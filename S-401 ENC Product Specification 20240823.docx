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BCA" w14:textId="77777777" w:rsidR="00453023" w:rsidRPr="00D22CCD" w:rsidRDefault="007260E2" w:rsidP="3CCBF2F9">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0EE9B485"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36BF1886"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C1CAE1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34F60E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27464342"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4D8F08A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57F0B632" w14:textId="77777777" w:rsidR="00F6798B" w:rsidRDefault="001E3D26" w:rsidP="3CCBF2F9">
      <w:pPr>
        <w:tabs>
          <w:tab w:val="center" w:pos="4514"/>
          <w:tab w:val="left" w:pos="5040"/>
          <w:tab w:val="left" w:pos="5760"/>
          <w:tab w:val="left" w:pos="6480"/>
          <w:tab w:val="left" w:pos="7200"/>
          <w:tab w:val="left" w:pos="7920"/>
          <w:tab w:val="left" w:pos="8640"/>
        </w:tabs>
        <w:spacing w:after="0" w:line="240" w:lineRule="auto"/>
        <w:jc w:val="center"/>
        <w:outlineLvl w:val="0"/>
        <w:rPr>
          <w:ins w:id="63" w:author="Gert Morlion" w:date="2024-08-23T11:06:00Z" w16du:dateUtc="2024-08-23T09:06:00Z"/>
          <w:b/>
          <w:bCs/>
          <w:sz w:val="28"/>
          <w:szCs w:val="28"/>
        </w:rPr>
      </w:pPr>
      <w:ins w:id="64" w:author="Gert Morlion" w:date="2024-08-23T11:06:00Z" w16du:dateUtc="2024-08-23T09:06:00Z">
        <w:r>
          <w:rPr>
            <w:b/>
            <w:bCs/>
            <w:sz w:val="28"/>
            <w:szCs w:val="28"/>
          </w:rPr>
          <w:t xml:space="preserve">Draft </w:t>
        </w:r>
        <w:r w:rsidR="00F6798B">
          <w:rPr>
            <w:b/>
            <w:bCs/>
            <w:sz w:val="28"/>
            <w:szCs w:val="28"/>
          </w:rPr>
          <w:t>for Edition 1.2.0</w:t>
        </w:r>
      </w:ins>
    </w:p>
    <w:p w14:paraId="034CBC8D" w14:textId="29A7B818" w:rsidR="00453023" w:rsidRPr="00D22CCD" w:rsidRDefault="00F6798B" w:rsidP="3CCBF2F9">
      <w:pPr>
        <w:tabs>
          <w:tab w:val="center" w:pos="4514"/>
          <w:tab w:val="left" w:pos="5040"/>
          <w:tab w:val="left" w:pos="5760"/>
          <w:tab w:val="left" w:pos="6480"/>
          <w:tab w:val="left" w:pos="7200"/>
          <w:tab w:val="left" w:pos="7920"/>
          <w:tab w:val="left" w:pos="8640"/>
        </w:tabs>
        <w:spacing w:after="0" w:line="240" w:lineRule="auto"/>
        <w:jc w:val="center"/>
        <w:outlineLvl w:val="0"/>
        <w:rPr>
          <w:b/>
          <w:bCs/>
          <w:sz w:val="28"/>
          <w:szCs w:val="28"/>
        </w:rPr>
      </w:pPr>
      <w:ins w:id="65" w:author="Gert Morlion" w:date="2024-08-23T11:06:00Z" w16du:dateUtc="2024-08-23T09:06:00Z">
        <w:r>
          <w:rPr>
            <w:b/>
            <w:bCs/>
            <w:sz w:val="28"/>
            <w:szCs w:val="28"/>
          </w:rPr>
          <w:t>September</w:t>
        </w:r>
      </w:ins>
      <w:del w:id="66" w:author="Gert Morlion" w:date="2024-08-23T11:06:00Z" w16du:dateUtc="2024-08-23T09:06:00Z">
        <w:r w:rsidR="007260E2" w:rsidRPr="00D22CCD" w:rsidDel="00F6798B">
          <w:rPr>
            <w:b/>
            <w:bCs/>
            <w:sz w:val="28"/>
            <w:szCs w:val="28"/>
          </w:rPr>
          <w:delText>October</w:delText>
        </w:r>
      </w:del>
      <w:r w:rsidR="007260E2" w:rsidRPr="00D22CCD">
        <w:rPr>
          <w:b/>
          <w:bCs/>
          <w:sz w:val="28"/>
          <w:szCs w:val="28"/>
        </w:rPr>
        <w:t xml:space="preserve"> </w:t>
      </w:r>
      <w:del w:id="67" w:author="Gert Morlion" w:date="2023-06-05T13:26:00Z">
        <w:r w:rsidR="00105B7B" w:rsidRPr="00D22CCD" w:rsidDel="0087647E">
          <w:rPr>
            <w:b/>
            <w:bCs/>
            <w:sz w:val="28"/>
            <w:szCs w:val="28"/>
          </w:rPr>
          <w:delText>2019</w:delText>
        </w:r>
      </w:del>
      <w:ins w:id="68" w:author="Gert Morlion" w:date="2023-06-05T13:26:00Z">
        <w:r w:rsidR="0087647E">
          <w:rPr>
            <w:b/>
            <w:bCs/>
            <w:sz w:val="28"/>
            <w:szCs w:val="28"/>
          </w:rPr>
          <w:t>202</w:t>
        </w:r>
      </w:ins>
      <w:ins w:id="69" w:author="Gert Morlion" w:date="2024-08-23T11:06:00Z" w16du:dateUtc="2024-08-23T09:06:00Z">
        <w:r>
          <w:rPr>
            <w:b/>
            <w:bCs/>
            <w:sz w:val="28"/>
            <w:szCs w:val="28"/>
          </w:rPr>
          <w:t>4</w:t>
        </w:r>
      </w:ins>
    </w:p>
    <w:p w14:paraId="31EA2FAF"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0342AD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6C5C318D"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27E5D7F3"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379A5287"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365CE94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56EE3C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A25E51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0AD3B234"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668237E"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1426983B"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27AAC1DD"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5CDBF820"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DRAFT IEHG Publication S-401</w:t>
      </w:r>
    </w:p>
    <w:p w14:paraId="03FD66E9" w14:textId="77777777" w:rsidR="00453023" w:rsidRPr="00D22CCD" w:rsidRDefault="007A01D4">
      <w:pPr>
        <w:tabs>
          <w:tab w:val="center" w:pos="4514"/>
          <w:tab w:val="left" w:pos="5040"/>
          <w:tab w:val="left" w:pos="5760"/>
          <w:tab w:val="left" w:pos="6480"/>
          <w:tab w:val="left" w:pos="7200"/>
          <w:tab w:val="left" w:pos="7920"/>
          <w:tab w:val="left" w:pos="8640"/>
        </w:tabs>
        <w:spacing w:after="0" w:line="240" w:lineRule="auto"/>
        <w:jc w:val="center"/>
        <w:outlineLvl w:val="0"/>
      </w:pPr>
      <w:r w:rsidRPr="00D22CCD">
        <w:t xml:space="preserve">Inland </w:t>
      </w:r>
      <w:r w:rsidR="007260E2" w:rsidRPr="00D22CCD">
        <w:t>Electronic Navigational Chart Product Specification</w:t>
      </w:r>
    </w:p>
    <w:p w14:paraId="2B6199C4"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jc w:val="center"/>
        <w:outlineLvl w:val="0"/>
      </w:pPr>
    </w:p>
    <w:p w14:paraId="5A54B29E"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E553CFF" w14:textId="77777777" w:rsidR="00453023" w:rsidRPr="00D22CCD" w:rsidRDefault="007260E2">
      <w:pPr>
        <w:pStyle w:val="Tekstopmerking"/>
        <w:rPr>
          <w:color w:val="FF0000"/>
        </w:rPr>
      </w:pPr>
      <w:r w:rsidRPr="00D22CCD">
        <w:rPr>
          <w:color w:val="FF0000"/>
        </w:rPr>
        <w:t xml:space="preserve">NOTE:  S-401 has various components that are in development. Therefore until it is at a final draft stage various items such as the main document, feature catalogue and encoding guide are not fully harmonized. </w:t>
      </w:r>
    </w:p>
    <w:p w14:paraId="27120E88" w14:textId="77777777" w:rsidR="00385B34" w:rsidRPr="00D22CCD" w:rsidRDefault="00385B34">
      <w:pPr>
        <w:pStyle w:val="Tekstopmerking"/>
        <w:rPr>
          <w:color w:val="FF0000"/>
        </w:rPr>
      </w:pPr>
    </w:p>
    <w:p w14:paraId="7AC42FAD" w14:textId="77777777" w:rsidR="00453023" w:rsidRDefault="00453023">
      <w:pPr>
        <w:tabs>
          <w:tab w:val="center" w:pos="4514"/>
          <w:tab w:val="left" w:pos="5040"/>
          <w:tab w:val="left" w:pos="5760"/>
          <w:tab w:val="left" w:pos="6480"/>
          <w:tab w:val="left" w:pos="7200"/>
          <w:tab w:val="left" w:pos="7920"/>
          <w:tab w:val="left" w:pos="8640"/>
        </w:tabs>
        <w:spacing w:after="0" w:line="240" w:lineRule="auto"/>
        <w:outlineLvl w:val="0"/>
        <w:rPr>
          <w:ins w:id="70" w:author="Gert Morlion" w:date="2024-08-23T11:07:00Z" w16du:dateUtc="2024-08-23T09:07:00Z"/>
        </w:rPr>
      </w:pPr>
    </w:p>
    <w:p w14:paraId="49F0A6F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1" w:author="Gert Morlion" w:date="2024-08-23T11:07:00Z" w16du:dateUtc="2024-08-23T09:07:00Z"/>
        </w:rPr>
      </w:pPr>
    </w:p>
    <w:p w14:paraId="0E6B141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2" w:author="Gert Morlion" w:date="2024-08-23T11:07:00Z" w16du:dateUtc="2024-08-23T09:07:00Z"/>
        </w:rPr>
      </w:pPr>
    </w:p>
    <w:p w14:paraId="17C3D98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3" w:author="Gert Morlion" w:date="2024-08-23T11:07:00Z" w16du:dateUtc="2024-08-23T09:07:00Z"/>
        </w:rPr>
      </w:pPr>
    </w:p>
    <w:p w14:paraId="3AAF387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4" w:author="Gert Morlion" w:date="2024-08-23T11:07:00Z" w16du:dateUtc="2024-08-23T09:07:00Z"/>
        </w:rPr>
      </w:pPr>
    </w:p>
    <w:p w14:paraId="7AAC9566"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75" w:author="Gert Morlion" w:date="2024-08-23T11:07:00Z" w16du:dateUtc="2024-08-23T09: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BE21AB">
        <w:trPr>
          <w:ins w:id="76" w:author="Gert Morlion" w:date="2024-08-23T11:07:00Z"/>
        </w:trPr>
        <w:tc>
          <w:tcPr>
            <w:tcW w:w="9253" w:type="dxa"/>
            <w:tcBorders>
              <w:top w:val="single" w:sz="4" w:space="0" w:color="000000"/>
            </w:tcBorders>
          </w:tcPr>
          <w:p w14:paraId="714973DC" w14:textId="77777777" w:rsidR="00BF6B79" w:rsidRPr="002F4B80" w:rsidRDefault="00BF6B79" w:rsidP="00BE21A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7" w:author="Gert Morlion" w:date="2024-08-23T11:07:00Z"/>
                <w:rFonts w:ascii="Helvetica" w:hAnsi="Helvetica"/>
                <w:sz w:val="22"/>
                <w:szCs w:val="22"/>
                <w:lang w:val="en-AU"/>
              </w:rPr>
            </w:pPr>
            <w:ins w:id="78"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tc>
      </w:tr>
      <w:tr w:rsidR="00BF6B79" w:rsidRPr="00DC6E9A" w14:paraId="11507C56" w14:textId="77777777" w:rsidTr="00BE21AB">
        <w:trPr>
          <w:ins w:id="79" w:author="Gert Morlion" w:date="2024-08-23T11:07:00Z"/>
        </w:trPr>
        <w:tc>
          <w:tcPr>
            <w:tcW w:w="9253" w:type="dxa"/>
          </w:tcPr>
          <w:p w14:paraId="45275764" w14:textId="77777777" w:rsidR="00BF6B79" w:rsidRPr="004E17D6" w:rsidRDefault="00BF6B79" w:rsidP="00BE21AB">
            <w:pPr>
              <w:pStyle w:val="Default"/>
              <w:spacing w:before="120" w:after="120"/>
              <w:ind w:left="317" w:right="390"/>
              <w:jc w:val="both"/>
              <w:rPr>
                <w:ins w:id="80" w:author="Gert Morlion" w:date="2024-08-23T11:07:00Z"/>
                <w:color w:val="auto"/>
                <w:sz w:val="20"/>
                <w:szCs w:val="20"/>
                <w:lang w:val="en-AU"/>
              </w:rPr>
            </w:pPr>
            <w:ins w:id="81" w:author="Gert Morlion" w:date="2024-08-23T11:07:00Z">
              <w:r w:rsidRPr="002F4B80">
                <w:rPr>
                  <w:color w:val="auto"/>
                  <w:sz w:val="20"/>
                  <w:szCs w:val="20"/>
                  <w:lang w:val="en-AU"/>
                </w:rPr>
                <w:t xml:space="preserve">This work is copyright. Apart from any use permitted in accordance with the </w:t>
              </w:r>
              <w:r>
                <w:fldChar w:fldCharType="begin"/>
              </w:r>
              <w:r>
                <w:instrText>HYPERLINK "http://www.wipo.int/treaties/en/ip/berne/trtdocs_wo001.html"</w:instrText>
              </w:r>
              <w:r>
                <w:fldChar w:fldCharType="separate"/>
              </w:r>
              <w:r w:rsidRPr="002F4B80">
                <w:rPr>
                  <w:color w:val="auto"/>
                  <w:sz w:val="20"/>
                  <w:szCs w:val="20"/>
                  <w:lang w:val="en-AU"/>
                </w:rPr>
                <w:t>Berne Convention for the Protection of Literary and Artistic Works</w:t>
              </w:r>
              <w:r>
                <w:rPr>
                  <w:color w:val="auto"/>
                  <w:sz w:val="20"/>
                  <w:szCs w:val="20"/>
                  <w:lang w:val="en-AU"/>
                </w:rPr>
                <w:fldChar w:fldCharType="end"/>
              </w:r>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ins>
          </w:p>
        </w:tc>
      </w:tr>
      <w:tr w:rsidR="00BF6B79" w:rsidRPr="00DC6E9A" w14:paraId="469AC858" w14:textId="77777777" w:rsidTr="00BE21AB">
        <w:trPr>
          <w:ins w:id="82" w:author="Gert Morlion" w:date="2024-08-23T11:07:00Z"/>
        </w:trPr>
        <w:tc>
          <w:tcPr>
            <w:tcW w:w="9253" w:type="dxa"/>
          </w:tcPr>
          <w:p w14:paraId="57BE9D06" w14:textId="77777777" w:rsidR="00BF6B79" w:rsidRPr="007F6DC7" w:rsidRDefault="00BF6B79" w:rsidP="00BE21AB">
            <w:pPr>
              <w:pStyle w:val="Default"/>
              <w:spacing w:before="120" w:after="120"/>
              <w:ind w:left="317" w:right="390"/>
              <w:jc w:val="both"/>
              <w:rPr>
                <w:ins w:id="83" w:author="Gert Morlion" w:date="2024-08-23T11:07:00Z"/>
                <w:color w:val="auto"/>
                <w:sz w:val="20"/>
                <w:szCs w:val="20"/>
                <w:lang w:val="en-AU"/>
              </w:rPr>
            </w:pPr>
            <w:ins w:id="84" w:author="Gert Morlion" w:date="2024-08-23T11:07:00Z">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ins>
          </w:p>
        </w:tc>
      </w:tr>
      <w:tr w:rsidR="00BF6B79" w:rsidRPr="00DC6E9A" w14:paraId="3F0659C9" w14:textId="77777777" w:rsidTr="00BE21AB">
        <w:trPr>
          <w:ins w:id="85" w:author="Gert Morlion" w:date="2024-08-23T11:07:00Z"/>
        </w:trPr>
        <w:tc>
          <w:tcPr>
            <w:tcW w:w="9253" w:type="dxa"/>
          </w:tcPr>
          <w:p w14:paraId="3B04B7A7" w14:textId="77777777" w:rsidR="00BF6B79" w:rsidRPr="007F6DC7" w:rsidRDefault="00BF6B79" w:rsidP="00BE21AB">
            <w:pPr>
              <w:autoSpaceDE w:val="0"/>
              <w:autoSpaceDN w:val="0"/>
              <w:adjustRightInd w:val="0"/>
              <w:spacing w:before="120" w:after="120" w:line="240" w:lineRule="auto"/>
              <w:ind w:left="317" w:right="390"/>
              <w:rPr>
                <w:ins w:id="86" w:author="Gert Morlion" w:date="2024-08-23T11:07:00Z"/>
                <w:rFonts w:cs="Arial"/>
                <w:lang w:val="en-AU"/>
              </w:rPr>
            </w:pPr>
            <w:ins w:id="87" w:author="Gert Morlion" w:date="2024-08-23T11:07:00Z">
              <w:r w:rsidRPr="002F4B80">
                <w:rPr>
                  <w:rFonts w:cs="Arial"/>
                  <w:lang w:val="en-AU"/>
                </w:rPr>
                <w:t>In the event that this document or partial material from this document is reproduced, translated or distributed under the terms described above, the following statements are to be included:</w:t>
              </w:r>
            </w:ins>
          </w:p>
        </w:tc>
      </w:tr>
      <w:tr w:rsidR="00BF6B79" w:rsidRPr="00DC6E9A" w14:paraId="6B0BDC75" w14:textId="77777777" w:rsidTr="00BE21AB">
        <w:trPr>
          <w:ins w:id="88" w:author="Gert Morlion" w:date="2024-08-23T11:07:00Z"/>
        </w:trPr>
        <w:tc>
          <w:tcPr>
            <w:tcW w:w="9253" w:type="dxa"/>
          </w:tcPr>
          <w:p w14:paraId="71AF3EDF" w14:textId="77777777" w:rsidR="00BF6B79" w:rsidRPr="004E17D6" w:rsidRDefault="00BF6B79" w:rsidP="00BE21AB">
            <w:pPr>
              <w:autoSpaceDE w:val="0"/>
              <w:autoSpaceDN w:val="0"/>
              <w:adjustRightInd w:val="0"/>
              <w:spacing w:before="120" w:after="120" w:line="240" w:lineRule="auto"/>
              <w:ind w:left="600" w:right="924"/>
              <w:rPr>
                <w:ins w:id="89" w:author="Gert Morlion" w:date="2024-08-23T11:07:00Z"/>
                <w:rFonts w:ascii="Calibri" w:hAnsi="Calibri" w:cs="Arial"/>
                <w:i/>
                <w:lang w:val="en-AU"/>
              </w:rPr>
            </w:pPr>
            <w:ins w:id="90" w:author="Gert Morlion" w:date="2024-08-23T11:07:00Z">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ins>
          </w:p>
        </w:tc>
      </w:tr>
      <w:tr w:rsidR="00BF6B79" w:rsidRPr="00DC6E9A" w14:paraId="06575ED7" w14:textId="77777777" w:rsidTr="00BE21AB">
        <w:trPr>
          <w:trHeight w:val="2312"/>
          <w:ins w:id="91" w:author="Gert Morlion" w:date="2024-08-23T11:07:00Z"/>
        </w:trPr>
        <w:tc>
          <w:tcPr>
            <w:tcW w:w="9253" w:type="dxa"/>
            <w:tcBorders>
              <w:bottom w:val="single" w:sz="4" w:space="0" w:color="000000"/>
            </w:tcBorders>
          </w:tcPr>
          <w:p w14:paraId="411560A0" w14:textId="77777777" w:rsidR="00BF6B79" w:rsidRPr="007F6DC7" w:rsidRDefault="00BF6B79" w:rsidP="00BE21AB">
            <w:pPr>
              <w:autoSpaceDE w:val="0"/>
              <w:autoSpaceDN w:val="0"/>
              <w:adjustRightInd w:val="0"/>
              <w:spacing w:before="120" w:after="120" w:line="240" w:lineRule="auto"/>
              <w:ind w:left="600" w:right="924"/>
              <w:rPr>
                <w:ins w:id="92" w:author="Gert Morlion" w:date="2024-08-23T11:07:00Z"/>
                <w:rFonts w:ascii="Calibri" w:hAnsi="Calibri" w:cs="Arial"/>
                <w:i/>
                <w:lang w:val="en-AU"/>
              </w:rPr>
            </w:pPr>
            <w:commentRangeStart w:id="93"/>
            <w:ins w:id="94" w:author="Gert Morlion" w:date="2024-08-23T11:07:00Z">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ins>
          </w:p>
          <w:p w14:paraId="6C28B828" w14:textId="77777777" w:rsidR="00BF6B79" w:rsidRPr="00693533" w:rsidRDefault="00BF6B79" w:rsidP="00BE21AB">
            <w:pPr>
              <w:autoSpaceDE w:val="0"/>
              <w:autoSpaceDN w:val="0"/>
              <w:adjustRightInd w:val="0"/>
              <w:spacing w:before="120" w:after="120" w:line="240" w:lineRule="auto"/>
              <w:ind w:left="366" w:right="924"/>
              <w:rPr>
                <w:ins w:id="95" w:author="Gert Morlion" w:date="2024-08-23T11:07:00Z"/>
                <w:rFonts w:cs="Arial"/>
                <w:lang w:val="en-AU"/>
              </w:rPr>
            </w:pPr>
            <w:ins w:id="96" w:author="Gert Morlion" w:date="2024-08-23T11:07:00Z">
              <w:r w:rsidRPr="004E17D6">
                <w:rPr>
                  <w:rFonts w:cs="Arial"/>
                  <w:lang w:val="en-AU"/>
                </w:rPr>
                <w:t>The IHO Logo or other identifiers shall not be used in any derived product without prior written permis</w:t>
              </w:r>
              <w:r w:rsidRPr="00693533">
                <w:rPr>
                  <w:rFonts w:cs="Arial"/>
                  <w:lang w:val="en-AU"/>
                </w:rPr>
                <w:t>sion from the IHO Secretariat.</w:t>
              </w:r>
            </w:ins>
            <w:commentRangeEnd w:id="93"/>
            <w:ins w:id="97" w:author="Gert Morlion" w:date="2024-08-26T15:15:00Z" w16du:dateUtc="2024-08-26T13:15:00Z">
              <w:r w:rsidR="00CE586C">
                <w:rPr>
                  <w:rStyle w:val="Verwijzingopmerking"/>
                </w:rPr>
                <w:commentReference w:id="93"/>
              </w:r>
            </w:ins>
          </w:p>
          <w:p w14:paraId="712DD528" w14:textId="77777777" w:rsidR="00BF6B79" w:rsidRPr="00693533" w:rsidRDefault="00BF6B79" w:rsidP="00BE21AB">
            <w:pPr>
              <w:autoSpaceDE w:val="0"/>
              <w:autoSpaceDN w:val="0"/>
              <w:adjustRightInd w:val="0"/>
              <w:spacing w:before="120" w:after="120" w:line="240" w:lineRule="auto"/>
              <w:ind w:left="600" w:right="924"/>
              <w:rPr>
                <w:ins w:id="98" w:author="Gert Morlion" w:date="2024-08-23T11:07:00Z"/>
                <w:rFonts w:cs="Arial"/>
                <w:lang w:val="en-AU"/>
              </w:rPr>
            </w:pPr>
          </w:p>
        </w:tc>
      </w:tr>
    </w:tbl>
    <w:p w14:paraId="05AA05D2"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5365E97F"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07BB8B7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0E26EBC"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49BEEA9A"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C3AFAA6"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3DAE90F1" w14:textId="77777777" w:rsidR="00385B34" w:rsidRDefault="00385B34">
      <w:pPr>
        <w:tabs>
          <w:tab w:val="center" w:pos="4514"/>
          <w:tab w:val="left" w:pos="5040"/>
          <w:tab w:val="left" w:pos="5760"/>
          <w:tab w:val="left" w:pos="6480"/>
          <w:tab w:val="left" w:pos="7200"/>
          <w:tab w:val="left" w:pos="7920"/>
          <w:tab w:val="left" w:pos="8640"/>
        </w:tabs>
        <w:spacing w:after="0" w:line="240" w:lineRule="auto"/>
        <w:outlineLvl w:val="0"/>
        <w:rPr>
          <w:ins w:id="99" w:author="Gert Morlion" w:date="2024-08-23T11:07:00Z" w16du:dateUtc="2024-08-23T09:07:00Z"/>
        </w:rPr>
      </w:pPr>
    </w:p>
    <w:p w14:paraId="2F9EFD4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0" w:author="Gert Morlion" w:date="2024-08-23T11:07:00Z" w16du:dateUtc="2024-08-23T09:07:00Z"/>
        </w:rPr>
      </w:pPr>
    </w:p>
    <w:p w14:paraId="1C2A13D3"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1" w:author="Gert Morlion" w:date="2024-08-23T11:07:00Z" w16du:dateUtc="2024-08-23T09:07:00Z"/>
        </w:rPr>
      </w:pPr>
    </w:p>
    <w:p w14:paraId="584C54F8"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2" w:author="Gert Morlion" w:date="2024-08-23T11:07:00Z" w16du:dateUtc="2024-08-23T09:07:00Z"/>
        </w:rPr>
      </w:pPr>
    </w:p>
    <w:p w14:paraId="1B7A2041"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3" w:author="Gert Morlion" w:date="2024-08-23T11:07:00Z" w16du:dateUtc="2024-08-23T09:07:00Z"/>
        </w:rPr>
      </w:pPr>
    </w:p>
    <w:p w14:paraId="39FA82BE"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4" w:author="Gert Morlion" w:date="2024-08-23T11:07:00Z" w16du:dateUtc="2024-08-23T09:07:00Z"/>
        </w:rPr>
      </w:pPr>
    </w:p>
    <w:p w14:paraId="286AD6C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5" w:author="Gert Morlion" w:date="2024-08-23T11:07:00Z" w16du:dateUtc="2024-08-23T09:07:00Z"/>
        </w:rPr>
      </w:pPr>
    </w:p>
    <w:p w14:paraId="23A82734"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6" w:author="Gert Morlion" w:date="2024-08-23T11:07:00Z" w16du:dateUtc="2024-08-23T09:07:00Z"/>
        </w:rPr>
      </w:pPr>
    </w:p>
    <w:p w14:paraId="347FF00B"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7" w:author="Gert Morlion" w:date="2024-08-23T11:07:00Z" w16du:dateUtc="2024-08-23T09:07:00Z"/>
        </w:rPr>
      </w:pPr>
    </w:p>
    <w:p w14:paraId="6EEF1B8C"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8" w:author="Gert Morlion" w:date="2024-08-23T11:07:00Z" w16du:dateUtc="2024-08-23T09:07:00Z"/>
        </w:rPr>
      </w:pPr>
    </w:p>
    <w:p w14:paraId="02FAC057" w14:textId="77777777" w:rsidR="00BF6B79" w:rsidRDefault="00BF6B79">
      <w:pPr>
        <w:tabs>
          <w:tab w:val="center" w:pos="4514"/>
          <w:tab w:val="left" w:pos="5040"/>
          <w:tab w:val="left" w:pos="5760"/>
          <w:tab w:val="left" w:pos="6480"/>
          <w:tab w:val="left" w:pos="7200"/>
          <w:tab w:val="left" w:pos="7920"/>
          <w:tab w:val="left" w:pos="8640"/>
        </w:tabs>
        <w:spacing w:after="0" w:line="240" w:lineRule="auto"/>
        <w:outlineLvl w:val="0"/>
        <w:rPr>
          <w:ins w:id="109" w:author="Gert Morlion" w:date="2024-08-23T11:07:00Z" w16du:dateUtc="2024-08-23T09:07:00Z"/>
        </w:rPr>
      </w:pPr>
    </w:p>
    <w:p w14:paraId="4AF8B996" w14:textId="77777777" w:rsidR="00BF6B79" w:rsidRPr="00D22CCD" w:rsidRDefault="00BF6B79">
      <w:pPr>
        <w:tabs>
          <w:tab w:val="center" w:pos="4514"/>
          <w:tab w:val="left" w:pos="5040"/>
          <w:tab w:val="left" w:pos="5760"/>
          <w:tab w:val="left" w:pos="6480"/>
          <w:tab w:val="left" w:pos="7200"/>
          <w:tab w:val="left" w:pos="7920"/>
          <w:tab w:val="left" w:pos="8640"/>
        </w:tabs>
        <w:spacing w:after="0" w:line="240" w:lineRule="auto"/>
        <w:outlineLvl w:val="0"/>
      </w:pPr>
    </w:p>
    <w:p w14:paraId="6CFB30D5" w14:textId="77777777" w:rsidR="00385B34" w:rsidRPr="00D22CCD" w:rsidRDefault="00385B34">
      <w:pPr>
        <w:tabs>
          <w:tab w:val="center" w:pos="4514"/>
          <w:tab w:val="left" w:pos="5040"/>
          <w:tab w:val="left" w:pos="5760"/>
          <w:tab w:val="left" w:pos="6480"/>
          <w:tab w:val="left" w:pos="7200"/>
          <w:tab w:val="left" w:pos="7920"/>
          <w:tab w:val="left" w:pos="8640"/>
        </w:tabs>
        <w:spacing w:after="0" w:line="240" w:lineRule="auto"/>
        <w:outlineLvl w:val="0"/>
      </w:pPr>
    </w:p>
    <w:p w14:paraId="7B8D5FEC" w14:textId="77777777" w:rsidR="00453023" w:rsidRPr="00D22CCD" w:rsidRDefault="00453023">
      <w:pPr>
        <w:tabs>
          <w:tab w:val="center" w:pos="4514"/>
          <w:tab w:val="left" w:pos="5040"/>
          <w:tab w:val="left" w:pos="5760"/>
          <w:tab w:val="left" w:pos="6480"/>
          <w:tab w:val="left" w:pos="7200"/>
          <w:tab w:val="left" w:pos="7920"/>
          <w:tab w:val="left" w:pos="8640"/>
        </w:tabs>
        <w:spacing w:after="0" w:line="240" w:lineRule="auto"/>
        <w:outlineLvl w:val="0"/>
      </w:pPr>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0" w:author="Gert Morlion" w:date="2024-08-23T11:09:00Z" w16du:dateUtc="2024-08-23T09:09:00Z"/>
          <w:b/>
        </w:rPr>
      </w:pPr>
      <w:r w:rsidRPr="00D22CCD">
        <w:lastRenderedPageBreak/>
        <w:tab/>
      </w:r>
      <w:bookmarkStart w:id="111" w:name="_Toc173128087"/>
      <w:bookmarkStart w:id="112" w:name="_Toc173128206"/>
      <w:del w:id="113" w:author="Gert Morlion" w:date="2024-08-23T11:09:00Z" w16du:dateUtc="2024-08-23T09:09:00Z">
        <w:r w:rsidRPr="00D22CCD" w:rsidDel="005C4623">
          <w:rPr>
            <w:b/>
          </w:rPr>
          <w:delText>Published by the</w:delText>
        </w:r>
        <w:bookmarkEnd w:id="111"/>
        <w:bookmarkEnd w:id="11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16du:dateUtc="2024-08-23T09:09:00Z"/>
        </w:rPr>
      </w:pPr>
      <w:del w:id="115" w:author="Gert Morlion" w:date="2024-08-23T11:09:00Z" w16du:dateUtc="2024-08-23T09: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16du:dateUtc="2024-08-23T09:09:00Z"/>
          <w:b/>
        </w:rPr>
      </w:pPr>
      <w:del w:id="117" w:author="Gert Morlion" w:date="2024-08-23T11:09:00Z" w16du:dateUtc="2024-08-23T09: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16du:dateUtc="2024-08-23T09:09:00Z"/>
          <w:b/>
          <w:noProof/>
          <w:color w:val="0000FF"/>
        </w:rPr>
      </w:pPr>
      <w:del w:id="119" w:author="Gert Morlion" w:date="2024-08-23T11:09:00Z" w16du:dateUtc="2024-08-23T09: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0" w:author="Gert Morlion" w:date="2024-08-23T11:09:00Z" w16du:dateUtc="2024-08-23T09: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16du:dateUtc="2024-08-23T09: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22" w:author="Gert Morlion" w:date="2024-08-23T11:09:00Z" w16du:dateUtc="2024-08-23T09: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16du:dateUtc="2024-08-23T09:09:00Z"/>
                <w:rFonts w:ascii="Times New Roman" w:hAnsi="Times New Roman"/>
              </w:rPr>
            </w:pPr>
            <w:del w:id="124" w:author="Gert Morlion" w:date="2024-08-23T11:09:00Z" w16du:dateUtc="2024-08-23T09: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16du:dateUtc="2024-08-23T09:09:00Z"/>
                <w:rFonts w:ascii="Times New Roman" w:hAnsi="Times New Roman"/>
              </w:rPr>
            </w:pPr>
            <w:del w:id="126" w:author="Gert Morlion" w:date="2024-08-23T11:09:00Z" w16du:dateUtc="2024-08-23T09: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16du:dateUtc="2024-08-23T09:09:00Z"/>
                <w:rFonts w:ascii="Times New Roman" w:hAnsi="Times New Roman"/>
              </w:rPr>
            </w:pPr>
            <w:del w:id="128" w:author="Gert Morlion" w:date="2024-08-23T11:09:00Z" w16du:dateUtc="2024-08-23T09: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9" w:author="Gert Morlion" w:date="2024-08-23T11:09:00Z" w16du:dateUtc="2024-08-23T09:09:00Z"/>
                <w:rFonts w:ascii="Times New Roman" w:hAnsi="Times New Roman"/>
              </w:rPr>
            </w:pPr>
            <w:del w:id="130" w:author="Gert Morlion" w:date="2024-08-23T11:09:00Z" w16du:dateUtc="2024-08-23T09:09:00Z">
              <w:r w:rsidRPr="00D22CCD" w:rsidDel="005C4623">
                <w:rPr>
                  <w:rFonts w:ascii="Times New Roman" w:hAnsi="Times New Roman"/>
                </w:rPr>
                <w:delText>Purpose</w:delText>
              </w:r>
            </w:del>
          </w:p>
        </w:tc>
      </w:tr>
      <w:tr w:rsidR="00453023" w:rsidRPr="00D22CCD" w:rsidDel="005C4623" w14:paraId="71B93796" w14:textId="19CA7509" w:rsidTr="3CCBF2F9">
        <w:trPr>
          <w:del w:id="131" w:author="Gert Morlion" w:date="2024-08-23T11:09:00Z" w16du:dateUtc="2024-08-23T09: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16du:dateUtc="2024-08-23T09:09:00Z"/>
                <w:rFonts w:ascii="Times New Roman" w:hAnsi="Times New Roman"/>
              </w:rPr>
            </w:pPr>
            <w:del w:id="133" w:author="Gert Morlion" w:date="2024-08-23T11:09:00Z" w16du:dateUtc="2024-08-23T09: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16du:dateUtc="2024-08-23T09:09:00Z"/>
                <w:rFonts w:ascii="Times New Roman" w:hAnsi="Times New Roman"/>
              </w:rPr>
            </w:pPr>
            <w:del w:id="135" w:author="Gert Morlion" w:date="2024-08-23T11:09:00Z" w16du:dateUtc="2024-08-23T09: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16du:dateUtc="2024-08-23T09:09:00Z"/>
                <w:rFonts w:ascii="Times New Roman" w:hAnsi="Times New Roman"/>
              </w:rPr>
            </w:pPr>
            <w:del w:id="137" w:author="Gert Morlion" w:date="2024-08-23T11:09:00Z" w16du:dateUtc="2024-08-23T09: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16du:dateUtc="2024-08-23T09:09:00Z"/>
                <w:rFonts w:ascii="Times New Roman" w:hAnsi="Times New Roman"/>
              </w:rPr>
            </w:pPr>
            <w:del w:id="139" w:author="Gert Morlion" w:date="2024-08-23T11:09:00Z" w16du:dateUtc="2024-08-23T09: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40" w:author="Gert Morlion" w:date="2024-08-23T11:09:00Z" w16du:dateUtc="2024-08-23T09: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16du:dateUtc="2024-08-23T09:09:00Z"/>
                <w:rFonts w:ascii="Times New Roman" w:hAnsi="Times New Roman"/>
              </w:rPr>
            </w:pPr>
            <w:del w:id="142"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16du:dateUtc="2024-08-23T09:09:00Z"/>
                <w:rFonts w:ascii="Times New Roman" w:hAnsi="Times New Roman"/>
              </w:rPr>
            </w:pPr>
            <w:del w:id="144" w:author="Gert Morlion" w:date="2024-08-23T11:09:00Z" w16du:dateUtc="2024-08-23T09: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16du:dateUtc="2024-08-23T09:09:00Z"/>
                <w:rFonts w:ascii="Times New Roman" w:hAnsi="Times New Roman"/>
              </w:rPr>
            </w:pPr>
            <w:del w:id="146" w:author="Gert Morlion" w:date="2024-08-23T11:09:00Z" w16du:dateUtc="2024-08-23T09: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16du:dateUtc="2024-08-23T09:09:00Z"/>
                <w:rFonts w:ascii="Times New Roman" w:hAnsi="Times New Roman"/>
              </w:rPr>
            </w:pPr>
            <w:del w:id="148" w:author="Gert Morlion" w:date="2024-08-23T11:09:00Z" w16du:dateUtc="2024-08-23T09: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49" w:author="Gert Morlion" w:date="2024-08-23T11:09:00Z" w16du:dateUtc="2024-08-23T09: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16du:dateUtc="2024-08-23T09:09:00Z"/>
                <w:rFonts w:ascii="Times New Roman" w:hAnsi="Times New Roman"/>
              </w:rPr>
            </w:pPr>
            <w:del w:id="151"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16du:dateUtc="2024-08-23T09:09:00Z"/>
                <w:rFonts w:ascii="Times New Roman" w:hAnsi="Times New Roman"/>
              </w:rPr>
            </w:pPr>
            <w:del w:id="153" w:author="Gert Morlion" w:date="2024-08-23T11:09:00Z" w16du:dateUtc="2024-08-23T09: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16du:dateUtc="2024-08-23T09:09:00Z"/>
                <w:rFonts w:ascii="Times New Roman" w:hAnsi="Times New Roman"/>
              </w:rPr>
            </w:pPr>
            <w:del w:id="155" w:author="Gert Morlion" w:date="2024-08-23T11:09:00Z" w16du:dateUtc="2024-08-23T09: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16du:dateUtc="2024-08-23T09:09:00Z"/>
                <w:rFonts w:ascii="Times New Roman" w:hAnsi="Times New Roman"/>
              </w:rPr>
            </w:pPr>
            <w:del w:id="157" w:author="Gert Morlion" w:date="2024-08-23T11:09:00Z" w16du:dateUtc="2024-08-23T09: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58" w:author="Gert Morlion" w:date="2024-08-23T11:09:00Z" w16du:dateUtc="2024-08-23T09:09:00Z"/>
                <w:rFonts w:ascii="Times New Roman" w:hAnsi="Times New Roman"/>
              </w:rPr>
            </w:pPr>
            <w:del w:id="159" w:author="Gert Morlion" w:date="2024-08-23T11:09:00Z" w16du:dateUtc="2024-08-23T09:09:00Z">
              <w:r w:rsidRPr="00D22CCD" w:rsidDel="005C4623">
                <w:rPr>
                  <w:rFonts w:ascii="Times New Roman" w:hAnsi="Times New Roman"/>
                </w:rPr>
                <w:delText>Review</w:delText>
              </w:r>
            </w:del>
          </w:p>
        </w:tc>
      </w:tr>
      <w:tr w:rsidR="009E0873" w:rsidRPr="00D22CCD" w:rsidDel="005C4623" w14:paraId="6B686B4B" w14:textId="63AE0C9F" w:rsidTr="3CCBF2F9">
        <w:trPr>
          <w:del w:id="160" w:author="Gert Morlion" w:date="2024-08-23T11:09:00Z" w16du:dateUtc="2024-08-23T09: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16du:dateUtc="2024-08-23T09:09:00Z"/>
                <w:rFonts w:ascii="Times New Roman" w:hAnsi="Times New Roman"/>
              </w:rPr>
            </w:pPr>
            <w:del w:id="162" w:author="Gert Morlion" w:date="2024-08-23T11:09:00Z" w16du:dateUtc="2024-08-23T09: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16du:dateUtc="2024-08-23T09:09:00Z"/>
                <w:rFonts w:ascii="Times New Roman" w:hAnsi="Times New Roman"/>
              </w:rPr>
            </w:pPr>
            <w:del w:id="164" w:author="Gert Morlion" w:date="2024-08-23T11:09:00Z" w16du:dateUtc="2024-08-23T09: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16du:dateUtc="2024-08-23T09:09:00Z"/>
                <w:rFonts w:ascii="Times New Roman" w:hAnsi="Times New Roman"/>
              </w:rPr>
            </w:pPr>
            <w:del w:id="166" w:author="Gert Morlion" w:date="2024-08-23T11:09:00Z" w16du:dateUtc="2024-08-23T09: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67" w:author="Gert Morlion" w:date="2024-08-23T11:09:00Z" w16du:dateUtc="2024-08-23T09:09:00Z"/>
                <w:rFonts w:ascii="Times New Roman" w:hAnsi="Times New Roman"/>
              </w:rPr>
            </w:pPr>
            <w:del w:id="168" w:author="Gert Morlion" w:date="2024-08-23T11:09:00Z" w16du:dateUtc="2024-08-23T09: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69" w:author="Gert Morlion" w:date="2024-08-23T11:09:00Z" w16du:dateUtc="2024-08-23T09: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16du:dateUtc="2024-08-23T09:09:00Z"/>
                <w:rFonts w:ascii="Times New Roman" w:hAnsi="Times New Roman"/>
              </w:rPr>
            </w:pPr>
            <w:del w:id="171" w:author="Gert Morlion" w:date="2024-08-23T11:09:00Z" w16du:dateUtc="2024-08-23T09: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16du:dateUtc="2024-08-23T09:09:00Z"/>
                <w:rFonts w:ascii="Times New Roman" w:hAnsi="Times New Roman"/>
              </w:rPr>
            </w:pPr>
            <w:del w:id="173" w:author="Gert Morlion" w:date="2024-08-23T11:09:00Z" w16du:dateUtc="2024-08-23T09: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16du:dateUtc="2024-08-23T09:09:00Z"/>
                <w:rFonts w:ascii="Times New Roman" w:hAnsi="Times New Roman"/>
              </w:rPr>
            </w:pPr>
            <w:del w:id="175" w:author="Gert Morlion" w:date="2024-08-23T11:09:00Z" w16du:dateUtc="2024-08-23T09: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76" w:author="Gert Morlion" w:date="2024-08-23T11:09:00Z" w16du:dateUtc="2024-08-23T09:09:00Z"/>
                <w:rFonts w:ascii="Times New Roman" w:hAnsi="Times New Roman"/>
              </w:rPr>
            </w:pPr>
            <w:del w:id="177" w:author="Gert Morlion" w:date="2024-08-23T11:09:00Z" w16du:dateUtc="2024-08-23T09: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78" w:author="Gert Morlion" w:date="2024-08-23T11:09:00Z" w16du:dateUtc="2024-08-23T09: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79" w:author="Gert Morlion" w:date="2024-08-23T11:09:00Z" w16du:dateUtc="2024-08-23T09:09:00Z"/>
                <w:rFonts w:ascii="Times New Roman" w:hAnsi="Times New Roman"/>
              </w:rPr>
            </w:pPr>
            <w:del w:id="180" w:author="Gert Morlion" w:date="2024-08-23T11:09:00Z" w16du:dateUtc="2024-08-23T09: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1" w:author="Gert Morlion" w:date="2024-08-23T11:09:00Z" w16du:dateUtc="2024-08-23T09:09:00Z"/>
                <w:rFonts w:ascii="Times New Roman" w:hAnsi="Times New Roman"/>
              </w:rPr>
            </w:pPr>
            <w:del w:id="182" w:author="Gert Morlion" w:date="2024-08-23T11:09:00Z" w16du:dateUtc="2024-08-23T09: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3" w:author="Gert Morlion" w:date="2024-08-23T11:09:00Z" w16du:dateUtc="2024-08-23T09:09:00Z"/>
                <w:rFonts w:ascii="Times New Roman" w:hAnsi="Times New Roman"/>
              </w:rPr>
            </w:pPr>
            <w:del w:id="184" w:author="Gert Morlion" w:date="2024-08-23T11:09:00Z" w16du:dateUtc="2024-08-23T09: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85" w:author="Gert Morlion" w:date="2024-08-23T11:09:00Z" w16du:dateUtc="2024-08-23T09:09:00Z"/>
                <w:rFonts w:ascii="Times New Roman" w:hAnsi="Times New Roman"/>
              </w:rPr>
            </w:pPr>
            <w:del w:id="186" w:author="Gert Morlion" w:date="2024-08-23T11:09:00Z" w16du:dateUtc="2024-08-23T09:09:00Z">
              <w:r w:rsidDel="005C4623">
                <w:rPr>
                  <w:rFonts w:ascii="Times New Roman" w:hAnsi="Times New Roman"/>
                </w:rPr>
                <w:delText>Resolving comments and issues</w:delText>
              </w:r>
            </w:del>
          </w:p>
        </w:tc>
      </w:tr>
      <w:tr w:rsidR="00763C81" w:rsidRPr="00D22CCD" w:rsidDel="005C4623" w14:paraId="1804749E" w14:textId="67C6C6F5" w:rsidTr="3CCBF2F9">
        <w:trPr>
          <w:del w:id="187" w:author="Gert Morlion" w:date="2024-08-23T11:09:00Z" w16du:dateUtc="2024-08-23T09: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88" w:author="Gert Morlion" w:date="2024-08-23T11:09:00Z" w16du:dateUtc="2024-08-23T09:09:00Z"/>
                <w:rFonts w:ascii="Times New Roman" w:hAnsi="Times New Roman"/>
              </w:rPr>
            </w:pPr>
            <w:del w:id="189" w:author="Gert Morlion" w:date="2024-08-23T11:09:00Z" w16du:dateUtc="2024-08-23T09: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0" w:author="Gert Morlion" w:date="2024-08-23T11:09:00Z" w16du:dateUtc="2024-08-23T09:09:00Z"/>
                <w:rFonts w:ascii="Times New Roman" w:hAnsi="Times New Roman"/>
              </w:rPr>
            </w:pPr>
            <w:del w:id="191" w:author="Gert Morlion" w:date="2024-08-23T11:09:00Z" w16du:dateUtc="2024-08-23T09: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2" w:author="Gert Morlion" w:date="2024-08-23T11:09:00Z" w16du:dateUtc="2024-08-23T09:09:00Z"/>
                <w:rFonts w:ascii="Times New Roman" w:hAnsi="Times New Roman"/>
              </w:rPr>
            </w:pPr>
            <w:del w:id="193" w:author="Gert Morlion" w:date="2024-08-23T11:09:00Z" w16du:dateUtc="2024-08-23T09: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94" w:author="Gert Morlion" w:date="2024-08-23T11:09:00Z" w16du:dateUtc="2024-08-23T09:09:00Z"/>
                <w:rFonts w:ascii="Times New Roman" w:hAnsi="Times New Roman"/>
              </w:rPr>
            </w:pPr>
            <w:del w:id="195" w:author="Gert Morlion" w:date="2024-08-23T11:09:00Z" w16du:dateUtc="2024-08-23T09: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2FDFDE59" w14:textId="77777777" w:rsidR="00453023" w:rsidRPr="00E27500" w:rsidRDefault="007260E2">
      <w:pPr>
        <w:pStyle w:val="Inhopg1"/>
        <w:rPr>
          <w:rFonts w:ascii="Cambria" w:hAnsi="Cambria" w:cs="Arial"/>
          <w:b w:val="0"/>
          <w:noProof/>
          <w:sz w:val="22"/>
          <w:szCs w:val="22"/>
          <w:lang w:eastAsia="nl-BE"/>
        </w:rPr>
      </w:pPr>
      <w:r w:rsidRPr="00D22CCD">
        <w:fldChar w:fldCharType="begin"/>
      </w:r>
      <w:r w:rsidRPr="00D22CCD">
        <w:instrText>TOC \o "1-3" \t "Introduction,9,zzBiblio,9,zzForeword,9,zzIndex,9" \w</w:instrText>
      </w:r>
      <w:r w:rsidRPr="00D22CCD">
        <w:fldChar w:fldCharType="separate"/>
      </w:r>
      <w:r w:rsidRPr="00D22CCD">
        <w:rPr>
          <w:noProof/>
        </w:rPr>
        <w:t>Introduction</w:t>
      </w:r>
      <w:r w:rsidRPr="00D22CCD">
        <w:rPr>
          <w:noProof/>
        </w:rPr>
        <w:tab/>
      </w:r>
      <w:r w:rsidRPr="00D22CCD">
        <w:rPr>
          <w:noProof/>
        </w:rPr>
        <w:fldChar w:fldCharType="begin"/>
      </w:r>
      <w:r w:rsidRPr="00D22CCD">
        <w:rPr>
          <w:noProof/>
        </w:rPr>
        <w:instrText xml:space="preserve"> PAGEREF _Toc487203078 \h </w:instrText>
      </w:r>
      <w:r w:rsidRPr="00D22CCD">
        <w:rPr>
          <w:noProof/>
        </w:rPr>
      </w:r>
      <w:r w:rsidRPr="00D22CCD">
        <w:rPr>
          <w:noProof/>
        </w:rPr>
        <w:fldChar w:fldCharType="separate"/>
      </w:r>
      <w:r w:rsidRPr="00D22CCD">
        <w:rPr>
          <w:noProof/>
        </w:rPr>
        <w:t>10</w:t>
      </w:r>
      <w:r w:rsidRPr="00D22CCD">
        <w:rPr>
          <w:noProof/>
        </w:rPr>
        <w:fldChar w:fldCharType="end"/>
      </w:r>
    </w:p>
    <w:p w14:paraId="3A61C35D" w14:textId="77777777" w:rsidR="00453023" w:rsidRPr="00E27500" w:rsidRDefault="007260E2">
      <w:pPr>
        <w:pStyle w:val="Inhopg1"/>
        <w:rPr>
          <w:rFonts w:ascii="Cambria" w:hAnsi="Cambria" w:cs="Arial"/>
          <w:b w:val="0"/>
          <w:noProof/>
          <w:sz w:val="22"/>
          <w:szCs w:val="22"/>
          <w:lang w:eastAsia="nl-BE"/>
        </w:rPr>
      </w:pPr>
      <w:r w:rsidRPr="00D22CCD">
        <w:rPr>
          <w:noProof/>
        </w:rPr>
        <w:t>1</w:t>
      </w:r>
      <w:r w:rsidRPr="00D22CCD">
        <w:rPr>
          <w:noProof/>
        </w:rPr>
        <w:tab/>
        <w:t>Overview</w:t>
      </w:r>
      <w:r w:rsidRPr="00D22CCD">
        <w:rPr>
          <w:noProof/>
        </w:rPr>
        <w:tab/>
      </w:r>
      <w:r w:rsidRPr="00D22CCD">
        <w:rPr>
          <w:noProof/>
        </w:rPr>
        <w:fldChar w:fldCharType="begin"/>
      </w:r>
      <w:r w:rsidRPr="00D22CCD">
        <w:rPr>
          <w:noProof/>
        </w:rPr>
        <w:instrText xml:space="preserve"> PAGEREF _Toc487203079 \h </w:instrText>
      </w:r>
      <w:r w:rsidRPr="00D22CCD">
        <w:rPr>
          <w:noProof/>
        </w:rPr>
      </w:r>
      <w:r w:rsidRPr="00D22CCD">
        <w:rPr>
          <w:noProof/>
        </w:rPr>
        <w:fldChar w:fldCharType="separate"/>
      </w:r>
      <w:r w:rsidRPr="00D22CCD">
        <w:rPr>
          <w:noProof/>
        </w:rPr>
        <w:t>11</w:t>
      </w:r>
      <w:r w:rsidRPr="00D22CCD">
        <w:rPr>
          <w:noProof/>
        </w:rPr>
        <w:fldChar w:fldCharType="end"/>
      </w:r>
    </w:p>
    <w:p w14:paraId="5390A81E" w14:textId="77777777" w:rsidR="00453023" w:rsidRPr="00E27500" w:rsidRDefault="007260E2">
      <w:pPr>
        <w:pStyle w:val="Inhopg2"/>
        <w:rPr>
          <w:rFonts w:ascii="Cambria" w:hAnsi="Cambria" w:cs="Arial"/>
          <w:b w:val="0"/>
          <w:noProof/>
          <w:sz w:val="22"/>
          <w:szCs w:val="22"/>
          <w:lang w:eastAsia="nl-BE"/>
        </w:rPr>
      </w:pPr>
      <w:r w:rsidRPr="00D22CCD">
        <w:rPr>
          <w:noProof/>
        </w:rPr>
        <w:t>1.1</w:t>
      </w:r>
      <w:r w:rsidRPr="00D22CCD">
        <w:rPr>
          <w:noProof/>
        </w:rPr>
        <w:tab/>
        <w:t>Scope</w:t>
      </w:r>
      <w:r w:rsidRPr="00D22CCD">
        <w:rPr>
          <w:noProof/>
        </w:rPr>
        <w:tab/>
      </w:r>
      <w:r w:rsidRPr="00D22CCD">
        <w:rPr>
          <w:noProof/>
        </w:rPr>
        <w:fldChar w:fldCharType="begin"/>
      </w:r>
      <w:r w:rsidRPr="00D22CCD">
        <w:rPr>
          <w:noProof/>
        </w:rPr>
        <w:instrText xml:space="preserve"> PAGEREF _Toc487203080 \h </w:instrText>
      </w:r>
      <w:r w:rsidRPr="00D22CCD">
        <w:rPr>
          <w:noProof/>
        </w:rPr>
      </w:r>
      <w:r w:rsidRPr="00D22CCD">
        <w:rPr>
          <w:noProof/>
        </w:rPr>
        <w:fldChar w:fldCharType="separate"/>
      </w:r>
      <w:r w:rsidRPr="00D22CCD">
        <w:rPr>
          <w:noProof/>
        </w:rPr>
        <w:t>11</w:t>
      </w:r>
      <w:r w:rsidRPr="00D22CCD">
        <w:rPr>
          <w:noProof/>
        </w:rPr>
        <w:fldChar w:fldCharType="end"/>
      </w:r>
    </w:p>
    <w:p w14:paraId="6F8E5EDD"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w:t>
      </w:r>
      <w:r w:rsidRPr="00D22CCD">
        <w:rPr>
          <w:noProof/>
          <w:lang w:eastAsia="en-GB"/>
        </w:rPr>
        <w:tab/>
        <w:t>References</w:t>
      </w:r>
      <w:r w:rsidRPr="00D22CCD">
        <w:rPr>
          <w:noProof/>
        </w:rPr>
        <w:tab/>
      </w:r>
      <w:r w:rsidRPr="00D22CCD">
        <w:rPr>
          <w:noProof/>
        </w:rPr>
        <w:fldChar w:fldCharType="begin"/>
      </w:r>
      <w:r w:rsidRPr="00D22CCD">
        <w:rPr>
          <w:noProof/>
        </w:rPr>
        <w:instrText xml:space="preserve"> PAGEREF _Toc487203081 \h </w:instrText>
      </w:r>
      <w:r w:rsidRPr="00D22CCD">
        <w:rPr>
          <w:noProof/>
        </w:rPr>
      </w:r>
      <w:r w:rsidRPr="00D22CCD">
        <w:rPr>
          <w:noProof/>
        </w:rPr>
        <w:fldChar w:fldCharType="separate"/>
      </w:r>
      <w:r w:rsidRPr="00D22CCD">
        <w:rPr>
          <w:noProof/>
        </w:rPr>
        <w:t>11</w:t>
      </w:r>
      <w:r w:rsidRPr="00D22CCD">
        <w:rPr>
          <w:noProof/>
        </w:rPr>
        <w:fldChar w:fldCharType="end"/>
      </w:r>
    </w:p>
    <w:p w14:paraId="43DA2791" w14:textId="77777777" w:rsidR="00453023" w:rsidRPr="00E27500" w:rsidRDefault="007260E2">
      <w:pPr>
        <w:pStyle w:val="Inhopg2"/>
        <w:rPr>
          <w:rFonts w:ascii="Cambria" w:hAnsi="Cambria" w:cs="Arial"/>
          <w:b w:val="0"/>
          <w:noProof/>
          <w:sz w:val="22"/>
          <w:szCs w:val="22"/>
          <w:lang w:eastAsia="nl-BE"/>
        </w:rPr>
      </w:pPr>
      <w:r w:rsidRPr="00D22CCD">
        <w:rPr>
          <w:noProof/>
        </w:rPr>
        <w:t>1.3</w:t>
      </w:r>
      <w:r w:rsidRPr="00D22CCD">
        <w:rPr>
          <w:noProof/>
        </w:rPr>
        <w:tab/>
        <w:t>Terms, definitions and abbreviations</w:t>
      </w:r>
      <w:r w:rsidRPr="00D22CCD">
        <w:rPr>
          <w:noProof/>
        </w:rPr>
        <w:tab/>
      </w:r>
      <w:r w:rsidRPr="00D22CCD">
        <w:rPr>
          <w:noProof/>
        </w:rPr>
        <w:fldChar w:fldCharType="begin"/>
      </w:r>
      <w:r w:rsidRPr="00D22CCD">
        <w:rPr>
          <w:noProof/>
        </w:rPr>
        <w:instrText xml:space="preserve"> PAGEREF _Toc487203082 \h </w:instrText>
      </w:r>
      <w:r w:rsidRPr="00D22CCD">
        <w:rPr>
          <w:noProof/>
        </w:rPr>
      </w:r>
      <w:r w:rsidRPr="00D22CCD">
        <w:rPr>
          <w:noProof/>
        </w:rPr>
        <w:fldChar w:fldCharType="separate"/>
      </w:r>
      <w:r w:rsidRPr="00D22CCD">
        <w:rPr>
          <w:noProof/>
        </w:rPr>
        <w:t>11</w:t>
      </w:r>
      <w:r w:rsidRPr="00D22CCD">
        <w:rPr>
          <w:noProof/>
        </w:rPr>
        <w:fldChar w:fldCharType="end"/>
      </w:r>
    </w:p>
    <w:p w14:paraId="232CB314" w14:textId="77777777" w:rsidR="00453023" w:rsidRPr="00E27500" w:rsidRDefault="007260E2">
      <w:pPr>
        <w:pStyle w:val="Inhopg3"/>
        <w:rPr>
          <w:rFonts w:ascii="Cambria" w:hAnsi="Cambria" w:cs="Arial"/>
          <w:b w:val="0"/>
          <w:noProof/>
          <w:sz w:val="22"/>
          <w:szCs w:val="22"/>
          <w:lang w:eastAsia="nl-BE"/>
        </w:rPr>
      </w:pPr>
      <w:r w:rsidRPr="00D22CCD">
        <w:rPr>
          <w:noProof/>
        </w:rPr>
        <w:t>1.3.1</w:t>
      </w:r>
      <w:r w:rsidRPr="00D22CCD">
        <w:rPr>
          <w:noProof/>
        </w:rPr>
        <w:tab/>
        <w:t>Use of Language</w:t>
      </w:r>
      <w:r w:rsidRPr="00D22CCD">
        <w:rPr>
          <w:noProof/>
        </w:rPr>
        <w:tab/>
      </w:r>
      <w:r w:rsidRPr="00D22CCD">
        <w:rPr>
          <w:noProof/>
        </w:rPr>
        <w:fldChar w:fldCharType="begin"/>
      </w:r>
      <w:r w:rsidRPr="00D22CCD">
        <w:rPr>
          <w:noProof/>
        </w:rPr>
        <w:instrText xml:space="preserve"> PAGEREF _Toc487203083 \h </w:instrText>
      </w:r>
      <w:r w:rsidRPr="00D22CCD">
        <w:rPr>
          <w:noProof/>
        </w:rPr>
      </w:r>
      <w:r w:rsidRPr="00D22CCD">
        <w:rPr>
          <w:noProof/>
        </w:rPr>
        <w:fldChar w:fldCharType="separate"/>
      </w:r>
      <w:r w:rsidRPr="00D22CCD">
        <w:rPr>
          <w:noProof/>
        </w:rPr>
        <w:t>11</w:t>
      </w:r>
      <w:r w:rsidRPr="00D22CCD">
        <w:rPr>
          <w:noProof/>
        </w:rPr>
        <w:fldChar w:fldCharType="end"/>
      </w:r>
    </w:p>
    <w:p w14:paraId="04DED219" w14:textId="77777777" w:rsidR="00453023" w:rsidRPr="00E27500" w:rsidRDefault="007260E2">
      <w:pPr>
        <w:pStyle w:val="Inhopg3"/>
        <w:rPr>
          <w:rFonts w:ascii="Cambria" w:hAnsi="Cambria" w:cs="Arial"/>
          <w:b w:val="0"/>
          <w:noProof/>
          <w:sz w:val="22"/>
          <w:szCs w:val="22"/>
          <w:lang w:eastAsia="nl-BE"/>
        </w:rPr>
      </w:pPr>
      <w:r w:rsidRPr="00D22CCD">
        <w:rPr>
          <w:noProof/>
        </w:rPr>
        <w:t>1.3.2</w:t>
      </w:r>
      <w:r w:rsidRPr="00D22CCD">
        <w:rPr>
          <w:noProof/>
        </w:rPr>
        <w:tab/>
        <w:t>Terms and Definitions</w:t>
      </w:r>
      <w:r w:rsidRPr="00D22CCD">
        <w:rPr>
          <w:noProof/>
        </w:rPr>
        <w:tab/>
      </w:r>
      <w:r w:rsidRPr="00D22CCD">
        <w:rPr>
          <w:noProof/>
        </w:rPr>
        <w:fldChar w:fldCharType="begin"/>
      </w:r>
      <w:r w:rsidRPr="00D22CCD">
        <w:rPr>
          <w:noProof/>
        </w:rPr>
        <w:instrText xml:space="preserve"> PAGEREF _Toc487203084 \h </w:instrText>
      </w:r>
      <w:r w:rsidRPr="00D22CCD">
        <w:rPr>
          <w:noProof/>
        </w:rPr>
      </w:r>
      <w:r w:rsidRPr="00D22CCD">
        <w:rPr>
          <w:noProof/>
        </w:rPr>
        <w:fldChar w:fldCharType="separate"/>
      </w:r>
      <w:r w:rsidRPr="00D22CCD">
        <w:rPr>
          <w:noProof/>
        </w:rPr>
        <w:t>11</w:t>
      </w:r>
      <w:r w:rsidRPr="00D22CCD">
        <w:rPr>
          <w:noProof/>
        </w:rPr>
        <w:fldChar w:fldCharType="end"/>
      </w:r>
    </w:p>
    <w:p w14:paraId="732EB5A9" w14:textId="77777777" w:rsidR="00453023" w:rsidRPr="00E27500" w:rsidRDefault="007260E2">
      <w:pPr>
        <w:pStyle w:val="Inhopg3"/>
        <w:rPr>
          <w:rFonts w:ascii="Cambria" w:hAnsi="Cambria" w:cs="Arial"/>
          <w:b w:val="0"/>
          <w:noProof/>
          <w:sz w:val="22"/>
          <w:szCs w:val="22"/>
          <w:lang w:eastAsia="nl-BE"/>
        </w:rPr>
      </w:pPr>
      <w:r w:rsidRPr="00D22CCD">
        <w:rPr>
          <w:noProof/>
        </w:rPr>
        <w:t>1.3.3</w:t>
      </w:r>
      <w:r w:rsidRPr="00D22CCD">
        <w:rPr>
          <w:noProof/>
        </w:rPr>
        <w:tab/>
        <w:t>Abbreviations</w:t>
      </w:r>
      <w:r w:rsidRPr="00D22CCD">
        <w:rPr>
          <w:noProof/>
        </w:rPr>
        <w:tab/>
      </w:r>
      <w:r w:rsidRPr="00D22CCD">
        <w:rPr>
          <w:noProof/>
        </w:rPr>
        <w:fldChar w:fldCharType="begin"/>
      </w:r>
      <w:r w:rsidRPr="00D22CCD">
        <w:rPr>
          <w:noProof/>
        </w:rPr>
        <w:instrText xml:space="preserve"> PAGEREF _Toc487203111 \h </w:instrText>
      </w:r>
      <w:r w:rsidRPr="00D22CCD">
        <w:rPr>
          <w:noProof/>
        </w:rPr>
      </w:r>
      <w:r w:rsidRPr="00D22CCD">
        <w:rPr>
          <w:noProof/>
        </w:rPr>
        <w:fldChar w:fldCharType="separate"/>
      </w:r>
      <w:r w:rsidRPr="00D22CCD">
        <w:rPr>
          <w:noProof/>
        </w:rPr>
        <w:t>14</w:t>
      </w:r>
      <w:r w:rsidRPr="00D22CCD">
        <w:rPr>
          <w:noProof/>
        </w:rPr>
        <w:fldChar w:fldCharType="end"/>
      </w:r>
    </w:p>
    <w:p w14:paraId="61FC1784" w14:textId="77777777" w:rsidR="00453023" w:rsidRPr="00E27500" w:rsidRDefault="007260E2">
      <w:pPr>
        <w:pStyle w:val="Inhopg2"/>
        <w:rPr>
          <w:rFonts w:ascii="Cambria" w:hAnsi="Cambria" w:cs="Arial"/>
          <w:b w:val="0"/>
          <w:noProof/>
          <w:sz w:val="22"/>
          <w:szCs w:val="22"/>
          <w:lang w:eastAsia="nl-BE"/>
        </w:rPr>
      </w:pPr>
      <w:r w:rsidRPr="00D22CCD">
        <w:rPr>
          <w:noProof/>
        </w:rPr>
        <w:t>1.4</w:t>
      </w:r>
      <w:r w:rsidRPr="00D22CCD">
        <w:rPr>
          <w:noProof/>
        </w:rPr>
        <w:tab/>
        <w:t>S-401 General Data Product Description</w:t>
      </w:r>
      <w:r w:rsidRPr="00D22CCD">
        <w:rPr>
          <w:noProof/>
        </w:rPr>
        <w:tab/>
      </w:r>
      <w:r w:rsidRPr="00D22CCD">
        <w:rPr>
          <w:noProof/>
        </w:rPr>
        <w:fldChar w:fldCharType="begin"/>
      </w:r>
      <w:r w:rsidRPr="00D22CCD">
        <w:rPr>
          <w:noProof/>
        </w:rPr>
        <w:instrText xml:space="preserve"> PAGEREF _Toc487203112 \h </w:instrText>
      </w:r>
      <w:r w:rsidRPr="00D22CCD">
        <w:rPr>
          <w:noProof/>
        </w:rPr>
      </w:r>
      <w:r w:rsidRPr="00D22CCD">
        <w:rPr>
          <w:noProof/>
        </w:rPr>
        <w:fldChar w:fldCharType="separate"/>
      </w:r>
      <w:r w:rsidRPr="00D22CCD">
        <w:rPr>
          <w:noProof/>
        </w:rPr>
        <w:t>15</w:t>
      </w:r>
      <w:r w:rsidRPr="00D22CCD">
        <w:rPr>
          <w:noProof/>
        </w:rPr>
        <w:fldChar w:fldCharType="end"/>
      </w:r>
    </w:p>
    <w:p w14:paraId="1F1F1E5D" w14:textId="77777777" w:rsidR="00453023" w:rsidRPr="00E27500" w:rsidRDefault="007260E2">
      <w:pPr>
        <w:pStyle w:val="Inhopg2"/>
        <w:rPr>
          <w:rFonts w:ascii="Cambria" w:hAnsi="Cambria" w:cs="Arial"/>
          <w:b w:val="0"/>
          <w:noProof/>
          <w:sz w:val="22"/>
          <w:szCs w:val="22"/>
          <w:lang w:eastAsia="nl-BE"/>
        </w:rPr>
      </w:pPr>
      <w:r w:rsidRPr="00D22CCD">
        <w:rPr>
          <w:noProof/>
        </w:rPr>
        <w:t>1.5</w:t>
      </w:r>
      <w:r w:rsidRPr="00D22CCD">
        <w:rPr>
          <w:noProof/>
        </w:rPr>
        <w:tab/>
        <w:t>Data product specification metadata</w:t>
      </w:r>
      <w:r w:rsidRPr="00D22CCD">
        <w:rPr>
          <w:noProof/>
        </w:rPr>
        <w:tab/>
      </w:r>
      <w:r w:rsidRPr="00D22CCD">
        <w:rPr>
          <w:noProof/>
        </w:rPr>
        <w:fldChar w:fldCharType="begin"/>
      </w:r>
      <w:r w:rsidRPr="00D22CCD">
        <w:rPr>
          <w:noProof/>
        </w:rPr>
        <w:instrText xml:space="preserve"> PAGEREF _Toc487203113 \h </w:instrText>
      </w:r>
      <w:r w:rsidRPr="00D22CCD">
        <w:rPr>
          <w:noProof/>
        </w:rPr>
      </w:r>
      <w:r w:rsidRPr="00D22CCD">
        <w:rPr>
          <w:noProof/>
        </w:rPr>
        <w:fldChar w:fldCharType="separate"/>
      </w:r>
      <w:r w:rsidRPr="00D22CCD">
        <w:rPr>
          <w:noProof/>
        </w:rPr>
        <w:t>16</w:t>
      </w:r>
      <w:r w:rsidRPr="00D22CCD">
        <w:rPr>
          <w:noProof/>
        </w:rPr>
        <w:fldChar w:fldCharType="end"/>
      </w:r>
    </w:p>
    <w:p w14:paraId="07DC8F7C" w14:textId="77777777" w:rsidR="00453023" w:rsidRPr="00E27500" w:rsidRDefault="007260E2">
      <w:pPr>
        <w:pStyle w:val="Inhopg3"/>
        <w:rPr>
          <w:rFonts w:ascii="Cambria" w:hAnsi="Cambria" w:cs="Arial"/>
          <w:b w:val="0"/>
          <w:noProof/>
          <w:sz w:val="22"/>
          <w:szCs w:val="22"/>
          <w:lang w:eastAsia="nl-BE"/>
        </w:rPr>
      </w:pPr>
      <w:r w:rsidRPr="00D22CCD">
        <w:rPr>
          <w:noProof/>
          <w:lang w:val="en-US" w:eastAsia="en-US"/>
        </w:rPr>
        <w:t>1.5.1</w:t>
      </w:r>
      <w:r w:rsidRPr="00D22CCD">
        <w:rPr>
          <w:noProof/>
          <w:lang w:val="en-US" w:eastAsia="en-US"/>
        </w:rPr>
        <w:tab/>
        <w:t>IEHG Product Specification Maintenance</w:t>
      </w:r>
      <w:r w:rsidRPr="00D22CCD">
        <w:rPr>
          <w:noProof/>
        </w:rPr>
        <w:tab/>
      </w:r>
      <w:r w:rsidRPr="00D22CCD">
        <w:rPr>
          <w:noProof/>
        </w:rPr>
        <w:fldChar w:fldCharType="begin"/>
      </w:r>
      <w:r w:rsidRPr="00D22CCD">
        <w:rPr>
          <w:noProof/>
        </w:rPr>
        <w:instrText xml:space="preserve"> PAGEREF _Toc487203114 \h </w:instrText>
      </w:r>
      <w:r w:rsidRPr="00D22CCD">
        <w:rPr>
          <w:noProof/>
        </w:rPr>
      </w:r>
      <w:r w:rsidRPr="00D22CCD">
        <w:rPr>
          <w:noProof/>
        </w:rPr>
        <w:fldChar w:fldCharType="separate"/>
      </w:r>
      <w:r w:rsidRPr="00D22CCD">
        <w:rPr>
          <w:noProof/>
        </w:rPr>
        <w:t>17</w:t>
      </w:r>
      <w:r w:rsidRPr="00D22CCD">
        <w:rPr>
          <w:noProof/>
        </w:rPr>
        <w:fldChar w:fldCharType="end"/>
      </w:r>
    </w:p>
    <w:p w14:paraId="33793647" w14:textId="77777777" w:rsidR="00453023" w:rsidRPr="00E27500" w:rsidRDefault="007260E2">
      <w:pPr>
        <w:pStyle w:val="Inhopg1"/>
        <w:rPr>
          <w:rFonts w:ascii="Cambria" w:hAnsi="Cambria" w:cs="Arial"/>
          <w:b w:val="0"/>
          <w:noProof/>
          <w:sz w:val="22"/>
          <w:szCs w:val="22"/>
          <w:lang w:eastAsia="nl-BE"/>
        </w:rPr>
      </w:pPr>
      <w:r w:rsidRPr="00D22CCD">
        <w:rPr>
          <w:noProof/>
        </w:rPr>
        <w:t>2</w:t>
      </w:r>
      <w:r w:rsidRPr="00D22CCD">
        <w:rPr>
          <w:noProof/>
        </w:rPr>
        <w:tab/>
        <w:t>Specification Scopes</w:t>
      </w:r>
      <w:r w:rsidRPr="00D22CCD">
        <w:rPr>
          <w:noProof/>
        </w:rPr>
        <w:tab/>
      </w:r>
      <w:r w:rsidRPr="00D22CCD">
        <w:rPr>
          <w:noProof/>
        </w:rPr>
        <w:fldChar w:fldCharType="begin"/>
      </w:r>
      <w:r w:rsidRPr="00D22CCD">
        <w:rPr>
          <w:noProof/>
        </w:rPr>
        <w:instrText xml:space="preserve"> PAGEREF _Toc487203115 \h </w:instrText>
      </w:r>
      <w:r w:rsidRPr="00D22CCD">
        <w:rPr>
          <w:noProof/>
        </w:rPr>
      </w:r>
      <w:r w:rsidRPr="00D22CCD">
        <w:rPr>
          <w:noProof/>
        </w:rPr>
        <w:fldChar w:fldCharType="separate"/>
      </w:r>
      <w:r w:rsidRPr="00D22CCD">
        <w:rPr>
          <w:noProof/>
        </w:rPr>
        <w:t>17</w:t>
      </w:r>
      <w:r w:rsidRPr="00D22CCD">
        <w:rPr>
          <w:noProof/>
        </w:rPr>
        <w:fldChar w:fldCharType="end"/>
      </w:r>
    </w:p>
    <w:p w14:paraId="4C241E67" w14:textId="77777777" w:rsidR="00453023" w:rsidRPr="00E27500" w:rsidRDefault="007260E2">
      <w:pPr>
        <w:pStyle w:val="Inhopg1"/>
        <w:rPr>
          <w:rFonts w:ascii="Cambria" w:hAnsi="Cambria" w:cs="Arial"/>
          <w:b w:val="0"/>
          <w:noProof/>
          <w:sz w:val="22"/>
          <w:szCs w:val="22"/>
          <w:lang w:eastAsia="nl-BE"/>
        </w:rPr>
      </w:pPr>
      <w:r w:rsidRPr="00D22CCD">
        <w:rPr>
          <w:noProof/>
        </w:rPr>
        <w:t>3</w:t>
      </w:r>
      <w:r w:rsidRPr="00D22CCD">
        <w:rPr>
          <w:noProof/>
        </w:rPr>
        <w:tab/>
        <w:t>Dataset Identification</w:t>
      </w:r>
      <w:r w:rsidRPr="00D22CCD">
        <w:rPr>
          <w:noProof/>
        </w:rPr>
        <w:tab/>
      </w:r>
      <w:r w:rsidRPr="00D22CCD">
        <w:rPr>
          <w:noProof/>
        </w:rPr>
        <w:fldChar w:fldCharType="begin"/>
      </w:r>
      <w:r w:rsidRPr="00D22CCD">
        <w:rPr>
          <w:noProof/>
        </w:rPr>
        <w:instrText xml:space="preserve"> PAGEREF _Toc487203116 \h </w:instrText>
      </w:r>
      <w:r w:rsidRPr="00D22CCD">
        <w:rPr>
          <w:noProof/>
        </w:rPr>
      </w:r>
      <w:r w:rsidRPr="00D22CCD">
        <w:rPr>
          <w:noProof/>
        </w:rPr>
        <w:fldChar w:fldCharType="separate"/>
      </w:r>
      <w:r w:rsidRPr="00D22CCD">
        <w:rPr>
          <w:noProof/>
        </w:rPr>
        <w:t>18</w:t>
      </w:r>
      <w:r w:rsidRPr="00D22CCD">
        <w:rPr>
          <w:noProof/>
        </w:rPr>
        <w:fldChar w:fldCharType="end"/>
      </w:r>
    </w:p>
    <w:p w14:paraId="20AF42BE" w14:textId="77777777" w:rsidR="00453023" w:rsidRPr="00E27500" w:rsidRDefault="007260E2">
      <w:pPr>
        <w:pStyle w:val="Inhopg1"/>
        <w:rPr>
          <w:rFonts w:ascii="Cambria" w:hAnsi="Cambria" w:cs="Arial"/>
          <w:b w:val="0"/>
          <w:noProof/>
          <w:sz w:val="22"/>
          <w:szCs w:val="22"/>
          <w:lang w:eastAsia="nl-BE"/>
        </w:rPr>
      </w:pPr>
      <w:r w:rsidRPr="00D22CCD">
        <w:rPr>
          <w:noProof/>
        </w:rPr>
        <w:t>4</w:t>
      </w:r>
      <w:r w:rsidRPr="00D22CCD">
        <w:rPr>
          <w:noProof/>
        </w:rPr>
        <w:tab/>
        <w:t>Data Content and structure</w:t>
      </w:r>
      <w:r w:rsidRPr="00D22CCD">
        <w:rPr>
          <w:noProof/>
        </w:rPr>
        <w:tab/>
      </w:r>
      <w:r w:rsidRPr="00D22CCD">
        <w:rPr>
          <w:noProof/>
        </w:rPr>
        <w:fldChar w:fldCharType="begin"/>
      </w:r>
      <w:r w:rsidRPr="00D22CCD">
        <w:rPr>
          <w:noProof/>
        </w:rPr>
        <w:instrText xml:space="preserve"> PAGEREF _Toc487203117 \h </w:instrText>
      </w:r>
      <w:r w:rsidRPr="00D22CCD">
        <w:rPr>
          <w:noProof/>
        </w:rPr>
      </w:r>
      <w:r w:rsidRPr="00D22CCD">
        <w:rPr>
          <w:noProof/>
        </w:rPr>
        <w:fldChar w:fldCharType="separate"/>
      </w:r>
      <w:r w:rsidRPr="00D22CCD">
        <w:rPr>
          <w:noProof/>
        </w:rPr>
        <w:t>19</w:t>
      </w:r>
      <w:r w:rsidRPr="00D22CCD">
        <w:rPr>
          <w:noProof/>
        </w:rPr>
        <w:fldChar w:fldCharType="end"/>
      </w:r>
    </w:p>
    <w:p w14:paraId="7EA02705" w14:textId="77777777" w:rsidR="00453023" w:rsidRPr="00E27500" w:rsidRDefault="007260E2">
      <w:pPr>
        <w:pStyle w:val="Inhopg2"/>
        <w:rPr>
          <w:rFonts w:ascii="Cambria" w:hAnsi="Cambria" w:cs="Arial"/>
          <w:b w:val="0"/>
          <w:noProof/>
          <w:sz w:val="22"/>
          <w:szCs w:val="22"/>
          <w:lang w:eastAsia="nl-BE"/>
        </w:rPr>
      </w:pPr>
      <w:r w:rsidRPr="00D22CCD">
        <w:rPr>
          <w:noProof/>
        </w:rPr>
        <w:t>4.1</w:t>
      </w:r>
      <w:r w:rsidRPr="00D22CCD">
        <w:rPr>
          <w:noProof/>
        </w:rPr>
        <w:tab/>
        <w:t>Introduction</w:t>
      </w:r>
      <w:r w:rsidRPr="00D22CCD">
        <w:rPr>
          <w:noProof/>
        </w:rPr>
        <w:tab/>
      </w:r>
      <w:r w:rsidRPr="00D22CCD">
        <w:rPr>
          <w:noProof/>
        </w:rPr>
        <w:fldChar w:fldCharType="begin"/>
      </w:r>
      <w:r w:rsidRPr="00D22CCD">
        <w:rPr>
          <w:noProof/>
        </w:rPr>
        <w:instrText xml:space="preserve"> PAGEREF _Toc487203118 \h </w:instrText>
      </w:r>
      <w:r w:rsidRPr="00D22CCD">
        <w:rPr>
          <w:noProof/>
        </w:rPr>
      </w:r>
      <w:r w:rsidRPr="00D22CCD">
        <w:rPr>
          <w:noProof/>
        </w:rPr>
        <w:fldChar w:fldCharType="separate"/>
      </w:r>
      <w:r w:rsidRPr="00D22CCD">
        <w:rPr>
          <w:noProof/>
        </w:rPr>
        <w:t>19</w:t>
      </w:r>
      <w:r w:rsidRPr="00D22CCD">
        <w:rPr>
          <w:noProof/>
        </w:rPr>
        <w:fldChar w:fldCharType="end"/>
      </w:r>
    </w:p>
    <w:p w14:paraId="6105ED44" w14:textId="77777777" w:rsidR="00453023" w:rsidRPr="00E27500" w:rsidRDefault="007260E2">
      <w:pPr>
        <w:pStyle w:val="Inhopg2"/>
        <w:rPr>
          <w:rFonts w:ascii="Cambria" w:hAnsi="Cambria" w:cs="Arial"/>
          <w:b w:val="0"/>
          <w:noProof/>
          <w:sz w:val="22"/>
          <w:szCs w:val="22"/>
          <w:lang w:eastAsia="nl-BE"/>
        </w:rPr>
      </w:pPr>
      <w:r w:rsidRPr="00D22CCD">
        <w:rPr>
          <w:noProof/>
        </w:rPr>
        <w:t>4.2</w:t>
      </w:r>
      <w:r w:rsidRPr="00D22CCD">
        <w:rPr>
          <w:noProof/>
        </w:rPr>
        <w:tab/>
        <w:t>Application Schema</w:t>
      </w:r>
      <w:r w:rsidRPr="00D22CCD">
        <w:rPr>
          <w:noProof/>
        </w:rPr>
        <w:tab/>
      </w:r>
      <w:r w:rsidRPr="00D22CCD">
        <w:rPr>
          <w:noProof/>
        </w:rPr>
        <w:fldChar w:fldCharType="begin"/>
      </w:r>
      <w:r w:rsidRPr="00D22CCD">
        <w:rPr>
          <w:noProof/>
        </w:rPr>
        <w:instrText xml:space="preserve"> PAGEREF _Toc487203119 \h </w:instrText>
      </w:r>
      <w:r w:rsidRPr="00D22CCD">
        <w:rPr>
          <w:noProof/>
        </w:rPr>
      </w:r>
      <w:r w:rsidRPr="00D22CCD">
        <w:rPr>
          <w:noProof/>
        </w:rPr>
        <w:fldChar w:fldCharType="separate"/>
      </w:r>
      <w:r w:rsidRPr="00D22CCD">
        <w:rPr>
          <w:noProof/>
        </w:rPr>
        <w:t>19</w:t>
      </w:r>
      <w:r w:rsidRPr="00D22CCD">
        <w:rPr>
          <w:noProof/>
        </w:rPr>
        <w:fldChar w:fldCharType="end"/>
      </w:r>
    </w:p>
    <w:p w14:paraId="3B6C2CAF" w14:textId="77777777" w:rsidR="00453023" w:rsidRPr="00E27500" w:rsidRDefault="007260E2">
      <w:pPr>
        <w:pStyle w:val="Inhopg2"/>
        <w:rPr>
          <w:rFonts w:ascii="Cambria" w:hAnsi="Cambria" w:cs="Arial"/>
          <w:b w:val="0"/>
          <w:noProof/>
          <w:sz w:val="22"/>
          <w:szCs w:val="22"/>
          <w:lang w:eastAsia="nl-BE"/>
        </w:rPr>
      </w:pPr>
      <w:r w:rsidRPr="00D22CCD">
        <w:rPr>
          <w:noProof/>
        </w:rPr>
        <w:t>4.3</w:t>
      </w:r>
      <w:r w:rsidRPr="00D22CCD">
        <w:rPr>
          <w:noProof/>
        </w:rPr>
        <w:tab/>
        <w:t>Feature Catalogue</w:t>
      </w:r>
      <w:r w:rsidRPr="00D22CCD">
        <w:rPr>
          <w:noProof/>
        </w:rPr>
        <w:tab/>
      </w:r>
      <w:r w:rsidRPr="00D22CCD">
        <w:rPr>
          <w:noProof/>
        </w:rPr>
        <w:fldChar w:fldCharType="begin"/>
      </w:r>
      <w:r w:rsidRPr="00D22CCD">
        <w:rPr>
          <w:noProof/>
        </w:rPr>
        <w:instrText xml:space="preserve"> PAGEREF _Toc487203120 \h </w:instrText>
      </w:r>
      <w:r w:rsidRPr="00D22CCD">
        <w:rPr>
          <w:noProof/>
        </w:rPr>
      </w:r>
      <w:r w:rsidRPr="00D22CCD">
        <w:rPr>
          <w:noProof/>
        </w:rPr>
        <w:fldChar w:fldCharType="separate"/>
      </w:r>
      <w:r w:rsidRPr="00D22CCD">
        <w:rPr>
          <w:noProof/>
        </w:rPr>
        <w:t>19</w:t>
      </w:r>
      <w:r w:rsidRPr="00D22CCD">
        <w:rPr>
          <w:noProof/>
        </w:rPr>
        <w:fldChar w:fldCharType="end"/>
      </w:r>
    </w:p>
    <w:p w14:paraId="3FFB0D64"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4.3.1</w:t>
      </w:r>
      <w:r w:rsidRPr="00D22CCD">
        <w:rPr>
          <w:noProof/>
          <w:lang w:eastAsia="en-US"/>
        </w:rPr>
        <w:tab/>
        <w:t>Introduction</w:t>
      </w:r>
      <w:r w:rsidRPr="00D22CCD">
        <w:rPr>
          <w:noProof/>
        </w:rPr>
        <w:tab/>
      </w:r>
      <w:r w:rsidRPr="00D22CCD">
        <w:rPr>
          <w:noProof/>
        </w:rPr>
        <w:fldChar w:fldCharType="begin"/>
      </w:r>
      <w:r w:rsidRPr="00D22CCD">
        <w:rPr>
          <w:noProof/>
        </w:rPr>
        <w:instrText xml:space="preserve"> PAGEREF _Toc487203121 \h </w:instrText>
      </w:r>
      <w:r w:rsidRPr="00D22CCD">
        <w:rPr>
          <w:noProof/>
        </w:rPr>
      </w:r>
      <w:r w:rsidRPr="00D22CCD">
        <w:rPr>
          <w:noProof/>
        </w:rPr>
        <w:fldChar w:fldCharType="separate"/>
      </w:r>
      <w:r w:rsidRPr="00D22CCD">
        <w:rPr>
          <w:noProof/>
        </w:rPr>
        <w:t>19</w:t>
      </w:r>
      <w:r w:rsidRPr="00D22CCD">
        <w:rPr>
          <w:noProof/>
        </w:rPr>
        <w:fldChar w:fldCharType="end"/>
      </w:r>
    </w:p>
    <w:p w14:paraId="1D3D8AAD" w14:textId="77777777" w:rsidR="00453023" w:rsidRPr="00E27500" w:rsidRDefault="007260E2">
      <w:pPr>
        <w:pStyle w:val="Inhopg3"/>
        <w:rPr>
          <w:rFonts w:ascii="Cambria" w:hAnsi="Cambria" w:cs="Arial"/>
          <w:b w:val="0"/>
          <w:noProof/>
          <w:sz w:val="22"/>
          <w:szCs w:val="22"/>
          <w:lang w:eastAsia="nl-BE"/>
        </w:rPr>
      </w:pPr>
      <w:r w:rsidRPr="00D22CCD">
        <w:rPr>
          <w:noProof/>
        </w:rPr>
        <w:t>4.3.2</w:t>
      </w:r>
      <w:r w:rsidRPr="00D22CCD">
        <w:rPr>
          <w:noProof/>
        </w:rPr>
        <w:tab/>
        <w:t>Feature Types</w:t>
      </w:r>
      <w:r w:rsidRPr="00D22CCD">
        <w:rPr>
          <w:noProof/>
        </w:rPr>
        <w:tab/>
      </w:r>
      <w:r w:rsidRPr="00D22CCD">
        <w:rPr>
          <w:noProof/>
        </w:rPr>
        <w:fldChar w:fldCharType="begin"/>
      </w:r>
      <w:r w:rsidRPr="00D22CCD">
        <w:rPr>
          <w:noProof/>
        </w:rPr>
        <w:instrText xml:space="preserve"> PAGEREF _Toc487203122 \h </w:instrText>
      </w:r>
      <w:r w:rsidRPr="00D22CCD">
        <w:rPr>
          <w:noProof/>
        </w:rPr>
      </w:r>
      <w:r w:rsidRPr="00D22CCD">
        <w:rPr>
          <w:noProof/>
        </w:rPr>
        <w:fldChar w:fldCharType="separate"/>
      </w:r>
      <w:r w:rsidRPr="00D22CCD">
        <w:rPr>
          <w:noProof/>
        </w:rPr>
        <w:t>19</w:t>
      </w:r>
      <w:r w:rsidRPr="00D22CCD">
        <w:rPr>
          <w:noProof/>
        </w:rPr>
        <w:fldChar w:fldCharType="end"/>
      </w:r>
    </w:p>
    <w:p w14:paraId="5CFDBE0D" w14:textId="77777777" w:rsidR="00453023" w:rsidRPr="00E27500" w:rsidRDefault="007260E2">
      <w:pPr>
        <w:pStyle w:val="Inhopg3"/>
        <w:rPr>
          <w:rFonts w:ascii="Cambria" w:hAnsi="Cambria" w:cs="Arial"/>
          <w:b w:val="0"/>
          <w:noProof/>
          <w:sz w:val="22"/>
          <w:szCs w:val="22"/>
          <w:lang w:eastAsia="nl-BE"/>
        </w:rPr>
      </w:pPr>
      <w:r w:rsidRPr="00D22CCD">
        <w:rPr>
          <w:noProof/>
        </w:rPr>
        <w:t>4.3.3</w:t>
      </w:r>
      <w:r w:rsidRPr="00D22CCD">
        <w:rPr>
          <w:noProof/>
        </w:rPr>
        <w:tab/>
        <w:t>Feature Relationship</w:t>
      </w:r>
      <w:r w:rsidRPr="00D22CCD">
        <w:rPr>
          <w:noProof/>
        </w:rPr>
        <w:tab/>
      </w:r>
      <w:r w:rsidRPr="00D22CCD">
        <w:rPr>
          <w:noProof/>
        </w:rPr>
        <w:fldChar w:fldCharType="begin"/>
      </w:r>
      <w:r w:rsidRPr="00D22CCD">
        <w:rPr>
          <w:noProof/>
        </w:rPr>
        <w:instrText xml:space="preserve"> PAGEREF _Toc487203123 \h </w:instrText>
      </w:r>
      <w:r w:rsidRPr="00D22CCD">
        <w:rPr>
          <w:noProof/>
        </w:rPr>
      </w:r>
      <w:r w:rsidRPr="00D22CCD">
        <w:rPr>
          <w:noProof/>
        </w:rPr>
        <w:fldChar w:fldCharType="separate"/>
      </w:r>
      <w:r w:rsidRPr="00D22CCD">
        <w:rPr>
          <w:noProof/>
        </w:rPr>
        <w:t>20</w:t>
      </w:r>
      <w:r w:rsidRPr="00D22CCD">
        <w:rPr>
          <w:noProof/>
        </w:rPr>
        <w:fldChar w:fldCharType="end"/>
      </w:r>
    </w:p>
    <w:p w14:paraId="0D70E333"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4.3.4</w:t>
      </w:r>
      <w:r w:rsidRPr="00D22CCD">
        <w:rPr>
          <w:noProof/>
          <w:lang w:eastAsia="en-US"/>
        </w:rPr>
        <w:tab/>
        <w:t>Information Types</w:t>
      </w:r>
      <w:r w:rsidRPr="00D22CCD">
        <w:rPr>
          <w:noProof/>
        </w:rPr>
        <w:tab/>
      </w:r>
      <w:r w:rsidRPr="00D22CCD">
        <w:rPr>
          <w:noProof/>
        </w:rPr>
        <w:fldChar w:fldCharType="begin"/>
      </w:r>
      <w:r w:rsidRPr="00D22CCD">
        <w:rPr>
          <w:noProof/>
        </w:rPr>
        <w:instrText xml:space="preserve"> PAGEREF _Toc487203124 \h </w:instrText>
      </w:r>
      <w:r w:rsidRPr="00D22CCD">
        <w:rPr>
          <w:noProof/>
        </w:rPr>
      </w:r>
      <w:r w:rsidRPr="00D22CCD">
        <w:rPr>
          <w:noProof/>
        </w:rPr>
        <w:fldChar w:fldCharType="separate"/>
      </w:r>
      <w:r w:rsidRPr="00D22CCD">
        <w:rPr>
          <w:noProof/>
        </w:rPr>
        <w:t>23</w:t>
      </w:r>
      <w:r w:rsidRPr="00D22CCD">
        <w:rPr>
          <w:noProof/>
        </w:rPr>
        <w:fldChar w:fldCharType="end"/>
      </w:r>
    </w:p>
    <w:p w14:paraId="3EC8D34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4.3.5</w:t>
      </w:r>
      <w:r w:rsidRPr="00D22CCD">
        <w:rPr>
          <w:noProof/>
          <w:lang w:eastAsia="en-US"/>
        </w:rPr>
        <w:tab/>
        <w:t>Attributes</w:t>
      </w:r>
      <w:r w:rsidRPr="00D22CCD">
        <w:rPr>
          <w:noProof/>
        </w:rPr>
        <w:tab/>
      </w:r>
      <w:r w:rsidRPr="00D22CCD">
        <w:rPr>
          <w:noProof/>
        </w:rPr>
        <w:fldChar w:fldCharType="begin"/>
      </w:r>
      <w:r w:rsidRPr="00D22CCD">
        <w:rPr>
          <w:noProof/>
        </w:rPr>
        <w:instrText xml:space="preserve"> PAGEREF _Toc487203125 \h </w:instrText>
      </w:r>
      <w:r w:rsidRPr="00D22CCD">
        <w:rPr>
          <w:noProof/>
        </w:rPr>
      </w:r>
      <w:r w:rsidRPr="00D22CCD">
        <w:rPr>
          <w:noProof/>
        </w:rPr>
        <w:fldChar w:fldCharType="separate"/>
      </w:r>
      <w:r w:rsidRPr="00D22CCD">
        <w:rPr>
          <w:noProof/>
        </w:rPr>
        <w:t>24</w:t>
      </w:r>
      <w:r w:rsidRPr="00D22CCD">
        <w:rPr>
          <w:noProof/>
        </w:rPr>
        <w:fldChar w:fldCharType="end"/>
      </w:r>
    </w:p>
    <w:p w14:paraId="395E03AA" w14:textId="77777777" w:rsidR="00453023" w:rsidRPr="00E27500" w:rsidRDefault="007260E2">
      <w:pPr>
        <w:pStyle w:val="Inhopg2"/>
        <w:rPr>
          <w:rFonts w:ascii="Cambria" w:hAnsi="Cambria" w:cs="Arial"/>
          <w:b w:val="0"/>
          <w:noProof/>
          <w:sz w:val="22"/>
          <w:szCs w:val="22"/>
          <w:lang w:eastAsia="nl-BE"/>
        </w:rPr>
      </w:pPr>
      <w:r w:rsidRPr="00D22CCD">
        <w:rPr>
          <w:noProof/>
        </w:rPr>
        <w:t>4.4</w:t>
      </w:r>
      <w:r w:rsidRPr="00D22CCD">
        <w:rPr>
          <w:noProof/>
        </w:rPr>
        <w:tab/>
        <w:t>Feature Object Identifier</w:t>
      </w:r>
      <w:r w:rsidRPr="00D22CCD">
        <w:rPr>
          <w:noProof/>
        </w:rPr>
        <w:tab/>
      </w:r>
      <w:r w:rsidRPr="00D22CCD">
        <w:rPr>
          <w:noProof/>
        </w:rPr>
        <w:fldChar w:fldCharType="begin"/>
      </w:r>
      <w:r w:rsidRPr="00D22CCD">
        <w:rPr>
          <w:noProof/>
        </w:rPr>
        <w:instrText xml:space="preserve"> PAGEREF _Toc487203126 \h </w:instrText>
      </w:r>
      <w:r w:rsidRPr="00D22CCD">
        <w:rPr>
          <w:noProof/>
        </w:rPr>
      </w:r>
      <w:r w:rsidRPr="00D22CCD">
        <w:rPr>
          <w:noProof/>
        </w:rPr>
        <w:fldChar w:fldCharType="separate"/>
      </w:r>
      <w:r w:rsidRPr="00D22CCD">
        <w:rPr>
          <w:noProof/>
        </w:rPr>
        <w:t>25</w:t>
      </w:r>
      <w:r w:rsidRPr="00D22CCD">
        <w:rPr>
          <w:noProof/>
        </w:rPr>
        <w:fldChar w:fldCharType="end"/>
      </w:r>
    </w:p>
    <w:p w14:paraId="66BF656D" w14:textId="77777777" w:rsidR="00453023" w:rsidRPr="00E27500" w:rsidRDefault="007260E2">
      <w:pPr>
        <w:pStyle w:val="Inhopg2"/>
        <w:rPr>
          <w:rFonts w:ascii="Cambria" w:hAnsi="Cambria" w:cs="Arial"/>
          <w:b w:val="0"/>
          <w:noProof/>
          <w:sz w:val="22"/>
          <w:szCs w:val="22"/>
          <w:lang w:eastAsia="nl-BE"/>
        </w:rPr>
      </w:pPr>
      <w:r w:rsidRPr="00D22CCD">
        <w:rPr>
          <w:noProof/>
        </w:rPr>
        <w:t>4.5</w:t>
      </w:r>
      <w:r w:rsidRPr="00D22CCD">
        <w:rPr>
          <w:noProof/>
        </w:rPr>
        <w:tab/>
        <w:t>Dataset</w:t>
      </w:r>
      <w:r w:rsidRPr="00D22CCD">
        <w:rPr>
          <w:noProof/>
        </w:rPr>
        <w:tab/>
      </w:r>
      <w:r w:rsidRPr="00D22CCD">
        <w:rPr>
          <w:noProof/>
        </w:rPr>
        <w:fldChar w:fldCharType="begin"/>
      </w:r>
      <w:r w:rsidRPr="00D22CCD">
        <w:rPr>
          <w:noProof/>
        </w:rPr>
        <w:instrText xml:space="preserve"> PAGEREF _Toc487203127 \h </w:instrText>
      </w:r>
      <w:r w:rsidRPr="00D22CCD">
        <w:rPr>
          <w:noProof/>
        </w:rPr>
      </w:r>
      <w:r w:rsidRPr="00D22CCD">
        <w:rPr>
          <w:noProof/>
        </w:rPr>
        <w:fldChar w:fldCharType="separate"/>
      </w:r>
      <w:r w:rsidRPr="00D22CCD">
        <w:rPr>
          <w:noProof/>
        </w:rPr>
        <w:t>26</w:t>
      </w:r>
      <w:r w:rsidRPr="00D22CCD">
        <w:rPr>
          <w:noProof/>
        </w:rPr>
        <w:fldChar w:fldCharType="end"/>
      </w:r>
    </w:p>
    <w:p w14:paraId="57A2EA2D" w14:textId="77777777" w:rsidR="00453023" w:rsidRPr="00E27500" w:rsidRDefault="007260E2">
      <w:pPr>
        <w:pStyle w:val="Inhopg3"/>
        <w:rPr>
          <w:rFonts w:ascii="Cambria" w:hAnsi="Cambria" w:cs="Arial"/>
          <w:b w:val="0"/>
          <w:noProof/>
          <w:sz w:val="22"/>
          <w:szCs w:val="22"/>
          <w:lang w:eastAsia="nl-BE"/>
        </w:rPr>
      </w:pPr>
      <w:r w:rsidRPr="00D22CCD">
        <w:rPr>
          <w:noProof/>
        </w:rPr>
        <w:t>4.5.1</w:t>
      </w:r>
      <w:r w:rsidRPr="00D22CCD">
        <w:rPr>
          <w:noProof/>
        </w:rPr>
        <w:tab/>
        <w:t>Introduction</w:t>
      </w:r>
      <w:r w:rsidRPr="00D22CCD">
        <w:rPr>
          <w:noProof/>
        </w:rPr>
        <w:tab/>
      </w:r>
      <w:r w:rsidRPr="00D22CCD">
        <w:rPr>
          <w:noProof/>
        </w:rPr>
        <w:fldChar w:fldCharType="begin"/>
      </w:r>
      <w:r w:rsidRPr="00D22CCD">
        <w:rPr>
          <w:noProof/>
        </w:rPr>
        <w:instrText xml:space="preserve"> PAGEREF _Toc487203128 \h </w:instrText>
      </w:r>
      <w:r w:rsidRPr="00D22CCD">
        <w:rPr>
          <w:noProof/>
        </w:rPr>
      </w:r>
      <w:r w:rsidRPr="00D22CCD">
        <w:rPr>
          <w:noProof/>
        </w:rPr>
        <w:fldChar w:fldCharType="separate"/>
      </w:r>
      <w:r w:rsidRPr="00D22CCD">
        <w:rPr>
          <w:noProof/>
        </w:rPr>
        <w:t>26</w:t>
      </w:r>
      <w:r w:rsidRPr="00D22CCD">
        <w:rPr>
          <w:noProof/>
        </w:rPr>
        <w:fldChar w:fldCharType="end"/>
      </w:r>
    </w:p>
    <w:p w14:paraId="1FFEA98D" w14:textId="77777777" w:rsidR="00453023" w:rsidRPr="00E27500" w:rsidRDefault="007260E2">
      <w:pPr>
        <w:pStyle w:val="Inhopg3"/>
        <w:rPr>
          <w:rFonts w:ascii="Cambria" w:hAnsi="Cambria" w:cs="Arial"/>
          <w:b w:val="0"/>
          <w:noProof/>
          <w:sz w:val="22"/>
          <w:szCs w:val="22"/>
          <w:lang w:eastAsia="nl-BE"/>
        </w:rPr>
      </w:pPr>
      <w:r w:rsidRPr="00D22CCD">
        <w:rPr>
          <w:noProof/>
        </w:rPr>
        <w:t>4.5.2</w:t>
      </w:r>
      <w:r w:rsidRPr="00D22CCD">
        <w:rPr>
          <w:noProof/>
        </w:rPr>
        <w:tab/>
        <w:t>Dataset rules</w:t>
      </w:r>
      <w:r w:rsidRPr="00D22CCD">
        <w:rPr>
          <w:noProof/>
        </w:rPr>
        <w:tab/>
      </w:r>
      <w:r w:rsidRPr="00D22CCD">
        <w:rPr>
          <w:noProof/>
        </w:rPr>
        <w:fldChar w:fldCharType="begin"/>
      </w:r>
      <w:r w:rsidRPr="00D22CCD">
        <w:rPr>
          <w:noProof/>
        </w:rPr>
        <w:instrText xml:space="preserve"> PAGEREF _Toc487203129 \h </w:instrText>
      </w:r>
      <w:r w:rsidRPr="00D22CCD">
        <w:rPr>
          <w:noProof/>
        </w:rPr>
      </w:r>
      <w:r w:rsidRPr="00D22CCD">
        <w:rPr>
          <w:noProof/>
        </w:rPr>
        <w:fldChar w:fldCharType="separate"/>
      </w:r>
      <w:r w:rsidRPr="00D22CCD">
        <w:rPr>
          <w:noProof/>
        </w:rPr>
        <w:t>26</w:t>
      </w:r>
      <w:r w:rsidRPr="00D22CCD">
        <w:rPr>
          <w:noProof/>
        </w:rPr>
        <w:fldChar w:fldCharType="end"/>
      </w:r>
    </w:p>
    <w:p w14:paraId="07BB3A9A" w14:textId="77777777" w:rsidR="00453023" w:rsidRPr="00E27500" w:rsidRDefault="007260E2">
      <w:pPr>
        <w:pStyle w:val="Inhopg3"/>
        <w:rPr>
          <w:rFonts w:ascii="Cambria" w:hAnsi="Cambria" w:cs="Arial"/>
          <w:b w:val="0"/>
          <w:noProof/>
          <w:sz w:val="22"/>
          <w:szCs w:val="22"/>
          <w:lang w:eastAsia="nl-BE"/>
        </w:rPr>
      </w:pPr>
      <w:r w:rsidRPr="00D22CCD">
        <w:rPr>
          <w:noProof/>
        </w:rPr>
        <w:t>4.5.3</w:t>
      </w:r>
      <w:r w:rsidRPr="00D22CCD">
        <w:rPr>
          <w:noProof/>
        </w:rPr>
        <w:tab/>
        <w:t>Data Coverage rules</w:t>
      </w:r>
      <w:r w:rsidRPr="00D22CCD">
        <w:rPr>
          <w:noProof/>
        </w:rPr>
        <w:tab/>
      </w:r>
      <w:r w:rsidRPr="00D22CCD">
        <w:rPr>
          <w:noProof/>
        </w:rPr>
        <w:fldChar w:fldCharType="begin"/>
      </w:r>
      <w:r w:rsidRPr="00D22CCD">
        <w:rPr>
          <w:noProof/>
        </w:rPr>
        <w:instrText xml:space="preserve"> PAGEREF _Toc487203130 \h </w:instrText>
      </w:r>
      <w:r w:rsidRPr="00D22CCD">
        <w:rPr>
          <w:noProof/>
        </w:rPr>
      </w:r>
      <w:r w:rsidRPr="00D22CCD">
        <w:rPr>
          <w:noProof/>
        </w:rPr>
        <w:fldChar w:fldCharType="separate"/>
      </w:r>
      <w:r w:rsidRPr="00D22CCD">
        <w:rPr>
          <w:noProof/>
        </w:rPr>
        <w:t>26</w:t>
      </w:r>
      <w:r w:rsidRPr="00D22CCD">
        <w:rPr>
          <w:noProof/>
        </w:rPr>
        <w:fldChar w:fldCharType="end"/>
      </w:r>
    </w:p>
    <w:p w14:paraId="34C3D826"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4.5.4</w:t>
      </w:r>
      <w:r w:rsidRPr="00D22CCD">
        <w:rPr>
          <w:noProof/>
          <w:lang w:eastAsia="en-US"/>
        </w:rPr>
        <w:tab/>
        <w:t>Dataset size</w:t>
      </w:r>
      <w:r w:rsidRPr="00D22CCD">
        <w:rPr>
          <w:noProof/>
        </w:rPr>
        <w:tab/>
      </w:r>
      <w:r w:rsidRPr="00D22CCD">
        <w:rPr>
          <w:noProof/>
        </w:rPr>
        <w:fldChar w:fldCharType="begin"/>
      </w:r>
      <w:r w:rsidRPr="00D22CCD">
        <w:rPr>
          <w:noProof/>
        </w:rPr>
        <w:instrText xml:space="preserve"> PAGEREF _Toc487203131 \h </w:instrText>
      </w:r>
      <w:r w:rsidRPr="00D22CCD">
        <w:rPr>
          <w:noProof/>
        </w:rPr>
      </w:r>
      <w:r w:rsidRPr="00D22CCD">
        <w:rPr>
          <w:noProof/>
        </w:rPr>
        <w:fldChar w:fldCharType="separate"/>
      </w:r>
      <w:r w:rsidRPr="00D22CCD">
        <w:rPr>
          <w:noProof/>
        </w:rPr>
        <w:t>27</w:t>
      </w:r>
      <w:r w:rsidRPr="00D22CCD">
        <w:rPr>
          <w:noProof/>
        </w:rPr>
        <w:fldChar w:fldCharType="end"/>
      </w:r>
    </w:p>
    <w:p w14:paraId="5847F81B" w14:textId="77777777" w:rsidR="00453023" w:rsidRPr="00E27500" w:rsidRDefault="007260E2">
      <w:pPr>
        <w:pStyle w:val="Inhopg2"/>
        <w:rPr>
          <w:rFonts w:ascii="Cambria" w:hAnsi="Cambria" w:cs="Arial"/>
          <w:b w:val="0"/>
          <w:noProof/>
          <w:sz w:val="22"/>
          <w:szCs w:val="22"/>
          <w:lang w:eastAsia="nl-BE"/>
        </w:rPr>
      </w:pPr>
      <w:r w:rsidRPr="00D22CCD">
        <w:rPr>
          <w:noProof/>
        </w:rPr>
        <w:t>4.6</w:t>
      </w:r>
      <w:r w:rsidRPr="00D22CCD">
        <w:rPr>
          <w:noProof/>
        </w:rPr>
        <w:tab/>
        <w:t>Display Scale Range</w:t>
      </w:r>
      <w:r w:rsidRPr="00D22CCD">
        <w:rPr>
          <w:noProof/>
        </w:rPr>
        <w:tab/>
      </w:r>
      <w:r w:rsidRPr="00D22CCD">
        <w:rPr>
          <w:noProof/>
        </w:rPr>
        <w:fldChar w:fldCharType="begin"/>
      </w:r>
      <w:r w:rsidRPr="00D22CCD">
        <w:rPr>
          <w:noProof/>
        </w:rPr>
        <w:instrText xml:space="preserve"> PAGEREF _Toc487203132 \h </w:instrText>
      </w:r>
      <w:r w:rsidRPr="00D22CCD">
        <w:rPr>
          <w:noProof/>
        </w:rPr>
      </w:r>
      <w:r w:rsidRPr="00D22CCD">
        <w:rPr>
          <w:noProof/>
        </w:rPr>
        <w:fldChar w:fldCharType="separate"/>
      </w:r>
      <w:r w:rsidRPr="00D22CCD">
        <w:rPr>
          <w:noProof/>
        </w:rPr>
        <w:t>27</w:t>
      </w:r>
      <w:r w:rsidRPr="00D22CCD">
        <w:rPr>
          <w:noProof/>
        </w:rPr>
        <w:fldChar w:fldCharType="end"/>
      </w:r>
    </w:p>
    <w:p w14:paraId="5C05F687" w14:textId="77777777" w:rsidR="00453023" w:rsidRPr="00E27500" w:rsidRDefault="007260E2">
      <w:pPr>
        <w:pStyle w:val="Inhopg2"/>
        <w:rPr>
          <w:rFonts w:ascii="Cambria" w:hAnsi="Cambria" w:cs="Arial"/>
          <w:b w:val="0"/>
          <w:noProof/>
          <w:sz w:val="22"/>
          <w:szCs w:val="22"/>
          <w:lang w:eastAsia="nl-BE"/>
        </w:rPr>
      </w:pPr>
      <w:r w:rsidRPr="00D22CCD">
        <w:rPr>
          <w:noProof/>
        </w:rPr>
        <w:t>4.7</w:t>
      </w:r>
      <w:r w:rsidRPr="00D22CCD">
        <w:rPr>
          <w:noProof/>
        </w:rPr>
        <w:tab/>
        <w:t>Dataset Loading and Unloading</w:t>
      </w:r>
      <w:r w:rsidRPr="00D22CCD">
        <w:rPr>
          <w:noProof/>
        </w:rPr>
        <w:tab/>
      </w:r>
      <w:r w:rsidRPr="00D22CCD">
        <w:rPr>
          <w:noProof/>
        </w:rPr>
        <w:fldChar w:fldCharType="begin"/>
      </w:r>
      <w:r w:rsidRPr="00D22CCD">
        <w:rPr>
          <w:noProof/>
        </w:rPr>
        <w:instrText xml:space="preserve"> PAGEREF _Toc487203133 \h </w:instrText>
      </w:r>
      <w:r w:rsidRPr="00D22CCD">
        <w:rPr>
          <w:noProof/>
        </w:rPr>
      </w:r>
      <w:r w:rsidRPr="00D22CCD">
        <w:rPr>
          <w:noProof/>
        </w:rPr>
        <w:fldChar w:fldCharType="separate"/>
      </w:r>
      <w:r w:rsidRPr="00D22CCD">
        <w:rPr>
          <w:noProof/>
        </w:rPr>
        <w:t>27</w:t>
      </w:r>
      <w:r w:rsidRPr="00D22CCD">
        <w:rPr>
          <w:noProof/>
        </w:rPr>
        <w:fldChar w:fldCharType="end"/>
      </w:r>
    </w:p>
    <w:p w14:paraId="6BCF8743" w14:textId="77777777" w:rsidR="00453023" w:rsidRPr="00E27500" w:rsidRDefault="007260E2">
      <w:pPr>
        <w:pStyle w:val="Inhopg3"/>
        <w:rPr>
          <w:rFonts w:ascii="Cambria" w:hAnsi="Cambria" w:cs="Arial"/>
          <w:b w:val="0"/>
          <w:noProof/>
          <w:sz w:val="22"/>
          <w:szCs w:val="22"/>
          <w:lang w:eastAsia="nl-BE"/>
        </w:rPr>
      </w:pPr>
      <w:r w:rsidRPr="00D22CCD">
        <w:rPr>
          <w:noProof/>
        </w:rPr>
        <w:t>4.7.1</w:t>
      </w:r>
      <w:r w:rsidRPr="00D22CCD">
        <w:rPr>
          <w:noProof/>
        </w:rPr>
        <w:tab/>
        <w:t>Dataset Loading and Unloading Algorithm</w:t>
      </w:r>
      <w:r w:rsidRPr="00D22CCD">
        <w:rPr>
          <w:noProof/>
        </w:rPr>
        <w:tab/>
      </w:r>
      <w:r w:rsidRPr="00D22CCD">
        <w:rPr>
          <w:noProof/>
        </w:rPr>
        <w:fldChar w:fldCharType="begin"/>
      </w:r>
      <w:r w:rsidRPr="00D22CCD">
        <w:rPr>
          <w:noProof/>
        </w:rPr>
        <w:instrText xml:space="preserve"> PAGEREF _Toc487203134 \h </w:instrText>
      </w:r>
      <w:r w:rsidRPr="00D22CCD">
        <w:rPr>
          <w:noProof/>
        </w:rPr>
      </w:r>
      <w:r w:rsidRPr="00D22CCD">
        <w:rPr>
          <w:noProof/>
        </w:rPr>
        <w:fldChar w:fldCharType="separate"/>
      </w:r>
      <w:r w:rsidRPr="00D22CCD">
        <w:rPr>
          <w:noProof/>
        </w:rPr>
        <w:t>28</w:t>
      </w:r>
      <w:r w:rsidRPr="00D22CCD">
        <w:rPr>
          <w:noProof/>
        </w:rPr>
        <w:fldChar w:fldCharType="end"/>
      </w:r>
    </w:p>
    <w:p w14:paraId="1384F69A" w14:textId="77777777" w:rsidR="00453023" w:rsidRPr="00E27500" w:rsidRDefault="007260E2">
      <w:pPr>
        <w:pStyle w:val="Inhopg2"/>
        <w:rPr>
          <w:rFonts w:ascii="Cambria" w:hAnsi="Cambria" w:cs="Arial"/>
          <w:b w:val="0"/>
          <w:noProof/>
          <w:sz w:val="22"/>
          <w:szCs w:val="22"/>
          <w:lang w:eastAsia="nl-BE"/>
        </w:rPr>
      </w:pPr>
      <w:r w:rsidRPr="00D22CCD">
        <w:rPr>
          <w:noProof/>
        </w:rPr>
        <w:t>4.8</w:t>
      </w:r>
      <w:r w:rsidRPr="00D22CCD">
        <w:rPr>
          <w:noProof/>
        </w:rPr>
        <w:tab/>
        <w:t>Geometry</w:t>
      </w:r>
      <w:r w:rsidRPr="00D22CCD">
        <w:rPr>
          <w:noProof/>
        </w:rPr>
        <w:tab/>
      </w:r>
      <w:r w:rsidRPr="00D22CCD">
        <w:rPr>
          <w:noProof/>
        </w:rPr>
        <w:fldChar w:fldCharType="begin"/>
      </w:r>
      <w:r w:rsidRPr="00D22CCD">
        <w:rPr>
          <w:noProof/>
        </w:rPr>
        <w:instrText xml:space="preserve"> PAGEREF _Toc487203135 \h </w:instrText>
      </w:r>
      <w:r w:rsidRPr="00D22CCD">
        <w:rPr>
          <w:noProof/>
        </w:rPr>
      </w:r>
      <w:r w:rsidRPr="00D22CCD">
        <w:rPr>
          <w:noProof/>
        </w:rPr>
        <w:fldChar w:fldCharType="separate"/>
      </w:r>
      <w:r w:rsidRPr="00D22CCD">
        <w:rPr>
          <w:noProof/>
        </w:rPr>
        <w:t>31</w:t>
      </w:r>
      <w:r w:rsidRPr="00D22CCD">
        <w:rPr>
          <w:noProof/>
        </w:rPr>
        <w:fldChar w:fldCharType="end"/>
      </w:r>
    </w:p>
    <w:p w14:paraId="6EF51CBA" w14:textId="77777777" w:rsidR="00453023" w:rsidRPr="00E27500" w:rsidRDefault="007260E2">
      <w:pPr>
        <w:pStyle w:val="Inhopg3"/>
        <w:rPr>
          <w:rFonts w:ascii="Cambria" w:hAnsi="Cambria" w:cs="Arial"/>
          <w:b w:val="0"/>
          <w:noProof/>
          <w:sz w:val="22"/>
          <w:szCs w:val="22"/>
          <w:lang w:eastAsia="nl-BE"/>
        </w:rPr>
      </w:pPr>
      <w:r w:rsidRPr="00D22CCD">
        <w:rPr>
          <w:noProof/>
        </w:rPr>
        <w:t>4.8.1</w:t>
      </w:r>
      <w:r w:rsidRPr="00D22CCD">
        <w:rPr>
          <w:noProof/>
        </w:rPr>
        <w:tab/>
        <w:t>S-100 Level 3a Geometry</w:t>
      </w:r>
      <w:r w:rsidRPr="00D22CCD">
        <w:rPr>
          <w:noProof/>
        </w:rPr>
        <w:tab/>
      </w:r>
      <w:r w:rsidRPr="00D22CCD">
        <w:rPr>
          <w:noProof/>
        </w:rPr>
        <w:fldChar w:fldCharType="begin"/>
      </w:r>
      <w:r w:rsidRPr="00D22CCD">
        <w:rPr>
          <w:noProof/>
        </w:rPr>
        <w:instrText xml:space="preserve"> PAGEREF _Toc487203136 \h </w:instrText>
      </w:r>
      <w:r w:rsidRPr="00D22CCD">
        <w:rPr>
          <w:noProof/>
        </w:rPr>
      </w:r>
      <w:r w:rsidRPr="00D22CCD">
        <w:rPr>
          <w:noProof/>
        </w:rPr>
        <w:fldChar w:fldCharType="separate"/>
      </w:r>
      <w:r w:rsidRPr="00D22CCD">
        <w:rPr>
          <w:noProof/>
        </w:rPr>
        <w:t>31</w:t>
      </w:r>
      <w:r w:rsidRPr="00D22CCD">
        <w:rPr>
          <w:noProof/>
        </w:rPr>
        <w:fldChar w:fldCharType="end"/>
      </w:r>
    </w:p>
    <w:p w14:paraId="4C5C00E8" w14:textId="77777777" w:rsidR="00453023" w:rsidRPr="00E27500" w:rsidRDefault="007260E2">
      <w:pPr>
        <w:pStyle w:val="Inhopg3"/>
        <w:rPr>
          <w:rFonts w:ascii="Cambria" w:hAnsi="Cambria" w:cs="Arial"/>
          <w:b w:val="0"/>
          <w:noProof/>
          <w:sz w:val="22"/>
          <w:szCs w:val="22"/>
          <w:lang w:eastAsia="nl-BE"/>
        </w:rPr>
      </w:pPr>
      <w:r w:rsidRPr="00D22CCD">
        <w:rPr>
          <w:noProof/>
        </w:rPr>
        <w:t>4.8.2</w:t>
      </w:r>
      <w:r w:rsidRPr="00D22CCD">
        <w:rPr>
          <w:noProof/>
        </w:rPr>
        <w:tab/>
        <w:t>Masking</w:t>
      </w:r>
      <w:r w:rsidRPr="00D22CCD">
        <w:rPr>
          <w:noProof/>
        </w:rPr>
        <w:tab/>
      </w:r>
      <w:r w:rsidRPr="00D22CCD">
        <w:rPr>
          <w:noProof/>
        </w:rPr>
        <w:fldChar w:fldCharType="begin"/>
      </w:r>
      <w:r w:rsidRPr="00D22CCD">
        <w:rPr>
          <w:noProof/>
        </w:rPr>
        <w:instrText xml:space="preserve"> PAGEREF _Toc487203137 \h </w:instrText>
      </w:r>
      <w:r w:rsidRPr="00D22CCD">
        <w:rPr>
          <w:noProof/>
        </w:rPr>
      </w:r>
      <w:r w:rsidRPr="00D22CCD">
        <w:rPr>
          <w:noProof/>
        </w:rPr>
        <w:fldChar w:fldCharType="separate"/>
      </w:r>
      <w:r w:rsidRPr="00D22CCD">
        <w:rPr>
          <w:noProof/>
        </w:rPr>
        <w:t>33</w:t>
      </w:r>
      <w:r w:rsidRPr="00D22CCD">
        <w:rPr>
          <w:noProof/>
        </w:rPr>
        <w:fldChar w:fldCharType="end"/>
      </w:r>
    </w:p>
    <w:p w14:paraId="009BAF82" w14:textId="77777777" w:rsidR="00453023" w:rsidRPr="00E27500" w:rsidRDefault="007260E2">
      <w:pPr>
        <w:pStyle w:val="Inhopg1"/>
        <w:rPr>
          <w:rFonts w:ascii="Cambria" w:hAnsi="Cambria" w:cs="Arial"/>
          <w:b w:val="0"/>
          <w:noProof/>
          <w:sz w:val="22"/>
          <w:szCs w:val="22"/>
          <w:lang w:eastAsia="nl-BE"/>
        </w:rPr>
      </w:pPr>
      <w:r w:rsidRPr="00D22CCD">
        <w:rPr>
          <w:noProof/>
        </w:rPr>
        <w:t>5</w:t>
      </w:r>
      <w:r w:rsidRPr="00D22CCD">
        <w:rPr>
          <w:noProof/>
        </w:rPr>
        <w:tab/>
        <w:t>Coordinate Reference Systems (CRS)</w:t>
      </w:r>
      <w:r w:rsidRPr="00D22CCD">
        <w:rPr>
          <w:noProof/>
        </w:rPr>
        <w:tab/>
      </w:r>
      <w:r w:rsidRPr="00D22CCD">
        <w:rPr>
          <w:noProof/>
        </w:rPr>
        <w:fldChar w:fldCharType="begin"/>
      </w:r>
      <w:r w:rsidRPr="00D22CCD">
        <w:rPr>
          <w:noProof/>
        </w:rPr>
        <w:instrText xml:space="preserve"> PAGEREF _Toc487203138 \h </w:instrText>
      </w:r>
      <w:r w:rsidRPr="00D22CCD">
        <w:rPr>
          <w:noProof/>
        </w:rPr>
      </w:r>
      <w:r w:rsidRPr="00D22CCD">
        <w:rPr>
          <w:noProof/>
        </w:rPr>
        <w:fldChar w:fldCharType="separate"/>
      </w:r>
      <w:r w:rsidRPr="00D22CCD">
        <w:rPr>
          <w:noProof/>
        </w:rPr>
        <w:t>35</w:t>
      </w:r>
      <w:r w:rsidRPr="00D22CCD">
        <w:rPr>
          <w:noProof/>
        </w:rPr>
        <w:fldChar w:fldCharType="end"/>
      </w:r>
    </w:p>
    <w:p w14:paraId="6FA8BEED" w14:textId="77777777" w:rsidR="00453023" w:rsidRPr="00E27500" w:rsidRDefault="007260E2">
      <w:pPr>
        <w:pStyle w:val="Inhopg2"/>
        <w:rPr>
          <w:rFonts w:ascii="Cambria" w:hAnsi="Cambria" w:cs="Arial"/>
          <w:b w:val="0"/>
          <w:noProof/>
          <w:sz w:val="22"/>
          <w:szCs w:val="22"/>
          <w:lang w:eastAsia="nl-BE"/>
        </w:rPr>
      </w:pPr>
      <w:r w:rsidRPr="00D22CCD">
        <w:rPr>
          <w:noProof/>
        </w:rPr>
        <w:t>5.1</w:t>
      </w:r>
      <w:r w:rsidRPr="00D22CCD">
        <w:rPr>
          <w:noProof/>
        </w:rPr>
        <w:tab/>
        <w:t>Introduction</w:t>
      </w:r>
      <w:r w:rsidRPr="00D22CCD">
        <w:rPr>
          <w:noProof/>
        </w:rPr>
        <w:tab/>
      </w:r>
      <w:r w:rsidRPr="00D22CCD">
        <w:rPr>
          <w:noProof/>
        </w:rPr>
        <w:fldChar w:fldCharType="begin"/>
      </w:r>
      <w:r w:rsidRPr="00D22CCD">
        <w:rPr>
          <w:noProof/>
        </w:rPr>
        <w:instrText xml:space="preserve"> PAGEREF _Toc487203139 \h </w:instrText>
      </w:r>
      <w:r w:rsidRPr="00D22CCD">
        <w:rPr>
          <w:noProof/>
        </w:rPr>
      </w:r>
      <w:r w:rsidRPr="00D22CCD">
        <w:rPr>
          <w:noProof/>
        </w:rPr>
        <w:fldChar w:fldCharType="separate"/>
      </w:r>
      <w:r w:rsidRPr="00D22CCD">
        <w:rPr>
          <w:noProof/>
        </w:rPr>
        <w:t>35</w:t>
      </w:r>
      <w:r w:rsidRPr="00D22CCD">
        <w:rPr>
          <w:noProof/>
        </w:rPr>
        <w:fldChar w:fldCharType="end"/>
      </w:r>
    </w:p>
    <w:p w14:paraId="37B18CD9" w14:textId="77777777" w:rsidR="00453023" w:rsidRPr="00E27500" w:rsidRDefault="007260E2">
      <w:pPr>
        <w:pStyle w:val="Inhopg2"/>
        <w:rPr>
          <w:rFonts w:ascii="Cambria" w:hAnsi="Cambria" w:cs="Arial"/>
          <w:b w:val="0"/>
          <w:noProof/>
          <w:sz w:val="22"/>
          <w:szCs w:val="22"/>
          <w:lang w:eastAsia="nl-BE"/>
        </w:rPr>
      </w:pPr>
      <w:r w:rsidRPr="00D22CCD">
        <w:rPr>
          <w:noProof/>
        </w:rPr>
        <w:t>5.2</w:t>
      </w:r>
      <w:r w:rsidRPr="00D22CCD">
        <w:rPr>
          <w:noProof/>
        </w:rPr>
        <w:tab/>
        <w:t>Horizontal Coordinate Reference System</w:t>
      </w:r>
      <w:r w:rsidRPr="00D22CCD">
        <w:rPr>
          <w:noProof/>
        </w:rPr>
        <w:tab/>
      </w:r>
      <w:r w:rsidRPr="00D22CCD">
        <w:rPr>
          <w:noProof/>
        </w:rPr>
        <w:fldChar w:fldCharType="begin"/>
      </w:r>
      <w:r w:rsidRPr="00D22CCD">
        <w:rPr>
          <w:noProof/>
        </w:rPr>
        <w:instrText xml:space="preserve"> PAGEREF _Toc487203140 \h </w:instrText>
      </w:r>
      <w:r w:rsidRPr="00D22CCD">
        <w:rPr>
          <w:noProof/>
        </w:rPr>
      </w:r>
      <w:r w:rsidRPr="00D22CCD">
        <w:rPr>
          <w:noProof/>
        </w:rPr>
        <w:fldChar w:fldCharType="separate"/>
      </w:r>
      <w:r w:rsidRPr="00D22CCD">
        <w:rPr>
          <w:noProof/>
        </w:rPr>
        <w:t>35</w:t>
      </w:r>
      <w:r w:rsidRPr="00D22CCD">
        <w:rPr>
          <w:noProof/>
        </w:rPr>
        <w:fldChar w:fldCharType="end"/>
      </w:r>
    </w:p>
    <w:p w14:paraId="317544DD" w14:textId="77777777" w:rsidR="00453023" w:rsidRPr="00E27500" w:rsidRDefault="007260E2">
      <w:pPr>
        <w:pStyle w:val="Inhopg2"/>
        <w:rPr>
          <w:rFonts w:ascii="Cambria" w:hAnsi="Cambria" w:cs="Arial"/>
          <w:b w:val="0"/>
          <w:noProof/>
          <w:sz w:val="22"/>
          <w:szCs w:val="22"/>
          <w:lang w:eastAsia="nl-BE"/>
        </w:rPr>
      </w:pPr>
      <w:r w:rsidRPr="00D22CCD">
        <w:rPr>
          <w:noProof/>
        </w:rPr>
        <w:t>5.3</w:t>
      </w:r>
      <w:r w:rsidRPr="00D22CCD">
        <w:rPr>
          <w:noProof/>
        </w:rPr>
        <w:tab/>
        <w:t>Vertical CRS for Soundings</w:t>
      </w:r>
      <w:r w:rsidRPr="00D22CCD">
        <w:rPr>
          <w:noProof/>
        </w:rPr>
        <w:tab/>
      </w:r>
      <w:r w:rsidRPr="00D22CCD">
        <w:rPr>
          <w:noProof/>
        </w:rPr>
        <w:fldChar w:fldCharType="begin"/>
      </w:r>
      <w:r w:rsidRPr="00D22CCD">
        <w:rPr>
          <w:noProof/>
        </w:rPr>
        <w:instrText xml:space="preserve"> PAGEREF _Toc487203141 \h </w:instrText>
      </w:r>
      <w:r w:rsidRPr="00D22CCD">
        <w:rPr>
          <w:noProof/>
        </w:rPr>
      </w:r>
      <w:r w:rsidRPr="00D22CCD">
        <w:rPr>
          <w:noProof/>
        </w:rPr>
        <w:fldChar w:fldCharType="separate"/>
      </w:r>
      <w:r w:rsidRPr="00D22CCD">
        <w:rPr>
          <w:noProof/>
        </w:rPr>
        <w:t>35</w:t>
      </w:r>
      <w:r w:rsidRPr="00D22CCD">
        <w:rPr>
          <w:noProof/>
        </w:rPr>
        <w:fldChar w:fldCharType="end"/>
      </w:r>
    </w:p>
    <w:p w14:paraId="7ADF9891" w14:textId="77777777" w:rsidR="00453023" w:rsidRPr="00E27500" w:rsidRDefault="007260E2">
      <w:pPr>
        <w:pStyle w:val="Inhopg1"/>
        <w:rPr>
          <w:rFonts w:ascii="Cambria" w:hAnsi="Cambria" w:cs="Arial"/>
          <w:b w:val="0"/>
          <w:noProof/>
          <w:sz w:val="22"/>
          <w:szCs w:val="22"/>
          <w:lang w:eastAsia="nl-BE"/>
        </w:rPr>
      </w:pPr>
      <w:r w:rsidRPr="00D22CCD">
        <w:rPr>
          <w:noProof/>
        </w:rPr>
        <w:t>6</w:t>
      </w:r>
      <w:r w:rsidRPr="00D22CCD">
        <w:rPr>
          <w:noProof/>
        </w:rPr>
        <w:tab/>
        <w:t>Data Quality</w:t>
      </w:r>
      <w:r w:rsidRPr="00D22CCD">
        <w:rPr>
          <w:noProof/>
        </w:rPr>
        <w:tab/>
      </w:r>
      <w:r w:rsidRPr="00D22CCD">
        <w:rPr>
          <w:noProof/>
        </w:rPr>
        <w:fldChar w:fldCharType="begin"/>
      </w:r>
      <w:r w:rsidRPr="00D22CCD">
        <w:rPr>
          <w:noProof/>
        </w:rPr>
        <w:instrText xml:space="preserve"> PAGEREF _Toc487203142 \h </w:instrText>
      </w:r>
      <w:r w:rsidRPr="00D22CCD">
        <w:rPr>
          <w:noProof/>
        </w:rPr>
      </w:r>
      <w:r w:rsidRPr="00D22CCD">
        <w:rPr>
          <w:noProof/>
        </w:rPr>
        <w:fldChar w:fldCharType="separate"/>
      </w:r>
      <w:r w:rsidRPr="00D22CCD">
        <w:rPr>
          <w:noProof/>
        </w:rPr>
        <w:t>37</w:t>
      </w:r>
      <w:r w:rsidRPr="00D22CCD">
        <w:rPr>
          <w:noProof/>
        </w:rPr>
        <w:fldChar w:fldCharType="end"/>
      </w:r>
    </w:p>
    <w:p w14:paraId="6EECDB0C" w14:textId="77777777" w:rsidR="00453023" w:rsidRPr="00E27500" w:rsidRDefault="007260E2">
      <w:pPr>
        <w:pStyle w:val="Inhopg2"/>
        <w:rPr>
          <w:rFonts w:ascii="Cambria" w:hAnsi="Cambria" w:cs="Arial"/>
          <w:b w:val="0"/>
          <w:noProof/>
          <w:sz w:val="22"/>
          <w:szCs w:val="22"/>
          <w:lang w:eastAsia="nl-BE"/>
        </w:rPr>
      </w:pPr>
      <w:r w:rsidRPr="00D22CCD">
        <w:rPr>
          <w:noProof/>
        </w:rPr>
        <w:t>6.1</w:t>
      </w:r>
      <w:r w:rsidRPr="00D22CCD">
        <w:rPr>
          <w:noProof/>
        </w:rPr>
        <w:tab/>
        <w:t>Introduction</w:t>
      </w:r>
      <w:r w:rsidRPr="00D22CCD">
        <w:rPr>
          <w:noProof/>
        </w:rPr>
        <w:tab/>
      </w:r>
      <w:r w:rsidRPr="00D22CCD">
        <w:rPr>
          <w:noProof/>
        </w:rPr>
        <w:fldChar w:fldCharType="begin"/>
      </w:r>
      <w:r w:rsidRPr="00D22CCD">
        <w:rPr>
          <w:noProof/>
        </w:rPr>
        <w:instrText xml:space="preserve"> PAGEREF _Toc487203143 \h </w:instrText>
      </w:r>
      <w:r w:rsidRPr="00D22CCD">
        <w:rPr>
          <w:noProof/>
        </w:rPr>
      </w:r>
      <w:r w:rsidRPr="00D22CCD">
        <w:rPr>
          <w:noProof/>
        </w:rPr>
        <w:fldChar w:fldCharType="separate"/>
      </w:r>
      <w:r w:rsidRPr="00D22CCD">
        <w:rPr>
          <w:noProof/>
        </w:rPr>
        <w:t>37</w:t>
      </w:r>
      <w:r w:rsidRPr="00D22CCD">
        <w:rPr>
          <w:noProof/>
        </w:rPr>
        <w:fldChar w:fldCharType="end"/>
      </w:r>
    </w:p>
    <w:p w14:paraId="0F9C5C9D" w14:textId="77777777" w:rsidR="00453023" w:rsidRPr="00E27500" w:rsidRDefault="007260E2">
      <w:pPr>
        <w:pStyle w:val="Inhopg3"/>
        <w:rPr>
          <w:rFonts w:ascii="Cambria" w:hAnsi="Cambria" w:cs="Arial"/>
          <w:b w:val="0"/>
          <w:noProof/>
          <w:sz w:val="22"/>
          <w:szCs w:val="22"/>
          <w:lang w:eastAsia="nl-BE"/>
        </w:rPr>
      </w:pPr>
      <w:r w:rsidRPr="00D22CCD">
        <w:rPr>
          <w:noProof/>
        </w:rPr>
        <w:t>6.1.1</w:t>
      </w:r>
      <w:r w:rsidRPr="00D22CCD">
        <w:rPr>
          <w:noProof/>
        </w:rPr>
        <w:tab/>
        <w:t>Data Compliance and Integrity</w:t>
      </w:r>
      <w:r w:rsidRPr="00D22CCD">
        <w:rPr>
          <w:noProof/>
        </w:rPr>
        <w:tab/>
      </w:r>
      <w:r w:rsidRPr="00D22CCD">
        <w:rPr>
          <w:noProof/>
        </w:rPr>
        <w:fldChar w:fldCharType="begin"/>
      </w:r>
      <w:r w:rsidRPr="00D22CCD">
        <w:rPr>
          <w:noProof/>
        </w:rPr>
        <w:instrText xml:space="preserve"> PAGEREF _Toc487203144 \h </w:instrText>
      </w:r>
      <w:r w:rsidRPr="00D22CCD">
        <w:rPr>
          <w:noProof/>
        </w:rPr>
      </w:r>
      <w:r w:rsidRPr="00D22CCD">
        <w:rPr>
          <w:noProof/>
        </w:rPr>
        <w:fldChar w:fldCharType="separate"/>
      </w:r>
      <w:r w:rsidRPr="00D22CCD">
        <w:rPr>
          <w:noProof/>
        </w:rPr>
        <w:t>37</w:t>
      </w:r>
      <w:r w:rsidRPr="00D22CCD">
        <w:rPr>
          <w:noProof/>
        </w:rPr>
        <w:fldChar w:fldCharType="end"/>
      </w:r>
    </w:p>
    <w:p w14:paraId="7C99B33F"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6.1.2</w:t>
      </w:r>
      <w:r w:rsidRPr="00BE52D5">
        <w:rPr>
          <w:noProof/>
          <w:lang w:val="it-IT"/>
        </w:rPr>
        <w:tab/>
        <w:t>Bathymetric Data Quality</w:t>
      </w:r>
      <w:r w:rsidRPr="00BE52D5">
        <w:rPr>
          <w:noProof/>
          <w:lang w:val="it-IT"/>
        </w:rPr>
        <w:tab/>
      </w:r>
      <w:r w:rsidRPr="00D22CCD">
        <w:rPr>
          <w:noProof/>
        </w:rPr>
        <w:fldChar w:fldCharType="begin"/>
      </w:r>
      <w:r w:rsidRPr="00BE52D5">
        <w:rPr>
          <w:noProof/>
          <w:lang w:val="it-IT"/>
        </w:rPr>
        <w:instrText xml:space="preserve"> PAGEREF _Toc487203145 \h </w:instrText>
      </w:r>
      <w:r w:rsidRPr="00D22CCD">
        <w:rPr>
          <w:noProof/>
        </w:rPr>
      </w:r>
      <w:r w:rsidRPr="00D22CCD">
        <w:rPr>
          <w:noProof/>
        </w:rPr>
        <w:fldChar w:fldCharType="separate"/>
      </w:r>
      <w:r w:rsidRPr="00BE52D5">
        <w:rPr>
          <w:noProof/>
          <w:lang w:val="it-IT"/>
        </w:rPr>
        <w:t>37</w:t>
      </w:r>
      <w:r w:rsidRPr="00D22CCD">
        <w:rPr>
          <w:noProof/>
        </w:rPr>
        <w:fldChar w:fldCharType="end"/>
      </w:r>
    </w:p>
    <w:p w14:paraId="2F7E6B47" w14:textId="77777777" w:rsidR="00453023" w:rsidRPr="00BE52D5" w:rsidRDefault="007260E2">
      <w:pPr>
        <w:pStyle w:val="Inhopg3"/>
        <w:rPr>
          <w:rFonts w:ascii="Cambria" w:hAnsi="Cambria" w:cs="Arial"/>
          <w:b w:val="0"/>
          <w:noProof/>
          <w:sz w:val="22"/>
          <w:szCs w:val="22"/>
          <w:lang w:val="it-IT" w:eastAsia="nl-BE"/>
        </w:rPr>
      </w:pPr>
      <w:r w:rsidRPr="00BE52D5">
        <w:rPr>
          <w:noProof/>
          <w:lang w:val="it-IT"/>
        </w:rPr>
        <w:t>6.1.3</w:t>
      </w:r>
      <w:r w:rsidRPr="00BE52D5">
        <w:rPr>
          <w:noProof/>
          <w:lang w:val="it-IT"/>
        </w:rPr>
        <w:tab/>
        <w:t>Non Bathymetric Data Quality</w:t>
      </w:r>
      <w:r w:rsidRPr="00BE52D5">
        <w:rPr>
          <w:noProof/>
          <w:lang w:val="it-IT"/>
        </w:rPr>
        <w:tab/>
      </w:r>
      <w:r w:rsidRPr="00D22CCD">
        <w:rPr>
          <w:noProof/>
        </w:rPr>
        <w:fldChar w:fldCharType="begin"/>
      </w:r>
      <w:r w:rsidRPr="00BE52D5">
        <w:rPr>
          <w:noProof/>
          <w:lang w:val="it-IT"/>
        </w:rPr>
        <w:instrText xml:space="preserve"> PAGEREF _Toc487203146 \h </w:instrText>
      </w:r>
      <w:r w:rsidRPr="00D22CCD">
        <w:rPr>
          <w:noProof/>
        </w:rPr>
      </w:r>
      <w:r w:rsidRPr="00D22CCD">
        <w:rPr>
          <w:noProof/>
        </w:rPr>
        <w:fldChar w:fldCharType="separate"/>
      </w:r>
      <w:r w:rsidRPr="00BE52D5">
        <w:rPr>
          <w:noProof/>
          <w:lang w:val="it-IT"/>
        </w:rPr>
        <w:t>37</w:t>
      </w:r>
      <w:r w:rsidRPr="00D22CCD">
        <w:rPr>
          <w:noProof/>
        </w:rPr>
        <w:fldChar w:fldCharType="end"/>
      </w:r>
    </w:p>
    <w:p w14:paraId="1FE65225" w14:textId="77777777" w:rsidR="00453023" w:rsidRPr="00E27500" w:rsidRDefault="007260E2">
      <w:pPr>
        <w:pStyle w:val="Inhopg3"/>
        <w:rPr>
          <w:rFonts w:ascii="Cambria" w:hAnsi="Cambria" w:cs="Arial"/>
          <w:b w:val="0"/>
          <w:noProof/>
          <w:sz w:val="22"/>
          <w:szCs w:val="22"/>
          <w:lang w:eastAsia="nl-BE"/>
        </w:rPr>
      </w:pPr>
      <w:r w:rsidRPr="00D22CCD">
        <w:rPr>
          <w:noProof/>
        </w:rPr>
        <w:t>6.1.4</w:t>
      </w:r>
      <w:r w:rsidRPr="00D22CCD">
        <w:rPr>
          <w:noProof/>
        </w:rPr>
        <w:tab/>
        <w:t>Survey Data Quality</w:t>
      </w:r>
      <w:r w:rsidRPr="00D22CCD">
        <w:rPr>
          <w:noProof/>
        </w:rPr>
        <w:tab/>
      </w:r>
      <w:r w:rsidRPr="00D22CCD">
        <w:rPr>
          <w:noProof/>
        </w:rPr>
        <w:fldChar w:fldCharType="begin"/>
      </w:r>
      <w:r w:rsidRPr="00D22CCD">
        <w:rPr>
          <w:noProof/>
        </w:rPr>
        <w:instrText xml:space="preserve"> PAGEREF _Toc487203147 \h </w:instrText>
      </w:r>
      <w:r w:rsidRPr="00D22CCD">
        <w:rPr>
          <w:noProof/>
        </w:rPr>
      </w:r>
      <w:r w:rsidRPr="00D22CCD">
        <w:rPr>
          <w:noProof/>
        </w:rPr>
        <w:fldChar w:fldCharType="separate"/>
      </w:r>
      <w:r w:rsidRPr="00D22CCD">
        <w:rPr>
          <w:noProof/>
        </w:rPr>
        <w:t>37</w:t>
      </w:r>
      <w:r w:rsidRPr="00D22CCD">
        <w:rPr>
          <w:noProof/>
        </w:rPr>
        <w:fldChar w:fldCharType="end"/>
      </w:r>
    </w:p>
    <w:p w14:paraId="61EA16A1" w14:textId="77777777" w:rsidR="00453023" w:rsidRPr="00E27500" w:rsidRDefault="007260E2">
      <w:pPr>
        <w:pStyle w:val="Inhopg1"/>
        <w:rPr>
          <w:rFonts w:ascii="Cambria" w:hAnsi="Cambria" w:cs="Arial"/>
          <w:b w:val="0"/>
          <w:noProof/>
          <w:sz w:val="22"/>
          <w:szCs w:val="22"/>
          <w:lang w:eastAsia="nl-BE"/>
        </w:rPr>
      </w:pPr>
      <w:r w:rsidRPr="00D22CCD">
        <w:rPr>
          <w:noProof/>
        </w:rPr>
        <w:t>7</w:t>
      </w:r>
      <w:r w:rsidRPr="00D22CCD">
        <w:rPr>
          <w:noProof/>
        </w:rPr>
        <w:tab/>
        <w:t>Data Capture and Classification</w:t>
      </w:r>
      <w:r w:rsidRPr="00D22CCD">
        <w:rPr>
          <w:noProof/>
        </w:rPr>
        <w:tab/>
      </w:r>
      <w:r w:rsidRPr="00D22CCD">
        <w:rPr>
          <w:noProof/>
        </w:rPr>
        <w:fldChar w:fldCharType="begin"/>
      </w:r>
      <w:r w:rsidRPr="00D22CCD">
        <w:rPr>
          <w:noProof/>
        </w:rPr>
        <w:instrText xml:space="preserve"> PAGEREF _Toc487203148 \h </w:instrText>
      </w:r>
      <w:r w:rsidRPr="00D22CCD">
        <w:rPr>
          <w:noProof/>
        </w:rPr>
      </w:r>
      <w:r w:rsidRPr="00D22CCD">
        <w:rPr>
          <w:noProof/>
        </w:rPr>
        <w:fldChar w:fldCharType="separate"/>
      </w:r>
      <w:r w:rsidRPr="00D22CCD">
        <w:rPr>
          <w:noProof/>
        </w:rPr>
        <w:t>38</w:t>
      </w:r>
      <w:r w:rsidRPr="00D22CCD">
        <w:rPr>
          <w:noProof/>
        </w:rPr>
        <w:fldChar w:fldCharType="end"/>
      </w:r>
    </w:p>
    <w:p w14:paraId="6C72F960" w14:textId="77777777" w:rsidR="00453023" w:rsidRPr="00E27500" w:rsidRDefault="007260E2">
      <w:pPr>
        <w:pStyle w:val="Inhopg2"/>
        <w:rPr>
          <w:rFonts w:ascii="Cambria" w:hAnsi="Cambria" w:cs="Arial"/>
          <w:b w:val="0"/>
          <w:noProof/>
          <w:sz w:val="22"/>
          <w:szCs w:val="22"/>
          <w:lang w:eastAsia="nl-BE"/>
        </w:rPr>
      </w:pPr>
      <w:r w:rsidRPr="00D22CCD">
        <w:rPr>
          <w:noProof/>
        </w:rPr>
        <w:t>7.1</w:t>
      </w:r>
      <w:r w:rsidRPr="00D22CCD">
        <w:rPr>
          <w:noProof/>
        </w:rPr>
        <w:tab/>
        <w:t>Introduction</w:t>
      </w:r>
      <w:r w:rsidRPr="00D22CCD">
        <w:rPr>
          <w:noProof/>
        </w:rPr>
        <w:tab/>
      </w:r>
      <w:r w:rsidRPr="00D22CCD">
        <w:rPr>
          <w:noProof/>
        </w:rPr>
        <w:fldChar w:fldCharType="begin"/>
      </w:r>
      <w:r w:rsidRPr="00D22CCD">
        <w:rPr>
          <w:noProof/>
        </w:rPr>
        <w:instrText xml:space="preserve"> PAGEREF _Toc487203149 \h </w:instrText>
      </w:r>
      <w:r w:rsidRPr="00D22CCD">
        <w:rPr>
          <w:noProof/>
        </w:rPr>
      </w:r>
      <w:r w:rsidRPr="00D22CCD">
        <w:rPr>
          <w:noProof/>
        </w:rPr>
        <w:fldChar w:fldCharType="separate"/>
      </w:r>
      <w:r w:rsidRPr="00D22CCD">
        <w:rPr>
          <w:noProof/>
        </w:rPr>
        <w:t>38</w:t>
      </w:r>
      <w:r w:rsidRPr="00D22CCD">
        <w:rPr>
          <w:noProof/>
        </w:rPr>
        <w:fldChar w:fldCharType="end"/>
      </w:r>
    </w:p>
    <w:p w14:paraId="11D5BE61" w14:textId="77777777" w:rsidR="00453023" w:rsidRPr="00E27500" w:rsidRDefault="007260E2">
      <w:pPr>
        <w:pStyle w:val="Inhopg1"/>
        <w:rPr>
          <w:rFonts w:ascii="Cambria" w:hAnsi="Cambria" w:cs="Arial"/>
          <w:b w:val="0"/>
          <w:noProof/>
          <w:sz w:val="22"/>
          <w:szCs w:val="22"/>
          <w:lang w:eastAsia="nl-BE"/>
        </w:rPr>
      </w:pPr>
      <w:r w:rsidRPr="00D22CCD">
        <w:rPr>
          <w:noProof/>
        </w:rPr>
        <w:t>8</w:t>
      </w:r>
      <w:r w:rsidRPr="00D22CCD">
        <w:rPr>
          <w:noProof/>
        </w:rPr>
        <w:tab/>
        <w:t>Maintenance</w:t>
      </w:r>
      <w:r w:rsidRPr="00D22CCD">
        <w:rPr>
          <w:noProof/>
        </w:rPr>
        <w:tab/>
      </w:r>
      <w:r w:rsidRPr="00D22CCD">
        <w:rPr>
          <w:noProof/>
        </w:rPr>
        <w:fldChar w:fldCharType="begin"/>
      </w:r>
      <w:r w:rsidRPr="00D22CCD">
        <w:rPr>
          <w:noProof/>
        </w:rPr>
        <w:instrText xml:space="preserve"> PAGEREF _Toc487203150 \h </w:instrText>
      </w:r>
      <w:r w:rsidRPr="00D22CCD">
        <w:rPr>
          <w:noProof/>
        </w:rPr>
      </w:r>
      <w:r w:rsidRPr="00D22CCD">
        <w:rPr>
          <w:noProof/>
        </w:rPr>
        <w:fldChar w:fldCharType="separate"/>
      </w:r>
      <w:r w:rsidRPr="00D22CCD">
        <w:rPr>
          <w:noProof/>
        </w:rPr>
        <w:t>38</w:t>
      </w:r>
      <w:r w:rsidRPr="00D22CCD">
        <w:rPr>
          <w:noProof/>
        </w:rPr>
        <w:fldChar w:fldCharType="end"/>
      </w:r>
    </w:p>
    <w:p w14:paraId="4FF5554C" w14:textId="77777777" w:rsidR="00453023" w:rsidRPr="00E27500" w:rsidRDefault="007260E2">
      <w:pPr>
        <w:pStyle w:val="Inhopg2"/>
        <w:rPr>
          <w:rFonts w:ascii="Cambria" w:hAnsi="Cambria" w:cs="Arial"/>
          <w:b w:val="0"/>
          <w:noProof/>
          <w:sz w:val="22"/>
          <w:szCs w:val="22"/>
          <w:lang w:eastAsia="nl-BE"/>
        </w:rPr>
      </w:pPr>
      <w:r w:rsidRPr="00D22CCD">
        <w:rPr>
          <w:noProof/>
        </w:rPr>
        <w:t>8.1</w:t>
      </w:r>
      <w:r w:rsidRPr="00D22CCD">
        <w:rPr>
          <w:noProof/>
        </w:rPr>
        <w:tab/>
        <w:t>Introduction</w:t>
      </w:r>
      <w:r w:rsidRPr="00D22CCD">
        <w:rPr>
          <w:noProof/>
        </w:rPr>
        <w:tab/>
      </w:r>
      <w:r w:rsidRPr="00D22CCD">
        <w:rPr>
          <w:noProof/>
        </w:rPr>
        <w:fldChar w:fldCharType="begin"/>
      </w:r>
      <w:r w:rsidRPr="00D22CCD">
        <w:rPr>
          <w:noProof/>
        </w:rPr>
        <w:instrText xml:space="preserve"> PAGEREF _Toc487203151 \h </w:instrText>
      </w:r>
      <w:r w:rsidRPr="00D22CCD">
        <w:rPr>
          <w:noProof/>
        </w:rPr>
      </w:r>
      <w:r w:rsidRPr="00D22CCD">
        <w:rPr>
          <w:noProof/>
        </w:rPr>
        <w:fldChar w:fldCharType="separate"/>
      </w:r>
      <w:r w:rsidRPr="00D22CCD">
        <w:rPr>
          <w:noProof/>
        </w:rPr>
        <w:t>38</w:t>
      </w:r>
      <w:r w:rsidRPr="00D22CCD">
        <w:rPr>
          <w:noProof/>
        </w:rPr>
        <w:fldChar w:fldCharType="end"/>
      </w:r>
    </w:p>
    <w:p w14:paraId="11D61815" w14:textId="77777777" w:rsidR="00453023" w:rsidRPr="00E27500" w:rsidRDefault="007260E2">
      <w:pPr>
        <w:pStyle w:val="Inhopg2"/>
        <w:rPr>
          <w:rFonts w:ascii="Cambria" w:hAnsi="Cambria" w:cs="Arial"/>
          <w:b w:val="0"/>
          <w:noProof/>
          <w:sz w:val="22"/>
          <w:szCs w:val="22"/>
          <w:lang w:eastAsia="nl-BE"/>
        </w:rPr>
      </w:pPr>
      <w:r w:rsidRPr="00D22CCD">
        <w:rPr>
          <w:noProof/>
        </w:rPr>
        <w:t>8.2</w:t>
      </w:r>
      <w:r w:rsidRPr="00D22CCD">
        <w:rPr>
          <w:noProof/>
        </w:rPr>
        <w:tab/>
        <w:t>Maintenance and Update Frequency</w:t>
      </w:r>
      <w:r w:rsidRPr="00D22CCD">
        <w:rPr>
          <w:noProof/>
        </w:rPr>
        <w:tab/>
      </w:r>
      <w:r w:rsidRPr="00D22CCD">
        <w:rPr>
          <w:noProof/>
        </w:rPr>
        <w:fldChar w:fldCharType="begin"/>
      </w:r>
      <w:r w:rsidRPr="00D22CCD">
        <w:rPr>
          <w:noProof/>
        </w:rPr>
        <w:instrText xml:space="preserve"> PAGEREF _Toc487203152 \h </w:instrText>
      </w:r>
      <w:r w:rsidRPr="00D22CCD">
        <w:rPr>
          <w:noProof/>
        </w:rPr>
      </w:r>
      <w:r w:rsidRPr="00D22CCD">
        <w:rPr>
          <w:noProof/>
        </w:rPr>
        <w:fldChar w:fldCharType="separate"/>
      </w:r>
      <w:r w:rsidRPr="00D22CCD">
        <w:rPr>
          <w:noProof/>
        </w:rPr>
        <w:t>38</w:t>
      </w:r>
      <w:r w:rsidRPr="00D22CCD">
        <w:rPr>
          <w:noProof/>
        </w:rPr>
        <w:fldChar w:fldCharType="end"/>
      </w:r>
    </w:p>
    <w:p w14:paraId="5D669E71" w14:textId="77777777" w:rsidR="00453023" w:rsidRPr="00E27500" w:rsidRDefault="007260E2">
      <w:pPr>
        <w:pStyle w:val="Inhopg2"/>
        <w:rPr>
          <w:rFonts w:ascii="Cambria" w:hAnsi="Cambria" w:cs="Arial"/>
          <w:b w:val="0"/>
          <w:noProof/>
          <w:sz w:val="22"/>
          <w:szCs w:val="22"/>
          <w:lang w:eastAsia="nl-BE"/>
        </w:rPr>
      </w:pPr>
      <w:r w:rsidRPr="00D22CCD">
        <w:rPr>
          <w:noProof/>
        </w:rPr>
        <w:t>8.3</w:t>
      </w:r>
      <w:r w:rsidRPr="00D22CCD">
        <w:rPr>
          <w:noProof/>
        </w:rPr>
        <w:tab/>
        <w:t>Data Source</w:t>
      </w:r>
      <w:r w:rsidRPr="00D22CCD">
        <w:rPr>
          <w:noProof/>
        </w:rPr>
        <w:tab/>
      </w:r>
      <w:r w:rsidRPr="00D22CCD">
        <w:rPr>
          <w:noProof/>
        </w:rPr>
        <w:fldChar w:fldCharType="begin"/>
      </w:r>
      <w:r w:rsidRPr="00D22CCD">
        <w:rPr>
          <w:noProof/>
        </w:rPr>
        <w:instrText xml:space="preserve"> PAGEREF _Toc487203153 \h </w:instrText>
      </w:r>
      <w:r w:rsidRPr="00D22CCD">
        <w:rPr>
          <w:noProof/>
        </w:rPr>
      </w:r>
      <w:r w:rsidRPr="00D22CCD">
        <w:rPr>
          <w:noProof/>
        </w:rPr>
        <w:fldChar w:fldCharType="separate"/>
      </w:r>
      <w:r w:rsidRPr="00D22CCD">
        <w:rPr>
          <w:noProof/>
        </w:rPr>
        <w:t>38</w:t>
      </w:r>
      <w:r w:rsidRPr="00D22CCD">
        <w:rPr>
          <w:noProof/>
        </w:rPr>
        <w:fldChar w:fldCharType="end"/>
      </w:r>
    </w:p>
    <w:p w14:paraId="44D93376" w14:textId="77777777" w:rsidR="00453023" w:rsidRPr="00E27500" w:rsidRDefault="007260E2">
      <w:pPr>
        <w:pStyle w:val="Inhopg2"/>
        <w:rPr>
          <w:rFonts w:ascii="Cambria" w:hAnsi="Cambria" w:cs="Arial"/>
          <w:b w:val="0"/>
          <w:noProof/>
          <w:sz w:val="22"/>
          <w:szCs w:val="22"/>
          <w:lang w:eastAsia="nl-BE"/>
        </w:rPr>
      </w:pPr>
      <w:r w:rsidRPr="00D22CCD">
        <w:rPr>
          <w:noProof/>
        </w:rPr>
        <w:t>8.4</w:t>
      </w:r>
      <w:r w:rsidRPr="00D22CCD">
        <w:rPr>
          <w:noProof/>
        </w:rPr>
        <w:tab/>
        <w:t>Production Process</w:t>
      </w:r>
      <w:r w:rsidRPr="00D22CCD">
        <w:rPr>
          <w:noProof/>
        </w:rPr>
        <w:tab/>
      </w:r>
      <w:r w:rsidRPr="00D22CCD">
        <w:rPr>
          <w:noProof/>
        </w:rPr>
        <w:fldChar w:fldCharType="begin"/>
      </w:r>
      <w:r w:rsidRPr="00D22CCD">
        <w:rPr>
          <w:noProof/>
        </w:rPr>
        <w:instrText xml:space="preserve"> PAGEREF _Toc487203154 \h </w:instrText>
      </w:r>
      <w:r w:rsidRPr="00D22CCD">
        <w:rPr>
          <w:noProof/>
        </w:rPr>
      </w:r>
      <w:r w:rsidRPr="00D22CCD">
        <w:rPr>
          <w:noProof/>
        </w:rPr>
        <w:fldChar w:fldCharType="separate"/>
      </w:r>
      <w:r w:rsidRPr="00D22CCD">
        <w:rPr>
          <w:noProof/>
        </w:rPr>
        <w:t>38</w:t>
      </w:r>
      <w:r w:rsidRPr="00D22CCD">
        <w:rPr>
          <w:noProof/>
        </w:rPr>
        <w:fldChar w:fldCharType="end"/>
      </w:r>
    </w:p>
    <w:p w14:paraId="5B980A9C" w14:textId="77777777" w:rsidR="00453023" w:rsidRPr="00E27500" w:rsidRDefault="007260E2">
      <w:pPr>
        <w:pStyle w:val="Inhopg2"/>
        <w:rPr>
          <w:rFonts w:ascii="Cambria" w:hAnsi="Cambria" w:cs="Arial"/>
          <w:b w:val="0"/>
          <w:noProof/>
          <w:sz w:val="22"/>
          <w:szCs w:val="22"/>
          <w:lang w:eastAsia="nl-BE"/>
        </w:rPr>
      </w:pPr>
      <w:r w:rsidRPr="00D22CCD">
        <w:rPr>
          <w:noProof/>
          <w:lang w:val="en-AU"/>
        </w:rPr>
        <w:t>8.5</w:t>
      </w:r>
      <w:r w:rsidRPr="00D22CCD">
        <w:rPr>
          <w:noProof/>
          <w:lang w:val="en-AU"/>
        </w:rPr>
        <w:tab/>
        <w:t>Feature and Portrayal Catalogue Management</w:t>
      </w:r>
      <w:r w:rsidRPr="00D22CCD">
        <w:rPr>
          <w:noProof/>
        </w:rPr>
        <w:tab/>
      </w:r>
      <w:r w:rsidRPr="00D22CCD">
        <w:rPr>
          <w:noProof/>
        </w:rPr>
        <w:fldChar w:fldCharType="begin"/>
      </w:r>
      <w:r w:rsidRPr="00D22CCD">
        <w:rPr>
          <w:noProof/>
        </w:rPr>
        <w:instrText xml:space="preserve"> PAGEREF _Toc487203155 \h </w:instrText>
      </w:r>
      <w:r w:rsidRPr="00D22CCD">
        <w:rPr>
          <w:noProof/>
        </w:rPr>
      </w:r>
      <w:r w:rsidRPr="00D22CCD">
        <w:rPr>
          <w:noProof/>
        </w:rPr>
        <w:fldChar w:fldCharType="separate"/>
      </w:r>
      <w:r w:rsidRPr="00D22CCD">
        <w:rPr>
          <w:noProof/>
        </w:rPr>
        <w:t>38</w:t>
      </w:r>
      <w:r w:rsidRPr="00D22CCD">
        <w:rPr>
          <w:noProof/>
        </w:rPr>
        <w:fldChar w:fldCharType="end"/>
      </w:r>
    </w:p>
    <w:p w14:paraId="72DBED38" w14:textId="77777777" w:rsidR="00453023" w:rsidRPr="00E27500" w:rsidRDefault="007260E2">
      <w:pPr>
        <w:pStyle w:val="Inhopg1"/>
        <w:rPr>
          <w:rFonts w:ascii="Cambria" w:hAnsi="Cambria" w:cs="Arial"/>
          <w:b w:val="0"/>
          <w:noProof/>
          <w:sz w:val="22"/>
          <w:szCs w:val="22"/>
          <w:lang w:eastAsia="nl-BE"/>
        </w:rPr>
      </w:pPr>
      <w:r w:rsidRPr="00D22CCD">
        <w:rPr>
          <w:noProof/>
        </w:rPr>
        <w:lastRenderedPageBreak/>
        <w:t>9</w:t>
      </w:r>
      <w:r w:rsidRPr="00D22CCD">
        <w:rPr>
          <w:noProof/>
        </w:rPr>
        <w:tab/>
        <w:t>Portrayal</w:t>
      </w:r>
      <w:r w:rsidRPr="00D22CCD">
        <w:rPr>
          <w:noProof/>
        </w:rPr>
        <w:tab/>
      </w:r>
      <w:r w:rsidRPr="00D22CCD">
        <w:rPr>
          <w:noProof/>
        </w:rPr>
        <w:fldChar w:fldCharType="begin"/>
      </w:r>
      <w:r w:rsidRPr="00D22CCD">
        <w:rPr>
          <w:noProof/>
        </w:rPr>
        <w:instrText xml:space="preserve"> PAGEREF _Toc487203156 \h </w:instrText>
      </w:r>
      <w:r w:rsidRPr="00D22CCD">
        <w:rPr>
          <w:noProof/>
        </w:rPr>
      </w:r>
      <w:r w:rsidRPr="00D22CCD">
        <w:rPr>
          <w:noProof/>
        </w:rPr>
        <w:fldChar w:fldCharType="separate"/>
      </w:r>
      <w:r w:rsidRPr="00D22CCD">
        <w:rPr>
          <w:noProof/>
        </w:rPr>
        <w:t>38</w:t>
      </w:r>
      <w:r w:rsidRPr="00D22CCD">
        <w:rPr>
          <w:noProof/>
        </w:rPr>
        <w:fldChar w:fldCharType="end"/>
      </w:r>
    </w:p>
    <w:p w14:paraId="7A28626B" w14:textId="77777777" w:rsidR="00453023" w:rsidRPr="00E27500" w:rsidRDefault="007260E2">
      <w:pPr>
        <w:pStyle w:val="Inhopg2"/>
        <w:rPr>
          <w:rFonts w:ascii="Cambria" w:hAnsi="Cambria" w:cs="Arial"/>
          <w:b w:val="0"/>
          <w:noProof/>
          <w:sz w:val="22"/>
          <w:szCs w:val="22"/>
          <w:lang w:eastAsia="nl-BE"/>
        </w:rPr>
      </w:pPr>
      <w:r w:rsidRPr="00D22CCD">
        <w:rPr>
          <w:noProof/>
        </w:rPr>
        <w:t>9.1</w:t>
      </w:r>
      <w:r w:rsidRPr="00D22CCD">
        <w:rPr>
          <w:noProof/>
        </w:rPr>
        <w:tab/>
        <w:t>Introduction</w:t>
      </w:r>
      <w:r w:rsidRPr="00D22CCD">
        <w:rPr>
          <w:noProof/>
        </w:rPr>
        <w:tab/>
      </w:r>
      <w:r w:rsidRPr="00D22CCD">
        <w:rPr>
          <w:noProof/>
        </w:rPr>
        <w:fldChar w:fldCharType="begin"/>
      </w:r>
      <w:r w:rsidRPr="00D22CCD">
        <w:rPr>
          <w:noProof/>
        </w:rPr>
        <w:instrText xml:space="preserve"> PAGEREF _Toc487203157 \h </w:instrText>
      </w:r>
      <w:r w:rsidRPr="00D22CCD">
        <w:rPr>
          <w:noProof/>
        </w:rPr>
      </w:r>
      <w:r w:rsidRPr="00D22CCD">
        <w:rPr>
          <w:noProof/>
        </w:rPr>
        <w:fldChar w:fldCharType="separate"/>
      </w:r>
      <w:r w:rsidRPr="00D22CCD">
        <w:rPr>
          <w:noProof/>
        </w:rPr>
        <w:t>38</w:t>
      </w:r>
      <w:r w:rsidRPr="00D22CCD">
        <w:rPr>
          <w:noProof/>
        </w:rPr>
        <w:fldChar w:fldCharType="end"/>
      </w:r>
    </w:p>
    <w:p w14:paraId="7A54A46B" w14:textId="77777777" w:rsidR="00453023" w:rsidRPr="00E27500" w:rsidRDefault="007260E2">
      <w:pPr>
        <w:pStyle w:val="Inhopg2"/>
        <w:rPr>
          <w:rFonts w:ascii="Cambria" w:hAnsi="Cambria" w:cs="Arial"/>
          <w:b w:val="0"/>
          <w:noProof/>
          <w:sz w:val="22"/>
          <w:szCs w:val="22"/>
          <w:lang w:eastAsia="nl-BE"/>
        </w:rPr>
      </w:pPr>
      <w:r w:rsidRPr="00D22CCD">
        <w:rPr>
          <w:noProof/>
        </w:rPr>
        <w:t>9.2</w:t>
      </w:r>
      <w:r w:rsidRPr="00D22CCD">
        <w:rPr>
          <w:noProof/>
        </w:rPr>
        <w:tab/>
        <w:t>Portrayal Catalogue</w:t>
      </w:r>
      <w:r w:rsidRPr="00D22CCD">
        <w:rPr>
          <w:noProof/>
        </w:rPr>
        <w:tab/>
      </w:r>
      <w:r w:rsidRPr="00D22CCD">
        <w:rPr>
          <w:noProof/>
        </w:rPr>
        <w:fldChar w:fldCharType="begin"/>
      </w:r>
      <w:r w:rsidRPr="00D22CCD">
        <w:rPr>
          <w:noProof/>
        </w:rPr>
        <w:instrText xml:space="preserve"> PAGEREF _Toc487203158 \h </w:instrText>
      </w:r>
      <w:r w:rsidRPr="00D22CCD">
        <w:rPr>
          <w:noProof/>
        </w:rPr>
      </w:r>
      <w:r w:rsidRPr="00D22CCD">
        <w:rPr>
          <w:noProof/>
        </w:rPr>
        <w:fldChar w:fldCharType="separate"/>
      </w:r>
      <w:r w:rsidRPr="00D22CCD">
        <w:rPr>
          <w:noProof/>
        </w:rPr>
        <w:t>39</w:t>
      </w:r>
      <w:r w:rsidRPr="00D22CCD">
        <w:rPr>
          <w:noProof/>
        </w:rPr>
        <w:fldChar w:fldCharType="end"/>
      </w:r>
    </w:p>
    <w:p w14:paraId="1C349F53" w14:textId="77777777" w:rsidR="00453023" w:rsidRPr="00E27500" w:rsidRDefault="007260E2">
      <w:pPr>
        <w:pStyle w:val="Inhopg1"/>
        <w:rPr>
          <w:rFonts w:ascii="Cambria" w:hAnsi="Cambria" w:cs="Arial"/>
          <w:b w:val="0"/>
          <w:noProof/>
          <w:sz w:val="22"/>
          <w:szCs w:val="22"/>
          <w:lang w:eastAsia="nl-BE"/>
        </w:rPr>
      </w:pPr>
      <w:r w:rsidRPr="00D22CCD">
        <w:rPr>
          <w:noProof/>
        </w:rPr>
        <w:t>10</w:t>
      </w:r>
      <w:r w:rsidRPr="00D22CCD">
        <w:rPr>
          <w:noProof/>
        </w:rPr>
        <w:tab/>
        <w:t>Data Product format (encoding)</w:t>
      </w:r>
      <w:r w:rsidRPr="00D22CCD">
        <w:rPr>
          <w:noProof/>
        </w:rPr>
        <w:tab/>
      </w:r>
      <w:r w:rsidRPr="00D22CCD">
        <w:rPr>
          <w:noProof/>
        </w:rPr>
        <w:fldChar w:fldCharType="begin"/>
      </w:r>
      <w:r w:rsidRPr="00D22CCD">
        <w:rPr>
          <w:noProof/>
        </w:rPr>
        <w:instrText xml:space="preserve"> PAGEREF _Toc487203159 \h </w:instrText>
      </w:r>
      <w:r w:rsidRPr="00D22CCD">
        <w:rPr>
          <w:noProof/>
        </w:rPr>
      </w:r>
      <w:r w:rsidRPr="00D22CCD">
        <w:rPr>
          <w:noProof/>
        </w:rPr>
        <w:fldChar w:fldCharType="separate"/>
      </w:r>
      <w:r w:rsidRPr="00D22CCD">
        <w:rPr>
          <w:noProof/>
        </w:rPr>
        <w:t>40</w:t>
      </w:r>
      <w:r w:rsidRPr="00D22CCD">
        <w:rPr>
          <w:noProof/>
        </w:rPr>
        <w:fldChar w:fldCharType="end"/>
      </w:r>
    </w:p>
    <w:p w14:paraId="29D0EFC5" w14:textId="77777777" w:rsidR="00453023" w:rsidRPr="00E27500" w:rsidRDefault="007260E2">
      <w:pPr>
        <w:pStyle w:val="Inhopg2"/>
        <w:rPr>
          <w:rFonts w:ascii="Cambria" w:hAnsi="Cambria" w:cs="Arial"/>
          <w:b w:val="0"/>
          <w:noProof/>
          <w:sz w:val="22"/>
          <w:szCs w:val="22"/>
          <w:lang w:eastAsia="nl-BE"/>
        </w:rPr>
      </w:pPr>
      <w:r w:rsidRPr="00D22CCD">
        <w:rPr>
          <w:noProof/>
        </w:rPr>
        <w:t>10.1</w:t>
      </w:r>
      <w:r w:rsidRPr="00D22CCD">
        <w:rPr>
          <w:noProof/>
        </w:rPr>
        <w:tab/>
        <w:t>Introduction</w:t>
      </w:r>
      <w:r w:rsidRPr="00D22CCD">
        <w:rPr>
          <w:noProof/>
        </w:rPr>
        <w:tab/>
      </w:r>
      <w:r w:rsidRPr="00D22CCD">
        <w:rPr>
          <w:noProof/>
        </w:rPr>
        <w:fldChar w:fldCharType="begin"/>
      </w:r>
      <w:r w:rsidRPr="00D22CCD">
        <w:rPr>
          <w:noProof/>
        </w:rPr>
        <w:instrText xml:space="preserve"> PAGEREF _Toc487203160 \h </w:instrText>
      </w:r>
      <w:r w:rsidRPr="00D22CCD">
        <w:rPr>
          <w:noProof/>
        </w:rPr>
      </w:r>
      <w:r w:rsidRPr="00D22CCD">
        <w:rPr>
          <w:noProof/>
        </w:rPr>
        <w:fldChar w:fldCharType="separate"/>
      </w:r>
      <w:r w:rsidRPr="00D22CCD">
        <w:rPr>
          <w:noProof/>
        </w:rPr>
        <w:t>40</w:t>
      </w:r>
      <w:r w:rsidRPr="00D22CCD">
        <w:rPr>
          <w:noProof/>
        </w:rPr>
        <w:fldChar w:fldCharType="end"/>
      </w:r>
    </w:p>
    <w:p w14:paraId="4F8B3062" w14:textId="77777777" w:rsidR="00453023" w:rsidRPr="00E27500" w:rsidRDefault="007260E2">
      <w:pPr>
        <w:pStyle w:val="Inhopg3"/>
        <w:rPr>
          <w:rFonts w:ascii="Cambria" w:hAnsi="Cambria" w:cs="Arial"/>
          <w:b w:val="0"/>
          <w:noProof/>
          <w:sz w:val="22"/>
          <w:szCs w:val="22"/>
          <w:lang w:eastAsia="nl-BE"/>
        </w:rPr>
      </w:pPr>
      <w:r w:rsidRPr="00D22CCD">
        <w:rPr>
          <w:noProof/>
        </w:rPr>
        <w:t>10.1.1</w:t>
      </w:r>
      <w:r w:rsidRPr="00D22CCD">
        <w:rPr>
          <w:noProof/>
        </w:rPr>
        <w:tab/>
        <w:t>Encoding of Latitude and Longitude</w:t>
      </w:r>
      <w:r w:rsidRPr="00D22CCD">
        <w:rPr>
          <w:noProof/>
        </w:rPr>
        <w:tab/>
      </w:r>
      <w:r w:rsidRPr="00D22CCD">
        <w:rPr>
          <w:noProof/>
        </w:rPr>
        <w:fldChar w:fldCharType="begin"/>
      </w:r>
      <w:r w:rsidRPr="00D22CCD">
        <w:rPr>
          <w:noProof/>
        </w:rPr>
        <w:instrText xml:space="preserve"> PAGEREF _Toc487203161 \h </w:instrText>
      </w:r>
      <w:r w:rsidRPr="00D22CCD">
        <w:rPr>
          <w:noProof/>
        </w:rPr>
      </w:r>
      <w:r w:rsidRPr="00D22CCD">
        <w:rPr>
          <w:noProof/>
        </w:rPr>
        <w:fldChar w:fldCharType="separate"/>
      </w:r>
      <w:r w:rsidRPr="00D22CCD">
        <w:rPr>
          <w:noProof/>
        </w:rPr>
        <w:t>40</w:t>
      </w:r>
      <w:r w:rsidRPr="00D22CCD">
        <w:rPr>
          <w:noProof/>
        </w:rPr>
        <w:fldChar w:fldCharType="end"/>
      </w:r>
    </w:p>
    <w:p w14:paraId="29CBF4F2" w14:textId="77777777" w:rsidR="00453023" w:rsidRPr="00E27500" w:rsidRDefault="007260E2">
      <w:pPr>
        <w:pStyle w:val="Inhopg3"/>
        <w:rPr>
          <w:rFonts w:ascii="Cambria" w:hAnsi="Cambria" w:cs="Arial"/>
          <w:b w:val="0"/>
          <w:noProof/>
          <w:sz w:val="22"/>
          <w:szCs w:val="22"/>
          <w:lang w:eastAsia="nl-BE"/>
        </w:rPr>
      </w:pPr>
      <w:r w:rsidRPr="00D22CCD">
        <w:rPr>
          <w:noProof/>
        </w:rPr>
        <w:t>10.1.2</w:t>
      </w:r>
      <w:r w:rsidRPr="00D22CCD">
        <w:rPr>
          <w:noProof/>
        </w:rPr>
        <w:tab/>
        <w:t>Encoding of Depths</w:t>
      </w:r>
      <w:r w:rsidRPr="00D22CCD">
        <w:rPr>
          <w:noProof/>
        </w:rPr>
        <w:tab/>
      </w:r>
      <w:r w:rsidRPr="00D22CCD">
        <w:rPr>
          <w:noProof/>
        </w:rPr>
        <w:fldChar w:fldCharType="begin"/>
      </w:r>
      <w:r w:rsidRPr="00D22CCD">
        <w:rPr>
          <w:noProof/>
        </w:rPr>
        <w:instrText xml:space="preserve"> PAGEREF _Toc487203162 \h </w:instrText>
      </w:r>
      <w:r w:rsidRPr="00D22CCD">
        <w:rPr>
          <w:noProof/>
        </w:rPr>
      </w:r>
      <w:r w:rsidRPr="00D22CCD">
        <w:rPr>
          <w:noProof/>
        </w:rPr>
        <w:fldChar w:fldCharType="separate"/>
      </w:r>
      <w:r w:rsidRPr="00D22CCD">
        <w:rPr>
          <w:noProof/>
        </w:rPr>
        <w:t>40</w:t>
      </w:r>
      <w:r w:rsidRPr="00D22CCD">
        <w:rPr>
          <w:noProof/>
        </w:rPr>
        <w:fldChar w:fldCharType="end"/>
      </w:r>
    </w:p>
    <w:p w14:paraId="1080BD7C" w14:textId="77777777" w:rsidR="00453023" w:rsidRPr="00E27500" w:rsidRDefault="007260E2">
      <w:pPr>
        <w:pStyle w:val="Inhopg3"/>
        <w:rPr>
          <w:rFonts w:ascii="Cambria" w:hAnsi="Cambria" w:cs="Arial"/>
          <w:b w:val="0"/>
          <w:noProof/>
          <w:sz w:val="22"/>
          <w:szCs w:val="22"/>
          <w:lang w:eastAsia="nl-BE"/>
        </w:rPr>
      </w:pPr>
      <w:r w:rsidRPr="00D22CCD">
        <w:rPr>
          <w:noProof/>
        </w:rPr>
        <w:t>10.1.3</w:t>
      </w:r>
      <w:r w:rsidRPr="00D22CCD">
        <w:rPr>
          <w:noProof/>
        </w:rPr>
        <w:tab/>
        <w:t>Numeric Attribute Encoding</w:t>
      </w:r>
      <w:r w:rsidRPr="00D22CCD">
        <w:rPr>
          <w:noProof/>
        </w:rPr>
        <w:tab/>
      </w:r>
      <w:r w:rsidRPr="00D22CCD">
        <w:rPr>
          <w:noProof/>
        </w:rPr>
        <w:fldChar w:fldCharType="begin"/>
      </w:r>
      <w:r w:rsidRPr="00D22CCD">
        <w:rPr>
          <w:noProof/>
        </w:rPr>
        <w:instrText xml:space="preserve"> PAGEREF _Toc487203163 \h </w:instrText>
      </w:r>
      <w:r w:rsidRPr="00D22CCD">
        <w:rPr>
          <w:noProof/>
        </w:rPr>
      </w:r>
      <w:r w:rsidRPr="00D22CCD">
        <w:rPr>
          <w:noProof/>
        </w:rPr>
        <w:fldChar w:fldCharType="separate"/>
      </w:r>
      <w:r w:rsidRPr="00D22CCD">
        <w:rPr>
          <w:noProof/>
        </w:rPr>
        <w:t>40</w:t>
      </w:r>
      <w:r w:rsidRPr="00D22CCD">
        <w:rPr>
          <w:noProof/>
        </w:rPr>
        <w:fldChar w:fldCharType="end"/>
      </w:r>
    </w:p>
    <w:p w14:paraId="35F20228" w14:textId="77777777" w:rsidR="00453023" w:rsidRPr="00E27500" w:rsidRDefault="007260E2">
      <w:pPr>
        <w:pStyle w:val="Inhopg3"/>
        <w:rPr>
          <w:rFonts w:ascii="Cambria" w:hAnsi="Cambria" w:cs="Arial"/>
          <w:b w:val="0"/>
          <w:noProof/>
          <w:sz w:val="22"/>
          <w:szCs w:val="22"/>
          <w:lang w:eastAsia="nl-BE"/>
        </w:rPr>
      </w:pPr>
      <w:r w:rsidRPr="00D22CCD">
        <w:rPr>
          <w:noProof/>
        </w:rPr>
        <w:t>10.1.4</w:t>
      </w:r>
      <w:r w:rsidRPr="00D22CCD">
        <w:rPr>
          <w:noProof/>
        </w:rPr>
        <w:tab/>
        <w:t>Text Attribute Values</w:t>
      </w:r>
      <w:r w:rsidRPr="00D22CCD">
        <w:rPr>
          <w:noProof/>
        </w:rPr>
        <w:tab/>
      </w:r>
      <w:r w:rsidRPr="00D22CCD">
        <w:rPr>
          <w:noProof/>
        </w:rPr>
        <w:fldChar w:fldCharType="begin"/>
      </w:r>
      <w:r w:rsidRPr="00D22CCD">
        <w:rPr>
          <w:noProof/>
        </w:rPr>
        <w:instrText xml:space="preserve"> PAGEREF _Toc487203164 \h </w:instrText>
      </w:r>
      <w:r w:rsidRPr="00D22CCD">
        <w:rPr>
          <w:noProof/>
        </w:rPr>
      </w:r>
      <w:r w:rsidRPr="00D22CCD">
        <w:rPr>
          <w:noProof/>
        </w:rPr>
        <w:fldChar w:fldCharType="separate"/>
      </w:r>
      <w:r w:rsidRPr="00D22CCD">
        <w:rPr>
          <w:noProof/>
        </w:rPr>
        <w:t>40</w:t>
      </w:r>
      <w:r w:rsidRPr="00D22CCD">
        <w:rPr>
          <w:noProof/>
        </w:rPr>
        <w:fldChar w:fldCharType="end"/>
      </w:r>
    </w:p>
    <w:p w14:paraId="204996A5" w14:textId="77777777" w:rsidR="00453023" w:rsidRPr="00E27500" w:rsidRDefault="007260E2">
      <w:pPr>
        <w:pStyle w:val="Inhopg3"/>
        <w:rPr>
          <w:rFonts w:ascii="Cambria" w:hAnsi="Cambria" w:cs="Arial"/>
          <w:b w:val="0"/>
          <w:noProof/>
          <w:sz w:val="22"/>
          <w:szCs w:val="22"/>
          <w:lang w:eastAsia="nl-BE"/>
        </w:rPr>
      </w:pPr>
      <w:r w:rsidRPr="00D22CCD">
        <w:rPr>
          <w:noProof/>
        </w:rPr>
        <w:t>10.1.5</w:t>
      </w:r>
      <w:r w:rsidRPr="00D22CCD">
        <w:rPr>
          <w:noProof/>
        </w:rPr>
        <w:tab/>
        <w:t>Mandatory Attribute Values</w:t>
      </w:r>
      <w:r w:rsidRPr="00D22CCD">
        <w:rPr>
          <w:noProof/>
        </w:rPr>
        <w:tab/>
      </w:r>
      <w:r w:rsidRPr="00D22CCD">
        <w:rPr>
          <w:noProof/>
        </w:rPr>
        <w:fldChar w:fldCharType="begin"/>
      </w:r>
      <w:r w:rsidRPr="00D22CCD">
        <w:rPr>
          <w:noProof/>
        </w:rPr>
        <w:instrText xml:space="preserve"> PAGEREF _Toc487203165 \h </w:instrText>
      </w:r>
      <w:r w:rsidRPr="00D22CCD">
        <w:rPr>
          <w:noProof/>
        </w:rPr>
      </w:r>
      <w:r w:rsidRPr="00D22CCD">
        <w:rPr>
          <w:noProof/>
        </w:rPr>
        <w:fldChar w:fldCharType="separate"/>
      </w:r>
      <w:r w:rsidRPr="00D22CCD">
        <w:rPr>
          <w:noProof/>
        </w:rPr>
        <w:t>40</w:t>
      </w:r>
      <w:r w:rsidRPr="00D22CCD">
        <w:rPr>
          <w:noProof/>
        </w:rPr>
        <w:fldChar w:fldCharType="end"/>
      </w:r>
    </w:p>
    <w:p w14:paraId="4224F0D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10.1.6</w:t>
      </w:r>
      <w:r w:rsidRPr="00D22CCD">
        <w:rPr>
          <w:noProof/>
          <w:lang w:eastAsia="en-US"/>
        </w:rPr>
        <w:tab/>
        <w:t>Unknown Attribute Values</w:t>
      </w:r>
      <w:r w:rsidRPr="00D22CCD">
        <w:rPr>
          <w:noProof/>
        </w:rPr>
        <w:tab/>
      </w:r>
      <w:r w:rsidRPr="00D22CCD">
        <w:rPr>
          <w:noProof/>
        </w:rPr>
        <w:fldChar w:fldCharType="begin"/>
      </w:r>
      <w:r w:rsidRPr="00D22CCD">
        <w:rPr>
          <w:noProof/>
        </w:rPr>
        <w:instrText xml:space="preserve"> PAGEREF _Toc487203166 \h </w:instrText>
      </w:r>
      <w:r w:rsidRPr="00D22CCD">
        <w:rPr>
          <w:noProof/>
        </w:rPr>
      </w:r>
      <w:r w:rsidRPr="00D22CCD">
        <w:rPr>
          <w:noProof/>
        </w:rPr>
        <w:fldChar w:fldCharType="separate"/>
      </w:r>
      <w:r w:rsidRPr="00D22CCD">
        <w:rPr>
          <w:noProof/>
        </w:rPr>
        <w:t>41</w:t>
      </w:r>
      <w:r w:rsidRPr="00D22CCD">
        <w:rPr>
          <w:noProof/>
        </w:rPr>
        <w:fldChar w:fldCharType="end"/>
      </w:r>
    </w:p>
    <w:p w14:paraId="1E37303C" w14:textId="77777777" w:rsidR="00453023" w:rsidRPr="00E27500" w:rsidRDefault="007260E2">
      <w:pPr>
        <w:pStyle w:val="Inhopg1"/>
        <w:rPr>
          <w:rFonts w:ascii="Cambria" w:hAnsi="Cambria" w:cs="Arial"/>
          <w:b w:val="0"/>
          <w:noProof/>
          <w:sz w:val="22"/>
          <w:szCs w:val="22"/>
          <w:lang w:eastAsia="nl-BE"/>
        </w:rPr>
      </w:pPr>
      <w:r w:rsidRPr="00D22CCD">
        <w:rPr>
          <w:noProof/>
        </w:rPr>
        <w:t>11</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_Toc487203167 \h </w:instrText>
      </w:r>
      <w:r w:rsidRPr="00D22CCD">
        <w:rPr>
          <w:noProof/>
        </w:rPr>
      </w:r>
      <w:r w:rsidRPr="00D22CCD">
        <w:rPr>
          <w:noProof/>
        </w:rPr>
        <w:fldChar w:fldCharType="separate"/>
      </w:r>
      <w:r w:rsidRPr="00D22CCD">
        <w:rPr>
          <w:noProof/>
        </w:rPr>
        <w:t>41</w:t>
      </w:r>
      <w:r w:rsidRPr="00D22CCD">
        <w:rPr>
          <w:noProof/>
        </w:rPr>
        <w:fldChar w:fldCharType="end"/>
      </w:r>
    </w:p>
    <w:p w14:paraId="46422B03" w14:textId="77777777" w:rsidR="00453023" w:rsidRPr="00E27500" w:rsidRDefault="007260E2">
      <w:pPr>
        <w:pStyle w:val="Inhopg2"/>
        <w:rPr>
          <w:rFonts w:ascii="Cambria" w:hAnsi="Cambria" w:cs="Arial"/>
          <w:b w:val="0"/>
          <w:noProof/>
          <w:sz w:val="22"/>
          <w:szCs w:val="22"/>
          <w:lang w:eastAsia="nl-BE"/>
        </w:rPr>
      </w:pPr>
      <w:r w:rsidRPr="00D22CCD">
        <w:rPr>
          <w:noProof/>
        </w:rPr>
        <w:t>11.1</w:t>
      </w:r>
      <w:r w:rsidRPr="00D22CCD">
        <w:rPr>
          <w:noProof/>
        </w:rPr>
        <w:tab/>
        <w:t>Introduction</w:t>
      </w:r>
      <w:r w:rsidRPr="00D22CCD">
        <w:rPr>
          <w:noProof/>
        </w:rPr>
        <w:tab/>
      </w:r>
      <w:r w:rsidRPr="00D22CCD">
        <w:rPr>
          <w:noProof/>
        </w:rPr>
        <w:fldChar w:fldCharType="begin"/>
      </w:r>
      <w:r w:rsidRPr="00D22CCD">
        <w:rPr>
          <w:noProof/>
        </w:rPr>
        <w:instrText xml:space="preserve"> PAGEREF _Toc487203168 \h </w:instrText>
      </w:r>
      <w:r w:rsidRPr="00D22CCD">
        <w:rPr>
          <w:noProof/>
        </w:rPr>
      </w:r>
      <w:r w:rsidRPr="00D22CCD">
        <w:rPr>
          <w:noProof/>
        </w:rPr>
        <w:fldChar w:fldCharType="separate"/>
      </w:r>
      <w:r w:rsidRPr="00D22CCD">
        <w:rPr>
          <w:noProof/>
        </w:rPr>
        <w:t>41</w:t>
      </w:r>
      <w:r w:rsidRPr="00D22CCD">
        <w:rPr>
          <w:noProof/>
        </w:rPr>
        <w:fldChar w:fldCharType="end"/>
      </w:r>
    </w:p>
    <w:p w14:paraId="7378FB49"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11.2</w:t>
      </w:r>
      <w:r w:rsidRPr="00D22CCD">
        <w:rPr>
          <w:noProof/>
          <w:lang w:eastAsia="en-US"/>
        </w:rPr>
        <w:tab/>
        <w:t>Exchange Set</w:t>
      </w:r>
      <w:r w:rsidRPr="00D22CCD">
        <w:rPr>
          <w:noProof/>
        </w:rPr>
        <w:tab/>
      </w:r>
      <w:r w:rsidRPr="00D22CCD">
        <w:rPr>
          <w:noProof/>
        </w:rPr>
        <w:fldChar w:fldCharType="begin"/>
      </w:r>
      <w:r w:rsidRPr="00D22CCD">
        <w:rPr>
          <w:noProof/>
        </w:rPr>
        <w:instrText xml:space="preserve"> PAGEREF _Toc487203169 \h </w:instrText>
      </w:r>
      <w:r w:rsidRPr="00D22CCD">
        <w:rPr>
          <w:noProof/>
        </w:rPr>
      </w:r>
      <w:r w:rsidRPr="00D22CCD">
        <w:rPr>
          <w:noProof/>
        </w:rPr>
        <w:fldChar w:fldCharType="separate"/>
      </w:r>
      <w:r w:rsidRPr="00D22CCD">
        <w:rPr>
          <w:noProof/>
        </w:rPr>
        <w:t>42</w:t>
      </w:r>
      <w:r w:rsidRPr="00D22CCD">
        <w:rPr>
          <w:noProof/>
        </w:rPr>
        <w:fldChar w:fldCharType="end"/>
      </w:r>
    </w:p>
    <w:p w14:paraId="034D20A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11.3</w:t>
      </w:r>
      <w:r w:rsidRPr="00D22CCD">
        <w:rPr>
          <w:noProof/>
          <w:lang w:eastAsia="en-US"/>
        </w:rPr>
        <w:tab/>
        <w:t>Dataset</w:t>
      </w:r>
      <w:r w:rsidRPr="00D22CCD">
        <w:rPr>
          <w:noProof/>
        </w:rPr>
        <w:tab/>
      </w:r>
      <w:r w:rsidRPr="00D22CCD">
        <w:rPr>
          <w:noProof/>
        </w:rPr>
        <w:fldChar w:fldCharType="begin"/>
      </w:r>
      <w:r w:rsidRPr="00D22CCD">
        <w:rPr>
          <w:noProof/>
        </w:rPr>
        <w:instrText xml:space="preserve"> PAGEREF _Toc487203170 \h </w:instrText>
      </w:r>
      <w:r w:rsidRPr="00D22CCD">
        <w:rPr>
          <w:noProof/>
        </w:rPr>
      </w:r>
      <w:r w:rsidRPr="00D22CCD">
        <w:rPr>
          <w:noProof/>
        </w:rPr>
        <w:fldChar w:fldCharType="separate"/>
      </w:r>
      <w:r w:rsidRPr="00D22CCD">
        <w:rPr>
          <w:noProof/>
        </w:rPr>
        <w:t>43</w:t>
      </w:r>
      <w:r w:rsidRPr="00D22CCD">
        <w:rPr>
          <w:noProof/>
        </w:rPr>
        <w:fldChar w:fldCharType="end"/>
      </w:r>
    </w:p>
    <w:p w14:paraId="40E94C67"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11.3.1</w:t>
      </w:r>
      <w:r w:rsidRPr="00D22CCD">
        <w:rPr>
          <w:noProof/>
          <w:lang w:eastAsia="en-US"/>
        </w:rPr>
        <w:tab/>
        <w:t>Datasets</w:t>
      </w:r>
      <w:r w:rsidRPr="00D22CCD">
        <w:rPr>
          <w:noProof/>
        </w:rPr>
        <w:tab/>
      </w:r>
      <w:r w:rsidRPr="00D22CCD">
        <w:rPr>
          <w:noProof/>
        </w:rPr>
        <w:fldChar w:fldCharType="begin"/>
      </w:r>
      <w:r w:rsidRPr="00D22CCD">
        <w:rPr>
          <w:noProof/>
        </w:rPr>
        <w:instrText xml:space="preserve"> PAGEREF _Toc487203171 \h </w:instrText>
      </w:r>
      <w:r w:rsidRPr="00D22CCD">
        <w:rPr>
          <w:noProof/>
        </w:rPr>
      </w:r>
      <w:r w:rsidRPr="00D22CCD">
        <w:rPr>
          <w:noProof/>
        </w:rPr>
        <w:fldChar w:fldCharType="separate"/>
      </w:r>
      <w:r w:rsidRPr="00D22CCD">
        <w:rPr>
          <w:noProof/>
        </w:rPr>
        <w:t>43</w:t>
      </w:r>
      <w:r w:rsidRPr="00D22CCD">
        <w:rPr>
          <w:noProof/>
        </w:rPr>
        <w:fldChar w:fldCharType="end"/>
      </w:r>
    </w:p>
    <w:p w14:paraId="5124E0B0"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11.3.2</w:t>
      </w:r>
      <w:r w:rsidRPr="00D22CCD">
        <w:rPr>
          <w:noProof/>
          <w:lang w:eastAsia="en-US"/>
        </w:rPr>
        <w:tab/>
        <w:t>Dataset file naming</w:t>
      </w:r>
      <w:r w:rsidRPr="00D22CCD">
        <w:rPr>
          <w:noProof/>
        </w:rPr>
        <w:tab/>
      </w:r>
      <w:r w:rsidRPr="00D22CCD">
        <w:rPr>
          <w:noProof/>
        </w:rPr>
        <w:fldChar w:fldCharType="begin"/>
      </w:r>
      <w:r w:rsidRPr="00D22CCD">
        <w:rPr>
          <w:noProof/>
        </w:rPr>
        <w:instrText xml:space="preserve"> PAGEREF _Toc487203172 \h </w:instrText>
      </w:r>
      <w:r w:rsidRPr="00D22CCD">
        <w:rPr>
          <w:noProof/>
        </w:rPr>
      </w:r>
      <w:r w:rsidRPr="00D22CCD">
        <w:rPr>
          <w:noProof/>
        </w:rPr>
        <w:fldChar w:fldCharType="separate"/>
      </w:r>
      <w:r w:rsidRPr="00D22CCD">
        <w:rPr>
          <w:noProof/>
        </w:rPr>
        <w:t>44</w:t>
      </w:r>
      <w:r w:rsidRPr="00D22CCD">
        <w:rPr>
          <w:noProof/>
        </w:rPr>
        <w:fldChar w:fldCharType="end"/>
      </w:r>
    </w:p>
    <w:p w14:paraId="0ECCA58B" w14:textId="77777777" w:rsidR="00453023" w:rsidRPr="00E27500" w:rsidRDefault="007260E2">
      <w:pPr>
        <w:pStyle w:val="Inhopg3"/>
        <w:rPr>
          <w:rFonts w:ascii="Cambria" w:hAnsi="Cambria" w:cs="Arial"/>
          <w:b w:val="0"/>
          <w:noProof/>
          <w:sz w:val="22"/>
          <w:szCs w:val="22"/>
          <w:lang w:eastAsia="nl-BE"/>
        </w:rPr>
      </w:pPr>
      <w:r w:rsidRPr="00D22CCD">
        <w:rPr>
          <w:noProof/>
        </w:rPr>
        <w:t>11.3.3</w:t>
      </w:r>
      <w:r w:rsidRPr="00D22CCD">
        <w:rPr>
          <w:noProof/>
        </w:rPr>
        <w:tab/>
        <w:t>New Editions, Re-Issues, Updates and Cancellations</w:t>
      </w:r>
      <w:r w:rsidRPr="00D22CCD">
        <w:rPr>
          <w:noProof/>
        </w:rPr>
        <w:tab/>
      </w:r>
      <w:r w:rsidRPr="00D22CCD">
        <w:rPr>
          <w:noProof/>
        </w:rPr>
        <w:fldChar w:fldCharType="begin"/>
      </w:r>
      <w:r w:rsidRPr="00D22CCD">
        <w:rPr>
          <w:noProof/>
        </w:rPr>
        <w:instrText xml:space="preserve"> PAGEREF _Toc487203173 \h </w:instrText>
      </w:r>
      <w:r w:rsidRPr="00D22CCD">
        <w:rPr>
          <w:noProof/>
        </w:rPr>
      </w:r>
      <w:r w:rsidRPr="00D22CCD">
        <w:rPr>
          <w:noProof/>
        </w:rPr>
        <w:fldChar w:fldCharType="separate"/>
      </w:r>
      <w:r w:rsidRPr="00D22CCD">
        <w:rPr>
          <w:noProof/>
        </w:rPr>
        <w:t>45</w:t>
      </w:r>
      <w:r w:rsidRPr="00D22CCD">
        <w:rPr>
          <w:noProof/>
        </w:rPr>
        <w:fldChar w:fldCharType="end"/>
      </w:r>
    </w:p>
    <w:p w14:paraId="5BF784A9"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11.4</w:t>
      </w:r>
      <w:r w:rsidRPr="00BE52D5">
        <w:rPr>
          <w:noProof/>
          <w:lang w:val="fr-BE" w:eastAsia="en-US"/>
        </w:rPr>
        <w:tab/>
        <w:t>Support Files</w:t>
      </w:r>
      <w:r w:rsidRPr="00BE52D5">
        <w:rPr>
          <w:noProof/>
          <w:lang w:val="fr-BE"/>
        </w:rPr>
        <w:tab/>
      </w:r>
      <w:r w:rsidRPr="00D22CCD">
        <w:rPr>
          <w:noProof/>
        </w:rPr>
        <w:fldChar w:fldCharType="begin"/>
      </w:r>
      <w:r w:rsidRPr="00BE52D5">
        <w:rPr>
          <w:noProof/>
          <w:lang w:val="fr-BE"/>
        </w:rPr>
        <w:instrText xml:space="preserve"> PAGEREF _Toc487203174 \h </w:instrText>
      </w:r>
      <w:r w:rsidRPr="00D22CCD">
        <w:rPr>
          <w:noProof/>
        </w:rPr>
      </w:r>
      <w:r w:rsidRPr="00D22CCD">
        <w:rPr>
          <w:noProof/>
        </w:rPr>
        <w:fldChar w:fldCharType="separate"/>
      </w:r>
      <w:r w:rsidRPr="00BE52D5">
        <w:rPr>
          <w:noProof/>
          <w:lang w:val="fr-BE"/>
        </w:rPr>
        <w:t>45</w:t>
      </w:r>
      <w:r w:rsidRPr="00D22CCD">
        <w:rPr>
          <w:noProof/>
        </w:rPr>
        <w:fldChar w:fldCharType="end"/>
      </w:r>
    </w:p>
    <w:p w14:paraId="41A925F4" w14:textId="77777777" w:rsidR="00453023" w:rsidRPr="00BE52D5" w:rsidRDefault="007260E2">
      <w:pPr>
        <w:pStyle w:val="Inhopg3"/>
        <w:rPr>
          <w:rFonts w:ascii="Cambria" w:hAnsi="Cambria" w:cs="Arial"/>
          <w:b w:val="0"/>
          <w:noProof/>
          <w:sz w:val="22"/>
          <w:szCs w:val="22"/>
          <w:lang w:val="fr-BE" w:eastAsia="nl-BE"/>
        </w:rPr>
      </w:pPr>
      <w:r w:rsidRPr="00BE52D5">
        <w:rPr>
          <w:noProof/>
          <w:lang w:val="fr-BE"/>
        </w:rPr>
        <w:t>11.4.1</w:t>
      </w:r>
      <w:r w:rsidRPr="00BE52D5">
        <w:rPr>
          <w:noProof/>
          <w:lang w:val="fr-BE"/>
        </w:rPr>
        <w:tab/>
        <w:t>Support File Naming</w:t>
      </w:r>
      <w:r w:rsidRPr="00BE52D5">
        <w:rPr>
          <w:noProof/>
          <w:lang w:val="fr-BE"/>
        </w:rPr>
        <w:tab/>
      </w:r>
      <w:r w:rsidRPr="00D22CCD">
        <w:rPr>
          <w:noProof/>
        </w:rPr>
        <w:fldChar w:fldCharType="begin"/>
      </w:r>
      <w:r w:rsidRPr="00BE52D5">
        <w:rPr>
          <w:noProof/>
          <w:lang w:val="fr-BE"/>
        </w:rPr>
        <w:instrText xml:space="preserve"> PAGEREF _Toc487203175 \h </w:instrText>
      </w:r>
      <w:r w:rsidRPr="00D22CCD">
        <w:rPr>
          <w:noProof/>
        </w:rPr>
      </w:r>
      <w:r w:rsidRPr="00D22CCD">
        <w:rPr>
          <w:noProof/>
        </w:rPr>
        <w:fldChar w:fldCharType="separate"/>
      </w:r>
      <w:r w:rsidRPr="00BE52D5">
        <w:rPr>
          <w:noProof/>
          <w:lang w:val="fr-BE"/>
        </w:rPr>
        <w:t>46</w:t>
      </w:r>
      <w:r w:rsidRPr="00D22CCD">
        <w:rPr>
          <w:noProof/>
        </w:rPr>
        <w:fldChar w:fldCharType="end"/>
      </w:r>
    </w:p>
    <w:p w14:paraId="1121E453" w14:textId="77777777" w:rsidR="00453023" w:rsidRPr="00BE52D5" w:rsidRDefault="007260E2">
      <w:pPr>
        <w:pStyle w:val="Inhopg3"/>
        <w:rPr>
          <w:rFonts w:ascii="Cambria" w:hAnsi="Cambria" w:cs="Arial"/>
          <w:b w:val="0"/>
          <w:noProof/>
          <w:sz w:val="22"/>
          <w:szCs w:val="22"/>
          <w:lang w:val="fr-BE" w:eastAsia="nl-BE"/>
        </w:rPr>
      </w:pPr>
      <w:r w:rsidRPr="00BE52D5">
        <w:rPr>
          <w:noProof/>
          <w:lang w:val="fr-BE" w:eastAsia="en-US"/>
        </w:rPr>
        <w:t>11.4.2</w:t>
      </w:r>
      <w:r w:rsidRPr="00BE52D5">
        <w:rPr>
          <w:noProof/>
          <w:lang w:val="fr-BE" w:eastAsia="en-US"/>
        </w:rPr>
        <w:tab/>
        <w:t>Support File Management</w:t>
      </w:r>
      <w:r w:rsidRPr="00BE52D5">
        <w:rPr>
          <w:noProof/>
          <w:lang w:val="fr-BE"/>
        </w:rPr>
        <w:tab/>
      </w:r>
      <w:r w:rsidRPr="00D22CCD">
        <w:rPr>
          <w:noProof/>
        </w:rPr>
        <w:fldChar w:fldCharType="begin"/>
      </w:r>
      <w:r w:rsidRPr="00BE52D5">
        <w:rPr>
          <w:noProof/>
          <w:lang w:val="fr-BE"/>
        </w:rPr>
        <w:instrText xml:space="preserve"> PAGEREF _Toc487203176 \h </w:instrText>
      </w:r>
      <w:r w:rsidRPr="00D22CCD">
        <w:rPr>
          <w:noProof/>
        </w:rPr>
      </w:r>
      <w:r w:rsidRPr="00D22CCD">
        <w:rPr>
          <w:noProof/>
        </w:rPr>
        <w:fldChar w:fldCharType="separate"/>
      </w:r>
      <w:r w:rsidRPr="00BE52D5">
        <w:rPr>
          <w:noProof/>
          <w:lang w:val="fr-BE"/>
        </w:rPr>
        <w:t>47</w:t>
      </w:r>
      <w:r w:rsidRPr="00D22CCD">
        <w:rPr>
          <w:noProof/>
        </w:rPr>
        <w:fldChar w:fldCharType="end"/>
      </w:r>
    </w:p>
    <w:p w14:paraId="5C410018"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11.5</w:t>
      </w:r>
      <w:r w:rsidRPr="00BE52D5">
        <w:rPr>
          <w:noProof/>
          <w:lang w:val="fr-BE" w:eastAsia="en-US"/>
        </w:rPr>
        <w:tab/>
        <w:t>Exchange Catalogue</w:t>
      </w:r>
      <w:r w:rsidRPr="00BE52D5">
        <w:rPr>
          <w:noProof/>
          <w:lang w:val="fr-BE"/>
        </w:rPr>
        <w:tab/>
      </w:r>
      <w:r w:rsidRPr="00D22CCD">
        <w:rPr>
          <w:noProof/>
        </w:rPr>
        <w:fldChar w:fldCharType="begin"/>
      </w:r>
      <w:r w:rsidRPr="00BE52D5">
        <w:rPr>
          <w:noProof/>
          <w:lang w:val="fr-BE"/>
        </w:rPr>
        <w:instrText xml:space="preserve"> PAGEREF _Toc487203177 \h </w:instrText>
      </w:r>
      <w:r w:rsidRPr="00D22CCD">
        <w:rPr>
          <w:noProof/>
        </w:rPr>
      </w:r>
      <w:r w:rsidRPr="00D22CCD">
        <w:rPr>
          <w:noProof/>
        </w:rPr>
        <w:fldChar w:fldCharType="separate"/>
      </w:r>
      <w:r w:rsidRPr="00BE52D5">
        <w:rPr>
          <w:noProof/>
          <w:lang w:val="fr-BE"/>
        </w:rPr>
        <w:t>47</w:t>
      </w:r>
      <w:r w:rsidRPr="00D22CCD">
        <w:rPr>
          <w:noProof/>
        </w:rPr>
        <w:fldChar w:fldCharType="end"/>
      </w:r>
    </w:p>
    <w:p w14:paraId="44AD7E8C" w14:textId="77777777" w:rsidR="00453023" w:rsidRPr="00E27500" w:rsidRDefault="007260E2">
      <w:pPr>
        <w:pStyle w:val="Inhopg2"/>
        <w:rPr>
          <w:rFonts w:ascii="Cambria" w:hAnsi="Cambria" w:cs="Arial"/>
          <w:b w:val="0"/>
          <w:noProof/>
          <w:sz w:val="22"/>
          <w:szCs w:val="22"/>
          <w:lang w:eastAsia="nl-BE"/>
        </w:rPr>
      </w:pPr>
      <w:r w:rsidRPr="00D22CCD">
        <w:rPr>
          <w:noProof/>
        </w:rPr>
        <w:t>11.6</w:t>
      </w:r>
      <w:r w:rsidRPr="00D22CCD">
        <w:rPr>
          <w:noProof/>
        </w:rPr>
        <w:tab/>
        <w:t>Data integrity and encryption</w:t>
      </w:r>
      <w:r w:rsidRPr="00D22CCD">
        <w:rPr>
          <w:noProof/>
        </w:rPr>
        <w:tab/>
      </w:r>
      <w:r w:rsidRPr="00D22CCD">
        <w:rPr>
          <w:noProof/>
        </w:rPr>
        <w:fldChar w:fldCharType="begin"/>
      </w:r>
      <w:r w:rsidRPr="00D22CCD">
        <w:rPr>
          <w:noProof/>
        </w:rPr>
        <w:instrText xml:space="preserve"> PAGEREF _Toc487203178 \h </w:instrText>
      </w:r>
      <w:r w:rsidRPr="00D22CCD">
        <w:rPr>
          <w:noProof/>
        </w:rPr>
      </w:r>
      <w:r w:rsidRPr="00D22CCD">
        <w:rPr>
          <w:noProof/>
        </w:rPr>
        <w:fldChar w:fldCharType="separate"/>
      </w:r>
      <w:r w:rsidRPr="00D22CCD">
        <w:rPr>
          <w:noProof/>
        </w:rPr>
        <w:t>47</w:t>
      </w:r>
      <w:r w:rsidRPr="00D22CCD">
        <w:rPr>
          <w:noProof/>
        </w:rPr>
        <w:fldChar w:fldCharType="end"/>
      </w:r>
    </w:p>
    <w:p w14:paraId="4EDC94EE" w14:textId="77777777" w:rsidR="00453023" w:rsidRPr="00E27500" w:rsidRDefault="007260E2">
      <w:pPr>
        <w:pStyle w:val="Inhopg3"/>
        <w:rPr>
          <w:rFonts w:ascii="Cambria" w:hAnsi="Cambria" w:cs="Arial"/>
          <w:b w:val="0"/>
          <w:noProof/>
          <w:sz w:val="22"/>
          <w:szCs w:val="22"/>
          <w:lang w:eastAsia="nl-BE"/>
        </w:rPr>
      </w:pPr>
      <w:r w:rsidRPr="00D22CCD">
        <w:rPr>
          <w:noProof/>
        </w:rPr>
        <w:t>11.6.1</w:t>
      </w:r>
      <w:r w:rsidRPr="00D22CCD">
        <w:rPr>
          <w:noProof/>
        </w:rPr>
        <w:tab/>
        <w:t>IENC data integrity measures</w:t>
      </w:r>
      <w:r w:rsidRPr="00D22CCD">
        <w:rPr>
          <w:noProof/>
        </w:rPr>
        <w:tab/>
      </w:r>
      <w:r w:rsidRPr="00D22CCD">
        <w:rPr>
          <w:noProof/>
        </w:rPr>
        <w:fldChar w:fldCharType="begin"/>
      </w:r>
      <w:r w:rsidRPr="00D22CCD">
        <w:rPr>
          <w:noProof/>
        </w:rPr>
        <w:instrText xml:space="preserve"> PAGEREF _Toc487203179 \h </w:instrText>
      </w:r>
      <w:r w:rsidRPr="00D22CCD">
        <w:rPr>
          <w:noProof/>
        </w:rPr>
      </w:r>
      <w:r w:rsidRPr="00D22CCD">
        <w:rPr>
          <w:noProof/>
        </w:rPr>
        <w:fldChar w:fldCharType="separate"/>
      </w:r>
      <w:r w:rsidRPr="00D22CCD">
        <w:rPr>
          <w:noProof/>
        </w:rPr>
        <w:t>47</w:t>
      </w:r>
      <w:r w:rsidRPr="00D22CCD">
        <w:rPr>
          <w:noProof/>
        </w:rPr>
        <w:fldChar w:fldCharType="end"/>
      </w:r>
    </w:p>
    <w:p w14:paraId="7F4A40A7" w14:textId="77777777" w:rsidR="00453023" w:rsidRPr="00E27500" w:rsidRDefault="007260E2">
      <w:pPr>
        <w:pStyle w:val="Inhopg3"/>
        <w:rPr>
          <w:rFonts w:ascii="Cambria" w:hAnsi="Cambria" w:cs="Arial"/>
          <w:b w:val="0"/>
          <w:noProof/>
          <w:sz w:val="22"/>
          <w:szCs w:val="22"/>
          <w:lang w:eastAsia="nl-BE"/>
        </w:rPr>
      </w:pPr>
      <w:r w:rsidRPr="00D22CCD">
        <w:rPr>
          <w:noProof/>
        </w:rPr>
        <w:t>11.6.2</w:t>
      </w:r>
      <w:r w:rsidRPr="00D22CCD">
        <w:rPr>
          <w:noProof/>
          <w:color w:val="000000"/>
        </w:rPr>
        <w:tab/>
        <w:t>Producer Identity and Authentication</w:t>
      </w:r>
      <w:r w:rsidRPr="00D22CCD">
        <w:rPr>
          <w:noProof/>
        </w:rPr>
        <w:tab/>
      </w:r>
      <w:r w:rsidRPr="00D22CCD">
        <w:rPr>
          <w:noProof/>
        </w:rPr>
        <w:fldChar w:fldCharType="begin"/>
      </w:r>
      <w:r w:rsidRPr="00D22CCD">
        <w:rPr>
          <w:noProof/>
        </w:rPr>
        <w:instrText xml:space="preserve"> PAGEREF _Toc487203180 \h </w:instrText>
      </w:r>
      <w:r w:rsidRPr="00D22CCD">
        <w:rPr>
          <w:noProof/>
        </w:rPr>
      </w:r>
      <w:r w:rsidRPr="00D22CCD">
        <w:rPr>
          <w:noProof/>
        </w:rPr>
        <w:fldChar w:fldCharType="separate"/>
      </w:r>
      <w:r w:rsidRPr="00D22CCD">
        <w:rPr>
          <w:noProof/>
        </w:rPr>
        <w:t>47</w:t>
      </w:r>
      <w:r w:rsidRPr="00D22CCD">
        <w:rPr>
          <w:noProof/>
        </w:rPr>
        <w:fldChar w:fldCharType="end"/>
      </w:r>
    </w:p>
    <w:p w14:paraId="5E9F50D6" w14:textId="77777777" w:rsidR="00453023" w:rsidRPr="00E27500" w:rsidRDefault="007260E2">
      <w:pPr>
        <w:pStyle w:val="Inhopg3"/>
        <w:rPr>
          <w:rFonts w:ascii="Cambria" w:hAnsi="Cambria" w:cs="Arial"/>
          <w:b w:val="0"/>
          <w:noProof/>
          <w:sz w:val="22"/>
          <w:szCs w:val="22"/>
          <w:lang w:eastAsia="nl-BE"/>
        </w:rPr>
      </w:pPr>
      <w:r w:rsidRPr="00D22CCD">
        <w:rPr>
          <w:noProof/>
        </w:rPr>
        <w:t>11.6.3</w:t>
      </w:r>
      <w:r w:rsidRPr="00D22CCD">
        <w:rPr>
          <w:noProof/>
        </w:rPr>
        <w:tab/>
        <w:t>Digital Signatures and metadata</w:t>
      </w:r>
      <w:r w:rsidRPr="00D22CCD">
        <w:rPr>
          <w:noProof/>
        </w:rPr>
        <w:tab/>
      </w:r>
      <w:r w:rsidRPr="00D22CCD">
        <w:rPr>
          <w:noProof/>
        </w:rPr>
        <w:fldChar w:fldCharType="begin"/>
      </w:r>
      <w:r w:rsidRPr="00D22CCD">
        <w:rPr>
          <w:noProof/>
        </w:rPr>
        <w:instrText xml:space="preserve"> PAGEREF _Toc487203181 \h </w:instrText>
      </w:r>
      <w:r w:rsidRPr="00D22CCD">
        <w:rPr>
          <w:noProof/>
        </w:rPr>
      </w:r>
      <w:r w:rsidRPr="00D22CCD">
        <w:rPr>
          <w:noProof/>
        </w:rPr>
        <w:fldChar w:fldCharType="separate"/>
      </w:r>
      <w:r w:rsidRPr="00D22CCD">
        <w:rPr>
          <w:noProof/>
        </w:rPr>
        <w:t>47</w:t>
      </w:r>
      <w:r w:rsidRPr="00D22CCD">
        <w:rPr>
          <w:noProof/>
        </w:rPr>
        <w:fldChar w:fldCharType="end"/>
      </w:r>
    </w:p>
    <w:p w14:paraId="20ECF97C" w14:textId="77777777" w:rsidR="00453023" w:rsidRPr="00E27500" w:rsidRDefault="007260E2">
      <w:pPr>
        <w:pStyle w:val="Inhopg3"/>
        <w:rPr>
          <w:rFonts w:ascii="Cambria" w:hAnsi="Cambria" w:cs="Arial"/>
          <w:b w:val="0"/>
          <w:noProof/>
          <w:sz w:val="22"/>
          <w:szCs w:val="22"/>
          <w:lang w:eastAsia="nl-BE"/>
        </w:rPr>
      </w:pPr>
      <w:r w:rsidRPr="00D22CCD">
        <w:rPr>
          <w:noProof/>
        </w:rPr>
        <w:t>11.6.4</w:t>
      </w:r>
      <w:r w:rsidRPr="00D22CCD">
        <w:rPr>
          <w:noProof/>
        </w:rPr>
        <w:tab/>
        <w:t>IENC data encryption</w:t>
      </w:r>
      <w:r w:rsidRPr="00D22CCD">
        <w:rPr>
          <w:noProof/>
        </w:rPr>
        <w:tab/>
      </w:r>
      <w:r w:rsidRPr="00D22CCD">
        <w:rPr>
          <w:noProof/>
        </w:rPr>
        <w:fldChar w:fldCharType="begin"/>
      </w:r>
      <w:r w:rsidRPr="00D22CCD">
        <w:rPr>
          <w:noProof/>
        </w:rPr>
        <w:instrText xml:space="preserve"> PAGEREF _Toc487203182 \h </w:instrText>
      </w:r>
      <w:r w:rsidRPr="00D22CCD">
        <w:rPr>
          <w:noProof/>
        </w:rPr>
      </w:r>
      <w:r w:rsidRPr="00D22CCD">
        <w:rPr>
          <w:noProof/>
        </w:rPr>
        <w:fldChar w:fldCharType="separate"/>
      </w:r>
      <w:r w:rsidRPr="00D22CCD">
        <w:rPr>
          <w:noProof/>
        </w:rPr>
        <w:t>48</w:t>
      </w:r>
      <w:r w:rsidRPr="00D22CCD">
        <w:rPr>
          <w:noProof/>
        </w:rPr>
        <w:fldChar w:fldCharType="end"/>
      </w:r>
    </w:p>
    <w:p w14:paraId="3E2BD86C" w14:textId="77777777" w:rsidR="00453023" w:rsidRPr="00E27500" w:rsidRDefault="007260E2">
      <w:pPr>
        <w:pStyle w:val="Inhopg1"/>
        <w:rPr>
          <w:rFonts w:ascii="Cambria" w:hAnsi="Cambria" w:cs="Arial"/>
          <w:b w:val="0"/>
          <w:noProof/>
          <w:sz w:val="22"/>
          <w:szCs w:val="22"/>
          <w:lang w:eastAsia="nl-BE"/>
        </w:rPr>
      </w:pPr>
      <w:r w:rsidRPr="00D22CCD">
        <w:rPr>
          <w:noProof/>
        </w:rPr>
        <w:t>12</w:t>
      </w:r>
      <w:r w:rsidRPr="00D22CCD">
        <w:rPr>
          <w:noProof/>
        </w:rPr>
        <w:tab/>
        <w:t>Metadata</w:t>
      </w:r>
      <w:r w:rsidRPr="00D22CCD">
        <w:rPr>
          <w:noProof/>
        </w:rPr>
        <w:tab/>
      </w:r>
      <w:r w:rsidRPr="00D22CCD">
        <w:rPr>
          <w:noProof/>
        </w:rPr>
        <w:fldChar w:fldCharType="begin"/>
      </w:r>
      <w:r w:rsidRPr="00D22CCD">
        <w:rPr>
          <w:noProof/>
        </w:rPr>
        <w:instrText xml:space="preserve"> PAGEREF _Toc487203183 \h </w:instrText>
      </w:r>
      <w:r w:rsidRPr="00D22CCD">
        <w:rPr>
          <w:noProof/>
        </w:rPr>
      </w:r>
      <w:r w:rsidRPr="00D22CCD">
        <w:rPr>
          <w:noProof/>
        </w:rPr>
        <w:fldChar w:fldCharType="separate"/>
      </w:r>
      <w:r w:rsidRPr="00D22CCD">
        <w:rPr>
          <w:noProof/>
        </w:rPr>
        <w:t>49</w:t>
      </w:r>
      <w:r w:rsidRPr="00D22CCD">
        <w:rPr>
          <w:noProof/>
        </w:rPr>
        <w:fldChar w:fldCharType="end"/>
      </w:r>
    </w:p>
    <w:p w14:paraId="331A80ED" w14:textId="77777777" w:rsidR="00453023" w:rsidRPr="00E27500" w:rsidRDefault="007260E2">
      <w:pPr>
        <w:pStyle w:val="Inhopg2"/>
        <w:rPr>
          <w:rFonts w:ascii="Cambria" w:hAnsi="Cambria" w:cs="Arial"/>
          <w:b w:val="0"/>
          <w:noProof/>
          <w:sz w:val="22"/>
          <w:szCs w:val="22"/>
          <w:lang w:eastAsia="nl-BE"/>
        </w:rPr>
      </w:pPr>
      <w:r w:rsidRPr="00D22CCD">
        <w:rPr>
          <w:noProof/>
        </w:rPr>
        <w:t>12.1</w:t>
      </w:r>
      <w:r w:rsidRPr="00D22CCD">
        <w:rPr>
          <w:noProof/>
        </w:rPr>
        <w:tab/>
        <w:t>Introduction</w:t>
      </w:r>
      <w:r w:rsidRPr="00D22CCD">
        <w:rPr>
          <w:noProof/>
        </w:rPr>
        <w:tab/>
      </w:r>
      <w:r w:rsidRPr="00D22CCD">
        <w:rPr>
          <w:noProof/>
        </w:rPr>
        <w:fldChar w:fldCharType="begin"/>
      </w:r>
      <w:r w:rsidRPr="00D22CCD">
        <w:rPr>
          <w:noProof/>
        </w:rPr>
        <w:instrText xml:space="preserve"> PAGEREF _Toc487203184 \h </w:instrText>
      </w:r>
      <w:r w:rsidRPr="00D22CCD">
        <w:rPr>
          <w:noProof/>
        </w:rPr>
      </w:r>
      <w:r w:rsidRPr="00D22CCD">
        <w:rPr>
          <w:noProof/>
        </w:rPr>
        <w:fldChar w:fldCharType="separate"/>
      </w:r>
      <w:r w:rsidRPr="00D22CCD">
        <w:rPr>
          <w:noProof/>
        </w:rPr>
        <w:t>49</w:t>
      </w:r>
      <w:r w:rsidRPr="00D22CCD">
        <w:rPr>
          <w:noProof/>
        </w:rPr>
        <w:fldChar w:fldCharType="end"/>
      </w:r>
    </w:p>
    <w:p w14:paraId="1AD0C7D6" w14:textId="77777777" w:rsidR="00453023" w:rsidRPr="00E27500" w:rsidRDefault="007260E2">
      <w:pPr>
        <w:pStyle w:val="Inhopg3"/>
        <w:rPr>
          <w:rFonts w:ascii="Cambria" w:hAnsi="Cambria" w:cs="Arial"/>
          <w:b w:val="0"/>
          <w:noProof/>
          <w:sz w:val="22"/>
          <w:szCs w:val="22"/>
          <w:lang w:eastAsia="nl-BE"/>
        </w:rPr>
      </w:pPr>
      <w:r w:rsidRPr="00D22CCD">
        <w:rPr>
          <w:noProof/>
        </w:rPr>
        <w:t>12.1.1</w:t>
      </w:r>
      <w:r w:rsidRPr="00D22CCD">
        <w:rPr>
          <w:noProof/>
          <w:color w:val="000000"/>
        </w:rPr>
        <w:tab/>
        <w:t>S401_ExchangeCatalogue</w:t>
      </w:r>
      <w:r w:rsidRPr="00D22CCD">
        <w:rPr>
          <w:noProof/>
        </w:rPr>
        <w:tab/>
      </w:r>
      <w:r w:rsidRPr="00D22CCD">
        <w:rPr>
          <w:noProof/>
        </w:rPr>
        <w:fldChar w:fldCharType="begin"/>
      </w:r>
      <w:r w:rsidRPr="00D22CCD">
        <w:rPr>
          <w:noProof/>
        </w:rPr>
        <w:instrText xml:space="preserve"> PAGEREF _Toc487203185 \h </w:instrText>
      </w:r>
      <w:r w:rsidRPr="00D22CCD">
        <w:rPr>
          <w:noProof/>
        </w:rPr>
      </w:r>
      <w:r w:rsidRPr="00D22CCD">
        <w:rPr>
          <w:noProof/>
        </w:rPr>
        <w:fldChar w:fldCharType="separate"/>
      </w:r>
      <w:r w:rsidRPr="00D22CCD">
        <w:rPr>
          <w:noProof/>
        </w:rPr>
        <w:t>56</w:t>
      </w:r>
      <w:r w:rsidRPr="00D22CCD">
        <w:rPr>
          <w:noProof/>
        </w:rPr>
        <w:fldChar w:fldCharType="end"/>
      </w:r>
    </w:p>
    <w:p w14:paraId="568F1802"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12.1.2</w:t>
      </w:r>
      <w:r w:rsidRPr="00BE52D5">
        <w:rPr>
          <w:noProof/>
          <w:lang w:val="pt-BR"/>
        </w:rPr>
        <w:tab/>
        <w:t>S401_DatasetDiscoveryMetadata</w:t>
      </w:r>
      <w:r w:rsidRPr="00BE52D5">
        <w:rPr>
          <w:noProof/>
          <w:lang w:val="pt-BR"/>
        </w:rPr>
        <w:tab/>
      </w:r>
      <w:r w:rsidRPr="00D22CCD">
        <w:rPr>
          <w:noProof/>
        </w:rPr>
        <w:fldChar w:fldCharType="begin"/>
      </w:r>
      <w:r w:rsidRPr="00BE52D5">
        <w:rPr>
          <w:noProof/>
          <w:lang w:val="pt-BR"/>
        </w:rPr>
        <w:instrText xml:space="preserve"> PAGEREF _Toc487203186 \h </w:instrText>
      </w:r>
      <w:r w:rsidRPr="00D22CCD">
        <w:rPr>
          <w:noProof/>
        </w:rPr>
      </w:r>
      <w:r w:rsidRPr="00D22CCD">
        <w:rPr>
          <w:noProof/>
        </w:rPr>
        <w:fldChar w:fldCharType="separate"/>
      </w:r>
      <w:r w:rsidRPr="00BE52D5">
        <w:rPr>
          <w:noProof/>
          <w:lang w:val="pt-BR"/>
        </w:rPr>
        <w:t>58</w:t>
      </w:r>
      <w:r w:rsidRPr="00D22CCD">
        <w:rPr>
          <w:noProof/>
        </w:rPr>
        <w:fldChar w:fldCharType="end"/>
      </w:r>
    </w:p>
    <w:p w14:paraId="4A98F891"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12.1.3</w:t>
      </w:r>
      <w:r w:rsidRPr="00BE52D5">
        <w:rPr>
          <w:noProof/>
          <w:lang w:val="pt-BR"/>
        </w:rPr>
        <w:tab/>
        <w:t>S401_SupportFileDiscoveryMetadata</w:t>
      </w:r>
      <w:r w:rsidRPr="00BE52D5">
        <w:rPr>
          <w:noProof/>
          <w:lang w:val="pt-BR"/>
        </w:rPr>
        <w:tab/>
      </w:r>
      <w:r w:rsidRPr="00D22CCD">
        <w:rPr>
          <w:noProof/>
        </w:rPr>
        <w:fldChar w:fldCharType="begin"/>
      </w:r>
      <w:r w:rsidRPr="00BE52D5">
        <w:rPr>
          <w:noProof/>
          <w:lang w:val="pt-BR"/>
        </w:rPr>
        <w:instrText xml:space="preserve"> PAGEREF _Toc487203187 \h </w:instrText>
      </w:r>
      <w:r w:rsidRPr="00D22CCD">
        <w:rPr>
          <w:noProof/>
        </w:rPr>
      </w:r>
      <w:r w:rsidRPr="00D22CCD">
        <w:rPr>
          <w:noProof/>
        </w:rPr>
        <w:fldChar w:fldCharType="separate"/>
      </w:r>
      <w:r w:rsidRPr="00BE52D5">
        <w:rPr>
          <w:noProof/>
          <w:lang w:val="pt-BR"/>
        </w:rPr>
        <w:t>68</w:t>
      </w:r>
      <w:r w:rsidRPr="00D22CCD">
        <w:rPr>
          <w:noProof/>
        </w:rPr>
        <w:fldChar w:fldCharType="end"/>
      </w:r>
    </w:p>
    <w:p w14:paraId="6984A578" w14:textId="77777777" w:rsidR="00453023" w:rsidRPr="00BE52D5" w:rsidRDefault="007260E2">
      <w:pPr>
        <w:pStyle w:val="Inhopg3"/>
        <w:rPr>
          <w:rFonts w:ascii="Cambria" w:hAnsi="Cambria" w:cs="Arial"/>
          <w:b w:val="0"/>
          <w:noProof/>
          <w:sz w:val="22"/>
          <w:szCs w:val="22"/>
          <w:lang w:val="pt-BR" w:eastAsia="nl-BE"/>
        </w:rPr>
      </w:pPr>
      <w:r w:rsidRPr="00BE52D5">
        <w:rPr>
          <w:noProof/>
          <w:lang w:val="pt-BR"/>
        </w:rPr>
        <w:t>12.1.4</w:t>
      </w:r>
      <w:r w:rsidRPr="00BE52D5">
        <w:rPr>
          <w:noProof/>
          <w:lang w:val="pt-BR"/>
        </w:rPr>
        <w:tab/>
        <w:t>S401_CatalogueMetadata</w:t>
      </w:r>
      <w:r w:rsidRPr="00BE52D5">
        <w:rPr>
          <w:noProof/>
          <w:lang w:val="pt-BR"/>
        </w:rPr>
        <w:tab/>
      </w:r>
      <w:r w:rsidRPr="00D22CCD">
        <w:rPr>
          <w:noProof/>
        </w:rPr>
        <w:fldChar w:fldCharType="begin"/>
      </w:r>
      <w:r w:rsidRPr="00BE52D5">
        <w:rPr>
          <w:noProof/>
          <w:lang w:val="pt-BR"/>
        </w:rPr>
        <w:instrText xml:space="preserve"> PAGEREF _Toc487203188 \h </w:instrText>
      </w:r>
      <w:r w:rsidRPr="00D22CCD">
        <w:rPr>
          <w:noProof/>
        </w:rPr>
      </w:r>
      <w:r w:rsidRPr="00D22CCD">
        <w:rPr>
          <w:noProof/>
        </w:rPr>
        <w:fldChar w:fldCharType="separate"/>
      </w:r>
      <w:r w:rsidRPr="00BE52D5">
        <w:rPr>
          <w:noProof/>
          <w:lang w:val="pt-BR"/>
        </w:rPr>
        <w:t>69</w:t>
      </w:r>
      <w:r w:rsidRPr="00D22CCD">
        <w:rPr>
          <w:noProof/>
        </w:rPr>
        <w:fldChar w:fldCharType="end"/>
      </w:r>
    </w:p>
    <w:p w14:paraId="20CCE1C9" w14:textId="77777777" w:rsidR="00453023" w:rsidRPr="00E27500" w:rsidRDefault="007260E2">
      <w:pPr>
        <w:pStyle w:val="Inhopg2"/>
        <w:rPr>
          <w:rFonts w:ascii="Cambria" w:hAnsi="Cambria" w:cs="Arial"/>
          <w:b w:val="0"/>
          <w:noProof/>
          <w:sz w:val="22"/>
          <w:szCs w:val="22"/>
          <w:lang w:eastAsia="nl-BE"/>
        </w:rPr>
      </w:pPr>
      <w:r w:rsidRPr="00D22CCD">
        <w:rPr>
          <w:noProof/>
          <w:lang w:eastAsia="en-GB"/>
        </w:rPr>
        <w:t>12.2</w:t>
      </w:r>
      <w:r w:rsidRPr="00D22CCD">
        <w:rPr>
          <w:noProof/>
          <w:lang w:eastAsia="en-GB"/>
        </w:rPr>
        <w:tab/>
        <w:t>Language</w:t>
      </w:r>
      <w:r w:rsidRPr="00D22CCD">
        <w:rPr>
          <w:noProof/>
        </w:rPr>
        <w:tab/>
      </w:r>
      <w:r w:rsidRPr="00D22CCD">
        <w:rPr>
          <w:noProof/>
        </w:rPr>
        <w:fldChar w:fldCharType="begin"/>
      </w:r>
      <w:r w:rsidRPr="00D22CCD">
        <w:rPr>
          <w:noProof/>
        </w:rPr>
        <w:instrText xml:space="preserve"> PAGEREF _Toc487203189 \h </w:instrText>
      </w:r>
      <w:r w:rsidRPr="00D22CCD">
        <w:rPr>
          <w:noProof/>
        </w:rPr>
      </w:r>
      <w:r w:rsidRPr="00D22CCD">
        <w:rPr>
          <w:noProof/>
        </w:rPr>
        <w:fldChar w:fldCharType="separate"/>
      </w:r>
      <w:r w:rsidRPr="00D22CCD">
        <w:rPr>
          <w:noProof/>
        </w:rPr>
        <w:t>70</w:t>
      </w:r>
      <w:r w:rsidRPr="00D22CCD">
        <w:rPr>
          <w:noProof/>
        </w:rPr>
        <w:fldChar w:fldCharType="end"/>
      </w:r>
    </w:p>
    <w:p w14:paraId="6EFE92CA"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A - Encoding Guide</w:t>
      </w:r>
      <w:r w:rsidRPr="00D22CCD">
        <w:rPr>
          <w:noProof/>
        </w:rPr>
        <w:tab/>
      </w:r>
      <w:r w:rsidRPr="00D22CCD">
        <w:rPr>
          <w:noProof/>
        </w:rPr>
        <w:fldChar w:fldCharType="begin"/>
      </w:r>
      <w:r w:rsidRPr="00D22CCD">
        <w:rPr>
          <w:noProof/>
        </w:rPr>
        <w:instrText xml:space="preserve"> PAGEREF _Toc487203190 \h </w:instrText>
      </w:r>
      <w:r w:rsidRPr="00D22CCD">
        <w:rPr>
          <w:noProof/>
        </w:rPr>
      </w:r>
      <w:r w:rsidRPr="00D22CCD">
        <w:rPr>
          <w:noProof/>
        </w:rPr>
        <w:fldChar w:fldCharType="separate"/>
      </w:r>
      <w:r w:rsidRPr="00D22CCD">
        <w:rPr>
          <w:noProof/>
        </w:rPr>
        <w:t>71</w:t>
      </w:r>
      <w:r w:rsidRPr="00D22CCD">
        <w:rPr>
          <w:noProof/>
        </w:rPr>
        <w:fldChar w:fldCharType="end"/>
      </w:r>
    </w:p>
    <w:p w14:paraId="3752471E" w14:textId="77777777" w:rsidR="00453023" w:rsidRPr="00E27500" w:rsidRDefault="007260E2">
      <w:pPr>
        <w:pStyle w:val="Inhopg1"/>
        <w:rPr>
          <w:rFonts w:ascii="Cambria" w:hAnsi="Cambria" w:cs="Arial"/>
          <w:b w:val="0"/>
          <w:noProof/>
          <w:sz w:val="22"/>
          <w:szCs w:val="22"/>
          <w:lang w:eastAsia="nl-BE"/>
        </w:rPr>
      </w:pPr>
      <w:r w:rsidRPr="00D22CCD">
        <w:rPr>
          <w:noProof/>
        </w:rPr>
        <w:t>Data Product format (encoding)</w:t>
      </w:r>
      <w:r w:rsidRPr="00D22CCD">
        <w:rPr>
          <w:noProof/>
        </w:rPr>
        <w:tab/>
      </w:r>
      <w:r w:rsidRPr="00D22CCD">
        <w:rPr>
          <w:noProof/>
        </w:rPr>
        <w:fldChar w:fldCharType="begin"/>
      </w:r>
      <w:r w:rsidRPr="00D22CCD">
        <w:rPr>
          <w:noProof/>
        </w:rPr>
        <w:instrText xml:space="preserve"> PAGEREF _Toc487203191 \h </w:instrText>
      </w:r>
      <w:r w:rsidRPr="00D22CCD">
        <w:rPr>
          <w:noProof/>
        </w:rPr>
      </w:r>
      <w:r w:rsidRPr="00D22CCD">
        <w:rPr>
          <w:noProof/>
        </w:rPr>
        <w:fldChar w:fldCharType="separate"/>
      </w:r>
      <w:r w:rsidRPr="00D22CCD">
        <w:rPr>
          <w:noProof/>
        </w:rPr>
        <w:t>72</w:t>
      </w:r>
      <w:r w:rsidRPr="00D22CCD">
        <w:rPr>
          <w:noProof/>
        </w:rPr>
        <w:fldChar w:fldCharType="end"/>
      </w:r>
    </w:p>
    <w:p w14:paraId="6A7F2DED"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B1.1</w:t>
      </w:r>
      <w:r w:rsidRPr="00D22CCD">
        <w:rPr>
          <w:noProof/>
          <w:lang w:eastAsia="en-US"/>
        </w:rPr>
        <w:tab/>
        <w:t>Dataset files</w:t>
      </w:r>
      <w:r w:rsidRPr="00D22CCD">
        <w:rPr>
          <w:noProof/>
        </w:rPr>
        <w:tab/>
      </w:r>
      <w:r w:rsidRPr="00D22CCD">
        <w:rPr>
          <w:noProof/>
        </w:rPr>
        <w:fldChar w:fldCharType="begin"/>
      </w:r>
      <w:r w:rsidRPr="00D22CCD">
        <w:rPr>
          <w:noProof/>
        </w:rPr>
        <w:instrText xml:space="preserve"> PAGEREF _Toc487203192 \h </w:instrText>
      </w:r>
      <w:r w:rsidRPr="00D22CCD">
        <w:rPr>
          <w:noProof/>
        </w:rPr>
      </w:r>
      <w:r w:rsidRPr="00D22CCD">
        <w:rPr>
          <w:noProof/>
        </w:rPr>
        <w:fldChar w:fldCharType="separate"/>
      </w:r>
      <w:r w:rsidRPr="00D22CCD">
        <w:rPr>
          <w:noProof/>
        </w:rPr>
        <w:t>72</w:t>
      </w:r>
      <w:r w:rsidRPr="00D22CCD">
        <w:rPr>
          <w:noProof/>
        </w:rPr>
        <w:fldChar w:fldCharType="end"/>
      </w:r>
    </w:p>
    <w:p w14:paraId="2C11C9BF"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B1.2</w:t>
      </w:r>
      <w:r w:rsidRPr="00D22CCD">
        <w:rPr>
          <w:noProof/>
          <w:lang w:eastAsia="en-US"/>
        </w:rPr>
        <w:tab/>
        <w:t>Records</w:t>
      </w:r>
      <w:r w:rsidRPr="00D22CCD">
        <w:rPr>
          <w:noProof/>
        </w:rPr>
        <w:tab/>
      </w:r>
      <w:r w:rsidRPr="00D22CCD">
        <w:rPr>
          <w:noProof/>
        </w:rPr>
        <w:fldChar w:fldCharType="begin"/>
      </w:r>
      <w:r w:rsidRPr="00D22CCD">
        <w:rPr>
          <w:noProof/>
        </w:rPr>
        <w:instrText xml:space="preserve"> PAGEREF _Toc487203193 \h </w:instrText>
      </w:r>
      <w:r w:rsidRPr="00D22CCD">
        <w:rPr>
          <w:noProof/>
        </w:rPr>
      </w:r>
      <w:r w:rsidRPr="00D22CCD">
        <w:rPr>
          <w:noProof/>
        </w:rPr>
        <w:fldChar w:fldCharType="separate"/>
      </w:r>
      <w:r w:rsidRPr="00D22CCD">
        <w:rPr>
          <w:noProof/>
        </w:rPr>
        <w:t>72</w:t>
      </w:r>
      <w:r w:rsidRPr="00D22CCD">
        <w:rPr>
          <w:noProof/>
        </w:rPr>
        <w:fldChar w:fldCharType="end"/>
      </w:r>
    </w:p>
    <w:p w14:paraId="41756666"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B1.3</w:t>
      </w:r>
      <w:r w:rsidRPr="00D22CCD">
        <w:rPr>
          <w:noProof/>
          <w:lang w:eastAsia="en-US"/>
        </w:rPr>
        <w:tab/>
        <w:t>Fields</w:t>
      </w:r>
      <w:r w:rsidRPr="00D22CCD">
        <w:rPr>
          <w:noProof/>
        </w:rPr>
        <w:tab/>
      </w:r>
      <w:r w:rsidRPr="00D22CCD">
        <w:rPr>
          <w:noProof/>
        </w:rPr>
        <w:fldChar w:fldCharType="begin"/>
      </w:r>
      <w:r w:rsidRPr="00D22CCD">
        <w:rPr>
          <w:noProof/>
        </w:rPr>
        <w:instrText xml:space="preserve"> PAGEREF _Toc487203194 \h </w:instrText>
      </w:r>
      <w:r w:rsidRPr="00D22CCD">
        <w:rPr>
          <w:noProof/>
        </w:rPr>
      </w:r>
      <w:r w:rsidRPr="00D22CCD">
        <w:rPr>
          <w:noProof/>
        </w:rPr>
        <w:fldChar w:fldCharType="separate"/>
      </w:r>
      <w:r w:rsidRPr="00D22CCD">
        <w:rPr>
          <w:noProof/>
        </w:rPr>
        <w:t>72</w:t>
      </w:r>
      <w:r w:rsidRPr="00D22CCD">
        <w:rPr>
          <w:noProof/>
        </w:rPr>
        <w:fldChar w:fldCharType="end"/>
      </w:r>
    </w:p>
    <w:p w14:paraId="4FE631D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B1.4</w:t>
      </w:r>
      <w:r w:rsidRPr="00D22CCD">
        <w:rPr>
          <w:noProof/>
          <w:lang w:eastAsia="en-US"/>
        </w:rPr>
        <w:tab/>
        <w:t>Subfields</w:t>
      </w:r>
      <w:r w:rsidRPr="00D22CCD">
        <w:rPr>
          <w:noProof/>
        </w:rPr>
        <w:tab/>
      </w:r>
      <w:r w:rsidRPr="00D22CCD">
        <w:rPr>
          <w:noProof/>
        </w:rPr>
        <w:fldChar w:fldCharType="begin"/>
      </w:r>
      <w:r w:rsidRPr="00D22CCD">
        <w:rPr>
          <w:noProof/>
        </w:rPr>
        <w:instrText xml:space="preserve"> PAGEREF _Toc487203195 \h </w:instrText>
      </w:r>
      <w:r w:rsidRPr="00D22CCD">
        <w:rPr>
          <w:noProof/>
        </w:rPr>
      </w:r>
      <w:r w:rsidRPr="00D22CCD">
        <w:rPr>
          <w:noProof/>
        </w:rPr>
        <w:fldChar w:fldCharType="separate"/>
      </w:r>
      <w:r w:rsidRPr="00D22CCD">
        <w:rPr>
          <w:noProof/>
        </w:rPr>
        <w:t>72</w:t>
      </w:r>
      <w:r w:rsidRPr="00D22CCD">
        <w:rPr>
          <w:noProof/>
        </w:rPr>
        <w:fldChar w:fldCharType="end"/>
      </w:r>
    </w:p>
    <w:p w14:paraId="4D13F12E"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B1.5</w:t>
      </w:r>
      <w:r w:rsidRPr="00D22CCD">
        <w:rPr>
          <w:noProof/>
          <w:lang w:eastAsia="en-US"/>
        </w:rPr>
        <w:tab/>
        <w:t>Base dataset structure</w:t>
      </w:r>
      <w:r w:rsidRPr="00D22CCD">
        <w:rPr>
          <w:noProof/>
        </w:rPr>
        <w:tab/>
      </w:r>
      <w:r w:rsidRPr="00D22CCD">
        <w:rPr>
          <w:noProof/>
        </w:rPr>
        <w:fldChar w:fldCharType="begin"/>
      </w:r>
      <w:r w:rsidRPr="00D22CCD">
        <w:rPr>
          <w:noProof/>
        </w:rPr>
        <w:instrText xml:space="preserve"> PAGEREF _Toc487203196 \h </w:instrText>
      </w:r>
      <w:r w:rsidRPr="00D22CCD">
        <w:rPr>
          <w:noProof/>
        </w:rPr>
      </w:r>
      <w:r w:rsidRPr="00D22CCD">
        <w:rPr>
          <w:noProof/>
        </w:rPr>
        <w:fldChar w:fldCharType="separate"/>
      </w:r>
      <w:r w:rsidRPr="00D22CCD">
        <w:rPr>
          <w:noProof/>
        </w:rPr>
        <w:t>73</w:t>
      </w:r>
      <w:r w:rsidRPr="00D22CCD">
        <w:rPr>
          <w:noProof/>
        </w:rPr>
        <w:fldChar w:fldCharType="end"/>
      </w:r>
    </w:p>
    <w:p w14:paraId="1118624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_Toc487203197 \h </w:instrText>
      </w:r>
      <w:r w:rsidRPr="00D22CCD">
        <w:rPr>
          <w:noProof/>
        </w:rPr>
      </w:r>
      <w:r w:rsidRPr="00D22CCD">
        <w:rPr>
          <w:noProof/>
        </w:rPr>
        <w:fldChar w:fldCharType="separate"/>
      </w:r>
      <w:r w:rsidRPr="00D22CCD">
        <w:rPr>
          <w:noProof/>
        </w:rPr>
        <w:t>75</w:t>
      </w:r>
      <w:r w:rsidRPr="00D22CCD">
        <w:rPr>
          <w:noProof/>
        </w:rPr>
        <w:fldChar w:fldCharType="end"/>
      </w:r>
    </w:p>
    <w:p w14:paraId="6F7E2AB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_Toc487203198 \h </w:instrText>
      </w:r>
      <w:r w:rsidRPr="00D22CCD">
        <w:rPr>
          <w:noProof/>
        </w:rPr>
      </w:r>
      <w:r w:rsidRPr="00D22CCD">
        <w:rPr>
          <w:noProof/>
        </w:rPr>
        <w:fldChar w:fldCharType="separate"/>
      </w:r>
      <w:r w:rsidRPr="00D22CCD">
        <w:rPr>
          <w:noProof/>
        </w:rPr>
        <w:t>75</w:t>
      </w:r>
      <w:r w:rsidRPr="00D22CCD">
        <w:rPr>
          <w:noProof/>
        </w:rPr>
        <w:fldChar w:fldCharType="end"/>
      </w:r>
    </w:p>
    <w:p w14:paraId="56394C73"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B1.5.10</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_Toc487203199 \h </w:instrText>
      </w:r>
      <w:r w:rsidRPr="00D22CCD">
        <w:rPr>
          <w:noProof/>
        </w:rPr>
      </w:r>
      <w:r w:rsidRPr="00D22CCD">
        <w:rPr>
          <w:noProof/>
        </w:rPr>
        <w:fldChar w:fldCharType="separate"/>
      </w:r>
      <w:r w:rsidRPr="00D22CCD">
        <w:rPr>
          <w:noProof/>
        </w:rPr>
        <w:t>77</w:t>
      </w:r>
      <w:r w:rsidRPr="00D22CCD">
        <w:rPr>
          <w:noProof/>
        </w:rPr>
        <w:fldChar w:fldCharType="end"/>
      </w:r>
    </w:p>
    <w:p w14:paraId="6F36CAC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_Toc487203200 \h </w:instrText>
      </w:r>
      <w:r w:rsidRPr="00D22CCD">
        <w:rPr>
          <w:noProof/>
        </w:rPr>
      </w:r>
      <w:r w:rsidRPr="00D22CCD">
        <w:rPr>
          <w:noProof/>
        </w:rPr>
        <w:fldChar w:fldCharType="separate"/>
      </w:r>
      <w:r w:rsidRPr="00D22CCD">
        <w:rPr>
          <w:noProof/>
        </w:rPr>
        <w:t>79</w:t>
      </w:r>
      <w:r w:rsidRPr="00D22CCD">
        <w:rPr>
          <w:noProof/>
        </w:rPr>
        <w:fldChar w:fldCharType="end"/>
      </w:r>
    </w:p>
    <w:p w14:paraId="240EA09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B1.5.19</w:t>
      </w:r>
      <w:r w:rsidRPr="00D22CCD">
        <w:rPr>
          <w:noProof/>
        </w:rPr>
        <w:tab/>
        <w:t>3</w:t>
      </w:r>
      <w:r w:rsidRPr="00D22CCD">
        <w:rPr>
          <w:noProof/>
        </w:rPr>
        <w:noBreakHyphen/>
        <w:t>D Integer Coordinate Tuple field structure– C3IT</w:t>
      </w:r>
      <w:r w:rsidRPr="00D22CCD">
        <w:rPr>
          <w:noProof/>
        </w:rPr>
        <w:tab/>
      </w:r>
      <w:r w:rsidRPr="00D22CCD">
        <w:rPr>
          <w:noProof/>
        </w:rPr>
        <w:fldChar w:fldCharType="begin"/>
      </w:r>
      <w:r w:rsidRPr="00D22CCD">
        <w:rPr>
          <w:noProof/>
        </w:rPr>
        <w:instrText xml:space="preserve"> PAGEREF _Toc487203201 \h </w:instrText>
      </w:r>
      <w:r w:rsidRPr="00D22CCD">
        <w:rPr>
          <w:noProof/>
        </w:rPr>
      </w:r>
      <w:r w:rsidRPr="00D22CCD">
        <w:rPr>
          <w:noProof/>
        </w:rPr>
        <w:fldChar w:fldCharType="separate"/>
      </w:r>
      <w:r w:rsidRPr="00D22CCD">
        <w:rPr>
          <w:noProof/>
        </w:rPr>
        <w:t>79</w:t>
      </w:r>
      <w:r w:rsidRPr="00D22CCD">
        <w:rPr>
          <w:noProof/>
        </w:rPr>
        <w:fldChar w:fldCharType="end"/>
      </w:r>
    </w:p>
    <w:p w14:paraId="6034A357"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B1.5.30</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_Toc487203202 \h </w:instrText>
      </w:r>
      <w:r w:rsidRPr="00D22CCD">
        <w:rPr>
          <w:noProof/>
        </w:rPr>
      </w:r>
      <w:r w:rsidRPr="00D22CCD">
        <w:rPr>
          <w:noProof/>
        </w:rPr>
        <w:fldChar w:fldCharType="separate"/>
      </w:r>
      <w:r w:rsidRPr="00D22CCD">
        <w:rPr>
          <w:noProof/>
        </w:rPr>
        <w:t>81</w:t>
      </w:r>
      <w:r w:rsidRPr="00D22CCD">
        <w:rPr>
          <w:noProof/>
        </w:rPr>
        <w:fldChar w:fldCharType="end"/>
      </w:r>
    </w:p>
    <w:p w14:paraId="5E6B278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B1.5.31</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_Toc487203203 \h </w:instrText>
      </w:r>
      <w:r w:rsidRPr="00D22CCD">
        <w:rPr>
          <w:noProof/>
        </w:rPr>
      </w:r>
      <w:r w:rsidRPr="00D22CCD">
        <w:rPr>
          <w:noProof/>
        </w:rPr>
        <w:fldChar w:fldCharType="separate"/>
      </w:r>
      <w:r w:rsidRPr="00D22CCD">
        <w:rPr>
          <w:noProof/>
        </w:rPr>
        <w:t>81</w:t>
      </w:r>
      <w:r w:rsidRPr="00D22CCD">
        <w:rPr>
          <w:noProof/>
        </w:rPr>
        <w:fldChar w:fldCharType="end"/>
      </w:r>
    </w:p>
    <w:p w14:paraId="4FD96274"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B1.5.32</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_Toc487203204 \h </w:instrText>
      </w:r>
      <w:r w:rsidRPr="00D22CCD">
        <w:rPr>
          <w:noProof/>
        </w:rPr>
      </w:r>
      <w:r w:rsidRPr="00D22CCD">
        <w:rPr>
          <w:noProof/>
        </w:rPr>
        <w:fldChar w:fldCharType="separate"/>
      </w:r>
      <w:r w:rsidRPr="00D22CCD">
        <w:rPr>
          <w:noProof/>
        </w:rPr>
        <w:t>81</w:t>
      </w:r>
      <w:r w:rsidRPr="00D22CCD">
        <w:rPr>
          <w:noProof/>
        </w:rPr>
        <w:fldChar w:fldCharType="end"/>
      </w:r>
    </w:p>
    <w:p w14:paraId="61A2DD3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B1.5.33</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_Toc487203205 \h </w:instrText>
      </w:r>
      <w:r w:rsidRPr="00D22CCD">
        <w:rPr>
          <w:noProof/>
        </w:rPr>
      </w:r>
      <w:r w:rsidRPr="00D22CCD">
        <w:rPr>
          <w:noProof/>
        </w:rPr>
        <w:fldChar w:fldCharType="separate"/>
      </w:r>
      <w:r w:rsidRPr="00D22CCD">
        <w:rPr>
          <w:noProof/>
        </w:rPr>
        <w:t>81</w:t>
      </w:r>
      <w:r w:rsidRPr="00D22CCD">
        <w:rPr>
          <w:noProof/>
        </w:rPr>
        <w:fldChar w:fldCharType="end"/>
      </w:r>
    </w:p>
    <w:p w14:paraId="400EA35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B1.5.34</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_Toc487203206 \h </w:instrText>
      </w:r>
      <w:r w:rsidRPr="00D22CCD">
        <w:rPr>
          <w:noProof/>
        </w:rPr>
      </w:r>
      <w:r w:rsidRPr="00D22CCD">
        <w:rPr>
          <w:noProof/>
        </w:rPr>
        <w:fldChar w:fldCharType="separate"/>
      </w:r>
      <w:r w:rsidRPr="00D22CCD">
        <w:rPr>
          <w:noProof/>
        </w:rPr>
        <w:t>82</w:t>
      </w:r>
      <w:r w:rsidRPr="00D22CCD">
        <w:rPr>
          <w:noProof/>
        </w:rPr>
        <w:fldChar w:fldCharType="end"/>
      </w:r>
    </w:p>
    <w:p w14:paraId="0C9BFD59"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B1.6</w:t>
      </w:r>
      <w:r w:rsidRPr="00D22CCD">
        <w:rPr>
          <w:noProof/>
          <w:lang w:eastAsia="en-US"/>
        </w:rPr>
        <w:tab/>
        <w:t>Update dataset structure</w:t>
      </w:r>
      <w:r w:rsidRPr="00D22CCD">
        <w:rPr>
          <w:noProof/>
        </w:rPr>
        <w:tab/>
      </w:r>
      <w:r w:rsidRPr="00D22CCD">
        <w:rPr>
          <w:noProof/>
        </w:rPr>
        <w:fldChar w:fldCharType="begin"/>
      </w:r>
      <w:r w:rsidRPr="00D22CCD">
        <w:rPr>
          <w:noProof/>
        </w:rPr>
        <w:instrText xml:space="preserve"> PAGEREF _Toc487203207 \h </w:instrText>
      </w:r>
      <w:r w:rsidRPr="00D22CCD">
        <w:rPr>
          <w:noProof/>
        </w:rPr>
      </w:r>
      <w:r w:rsidRPr="00D22CCD">
        <w:rPr>
          <w:noProof/>
        </w:rPr>
        <w:fldChar w:fldCharType="separate"/>
      </w:r>
      <w:r w:rsidRPr="00D22CCD">
        <w:rPr>
          <w:noProof/>
        </w:rPr>
        <w:t>82</w:t>
      </w:r>
      <w:r w:rsidRPr="00D22CCD">
        <w:rPr>
          <w:noProof/>
        </w:rPr>
        <w:fldChar w:fldCharType="end"/>
      </w:r>
    </w:p>
    <w:p w14:paraId="5752E52B"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_Toc487203208 \h </w:instrText>
      </w:r>
      <w:r w:rsidRPr="00D22CCD">
        <w:rPr>
          <w:noProof/>
        </w:rPr>
      </w:r>
      <w:r w:rsidRPr="00D22CCD">
        <w:rPr>
          <w:noProof/>
        </w:rPr>
        <w:fldChar w:fldCharType="separate"/>
      </w:r>
      <w:r w:rsidRPr="00D22CCD">
        <w:rPr>
          <w:noProof/>
        </w:rPr>
        <w:t>84</w:t>
      </w:r>
      <w:r w:rsidRPr="00D22CCD">
        <w:rPr>
          <w:noProof/>
        </w:rPr>
        <w:fldChar w:fldCharType="end"/>
      </w:r>
    </w:p>
    <w:p w14:paraId="222E98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_Toc487203209 \h </w:instrText>
      </w:r>
      <w:r w:rsidRPr="00D22CCD">
        <w:rPr>
          <w:noProof/>
        </w:rPr>
      </w:r>
      <w:r w:rsidRPr="00D22CCD">
        <w:rPr>
          <w:noProof/>
        </w:rPr>
        <w:fldChar w:fldCharType="separate"/>
      </w:r>
      <w:r w:rsidRPr="00D22CCD">
        <w:rPr>
          <w:noProof/>
        </w:rPr>
        <w:t>84</w:t>
      </w:r>
      <w:r w:rsidRPr="00D22CCD">
        <w:rPr>
          <w:noProof/>
        </w:rPr>
        <w:fldChar w:fldCharType="end"/>
      </w:r>
    </w:p>
    <w:p w14:paraId="7099BC4C"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B1.6.3</w:t>
      </w:r>
      <w:r w:rsidRPr="00D22CCD">
        <w:rPr>
          <w:noProof/>
        </w:rPr>
        <w:tab/>
        <w:t>Dataset Structure Information field - DSSI</w:t>
      </w:r>
      <w:r w:rsidRPr="00D22CCD">
        <w:rPr>
          <w:noProof/>
        </w:rPr>
        <w:tab/>
      </w:r>
      <w:r w:rsidRPr="00D22CCD">
        <w:rPr>
          <w:noProof/>
        </w:rPr>
        <w:fldChar w:fldCharType="begin"/>
      </w:r>
      <w:r w:rsidRPr="00D22CCD">
        <w:rPr>
          <w:noProof/>
        </w:rPr>
        <w:instrText xml:space="preserve"> PAGEREF _Toc487203210 \h </w:instrText>
      </w:r>
      <w:r w:rsidRPr="00D22CCD">
        <w:rPr>
          <w:noProof/>
        </w:rPr>
      </w:r>
      <w:r w:rsidRPr="00D22CCD">
        <w:rPr>
          <w:noProof/>
        </w:rPr>
        <w:fldChar w:fldCharType="separate"/>
      </w:r>
      <w:r w:rsidRPr="00D22CCD">
        <w:rPr>
          <w:noProof/>
        </w:rPr>
        <w:t>84</w:t>
      </w:r>
      <w:r w:rsidRPr="00D22CCD">
        <w:rPr>
          <w:noProof/>
        </w:rPr>
        <w:fldChar w:fldCharType="end"/>
      </w:r>
    </w:p>
    <w:p w14:paraId="54D9ACBD"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B1.6.4</w:t>
      </w:r>
      <w:r w:rsidRPr="00D22CCD">
        <w:rPr>
          <w:noProof/>
        </w:rPr>
        <w:tab/>
        <w:t>Attribute field - ATTR</w:t>
      </w:r>
      <w:r w:rsidRPr="00D22CCD">
        <w:rPr>
          <w:noProof/>
        </w:rPr>
        <w:tab/>
      </w:r>
      <w:r w:rsidRPr="00D22CCD">
        <w:rPr>
          <w:noProof/>
        </w:rPr>
        <w:fldChar w:fldCharType="begin"/>
      </w:r>
      <w:r w:rsidRPr="00D22CCD">
        <w:rPr>
          <w:noProof/>
        </w:rPr>
        <w:instrText xml:space="preserve"> PAGEREF _Toc487203211 \h </w:instrText>
      </w:r>
      <w:r w:rsidRPr="00D22CCD">
        <w:rPr>
          <w:noProof/>
        </w:rPr>
      </w:r>
      <w:r w:rsidRPr="00D22CCD">
        <w:rPr>
          <w:noProof/>
        </w:rPr>
        <w:fldChar w:fldCharType="separate"/>
      </w:r>
      <w:r w:rsidRPr="00D22CCD">
        <w:rPr>
          <w:noProof/>
        </w:rPr>
        <w:t>85</w:t>
      </w:r>
      <w:r w:rsidRPr="00D22CCD">
        <w:rPr>
          <w:noProof/>
        </w:rPr>
        <w:fldChar w:fldCharType="end"/>
      </w:r>
    </w:p>
    <w:p w14:paraId="3DC4B5B0"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B1.6.5</w:t>
      </w:r>
      <w:r w:rsidRPr="00D22CCD">
        <w:rPr>
          <w:noProof/>
        </w:rPr>
        <w:tab/>
        <w:t>Information Association field</w:t>
      </w:r>
      <w:r w:rsidRPr="00D22CCD">
        <w:rPr>
          <w:noProof/>
        </w:rPr>
        <w:tab/>
      </w:r>
      <w:r w:rsidRPr="00D22CCD">
        <w:rPr>
          <w:noProof/>
        </w:rPr>
        <w:fldChar w:fldCharType="begin"/>
      </w:r>
      <w:r w:rsidRPr="00D22CCD">
        <w:rPr>
          <w:noProof/>
        </w:rPr>
        <w:instrText xml:space="preserve"> PAGEREF _Toc487203212 \h </w:instrText>
      </w:r>
      <w:r w:rsidRPr="00D22CCD">
        <w:rPr>
          <w:noProof/>
        </w:rPr>
      </w:r>
      <w:r w:rsidRPr="00D22CCD">
        <w:rPr>
          <w:noProof/>
        </w:rPr>
        <w:fldChar w:fldCharType="separate"/>
      </w:r>
      <w:r w:rsidRPr="00D22CCD">
        <w:rPr>
          <w:noProof/>
        </w:rPr>
        <w:t>85</w:t>
      </w:r>
      <w:r w:rsidRPr="00D22CCD">
        <w:rPr>
          <w:noProof/>
        </w:rPr>
        <w:fldChar w:fldCharType="end"/>
      </w:r>
    </w:p>
    <w:p w14:paraId="3E7AF169" w14:textId="77777777" w:rsidR="00453023" w:rsidRPr="00E27500" w:rsidRDefault="007260E2">
      <w:pPr>
        <w:pStyle w:val="Inhopg3"/>
        <w:rPr>
          <w:rFonts w:ascii="Cambria" w:hAnsi="Cambria" w:cs="Arial"/>
          <w:b w:val="0"/>
          <w:noProof/>
          <w:sz w:val="22"/>
          <w:szCs w:val="22"/>
          <w:lang w:eastAsia="nl-BE"/>
        </w:rPr>
      </w:pPr>
      <w:r w:rsidRPr="00E27500">
        <w:rPr>
          <w:noProof/>
          <w:color w:val="000000"/>
        </w:rPr>
        <w:lastRenderedPageBreak/>
        <w:t>B1.6.6</w:t>
      </w:r>
      <w:r w:rsidRPr="00D22CCD">
        <w:rPr>
          <w:noProof/>
        </w:rPr>
        <w:tab/>
        <w:t>Information Type Identifier field - IRID</w:t>
      </w:r>
      <w:r w:rsidRPr="00D22CCD">
        <w:rPr>
          <w:noProof/>
        </w:rPr>
        <w:tab/>
      </w:r>
      <w:r w:rsidRPr="00D22CCD">
        <w:rPr>
          <w:noProof/>
        </w:rPr>
        <w:fldChar w:fldCharType="begin"/>
      </w:r>
      <w:r w:rsidRPr="00D22CCD">
        <w:rPr>
          <w:noProof/>
        </w:rPr>
        <w:instrText xml:space="preserve"> PAGEREF _Toc487203213 \h </w:instrText>
      </w:r>
      <w:r w:rsidRPr="00D22CCD">
        <w:rPr>
          <w:noProof/>
        </w:rPr>
      </w:r>
      <w:r w:rsidRPr="00D22CCD">
        <w:rPr>
          <w:noProof/>
        </w:rPr>
        <w:fldChar w:fldCharType="separate"/>
      </w:r>
      <w:r w:rsidRPr="00D22CCD">
        <w:rPr>
          <w:noProof/>
        </w:rPr>
        <w:t>85</w:t>
      </w:r>
      <w:r w:rsidRPr="00D22CCD">
        <w:rPr>
          <w:noProof/>
        </w:rPr>
        <w:fldChar w:fldCharType="end"/>
      </w:r>
    </w:p>
    <w:p w14:paraId="0D8C2622"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B1.6.8</w:t>
      </w:r>
      <w:r w:rsidRPr="00D22CCD">
        <w:rPr>
          <w:noProof/>
        </w:rPr>
        <w:tab/>
        <w:t>2</w:t>
      </w:r>
      <w:r w:rsidRPr="00D22CCD">
        <w:rPr>
          <w:noProof/>
        </w:rPr>
        <w:noBreakHyphen/>
        <w:t>D Integer Coordinate Tuple field structure – C2IT</w:t>
      </w:r>
      <w:r w:rsidRPr="00D22CCD">
        <w:rPr>
          <w:noProof/>
        </w:rPr>
        <w:tab/>
      </w:r>
      <w:r w:rsidRPr="00D22CCD">
        <w:rPr>
          <w:noProof/>
        </w:rPr>
        <w:fldChar w:fldCharType="begin"/>
      </w:r>
      <w:r w:rsidRPr="00D22CCD">
        <w:rPr>
          <w:noProof/>
        </w:rPr>
        <w:instrText xml:space="preserve"> PAGEREF _Toc487203214 \h </w:instrText>
      </w:r>
      <w:r w:rsidRPr="00D22CCD">
        <w:rPr>
          <w:noProof/>
        </w:rPr>
      </w:r>
      <w:r w:rsidRPr="00D22CCD">
        <w:rPr>
          <w:noProof/>
        </w:rPr>
        <w:fldChar w:fldCharType="separate"/>
      </w:r>
      <w:r w:rsidRPr="00D22CCD">
        <w:rPr>
          <w:noProof/>
        </w:rPr>
        <w:t>86</w:t>
      </w:r>
      <w:r w:rsidRPr="00D22CCD">
        <w:rPr>
          <w:noProof/>
        </w:rPr>
        <w:fldChar w:fldCharType="end"/>
      </w:r>
    </w:p>
    <w:p w14:paraId="549FA9C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B1.6.9</w:t>
      </w:r>
      <w:r w:rsidRPr="00D22CCD">
        <w:rPr>
          <w:noProof/>
        </w:rPr>
        <w:tab/>
        <w:t>3</w:t>
      </w:r>
      <w:r w:rsidRPr="00D22CCD">
        <w:rPr>
          <w:noProof/>
        </w:rPr>
        <w:noBreakHyphen/>
        <w:t>D Integer Coordinate Tuple field structure – C3DI</w:t>
      </w:r>
      <w:r w:rsidRPr="00D22CCD">
        <w:rPr>
          <w:noProof/>
        </w:rPr>
        <w:tab/>
      </w:r>
      <w:r w:rsidRPr="00D22CCD">
        <w:rPr>
          <w:noProof/>
        </w:rPr>
        <w:fldChar w:fldCharType="begin"/>
      </w:r>
      <w:r w:rsidRPr="00D22CCD">
        <w:rPr>
          <w:noProof/>
        </w:rPr>
        <w:instrText xml:space="preserve"> PAGEREF _Toc487203215 \h </w:instrText>
      </w:r>
      <w:r w:rsidRPr="00D22CCD">
        <w:rPr>
          <w:noProof/>
        </w:rPr>
      </w:r>
      <w:r w:rsidRPr="00D22CCD">
        <w:rPr>
          <w:noProof/>
        </w:rPr>
        <w:fldChar w:fldCharType="separate"/>
      </w:r>
      <w:r w:rsidRPr="00D22CCD">
        <w:rPr>
          <w:noProof/>
        </w:rPr>
        <w:t>86</w:t>
      </w:r>
      <w:r w:rsidRPr="00D22CCD">
        <w:rPr>
          <w:noProof/>
        </w:rPr>
        <w:fldChar w:fldCharType="end"/>
      </w:r>
    </w:p>
    <w:p w14:paraId="0C41702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B1.6.21</w:t>
      </w:r>
      <w:r w:rsidRPr="00D22CCD">
        <w:rPr>
          <w:noProof/>
        </w:rPr>
        <w:tab/>
        <w:t>Feature Type Record Identifier field - FRID</w:t>
      </w:r>
      <w:r w:rsidRPr="00D22CCD">
        <w:rPr>
          <w:noProof/>
        </w:rPr>
        <w:tab/>
      </w:r>
      <w:r w:rsidRPr="00D22CCD">
        <w:rPr>
          <w:noProof/>
        </w:rPr>
        <w:fldChar w:fldCharType="begin"/>
      </w:r>
      <w:r w:rsidRPr="00D22CCD">
        <w:rPr>
          <w:noProof/>
        </w:rPr>
        <w:instrText xml:space="preserve"> PAGEREF _Toc487203216 \h </w:instrText>
      </w:r>
      <w:r w:rsidRPr="00D22CCD">
        <w:rPr>
          <w:noProof/>
        </w:rPr>
      </w:r>
      <w:r w:rsidRPr="00D22CCD">
        <w:rPr>
          <w:noProof/>
        </w:rPr>
        <w:fldChar w:fldCharType="separate"/>
      </w:r>
      <w:r w:rsidRPr="00D22CCD">
        <w:rPr>
          <w:noProof/>
        </w:rPr>
        <w:t>88</w:t>
      </w:r>
      <w:r w:rsidRPr="00D22CCD">
        <w:rPr>
          <w:noProof/>
        </w:rPr>
        <w:fldChar w:fldCharType="end"/>
      </w:r>
    </w:p>
    <w:p w14:paraId="4577F30A"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B1.6.22</w:t>
      </w:r>
      <w:r w:rsidRPr="00D22CCD">
        <w:rPr>
          <w:noProof/>
        </w:rPr>
        <w:tab/>
        <w:t>Feature Object Identifier field - FOID</w:t>
      </w:r>
      <w:r w:rsidRPr="00D22CCD">
        <w:rPr>
          <w:noProof/>
        </w:rPr>
        <w:tab/>
      </w:r>
      <w:r w:rsidRPr="00D22CCD">
        <w:rPr>
          <w:noProof/>
        </w:rPr>
        <w:fldChar w:fldCharType="begin"/>
      </w:r>
      <w:r w:rsidRPr="00D22CCD">
        <w:rPr>
          <w:noProof/>
        </w:rPr>
        <w:instrText xml:space="preserve"> PAGEREF _Toc487203217 \h </w:instrText>
      </w:r>
      <w:r w:rsidRPr="00D22CCD">
        <w:rPr>
          <w:noProof/>
        </w:rPr>
      </w:r>
      <w:r w:rsidRPr="00D22CCD">
        <w:rPr>
          <w:noProof/>
        </w:rPr>
        <w:fldChar w:fldCharType="separate"/>
      </w:r>
      <w:r w:rsidRPr="00D22CCD">
        <w:rPr>
          <w:noProof/>
        </w:rPr>
        <w:t>89</w:t>
      </w:r>
      <w:r w:rsidRPr="00D22CCD">
        <w:rPr>
          <w:noProof/>
        </w:rPr>
        <w:fldChar w:fldCharType="end"/>
      </w:r>
    </w:p>
    <w:p w14:paraId="25B397EF"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B1.6.23</w:t>
      </w:r>
      <w:r w:rsidRPr="00D22CCD">
        <w:rPr>
          <w:noProof/>
        </w:rPr>
        <w:tab/>
        <w:t>Spatial Association field - SPAS</w:t>
      </w:r>
      <w:r w:rsidRPr="00D22CCD">
        <w:rPr>
          <w:noProof/>
        </w:rPr>
        <w:tab/>
      </w:r>
      <w:r w:rsidRPr="00D22CCD">
        <w:rPr>
          <w:noProof/>
        </w:rPr>
        <w:fldChar w:fldCharType="begin"/>
      </w:r>
      <w:r w:rsidRPr="00D22CCD">
        <w:rPr>
          <w:noProof/>
        </w:rPr>
        <w:instrText xml:space="preserve"> PAGEREF _Toc487203218 \h </w:instrText>
      </w:r>
      <w:r w:rsidRPr="00D22CCD">
        <w:rPr>
          <w:noProof/>
        </w:rPr>
      </w:r>
      <w:r w:rsidRPr="00D22CCD">
        <w:rPr>
          <w:noProof/>
        </w:rPr>
        <w:fldChar w:fldCharType="separate"/>
      </w:r>
      <w:r w:rsidRPr="00D22CCD">
        <w:rPr>
          <w:noProof/>
        </w:rPr>
        <w:t>89</w:t>
      </w:r>
      <w:r w:rsidRPr="00D22CCD">
        <w:rPr>
          <w:noProof/>
        </w:rPr>
        <w:fldChar w:fldCharType="end"/>
      </w:r>
    </w:p>
    <w:p w14:paraId="75D8625E"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B1.6.24</w:t>
      </w:r>
      <w:r w:rsidRPr="00D22CCD">
        <w:rPr>
          <w:noProof/>
        </w:rPr>
        <w:tab/>
        <w:t>Feature Association field – FASC</w:t>
      </w:r>
      <w:r w:rsidRPr="00D22CCD">
        <w:rPr>
          <w:noProof/>
        </w:rPr>
        <w:tab/>
      </w:r>
      <w:r w:rsidRPr="00D22CCD">
        <w:rPr>
          <w:noProof/>
        </w:rPr>
        <w:fldChar w:fldCharType="begin"/>
      </w:r>
      <w:r w:rsidRPr="00D22CCD">
        <w:rPr>
          <w:noProof/>
        </w:rPr>
        <w:instrText xml:space="preserve"> PAGEREF _Toc487203219 \h </w:instrText>
      </w:r>
      <w:r w:rsidRPr="00D22CCD">
        <w:rPr>
          <w:noProof/>
        </w:rPr>
      </w:r>
      <w:r w:rsidRPr="00D22CCD">
        <w:rPr>
          <w:noProof/>
        </w:rPr>
        <w:fldChar w:fldCharType="separate"/>
      </w:r>
      <w:r w:rsidRPr="00D22CCD">
        <w:rPr>
          <w:noProof/>
        </w:rPr>
        <w:t>89</w:t>
      </w:r>
      <w:r w:rsidRPr="00D22CCD">
        <w:rPr>
          <w:noProof/>
        </w:rPr>
        <w:fldChar w:fldCharType="end"/>
      </w:r>
    </w:p>
    <w:p w14:paraId="0942B95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B1.6.25</w:t>
      </w:r>
      <w:r w:rsidRPr="00D22CCD">
        <w:rPr>
          <w:noProof/>
        </w:rPr>
        <w:tab/>
        <w:t>Masked Spatial Type field - MASK</w:t>
      </w:r>
      <w:r w:rsidRPr="00D22CCD">
        <w:rPr>
          <w:noProof/>
        </w:rPr>
        <w:tab/>
      </w:r>
      <w:r w:rsidRPr="00D22CCD">
        <w:rPr>
          <w:noProof/>
        </w:rPr>
        <w:fldChar w:fldCharType="begin"/>
      </w:r>
      <w:r w:rsidRPr="00D22CCD">
        <w:rPr>
          <w:noProof/>
        </w:rPr>
        <w:instrText xml:space="preserve"> PAGEREF _Toc487203220 \h </w:instrText>
      </w:r>
      <w:r w:rsidRPr="00D22CCD">
        <w:rPr>
          <w:noProof/>
        </w:rPr>
      </w:r>
      <w:r w:rsidRPr="00D22CCD">
        <w:rPr>
          <w:noProof/>
        </w:rPr>
        <w:fldChar w:fldCharType="separate"/>
      </w:r>
      <w:r w:rsidRPr="00D22CCD">
        <w:rPr>
          <w:noProof/>
        </w:rPr>
        <w:t>90</w:t>
      </w:r>
      <w:r w:rsidRPr="00D22CCD">
        <w:rPr>
          <w:noProof/>
        </w:rPr>
        <w:fldChar w:fldCharType="end"/>
      </w:r>
    </w:p>
    <w:p w14:paraId="5FCD2EEC" w14:textId="77777777" w:rsidR="00453023" w:rsidRPr="00E27500" w:rsidRDefault="007260E2">
      <w:pPr>
        <w:pStyle w:val="Inhopg2"/>
        <w:rPr>
          <w:rFonts w:ascii="Cambria" w:hAnsi="Cambria" w:cs="Arial"/>
          <w:b w:val="0"/>
          <w:noProof/>
          <w:sz w:val="22"/>
          <w:szCs w:val="22"/>
          <w:lang w:eastAsia="nl-BE"/>
        </w:rPr>
      </w:pPr>
      <w:r w:rsidRPr="00E27500">
        <w:rPr>
          <w:noProof/>
          <w:color w:val="000000"/>
          <w:lang w:eastAsia="en-US"/>
        </w:rPr>
        <w:t>B1.7</w:t>
      </w:r>
      <w:r w:rsidRPr="00D22CCD">
        <w:rPr>
          <w:noProof/>
          <w:lang w:eastAsia="en-US"/>
        </w:rPr>
        <w:tab/>
        <w:t>Dataset cancellation structure</w:t>
      </w:r>
      <w:r w:rsidRPr="00D22CCD">
        <w:rPr>
          <w:noProof/>
        </w:rPr>
        <w:tab/>
      </w:r>
      <w:r w:rsidRPr="00D22CCD">
        <w:rPr>
          <w:noProof/>
        </w:rPr>
        <w:fldChar w:fldCharType="begin"/>
      </w:r>
      <w:r w:rsidRPr="00D22CCD">
        <w:rPr>
          <w:noProof/>
        </w:rPr>
        <w:instrText xml:space="preserve"> PAGEREF _Toc487203221 \h </w:instrText>
      </w:r>
      <w:r w:rsidRPr="00D22CCD">
        <w:rPr>
          <w:noProof/>
        </w:rPr>
      </w:r>
      <w:r w:rsidRPr="00D22CCD">
        <w:rPr>
          <w:noProof/>
        </w:rPr>
        <w:fldChar w:fldCharType="separate"/>
      </w:r>
      <w:r w:rsidRPr="00D22CCD">
        <w:rPr>
          <w:noProof/>
        </w:rPr>
        <w:t>90</w:t>
      </w:r>
      <w:r w:rsidRPr="00D22CCD">
        <w:rPr>
          <w:noProof/>
        </w:rPr>
        <w:fldChar w:fldCharType="end"/>
      </w:r>
    </w:p>
    <w:p w14:paraId="5D8DF849"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B1.7.1</w:t>
      </w:r>
      <w:r w:rsidRPr="00D22CCD">
        <w:rPr>
          <w:rFonts w:cs="Arial"/>
          <w:noProof/>
        </w:rPr>
        <w:tab/>
        <w:t>Field Content</w:t>
      </w:r>
      <w:r w:rsidRPr="00D22CCD">
        <w:rPr>
          <w:noProof/>
        </w:rPr>
        <w:tab/>
      </w:r>
      <w:r w:rsidRPr="00D22CCD">
        <w:rPr>
          <w:noProof/>
        </w:rPr>
        <w:fldChar w:fldCharType="begin"/>
      </w:r>
      <w:r w:rsidRPr="00D22CCD">
        <w:rPr>
          <w:noProof/>
        </w:rPr>
        <w:instrText xml:space="preserve"> PAGEREF _Toc487203222 \h </w:instrText>
      </w:r>
      <w:r w:rsidRPr="00D22CCD">
        <w:rPr>
          <w:noProof/>
        </w:rPr>
      </w:r>
      <w:r w:rsidRPr="00D22CCD">
        <w:rPr>
          <w:noProof/>
        </w:rPr>
        <w:fldChar w:fldCharType="separate"/>
      </w:r>
      <w:r w:rsidRPr="00D22CCD">
        <w:rPr>
          <w:noProof/>
        </w:rPr>
        <w:t>90</w:t>
      </w:r>
      <w:r w:rsidRPr="00D22CCD">
        <w:rPr>
          <w:noProof/>
        </w:rPr>
        <w:fldChar w:fldCharType="end"/>
      </w:r>
    </w:p>
    <w:p w14:paraId="2A7AFF95" w14:textId="77777777" w:rsidR="00453023" w:rsidRPr="00E27500" w:rsidRDefault="007260E2">
      <w:pPr>
        <w:pStyle w:val="Inhopg3"/>
        <w:rPr>
          <w:rFonts w:ascii="Cambria" w:hAnsi="Cambria" w:cs="Arial"/>
          <w:b w:val="0"/>
          <w:noProof/>
          <w:sz w:val="22"/>
          <w:szCs w:val="22"/>
          <w:lang w:eastAsia="nl-BE"/>
        </w:rPr>
      </w:pPr>
      <w:r w:rsidRPr="00E27500">
        <w:rPr>
          <w:noProof/>
          <w:color w:val="000000"/>
        </w:rPr>
        <w:t>B1.7.2</w:t>
      </w:r>
      <w:r w:rsidRPr="00D22CCD">
        <w:rPr>
          <w:noProof/>
        </w:rPr>
        <w:tab/>
        <w:t>Dataset Identification field - DSID</w:t>
      </w:r>
      <w:r w:rsidRPr="00D22CCD">
        <w:rPr>
          <w:noProof/>
        </w:rPr>
        <w:tab/>
      </w:r>
      <w:r w:rsidRPr="00D22CCD">
        <w:rPr>
          <w:noProof/>
        </w:rPr>
        <w:fldChar w:fldCharType="begin"/>
      </w:r>
      <w:r w:rsidRPr="00D22CCD">
        <w:rPr>
          <w:noProof/>
        </w:rPr>
        <w:instrText xml:space="preserve"> PAGEREF _Toc487203223 \h </w:instrText>
      </w:r>
      <w:r w:rsidRPr="00D22CCD">
        <w:rPr>
          <w:noProof/>
        </w:rPr>
      </w:r>
      <w:r w:rsidRPr="00D22CCD">
        <w:rPr>
          <w:noProof/>
        </w:rPr>
        <w:fldChar w:fldCharType="separate"/>
      </w:r>
      <w:r w:rsidRPr="00D22CCD">
        <w:rPr>
          <w:noProof/>
        </w:rPr>
        <w:t>90</w:t>
      </w:r>
      <w:r w:rsidRPr="00D22CCD">
        <w:rPr>
          <w:noProof/>
        </w:rPr>
        <w:fldChar w:fldCharType="end"/>
      </w:r>
    </w:p>
    <w:p w14:paraId="4BABC2A8" w14:textId="77777777" w:rsidR="00453023" w:rsidRPr="00E27500" w:rsidRDefault="007260E2">
      <w:pPr>
        <w:pStyle w:val="Inhopg1"/>
        <w:rPr>
          <w:rFonts w:ascii="Cambria" w:hAnsi="Cambria" w:cs="Arial"/>
          <w:b w:val="0"/>
          <w:noProof/>
          <w:sz w:val="22"/>
          <w:szCs w:val="22"/>
          <w:lang w:eastAsia="nl-BE"/>
        </w:rPr>
      </w:pPr>
      <w:r w:rsidRPr="00D22CCD">
        <w:rPr>
          <w:rFonts w:eastAsia="Times New Roman" w:cs="Arial"/>
          <w:noProof/>
          <w:lang w:eastAsia="en-US"/>
        </w:rPr>
        <w:t>Annex C – S-52 Checklist</w:t>
      </w:r>
      <w:r w:rsidRPr="00D22CCD">
        <w:rPr>
          <w:noProof/>
        </w:rPr>
        <w:tab/>
      </w:r>
      <w:r w:rsidRPr="00D22CCD">
        <w:rPr>
          <w:noProof/>
        </w:rPr>
        <w:fldChar w:fldCharType="begin"/>
      </w:r>
      <w:r w:rsidRPr="00D22CCD">
        <w:rPr>
          <w:noProof/>
        </w:rPr>
        <w:instrText xml:space="preserve"> PAGEREF _Toc487203224 \h </w:instrText>
      </w:r>
      <w:r w:rsidRPr="00D22CCD">
        <w:rPr>
          <w:noProof/>
        </w:rPr>
      </w:r>
      <w:r w:rsidRPr="00D22CCD">
        <w:rPr>
          <w:noProof/>
        </w:rPr>
        <w:fldChar w:fldCharType="separate"/>
      </w:r>
      <w:r w:rsidRPr="00D22CCD">
        <w:rPr>
          <w:noProof/>
        </w:rPr>
        <w:t>91</w:t>
      </w:r>
      <w:r w:rsidRPr="00D22CCD">
        <w:rPr>
          <w:noProof/>
        </w:rPr>
        <w:fldChar w:fldCharType="end"/>
      </w:r>
    </w:p>
    <w:p w14:paraId="17578478" w14:textId="77777777" w:rsidR="00453023" w:rsidRPr="00E27500" w:rsidRDefault="007260E2">
      <w:pPr>
        <w:pStyle w:val="Inhopg1"/>
        <w:rPr>
          <w:rFonts w:ascii="Cambria" w:hAnsi="Cambria" w:cs="Arial"/>
          <w:b w:val="0"/>
          <w:noProof/>
          <w:sz w:val="22"/>
          <w:szCs w:val="22"/>
          <w:lang w:eastAsia="nl-BE"/>
        </w:rPr>
      </w:pPr>
      <w:r w:rsidRPr="00D22CCD">
        <w:rPr>
          <w:noProof/>
        </w:rPr>
        <w:t>C2</w:t>
      </w:r>
      <w:r w:rsidRPr="00D22CCD">
        <w:rPr>
          <w:noProof/>
        </w:rPr>
        <w:tab/>
        <w:t>Portrayal</w:t>
      </w:r>
      <w:r w:rsidRPr="00D22CCD">
        <w:rPr>
          <w:noProof/>
        </w:rPr>
        <w:tab/>
      </w:r>
      <w:r w:rsidRPr="00D22CCD">
        <w:rPr>
          <w:noProof/>
        </w:rPr>
        <w:fldChar w:fldCharType="begin"/>
      </w:r>
      <w:r w:rsidRPr="00D22CCD">
        <w:rPr>
          <w:noProof/>
        </w:rPr>
        <w:instrText xml:space="preserve"> PAGEREF _Toc487203226 \h </w:instrText>
      </w:r>
      <w:r w:rsidRPr="00D22CCD">
        <w:rPr>
          <w:noProof/>
        </w:rPr>
      </w:r>
      <w:r w:rsidRPr="00D22CCD">
        <w:rPr>
          <w:noProof/>
        </w:rPr>
        <w:fldChar w:fldCharType="separate"/>
      </w:r>
      <w:r w:rsidRPr="00D22CCD">
        <w:rPr>
          <w:noProof/>
        </w:rPr>
        <w:t>91</w:t>
      </w:r>
      <w:r w:rsidRPr="00D22CCD">
        <w:rPr>
          <w:noProof/>
        </w:rPr>
        <w:fldChar w:fldCharType="end"/>
      </w:r>
    </w:p>
    <w:p w14:paraId="1381B67B" w14:textId="77777777" w:rsidR="00453023" w:rsidRPr="00E27500" w:rsidRDefault="007260E2">
      <w:pPr>
        <w:pStyle w:val="Inhopg2"/>
        <w:rPr>
          <w:rFonts w:ascii="Cambria" w:hAnsi="Cambria" w:cs="Arial"/>
          <w:b w:val="0"/>
          <w:noProof/>
          <w:sz w:val="22"/>
          <w:szCs w:val="22"/>
          <w:lang w:eastAsia="nl-BE"/>
        </w:rPr>
      </w:pPr>
      <w:r w:rsidRPr="00D22CCD">
        <w:rPr>
          <w:noProof/>
        </w:rPr>
        <w:t>C2.1</w:t>
      </w:r>
      <w:r w:rsidRPr="00D22CCD">
        <w:rPr>
          <w:noProof/>
        </w:rPr>
        <w:tab/>
        <w:t>Introduction</w:t>
      </w:r>
      <w:r w:rsidRPr="00D22CCD">
        <w:rPr>
          <w:noProof/>
        </w:rPr>
        <w:tab/>
      </w:r>
      <w:r w:rsidRPr="00D22CCD">
        <w:rPr>
          <w:noProof/>
        </w:rPr>
        <w:fldChar w:fldCharType="begin"/>
      </w:r>
      <w:r w:rsidRPr="00D22CCD">
        <w:rPr>
          <w:noProof/>
        </w:rPr>
        <w:instrText xml:space="preserve"> PAGEREF _Toc487203227 \h </w:instrText>
      </w:r>
      <w:r w:rsidRPr="00D22CCD">
        <w:rPr>
          <w:noProof/>
        </w:rPr>
      </w:r>
      <w:r w:rsidRPr="00D22CCD">
        <w:rPr>
          <w:noProof/>
        </w:rPr>
        <w:fldChar w:fldCharType="separate"/>
      </w:r>
      <w:r w:rsidRPr="00D22CCD">
        <w:rPr>
          <w:noProof/>
        </w:rPr>
        <w:t>91</w:t>
      </w:r>
      <w:r w:rsidRPr="00D22CCD">
        <w:rPr>
          <w:noProof/>
        </w:rPr>
        <w:fldChar w:fldCharType="end"/>
      </w:r>
    </w:p>
    <w:p w14:paraId="724239B6" w14:textId="77777777" w:rsidR="00453023" w:rsidRPr="00E27500" w:rsidRDefault="007260E2">
      <w:pPr>
        <w:pStyle w:val="Inhopg3"/>
        <w:rPr>
          <w:rFonts w:ascii="Cambria" w:hAnsi="Cambria" w:cs="Arial"/>
          <w:b w:val="0"/>
          <w:noProof/>
          <w:sz w:val="22"/>
          <w:szCs w:val="22"/>
          <w:lang w:eastAsia="nl-BE"/>
        </w:rPr>
      </w:pPr>
      <w:r w:rsidRPr="00D22CCD">
        <w:rPr>
          <w:noProof/>
        </w:rPr>
        <w:t>C2.1.1</w:t>
      </w:r>
      <w:r w:rsidRPr="00D22CCD">
        <w:rPr>
          <w:noProof/>
        </w:rPr>
        <w:tab/>
        <w:t>Concept and limitations of Inlnad ECDIS and ECS</w:t>
      </w:r>
      <w:r w:rsidRPr="00D22CCD">
        <w:rPr>
          <w:noProof/>
        </w:rPr>
        <w:tab/>
      </w:r>
      <w:r w:rsidRPr="00D22CCD">
        <w:rPr>
          <w:noProof/>
        </w:rPr>
        <w:fldChar w:fldCharType="begin"/>
      </w:r>
      <w:r w:rsidRPr="00D22CCD">
        <w:rPr>
          <w:noProof/>
        </w:rPr>
        <w:instrText xml:space="preserve"> PAGEREF _Toc487203228 \h </w:instrText>
      </w:r>
      <w:r w:rsidRPr="00D22CCD">
        <w:rPr>
          <w:noProof/>
        </w:rPr>
      </w:r>
      <w:r w:rsidRPr="00D22CCD">
        <w:rPr>
          <w:noProof/>
        </w:rPr>
        <w:fldChar w:fldCharType="separate"/>
      </w:r>
      <w:r w:rsidRPr="00D22CCD">
        <w:rPr>
          <w:noProof/>
        </w:rPr>
        <w:t>91</w:t>
      </w:r>
      <w:r w:rsidRPr="00D22CCD">
        <w:rPr>
          <w:noProof/>
        </w:rPr>
        <w:fldChar w:fldCharType="end"/>
      </w:r>
    </w:p>
    <w:p w14:paraId="71AD01B0" w14:textId="77777777" w:rsidR="00453023" w:rsidRPr="00E27500" w:rsidRDefault="007260E2">
      <w:pPr>
        <w:pStyle w:val="Inhopg2"/>
        <w:rPr>
          <w:rFonts w:ascii="Cambria" w:hAnsi="Cambria" w:cs="Arial"/>
          <w:b w:val="0"/>
          <w:noProof/>
          <w:sz w:val="22"/>
          <w:szCs w:val="22"/>
          <w:lang w:eastAsia="nl-BE"/>
        </w:rPr>
      </w:pPr>
      <w:r w:rsidRPr="00D22CCD">
        <w:rPr>
          <w:noProof/>
        </w:rPr>
        <w:t>C2.1.2</w:t>
      </w:r>
      <w:r w:rsidRPr="00D22CCD">
        <w:rPr>
          <w:noProof/>
        </w:rPr>
        <w:tab/>
      </w:r>
      <w:r w:rsidRPr="00D22CCD">
        <w:rPr>
          <w:rFonts w:cs="Arial"/>
          <w:noProof/>
        </w:rPr>
        <w:t>Function and Use of S-401 portrayal</w:t>
      </w:r>
      <w:r w:rsidRPr="00D22CCD">
        <w:rPr>
          <w:noProof/>
        </w:rPr>
        <w:tab/>
      </w:r>
      <w:r w:rsidRPr="00D22CCD">
        <w:rPr>
          <w:noProof/>
        </w:rPr>
        <w:fldChar w:fldCharType="begin"/>
      </w:r>
      <w:r w:rsidRPr="00D22CCD">
        <w:rPr>
          <w:noProof/>
        </w:rPr>
        <w:instrText xml:space="preserve"> PAGEREF _Toc487203229 \h </w:instrText>
      </w:r>
      <w:r w:rsidRPr="00D22CCD">
        <w:rPr>
          <w:noProof/>
        </w:rPr>
      </w:r>
      <w:r w:rsidRPr="00D22CCD">
        <w:rPr>
          <w:noProof/>
        </w:rPr>
        <w:fldChar w:fldCharType="separate"/>
      </w:r>
      <w:r w:rsidRPr="00D22CCD">
        <w:rPr>
          <w:noProof/>
        </w:rPr>
        <w:t>92</w:t>
      </w:r>
      <w:r w:rsidRPr="00D22CCD">
        <w:rPr>
          <w:noProof/>
        </w:rPr>
        <w:fldChar w:fldCharType="end"/>
      </w:r>
    </w:p>
    <w:p w14:paraId="15269F79" w14:textId="77777777" w:rsidR="00453023" w:rsidRPr="00E27500" w:rsidRDefault="007260E2">
      <w:pPr>
        <w:pStyle w:val="Inhopg3"/>
        <w:rPr>
          <w:rFonts w:ascii="Cambria" w:hAnsi="Cambria" w:cs="Arial"/>
          <w:b w:val="0"/>
          <w:noProof/>
          <w:sz w:val="22"/>
          <w:szCs w:val="22"/>
          <w:lang w:eastAsia="nl-BE"/>
        </w:rPr>
      </w:pPr>
      <w:r w:rsidRPr="00D22CCD">
        <w:rPr>
          <w:rFonts w:cs="Arial"/>
          <w:noProof/>
        </w:rPr>
        <w:t xml:space="preserve">C2.1.3  </w:t>
      </w:r>
      <w:r w:rsidRPr="00D22CCD">
        <w:rPr>
          <w:rFonts w:cs="Arial"/>
          <w:noProof/>
        </w:rPr>
        <w:tab/>
        <w:t>Type Approval - Minor Deviations to the S-401 Portrayal Catalogue</w:t>
      </w:r>
      <w:r w:rsidRPr="00D22CCD">
        <w:rPr>
          <w:noProof/>
        </w:rPr>
        <w:tab/>
      </w:r>
      <w:r w:rsidRPr="00D22CCD">
        <w:rPr>
          <w:noProof/>
        </w:rPr>
        <w:fldChar w:fldCharType="begin"/>
      </w:r>
      <w:r w:rsidRPr="00D22CCD">
        <w:rPr>
          <w:noProof/>
        </w:rPr>
        <w:instrText xml:space="preserve"> PAGEREF _Toc487203230 \h </w:instrText>
      </w:r>
      <w:r w:rsidRPr="00D22CCD">
        <w:rPr>
          <w:noProof/>
        </w:rPr>
      </w:r>
      <w:r w:rsidRPr="00D22CCD">
        <w:rPr>
          <w:noProof/>
        </w:rPr>
        <w:fldChar w:fldCharType="separate"/>
      </w:r>
      <w:r w:rsidRPr="00D22CCD">
        <w:rPr>
          <w:noProof/>
        </w:rPr>
        <w:t>92</w:t>
      </w:r>
      <w:r w:rsidRPr="00D22CCD">
        <w:rPr>
          <w:noProof/>
        </w:rPr>
        <w:fldChar w:fldCharType="end"/>
      </w:r>
    </w:p>
    <w:p w14:paraId="05C0930B"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 xml:space="preserve">C2.2 </w:t>
      </w:r>
      <w:r w:rsidRPr="00D22CCD">
        <w:rPr>
          <w:noProof/>
          <w:lang w:eastAsia="en-US"/>
        </w:rPr>
        <w:tab/>
        <w:t>Display Considerations</w:t>
      </w:r>
      <w:r w:rsidRPr="00D22CCD">
        <w:rPr>
          <w:noProof/>
        </w:rPr>
        <w:tab/>
      </w:r>
      <w:r w:rsidRPr="00D22CCD">
        <w:rPr>
          <w:noProof/>
        </w:rPr>
        <w:fldChar w:fldCharType="begin"/>
      </w:r>
      <w:r w:rsidRPr="00D22CCD">
        <w:rPr>
          <w:noProof/>
        </w:rPr>
        <w:instrText xml:space="preserve"> PAGEREF _Toc487203231 \h </w:instrText>
      </w:r>
      <w:r w:rsidRPr="00D22CCD">
        <w:rPr>
          <w:noProof/>
        </w:rPr>
      </w:r>
      <w:r w:rsidRPr="00D22CCD">
        <w:rPr>
          <w:noProof/>
        </w:rPr>
        <w:fldChar w:fldCharType="separate"/>
      </w:r>
      <w:r w:rsidRPr="00D22CCD">
        <w:rPr>
          <w:noProof/>
        </w:rPr>
        <w:t>93</w:t>
      </w:r>
      <w:r w:rsidRPr="00D22CCD">
        <w:rPr>
          <w:noProof/>
        </w:rPr>
        <w:fldChar w:fldCharType="end"/>
      </w:r>
    </w:p>
    <w:p w14:paraId="47D5B54F"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 xml:space="preserve">C2.2.6  </w:t>
      </w:r>
      <w:r w:rsidRPr="00D22CCD">
        <w:rPr>
          <w:noProof/>
          <w:lang w:eastAsia="en-US"/>
        </w:rPr>
        <w:tab/>
        <w:t>The Portrayal Process</w:t>
      </w:r>
      <w:r w:rsidRPr="00D22CCD">
        <w:rPr>
          <w:noProof/>
        </w:rPr>
        <w:tab/>
      </w:r>
      <w:r w:rsidRPr="00D22CCD">
        <w:rPr>
          <w:noProof/>
        </w:rPr>
        <w:fldChar w:fldCharType="begin"/>
      </w:r>
      <w:r w:rsidRPr="00D22CCD">
        <w:rPr>
          <w:noProof/>
        </w:rPr>
        <w:instrText xml:space="preserve"> PAGEREF _Toc487203232 \h </w:instrText>
      </w:r>
      <w:r w:rsidRPr="00D22CCD">
        <w:rPr>
          <w:noProof/>
        </w:rPr>
      </w:r>
      <w:r w:rsidRPr="00D22CCD">
        <w:rPr>
          <w:noProof/>
        </w:rPr>
        <w:fldChar w:fldCharType="separate"/>
      </w:r>
      <w:r w:rsidRPr="00D22CCD">
        <w:rPr>
          <w:noProof/>
        </w:rPr>
        <w:t>99</w:t>
      </w:r>
      <w:r w:rsidRPr="00D22CCD">
        <w:rPr>
          <w:noProof/>
        </w:rPr>
        <w:fldChar w:fldCharType="end"/>
      </w:r>
    </w:p>
    <w:p w14:paraId="6C9966E5" w14:textId="77777777" w:rsidR="00453023" w:rsidRPr="00E27500" w:rsidRDefault="007260E2">
      <w:pPr>
        <w:pStyle w:val="Inhopg3"/>
        <w:rPr>
          <w:rFonts w:ascii="Cambria" w:hAnsi="Cambria" w:cs="Arial"/>
          <w:b w:val="0"/>
          <w:noProof/>
          <w:sz w:val="22"/>
          <w:szCs w:val="22"/>
          <w:lang w:eastAsia="nl-BE"/>
        </w:rPr>
      </w:pPr>
      <w:r w:rsidRPr="00D22CCD">
        <w:rPr>
          <w:noProof/>
        </w:rPr>
        <w:t>C2.2.6.1 The Colour Coding Scheme</w:t>
      </w:r>
      <w:r w:rsidRPr="00D22CCD">
        <w:rPr>
          <w:noProof/>
        </w:rPr>
        <w:tab/>
      </w:r>
      <w:r w:rsidRPr="00D22CCD">
        <w:rPr>
          <w:noProof/>
        </w:rPr>
        <w:fldChar w:fldCharType="begin"/>
      </w:r>
      <w:r w:rsidRPr="00D22CCD">
        <w:rPr>
          <w:noProof/>
        </w:rPr>
        <w:instrText xml:space="preserve"> PAGEREF _Toc487203233 \h </w:instrText>
      </w:r>
      <w:r w:rsidRPr="00D22CCD">
        <w:rPr>
          <w:noProof/>
        </w:rPr>
      </w:r>
      <w:r w:rsidRPr="00D22CCD">
        <w:rPr>
          <w:noProof/>
        </w:rPr>
        <w:fldChar w:fldCharType="separate"/>
      </w:r>
      <w:r w:rsidRPr="00D22CCD">
        <w:rPr>
          <w:noProof/>
        </w:rPr>
        <w:t>99</w:t>
      </w:r>
      <w:r w:rsidRPr="00D22CCD">
        <w:rPr>
          <w:noProof/>
        </w:rPr>
        <w:fldChar w:fldCharType="end"/>
      </w:r>
    </w:p>
    <w:p w14:paraId="540D5F2B" w14:textId="77777777" w:rsidR="00453023" w:rsidRPr="00E27500" w:rsidRDefault="007260E2">
      <w:pPr>
        <w:pStyle w:val="Inhopg3"/>
        <w:rPr>
          <w:rFonts w:ascii="Cambria" w:hAnsi="Cambria" w:cs="Arial"/>
          <w:b w:val="0"/>
          <w:noProof/>
          <w:sz w:val="22"/>
          <w:szCs w:val="22"/>
          <w:lang w:eastAsia="nl-BE"/>
        </w:rPr>
      </w:pPr>
      <w:r w:rsidRPr="00D22CCD">
        <w:rPr>
          <w:noProof/>
        </w:rPr>
        <w:t>C2.2.6.2 Symbols, Fill Styles and Line Styles</w:t>
      </w:r>
      <w:r w:rsidRPr="00D22CCD">
        <w:rPr>
          <w:noProof/>
        </w:rPr>
        <w:tab/>
      </w:r>
      <w:r w:rsidRPr="00D22CCD">
        <w:rPr>
          <w:noProof/>
        </w:rPr>
        <w:fldChar w:fldCharType="begin"/>
      </w:r>
      <w:r w:rsidRPr="00D22CCD">
        <w:rPr>
          <w:noProof/>
        </w:rPr>
        <w:instrText xml:space="preserve"> PAGEREF _Toc487203234 \h </w:instrText>
      </w:r>
      <w:r w:rsidRPr="00D22CCD">
        <w:rPr>
          <w:noProof/>
        </w:rPr>
      </w:r>
      <w:r w:rsidRPr="00D22CCD">
        <w:rPr>
          <w:noProof/>
        </w:rPr>
        <w:fldChar w:fldCharType="separate"/>
      </w:r>
      <w:r w:rsidRPr="00D22CCD">
        <w:rPr>
          <w:noProof/>
        </w:rPr>
        <w:t>100</w:t>
      </w:r>
      <w:r w:rsidRPr="00D22CCD">
        <w:rPr>
          <w:noProof/>
        </w:rPr>
        <w:fldChar w:fldCharType="end"/>
      </w:r>
    </w:p>
    <w:p w14:paraId="2008D7C1" w14:textId="77777777" w:rsidR="00453023" w:rsidRPr="00E27500" w:rsidRDefault="007260E2">
      <w:pPr>
        <w:pStyle w:val="Inhopg3"/>
        <w:rPr>
          <w:rFonts w:ascii="Cambria" w:hAnsi="Cambria" w:cs="Arial"/>
          <w:b w:val="0"/>
          <w:noProof/>
          <w:sz w:val="22"/>
          <w:szCs w:val="22"/>
          <w:lang w:eastAsia="nl-BE"/>
        </w:rPr>
      </w:pPr>
      <w:r w:rsidRPr="00D22CCD">
        <w:rPr>
          <w:noProof/>
        </w:rPr>
        <w:t>C2.2.7</w:t>
      </w:r>
      <w:r w:rsidRPr="00D22CCD">
        <w:rPr>
          <w:noProof/>
        </w:rPr>
        <w:tab/>
        <w:t>Text</w:t>
      </w:r>
      <w:r w:rsidRPr="00D22CCD">
        <w:rPr>
          <w:noProof/>
        </w:rPr>
        <w:tab/>
      </w:r>
      <w:r w:rsidRPr="00D22CCD">
        <w:rPr>
          <w:noProof/>
        </w:rPr>
        <w:fldChar w:fldCharType="begin"/>
      </w:r>
      <w:r w:rsidRPr="00D22CCD">
        <w:rPr>
          <w:noProof/>
        </w:rPr>
        <w:instrText xml:space="preserve"> PAGEREF _Toc487203235 \h </w:instrText>
      </w:r>
      <w:r w:rsidRPr="00D22CCD">
        <w:rPr>
          <w:noProof/>
        </w:rPr>
      </w:r>
      <w:r w:rsidRPr="00D22CCD">
        <w:rPr>
          <w:noProof/>
        </w:rPr>
        <w:fldChar w:fldCharType="separate"/>
      </w:r>
      <w:r w:rsidRPr="00D22CCD">
        <w:rPr>
          <w:noProof/>
        </w:rPr>
        <w:t>100</w:t>
      </w:r>
      <w:r w:rsidRPr="00D22CCD">
        <w:rPr>
          <w:noProof/>
        </w:rPr>
        <w:fldChar w:fldCharType="end"/>
      </w:r>
    </w:p>
    <w:p w14:paraId="0E49C682" w14:textId="77777777" w:rsidR="00453023" w:rsidRPr="00E27500" w:rsidRDefault="007260E2">
      <w:pPr>
        <w:pStyle w:val="Inhopg3"/>
        <w:rPr>
          <w:rFonts w:ascii="Cambria" w:hAnsi="Cambria" w:cs="Arial"/>
          <w:b w:val="0"/>
          <w:noProof/>
          <w:sz w:val="22"/>
          <w:szCs w:val="22"/>
          <w:lang w:eastAsia="nl-BE"/>
        </w:rPr>
      </w:pPr>
      <w:r w:rsidRPr="00D22CCD">
        <w:rPr>
          <w:noProof/>
        </w:rPr>
        <w:t>C2.2.8</w:t>
      </w:r>
      <w:r w:rsidRPr="00D22CCD">
        <w:rPr>
          <w:noProof/>
        </w:rPr>
        <w:tab/>
        <w:t>Display Priorities</w:t>
      </w:r>
      <w:r w:rsidRPr="00D22CCD">
        <w:rPr>
          <w:noProof/>
        </w:rPr>
        <w:tab/>
      </w:r>
      <w:r w:rsidRPr="00D22CCD">
        <w:rPr>
          <w:noProof/>
        </w:rPr>
        <w:fldChar w:fldCharType="begin"/>
      </w:r>
      <w:r w:rsidRPr="00D22CCD">
        <w:rPr>
          <w:noProof/>
        </w:rPr>
        <w:instrText xml:space="preserve"> PAGEREF _Toc487203236 \h </w:instrText>
      </w:r>
      <w:r w:rsidRPr="00D22CCD">
        <w:rPr>
          <w:noProof/>
        </w:rPr>
      </w:r>
      <w:r w:rsidRPr="00D22CCD">
        <w:rPr>
          <w:noProof/>
        </w:rPr>
        <w:fldChar w:fldCharType="separate"/>
      </w:r>
      <w:r w:rsidRPr="00D22CCD">
        <w:rPr>
          <w:noProof/>
        </w:rPr>
        <w:t>100</w:t>
      </w:r>
      <w:r w:rsidRPr="00D22CCD">
        <w:rPr>
          <w:noProof/>
        </w:rPr>
        <w:fldChar w:fldCharType="end"/>
      </w:r>
    </w:p>
    <w:p w14:paraId="3F510FF7" w14:textId="77777777" w:rsidR="00453023" w:rsidRPr="00E27500" w:rsidRDefault="007260E2">
      <w:pPr>
        <w:pStyle w:val="Inhopg3"/>
        <w:rPr>
          <w:rFonts w:ascii="Cambria" w:hAnsi="Cambria" w:cs="Arial"/>
          <w:b w:val="0"/>
          <w:noProof/>
          <w:sz w:val="22"/>
          <w:szCs w:val="22"/>
          <w:lang w:eastAsia="nl-BE"/>
        </w:rPr>
      </w:pPr>
      <w:r w:rsidRPr="00D22CCD">
        <w:rPr>
          <w:noProof/>
        </w:rPr>
        <w:t>C2.2.9</w:t>
      </w:r>
      <w:r w:rsidRPr="00D22CCD">
        <w:rPr>
          <w:noProof/>
        </w:rPr>
        <w:tab/>
        <w:t>Viewing Groups</w:t>
      </w:r>
      <w:r w:rsidRPr="00D22CCD">
        <w:rPr>
          <w:noProof/>
        </w:rPr>
        <w:tab/>
      </w:r>
      <w:r w:rsidRPr="00D22CCD">
        <w:rPr>
          <w:noProof/>
        </w:rPr>
        <w:fldChar w:fldCharType="begin"/>
      </w:r>
      <w:r w:rsidRPr="00D22CCD">
        <w:rPr>
          <w:noProof/>
        </w:rPr>
        <w:instrText xml:space="preserve"> PAGEREF _Toc487203238 \h </w:instrText>
      </w:r>
      <w:r w:rsidRPr="00D22CCD">
        <w:rPr>
          <w:noProof/>
        </w:rPr>
      </w:r>
      <w:r w:rsidRPr="00D22CCD">
        <w:rPr>
          <w:noProof/>
        </w:rPr>
        <w:fldChar w:fldCharType="separate"/>
      </w:r>
      <w:r w:rsidRPr="00D22CCD">
        <w:rPr>
          <w:noProof/>
        </w:rPr>
        <w:t>101</w:t>
      </w:r>
      <w:r w:rsidRPr="00D22CCD">
        <w:rPr>
          <w:noProof/>
        </w:rPr>
        <w:fldChar w:fldCharType="end"/>
      </w:r>
    </w:p>
    <w:p w14:paraId="23DE4D0D"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C2.3</w:t>
      </w:r>
      <w:r w:rsidRPr="00D22CCD">
        <w:rPr>
          <w:noProof/>
          <w:lang w:eastAsia="en-US"/>
        </w:rPr>
        <w:tab/>
      </w:r>
      <w:r w:rsidRPr="00D22CCD">
        <w:rPr>
          <w:rFonts w:cs="Arial"/>
          <w:noProof/>
        </w:rPr>
        <w:t>SYMBOLISING AREAS, LINES &amp; POINTS AND FOR TEXT</w:t>
      </w:r>
      <w:r w:rsidRPr="00D22CCD">
        <w:rPr>
          <w:noProof/>
        </w:rPr>
        <w:tab/>
      </w:r>
      <w:r w:rsidRPr="00D22CCD">
        <w:rPr>
          <w:noProof/>
        </w:rPr>
        <w:fldChar w:fldCharType="begin"/>
      </w:r>
      <w:r w:rsidRPr="00D22CCD">
        <w:rPr>
          <w:noProof/>
        </w:rPr>
        <w:instrText xml:space="preserve"> PAGEREF _Toc487203239 \h </w:instrText>
      </w:r>
      <w:r w:rsidRPr="00D22CCD">
        <w:rPr>
          <w:noProof/>
        </w:rPr>
      </w:r>
      <w:r w:rsidRPr="00D22CCD">
        <w:rPr>
          <w:noProof/>
        </w:rPr>
        <w:fldChar w:fldCharType="separate"/>
      </w:r>
      <w:r w:rsidRPr="00D22CCD">
        <w:rPr>
          <w:noProof/>
        </w:rPr>
        <w:t>101</w:t>
      </w:r>
      <w:r w:rsidRPr="00D22CCD">
        <w:rPr>
          <w:noProof/>
        </w:rPr>
        <w:fldChar w:fldCharType="end"/>
      </w:r>
    </w:p>
    <w:p w14:paraId="223EA8CB" w14:textId="77777777" w:rsidR="00453023" w:rsidRPr="00E27500" w:rsidRDefault="007260E2">
      <w:pPr>
        <w:pStyle w:val="Inhopg3"/>
        <w:rPr>
          <w:rFonts w:ascii="Cambria" w:hAnsi="Cambria" w:cs="Arial"/>
          <w:b w:val="0"/>
          <w:noProof/>
          <w:sz w:val="22"/>
          <w:szCs w:val="22"/>
          <w:lang w:eastAsia="nl-BE"/>
        </w:rPr>
      </w:pPr>
      <w:r w:rsidRPr="00D22CCD">
        <w:rPr>
          <w:noProof/>
          <w:lang w:eastAsia="en-US"/>
        </w:rPr>
        <w:t>C2.3.2</w:t>
      </w:r>
      <w:r w:rsidRPr="00D22CCD">
        <w:rPr>
          <w:rFonts w:cs="Arial"/>
          <w:noProof/>
        </w:rPr>
        <w:tab/>
        <w:t>Areas</w:t>
      </w:r>
      <w:r w:rsidRPr="00D22CCD">
        <w:rPr>
          <w:noProof/>
        </w:rPr>
        <w:tab/>
      </w:r>
      <w:r w:rsidRPr="00D22CCD">
        <w:rPr>
          <w:noProof/>
        </w:rPr>
        <w:fldChar w:fldCharType="begin"/>
      </w:r>
      <w:r w:rsidRPr="00D22CCD">
        <w:rPr>
          <w:noProof/>
        </w:rPr>
        <w:instrText xml:space="preserve"> PAGEREF _Toc487203240 \h </w:instrText>
      </w:r>
      <w:r w:rsidRPr="00D22CCD">
        <w:rPr>
          <w:noProof/>
        </w:rPr>
      </w:r>
      <w:r w:rsidRPr="00D22CCD">
        <w:rPr>
          <w:noProof/>
        </w:rPr>
        <w:fldChar w:fldCharType="separate"/>
      </w:r>
      <w:r w:rsidRPr="00D22CCD">
        <w:rPr>
          <w:noProof/>
        </w:rPr>
        <w:t>101</w:t>
      </w:r>
      <w:r w:rsidRPr="00D22CCD">
        <w:rPr>
          <w:noProof/>
        </w:rPr>
        <w:fldChar w:fldCharType="end"/>
      </w:r>
    </w:p>
    <w:p w14:paraId="58DE28A5"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C2.4</w:t>
      </w:r>
      <w:r w:rsidRPr="00D22CCD">
        <w:rPr>
          <w:b w:val="0"/>
          <w:noProof/>
          <w:lang w:eastAsia="en-US"/>
        </w:rPr>
        <w:tab/>
      </w:r>
      <w:r w:rsidRPr="00D22CCD">
        <w:rPr>
          <w:rFonts w:cs="Arial"/>
          <w:noProof/>
        </w:rPr>
        <w:t>Text, Diagrams etc.</w:t>
      </w:r>
      <w:r w:rsidRPr="00D22CCD">
        <w:rPr>
          <w:noProof/>
        </w:rPr>
        <w:tab/>
      </w:r>
      <w:r w:rsidRPr="00D22CCD">
        <w:rPr>
          <w:noProof/>
        </w:rPr>
        <w:fldChar w:fldCharType="begin"/>
      </w:r>
      <w:r w:rsidRPr="00D22CCD">
        <w:rPr>
          <w:noProof/>
        </w:rPr>
        <w:instrText xml:space="preserve"> PAGEREF _Toc487203241 \h </w:instrText>
      </w:r>
      <w:r w:rsidRPr="00D22CCD">
        <w:rPr>
          <w:noProof/>
        </w:rPr>
      </w:r>
      <w:r w:rsidRPr="00D22CCD">
        <w:rPr>
          <w:noProof/>
        </w:rPr>
        <w:fldChar w:fldCharType="separate"/>
      </w:r>
      <w:r w:rsidRPr="00D22CCD">
        <w:rPr>
          <w:noProof/>
        </w:rPr>
        <w:t>109</w:t>
      </w:r>
      <w:r w:rsidRPr="00D22CCD">
        <w:rPr>
          <w:noProof/>
        </w:rPr>
        <w:fldChar w:fldCharType="end"/>
      </w:r>
    </w:p>
    <w:p w14:paraId="5DCA24EC"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C2.4.2</w:t>
      </w:r>
      <w:r w:rsidRPr="00BE52D5">
        <w:rPr>
          <w:rFonts w:cs="Arial"/>
          <w:noProof/>
          <w:lang w:val="fr-BE"/>
        </w:rPr>
        <w:tab/>
        <w:t>Abbreviations</w:t>
      </w:r>
      <w:r w:rsidRPr="00BE52D5">
        <w:rPr>
          <w:noProof/>
          <w:lang w:val="fr-BE"/>
        </w:rPr>
        <w:tab/>
      </w:r>
      <w:r w:rsidRPr="00D22CCD">
        <w:rPr>
          <w:noProof/>
        </w:rPr>
        <w:fldChar w:fldCharType="begin"/>
      </w:r>
      <w:r w:rsidRPr="00BE52D5">
        <w:rPr>
          <w:noProof/>
          <w:lang w:val="fr-BE"/>
        </w:rPr>
        <w:instrText xml:space="preserve"> PAGEREF _Toc487203242 \h </w:instrText>
      </w:r>
      <w:r w:rsidRPr="00D22CCD">
        <w:rPr>
          <w:noProof/>
        </w:rPr>
      </w:r>
      <w:r w:rsidRPr="00D22CCD">
        <w:rPr>
          <w:noProof/>
        </w:rPr>
        <w:fldChar w:fldCharType="separate"/>
      </w:r>
      <w:r w:rsidRPr="00BE52D5">
        <w:rPr>
          <w:noProof/>
          <w:lang w:val="fr-BE"/>
        </w:rPr>
        <w:t>112</w:t>
      </w:r>
      <w:r w:rsidRPr="00D22CCD">
        <w:rPr>
          <w:noProof/>
        </w:rPr>
        <w:fldChar w:fldCharType="end"/>
      </w:r>
    </w:p>
    <w:p w14:paraId="2EF7498D" w14:textId="77777777" w:rsidR="00453023" w:rsidRPr="00BE52D5" w:rsidRDefault="007260E2">
      <w:pPr>
        <w:pStyle w:val="Inhopg2"/>
        <w:rPr>
          <w:rFonts w:ascii="Cambria" w:hAnsi="Cambria" w:cs="Arial"/>
          <w:b w:val="0"/>
          <w:noProof/>
          <w:sz w:val="22"/>
          <w:szCs w:val="22"/>
          <w:lang w:val="fr-BE" w:eastAsia="nl-BE"/>
        </w:rPr>
      </w:pPr>
      <w:r w:rsidRPr="00BE52D5">
        <w:rPr>
          <w:noProof/>
          <w:lang w:val="fr-BE" w:eastAsia="en-US"/>
        </w:rPr>
        <w:t>C2.7.3</w:t>
      </w:r>
      <w:r w:rsidRPr="00BE52D5">
        <w:rPr>
          <w:rFonts w:cs="Arial"/>
          <w:noProof/>
          <w:lang w:val="fr-BE"/>
        </w:rPr>
        <w:tab/>
        <w:t>Skippers’ &amp; Navigation Information Colours</w:t>
      </w:r>
      <w:r w:rsidRPr="00BE52D5">
        <w:rPr>
          <w:noProof/>
          <w:lang w:val="fr-BE"/>
        </w:rPr>
        <w:tab/>
      </w:r>
      <w:r w:rsidRPr="00D22CCD">
        <w:rPr>
          <w:noProof/>
        </w:rPr>
        <w:fldChar w:fldCharType="begin"/>
      </w:r>
      <w:r w:rsidRPr="00BE52D5">
        <w:rPr>
          <w:noProof/>
          <w:lang w:val="fr-BE"/>
        </w:rPr>
        <w:instrText xml:space="preserve"> PAGEREF _Toc487203243 \h </w:instrText>
      </w:r>
      <w:r w:rsidRPr="00D22CCD">
        <w:rPr>
          <w:noProof/>
        </w:rPr>
      </w:r>
      <w:r w:rsidRPr="00D22CCD">
        <w:rPr>
          <w:noProof/>
        </w:rPr>
        <w:fldChar w:fldCharType="separate"/>
      </w:r>
      <w:r w:rsidRPr="00BE52D5">
        <w:rPr>
          <w:noProof/>
          <w:lang w:val="fr-BE"/>
        </w:rPr>
        <w:t>119</w:t>
      </w:r>
      <w:r w:rsidRPr="00D22CCD">
        <w:rPr>
          <w:noProof/>
        </w:rPr>
        <w:fldChar w:fldCharType="end"/>
      </w:r>
    </w:p>
    <w:p w14:paraId="5FCD7B90"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C2.7.4</w:t>
      </w:r>
      <w:r w:rsidRPr="00D22CCD">
        <w:rPr>
          <w:rFonts w:cs="Arial"/>
          <w:noProof/>
        </w:rPr>
        <w:tab/>
        <w:t>Other Colours</w:t>
      </w:r>
      <w:r w:rsidRPr="00D22CCD">
        <w:rPr>
          <w:noProof/>
        </w:rPr>
        <w:tab/>
      </w:r>
      <w:r w:rsidRPr="00D22CCD">
        <w:rPr>
          <w:noProof/>
        </w:rPr>
        <w:fldChar w:fldCharType="begin"/>
      </w:r>
      <w:r w:rsidRPr="00D22CCD">
        <w:rPr>
          <w:noProof/>
        </w:rPr>
        <w:instrText xml:space="preserve"> PAGEREF _Toc487203244 \h </w:instrText>
      </w:r>
      <w:r w:rsidRPr="00D22CCD">
        <w:rPr>
          <w:noProof/>
        </w:rPr>
      </w:r>
      <w:r w:rsidRPr="00D22CCD">
        <w:rPr>
          <w:noProof/>
        </w:rPr>
        <w:fldChar w:fldCharType="separate"/>
      </w:r>
      <w:r w:rsidRPr="00D22CCD">
        <w:rPr>
          <w:noProof/>
        </w:rPr>
        <w:t>120</w:t>
      </w:r>
      <w:r w:rsidRPr="00D22CCD">
        <w:rPr>
          <w:noProof/>
        </w:rPr>
        <w:fldChar w:fldCharType="end"/>
      </w:r>
    </w:p>
    <w:p w14:paraId="690A3F3E"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C2.7.5</w:t>
      </w:r>
      <w:r w:rsidRPr="00D22CCD">
        <w:rPr>
          <w:noProof/>
          <w:lang w:eastAsia="en-US"/>
        </w:rPr>
        <w:tab/>
      </w:r>
      <w:r w:rsidRPr="00D22CCD">
        <w:rPr>
          <w:rFonts w:cs="Arial"/>
          <w:noProof/>
        </w:rPr>
        <w:t>Colour Section V / Vessel Symbol &amp; Planned Route</w:t>
      </w:r>
      <w:r w:rsidRPr="00D22CCD">
        <w:rPr>
          <w:noProof/>
        </w:rPr>
        <w:tab/>
      </w:r>
      <w:r w:rsidRPr="00D22CCD">
        <w:rPr>
          <w:noProof/>
        </w:rPr>
        <w:fldChar w:fldCharType="begin"/>
      </w:r>
      <w:r w:rsidRPr="00D22CCD">
        <w:rPr>
          <w:noProof/>
        </w:rPr>
        <w:instrText xml:space="preserve"> PAGEREF _Toc487203245 \h </w:instrText>
      </w:r>
      <w:r w:rsidRPr="00D22CCD">
        <w:rPr>
          <w:noProof/>
        </w:rPr>
      </w:r>
      <w:r w:rsidRPr="00D22CCD">
        <w:rPr>
          <w:noProof/>
        </w:rPr>
        <w:fldChar w:fldCharType="separate"/>
      </w:r>
      <w:r w:rsidRPr="00D22CCD">
        <w:rPr>
          <w:noProof/>
        </w:rPr>
        <w:t>120</w:t>
      </w:r>
      <w:r w:rsidRPr="00D22CCD">
        <w:rPr>
          <w:noProof/>
        </w:rPr>
        <w:fldChar w:fldCharType="end"/>
      </w:r>
    </w:p>
    <w:p w14:paraId="492917F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t>Queries</w:t>
      </w:r>
      <w:r w:rsidRPr="00D22CCD">
        <w:rPr>
          <w:noProof/>
        </w:rPr>
        <w:tab/>
      </w:r>
      <w:r w:rsidRPr="00D22CCD">
        <w:rPr>
          <w:noProof/>
        </w:rPr>
        <w:fldChar w:fldCharType="begin"/>
      </w:r>
      <w:r w:rsidRPr="00D22CCD">
        <w:rPr>
          <w:noProof/>
        </w:rPr>
        <w:instrText xml:space="preserve"> PAGEREF _Toc487203246 \h </w:instrText>
      </w:r>
      <w:r w:rsidRPr="00D22CCD">
        <w:rPr>
          <w:noProof/>
        </w:rPr>
      </w:r>
      <w:r w:rsidRPr="00D22CCD">
        <w:rPr>
          <w:noProof/>
        </w:rPr>
        <w:fldChar w:fldCharType="separate"/>
      </w:r>
      <w:r w:rsidRPr="00D22CCD">
        <w:rPr>
          <w:noProof/>
        </w:rPr>
        <w:t>120</w:t>
      </w:r>
      <w:r w:rsidRPr="00D22CCD">
        <w:rPr>
          <w:noProof/>
        </w:rPr>
        <w:fldChar w:fldCharType="end"/>
      </w:r>
    </w:p>
    <w:p w14:paraId="488A6FBF" w14:textId="77777777" w:rsidR="00453023" w:rsidRPr="00E27500" w:rsidRDefault="007260E2">
      <w:pPr>
        <w:pStyle w:val="Inhopg1"/>
        <w:rPr>
          <w:rFonts w:ascii="Cambria" w:hAnsi="Cambria" w:cs="Arial"/>
          <w:b w:val="0"/>
          <w:noProof/>
          <w:sz w:val="22"/>
          <w:szCs w:val="22"/>
          <w:lang w:eastAsia="nl-BE"/>
        </w:rPr>
      </w:pPr>
      <w:r w:rsidRPr="00D22CCD">
        <w:rPr>
          <w:noProof/>
          <w:lang w:eastAsia="en-US"/>
        </w:rPr>
        <w:t xml:space="preserve">C2.8 </w:t>
      </w:r>
      <w:r w:rsidRPr="00D22CCD">
        <w:rPr>
          <w:noProof/>
          <w:lang w:eastAsia="en-US"/>
        </w:rPr>
        <w:tab/>
      </w:r>
      <w:r w:rsidRPr="00D22CCD">
        <w:rPr>
          <w:rFonts w:eastAsia="Calibri" w:cs="Arial"/>
          <w:noProof/>
        </w:rPr>
        <w:t>Display Priority, Radar Priority, Display Category, Viewing group</w:t>
      </w:r>
      <w:r w:rsidRPr="00D22CCD">
        <w:rPr>
          <w:noProof/>
        </w:rPr>
        <w:tab/>
      </w:r>
      <w:r w:rsidRPr="00D22CCD">
        <w:rPr>
          <w:noProof/>
        </w:rPr>
        <w:fldChar w:fldCharType="begin"/>
      </w:r>
      <w:r w:rsidRPr="00D22CCD">
        <w:rPr>
          <w:noProof/>
        </w:rPr>
        <w:instrText xml:space="preserve"> PAGEREF _Toc487203247 \h </w:instrText>
      </w:r>
      <w:r w:rsidRPr="00D22CCD">
        <w:rPr>
          <w:noProof/>
        </w:rPr>
      </w:r>
      <w:r w:rsidRPr="00D22CCD">
        <w:rPr>
          <w:noProof/>
        </w:rPr>
        <w:fldChar w:fldCharType="separate"/>
      </w:r>
      <w:r w:rsidRPr="00D22CCD">
        <w:rPr>
          <w:noProof/>
        </w:rPr>
        <w:t>120</w:t>
      </w:r>
      <w:r w:rsidRPr="00D22CCD">
        <w:rPr>
          <w:noProof/>
        </w:rPr>
        <w:fldChar w:fldCharType="end"/>
      </w:r>
    </w:p>
    <w:p w14:paraId="01EDD1A0"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C2.8.2</w:t>
      </w:r>
      <w:r w:rsidRPr="00ED6A5E">
        <w:rPr>
          <w:rFonts w:eastAsia="Calibri" w:cs="Arial"/>
          <w:noProof/>
          <w:lang w:val="en-US"/>
        </w:rPr>
        <w:tab/>
        <w:t>RADAR Flag</w:t>
      </w:r>
      <w:r w:rsidRPr="00ED6A5E">
        <w:rPr>
          <w:noProof/>
          <w:lang w:val="en-US"/>
        </w:rPr>
        <w:tab/>
      </w:r>
      <w:r w:rsidRPr="00D22CCD">
        <w:rPr>
          <w:noProof/>
        </w:rPr>
        <w:fldChar w:fldCharType="begin"/>
      </w:r>
      <w:r w:rsidRPr="00ED6A5E">
        <w:rPr>
          <w:noProof/>
          <w:lang w:val="en-US"/>
        </w:rPr>
        <w:instrText xml:space="preserve"> PAGEREF _Toc487203248 \h </w:instrText>
      </w:r>
      <w:r w:rsidRPr="00D22CCD">
        <w:rPr>
          <w:noProof/>
        </w:rPr>
      </w:r>
      <w:r w:rsidRPr="00D22CCD">
        <w:rPr>
          <w:noProof/>
        </w:rPr>
        <w:fldChar w:fldCharType="separate"/>
      </w:r>
      <w:r w:rsidRPr="00ED6A5E">
        <w:rPr>
          <w:noProof/>
          <w:lang w:val="en-US"/>
        </w:rPr>
        <w:t>121</w:t>
      </w:r>
      <w:r w:rsidRPr="00D22CCD">
        <w:rPr>
          <w:noProof/>
        </w:rPr>
        <w:fldChar w:fldCharType="end"/>
      </w:r>
    </w:p>
    <w:p w14:paraId="1B8F956F" w14:textId="77777777" w:rsidR="00453023" w:rsidRPr="00ED6A5E" w:rsidRDefault="007260E2">
      <w:pPr>
        <w:pStyle w:val="Inhopg2"/>
        <w:rPr>
          <w:rFonts w:ascii="Cambria" w:hAnsi="Cambria" w:cs="Arial"/>
          <w:b w:val="0"/>
          <w:noProof/>
          <w:sz w:val="22"/>
          <w:szCs w:val="22"/>
          <w:lang w:val="en-US" w:eastAsia="nl-BE"/>
        </w:rPr>
      </w:pPr>
      <w:r w:rsidRPr="00ED6A5E">
        <w:rPr>
          <w:noProof/>
          <w:lang w:val="en-US" w:eastAsia="en-US"/>
        </w:rPr>
        <w:t>C2.8.3</w:t>
      </w:r>
      <w:r w:rsidRPr="00ED6A5E">
        <w:rPr>
          <w:rFonts w:eastAsia="Calibri" w:cs="Arial"/>
          <w:noProof/>
          <w:lang w:val="en-US"/>
        </w:rPr>
        <w:tab/>
        <w:t>Display Mode</w:t>
      </w:r>
      <w:r w:rsidRPr="00ED6A5E">
        <w:rPr>
          <w:noProof/>
          <w:lang w:val="en-US"/>
        </w:rPr>
        <w:tab/>
      </w:r>
      <w:r w:rsidRPr="00D22CCD">
        <w:rPr>
          <w:noProof/>
        </w:rPr>
        <w:fldChar w:fldCharType="begin"/>
      </w:r>
      <w:r w:rsidRPr="00ED6A5E">
        <w:rPr>
          <w:noProof/>
          <w:lang w:val="en-US"/>
        </w:rPr>
        <w:instrText xml:space="preserve"> PAGEREF _Toc487203249 \h </w:instrText>
      </w:r>
      <w:r w:rsidRPr="00D22CCD">
        <w:rPr>
          <w:noProof/>
        </w:rPr>
      </w:r>
      <w:r w:rsidRPr="00D22CCD">
        <w:rPr>
          <w:noProof/>
        </w:rPr>
        <w:fldChar w:fldCharType="separate"/>
      </w:r>
      <w:r w:rsidRPr="00ED6A5E">
        <w:rPr>
          <w:noProof/>
          <w:lang w:val="en-US"/>
        </w:rPr>
        <w:t>122</w:t>
      </w:r>
      <w:r w:rsidRPr="00D22CCD">
        <w:rPr>
          <w:noProof/>
        </w:rPr>
        <w:fldChar w:fldCharType="end"/>
      </w:r>
    </w:p>
    <w:p w14:paraId="6E64808A"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C2.8.3.1</w:t>
      </w:r>
      <w:r w:rsidRPr="00D22CCD">
        <w:rPr>
          <w:rFonts w:eastAsia="Calibri" w:cs="Arial"/>
          <w:noProof/>
        </w:rPr>
        <w:t>Independent Skipper Selections</w:t>
      </w:r>
      <w:r w:rsidRPr="00D22CCD">
        <w:rPr>
          <w:noProof/>
        </w:rPr>
        <w:tab/>
      </w:r>
      <w:r w:rsidRPr="00D22CCD">
        <w:rPr>
          <w:noProof/>
        </w:rPr>
        <w:fldChar w:fldCharType="begin"/>
      </w:r>
      <w:r w:rsidRPr="00D22CCD">
        <w:rPr>
          <w:noProof/>
        </w:rPr>
        <w:instrText xml:space="preserve"> PAGEREF _Toc487203250 \h </w:instrText>
      </w:r>
      <w:r w:rsidRPr="00D22CCD">
        <w:rPr>
          <w:noProof/>
        </w:rPr>
      </w:r>
      <w:r w:rsidRPr="00D22CCD">
        <w:rPr>
          <w:noProof/>
        </w:rPr>
        <w:fldChar w:fldCharType="separate"/>
      </w:r>
      <w:r w:rsidRPr="00D22CCD">
        <w:rPr>
          <w:noProof/>
        </w:rPr>
        <w:t>122</w:t>
      </w:r>
      <w:r w:rsidRPr="00D22CCD">
        <w:rPr>
          <w:noProof/>
        </w:rPr>
        <w:fldChar w:fldCharType="end"/>
      </w:r>
    </w:p>
    <w:p w14:paraId="20A42E56" w14:textId="77777777" w:rsidR="00453023" w:rsidRPr="00E27500" w:rsidRDefault="007260E2">
      <w:pPr>
        <w:pStyle w:val="Inhopg2"/>
        <w:rPr>
          <w:rFonts w:ascii="Cambria" w:hAnsi="Cambria" w:cs="Arial"/>
          <w:b w:val="0"/>
          <w:noProof/>
          <w:sz w:val="22"/>
          <w:szCs w:val="22"/>
          <w:lang w:eastAsia="nl-BE"/>
        </w:rPr>
      </w:pPr>
      <w:r w:rsidRPr="00D22CCD">
        <w:rPr>
          <w:noProof/>
          <w:lang w:eastAsia="en-US"/>
        </w:rPr>
        <w:t>C2.8.3.2</w:t>
      </w:r>
      <w:r w:rsidRPr="00D22CCD">
        <w:rPr>
          <w:rFonts w:eastAsia="Calibri" w:cs="Arial"/>
          <w:noProof/>
        </w:rPr>
        <w:t xml:space="preserve">Skipper’s </w:t>
      </w:r>
      <w:r w:rsidRPr="00E27500">
        <w:rPr>
          <w:rFonts w:cs="Arial"/>
          <w:noProof/>
        </w:rPr>
        <w:t>features</w:t>
      </w:r>
      <w:r w:rsidRPr="00D22CCD">
        <w:rPr>
          <w:noProof/>
        </w:rPr>
        <w:tab/>
      </w:r>
      <w:r w:rsidRPr="00D22CCD">
        <w:rPr>
          <w:noProof/>
        </w:rPr>
        <w:fldChar w:fldCharType="begin"/>
      </w:r>
      <w:r w:rsidRPr="00D22CCD">
        <w:rPr>
          <w:noProof/>
        </w:rPr>
        <w:instrText xml:space="preserve"> PAGEREF _Toc487203251 \h </w:instrText>
      </w:r>
      <w:r w:rsidRPr="00D22CCD">
        <w:rPr>
          <w:noProof/>
        </w:rPr>
      </w:r>
      <w:r w:rsidRPr="00D22CCD">
        <w:rPr>
          <w:noProof/>
        </w:rPr>
        <w:fldChar w:fldCharType="separate"/>
      </w:r>
      <w:r w:rsidRPr="00D22CCD">
        <w:rPr>
          <w:noProof/>
        </w:rPr>
        <w:t>123</w:t>
      </w:r>
      <w:r w:rsidRPr="00D22CCD">
        <w:rPr>
          <w:noProof/>
        </w:rPr>
        <w:fldChar w:fldCharType="end"/>
      </w:r>
    </w:p>
    <w:p w14:paraId="55926AFD"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C2.10.1</w:t>
      </w:r>
      <w:r w:rsidRPr="00D22CCD">
        <w:rPr>
          <w:rFonts w:eastAsia="Calibri" w:cs="Arial"/>
          <w:noProof/>
        </w:rPr>
        <w:tab/>
        <w:t>Scalebar and Latitude Scale</w:t>
      </w:r>
      <w:r w:rsidRPr="00D22CCD">
        <w:rPr>
          <w:noProof/>
        </w:rPr>
        <w:tab/>
      </w:r>
      <w:r w:rsidRPr="00D22CCD">
        <w:rPr>
          <w:noProof/>
        </w:rPr>
        <w:fldChar w:fldCharType="begin"/>
      </w:r>
      <w:r w:rsidRPr="00D22CCD">
        <w:rPr>
          <w:noProof/>
        </w:rPr>
        <w:instrText xml:space="preserve"> PAGEREF _Toc487203252 \h </w:instrText>
      </w:r>
      <w:r w:rsidRPr="00D22CCD">
        <w:rPr>
          <w:noProof/>
        </w:rPr>
      </w:r>
      <w:r w:rsidRPr="00D22CCD">
        <w:rPr>
          <w:noProof/>
        </w:rPr>
        <w:fldChar w:fldCharType="separate"/>
      </w:r>
      <w:r w:rsidRPr="00D22CCD">
        <w:rPr>
          <w:noProof/>
        </w:rPr>
        <w:t>133</w:t>
      </w:r>
      <w:r w:rsidRPr="00D22CCD">
        <w:rPr>
          <w:noProof/>
        </w:rPr>
        <w:fldChar w:fldCharType="end"/>
      </w:r>
    </w:p>
    <w:p w14:paraId="6D1F4C4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C2.10.2</w:t>
      </w:r>
      <w:r w:rsidRPr="00D22CCD">
        <w:rPr>
          <w:rFonts w:eastAsia="Calibri" w:cs="Arial"/>
          <w:noProof/>
        </w:rPr>
        <w:tab/>
        <w:t>North Arrow</w:t>
      </w:r>
      <w:r w:rsidRPr="00D22CCD">
        <w:rPr>
          <w:noProof/>
        </w:rPr>
        <w:tab/>
      </w:r>
      <w:r w:rsidRPr="00D22CCD">
        <w:rPr>
          <w:noProof/>
        </w:rPr>
        <w:fldChar w:fldCharType="begin"/>
      </w:r>
      <w:r w:rsidRPr="00D22CCD">
        <w:rPr>
          <w:noProof/>
        </w:rPr>
        <w:instrText xml:space="preserve"> PAGEREF _Toc487203253 \h </w:instrText>
      </w:r>
      <w:r w:rsidRPr="00D22CCD">
        <w:rPr>
          <w:noProof/>
        </w:rPr>
      </w:r>
      <w:r w:rsidRPr="00D22CCD">
        <w:rPr>
          <w:noProof/>
        </w:rPr>
        <w:fldChar w:fldCharType="separate"/>
      </w:r>
      <w:r w:rsidRPr="00D22CCD">
        <w:rPr>
          <w:noProof/>
        </w:rPr>
        <w:t>133</w:t>
      </w:r>
      <w:r w:rsidRPr="00D22CCD">
        <w:rPr>
          <w:noProof/>
        </w:rPr>
        <w:fldChar w:fldCharType="end"/>
      </w:r>
    </w:p>
    <w:p w14:paraId="64BDBD2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C2.10.3</w:t>
      </w:r>
      <w:r w:rsidRPr="00D22CCD">
        <w:rPr>
          <w:rFonts w:eastAsia="Calibri" w:cs="Arial"/>
          <w:noProof/>
        </w:rPr>
        <w:tab/>
        <w:t>Graticule</w:t>
      </w:r>
      <w:r w:rsidRPr="00D22CCD">
        <w:rPr>
          <w:noProof/>
        </w:rPr>
        <w:tab/>
      </w:r>
      <w:r w:rsidRPr="00D22CCD">
        <w:rPr>
          <w:noProof/>
        </w:rPr>
        <w:fldChar w:fldCharType="begin"/>
      </w:r>
      <w:r w:rsidRPr="00D22CCD">
        <w:rPr>
          <w:noProof/>
        </w:rPr>
        <w:instrText xml:space="preserve"> PAGEREF _Toc487203254 \h </w:instrText>
      </w:r>
      <w:r w:rsidRPr="00D22CCD">
        <w:rPr>
          <w:noProof/>
        </w:rPr>
      </w:r>
      <w:r w:rsidRPr="00D22CCD">
        <w:rPr>
          <w:noProof/>
        </w:rPr>
        <w:fldChar w:fldCharType="separate"/>
      </w:r>
      <w:r w:rsidRPr="00D22CCD">
        <w:rPr>
          <w:noProof/>
        </w:rPr>
        <w:t>134</w:t>
      </w:r>
      <w:r w:rsidRPr="00D22CCD">
        <w:rPr>
          <w:noProof/>
        </w:rPr>
        <w:fldChar w:fldCharType="end"/>
      </w:r>
    </w:p>
    <w:p w14:paraId="5E0F0D2F"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C2.10.4</w:t>
      </w:r>
      <w:r w:rsidRPr="00D22CCD">
        <w:rPr>
          <w:rFonts w:eastAsia="Calibri" w:cs="Arial"/>
          <w:noProof/>
        </w:rPr>
        <w:tab/>
        <w:t>Display Mode</w:t>
      </w:r>
      <w:r w:rsidRPr="00D22CCD">
        <w:rPr>
          <w:noProof/>
        </w:rPr>
        <w:tab/>
      </w:r>
      <w:r w:rsidRPr="00D22CCD">
        <w:rPr>
          <w:noProof/>
        </w:rPr>
        <w:fldChar w:fldCharType="begin"/>
      </w:r>
      <w:r w:rsidRPr="00D22CCD">
        <w:rPr>
          <w:noProof/>
        </w:rPr>
        <w:instrText xml:space="preserve"> PAGEREF _Toc487203255 \h </w:instrText>
      </w:r>
      <w:r w:rsidRPr="00D22CCD">
        <w:rPr>
          <w:noProof/>
        </w:rPr>
      </w:r>
      <w:r w:rsidRPr="00D22CCD">
        <w:rPr>
          <w:noProof/>
        </w:rPr>
        <w:fldChar w:fldCharType="separate"/>
      </w:r>
      <w:r w:rsidRPr="00D22CCD">
        <w:rPr>
          <w:noProof/>
        </w:rPr>
        <w:t>134</w:t>
      </w:r>
      <w:r w:rsidRPr="00D22CCD">
        <w:rPr>
          <w:noProof/>
        </w:rPr>
        <w:fldChar w:fldCharType="end"/>
      </w:r>
    </w:p>
    <w:p w14:paraId="0279B9D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C2.10.5</w:t>
      </w:r>
      <w:r w:rsidRPr="00D22CCD">
        <w:rPr>
          <w:rFonts w:eastAsia="Calibri" w:cs="Arial"/>
          <w:noProof/>
        </w:rPr>
        <w:tab/>
        <w:t>Shallow Water Pattern</w:t>
      </w:r>
      <w:r w:rsidRPr="00D22CCD">
        <w:rPr>
          <w:noProof/>
        </w:rPr>
        <w:tab/>
      </w:r>
      <w:r w:rsidRPr="00D22CCD">
        <w:rPr>
          <w:noProof/>
        </w:rPr>
        <w:fldChar w:fldCharType="begin"/>
      </w:r>
      <w:r w:rsidRPr="00D22CCD">
        <w:rPr>
          <w:noProof/>
        </w:rPr>
        <w:instrText xml:space="preserve"> PAGEREF _Toc487203256 \h </w:instrText>
      </w:r>
      <w:r w:rsidRPr="00D22CCD">
        <w:rPr>
          <w:noProof/>
        </w:rPr>
      </w:r>
      <w:r w:rsidRPr="00D22CCD">
        <w:rPr>
          <w:noProof/>
        </w:rPr>
        <w:fldChar w:fldCharType="separate"/>
      </w:r>
      <w:r w:rsidRPr="00D22CCD">
        <w:rPr>
          <w:noProof/>
        </w:rPr>
        <w:t>134</w:t>
      </w:r>
      <w:r w:rsidRPr="00D22CCD">
        <w:rPr>
          <w:noProof/>
        </w:rPr>
        <w:fldChar w:fldCharType="end"/>
      </w:r>
    </w:p>
    <w:p w14:paraId="12DC1B7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C2.10.6 Black Level Adjustment Symbol</w:t>
      </w:r>
      <w:r w:rsidRPr="00D22CCD">
        <w:rPr>
          <w:noProof/>
        </w:rPr>
        <w:tab/>
      </w:r>
      <w:r w:rsidRPr="00D22CCD">
        <w:rPr>
          <w:noProof/>
        </w:rPr>
        <w:fldChar w:fldCharType="begin"/>
      </w:r>
      <w:r w:rsidRPr="00D22CCD">
        <w:rPr>
          <w:noProof/>
        </w:rPr>
        <w:instrText xml:space="preserve"> PAGEREF _Toc487203257 \h </w:instrText>
      </w:r>
      <w:r w:rsidRPr="00D22CCD">
        <w:rPr>
          <w:noProof/>
        </w:rPr>
      </w:r>
      <w:r w:rsidRPr="00D22CCD">
        <w:rPr>
          <w:noProof/>
        </w:rPr>
        <w:fldChar w:fldCharType="separate"/>
      </w:r>
      <w:r w:rsidRPr="00D22CCD">
        <w:rPr>
          <w:noProof/>
        </w:rPr>
        <w:t>134</w:t>
      </w:r>
      <w:r w:rsidRPr="00D22CCD">
        <w:rPr>
          <w:noProof/>
        </w:rPr>
        <w:fldChar w:fldCharType="end"/>
      </w:r>
    </w:p>
    <w:p w14:paraId="211594D3"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C2.10.7</w:t>
      </w:r>
      <w:r w:rsidRPr="00D22CCD">
        <w:rPr>
          <w:rFonts w:eastAsia="Calibri" w:cs="Arial"/>
          <w:noProof/>
        </w:rPr>
        <w:tab/>
      </w:r>
      <w:r w:rsidRPr="00D22CCD">
        <w:rPr>
          <w:rFonts w:eastAsia="Calibri" w:cs="Arial"/>
          <w:noProof/>
          <w:lang w:eastAsia="en-GB"/>
        </w:rPr>
        <w:t>Detection and Notification of Navigational Hazards</w:t>
      </w:r>
      <w:r w:rsidRPr="00D22CCD">
        <w:rPr>
          <w:noProof/>
        </w:rPr>
        <w:tab/>
      </w:r>
      <w:r w:rsidRPr="00D22CCD">
        <w:rPr>
          <w:noProof/>
        </w:rPr>
        <w:fldChar w:fldCharType="begin"/>
      </w:r>
      <w:r w:rsidRPr="00D22CCD">
        <w:rPr>
          <w:noProof/>
        </w:rPr>
        <w:instrText xml:space="preserve"> PAGEREF _Toc487203258 \h </w:instrText>
      </w:r>
      <w:r w:rsidRPr="00D22CCD">
        <w:rPr>
          <w:noProof/>
        </w:rPr>
      </w:r>
      <w:r w:rsidRPr="00D22CCD">
        <w:rPr>
          <w:noProof/>
        </w:rPr>
        <w:fldChar w:fldCharType="separate"/>
      </w:r>
      <w:r w:rsidRPr="00D22CCD">
        <w:rPr>
          <w:noProof/>
        </w:rPr>
        <w:t>134</w:t>
      </w:r>
      <w:r w:rsidRPr="00D22CCD">
        <w:rPr>
          <w:noProof/>
        </w:rPr>
        <w:fldChar w:fldCharType="end"/>
      </w:r>
    </w:p>
    <w:p w14:paraId="53FB13CE"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C2.10.8</w:t>
      </w:r>
      <w:r w:rsidRPr="00D22CCD">
        <w:rPr>
          <w:rFonts w:eastAsia="Calibri" w:cs="Arial"/>
          <w:noProof/>
        </w:rPr>
        <w:tab/>
        <w:t>Visualization of the Safety Contour</w:t>
      </w:r>
      <w:r w:rsidRPr="00D22CCD">
        <w:rPr>
          <w:noProof/>
        </w:rPr>
        <w:tab/>
      </w:r>
      <w:r w:rsidRPr="00D22CCD">
        <w:rPr>
          <w:noProof/>
        </w:rPr>
        <w:fldChar w:fldCharType="begin"/>
      </w:r>
      <w:r w:rsidRPr="00D22CCD">
        <w:rPr>
          <w:noProof/>
        </w:rPr>
        <w:instrText xml:space="preserve"> PAGEREF _Toc487203259 \h </w:instrText>
      </w:r>
      <w:r w:rsidRPr="00D22CCD">
        <w:rPr>
          <w:noProof/>
        </w:rPr>
      </w:r>
      <w:r w:rsidRPr="00D22CCD">
        <w:rPr>
          <w:noProof/>
        </w:rPr>
        <w:fldChar w:fldCharType="separate"/>
      </w:r>
      <w:r w:rsidRPr="00D22CCD">
        <w:rPr>
          <w:noProof/>
        </w:rPr>
        <w:t>137</w:t>
      </w:r>
      <w:r w:rsidRPr="00D22CCD">
        <w:rPr>
          <w:noProof/>
        </w:rPr>
        <w:fldChar w:fldCharType="end"/>
      </w:r>
    </w:p>
    <w:p w14:paraId="6233A5AB"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C2.10.9</w:t>
      </w:r>
      <w:r w:rsidRPr="00D22CCD">
        <w:rPr>
          <w:rFonts w:eastAsia="Calibri" w:cs="Arial"/>
          <w:noProof/>
        </w:rPr>
        <w:tab/>
        <w:t>Detection of Safety Contour</w:t>
      </w:r>
      <w:r w:rsidRPr="00D22CCD">
        <w:rPr>
          <w:noProof/>
        </w:rPr>
        <w:tab/>
      </w:r>
      <w:r w:rsidRPr="00D22CCD">
        <w:rPr>
          <w:noProof/>
        </w:rPr>
        <w:fldChar w:fldCharType="begin"/>
      </w:r>
      <w:r w:rsidRPr="00D22CCD">
        <w:rPr>
          <w:noProof/>
        </w:rPr>
        <w:instrText xml:space="preserve"> PAGEREF _Toc487203260 \h </w:instrText>
      </w:r>
      <w:r w:rsidRPr="00D22CCD">
        <w:rPr>
          <w:noProof/>
        </w:rPr>
      </w:r>
      <w:r w:rsidRPr="00D22CCD">
        <w:rPr>
          <w:noProof/>
        </w:rPr>
        <w:fldChar w:fldCharType="separate"/>
      </w:r>
      <w:r w:rsidRPr="00D22CCD">
        <w:rPr>
          <w:noProof/>
        </w:rPr>
        <w:t>137</w:t>
      </w:r>
      <w:r w:rsidRPr="00D22CCD">
        <w:rPr>
          <w:noProof/>
        </w:rPr>
        <w:fldChar w:fldCharType="end"/>
      </w:r>
    </w:p>
    <w:p w14:paraId="7267772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C2.11.2</w:t>
      </w:r>
      <w:r w:rsidRPr="00D22CCD">
        <w:rPr>
          <w:rFonts w:eastAsia="Calibri" w:cs="Arial"/>
          <w:noProof/>
        </w:rPr>
        <w:tab/>
        <w:t>Display of National Language Attributes and Content</w:t>
      </w:r>
      <w:r w:rsidRPr="00D22CCD">
        <w:rPr>
          <w:noProof/>
        </w:rPr>
        <w:tab/>
      </w:r>
      <w:r w:rsidRPr="00D22CCD">
        <w:rPr>
          <w:noProof/>
        </w:rPr>
        <w:fldChar w:fldCharType="begin"/>
      </w:r>
      <w:r w:rsidRPr="00D22CCD">
        <w:rPr>
          <w:noProof/>
        </w:rPr>
        <w:instrText xml:space="preserve"> PAGEREF _Toc487203261 \h </w:instrText>
      </w:r>
      <w:r w:rsidRPr="00D22CCD">
        <w:rPr>
          <w:noProof/>
        </w:rPr>
      </w:r>
      <w:r w:rsidRPr="00D22CCD">
        <w:rPr>
          <w:noProof/>
        </w:rPr>
        <w:fldChar w:fldCharType="separate"/>
      </w:r>
      <w:r w:rsidRPr="00D22CCD">
        <w:rPr>
          <w:noProof/>
        </w:rPr>
        <w:t>139</w:t>
      </w:r>
      <w:r w:rsidRPr="00D22CCD">
        <w:rPr>
          <w:noProof/>
        </w:rPr>
        <w:fldChar w:fldCharType="end"/>
      </w:r>
    </w:p>
    <w:p w14:paraId="0653BBF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C2.11.4</w:t>
      </w:r>
      <w:r w:rsidRPr="00D22CCD">
        <w:rPr>
          <w:rFonts w:eastAsia="Calibri" w:cs="Arial"/>
          <w:noProof/>
        </w:rPr>
        <w:tab/>
        <w:t>Light Description Text Strings</w:t>
      </w:r>
      <w:r w:rsidRPr="00D22CCD">
        <w:rPr>
          <w:noProof/>
        </w:rPr>
        <w:tab/>
      </w:r>
      <w:r w:rsidRPr="00D22CCD">
        <w:rPr>
          <w:noProof/>
        </w:rPr>
        <w:fldChar w:fldCharType="begin"/>
      </w:r>
      <w:r w:rsidRPr="00D22CCD">
        <w:rPr>
          <w:noProof/>
        </w:rPr>
        <w:instrText xml:space="preserve"> PAGEREF _Toc487203262 \h </w:instrText>
      </w:r>
      <w:r w:rsidRPr="00D22CCD">
        <w:rPr>
          <w:noProof/>
        </w:rPr>
      </w:r>
      <w:r w:rsidRPr="00D22CCD">
        <w:rPr>
          <w:noProof/>
        </w:rPr>
        <w:fldChar w:fldCharType="separate"/>
      </w:r>
      <w:r w:rsidRPr="00D22CCD">
        <w:rPr>
          <w:noProof/>
        </w:rPr>
        <w:t>140</w:t>
      </w:r>
      <w:r w:rsidRPr="00D22CCD">
        <w:rPr>
          <w:noProof/>
        </w:rPr>
        <w:fldChar w:fldCharType="end"/>
      </w:r>
    </w:p>
    <w:p w14:paraId="555E924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w:t>
      </w:r>
      <w:r w:rsidRPr="00D22CCD">
        <w:rPr>
          <w:rFonts w:eastAsia="Calibri" w:cs="Arial"/>
          <w:noProof/>
        </w:rPr>
        <w:tab/>
        <w:t>Manual Updates</w:t>
      </w:r>
      <w:r w:rsidRPr="00D22CCD">
        <w:rPr>
          <w:noProof/>
        </w:rPr>
        <w:tab/>
      </w:r>
      <w:r w:rsidRPr="00D22CCD">
        <w:rPr>
          <w:noProof/>
        </w:rPr>
        <w:fldChar w:fldCharType="begin"/>
      </w:r>
      <w:r w:rsidRPr="00D22CCD">
        <w:rPr>
          <w:noProof/>
        </w:rPr>
        <w:instrText xml:space="preserve"> PAGEREF _Toc487203263 \h </w:instrText>
      </w:r>
      <w:r w:rsidRPr="00D22CCD">
        <w:rPr>
          <w:noProof/>
        </w:rPr>
      </w:r>
      <w:r w:rsidRPr="00D22CCD">
        <w:rPr>
          <w:noProof/>
        </w:rPr>
        <w:fldChar w:fldCharType="separate"/>
      </w:r>
      <w:r w:rsidRPr="00D22CCD">
        <w:rPr>
          <w:noProof/>
        </w:rPr>
        <w:t>143</w:t>
      </w:r>
      <w:r w:rsidRPr="00D22CCD">
        <w:rPr>
          <w:noProof/>
        </w:rPr>
        <w:fldChar w:fldCharType="end"/>
      </w:r>
    </w:p>
    <w:p w14:paraId="281E7354"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C2.12.1.1Added Feature</w:t>
      </w:r>
      <w:r w:rsidRPr="00D22CCD">
        <w:rPr>
          <w:noProof/>
        </w:rPr>
        <w:tab/>
      </w:r>
      <w:r w:rsidRPr="00D22CCD">
        <w:rPr>
          <w:noProof/>
        </w:rPr>
        <w:fldChar w:fldCharType="begin"/>
      </w:r>
      <w:r w:rsidRPr="00D22CCD">
        <w:rPr>
          <w:noProof/>
        </w:rPr>
        <w:instrText xml:space="preserve"> PAGEREF _Toc487203264 \h </w:instrText>
      </w:r>
      <w:r w:rsidRPr="00D22CCD">
        <w:rPr>
          <w:noProof/>
        </w:rPr>
      </w:r>
      <w:r w:rsidRPr="00D22CCD">
        <w:rPr>
          <w:noProof/>
        </w:rPr>
        <w:fldChar w:fldCharType="separate"/>
      </w:r>
      <w:r w:rsidRPr="00D22CCD">
        <w:rPr>
          <w:noProof/>
        </w:rPr>
        <w:t>143</w:t>
      </w:r>
      <w:r w:rsidRPr="00D22CCD">
        <w:rPr>
          <w:noProof/>
        </w:rPr>
        <w:fldChar w:fldCharType="end"/>
      </w:r>
    </w:p>
    <w:p w14:paraId="333B269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C2.12.1.2Deleted Feature</w:t>
      </w:r>
      <w:r w:rsidRPr="00D22CCD">
        <w:rPr>
          <w:noProof/>
        </w:rPr>
        <w:tab/>
      </w:r>
      <w:r w:rsidRPr="00D22CCD">
        <w:rPr>
          <w:noProof/>
        </w:rPr>
        <w:fldChar w:fldCharType="begin"/>
      </w:r>
      <w:r w:rsidRPr="00D22CCD">
        <w:rPr>
          <w:noProof/>
        </w:rPr>
        <w:instrText xml:space="preserve"> PAGEREF _Toc487203265 \h </w:instrText>
      </w:r>
      <w:r w:rsidRPr="00D22CCD">
        <w:rPr>
          <w:noProof/>
        </w:rPr>
      </w:r>
      <w:r w:rsidRPr="00D22CCD">
        <w:rPr>
          <w:noProof/>
        </w:rPr>
        <w:fldChar w:fldCharType="separate"/>
      </w:r>
      <w:r w:rsidRPr="00D22CCD">
        <w:rPr>
          <w:noProof/>
        </w:rPr>
        <w:t>143</w:t>
      </w:r>
      <w:r w:rsidRPr="00D22CCD">
        <w:rPr>
          <w:noProof/>
        </w:rPr>
        <w:fldChar w:fldCharType="end"/>
      </w:r>
    </w:p>
    <w:p w14:paraId="7F438CB2"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C2.12.1.3Moved Feature</w:t>
      </w:r>
      <w:r w:rsidRPr="00D22CCD">
        <w:rPr>
          <w:noProof/>
        </w:rPr>
        <w:tab/>
      </w:r>
      <w:r w:rsidRPr="00D22CCD">
        <w:rPr>
          <w:noProof/>
        </w:rPr>
        <w:fldChar w:fldCharType="begin"/>
      </w:r>
      <w:r w:rsidRPr="00D22CCD">
        <w:rPr>
          <w:noProof/>
        </w:rPr>
        <w:instrText xml:space="preserve"> PAGEREF _Toc487203266 \h </w:instrText>
      </w:r>
      <w:r w:rsidRPr="00D22CCD">
        <w:rPr>
          <w:noProof/>
        </w:rPr>
      </w:r>
      <w:r w:rsidRPr="00D22CCD">
        <w:rPr>
          <w:noProof/>
        </w:rPr>
        <w:fldChar w:fldCharType="separate"/>
      </w:r>
      <w:r w:rsidRPr="00D22CCD">
        <w:rPr>
          <w:noProof/>
        </w:rPr>
        <w:t>144</w:t>
      </w:r>
      <w:r w:rsidRPr="00D22CCD">
        <w:rPr>
          <w:noProof/>
        </w:rPr>
        <w:fldChar w:fldCharType="end"/>
      </w:r>
    </w:p>
    <w:p w14:paraId="5D798AD0"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C2.12.1.4Modified Feature</w:t>
      </w:r>
      <w:r w:rsidRPr="00D22CCD">
        <w:rPr>
          <w:noProof/>
        </w:rPr>
        <w:tab/>
      </w:r>
      <w:r w:rsidRPr="00D22CCD">
        <w:rPr>
          <w:noProof/>
        </w:rPr>
        <w:fldChar w:fldCharType="begin"/>
      </w:r>
      <w:r w:rsidRPr="00D22CCD">
        <w:rPr>
          <w:noProof/>
        </w:rPr>
        <w:instrText xml:space="preserve"> PAGEREF _Toc487203267 \h </w:instrText>
      </w:r>
      <w:r w:rsidRPr="00D22CCD">
        <w:rPr>
          <w:noProof/>
        </w:rPr>
      </w:r>
      <w:r w:rsidRPr="00D22CCD">
        <w:rPr>
          <w:noProof/>
        </w:rPr>
        <w:fldChar w:fldCharType="separate"/>
      </w:r>
      <w:r w:rsidRPr="00D22CCD">
        <w:rPr>
          <w:noProof/>
        </w:rPr>
        <w:t>144</w:t>
      </w:r>
      <w:r w:rsidRPr="00D22CCD">
        <w:rPr>
          <w:noProof/>
        </w:rPr>
        <w:fldChar w:fldCharType="end"/>
      </w:r>
    </w:p>
    <w:p w14:paraId="1ACF3B0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w:t>
      </w:r>
      <w:r w:rsidRPr="00D22CCD">
        <w:rPr>
          <w:rFonts w:eastAsia="Calibri" w:cs="Arial"/>
          <w:noProof/>
        </w:rPr>
        <w:tab/>
        <w:t>Cursor Pick and Interface Panel Display</w:t>
      </w:r>
      <w:r w:rsidRPr="00D22CCD">
        <w:rPr>
          <w:noProof/>
        </w:rPr>
        <w:tab/>
      </w:r>
      <w:r w:rsidRPr="00D22CCD">
        <w:rPr>
          <w:noProof/>
        </w:rPr>
        <w:fldChar w:fldCharType="begin"/>
      </w:r>
      <w:r w:rsidRPr="00D22CCD">
        <w:rPr>
          <w:noProof/>
        </w:rPr>
        <w:instrText xml:space="preserve"> PAGEREF _Toc487203268 \h </w:instrText>
      </w:r>
      <w:r w:rsidRPr="00D22CCD">
        <w:rPr>
          <w:noProof/>
        </w:rPr>
      </w:r>
      <w:r w:rsidRPr="00D22CCD">
        <w:rPr>
          <w:noProof/>
        </w:rPr>
        <w:fldChar w:fldCharType="separate"/>
      </w:r>
      <w:r w:rsidRPr="00D22CCD">
        <w:rPr>
          <w:noProof/>
        </w:rPr>
        <w:t>145</w:t>
      </w:r>
      <w:r w:rsidRPr="00D22CCD">
        <w:rPr>
          <w:noProof/>
        </w:rPr>
        <w:fldChar w:fldCharType="end"/>
      </w:r>
    </w:p>
    <w:p w14:paraId="1B188A3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C2.13.1</w:t>
      </w:r>
      <w:r w:rsidRPr="00D22CCD">
        <w:rPr>
          <w:rFonts w:eastAsia="Calibri" w:cs="Arial"/>
          <w:noProof/>
        </w:rPr>
        <w:tab/>
        <w:t>Pick Report Descriptions</w:t>
      </w:r>
      <w:r w:rsidRPr="00D22CCD">
        <w:rPr>
          <w:noProof/>
        </w:rPr>
        <w:tab/>
      </w:r>
      <w:r w:rsidRPr="00D22CCD">
        <w:rPr>
          <w:noProof/>
        </w:rPr>
        <w:fldChar w:fldCharType="begin"/>
      </w:r>
      <w:r w:rsidRPr="00D22CCD">
        <w:rPr>
          <w:noProof/>
        </w:rPr>
        <w:instrText xml:space="preserve"> PAGEREF _Toc487203269 \h </w:instrText>
      </w:r>
      <w:r w:rsidRPr="00D22CCD">
        <w:rPr>
          <w:noProof/>
        </w:rPr>
      </w:r>
      <w:r w:rsidRPr="00D22CCD">
        <w:rPr>
          <w:noProof/>
        </w:rPr>
        <w:fldChar w:fldCharType="separate"/>
      </w:r>
      <w:r w:rsidRPr="00D22CCD">
        <w:rPr>
          <w:noProof/>
        </w:rPr>
        <w:t>145</w:t>
      </w:r>
      <w:r w:rsidRPr="00D22CCD">
        <w:rPr>
          <w:noProof/>
        </w:rPr>
        <w:fldChar w:fldCharType="end"/>
      </w:r>
    </w:p>
    <w:p w14:paraId="177AE71A"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C2.13.2</w:t>
      </w:r>
      <w:r w:rsidRPr="00D22CCD">
        <w:rPr>
          <w:rFonts w:eastAsia="Calibri" w:cs="Arial"/>
          <w:noProof/>
        </w:rPr>
        <w:tab/>
        <w:t>User Defined Curser Pick Parameters</w:t>
      </w:r>
      <w:r w:rsidRPr="00D22CCD">
        <w:rPr>
          <w:noProof/>
        </w:rPr>
        <w:tab/>
      </w:r>
      <w:r w:rsidRPr="00D22CCD">
        <w:rPr>
          <w:noProof/>
        </w:rPr>
        <w:fldChar w:fldCharType="begin"/>
      </w:r>
      <w:r w:rsidRPr="00D22CCD">
        <w:rPr>
          <w:noProof/>
        </w:rPr>
        <w:instrText xml:space="preserve"> PAGEREF _Toc487203270 \h </w:instrText>
      </w:r>
      <w:r w:rsidRPr="00D22CCD">
        <w:rPr>
          <w:noProof/>
        </w:rPr>
      </w:r>
      <w:r w:rsidRPr="00D22CCD">
        <w:rPr>
          <w:noProof/>
        </w:rPr>
        <w:fldChar w:fldCharType="separate"/>
      </w:r>
      <w:r w:rsidRPr="00D22CCD">
        <w:rPr>
          <w:noProof/>
        </w:rPr>
        <w:t>145</w:t>
      </w:r>
      <w:r w:rsidRPr="00D22CCD">
        <w:rPr>
          <w:noProof/>
        </w:rPr>
        <w:fldChar w:fldCharType="end"/>
      </w:r>
    </w:p>
    <w:p w14:paraId="61008DBC"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C2.13.3</w:t>
      </w:r>
      <w:r w:rsidRPr="00D22CCD">
        <w:rPr>
          <w:rFonts w:eastAsia="Calibri" w:cs="Arial"/>
          <w:noProof/>
        </w:rPr>
        <w:tab/>
        <w:t>Sorting by Significance</w:t>
      </w:r>
      <w:r w:rsidRPr="00D22CCD">
        <w:rPr>
          <w:noProof/>
        </w:rPr>
        <w:tab/>
      </w:r>
      <w:r w:rsidRPr="00D22CCD">
        <w:rPr>
          <w:noProof/>
        </w:rPr>
        <w:fldChar w:fldCharType="begin"/>
      </w:r>
      <w:r w:rsidRPr="00D22CCD">
        <w:rPr>
          <w:noProof/>
        </w:rPr>
        <w:instrText xml:space="preserve"> PAGEREF _Toc487203271 \h </w:instrText>
      </w:r>
      <w:r w:rsidRPr="00D22CCD">
        <w:rPr>
          <w:noProof/>
        </w:rPr>
      </w:r>
      <w:r w:rsidRPr="00D22CCD">
        <w:rPr>
          <w:noProof/>
        </w:rPr>
        <w:fldChar w:fldCharType="separate"/>
      </w:r>
      <w:r w:rsidRPr="00D22CCD">
        <w:rPr>
          <w:noProof/>
        </w:rPr>
        <w:t>146</w:t>
      </w:r>
      <w:r w:rsidRPr="00D22CCD">
        <w:rPr>
          <w:noProof/>
        </w:rPr>
        <w:fldChar w:fldCharType="end"/>
      </w:r>
    </w:p>
    <w:p w14:paraId="6D4A557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lastRenderedPageBreak/>
        <w:t>C2.13.4</w:t>
      </w:r>
      <w:r w:rsidRPr="00D22CCD">
        <w:rPr>
          <w:rFonts w:eastAsia="Calibri" w:cs="Arial"/>
          <w:noProof/>
        </w:rPr>
        <w:tab/>
        <w:t>Hover-over Function</w:t>
      </w:r>
      <w:r w:rsidRPr="00D22CCD">
        <w:rPr>
          <w:noProof/>
        </w:rPr>
        <w:tab/>
      </w:r>
      <w:r w:rsidRPr="00D22CCD">
        <w:rPr>
          <w:noProof/>
        </w:rPr>
        <w:fldChar w:fldCharType="begin"/>
      </w:r>
      <w:r w:rsidRPr="00D22CCD">
        <w:rPr>
          <w:noProof/>
        </w:rPr>
        <w:instrText xml:space="preserve"> PAGEREF _Toc487203272 \h </w:instrText>
      </w:r>
      <w:r w:rsidRPr="00D22CCD">
        <w:rPr>
          <w:noProof/>
        </w:rPr>
      </w:r>
      <w:r w:rsidRPr="00D22CCD">
        <w:rPr>
          <w:noProof/>
        </w:rPr>
        <w:fldChar w:fldCharType="separate"/>
      </w:r>
      <w:r w:rsidRPr="00D22CCD">
        <w:rPr>
          <w:noProof/>
        </w:rPr>
        <w:t>146</w:t>
      </w:r>
      <w:r w:rsidRPr="00D22CCD">
        <w:rPr>
          <w:noProof/>
        </w:rPr>
        <w:fldChar w:fldCharType="end"/>
      </w:r>
    </w:p>
    <w:p w14:paraId="57BD8CD9"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C2.13.5</w:t>
      </w:r>
      <w:r w:rsidRPr="00D22CCD">
        <w:rPr>
          <w:rFonts w:eastAsia="Calibri" w:cs="Arial"/>
          <w:noProof/>
        </w:rPr>
        <w:tab/>
        <w:t>Unknown Attributes</w:t>
      </w:r>
      <w:r w:rsidRPr="00D22CCD">
        <w:rPr>
          <w:noProof/>
        </w:rPr>
        <w:tab/>
      </w:r>
      <w:r w:rsidRPr="00D22CCD">
        <w:rPr>
          <w:noProof/>
        </w:rPr>
        <w:fldChar w:fldCharType="begin"/>
      </w:r>
      <w:r w:rsidRPr="00D22CCD">
        <w:rPr>
          <w:noProof/>
        </w:rPr>
        <w:instrText xml:space="preserve"> PAGEREF _Toc487203273 \h </w:instrText>
      </w:r>
      <w:r w:rsidRPr="00D22CCD">
        <w:rPr>
          <w:noProof/>
        </w:rPr>
      </w:r>
      <w:r w:rsidRPr="00D22CCD">
        <w:rPr>
          <w:noProof/>
        </w:rPr>
        <w:fldChar w:fldCharType="separate"/>
      </w:r>
      <w:r w:rsidRPr="00D22CCD">
        <w:rPr>
          <w:noProof/>
        </w:rPr>
        <w:t>146</w:t>
      </w:r>
      <w:r w:rsidRPr="00D22CCD">
        <w:rPr>
          <w:noProof/>
        </w:rPr>
        <w:fldChar w:fldCharType="end"/>
      </w:r>
    </w:p>
    <w:p w14:paraId="1DD139C6" w14:textId="77777777" w:rsidR="00453023" w:rsidRPr="00E27500" w:rsidRDefault="007260E2">
      <w:pPr>
        <w:pStyle w:val="Inhopg2"/>
        <w:rPr>
          <w:rFonts w:ascii="Cambria" w:hAnsi="Cambria" w:cs="Arial"/>
          <w:b w:val="0"/>
          <w:noProof/>
          <w:sz w:val="22"/>
          <w:szCs w:val="22"/>
          <w:lang w:eastAsia="nl-BE"/>
        </w:rPr>
      </w:pPr>
      <w:r w:rsidRPr="00D22CCD">
        <w:rPr>
          <w:rFonts w:eastAsia="Calibri" w:cs="Arial"/>
          <w:noProof/>
        </w:rPr>
        <w:t>C2.14</w:t>
      </w:r>
      <w:r w:rsidRPr="00D22CCD">
        <w:rPr>
          <w:rFonts w:eastAsia="Calibri" w:cs="Arial"/>
          <w:noProof/>
        </w:rPr>
        <w:tab/>
        <w:t>Tidal Stream Panels : S-401 feature TidalStreamPanelData</w:t>
      </w:r>
      <w:r w:rsidRPr="00D22CCD">
        <w:rPr>
          <w:noProof/>
        </w:rPr>
        <w:tab/>
      </w:r>
      <w:r w:rsidRPr="00D22CCD">
        <w:rPr>
          <w:noProof/>
        </w:rPr>
        <w:fldChar w:fldCharType="begin"/>
      </w:r>
      <w:r w:rsidRPr="00D22CCD">
        <w:rPr>
          <w:noProof/>
        </w:rPr>
        <w:instrText xml:space="preserve"> PAGEREF _Toc487203274 \h </w:instrText>
      </w:r>
      <w:r w:rsidRPr="00D22CCD">
        <w:rPr>
          <w:noProof/>
        </w:rPr>
      </w:r>
      <w:r w:rsidRPr="00D22CCD">
        <w:rPr>
          <w:noProof/>
        </w:rPr>
        <w:fldChar w:fldCharType="separate"/>
      </w:r>
      <w:r w:rsidRPr="00D22CCD">
        <w:rPr>
          <w:noProof/>
        </w:rPr>
        <w:t>146</w:t>
      </w:r>
      <w:r w:rsidRPr="00D22CCD">
        <w:rPr>
          <w:noProof/>
        </w:rPr>
        <w:fldChar w:fldCharType="end"/>
      </w:r>
    </w:p>
    <w:p w14:paraId="7EA22BB4" w14:textId="77777777" w:rsidR="00453023" w:rsidRPr="00E27500" w:rsidRDefault="007260E2">
      <w:pPr>
        <w:pStyle w:val="Inhopg1"/>
        <w:rPr>
          <w:rFonts w:ascii="Cambria" w:hAnsi="Cambria" w:cs="Arial"/>
          <w:b w:val="0"/>
          <w:noProof/>
          <w:sz w:val="22"/>
          <w:szCs w:val="22"/>
          <w:lang w:eastAsia="nl-BE"/>
        </w:rPr>
      </w:pPr>
      <w:r w:rsidRPr="00D22CCD">
        <w:rPr>
          <w:noProof/>
        </w:rPr>
        <w:t>C3</w:t>
      </w:r>
      <w:r w:rsidRPr="00D22CCD">
        <w:rPr>
          <w:noProof/>
        </w:rPr>
        <w:tab/>
        <w:t>Data Product Delivery</w:t>
      </w:r>
      <w:r w:rsidRPr="00D22CCD">
        <w:rPr>
          <w:noProof/>
        </w:rPr>
        <w:tab/>
      </w:r>
      <w:r w:rsidRPr="00D22CCD">
        <w:rPr>
          <w:noProof/>
        </w:rPr>
        <w:fldChar w:fldCharType="begin"/>
      </w:r>
      <w:r w:rsidRPr="00D22CCD">
        <w:rPr>
          <w:noProof/>
        </w:rPr>
        <w:instrText xml:space="preserve"> PAGEREF _Toc487203275 \h </w:instrText>
      </w:r>
      <w:r w:rsidRPr="00D22CCD">
        <w:rPr>
          <w:noProof/>
        </w:rPr>
      </w:r>
      <w:r w:rsidRPr="00D22CCD">
        <w:rPr>
          <w:noProof/>
        </w:rPr>
        <w:fldChar w:fldCharType="separate"/>
      </w:r>
      <w:r w:rsidRPr="00D22CCD">
        <w:rPr>
          <w:noProof/>
        </w:rPr>
        <w:t>148</w:t>
      </w:r>
      <w:r w:rsidRPr="00D22CCD">
        <w:rPr>
          <w:noProof/>
        </w:rPr>
        <w:fldChar w:fldCharType="end"/>
      </w:r>
    </w:p>
    <w:p w14:paraId="2E73A33C" w14:textId="77777777" w:rsidR="00453023" w:rsidRPr="00E27500" w:rsidRDefault="007260E2">
      <w:pPr>
        <w:pStyle w:val="Inhopg2"/>
        <w:rPr>
          <w:rFonts w:ascii="Cambria" w:hAnsi="Cambria" w:cs="Arial"/>
          <w:b w:val="0"/>
          <w:noProof/>
          <w:sz w:val="22"/>
          <w:szCs w:val="22"/>
          <w:lang w:eastAsia="nl-BE"/>
        </w:rPr>
      </w:pPr>
      <w:r w:rsidRPr="00D22CCD">
        <w:rPr>
          <w:noProof/>
        </w:rPr>
        <w:t>C3.1</w:t>
      </w:r>
      <w:r w:rsidRPr="00D22CCD">
        <w:rPr>
          <w:noProof/>
        </w:rPr>
        <w:tab/>
        <w:t>Introduction</w:t>
      </w:r>
      <w:r w:rsidRPr="00D22CCD">
        <w:rPr>
          <w:noProof/>
        </w:rPr>
        <w:tab/>
      </w:r>
      <w:r w:rsidRPr="00D22CCD">
        <w:rPr>
          <w:noProof/>
        </w:rPr>
        <w:fldChar w:fldCharType="begin"/>
      </w:r>
      <w:r w:rsidRPr="00D22CCD">
        <w:rPr>
          <w:noProof/>
        </w:rPr>
        <w:instrText xml:space="preserve"> PAGEREF _Toc487203276 \h </w:instrText>
      </w:r>
      <w:r w:rsidRPr="00D22CCD">
        <w:rPr>
          <w:noProof/>
        </w:rPr>
      </w:r>
      <w:r w:rsidRPr="00D22CCD">
        <w:rPr>
          <w:noProof/>
        </w:rPr>
        <w:fldChar w:fldCharType="separate"/>
      </w:r>
      <w:r w:rsidRPr="00D22CCD">
        <w:rPr>
          <w:noProof/>
        </w:rPr>
        <w:t>148</w:t>
      </w:r>
      <w:r w:rsidRPr="00D22CCD">
        <w:rPr>
          <w:noProof/>
        </w:rPr>
        <w:fldChar w:fldCharType="end"/>
      </w:r>
    </w:p>
    <w:p w14:paraId="2549FE9A"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C3.2</w:t>
      </w:r>
      <w:r w:rsidRPr="00ED6A5E">
        <w:rPr>
          <w:noProof/>
          <w:lang w:val="da-DK" w:eastAsia="en-US"/>
        </w:rPr>
        <w:tab/>
        <w:t>Exchange Set</w:t>
      </w:r>
      <w:r w:rsidRPr="00ED6A5E">
        <w:rPr>
          <w:noProof/>
          <w:lang w:val="da-DK"/>
        </w:rPr>
        <w:tab/>
      </w:r>
      <w:r w:rsidRPr="00D22CCD">
        <w:rPr>
          <w:noProof/>
        </w:rPr>
        <w:fldChar w:fldCharType="begin"/>
      </w:r>
      <w:r w:rsidRPr="00ED6A5E">
        <w:rPr>
          <w:noProof/>
          <w:lang w:val="da-DK"/>
        </w:rPr>
        <w:instrText xml:space="preserve"> PAGEREF _Toc487203277 \h </w:instrText>
      </w:r>
      <w:r w:rsidRPr="00D22CCD">
        <w:rPr>
          <w:noProof/>
        </w:rPr>
      </w:r>
      <w:r w:rsidRPr="00D22CCD">
        <w:rPr>
          <w:noProof/>
        </w:rPr>
        <w:fldChar w:fldCharType="separate"/>
      </w:r>
      <w:r w:rsidRPr="00ED6A5E">
        <w:rPr>
          <w:noProof/>
          <w:lang w:val="da-DK"/>
        </w:rPr>
        <w:t>148</w:t>
      </w:r>
      <w:r w:rsidRPr="00D22CCD">
        <w:rPr>
          <w:noProof/>
        </w:rPr>
        <w:fldChar w:fldCharType="end"/>
      </w:r>
    </w:p>
    <w:p w14:paraId="22B93091" w14:textId="77777777" w:rsidR="00453023" w:rsidRPr="00ED6A5E" w:rsidRDefault="007260E2">
      <w:pPr>
        <w:pStyle w:val="Inhopg2"/>
        <w:rPr>
          <w:rFonts w:ascii="Cambria" w:hAnsi="Cambria" w:cs="Arial"/>
          <w:b w:val="0"/>
          <w:noProof/>
          <w:sz w:val="22"/>
          <w:szCs w:val="22"/>
          <w:lang w:val="da-DK" w:eastAsia="nl-BE"/>
        </w:rPr>
      </w:pPr>
      <w:r w:rsidRPr="00ED6A5E">
        <w:rPr>
          <w:noProof/>
          <w:lang w:val="da-DK" w:eastAsia="en-US"/>
        </w:rPr>
        <w:t>C3.4</w:t>
      </w:r>
      <w:r w:rsidRPr="00ED6A5E">
        <w:rPr>
          <w:noProof/>
          <w:lang w:val="da-DK" w:eastAsia="en-US"/>
        </w:rPr>
        <w:tab/>
        <w:t>Dataset</w:t>
      </w:r>
      <w:r w:rsidRPr="00ED6A5E">
        <w:rPr>
          <w:noProof/>
          <w:lang w:val="da-DK"/>
        </w:rPr>
        <w:tab/>
      </w:r>
      <w:r w:rsidRPr="00D22CCD">
        <w:rPr>
          <w:noProof/>
        </w:rPr>
        <w:fldChar w:fldCharType="begin"/>
      </w:r>
      <w:r w:rsidRPr="00ED6A5E">
        <w:rPr>
          <w:noProof/>
          <w:lang w:val="da-DK"/>
        </w:rPr>
        <w:instrText xml:space="preserve"> PAGEREF _Toc487203278 \h </w:instrText>
      </w:r>
      <w:r w:rsidRPr="00D22CCD">
        <w:rPr>
          <w:noProof/>
        </w:rPr>
      </w:r>
      <w:r w:rsidRPr="00D22CCD">
        <w:rPr>
          <w:noProof/>
        </w:rPr>
        <w:fldChar w:fldCharType="separate"/>
      </w:r>
      <w:r w:rsidRPr="00ED6A5E">
        <w:rPr>
          <w:noProof/>
          <w:lang w:val="da-DK"/>
        </w:rPr>
        <w:t>148</w:t>
      </w:r>
      <w:r w:rsidRPr="00D22CCD">
        <w:rPr>
          <w:noProof/>
        </w:rPr>
        <w:fldChar w:fldCharType="end"/>
      </w:r>
    </w:p>
    <w:p w14:paraId="3588DD41" w14:textId="77777777" w:rsidR="00453023" w:rsidRPr="00ED6A5E" w:rsidRDefault="007260E2">
      <w:pPr>
        <w:pStyle w:val="Inhopg3"/>
        <w:rPr>
          <w:rFonts w:ascii="Cambria" w:hAnsi="Cambria" w:cs="Arial"/>
          <w:b w:val="0"/>
          <w:noProof/>
          <w:sz w:val="22"/>
          <w:szCs w:val="22"/>
          <w:lang w:val="en-US" w:eastAsia="nl-BE"/>
        </w:rPr>
      </w:pPr>
      <w:r w:rsidRPr="00ED6A5E">
        <w:rPr>
          <w:noProof/>
          <w:lang w:val="en-US" w:eastAsia="en-US"/>
        </w:rPr>
        <w:t>C3.4.1</w:t>
      </w:r>
      <w:r w:rsidRPr="00ED6A5E">
        <w:rPr>
          <w:noProof/>
          <w:lang w:val="en-US" w:eastAsia="en-US"/>
        </w:rPr>
        <w:tab/>
        <w:t>Datasets</w:t>
      </w:r>
      <w:r w:rsidRPr="00ED6A5E">
        <w:rPr>
          <w:noProof/>
          <w:lang w:val="en-US"/>
        </w:rPr>
        <w:tab/>
      </w:r>
      <w:r w:rsidRPr="00D22CCD">
        <w:rPr>
          <w:noProof/>
        </w:rPr>
        <w:fldChar w:fldCharType="begin"/>
      </w:r>
      <w:r w:rsidRPr="00ED6A5E">
        <w:rPr>
          <w:noProof/>
          <w:lang w:val="en-US"/>
        </w:rPr>
        <w:instrText xml:space="preserve"> PAGEREF _Toc487203279 \h </w:instrText>
      </w:r>
      <w:r w:rsidRPr="00D22CCD">
        <w:rPr>
          <w:noProof/>
        </w:rPr>
      </w:r>
      <w:r w:rsidRPr="00D22CCD">
        <w:rPr>
          <w:noProof/>
        </w:rPr>
        <w:fldChar w:fldCharType="separate"/>
      </w:r>
      <w:r w:rsidRPr="00ED6A5E">
        <w:rPr>
          <w:noProof/>
          <w:lang w:val="en-US"/>
        </w:rPr>
        <w:t>148</w:t>
      </w:r>
      <w:r w:rsidRPr="00D22CCD">
        <w:rPr>
          <w:noProof/>
        </w:rPr>
        <w:fldChar w:fldCharType="end"/>
      </w:r>
    </w:p>
    <w:p w14:paraId="5E9CD164" w14:textId="77777777" w:rsidR="00453023" w:rsidRPr="00E27500" w:rsidRDefault="007260E2">
      <w:pPr>
        <w:pStyle w:val="Inhopg3"/>
        <w:rPr>
          <w:rFonts w:ascii="Cambria" w:hAnsi="Cambria" w:cs="Arial"/>
          <w:b w:val="0"/>
          <w:noProof/>
          <w:sz w:val="22"/>
          <w:szCs w:val="22"/>
          <w:lang w:eastAsia="nl-BE"/>
        </w:rPr>
      </w:pPr>
      <w:r w:rsidRPr="00D22CCD">
        <w:rPr>
          <w:noProof/>
        </w:rPr>
        <w:t>C3.4.2</w:t>
      </w:r>
      <w:r w:rsidRPr="00D22CCD">
        <w:rPr>
          <w:noProof/>
        </w:rPr>
        <w:tab/>
        <w:t>New Editions, Re-Issues and Updates</w:t>
      </w:r>
      <w:r w:rsidRPr="00D22CCD">
        <w:rPr>
          <w:noProof/>
        </w:rPr>
        <w:tab/>
      </w:r>
      <w:r w:rsidRPr="00D22CCD">
        <w:rPr>
          <w:noProof/>
        </w:rPr>
        <w:fldChar w:fldCharType="begin"/>
      </w:r>
      <w:r w:rsidRPr="00D22CCD">
        <w:rPr>
          <w:noProof/>
        </w:rPr>
        <w:instrText xml:space="preserve"> PAGEREF _Toc487203280 \h </w:instrText>
      </w:r>
      <w:r w:rsidRPr="00D22CCD">
        <w:rPr>
          <w:noProof/>
        </w:rPr>
      </w:r>
      <w:r w:rsidRPr="00D22CCD">
        <w:rPr>
          <w:noProof/>
        </w:rPr>
        <w:fldChar w:fldCharType="separate"/>
      </w:r>
      <w:r w:rsidRPr="00D22CCD">
        <w:rPr>
          <w:noProof/>
        </w:rPr>
        <w:t>148</w:t>
      </w:r>
      <w:r w:rsidRPr="00D22CCD">
        <w:rPr>
          <w:noProof/>
        </w:rPr>
        <w:fldChar w:fldCharType="end"/>
      </w:r>
    </w:p>
    <w:p w14:paraId="4119CDCF" w14:textId="77777777" w:rsidR="00453023" w:rsidRPr="00E27500" w:rsidRDefault="007260E2">
      <w:pPr>
        <w:pStyle w:val="Inhopg1"/>
        <w:rPr>
          <w:rFonts w:ascii="Cambria" w:hAnsi="Cambria" w:cs="Arial"/>
          <w:b w:val="0"/>
          <w:noProof/>
          <w:sz w:val="22"/>
          <w:szCs w:val="22"/>
          <w:lang w:eastAsia="nl-BE"/>
        </w:rPr>
      </w:pPr>
      <w:r w:rsidRPr="00ED6A5E">
        <w:rPr>
          <w:noProof/>
          <w:lang w:val="en-US"/>
        </w:rPr>
        <w:t>ANNEX D – S-401 Validation Checks</w:t>
      </w:r>
      <w:r w:rsidRPr="00D22CCD">
        <w:rPr>
          <w:noProof/>
        </w:rPr>
        <w:tab/>
      </w:r>
      <w:r w:rsidRPr="00D22CCD">
        <w:rPr>
          <w:noProof/>
        </w:rPr>
        <w:fldChar w:fldCharType="begin"/>
      </w:r>
      <w:r w:rsidRPr="00D22CCD">
        <w:rPr>
          <w:noProof/>
        </w:rPr>
        <w:instrText xml:space="preserve"> PAGEREF _Toc487203281 \h </w:instrText>
      </w:r>
      <w:r w:rsidRPr="00D22CCD">
        <w:rPr>
          <w:noProof/>
        </w:rPr>
      </w:r>
      <w:r w:rsidRPr="00D22CCD">
        <w:rPr>
          <w:noProof/>
        </w:rPr>
        <w:fldChar w:fldCharType="separate"/>
      </w:r>
      <w:r w:rsidRPr="00D22CCD">
        <w:rPr>
          <w:noProof/>
        </w:rPr>
        <w:t>150</w:t>
      </w:r>
      <w:r w:rsidRPr="00D22CCD">
        <w:rPr>
          <w:noProof/>
        </w:rPr>
        <w:fldChar w:fldCharType="end"/>
      </w:r>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196" w:name="_Toc184392982"/>
    </w:p>
    <w:bookmarkEnd w:id="196"/>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5"/>
          <w:headerReference w:type="default" r:id="rId16"/>
          <w:footerReference w:type="even" r:id="rId17"/>
          <w:footerReference w:type="default" r:id="rId18"/>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197" w:author="Gert Morlion" w:date="2024-08-23T11:09:00Z"/>
          <w:b/>
          <w:sz w:val="24"/>
          <w:szCs w:val="24"/>
        </w:rPr>
      </w:pPr>
      <w:bookmarkStart w:id="198" w:name="_Toc487203078"/>
      <w:bookmarkStart w:id="199" w:name="_Toc225648272"/>
      <w:bookmarkStart w:id="200" w:name="_Toc225065129"/>
      <w:ins w:id="201" w:author="Gert Morlion" w:date="2024-08-23T11:09:00Z">
        <w:r w:rsidRPr="00A36CD5">
          <w:rPr>
            <w:b/>
            <w:sz w:val="24"/>
            <w:szCs w:val="24"/>
          </w:rPr>
          <w:lastRenderedPageBreak/>
          <w:t>Document History</w:t>
        </w:r>
      </w:ins>
    </w:p>
    <w:p w14:paraId="3F8725E9" w14:textId="77777777" w:rsidR="005C4623" w:rsidRPr="00A36CD5" w:rsidRDefault="005C4623" w:rsidP="005C4623">
      <w:pPr>
        <w:spacing w:line="240" w:lineRule="auto"/>
        <w:rPr>
          <w:ins w:id="202" w:author="Gert Morlion" w:date="2024-08-23T11:09:00Z"/>
        </w:rPr>
      </w:pPr>
      <w:ins w:id="203" w:author="Gert Morlion" w:date="2024-08-23T11:09:00Z">
        <w:r w:rsidRPr="00773509">
          <w:t xml:space="preserve">Changes to this Specification are coordinated by the </w:t>
        </w:r>
        <w:r w:rsidRPr="00E046B0">
          <w:rPr>
            <w:rFonts w:eastAsia="Times New Roman" w:cs="Arial"/>
            <w:lang w:eastAsia="en-GB"/>
          </w:rPr>
          <w:t>S-101 Project Team</w:t>
        </w:r>
        <w:r w:rsidRPr="00E046B0">
          <w:rPr>
            <w:rFonts w:cs="Arial"/>
            <w:lang w:val="en-AU"/>
          </w:rPr>
          <w:t xml:space="preserve"> (</w:t>
        </w:r>
        <w:r w:rsidRPr="00693533">
          <w:rPr>
            <w:rFonts w:eastAsia="Times New Roman" w:cs="Arial"/>
            <w:lang w:eastAsia="en-GB"/>
          </w:rPr>
          <w:t>S-101PT</w:t>
        </w:r>
        <w:r w:rsidRPr="005C4623">
          <w:rPr>
            <w:rFonts w:eastAsia="DengXian" w:cs="Arial"/>
          </w:rPr>
          <w:t>), a Project Team under the IHO S-100 Working Group (S-100WG)</w:t>
        </w:r>
        <w:r w:rsidRPr="00773509">
          <w:t>. New editions will be made available via the IHO web site. Maintenance of the Specification shall conform to IHO Resolution 2/2007 (as amended).</w:t>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204" w:author="Gert Morlion" w:date="2024-08-23T11:09:00Z"/>
        </w:trPr>
        <w:tc>
          <w:tcPr>
            <w:tcW w:w="1271" w:type="dxa"/>
            <w:shd w:val="clear" w:color="auto" w:fill="D9D9D9"/>
          </w:tcPr>
          <w:p w14:paraId="3EC62753" w14:textId="77777777" w:rsidR="005C4623" w:rsidRPr="00FA5DB6" w:rsidRDefault="005C4623" w:rsidP="00BE21AB">
            <w:pPr>
              <w:spacing w:before="60" w:after="60" w:line="240" w:lineRule="auto"/>
              <w:jc w:val="left"/>
              <w:rPr>
                <w:ins w:id="205" w:author="Gert Morlion" w:date="2024-08-23T11:09:00Z"/>
                <w:rFonts w:cs="Arial"/>
                <w:b/>
              </w:rPr>
            </w:pPr>
            <w:ins w:id="206"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BE21AB">
            <w:pPr>
              <w:spacing w:before="60" w:after="60" w:line="240" w:lineRule="auto"/>
              <w:ind w:left="-1" w:firstLine="1"/>
              <w:jc w:val="left"/>
              <w:rPr>
                <w:ins w:id="207" w:author="Gert Morlion" w:date="2024-08-23T11:09:00Z"/>
                <w:rFonts w:cs="Arial"/>
                <w:b/>
              </w:rPr>
            </w:pPr>
            <w:ins w:id="208"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BE21AB">
            <w:pPr>
              <w:spacing w:before="60" w:after="60" w:line="240" w:lineRule="auto"/>
              <w:ind w:firstLine="21"/>
              <w:jc w:val="left"/>
              <w:rPr>
                <w:ins w:id="209" w:author="Gert Morlion" w:date="2024-08-23T11:09:00Z"/>
                <w:rFonts w:cs="Arial"/>
                <w:b/>
              </w:rPr>
            </w:pPr>
            <w:ins w:id="210"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BE21AB">
            <w:pPr>
              <w:spacing w:before="60" w:after="60" w:line="240" w:lineRule="auto"/>
              <w:ind w:left="44" w:firstLine="43"/>
              <w:jc w:val="left"/>
              <w:rPr>
                <w:ins w:id="211" w:author="Gert Morlion" w:date="2024-08-23T11:09:00Z"/>
                <w:rFonts w:cs="Arial"/>
                <w:b/>
              </w:rPr>
            </w:pPr>
            <w:ins w:id="212" w:author="Gert Morlion" w:date="2024-08-23T11:09:00Z">
              <w:r w:rsidRPr="00FA5DB6">
                <w:rPr>
                  <w:rFonts w:cs="Arial"/>
                  <w:b/>
                </w:rPr>
                <w:t>Purpose</w:t>
              </w:r>
            </w:ins>
          </w:p>
        </w:tc>
      </w:tr>
      <w:tr w:rsidR="005C4623" w14:paraId="688F3A93" w14:textId="77777777" w:rsidTr="00BE21AB">
        <w:trPr>
          <w:cantSplit/>
          <w:jc w:val="center"/>
          <w:ins w:id="213" w:author="Gert Morlion" w:date="2024-08-23T11:09:00Z"/>
        </w:trPr>
        <w:tc>
          <w:tcPr>
            <w:tcW w:w="1271" w:type="dxa"/>
          </w:tcPr>
          <w:p w14:paraId="356B3889" w14:textId="717FEFD9" w:rsidR="005C4623" w:rsidRPr="00FA5DB6" w:rsidRDefault="005C4623" w:rsidP="005C4623">
            <w:pPr>
              <w:spacing w:before="60" w:after="60" w:line="240" w:lineRule="auto"/>
              <w:jc w:val="left"/>
              <w:rPr>
                <w:ins w:id="214" w:author="Gert Morlion" w:date="2024-08-23T11:09:00Z"/>
                <w:rFonts w:cs="Arial"/>
              </w:rPr>
            </w:pPr>
            <w:ins w:id="215" w:author="Gert Morlion" w:date="2024-08-23T11:09:00Z" w16du:dateUtc="2024-08-23T09:09:00Z">
              <w:r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216" w:author="Gert Morlion" w:date="2024-08-23T11:09:00Z"/>
                <w:rFonts w:cs="Arial"/>
              </w:rPr>
            </w:pPr>
            <w:ins w:id="217" w:author="Gert Morlion" w:date="2024-08-23T11:09:00Z" w16du:dateUtc="2024-08-23T09: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218" w:author="Gert Morlion" w:date="2024-08-23T11:09:00Z"/>
                <w:rFonts w:cs="Arial"/>
              </w:rPr>
            </w:pPr>
            <w:proofErr w:type="spellStart"/>
            <w:ins w:id="219" w:author="Gert Morlion" w:date="2024-08-23T11:09:00Z" w16du:dateUtc="2024-08-23T09:09:00Z">
              <w:r w:rsidRPr="00D22CCD">
                <w:rPr>
                  <w:rFonts w:ascii="Times New Roman" w:hAnsi="Times New Roman"/>
                </w:rPr>
                <w:t>J.Powell</w:t>
              </w:r>
            </w:ins>
            <w:proofErr w:type="spellEnd"/>
          </w:p>
        </w:tc>
        <w:tc>
          <w:tcPr>
            <w:tcW w:w="5280" w:type="dxa"/>
          </w:tcPr>
          <w:p w14:paraId="653CCCF2" w14:textId="50938FDC" w:rsidR="005C4623" w:rsidRPr="00FA5DB6" w:rsidRDefault="005C4623" w:rsidP="005C4623">
            <w:pPr>
              <w:spacing w:before="60" w:after="60" w:line="240" w:lineRule="auto"/>
              <w:ind w:left="44" w:hanging="10"/>
              <w:jc w:val="left"/>
              <w:rPr>
                <w:ins w:id="220" w:author="Gert Morlion" w:date="2024-08-23T11:09:00Z"/>
                <w:rFonts w:cs="Arial"/>
              </w:rPr>
            </w:pPr>
            <w:ins w:id="221" w:author="Gert Morlion" w:date="2024-08-23T11:09:00Z" w16du:dateUtc="2024-08-23T09: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BE21AB">
        <w:trPr>
          <w:cantSplit/>
          <w:jc w:val="center"/>
          <w:ins w:id="222" w:author="Gert Morlion" w:date="2024-08-23T11:09:00Z"/>
        </w:trPr>
        <w:tc>
          <w:tcPr>
            <w:tcW w:w="1271" w:type="dxa"/>
          </w:tcPr>
          <w:p w14:paraId="59C7115C" w14:textId="2DBBF915" w:rsidR="005C4623" w:rsidRPr="00FA5DB6" w:rsidRDefault="005C4623" w:rsidP="005C4623">
            <w:pPr>
              <w:spacing w:before="60" w:after="60" w:line="240" w:lineRule="auto"/>
              <w:jc w:val="left"/>
              <w:rPr>
                <w:ins w:id="223" w:author="Gert Morlion" w:date="2024-08-23T11:09:00Z"/>
                <w:rFonts w:cs="Arial"/>
              </w:rPr>
            </w:pPr>
            <w:ins w:id="224" w:author="Gert Morlion" w:date="2024-08-23T11:09:00Z" w16du:dateUtc="2024-08-23T09: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225" w:author="Gert Morlion" w:date="2024-08-23T11:09:00Z"/>
                <w:rFonts w:cs="Arial"/>
              </w:rPr>
            </w:pPr>
            <w:ins w:id="226" w:author="Gert Morlion" w:date="2024-08-23T11:09:00Z" w16du:dateUtc="2024-08-23T09: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227" w:author="Gert Morlion" w:date="2024-08-23T11:09:00Z"/>
                <w:rFonts w:cs="Arial"/>
              </w:rPr>
            </w:pPr>
            <w:ins w:id="228" w:author="Gert Morlion" w:date="2024-08-23T11:09:00Z" w16du:dateUtc="2024-08-23T09: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229" w:author="Gert Morlion" w:date="2024-08-23T11:09:00Z"/>
                <w:rFonts w:cs="Arial"/>
              </w:rPr>
            </w:pPr>
            <w:ins w:id="230" w:author="Gert Morlion" w:date="2024-08-23T11:09:00Z" w16du:dateUtc="2024-08-23T09:09:00Z">
              <w:r w:rsidRPr="00D22CCD">
                <w:rPr>
                  <w:rFonts w:ascii="Times New Roman" w:hAnsi="Times New Roman"/>
                </w:rPr>
                <w:t>Comparing of the S101PS draft to S401PS draft</w:t>
              </w:r>
            </w:ins>
          </w:p>
        </w:tc>
      </w:tr>
      <w:tr w:rsidR="005C4623" w14:paraId="24010111" w14:textId="77777777" w:rsidTr="00BE21AB">
        <w:trPr>
          <w:cantSplit/>
          <w:jc w:val="center"/>
          <w:ins w:id="231" w:author="Gert Morlion" w:date="2024-08-23T11:09:00Z"/>
        </w:trPr>
        <w:tc>
          <w:tcPr>
            <w:tcW w:w="1271" w:type="dxa"/>
          </w:tcPr>
          <w:p w14:paraId="57E5BDCB" w14:textId="2DBFB214" w:rsidR="005C4623" w:rsidRPr="00FA5DB6" w:rsidRDefault="005C4623" w:rsidP="005C4623">
            <w:pPr>
              <w:spacing w:before="60" w:after="60" w:line="240" w:lineRule="auto"/>
              <w:jc w:val="left"/>
              <w:rPr>
                <w:ins w:id="232" w:author="Gert Morlion" w:date="2024-08-23T11:09:00Z"/>
                <w:rFonts w:cs="Arial"/>
              </w:rPr>
            </w:pPr>
            <w:ins w:id="233" w:author="Gert Morlion" w:date="2024-08-23T11:09:00Z" w16du:dateUtc="2024-08-23T09: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234" w:author="Gert Morlion" w:date="2024-08-23T11:09:00Z"/>
                <w:rFonts w:cs="Arial"/>
              </w:rPr>
            </w:pPr>
            <w:ins w:id="235" w:author="Gert Morlion" w:date="2024-08-23T11:09:00Z" w16du:dateUtc="2024-08-23T09: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236" w:author="Gert Morlion" w:date="2024-08-23T11:09:00Z"/>
                <w:rFonts w:cs="Arial"/>
              </w:rPr>
            </w:pPr>
            <w:ins w:id="237" w:author="Gert Morlion" w:date="2024-08-23T11:09:00Z" w16du:dateUtc="2024-08-23T09: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jstalinea"/>
              <w:numPr>
                <w:ilvl w:val="0"/>
                <w:numId w:val="23"/>
              </w:numPr>
              <w:spacing w:before="120" w:after="120"/>
              <w:rPr>
                <w:ins w:id="238" w:author="Gert Morlion" w:date="2024-08-23T11:09:00Z" w16du:dateUtc="2024-08-23T09:09:00Z"/>
                <w:rFonts w:ascii="Times New Roman" w:hAnsi="Times New Roman"/>
              </w:rPr>
            </w:pPr>
            <w:ins w:id="239" w:author="Gert Morlion" w:date="2024-08-23T11:09:00Z" w16du:dateUtc="2024-08-23T09: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240" w:author="Gert Morlion" w:date="2024-08-23T11:09:00Z"/>
                <w:rFonts w:cs="Arial"/>
              </w:rPr>
            </w:pPr>
            <w:ins w:id="241" w:author="Gert Morlion" w:date="2024-08-23T11:09:00Z" w16du:dateUtc="2024-08-23T09:09:00Z">
              <w:r w:rsidRPr="00D22CCD">
                <w:rPr>
                  <w:rFonts w:ascii="Times New Roman" w:hAnsi="Times New Roman"/>
                </w:rPr>
                <w:t>Review</w:t>
              </w:r>
            </w:ins>
          </w:p>
        </w:tc>
      </w:tr>
      <w:tr w:rsidR="005C4623" w14:paraId="71B01409" w14:textId="77777777" w:rsidTr="00BE21AB">
        <w:trPr>
          <w:cantSplit/>
          <w:jc w:val="center"/>
          <w:ins w:id="242" w:author="Gert Morlion" w:date="2024-08-23T11:09:00Z"/>
        </w:trPr>
        <w:tc>
          <w:tcPr>
            <w:tcW w:w="1271" w:type="dxa"/>
          </w:tcPr>
          <w:p w14:paraId="5592ADBC" w14:textId="79BD2E8E" w:rsidR="005C4623" w:rsidRPr="00FA5DB6" w:rsidRDefault="005C4623" w:rsidP="005C4623">
            <w:pPr>
              <w:spacing w:before="60" w:after="60" w:line="240" w:lineRule="auto"/>
              <w:jc w:val="left"/>
              <w:rPr>
                <w:ins w:id="243" w:author="Gert Morlion" w:date="2024-08-23T11:09:00Z"/>
                <w:rFonts w:cs="Arial"/>
              </w:rPr>
            </w:pPr>
            <w:ins w:id="244" w:author="Gert Morlion" w:date="2024-08-23T11:09:00Z" w16du:dateUtc="2024-08-23T09: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245" w:author="Gert Morlion" w:date="2024-08-23T11:09:00Z"/>
                <w:rFonts w:cs="Arial"/>
              </w:rPr>
            </w:pPr>
            <w:ins w:id="246" w:author="Gert Morlion" w:date="2024-08-23T11:09:00Z" w16du:dateUtc="2024-08-23T09: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247" w:author="Gert Morlion" w:date="2024-08-23T11:09:00Z"/>
                <w:rFonts w:cs="Arial"/>
              </w:rPr>
            </w:pPr>
            <w:ins w:id="248" w:author="Gert Morlion" w:date="2024-08-23T11:09:00Z" w16du:dateUtc="2024-08-23T09: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249" w:author="Gert Morlion" w:date="2024-08-23T11:09:00Z"/>
                <w:rFonts w:cs="Arial"/>
              </w:rPr>
            </w:pPr>
            <w:ins w:id="250" w:author="Gert Morlion" w:date="2024-08-23T11:09:00Z" w16du:dateUtc="2024-08-23T09:09:00Z">
              <w:r w:rsidRPr="00D22CCD">
                <w:rPr>
                  <w:rFonts w:ascii="Times New Roman" w:hAnsi="Times New Roman"/>
                </w:rPr>
                <w:t>Removed all definitions of commission regulation after workgroup meeting</w:t>
              </w:r>
            </w:ins>
          </w:p>
        </w:tc>
      </w:tr>
      <w:tr w:rsidR="005C4623" w14:paraId="594826F8" w14:textId="77777777" w:rsidTr="00BE21AB">
        <w:trPr>
          <w:cantSplit/>
          <w:jc w:val="center"/>
          <w:ins w:id="251" w:author="Gert Morlion" w:date="2024-08-23T11:09:00Z"/>
        </w:trPr>
        <w:tc>
          <w:tcPr>
            <w:tcW w:w="1271" w:type="dxa"/>
          </w:tcPr>
          <w:p w14:paraId="0AFDA02C" w14:textId="1E74FE0B" w:rsidR="005C4623" w:rsidRPr="00FA5DB6" w:rsidRDefault="005C4623" w:rsidP="005C4623">
            <w:pPr>
              <w:spacing w:before="60" w:after="60" w:line="240" w:lineRule="auto"/>
              <w:jc w:val="left"/>
              <w:rPr>
                <w:ins w:id="252" w:author="Gert Morlion" w:date="2024-08-23T11:09:00Z"/>
                <w:rFonts w:cs="Arial"/>
              </w:rPr>
            </w:pPr>
            <w:ins w:id="253" w:author="Gert Morlion" w:date="2024-08-23T11:09:00Z" w16du:dateUtc="2024-08-23T09: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254" w:author="Gert Morlion" w:date="2024-08-23T11:09:00Z"/>
                <w:rFonts w:cs="Arial"/>
              </w:rPr>
            </w:pPr>
            <w:ins w:id="255" w:author="Gert Morlion" w:date="2024-08-23T11:09:00Z" w16du:dateUtc="2024-08-23T09: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256" w:author="Gert Morlion" w:date="2024-08-23T11:09:00Z"/>
                <w:rFonts w:cs="Arial"/>
              </w:rPr>
            </w:pPr>
            <w:ins w:id="257" w:author="Gert Morlion" w:date="2024-08-23T11:09:00Z" w16du:dateUtc="2024-08-23T09: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258" w:author="Gert Morlion" w:date="2024-08-23T11:09:00Z"/>
                <w:rFonts w:cs="Arial"/>
              </w:rPr>
            </w:pPr>
            <w:ins w:id="259" w:author="Gert Morlion" w:date="2024-08-23T11:09:00Z" w16du:dateUtc="2024-08-23T09:09:00Z">
              <w:r w:rsidRPr="00D22CCD">
                <w:rPr>
                  <w:rFonts w:ascii="Times New Roman" w:hAnsi="Times New Roman"/>
                </w:rPr>
                <w:t>Comparison with the final version of the S-101 PS. Last additions are marked in yellow</w:t>
              </w:r>
            </w:ins>
          </w:p>
        </w:tc>
      </w:tr>
      <w:tr w:rsidR="005C4623" w14:paraId="14ACB7AC" w14:textId="77777777" w:rsidTr="00BE21AB">
        <w:trPr>
          <w:cantSplit/>
          <w:jc w:val="center"/>
          <w:ins w:id="260" w:author="Gert Morlion" w:date="2024-08-23T11:09:00Z"/>
        </w:trPr>
        <w:tc>
          <w:tcPr>
            <w:tcW w:w="1271" w:type="dxa"/>
          </w:tcPr>
          <w:p w14:paraId="400BDA06" w14:textId="42969958" w:rsidR="005C4623" w:rsidRPr="00FA5DB6" w:rsidRDefault="005C4623" w:rsidP="005C4623">
            <w:pPr>
              <w:spacing w:before="60" w:after="60" w:line="240" w:lineRule="auto"/>
              <w:jc w:val="left"/>
              <w:rPr>
                <w:ins w:id="261" w:author="Gert Morlion" w:date="2024-08-23T11:09:00Z"/>
                <w:rFonts w:cs="Arial"/>
              </w:rPr>
            </w:pPr>
            <w:ins w:id="262" w:author="Gert Morlion" w:date="2024-08-23T11:09:00Z" w16du:dateUtc="2024-08-23T09: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263" w:author="Gert Morlion" w:date="2024-08-23T11:09:00Z"/>
                <w:rFonts w:cs="Arial"/>
              </w:rPr>
            </w:pPr>
            <w:ins w:id="264" w:author="Gert Morlion" w:date="2024-08-23T11:09:00Z" w16du:dateUtc="2024-08-23T09: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265" w:author="Gert Morlion" w:date="2024-08-23T11:09:00Z"/>
                <w:rFonts w:cs="Arial"/>
              </w:rPr>
            </w:pPr>
            <w:ins w:id="266" w:author="Gert Morlion" w:date="2024-08-23T11:09:00Z" w16du:dateUtc="2024-08-23T09: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267" w:author="Gert Morlion" w:date="2024-08-23T11:09:00Z"/>
                <w:rFonts w:cs="Arial"/>
              </w:rPr>
            </w:pPr>
            <w:ins w:id="268" w:author="Gert Morlion" w:date="2024-08-23T11:09:00Z" w16du:dateUtc="2024-08-23T09:09:00Z">
              <w:r>
                <w:rPr>
                  <w:rFonts w:ascii="Times New Roman" w:hAnsi="Times New Roman"/>
                </w:rPr>
                <w:t>Resolving comments and issues</w:t>
              </w:r>
            </w:ins>
          </w:p>
        </w:tc>
      </w:tr>
      <w:tr w:rsidR="005C4623" w14:paraId="4F6CB8F5" w14:textId="77777777" w:rsidTr="00BE21AB">
        <w:trPr>
          <w:cantSplit/>
          <w:jc w:val="center"/>
          <w:ins w:id="269" w:author="Gert Morlion" w:date="2024-08-23T11:09:00Z"/>
        </w:trPr>
        <w:tc>
          <w:tcPr>
            <w:tcW w:w="1271" w:type="dxa"/>
          </w:tcPr>
          <w:p w14:paraId="410F0D3D" w14:textId="42BA4072" w:rsidR="005C4623" w:rsidRPr="00FA5DB6" w:rsidRDefault="005C4623" w:rsidP="005C4623">
            <w:pPr>
              <w:spacing w:before="60" w:after="60" w:line="240" w:lineRule="auto"/>
              <w:jc w:val="left"/>
              <w:rPr>
                <w:ins w:id="270" w:author="Gert Morlion" w:date="2024-08-23T11:09:00Z"/>
                <w:rFonts w:cs="Arial"/>
              </w:rPr>
            </w:pPr>
            <w:ins w:id="271" w:author="Gert Morlion" w:date="2024-08-23T11:09:00Z" w16du:dateUtc="2024-08-23T09: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272" w:author="Gert Morlion" w:date="2024-08-23T11:09:00Z"/>
                <w:rFonts w:cs="Arial"/>
              </w:rPr>
            </w:pPr>
            <w:ins w:id="273" w:author="Gert Morlion" w:date="2024-08-23T11:09:00Z" w16du:dateUtc="2024-08-23T09: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274" w:author="Gert Morlion" w:date="2024-08-23T11:09:00Z"/>
                <w:rFonts w:cs="Arial"/>
              </w:rPr>
            </w:pPr>
            <w:ins w:id="275" w:author="Gert Morlion" w:date="2024-08-23T11:09:00Z" w16du:dateUtc="2024-08-23T09: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276" w:author="Gert Morlion" w:date="2024-08-23T11:09:00Z"/>
                <w:rFonts w:cs="Arial"/>
              </w:rPr>
            </w:pPr>
            <w:ins w:id="277" w:author="Gert Morlion" w:date="2024-08-23T11:09:00Z" w16du:dateUtc="2024-08-23T09:09:00Z">
              <w:r>
                <w:rPr>
                  <w:rFonts w:ascii="Times New Roman" w:hAnsi="Times New Roman"/>
                </w:rPr>
                <w:t>Amending last decisions IEHG and cleanup document</w:t>
              </w:r>
            </w:ins>
          </w:p>
        </w:tc>
      </w:tr>
      <w:tr w:rsidR="005C4623" w14:paraId="36338AFB" w14:textId="77777777" w:rsidTr="00BE21AB">
        <w:trPr>
          <w:cantSplit/>
          <w:jc w:val="center"/>
          <w:ins w:id="278" w:author="Gert Morlion" w:date="2024-08-23T11:09:00Z"/>
        </w:trPr>
        <w:tc>
          <w:tcPr>
            <w:tcW w:w="1271" w:type="dxa"/>
          </w:tcPr>
          <w:p w14:paraId="19007C54" w14:textId="1948A08E" w:rsidR="005C4623" w:rsidRPr="00FA5DB6" w:rsidRDefault="005C4623" w:rsidP="005C4623">
            <w:pPr>
              <w:spacing w:before="60" w:after="60" w:line="240" w:lineRule="auto"/>
              <w:jc w:val="left"/>
              <w:rPr>
                <w:ins w:id="279" w:author="Gert Morlion" w:date="2024-08-23T11:09:00Z"/>
                <w:rFonts w:cs="Arial"/>
              </w:rPr>
            </w:pPr>
            <w:ins w:id="280" w:author="Gert Morlion" w:date="2024-08-23T11:09:00Z" w16du:dateUtc="2024-08-23T09: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281" w:author="Gert Morlion" w:date="2024-08-23T11:09:00Z"/>
                <w:rFonts w:cs="Arial"/>
              </w:rPr>
            </w:pPr>
            <w:ins w:id="282" w:author="Gert Morlion" w:date="2024-08-23T11:09:00Z" w16du:dateUtc="2024-08-23T09: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283" w:author="Gert Morlion" w:date="2024-08-23T11:09:00Z"/>
                <w:rFonts w:cs="Arial"/>
              </w:rPr>
            </w:pPr>
            <w:ins w:id="284" w:author="Gert Morlion" w:date="2024-08-23T11:09:00Z" w16du:dateUtc="2024-08-23T09: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285" w:author="Gert Morlion" w:date="2024-08-23T11:09:00Z"/>
                <w:rFonts w:cs="Arial"/>
              </w:rPr>
            </w:pPr>
            <w:ins w:id="286" w:author="Gert Morlion" w:date="2024-08-23T11:09:00Z" w16du:dateUtc="2024-08-23T09:09:00Z">
              <w:r>
                <w:rPr>
                  <w:rFonts w:ascii="Times New Roman" w:hAnsi="Times New Roman"/>
                </w:rPr>
                <w:t>Updating to PS S-101 edition 1.1.0</w:t>
              </w:r>
            </w:ins>
          </w:p>
        </w:tc>
      </w:tr>
      <w:tr w:rsidR="005C4623" w14:paraId="365BDBA5" w14:textId="77777777" w:rsidTr="00BE21AB">
        <w:trPr>
          <w:cantSplit/>
          <w:jc w:val="center"/>
          <w:ins w:id="287" w:author="Gert Morlion" w:date="2024-08-23T11:09:00Z"/>
        </w:trPr>
        <w:tc>
          <w:tcPr>
            <w:tcW w:w="1271" w:type="dxa"/>
          </w:tcPr>
          <w:p w14:paraId="726798A5" w14:textId="220582C6" w:rsidR="005C4623" w:rsidRPr="00FA5DB6" w:rsidRDefault="005C4623" w:rsidP="005C4623">
            <w:pPr>
              <w:spacing w:before="60" w:after="60" w:line="240" w:lineRule="auto"/>
              <w:jc w:val="left"/>
              <w:rPr>
                <w:ins w:id="288" w:author="Gert Morlion" w:date="2024-08-23T11:09:00Z"/>
                <w:rFonts w:cs="Arial"/>
              </w:rPr>
            </w:pPr>
            <w:ins w:id="289" w:author="Gert Morlion" w:date="2024-08-23T11:09:00Z" w16du:dateUtc="2024-08-23T09: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290" w:author="Gert Morlion" w:date="2024-08-23T11:09:00Z"/>
                <w:rFonts w:cs="Arial"/>
              </w:rPr>
            </w:pPr>
            <w:ins w:id="291" w:author="Gert Morlion" w:date="2024-08-23T11:09:00Z" w16du:dateUtc="2024-08-23T09: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292" w:author="Gert Morlion" w:date="2024-08-23T11:09:00Z"/>
                <w:rFonts w:cs="Arial"/>
              </w:rPr>
            </w:pPr>
            <w:ins w:id="293" w:author="Gert Morlion" w:date="2024-08-23T11:09:00Z" w16du:dateUtc="2024-08-23T09: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294" w:author="Gert Morlion" w:date="2024-08-23T11:09:00Z"/>
                <w:rFonts w:cs="Arial"/>
              </w:rPr>
            </w:pPr>
            <w:ins w:id="295" w:author="Gert Morlion" w:date="2024-08-23T11:09:00Z" w16du:dateUtc="2024-08-23T09:09:00Z">
              <w:r>
                <w:rPr>
                  <w:rFonts w:ascii="Times New Roman" w:hAnsi="Times New Roman"/>
                </w:rPr>
                <w:t>Comparison with S-101 PS edition 1.4.1</w:t>
              </w:r>
            </w:ins>
          </w:p>
        </w:tc>
      </w:tr>
      <w:tr w:rsidR="005C4623" w14:paraId="415F94FD" w14:textId="77777777" w:rsidTr="00BE21AB">
        <w:trPr>
          <w:cantSplit/>
          <w:jc w:val="center"/>
          <w:ins w:id="296" w:author="Gert Morlion" w:date="2024-08-23T11:09:00Z"/>
        </w:trPr>
        <w:tc>
          <w:tcPr>
            <w:tcW w:w="1271" w:type="dxa"/>
          </w:tcPr>
          <w:p w14:paraId="7D06093A" w14:textId="58F87A07" w:rsidR="005C4623" w:rsidRPr="00FA5DB6" w:rsidRDefault="005C4623" w:rsidP="005C4623">
            <w:pPr>
              <w:spacing w:before="60" w:after="60" w:line="240" w:lineRule="auto"/>
              <w:jc w:val="left"/>
              <w:rPr>
                <w:ins w:id="297" w:author="Gert Morlion" w:date="2024-08-23T11:09:00Z"/>
                <w:rFonts w:cs="Arial"/>
              </w:rPr>
            </w:pPr>
            <w:ins w:id="298" w:author="Gert Morlion" w:date="2024-08-23T11:09:00Z" w16du:dateUtc="2024-08-23T09:09:00Z">
              <w:r w:rsidRPr="00D22CCD">
                <w:rPr>
                  <w:rFonts w:ascii="Times New Roman" w:hAnsi="Times New Roman"/>
                </w:rPr>
                <w:t>Version Number</w:t>
              </w:r>
            </w:ins>
          </w:p>
        </w:tc>
        <w:tc>
          <w:tcPr>
            <w:tcW w:w="1701" w:type="dxa"/>
          </w:tcPr>
          <w:p w14:paraId="6B9CF06D" w14:textId="544D4410" w:rsidR="005C4623" w:rsidRPr="00FA5DB6" w:rsidRDefault="005C4623" w:rsidP="005C4623">
            <w:pPr>
              <w:spacing w:before="60" w:after="60" w:line="240" w:lineRule="auto"/>
              <w:ind w:left="-1" w:firstLine="1"/>
              <w:jc w:val="left"/>
              <w:rPr>
                <w:ins w:id="299" w:author="Gert Morlion" w:date="2024-08-23T11:09:00Z"/>
                <w:rFonts w:cs="Arial"/>
              </w:rPr>
            </w:pPr>
            <w:ins w:id="300" w:author="Gert Morlion" w:date="2024-08-23T11:09:00Z" w16du:dateUtc="2024-08-23T09:09:00Z">
              <w:r w:rsidRPr="00D22CCD">
                <w:rPr>
                  <w:rFonts w:ascii="Times New Roman" w:hAnsi="Times New Roman"/>
                </w:rPr>
                <w:t>Date</w:t>
              </w:r>
            </w:ins>
          </w:p>
        </w:tc>
        <w:tc>
          <w:tcPr>
            <w:tcW w:w="1276" w:type="dxa"/>
          </w:tcPr>
          <w:p w14:paraId="7EC07743" w14:textId="2D0A46C5" w:rsidR="005C4623" w:rsidRPr="00FA5DB6" w:rsidRDefault="005C4623" w:rsidP="005C4623">
            <w:pPr>
              <w:spacing w:before="60" w:after="60" w:line="240" w:lineRule="auto"/>
              <w:ind w:firstLine="21"/>
              <w:jc w:val="left"/>
              <w:rPr>
                <w:ins w:id="301" w:author="Gert Morlion" w:date="2024-08-23T11:09:00Z"/>
                <w:rFonts w:cs="Arial"/>
              </w:rPr>
            </w:pPr>
            <w:ins w:id="302" w:author="Gert Morlion" w:date="2024-08-23T11:09:00Z" w16du:dateUtc="2024-08-23T09:09:00Z">
              <w:r w:rsidRPr="00D22CCD">
                <w:rPr>
                  <w:rFonts w:ascii="Times New Roman" w:hAnsi="Times New Roman"/>
                </w:rPr>
                <w:t>Author</w:t>
              </w:r>
            </w:ins>
          </w:p>
        </w:tc>
        <w:tc>
          <w:tcPr>
            <w:tcW w:w="5280" w:type="dxa"/>
          </w:tcPr>
          <w:p w14:paraId="38AC344F" w14:textId="379B434C" w:rsidR="005C4623" w:rsidRPr="00FA5DB6" w:rsidRDefault="005C4623" w:rsidP="005C4623">
            <w:pPr>
              <w:spacing w:before="60" w:after="60" w:line="240" w:lineRule="auto"/>
              <w:ind w:left="44" w:hanging="10"/>
              <w:jc w:val="left"/>
              <w:rPr>
                <w:ins w:id="303" w:author="Gert Morlion" w:date="2024-08-23T11:09:00Z"/>
                <w:rFonts w:cs="Arial"/>
              </w:rPr>
            </w:pPr>
            <w:ins w:id="304" w:author="Gert Morlion" w:date="2024-08-23T11:09:00Z" w16du:dateUtc="2024-08-23T09:09:00Z">
              <w:r w:rsidRPr="00D22CCD">
                <w:rPr>
                  <w:rFonts w:ascii="Times New Roman" w:hAnsi="Times New Roman"/>
                </w:rPr>
                <w:t>Purpose</w:t>
              </w:r>
            </w:ins>
          </w:p>
        </w:tc>
      </w:tr>
      <w:tr w:rsidR="005C4623" w14:paraId="461F6233" w14:textId="77777777" w:rsidTr="00BE21AB">
        <w:trPr>
          <w:cantSplit/>
          <w:jc w:val="center"/>
          <w:ins w:id="305" w:author="Gert Morlion" w:date="2024-08-23T11:09:00Z"/>
        </w:trPr>
        <w:tc>
          <w:tcPr>
            <w:tcW w:w="1271" w:type="dxa"/>
          </w:tcPr>
          <w:p w14:paraId="0AE38308" w14:textId="5213D48D" w:rsidR="005C4623" w:rsidRPr="00FA5DB6" w:rsidRDefault="005C4623" w:rsidP="005C4623">
            <w:pPr>
              <w:spacing w:before="60" w:after="60" w:line="240" w:lineRule="auto"/>
              <w:jc w:val="left"/>
              <w:rPr>
                <w:ins w:id="306" w:author="Gert Morlion" w:date="2024-08-23T11:09:00Z"/>
                <w:rFonts w:cs="Arial"/>
              </w:rPr>
            </w:pPr>
            <w:ins w:id="307" w:author="Gert Morlion" w:date="2024-08-23T11:09:00Z" w16du:dateUtc="2024-08-23T09:09:00Z">
              <w:r w:rsidRPr="00D22CCD">
                <w:rPr>
                  <w:rFonts w:ascii="Times New Roman" w:hAnsi="Times New Roman"/>
                </w:rPr>
                <w:t>Draft 0.0.2</w:t>
              </w:r>
            </w:ins>
          </w:p>
        </w:tc>
        <w:tc>
          <w:tcPr>
            <w:tcW w:w="1701" w:type="dxa"/>
          </w:tcPr>
          <w:p w14:paraId="55268A92" w14:textId="460074FB" w:rsidR="005C4623" w:rsidRPr="00FA5DB6" w:rsidRDefault="005C4623" w:rsidP="005C4623">
            <w:pPr>
              <w:spacing w:before="60" w:after="60" w:line="240" w:lineRule="auto"/>
              <w:ind w:left="-1" w:firstLine="1"/>
              <w:jc w:val="left"/>
              <w:rPr>
                <w:ins w:id="308" w:author="Gert Morlion" w:date="2024-08-23T11:09:00Z"/>
                <w:rFonts w:cs="Arial"/>
              </w:rPr>
            </w:pPr>
            <w:ins w:id="309" w:author="Gert Morlion" w:date="2024-08-23T11:09:00Z" w16du:dateUtc="2024-08-23T09:09:00Z">
              <w:r w:rsidRPr="00D22CCD">
                <w:rPr>
                  <w:rFonts w:ascii="Times New Roman" w:hAnsi="Times New Roman"/>
                </w:rPr>
                <w:t>July 2017</w:t>
              </w:r>
            </w:ins>
          </w:p>
        </w:tc>
        <w:tc>
          <w:tcPr>
            <w:tcW w:w="1276" w:type="dxa"/>
          </w:tcPr>
          <w:p w14:paraId="429ED383" w14:textId="511A91B7" w:rsidR="005C4623" w:rsidRPr="00FA5DB6" w:rsidRDefault="005C4623" w:rsidP="005C4623">
            <w:pPr>
              <w:spacing w:before="60" w:after="60" w:line="240" w:lineRule="auto"/>
              <w:ind w:firstLine="21"/>
              <w:jc w:val="left"/>
              <w:rPr>
                <w:ins w:id="310" w:author="Gert Morlion" w:date="2024-08-23T11:09:00Z"/>
                <w:rFonts w:cs="Arial"/>
              </w:rPr>
            </w:pPr>
            <w:proofErr w:type="spellStart"/>
            <w:ins w:id="311" w:author="Gert Morlion" w:date="2024-08-23T11:09:00Z" w16du:dateUtc="2024-08-23T09:09:00Z">
              <w:r w:rsidRPr="00D22CCD">
                <w:rPr>
                  <w:rFonts w:ascii="Times New Roman" w:hAnsi="Times New Roman"/>
                </w:rPr>
                <w:t>J.Powell</w:t>
              </w:r>
            </w:ins>
            <w:proofErr w:type="spellEnd"/>
          </w:p>
        </w:tc>
        <w:tc>
          <w:tcPr>
            <w:tcW w:w="5280" w:type="dxa"/>
          </w:tcPr>
          <w:p w14:paraId="62252593" w14:textId="3D4E046C" w:rsidR="005C4623" w:rsidRPr="00FA5DB6" w:rsidRDefault="005C4623" w:rsidP="005C4623">
            <w:pPr>
              <w:spacing w:before="60" w:after="60" w:line="240" w:lineRule="auto"/>
              <w:ind w:left="44" w:hanging="10"/>
              <w:jc w:val="left"/>
              <w:rPr>
                <w:ins w:id="312" w:author="Gert Morlion" w:date="2024-08-23T11:09:00Z"/>
                <w:rFonts w:cs="Arial"/>
              </w:rPr>
            </w:pPr>
            <w:ins w:id="313" w:author="Gert Morlion" w:date="2024-08-23T11:09:00Z" w16du:dateUtc="2024-08-23T09: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29FA4B7A" w14:textId="77777777" w:rsidTr="00BE21AB">
        <w:trPr>
          <w:cantSplit/>
          <w:jc w:val="center"/>
          <w:ins w:id="314" w:author="Gert Morlion" w:date="2024-08-23T11:09:00Z"/>
        </w:trPr>
        <w:tc>
          <w:tcPr>
            <w:tcW w:w="1271" w:type="dxa"/>
          </w:tcPr>
          <w:p w14:paraId="3D072AA6" w14:textId="7A43FDCA" w:rsidR="005C4623" w:rsidRPr="00FA5DB6" w:rsidRDefault="005C4623" w:rsidP="005C4623">
            <w:pPr>
              <w:spacing w:before="60" w:after="60" w:line="240" w:lineRule="auto"/>
              <w:jc w:val="left"/>
              <w:rPr>
                <w:ins w:id="315" w:author="Gert Morlion" w:date="2024-08-23T11:09:00Z"/>
                <w:rFonts w:cs="Arial"/>
              </w:rPr>
            </w:pPr>
            <w:ins w:id="316" w:author="Gert Morlion" w:date="2024-08-23T11:09:00Z" w16du:dateUtc="2024-08-23T09:09:00Z">
              <w:r w:rsidRPr="00D22CCD">
                <w:rPr>
                  <w:rFonts w:ascii="Times New Roman" w:hAnsi="Times New Roman"/>
                </w:rPr>
                <w:t>Draft 0.0.2</w:t>
              </w:r>
            </w:ins>
          </w:p>
        </w:tc>
        <w:tc>
          <w:tcPr>
            <w:tcW w:w="1701" w:type="dxa"/>
          </w:tcPr>
          <w:p w14:paraId="56FC0044" w14:textId="5741A4E6" w:rsidR="005C4623" w:rsidRPr="00FA5DB6" w:rsidRDefault="005C4623" w:rsidP="005C4623">
            <w:pPr>
              <w:spacing w:before="60" w:after="60" w:line="240" w:lineRule="auto"/>
              <w:ind w:left="-1" w:firstLine="1"/>
              <w:jc w:val="left"/>
              <w:rPr>
                <w:ins w:id="317" w:author="Gert Morlion" w:date="2024-08-23T11:09:00Z"/>
                <w:rFonts w:cs="Arial"/>
              </w:rPr>
            </w:pPr>
            <w:ins w:id="318" w:author="Gert Morlion" w:date="2024-08-23T11:09:00Z" w16du:dateUtc="2024-08-23T09:09:00Z">
              <w:r w:rsidRPr="00D22CCD">
                <w:rPr>
                  <w:rFonts w:ascii="Times New Roman" w:hAnsi="Times New Roman"/>
                </w:rPr>
                <w:t>July 2017</w:t>
              </w:r>
            </w:ins>
          </w:p>
        </w:tc>
        <w:tc>
          <w:tcPr>
            <w:tcW w:w="1276" w:type="dxa"/>
          </w:tcPr>
          <w:p w14:paraId="1CA30201" w14:textId="55B3C814" w:rsidR="005C4623" w:rsidRPr="00FA5DB6" w:rsidRDefault="005C4623" w:rsidP="005C4623">
            <w:pPr>
              <w:spacing w:before="60" w:after="60" w:line="240" w:lineRule="auto"/>
              <w:ind w:firstLine="21"/>
              <w:jc w:val="left"/>
              <w:rPr>
                <w:ins w:id="319" w:author="Gert Morlion" w:date="2024-08-23T11:09:00Z"/>
                <w:rFonts w:cs="Arial"/>
              </w:rPr>
            </w:pPr>
            <w:ins w:id="320" w:author="Gert Morlion" w:date="2024-08-23T11:09:00Z" w16du:dateUtc="2024-08-23T09:09:00Z">
              <w:r w:rsidRPr="00D22CCD">
                <w:rPr>
                  <w:rFonts w:ascii="Times New Roman" w:hAnsi="Times New Roman"/>
                </w:rPr>
                <w:t>Gert Morlion</w:t>
              </w:r>
            </w:ins>
          </w:p>
        </w:tc>
        <w:tc>
          <w:tcPr>
            <w:tcW w:w="5280" w:type="dxa"/>
          </w:tcPr>
          <w:p w14:paraId="349096E9" w14:textId="08400A52" w:rsidR="005C4623" w:rsidRPr="00FA5DB6" w:rsidRDefault="005C4623" w:rsidP="005C4623">
            <w:pPr>
              <w:spacing w:before="60" w:after="60" w:line="240" w:lineRule="auto"/>
              <w:ind w:left="44" w:hanging="10"/>
              <w:jc w:val="left"/>
              <w:rPr>
                <w:ins w:id="321" w:author="Gert Morlion" w:date="2024-08-23T11:09:00Z"/>
                <w:rFonts w:cs="Arial"/>
              </w:rPr>
            </w:pPr>
            <w:ins w:id="322" w:author="Gert Morlion" w:date="2024-08-23T11:09:00Z" w16du:dateUtc="2024-08-23T09:09:00Z">
              <w:r w:rsidRPr="00D22CCD">
                <w:rPr>
                  <w:rFonts w:ascii="Times New Roman" w:hAnsi="Times New Roman"/>
                </w:rPr>
                <w:t>Comparing of the S101PS draft to S401PS draft</w:t>
              </w:r>
            </w:ins>
          </w:p>
        </w:tc>
      </w:tr>
      <w:tr w:rsidR="005C4623" w14:paraId="228866E0" w14:textId="77777777" w:rsidTr="00BE21AB">
        <w:trPr>
          <w:cantSplit/>
          <w:jc w:val="center"/>
          <w:ins w:id="323" w:author="Gert Morlion" w:date="2024-08-23T11:09:00Z"/>
        </w:trPr>
        <w:tc>
          <w:tcPr>
            <w:tcW w:w="1271" w:type="dxa"/>
          </w:tcPr>
          <w:p w14:paraId="022E5134" w14:textId="5DDEE258" w:rsidR="005C4623" w:rsidRPr="00FA5DB6" w:rsidRDefault="005C4623" w:rsidP="005C4623">
            <w:pPr>
              <w:spacing w:before="60" w:after="60" w:line="240" w:lineRule="auto"/>
              <w:jc w:val="left"/>
              <w:rPr>
                <w:ins w:id="324" w:author="Gert Morlion" w:date="2024-08-23T11:09:00Z"/>
                <w:rFonts w:cs="Arial"/>
              </w:rPr>
            </w:pPr>
            <w:ins w:id="325" w:author="Gert Morlion" w:date="2024-08-23T11:09:00Z" w16du:dateUtc="2024-08-23T09:09:00Z">
              <w:r w:rsidRPr="00D22CCD">
                <w:rPr>
                  <w:rFonts w:ascii="Times New Roman" w:hAnsi="Times New Roman"/>
                </w:rPr>
                <w:t>Draft 0.0.2</w:t>
              </w:r>
            </w:ins>
          </w:p>
        </w:tc>
        <w:tc>
          <w:tcPr>
            <w:tcW w:w="1701" w:type="dxa"/>
          </w:tcPr>
          <w:p w14:paraId="45EDEF1D" w14:textId="301B4A83" w:rsidR="005C4623" w:rsidRPr="00FA5DB6" w:rsidRDefault="005C4623" w:rsidP="005C4623">
            <w:pPr>
              <w:spacing w:before="60" w:after="60" w:line="240" w:lineRule="auto"/>
              <w:ind w:left="-1" w:firstLine="1"/>
              <w:jc w:val="left"/>
              <w:rPr>
                <w:ins w:id="326" w:author="Gert Morlion" w:date="2024-08-23T11:09:00Z"/>
                <w:rFonts w:cs="Arial"/>
              </w:rPr>
            </w:pPr>
            <w:ins w:id="327" w:author="Gert Morlion" w:date="2024-08-23T11:09:00Z" w16du:dateUtc="2024-08-23T09:09:00Z">
              <w:r w:rsidRPr="00D22CCD">
                <w:rPr>
                  <w:rFonts w:ascii="Times New Roman" w:hAnsi="Times New Roman"/>
                </w:rPr>
                <w:t>April 2018</w:t>
              </w:r>
            </w:ins>
          </w:p>
        </w:tc>
        <w:tc>
          <w:tcPr>
            <w:tcW w:w="1276" w:type="dxa"/>
          </w:tcPr>
          <w:p w14:paraId="53FB005B" w14:textId="649ACBEA" w:rsidR="005C4623" w:rsidRPr="00FA5DB6" w:rsidRDefault="005C4623" w:rsidP="005C4623">
            <w:pPr>
              <w:spacing w:before="60" w:after="60" w:line="240" w:lineRule="auto"/>
              <w:ind w:firstLine="21"/>
              <w:jc w:val="left"/>
              <w:rPr>
                <w:ins w:id="328" w:author="Gert Morlion" w:date="2024-08-23T11:09:00Z"/>
                <w:rFonts w:cs="Arial"/>
              </w:rPr>
            </w:pPr>
            <w:ins w:id="329" w:author="Gert Morlion" w:date="2024-08-23T11:09:00Z" w16du:dateUtc="2024-08-23T09:09:00Z">
              <w:r w:rsidRPr="00D22CCD">
                <w:rPr>
                  <w:rFonts w:ascii="Times New Roman" w:hAnsi="Times New Roman"/>
                </w:rPr>
                <w:t>Gert Morlion</w:t>
              </w:r>
            </w:ins>
          </w:p>
        </w:tc>
        <w:tc>
          <w:tcPr>
            <w:tcW w:w="5280" w:type="dxa"/>
          </w:tcPr>
          <w:p w14:paraId="5423EB35" w14:textId="77777777" w:rsidR="005C4623" w:rsidRPr="00D22CCD" w:rsidRDefault="005C4623" w:rsidP="005C4623">
            <w:pPr>
              <w:pStyle w:val="Lijstalinea"/>
              <w:numPr>
                <w:ilvl w:val="0"/>
                <w:numId w:val="23"/>
              </w:numPr>
              <w:spacing w:before="120" w:after="120"/>
              <w:rPr>
                <w:ins w:id="330" w:author="Gert Morlion" w:date="2024-08-23T11:09:00Z" w16du:dateUtc="2024-08-23T09:09:00Z"/>
                <w:rFonts w:ascii="Times New Roman" w:hAnsi="Times New Roman"/>
              </w:rPr>
            </w:pPr>
            <w:ins w:id="331" w:author="Gert Morlion" w:date="2024-08-23T11:09:00Z" w16du:dateUtc="2024-08-23T09:09:00Z">
              <w:r w:rsidRPr="00D22CCD">
                <w:rPr>
                  <w:rFonts w:ascii="Times New Roman" w:hAnsi="Times New Roman"/>
                </w:rPr>
                <w:t>Check of definitions</w:t>
              </w:r>
            </w:ins>
          </w:p>
          <w:p w14:paraId="5F498537" w14:textId="01033B7B" w:rsidR="005C4623" w:rsidRPr="00FA5DB6" w:rsidRDefault="005C4623" w:rsidP="005C4623">
            <w:pPr>
              <w:spacing w:before="60" w:after="60" w:line="240" w:lineRule="auto"/>
              <w:ind w:left="44" w:hanging="10"/>
              <w:jc w:val="left"/>
              <w:rPr>
                <w:ins w:id="332" w:author="Gert Morlion" w:date="2024-08-23T11:09:00Z"/>
                <w:rFonts w:cs="Arial"/>
              </w:rPr>
            </w:pPr>
            <w:ins w:id="333" w:author="Gert Morlion" w:date="2024-08-23T11:09:00Z" w16du:dateUtc="2024-08-23T09:09:00Z">
              <w:r w:rsidRPr="00D22CCD">
                <w:rPr>
                  <w:rFonts w:ascii="Times New Roman" w:hAnsi="Times New Roman"/>
                </w:rPr>
                <w:t>Review</w:t>
              </w:r>
            </w:ins>
          </w:p>
        </w:tc>
      </w:tr>
      <w:tr w:rsidR="005C4623" w14:paraId="38F86BED" w14:textId="77777777" w:rsidTr="00BE21AB">
        <w:trPr>
          <w:cantSplit/>
          <w:jc w:val="center"/>
          <w:ins w:id="334" w:author="Gert Morlion" w:date="2024-08-23T11:09:00Z"/>
        </w:trPr>
        <w:tc>
          <w:tcPr>
            <w:tcW w:w="1271" w:type="dxa"/>
          </w:tcPr>
          <w:p w14:paraId="65DF5552" w14:textId="471C485A" w:rsidR="005C4623" w:rsidRPr="00FA5DB6" w:rsidRDefault="005C4623" w:rsidP="005C4623">
            <w:pPr>
              <w:spacing w:before="60" w:after="60" w:line="240" w:lineRule="auto"/>
              <w:jc w:val="left"/>
              <w:rPr>
                <w:ins w:id="335" w:author="Gert Morlion" w:date="2024-08-23T11:09:00Z"/>
                <w:rFonts w:cs="Arial"/>
              </w:rPr>
            </w:pPr>
            <w:ins w:id="336" w:author="Gert Morlion" w:date="2024-08-23T11:09:00Z" w16du:dateUtc="2024-08-23T09:09:00Z">
              <w:r w:rsidRPr="00D22CCD">
                <w:rPr>
                  <w:rFonts w:ascii="Times New Roman" w:hAnsi="Times New Roman"/>
                </w:rPr>
                <w:t>Draft 0.0.2</w:t>
              </w:r>
            </w:ins>
          </w:p>
        </w:tc>
        <w:tc>
          <w:tcPr>
            <w:tcW w:w="1701" w:type="dxa"/>
          </w:tcPr>
          <w:p w14:paraId="43D92299" w14:textId="4C5A0DDA" w:rsidR="005C4623" w:rsidRPr="00FA5DB6" w:rsidRDefault="005C4623" w:rsidP="005C4623">
            <w:pPr>
              <w:spacing w:before="60" w:after="60" w:line="240" w:lineRule="auto"/>
              <w:ind w:left="-1" w:firstLine="1"/>
              <w:jc w:val="left"/>
              <w:rPr>
                <w:ins w:id="337" w:author="Gert Morlion" w:date="2024-08-23T11:09:00Z"/>
                <w:rFonts w:cs="Arial"/>
              </w:rPr>
            </w:pPr>
            <w:ins w:id="338" w:author="Gert Morlion" w:date="2024-08-23T11:09:00Z" w16du:dateUtc="2024-08-23T09:09:00Z">
              <w:r w:rsidRPr="00D22CCD">
                <w:rPr>
                  <w:rFonts w:ascii="Times New Roman" w:hAnsi="Times New Roman"/>
                </w:rPr>
                <w:t>June 2018</w:t>
              </w:r>
            </w:ins>
          </w:p>
        </w:tc>
        <w:tc>
          <w:tcPr>
            <w:tcW w:w="1276" w:type="dxa"/>
          </w:tcPr>
          <w:p w14:paraId="7C11326D" w14:textId="5FD057DA" w:rsidR="005C4623" w:rsidRPr="00FA5DB6" w:rsidRDefault="005C4623" w:rsidP="005C4623">
            <w:pPr>
              <w:spacing w:before="60" w:after="60" w:line="240" w:lineRule="auto"/>
              <w:ind w:firstLine="21"/>
              <w:jc w:val="left"/>
              <w:rPr>
                <w:ins w:id="339" w:author="Gert Morlion" w:date="2024-08-23T11:09:00Z"/>
                <w:rFonts w:cs="Arial"/>
              </w:rPr>
            </w:pPr>
            <w:ins w:id="340" w:author="Gert Morlion" w:date="2024-08-23T11:09:00Z" w16du:dateUtc="2024-08-23T09:09:00Z">
              <w:r w:rsidRPr="00D22CCD">
                <w:rPr>
                  <w:rFonts w:ascii="Times New Roman" w:hAnsi="Times New Roman"/>
                </w:rPr>
                <w:t>Gert Morlion</w:t>
              </w:r>
            </w:ins>
          </w:p>
        </w:tc>
        <w:tc>
          <w:tcPr>
            <w:tcW w:w="5280" w:type="dxa"/>
          </w:tcPr>
          <w:p w14:paraId="3AC8808D" w14:textId="672AB32F" w:rsidR="005C4623" w:rsidRPr="00FA5DB6" w:rsidRDefault="005C4623" w:rsidP="005C4623">
            <w:pPr>
              <w:spacing w:before="60" w:after="60" w:line="240" w:lineRule="auto"/>
              <w:ind w:left="44" w:hanging="10"/>
              <w:jc w:val="left"/>
              <w:rPr>
                <w:ins w:id="341" w:author="Gert Morlion" w:date="2024-08-23T11:09:00Z"/>
                <w:rFonts w:cs="Arial"/>
              </w:rPr>
            </w:pPr>
            <w:ins w:id="342" w:author="Gert Morlion" w:date="2024-08-23T11:09:00Z" w16du:dateUtc="2024-08-23T09:09:00Z">
              <w:r w:rsidRPr="00D22CCD">
                <w:rPr>
                  <w:rFonts w:ascii="Times New Roman" w:hAnsi="Times New Roman"/>
                </w:rPr>
                <w:t>Removed all definitions of commission regulation after workgroup meeting</w:t>
              </w:r>
            </w:ins>
          </w:p>
        </w:tc>
      </w:tr>
      <w:tr w:rsidR="005C4623" w14:paraId="29F4D7B8" w14:textId="77777777" w:rsidTr="00BE21AB">
        <w:trPr>
          <w:cantSplit/>
          <w:jc w:val="center"/>
          <w:ins w:id="343" w:author="Gert Morlion" w:date="2024-08-23T11:09:00Z"/>
        </w:trPr>
        <w:tc>
          <w:tcPr>
            <w:tcW w:w="1271" w:type="dxa"/>
          </w:tcPr>
          <w:p w14:paraId="2D51409C" w14:textId="7CB51639" w:rsidR="005C4623" w:rsidRPr="00FA5DB6" w:rsidRDefault="005C4623" w:rsidP="005C4623">
            <w:pPr>
              <w:spacing w:before="60" w:after="60" w:line="240" w:lineRule="auto"/>
              <w:jc w:val="left"/>
              <w:rPr>
                <w:ins w:id="344" w:author="Gert Morlion" w:date="2024-08-23T11:09:00Z"/>
                <w:rFonts w:cs="Arial"/>
              </w:rPr>
            </w:pPr>
            <w:ins w:id="345" w:author="Gert Morlion" w:date="2024-08-23T11:09:00Z" w16du:dateUtc="2024-08-23T09:09:00Z">
              <w:r w:rsidRPr="00D22CCD">
                <w:rPr>
                  <w:rFonts w:ascii="Times New Roman" w:hAnsi="Times New Roman"/>
                </w:rPr>
                <w:t>Draft 0.0.3</w:t>
              </w:r>
            </w:ins>
          </w:p>
        </w:tc>
        <w:tc>
          <w:tcPr>
            <w:tcW w:w="1701" w:type="dxa"/>
          </w:tcPr>
          <w:p w14:paraId="21286E86" w14:textId="2955AB1E" w:rsidR="005C4623" w:rsidRPr="00FA5DB6" w:rsidRDefault="005C4623" w:rsidP="005C4623">
            <w:pPr>
              <w:spacing w:before="60" w:after="60" w:line="240" w:lineRule="auto"/>
              <w:ind w:left="-1" w:firstLine="1"/>
              <w:jc w:val="left"/>
              <w:rPr>
                <w:ins w:id="346" w:author="Gert Morlion" w:date="2024-08-23T11:09:00Z"/>
                <w:rFonts w:cs="Arial"/>
              </w:rPr>
            </w:pPr>
            <w:ins w:id="347" w:author="Gert Morlion" w:date="2024-08-23T11:09:00Z" w16du:dateUtc="2024-08-23T09:09:00Z">
              <w:r w:rsidRPr="00D22CCD">
                <w:rPr>
                  <w:rFonts w:ascii="Times New Roman" w:hAnsi="Times New Roman"/>
                </w:rPr>
                <w:t>February 2019</w:t>
              </w:r>
            </w:ins>
          </w:p>
        </w:tc>
        <w:tc>
          <w:tcPr>
            <w:tcW w:w="1276" w:type="dxa"/>
          </w:tcPr>
          <w:p w14:paraId="2724D9F5" w14:textId="4AA10F7F" w:rsidR="005C4623" w:rsidRPr="00FA5DB6" w:rsidRDefault="005C4623" w:rsidP="005C4623">
            <w:pPr>
              <w:spacing w:before="60" w:after="60" w:line="240" w:lineRule="auto"/>
              <w:ind w:firstLine="21"/>
              <w:jc w:val="left"/>
              <w:rPr>
                <w:ins w:id="348" w:author="Gert Morlion" w:date="2024-08-23T11:09:00Z"/>
                <w:rFonts w:cs="Arial"/>
              </w:rPr>
            </w:pPr>
            <w:ins w:id="349" w:author="Gert Morlion" w:date="2024-08-23T11:09:00Z" w16du:dateUtc="2024-08-23T09:09:00Z">
              <w:r w:rsidRPr="00D22CCD">
                <w:rPr>
                  <w:rFonts w:ascii="Times New Roman" w:hAnsi="Times New Roman"/>
                </w:rPr>
                <w:t>Gert Morlion</w:t>
              </w:r>
            </w:ins>
          </w:p>
        </w:tc>
        <w:tc>
          <w:tcPr>
            <w:tcW w:w="5280" w:type="dxa"/>
          </w:tcPr>
          <w:p w14:paraId="4BCA4639" w14:textId="651910F2" w:rsidR="005C4623" w:rsidRPr="00FA5DB6" w:rsidRDefault="005C4623" w:rsidP="005C4623">
            <w:pPr>
              <w:spacing w:before="60" w:after="60" w:line="240" w:lineRule="auto"/>
              <w:ind w:left="44" w:hanging="10"/>
              <w:jc w:val="left"/>
              <w:rPr>
                <w:ins w:id="350" w:author="Gert Morlion" w:date="2024-08-23T11:09:00Z"/>
                <w:rFonts w:cs="Arial"/>
              </w:rPr>
            </w:pPr>
            <w:ins w:id="351" w:author="Gert Morlion" w:date="2024-08-23T11:09:00Z" w16du:dateUtc="2024-08-23T09:09:00Z">
              <w:r w:rsidRPr="00D22CCD">
                <w:rPr>
                  <w:rFonts w:ascii="Times New Roman" w:hAnsi="Times New Roman"/>
                </w:rPr>
                <w:t>Comparison with the final version of the S-101 PS. Last additions are marked in yellow</w:t>
              </w:r>
            </w:ins>
          </w:p>
        </w:tc>
      </w:tr>
      <w:tr w:rsidR="005C4623" w14:paraId="2A59B929" w14:textId="77777777" w:rsidTr="00BE21AB">
        <w:trPr>
          <w:cantSplit/>
          <w:jc w:val="center"/>
          <w:ins w:id="352" w:author="Gert Morlion" w:date="2024-08-23T11:09:00Z"/>
        </w:trPr>
        <w:tc>
          <w:tcPr>
            <w:tcW w:w="1271" w:type="dxa"/>
          </w:tcPr>
          <w:p w14:paraId="31046D9C" w14:textId="186AEFAD" w:rsidR="005C4623" w:rsidRPr="00FA5DB6" w:rsidRDefault="005C4623" w:rsidP="005C4623">
            <w:pPr>
              <w:spacing w:before="60" w:after="60" w:line="240" w:lineRule="auto"/>
              <w:jc w:val="left"/>
              <w:rPr>
                <w:ins w:id="353" w:author="Gert Morlion" w:date="2024-08-23T11:09:00Z"/>
                <w:rFonts w:cs="Arial"/>
              </w:rPr>
            </w:pPr>
            <w:ins w:id="354" w:author="Gert Morlion" w:date="2024-08-23T11:09:00Z" w16du:dateUtc="2024-08-23T09:09:00Z">
              <w:r>
                <w:rPr>
                  <w:rFonts w:ascii="Times New Roman" w:hAnsi="Times New Roman"/>
                </w:rPr>
                <w:t>Draft 0.0.3</w:t>
              </w:r>
            </w:ins>
          </w:p>
        </w:tc>
        <w:tc>
          <w:tcPr>
            <w:tcW w:w="1701" w:type="dxa"/>
          </w:tcPr>
          <w:p w14:paraId="11EDC341" w14:textId="23BFE386" w:rsidR="005C4623" w:rsidRPr="00FA5DB6" w:rsidRDefault="005C4623" w:rsidP="005C4623">
            <w:pPr>
              <w:spacing w:before="60" w:after="60" w:line="240" w:lineRule="auto"/>
              <w:ind w:left="-1" w:firstLine="1"/>
              <w:jc w:val="left"/>
              <w:rPr>
                <w:ins w:id="355" w:author="Gert Morlion" w:date="2024-08-23T11:09:00Z"/>
                <w:rFonts w:cs="Arial"/>
              </w:rPr>
            </w:pPr>
            <w:ins w:id="356" w:author="Gert Morlion" w:date="2024-08-23T11:09:00Z" w16du:dateUtc="2024-08-23T09:09:00Z">
              <w:r>
                <w:rPr>
                  <w:rFonts w:ascii="Times New Roman" w:hAnsi="Times New Roman"/>
                </w:rPr>
                <w:t>April 2019</w:t>
              </w:r>
            </w:ins>
          </w:p>
        </w:tc>
        <w:tc>
          <w:tcPr>
            <w:tcW w:w="1276" w:type="dxa"/>
          </w:tcPr>
          <w:p w14:paraId="69685653" w14:textId="70472C88" w:rsidR="005C4623" w:rsidRPr="00FA5DB6" w:rsidRDefault="005C4623" w:rsidP="005C4623">
            <w:pPr>
              <w:spacing w:before="60" w:after="60" w:line="240" w:lineRule="auto"/>
              <w:ind w:firstLine="21"/>
              <w:jc w:val="left"/>
              <w:rPr>
                <w:ins w:id="357" w:author="Gert Morlion" w:date="2024-08-23T11:09:00Z"/>
                <w:rFonts w:cs="Arial"/>
              </w:rPr>
            </w:pPr>
            <w:ins w:id="358" w:author="Gert Morlion" w:date="2024-08-23T11:09:00Z" w16du:dateUtc="2024-08-23T09:09:00Z">
              <w:r>
                <w:rPr>
                  <w:rFonts w:ascii="Times New Roman" w:hAnsi="Times New Roman"/>
                </w:rPr>
                <w:t>Gert Morlion</w:t>
              </w:r>
            </w:ins>
          </w:p>
        </w:tc>
        <w:tc>
          <w:tcPr>
            <w:tcW w:w="5280" w:type="dxa"/>
          </w:tcPr>
          <w:p w14:paraId="62C49374" w14:textId="2582D202" w:rsidR="005C4623" w:rsidRPr="00FA5DB6" w:rsidRDefault="005C4623" w:rsidP="005C4623">
            <w:pPr>
              <w:spacing w:before="60" w:after="60" w:line="240" w:lineRule="auto"/>
              <w:ind w:left="44" w:hanging="10"/>
              <w:jc w:val="left"/>
              <w:rPr>
                <w:ins w:id="359" w:author="Gert Morlion" w:date="2024-08-23T11:09:00Z"/>
                <w:rFonts w:cs="Arial"/>
              </w:rPr>
            </w:pPr>
            <w:ins w:id="360" w:author="Gert Morlion" w:date="2024-08-23T11:09:00Z" w16du:dateUtc="2024-08-23T09:09:00Z">
              <w:r>
                <w:rPr>
                  <w:rFonts w:ascii="Times New Roman" w:hAnsi="Times New Roman"/>
                </w:rPr>
                <w:t>Resolving comments and issues</w:t>
              </w:r>
            </w:ins>
          </w:p>
        </w:tc>
      </w:tr>
      <w:tr w:rsidR="005C4623" w14:paraId="1DDF87AF" w14:textId="77777777" w:rsidTr="00BE21AB">
        <w:trPr>
          <w:cantSplit/>
          <w:jc w:val="center"/>
          <w:ins w:id="361" w:author="Gert Morlion" w:date="2024-08-23T11:09:00Z"/>
        </w:trPr>
        <w:tc>
          <w:tcPr>
            <w:tcW w:w="1271" w:type="dxa"/>
          </w:tcPr>
          <w:p w14:paraId="4F212293" w14:textId="187C65CB" w:rsidR="005C4623" w:rsidRPr="00FA5DB6" w:rsidRDefault="005C4623" w:rsidP="005C4623">
            <w:pPr>
              <w:spacing w:before="60" w:after="60" w:line="240" w:lineRule="auto"/>
              <w:jc w:val="left"/>
              <w:rPr>
                <w:ins w:id="362" w:author="Gert Morlion" w:date="2024-08-23T11:09:00Z"/>
                <w:rFonts w:cs="Arial"/>
              </w:rPr>
            </w:pPr>
            <w:ins w:id="363" w:author="Gert Morlion" w:date="2024-08-23T11:09:00Z" w16du:dateUtc="2024-08-23T09:09:00Z">
              <w:r>
                <w:rPr>
                  <w:rFonts w:ascii="Times New Roman" w:hAnsi="Times New Roman"/>
                </w:rPr>
                <w:t>Draft 1.0.0</w:t>
              </w:r>
            </w:ins>
          </w:p>
        </w:tc>
        <w:tc>
          <w:tcPr>
            <w:tcW w:w="1701" w:type="dxa"/>
          </w:tcPr>
          <w:p w14:paraId="45384296" w14:textId="4A9BD7A1" w:rsidR="005C4623" w:rsidRPr="00FA5DB6" w:rsidRDefault="005C4623" w:rsidP="005C4623">
            <w:pPr>
              <w:spacing w:before="60" w:after="60" w:line="240" w:lineRule="auto"/>
              <w:ind w:left="-1" w:firstLine="1"/>
              <w:jc w:val="left"/>
              <w:rPr>
                <w:ins w:id="364" w:author="Gert Morlion" w:date="2024-08-23T11:09:00Z"/>
                <w:rFonts w:cs="Arial"/>
              </w:rPr>
            </w:pPr>
            <w:ins w:id="365" w:author="Gert Morlion" w:date="2024-08-23T11:09:00Z" w16du:dateUtc="2024-08-23T09:09:00Z">
              <w:r>
                <w:rPr>
                  <w:rFonts w:ascii="Times New Roman" w:hAnsi="Times New Roman"/>
                </w:rPr>
                <w:t>November 2019</w:t>
              </w:r>
            </w:ins>
          </w:p>
        </w:tc>
        <w:tc>
          <w:tcPr>
            <w:tcW w:w="1276" w:type="dxa"/>
          </w:tcPr>
          <w:p w14:paraId="1A5F3E86" w14:textId="01A972F3" w:rsidR="005C4623" w:rsidRPr="00FA5DB6" w:rsidRDefault="005C4623" w:rsidP="005C4623">
            <w:pPr>
              <w:spacing w:before="60" w:after="60" w:line="240" w:lineRule="auto"/>
              <w:ind w:firstLine="21"/>
              <w:jc w:val="left"/>
              <w:rPr>
                <w:ins w:id="366" w:author="Gert Morlion" w:date="2024-08-23T11:09:00Z"/>
                <w:rFonts w:cs="Arial"/>
              </w:rPr>
            </w:pPr>
            <w:ins w:id="367" w:author="Gert Morlion" w:date="2024-08-23T11:09:00Z" w16du:dateUtc="2024-08-23T09:09:00Z">
              <w:r>
                <w:rPr>
                  <w:rFonts w:ascii="Times New Roman" w:hAnsi="Times New Roman"/>
                </w:rPr>
                <w:t>Gert Morlion</w:t>
              </w:r>
            </w:ins>
          </w:p>
        </w:tc>
        <w:tc>
          <w:tcPr>
            <w:tcW w:w="5280" w:type="dxa"/>
          </w:tcPr>
          <w:p w14:paraId="52EE5FD6" w14:textId="38B5291E" w:rsidR="005C4623" w:rsidRPr="00FA5DB6" w:rsidRDefault="005C4623" w:rsidP="005C4623">
            <w:pPr>
              <w:spacing w:before="60" w:after="60" w:line="240" w:lineRule="auto"/>
              <w:ind w:left="44" w:hanging="10"/>
              <w:jc w:val="left"/>
              <w:rPr>
                <w:ins w:id="368" w:author="Gert Morlion" w:date="2024-08-23T11:09:00Z"/>
                <w:rFonts w:cs="Arial"/>
              </w:rPr>
            </w:pPr>
            <w:ins w:id="369" w:author="Gert Morlion" w:date="2024-08-23T11:09:00Z" w16du:dateUtc="2024-08-23T09:09:00Z">
              <w:r>
                <w:rPr>
                  <w:rFonts w:ascii="Times New Roman" w:hAnsi="Times New Roman"/>
                </w:rPr>
                <w:t>Amending last decisions IEHG and cleanup document</w:t>
              </w:r>
            </w:ins>
          </w:p>
        </w:tc>
      </w:tr>
      <w:tr w:rsidR="005C4623" w14:paraId="56852E8C" w14:textId="77777777" w:rsidTr="00BE21AB">
        <w:trPr>
          <w:cantSplit/>
          <w:jc w:val="center"/>
          <w:ins w:id="370" w:author="Gert Morlion" w:date="2024-08-23T11:09:00Z"/>
        </w:trPr>
        <w:tc>
          <w:tcPr>
            <w:tcW w:w="1271" w:type="dxa"/>
          </w:tcPr>
          <w:p w14:paraId="2365107B" w14:textId="60DA23E4" w:rsidR="005C4623" w:rsidRPr="00FA5DB6" w:rsidRDefault="005C4623" w:rsidP="005C4623">
            <w:pPr>
              <w:spacing w:before="60" w:after="60" w:line="240" w:lineRule="auto"/>
              <w:jc w:val="left"/>
              <w:rPr>
                <w:ins w:id="371" w:author="Gert Morlion" w:date="2024-08-23T11:09:00Z"/>
                <w:rFonts w:cs="Arial"/>
              </w:rPr>
            </w:pPr>
            <w:ins w:id="372" w:author="Gert Morlion" w:date="2024-08-23T11:09:00Z" w16du:dateUtc="2024-08-23T09:09:00Z">
              <w:r>
                <w:rPr>
                  <w:rFonts w:ascii="Times New Roman" w:hAnsi="Times New Roman"/>
                </w:rPr>
                <w:t>Draft 1.1.0</w:t>
              </w:r>
            </w:ins>
          </w:p>
        </w:tc>
        <w:tc>
          <w:tcPr>
            <w:tcW w:w="1701" w:type="dxa"/>
          </w:tcPr>
          <w:p w14:paraId="7735F23B" w14:textId="2AC6F718" w:rsidR="005C4623" w:rsidRPr="00FA5DB6" w:rsidRDefault="005C4623" w:rsidP="005C4623">
            <w:pPr>
              <w:spacing w:before="60" w:after="60" w:line="240" w:lineRule="auto"/>
              <w:ind w:left="-1" w:firstLine="1"/>
              <w:jc w:val="left"/>
              <w:rPr>
                <w:ins w:id="373" w:author="Gert Morlion" w:date="2024-08-23T11:09:00Z"/>
                <w:rFonts w:cs="Arial"/>
              </w:rPr>
            </w:pPr>
            <w:ins w:id="374" w:author="Gert Morlion" w:date="2024-08-23T11:09:00Z" w16du:dateUtc="2024-08-23T09:09:00Z">
              <w:r>
                <w:rPr>
                  <w:rFonts w:ascii="Times New Roman" w:hAnsi="Times New Roman"/>
                </w:rPr>
                <w:t>June 2023</w:t>
              </w:r>
            </w:ins>
          </w:p>
        </w:tc>
        <w:tc>
          <w:tcPr>
            <w:tcW w:w="1276" w:type="dxa"/>
          </w:tcPr>
          <w:p w14:paraId="6B9AC06F" w14:textId="2435FD26" w:rsidR="005C4623" w:rsidRPr="00FA5DB6" w:rsidRDefault="005C4623" w:rsidP="005C4623">
            <w:pPr>
              <w:spacing w:before="60" w:after="60" w:line="240" w:lineRule="auto"/>
              <w:ind w:firstLine="21"/>
              <w:jc w:val="left"/>
              <w:rPr>
                <w:ins w:id="375" w:author="Gert Morlion" w:date="2024-08-23T11:09:00Z"/>
                <w:rFonts w:cs="Arial"/>
              </w:rPr>
            </w:pPr>
            <w:ins w:id="376" w:author="Gert Morlion" w:date="2024-08-23T11:09:00Z" w16du:dateUtc="2024-08-23T09:09:00Z">
              <w:r>
                <w:rPr>
                  <w:rFonts w:ascii="Times New Roman" w:hAnsi="Times New Roman"/>
                </w:rPr>
                <w:t>Gert Morlion</w:t>
              </w:r>
            </w:ins>
          </w:p>
        </w:tc>
        <w:tc>
          <w:tcPr>
            <w:tcW w:w="5280" w:type="dxa"/>
          </w:tcPr>
          <w:p w14:paraId="2AD55E08" w14:textId="09D29788" w:rsidR="005C4623" w:rsidRPr="00FA5DB6" w:rsidRDefault="005C4623" w:rsidP="005C4623">
            <w:pPr>
              <w:spacing w:before="60" w:after="60" w:line="240" w:lineRule="auto"/>
              <w:ind w:left="44" w:hanging="10"/>
              <w:jc w:val="left"/>
              <w:rPr>
                <w:ins w:id="377" w:author="Gert Morlion" w:date="2024-08-23T11:09:00Z"/>
                <w:rFonts w:cs="Arial"/>
              </w:rPr>
            </w:pPr>
            <w:ins w:id="378" w:author="Gert Morlion" w:date="2024-08-23T11:09:00Z" w16du:dateUtc="2024-08-23T09:09:00Z">
              <w:r>
                <w:rPr>
                  <w:rFonts w:ascii="Times New Roman" w:hAnsi="Times New Roman"/>
                </w:rPr>
                <w:t>Updating to PS S-101 edition 1.1.0</w:t>
              </w:r>
            </w:ins>
          </w:p>
        </w:tc>
      </w:tr>
      <w:tr w:rsidR="005C4623" w:rsidRPr="00693533" w14:paraId="6E639111" w14:textId="77777777" w:rsidTr="00BE21AB">
        <w:trPr>
          <w:cantSplit/>
          <w:jc w:val="center"/>
          <w:ins w:id="379" w:author="Gert Morlion" w:date="2024-08-23T11:09:00Z"/>
        </w:trPr>
        <w:tc>
          <w:tcPr>
            <w:tcW w:w="1271" w:type="dxa"/>
          </w:tcPr>
          <w:p w14:paraId="4E57A24D" w14:textId="3A8265CE" w:rsidR="005C4623" w:rsidRPr="00FA5DB6" w:rsidRDefault="005C4623" w:rsidP="005C4623">
            <w:pPr>
              <w:spacing w:before="60" w:after="60" w:line="240" w:lineRule="auto"/>
              <w:jc w:val="left"/>
              <w:rPr>
                <w:ins w:id="380" w:author="Gert Morlion" w:date="2024-08-23T11:09:00Z"/>
                <w:rFonts w:cs="Arial"/>
              </w:rPr>
            </w:pPr>
            <w:ins w:id="381" w:author="Gert Morlion" w:date="2024-08-23T11:09:00Z" w16du:dateUtc="2024-08-23T09:09:00Z">
              <w:r>
                <w:rPr>
                  <w:rFonts w:ascii="Times New Roman" w:hAnsi="Times New Roman"/>
                </w:rPr>
                <w:lastRenderedPageBreak/>
                <w:t>Draft 1.2.0</w:t>
              </w:r>
            </w:ins>
          </w:p>
        </w:tc>
        <w:tc>
          <w:tcPr>
            <w:tcW w:w="1701" w:type="dxa"/>
          </w:tcPr>
          <w:p w14:paraId="12FA3DF7" w14:textId="06E3682E" w:rsidR="005C4623" w:rsidRPr="00FA5DB6" w:rsidRDefault="005C4623" w:rsidP="005C4623">
            <w:pPr>
              <w:spacing w:before="60" w:after="60" w:line="240" w:lineRule="auto"/>
              <w:ind w:left="-1" w:firstLine="1"/>
              <w:jc w:val="left"/>
              <w:rPr>
                <w:ins w:id="382" w:author="Gert Morlion" w:date="2024-08-23T11:09:00Z"/>
                <w:rFonts w:cs="Arial"/>
              </w:rPr>
            </w:pPr>
            <w:ins w:id="383" w:author="Gert Morlion" w:date="2024-08-23T11:09:00Z" w16du:dateUtc="2024-08-23T09:09:00Z">
              <w:r>
                <w:rPr>
                  <w:rFonts w:ascii="Times New Roman" w:hAnsi="Times New Roman"/>
                </w:rPr>
                <w:t>September 2024</w:t>
              </w:r>
            </w:ins>
          </w:p>
        </w:tc>
        <w:tc>
          <w:tcPr>
            <w:tcW w:w="1276" w:type="dxa"/>
          </w:tcPr>
          <w:p w14:paraId="2527E5FA" w14:textId="3D422CAE" w:rsidR="005C4623" w:rsidRPr="00FA5DB6" w:rsidRDefault="005C4623" w:rsidP="005C4623">
            <w:pPr>
              <w:spacing w:before="60" w:after="60" w:line="240" w:lineRule="auto"/>
              <w:ind w:firstLine="21"/>
              <w:jc w:val="left"/>
              <w:rPr>
                <w:ins w:id="384" w:author="Gert Morlion" w:date="2024-08-23T11:09:00Z"/>
                <w:rFonts w:cs="Arial"/>
              </w:rPr>
            </w:pPr>
            <w:ins w:id="385" w:author="Gert Morlion" w:date="2024-08-23T11:09:00Z" w16du:dateUtc="2024-08-23T09:09:00Z">
              <w:r>
                <w:rPr>
                  <w:rFonts w:ascii="Times New Roman" w:hAnsi="Times New Roman"/>
                </w:rPr>
                <w:t>Gert Morlion</w:t>
              </w:r>
            </w:ins>
          </w:p>
        </w:tc>
        <w:tc>
          <w:tcPr>
            <w:tcW w:w="5280" w:type="dxa"/>
          </w:tcPr>
          <w:p w14:paraId="06AE78F9" w14:textId="50550D25" w:rsidR="005C4623" w:rsidRPr="00FA5DB6" w:rsidRDefault="005C4623" w:rsidP="005C4623">
            <w:pPr>
              <w:spacing w:before="60" w:after="60" w:line="240" w:lineRule="auto"/>
              <w:ind w:left="44" w:hanging="10"/>
              <w:jc w:val="left"/>
              <w:rPr>
                <w:ins w:id="386" w:author="Gert Morlion" w:date="2024-08-23T11:09:00Z"/>
                <w:rFonts w:cs="Arial"/>
              </w:rPr>
            </w:pPr>
            <w:ins w:id="387" w:author="Gert Morlion" w:date="2024-08-23T11:09:00Z" w16du:dateUtc="2024-08-23T09:09:00Z">
              <w:r>
                <w:rPr>
                  <w:rFonts w:ascii="Times New Roman" w:hAnsi="Times New Roman"/>
                </w:rPr>
                <w:t>Comparison with S-101 PS edition 1.4.1</w:t>
              </w:r>
            </w:ins>
            <w:ins w:id="388" w:author="Gert Morlion" w:date="2024-08-26T15:18:00Z" w16du:dateUtc="2024-08-26T13:18:00Z">
              <w:r w:rsidR="00CB5D46">
                <w:rPr>
                  <w:rFonts w:ascii="Times New Roman" w:hAnsi="Times New Roman"/>
                </w:rPr>
                <w:t>. Adoption to edition 1.4.1.</w:t>
              </w:r>
            </w:ins>
          </w:p>
        </w:tc>
      </w:tr>
    </w:tbl>
    <w:p w14:paraId="3F37E258" w14:textId="77777777" w:rsidR="005C4623" w:rsidRDefault="005C4623" w:rsidP="005C4623">
      <w:pPr>
        <w:spacing w:after="0" w:line="240" w:lineRule="auto"/>
        <w:rPr>
          <w:ins w:id="389" w:author="Gert Morlion" w:date="2024-08-23T11:09:00Z"/>
          <w:rFonts w:ascii="Arial Narrow" w:hAnsi="Arial Narrow"/>
        </w:rPr>
      </w:pPr>
    </w:p>
    <w:p w14:paraId="5DF30E87" w14:textId="77777777" w:rsidR="005C4623" w:rsidRDefault="005C4623" w:rsidP="005C4623">
      <w:pPr>
        <w:spacing w:after="160" w:line="259" w:lineRule="auto"/>
        <w:jc w:val="left"/>
        <w:rPr>
          <w:ins w:id="390" w:author="Gert Morlion" w:date="2024-08-23T11:09:00Z"/>
          <w:b/>
          <w:bCs/>
          <w:sz w:val="24"/>
          <w:szCs w:val="24"/>
        </w:rPr>
      </w:pPr>
      <w:ins w:id="391"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392" w:author="Gert Morlion" w:date="2024-08-23T11:09:00Z"/>
          <w:sz w:val="24"/>
          <w:szCs w:val="24"/>
          <w:lang w:val="en-GB"/>
        </w:rPr>
      </w:pPr>
      <w:ins w:id="393" w:author="Gert Morlion" w:date="2024-08-23T11:09:00Z">
        <w:r>
          <w:rPr>
            <w:sz w:val="24"/>
            <w:szCs w:val="24"/>
            <w:lang w:val="en-GB"/>
          </w:rPr>
          <w:t xml:space="preserve">Summary of Substantive Changes in Edition </w:t>
        </w:r>
      </w:ins>
      <w:ins w:id="394" w:author="Gert Morlion" w:date="2024-08-23T11:10:00Z" w16du:dateUtc="2024-08-23T09:10:00Z">
        <w:r>
          <w:rPr>
            <w:sz w:val="24"/>
            <w:szCs w:val="24"/>
            <w:lang w:val="en-GB"/>
          </w:rPr>
          <w:t>1</w:t>
        </w:r>
      </w:ins>
      <w:ins w:id="395" w:author="Gert Morlion" w:date="2024-08-23T11:09:00Z">
        <w:r>
          <w:rPr>
            <w:sz w:val="24"/>
            <w:szCs w:val="24"/>
            <w:lang w:val="en-GB"/>
          </w:rPr>
          <w:t>.</w:t>
        </w:r>
      </w:ins>
      <w:ins w:id="396" w:author="Gert Morlion" w:date="2024-08-23T11:10:00Z" w16du:dateUtc="2024-08-23T09:10:00Z">
        <w:r>
          <w:rPr>
            <w:sz w:val="24"/>
            <w:szCs w:val="24"/>
            <w:lang w:val="en-GB"/>
          </w:rPr>
          <w:t>2</w:t>
        </w:r>
      </w:ins>
      <w:ins w:id="397" w:author="Gert Morlion" w:date="2024-08-23T11:09:00Z">
        <w:r>
          <w:rPr>
            <w:sz w:val="24"/>
            <w:szCs w:val="24"/>
            <w:lang w:val="en-GB"/>
          </w:rPr>
          <w:t>.0</w:t>
        </w:r>
      </w:ins>
    </w:p>
    <w:p w14:paraId="077F0475" w14:textId="77777777" w:rsidR="005C4623" w:rsidRDefault="005C4623" w:rsidP="005C4623">
      <w:pPr>
        <w:spacing w:after="0" w:line="240" w:lineRule="auto"/>
        <w:rPr>
          <w:ins w:id="398" w:author="Gert Morlion" w:date="2024-08-23T11:09:00Z"/>
          <w:rFonts w:cs="Arial"/>
          <w:b/>
        </w:rPr>
      </w:pPr>
    </w:p>
    <w:p w14:paraId="2EDAAD0F" w14:textId="77777777" w:rsidR="005C4623" w:rsidRPr="00A57031" w:rsidRDefault="005C4623" w:rsidP="005C4623">
      <w:pPr>
        <w:spacing w:after="120"/>
        <w:rPr>
          <w:ins w:id="399" w:author="Gert Morlion" w:date="2024-08-23T11:09:00Z"/>
          <w:rFonts w:cs="Arial"/>
        </w:rPr>
      </w:pPr>
      <w:ins w:id="400" w:author="Gert Morlion" w:date="2024-08-23T11:09:00Z">
        <w:r>
          <w:rPr>
            <w:rFonts w:cs="Arial"/>
            <w:b/>
          </w:rPr>
          <w:t>Bold</w:t>
        </w:r>
        <w:r>
          <w:rPr>
            <w:rFonts w:cs="Arial"/>
          </w:rPr>
          <w:t xml:space="preserve"> references in the Clauses Effected column indicate the principle sections/clauses that are impacted by the described change.</w:t>
        </w:r>
      </w:ins>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BE21AB">
        <w:trPr>
          <w:cantSplit/>
          <w:ins w:id="401" w:author="Gert Morlion" w:date="2024-08-23T11:09:00Z"/>
        </w:trPr>
        <w:tc>
          <w:tcPr>
            <w:tcW w:w="7230" w:type="dxa"/>
            <w:shd w:val="clear" w:color="auto" w:fill="D9D9D9"/>
            <w:vAlign w:val="center"/>
          </w:tcPr>
          <w:p w14:paraId="162DE6E7" w14:textId="77777777" w:rsidR="005C4623" w:rsidRPr="008D0CFF" w:rsidRDefault="005C4623" w:rsidP="00BE21AB">
            <w:pPr>
              <w:pStyle w:val="Tabletitle"/>
              <w:spacing w:line="240" w:lineRule="auto"/>
              <w:rPr>
                <w:ins w:id="402" w:author="Gert Morlion" w:date="2024-08-23T11:09:00Z"/>
                <w:rFonts w:eastAsia="Times New Roman" w:cs="Arial"/>
              </w:rPr>
            </w:pPr>
            <w:ins w:id="403"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BE21AB">
            <w:pPr>
              <w:pStyle w:val="Tabletitle"/>
              <w:spacing w:line="240" w:lineRule="auto"/>
              <w:rPr>
                <w:ins w:id="404" w:author="Gert Morlion" w:date="2024-08-23T11:09:00Z"/>
                <w:rFonts w:eastAsia="Times New Roman" w:cs="Arial"/>
              </w:rPr>
            </w:pPr>
            <w:ins w:id="405" w:author="Gert Morlion" w:date="2024-08-23T11:09:00Z">
              <w:r>
                <w:rPr>
                  <w:rFonts w:eastAsia="Times New Roman" w:cs="Arial"/>
                </w:rPr>
                <w:t>Clauses Affected</w:t>
              </w:r>
            </w:ins>
          </w:p>
        </w:tc>
      </w:tr>
      <w:tr w:rsidR="002F6C24" w:rsidRPr="008D0CFF" w14:paraId="2B46FB70" w14:textId="77777777" w:rsidTr="00BE21AB">
        <w:trPr>
          <w:cantSplit/>
          <w:ins w:id="406" w:author="Gert Morlion" w:date="2024-08-23T11:12:00Z" w16du:dateUtc="2024-08-23T09:12:00Z"/>
        </w:trPr>
        <w:tc>
          <w:tcPr>
            <w:tcW w:w="7230" w:type="dxa"/>
            <w:shd w:val="clear" w:color="auto" w:fill="D9D9D9"/>
            <w:vAlign w:val="center"/>
          </w:tcPr>
          <w:p w14:paraId="75EA6019" w14:textId="77777777" w:rsidR="002F6C24" w:rsidRDefault="002F6C24" w:rsidP="00BE21AB">
            <w:pPr>
              <w:pStyle w:val="Tabletitle"/>
              <w:spacing w:line="240" w:lineRule="auto"/>
              <w:rPr>
                <w:ins w:id="407" w:author="Gert Morlion" w:date="2024-08-23T11:12:00Z" w16du:dateUtc="2024-08-23T09:12:00Z"/>
                <w:rFonts w:eastAsia="Times New Roman" w:cs="Arial"/>
              </w:rPr>
            </w:pPr>
          </w:p>
        </w:tc>
        <w:tc>
          <w:tcPr>
            <w:tcW w:w="2126" w:type="dxa"/>
            <w:shd w:val="clear" w:color="auto" w:fill="D9D9D9"/>
          </w:tcPr>
          <w:p w14:paraId="3B75A4FB" w14:textId="77777777" w:rsidR="002F6C24" w:rsidRDefault="002F6C24" w:rsidP="00BE21AB">
            <w:pPr>
              <w:pStyle w:val="Tabletitle"/>
              <w:spacing w:line="240" w:lineRule="auto"/>
              <w:rPr>
                <w:ins w:id="408" w:author="Gert Morlion" w:date="2024-08-23T11:12:00Z" w16du:dateUtc="2024-08-23T09:12:00Z"/>
                <w:rFonts w:eastAsia="Times New Roman" w:cs="Arial"/>
              </w:rPr>
            </w:pPr>
          </w:p>
        </w:tc>
      </w:tr>
    </w:tbl>
    <w:p w14:paraId="0BE136AC" w14:textId="6F7DD0A9" w:rsidR="005C4623" w:rsidRDefault="002E790D" w:rsidP="002E790D">
      <w:pPr>
        <w:rPr>
          <w:ins w:id="409" w:author="Gert Morlion" w:date="2024-08-23T11:09:00Z" w16du:dateUtc="2024-08-23T09:09:00Z"/>
        </w:rPr>
      </w:pPr>
      <w:ins w:id="410" w:author="Gert Morlion" w:date="2024-08-23T11:11:00Z" w16du:dateUtc="2024-08-23T09:11:00Z">
        <w:r>
          <w:br w:type="page"/>
        </w:r>
        <w:r>
          <w:lastRenderedPageBreak/>
          <w:br w:type="page"/>
        </w:r>
      </w:ins>
    </w:p>
    <w:p w14:paraId="2DBFC9E8" w14:textId="4344DC29" w:rsidR="00453023" w:rsidRPr="00D22CCD" w:rsidRDefault="007260E2">
      <w:pPr>
        <w:pStyle w:val="Kop1"/>
        <w:numPr>
          <w:ilvl w:val="0"/>
          <w:numId w:val="0"/>
        </w:numPr>
        <w:ind w:left="432" w:hanging="432"/>
      </w:pPr>
      <w:r w:rsidRPr="00D22CCD">
        <w:t>Introduction</w:t>
      </w:r>
      <w:bookmarkEnd w:id="198"/>
    </w:p>
    <w:p w14:paraId="31B191F7" w14:textId="77777777" w:rsidR="00453023" w:rsidRPr="00D22CCD" w:rsidRDefault="007260E2">
      <w:r w:rsidRPr="00D22CCD">
        <w:t xml:space="preserve">S-401 is the Electronic Navigational Chart Product Specification, produced by the Inland ENC Harmonization Group.  S-401 is designed to allow content, content definition (Feature Catalogues) and presentation (Portrayal Catalogues) to be updateable without breaking system implementations.  </w:t>
      </w:r>
    </w:p>
    <w:p w14:paraId="04396B8E" w14:textId="77777777" w:rsidR="00453023" w:rsidRPr="00D22CCD" w:rsidRDefault="007260E2">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 using a “just in time” methodology.</w:t>
      </w:r>
    </w:p>
    <w:p w14:paraId="29DFCA41" w14:textId="77777777" w:rsidR="00453023" w:rsidRPr="00D22CCD" w:rsidRDefault="007260E2">
      <w:pPr>
        <w:pStyle w:val="Kop1"/>
      </w:pPr>
      <w:r w:rsidRPr="00D22CCD">
        <w:br w:type="page"/>
      </w:r>
      <w:bookmarkStart w:id="411" w:name="_Toc487203079"/>
      <w:r w:rsidRPr="00D22CCD">
        <w:lastRenderedPageBreak/>
        <w:t>Overview</w:t>
      </w:r>
      <w:bookmarkEnd w:id="199"/>
      <w:bookmarkEnd w:id="200"/>
      <w:bookmarkEnd w:id="411"/>
    </w:p>
    <w:p w14:paraId="095EE4C7" w14:textId="77777777" w:rsidR="00453023" w:rsidRPr="00D22CCD" w:rsidRDefault="007260E2">
      <w:pPr>
        <w:pStyle w:val="Kop2"/>
      </w:pPr>
      <w:r w:rsidRPr="00D22CCD">
        <w:t xml:space="preserve"> </w:t>
      </w:r>
      <w:bookmarkStart w:id="412" w:name="_Toc487203080"/>
      <w:r w:rsidRPr="00D22CCD">
        <w:t>Scope</w:t>
      </w:r>
      <w:bookmarkEnd w:id="412"/>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Kop2"/>
        <w:rPr>
          <w:lang w:eastAsia="en-GB"/>
        </w:rPr>
      </w:pPr>
      <w:bookmarkStart w:id="413" w:name="_Toc487203081"/>
      <w:r w:rsidRPr="00D22CCD">
        <w:rPr>
          <w:lang w:eastAsia="en-GB"/>
        </w:rPr>
        <w:t>References</w:t>
      </w:r>
      <w:bookmarkEnd w:id="413"/>
    </w:p>
    <w:p w14:paraId="1041F6AA" w14:textId="77777777" w:rsidR="00183FCF" w:rsidRPr="00777AC1" w:rsidRDefault="00183FCF" w:rsidP="00183FCF">
      <w:pPr>
        <w:spacing w:after="120" w:line="240" w:lineRule="auto"/>
        <w:ind w:left="1985" w:hanging="1985"/>
        <w:rPr>
          <w:ins w:id="414" w:author="Gert Morlion" w:date="2024-08-23T11:15:00Z"/>
          <w:lang w:val="en-AU" w:eastAsia="en-GB"/>
        </w:rPr>
      </w:pPr>
      <w:ins w:id="415"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416" w:author="Gert Morlion" w:date="2024-08-23T11:16:00Z" w16du:dateUtc="2024-08-23T09: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417" w:author="Gert Morlion" w:date="2024-08-23T11:15:00Z"/>
          <w:lang w:val="en-AU" w:eastAsia="en-GB"/>
        </w:rPr>
      </w:pPr>
      <w:ins w:id="418"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419" w:author="Gert Morlion" w:date="2024-08-23T11:15:00Z"/>
          <w:lang w:val="en-AU" w:eastAsia="en-GB"/>
        </w:rPr>
      </w:pPr>
      <w:ins w:id="420"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421" w:author="Gert Morlion" w:date="2024-08-23T11:15:00Z"/>
          <w:i/>
          <w:iCs/>
          <w:lang w:val="en-AU" w:eastAsia="en-GB"/>
        </w:rPr>
      </w:pPr>
      <w:ins w:id="422"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423" w:author="Gert Morlion" w:date="2024-08-23T11:15:00Z"/>
          <w:iCs/>
          <w:lang w:val="en-AU" w:eastAsia="en-GB"/>
        </w:rPr>
      </w:pPr>
      <w:ins w:id="424"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425" w:author="Gert Morlion" w:date="2024-08-23T11:15:00Z"/>
          <w:iCs/>
          <w:lang w:val="en-AU" w:eastAsia="en-GB"/>
        </w:rPr>
      </w:pPr>
      <w:ins w:id="426"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427" w:author="Gert Morlion" w:date="2024-08-23T11:15:00Z"/>
          <w:iCs/>
          <w:lang w:val="en-AU" w:eastAsia="en-GB"/>
        </w:rPr>
      </w:pPr>
      <w:ins w:id="428"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429" w:author="Gert Morlion" w:date="2024-08-23T11:15:00Z"/>
          <w:iCs/>
          <w:lang w:val="en-AU" w:eastAsia="en-GB"/>
        </w:rPr>
      </w:pPr>
      <w:ins w:id="430"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431" w:author="Gert Morlion" w:date="2024-08-23T11:15:00Z"/>
          <w:iCs/>
          <w:lang w:val="en-AU" w:eastAsia="en-GB"/>
        </w:rPr>
      </w:pPr>
      <w:ins w:id="432"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433" w:author="Gert Morlion" w:date="2024-08-23T11:15:00Z"/>
          <w:iCs/>
          <w:lang w:val="de-DE" w:eastAsia="en-GB"/>
        </w:rPr>
      </w:pPr>
      <w:ins w:id="434" w:author="Gert Morlion" w:date="2024-08-23T11:15:00Z">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ins>
    </w:p>
    <w:p w14:paraId="53761FE7" w14:textId="77777777" w:rsidR="004817C4" w:rsidRPr="006834DB" w:rsidRDefault="004817C4" w:rsidP="004817C4">
      <w:pPr>
        <w:spacing w:after="120" w:line="240" w:lineRule="auto"/>
        <w:ind w:left="1985" w:hanging="1985"/>
        <w:rPr>
          <w:ins w:id="435" w:author="Gert Morlion" w:date="2024-08-23T11:15:00Z"/>
          <w:iCs/>
          <w:lang w:val="de-DE" w:eastAsia="en-GB"/>
        </w:rPr>
      </w:pPr>
      <w:ins w:id="436"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437" w:author="Gert Morlion" w:date="2024-08-23T11:15:00Z"/>
          <w:iCs/>
          <w:lang w:val="en-AU" w:eastAsia="en-GB"/>
        </w:rPr>
      </w:pPr>
      <w:ins w:id="438"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439" w:author="Gert Morlion" w:date="2024-08-23T11:15:00Z"/>
          <w:iCs/>
          <w:lang w:val="en-AU" w:eastAsia="en-GB"/>
        </w:rPr>
      </w:pPr>
      <w:ins w:id="440"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441" w:author="Gert Morlion" w:date="2024-08-23T11:15:00Z"/>
          <w:iCs/>
          <w:lang w:val="en-AU" w:eastAsia="en-GB"/>
        </w:rPr>
      </w:pPr>
      <w:ins w:id="442"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443" w:author="Gert Morlion" w:date="2024-08-23T11:15:00Z"/>
          <w:iCs/>
          <w:lang w:val="en-AU" w:eastAsia="en-GB"/>
        </w:rPr>
      </w:pPr>
      <w:ins w:id="444"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445" w:author="Gert Morlion" w:date="2024-08-23T11:15:00Z"/>
          <w:lang w:val="en-AU" w:eastAsia="en-GB"/>
        </w:rPr>
      </w:pPr>
      <w:ins w:id="446"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447" w:author="Gert Morlion" w:date="2024-08-23T11:15:00Z"/>
          <w:iCs/>
          <w:lang w:val="en-AU" w:eastAsia="en-GB"/>
        </w:rPr>
      </w:pPr>
      <w:ins w:id="448"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449" w:author="Gert Morlion" w:date="2024-08-23T11:15:00Z"/>
          <w:iCs/>
          <w:lang w:val="en-AU" w:eastAsia="en-GB"/>
        </w:rPr>
      </w:pPr>
      <w:ins w:id="450"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451" w:author="Gert Morlion" w:date="2024-08-23T11:15:00Z"/>
          <w:iCs/>
          <w:lang w:val="en-AU" w:eastAsia="en-GB"/>
        </w:rPr>
      </w:pPr>
      <w:ins w:id="452"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453" w:author="Gert Morlion" w:date="2024-08-23T11:15:00Z"/>
          <w:iCs/>
          <w:lang w:val="en-AU" w:eastAsia="en-GB"/>
        </w:rPr>
      </w:pPr>
      <w:ins w:id="454"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455" w:author="Gert Morlion" w:date="2024-08-23T11:15:00Z"/>
          <w:iCs/>
          <w:lang w:val="en-AU" w:eastAsia="en-GB"/>
        </w:rPr>
      </w:pPr>
      <w:ins w:id="456"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457" w:author="Gert Morlion" w:date="2024-08-23T11:15:00Z"/>
          <w:iCs/>
          <w:lang w:val="en-AU" w:eastAsia="en-GB"/>
        </w:rPr>
      </w:pPr>
      <w:ins w:id="458"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459" w:author="Gert Morlion" w:date="2024-08-23T11:15:00Z"/>
          <w:iCs/>
          <w:lang w:val="en-AU" w:eastAsia="en-GB"/>
        </w:rPr>
      </w:pPr>
      <w:ins w:id="460"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461" w:author="Gert Morlion" w:date="2024-08-23T11:16:00Z" w16du:dateUtc="2024-08-23T09: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Kop2"/>
      </w:pPr>
      <w:bookmarkStart w:id="462" w:name="_Toc225648274"/>
      <w:bookmarkStart w:id="463" w:name="_Toc225065131"/>
      <w:bookmarkStart w:id="464" w:name="_Toc487203082"/>
      <w:r w:rsidRPr="00D22CCD">
        <w:lastRenderedPageBreak/>
        <w:t>Terms, definitions and abbreviations</w:t>
      </w:r>
      <w:bookmarkEnd w:id="462"/>
      <w:bookmarkEnd w:id="463"/>
      <w:bookmarkEnd w:id="464"/>
    </w:p>
    <w:p w14:paraId="17AC79F2" w14:textId="77777777" w:rsidR="00453023" w:rsidRPr="00D22CCD" w:rsidRDefault="007260E2">
      <w:pPr>
        <w:pStyle w:val="Kop3"/>
        <w:jc w:val="both"/>
      </w:pPr>
      <w:bookmarkStart w:id="465" w:name="_Toc487203083"/>
      <w:bookmarkStart w:id="466" w:name="_Toc225648275"/>
      <w:bookmarkStart w:id="467" w:name="_Toc225065132"/>
      <w:r w:rsidRPr="00D22CCD">
        <w:t>Use of Language</w:t>
      </w:r>
      <w:bookmarkEnd w:id="465"/>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Kop3"/>
        <w:jc w:val="both"/>
      </w:pPr>
      <w:bookmarkStart w:id="468" w:name="_Toc487203084"/>
      <w:r w:rsidRPr="00D22CCD">
        <w:t>Terms and Definitions</w:t>
      </w:r>
      <w:bookmarkEnd w:id="466"/>
      <w:bookmarkEnd w:id="467"/>
      <w:bookmarkEnd w:id="468"/>
    </w:p>
    <w:p w14:paraId="27144F0B" w14:textId="77777777" w:rsidR="00453023" w:rsidRPr="00D22CCD" w:rsidRDefault="007260E2">
      <w:pPr>
        <w:rPr>
          <w:color w:val="FF0000"/>
        </w:rPr>
      </w:pPr>
      <w:commentRangeStart w:id="469"/>
      <w:r w:rsidRPr="00D22CCD">
        <w:rPr>
          <w:color w:val="FF0000"/>
        </w:rPr>
        <w:t>&lt;&lt;Terms and Definitions will be continually modified and finalized towards the end of the development of the S-401 Product Specification&gt;&gt;</w:t>
      </w:r>
      <w:commentRangeEnd w:id="469"/>
      <w:r w:rsidR="004817C4">
        <w:rPr>
          <w:rStyle w:val="Verwijzingopmerking"/>
        </w:rPr>
        <w:commentReference w:id="469"/>
      </w:r>
    </w:p>
    <w:p w14:paraId="51291773" w14:textId="77777777" w:rsidR="00A55A96" w:rsidRPr="00D22CCD" w:rsidRDefault="00A55A96" w:rsidP="3CCBF2F9">
      <w:pPr>
        <w:pStyle w:val="Geenafstand"/>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77777777" w:rsidR="00A55A96" w:rsidRPr="00D22CCD" w:rsidRDefault="00A55A96">
      <w:pPr>
        <w:rPr>
          <w:color w:val="FF0000"/>
        </w:rPr>
      </w:pPr>
      <w:commentRangeStart w:id="470"/>
      <w:r w:rsidRPr="00D22CCD">
        <w:rPr>
          <w:color w:val="FF0000"/>
        </w:rPr>
        <w:t>NOTE A test result can be from an observation or measurement.</w:t>
      </w:r>
      <w:commentRangeEnd w:id="470"/>
      <w:r w:rsidR="004817C4">
        <w:rPr>
          <w:rStyle w:val="Verwijzingopmerking"/>
        </w:rPr>
        <w:commentReference w:id="470"/>
      </w:r>
    </w:p>
    <w:p w14:paraId="14A1579B" w14:textId="77777777" w:rsidR="00A55A96" w:rsidRPr="00D22CCD" w:rsidRDefault="00A55A96" w:rsidP="3CCBF2F9">
      <w:pPr>
        <w:pStyle w:val="Geenafstand"/>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471" w:name="_Toc368904915"/>
      <w:bookmarkStart w:id="472" w:name="_Toc392576953"/>
      <w:bookmarkStart w:id="473" w:name="_Toc412540090"/>
      <w:bookmarkStart w:id="474" w:name="_Toc439685224"/>
      <w:bookmarkStart w:id="475" w:name="_Toc487203085"/>
      <w:r w:rsidRPr="00D22CCD">
        <w:rPr>
          <w:rFonts w:cs="Arial"/>
          <w:color w:val="000000"/>
          <w:sz w:val="20"/>
          <w:lang w:eastAsia="en-GB"/>
        </w:rPr>
        <w:t>Alarm</w:t>
      </w:r>
      <w:bookmarkEnd w:id="471"/>
      <w:bookmarkEnd w:id="472"/>
      <w:bookmarkEnd w:id="473"/>
      <w:bookmarkEnd w:id="474"/>
      <w:bookmarkEnd w:id="475"/>
    </w:p>
    <w:p w14:paraId="4C84F260" w14:textId="77777777" w:rsidR="00453023" w:rsidRPr="00D22CCD" w:rsidRDefault="007260E2">
      <w:pPr>
        <w:rPr>
          <w:rFonts w:cs="Arial"/>
          <w:color w:val="000000"/>
          <w:lang w:eastAsia="en-GB"/>
        </w:rPr>
      </w:pPr>
      <w:bookmarkStart w:id="476" w:name="_Toc353889540"/>
      <w:bookmarkStart w:id="477" w:name="_Toc353889820"/>
      <w:bookmarkStart w:id="478"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476"/>
      <w:bookmarkEnd w:id="477"/>
      <w:bookmarkEnd w:id="478"/>
      <w:r w:rsidRPr="00D22CCD">
        <w:rPr>
          <w:rFonts w:cs="Arial"/>
          <w:color w:val="000000"/>
          <w:lang w:eastAsia="en-GB"/>
        </w:rPr>
        <w:t>vessel.</w:t>
      </w:r>
    </w:p>
    <w:p w14:paraId="23532106"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79" w:name="_Toc368904916"/>
      <w:bookmarkStart w:id="480" w:name="_Toc392576954"/>
      <w:bookmarkStart w:id="481" w:name="_Toc412540091"/>
      <w:bookmarkStart w:id="482" w:name="_Toc439685225"/>
      <w:bookmarkStart w:id="483" w:name="_Toc487203086"/>
      <w:bookmarkStart w:id="484" w:name="_Hlk2674734"/>
      <w:r w:rsidRPr="00D22CCD">
        <w:rPr>
          <w:rFonts w:cs="Arial"/>
          <w:color w:val="000000"/>
          <w:sz w:val="20"/>
          <w:lang w:eastAsia="en-GB"/>
        </w:rPr>
        <w:t>Alert</w:t>
      </w:r>
      <w:bookmarkEnd w:id="479"/>
      <w:bookmarkEnd w:id="480"/>
      <w:bookmarkEnd w:id="481"/>
      <w:bookmarkEnd w:id="482"/>
      <w:bookmarkEnd w:id="483"/>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484"/>
    <w:p w14:paraId="2E549DDE" w14:textId="77777777" w:rsidR="003628CF" w:rsidRPr="00D22CCD" w:rsidRDefault="003628CF" w:rsidP="3CCBF2F9">
      <w:pPr>
        <w:pStyle w:val="Geenafstand"/>
        <w:rPr>
          <w:b/>
          <w:bCs/>
        </w:rPr>
      </w:pPr>
      <w:r w:rsidRPr="00D22CCD">
        <w:rPr>
          <w:b/>
          <w:bCs/>
        </w:rPr>
        <w:t>Application Schema</w:t>
      </w:r>
    </w:p>
    <w:p w14:paraId="7F3925C3" w14:textId="77777777" w:rsidR="003628CF" w:rsidRPr="00D22CCD" w:rsidRDefault="003628CF" w:rsidP="003628CF">
      <w:pPr>
        <w:pStyle w:val="Geenafstand"/>
        <w:rPr>
          <w:rFonts w:cs="Arial"/>
        </w:rPr>
      </w:pPr>
      <w:r w:rsidRPr="00D22CCD">
        <w:rPr>
          <w:rFonts w:cs="Arial"/>
        </w:rPr>
        <w:t>Conceptual schema for data required by one or more applications</w:t>
      </w:r>
    </w:p>
    <w:p w14:paraId="4E6A9B0E" w14:textId="77777777" w:rsidR="003628CF" w:rsidRPr="00D22CCD" w:rsidRDefault="003628CF" w:rsidP="003628CF">
      <w:pPr>
        <w:pStyle w:val="Geenafstand"/>
        <w:rPr>
          <w:rFonts w:cs="Arial"/>
        </w:rPr>
      </w:pPr>
    </w:p>
    <w:p w14:paraId="6ACB539B" w14:textId="77777777" w:rsidR="003628CF" w:rsidRPr="00D22CCD" w:rsidRDefault="003628CF" w:rsidP="3CCBF2F9">
      <w:pPr>
        <w:pStyle w:val="Geenafstand"/>
        <w:rPr>
          <w:rFonts w:cs="Arial"/>
          <w:b/>
          <w:bCs/>
        </w:rPr>
      </w:pPr>
      <w:r w:rsidRPr="00D22CCD">
        <w:rPr>
          <w:rFonts w:cs="Arial"/>
          <w:b/>
          <w:bCs/>
        </w:rPr>
        <w:t>Association</w:t>
      </w:r>
    </w:p>
    <w:p w14:paraId="15535440" w14:textId="77777777" w:rsidR="003628CF" w:rsidRPr="00D22CCD" w:rsidRDefault="003628CF" w:rsidP="003628CF">
      <w:pPr>
        <w:pStyle w:val="Geenafstand"/>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Geenafstand"/>
        <w:rPr>
          <w:rFonts w:cs="Arial"/>
        </w:rPr>
      </w:pPr>
    </w:p>
    <w:p w14:paraId="345D5CD3" w14:textId="77777777" w:rsidR="003628CF" w:rsidRPr="00D22CCD" w:rsidRDefault="003628CF" w:rsidP="3CCBF2F9">
      <w:pPr>
        <w:pStyle w:val="Geenafstand"/>
        <w:rPr>
          <w:rFonts w:cs="Arial"/>
          <w:b/>
          <w:bCs/>
        </w:rPr>
      </w:pPr>
      <w:r w:rsidRPr="00D22CCD">
        <w:rPr>
          <w:rFonts w:cs="Arial"/>
          <w:b/>
          <w:bCs/>
        </w:rPr>
        <w:t>Attribute</w:t>
      </w:r>
    </w:p>
    <w:p w14:paraId="7CBEDB0C" w14:textId="77777777" w:rsidR="003628CF" w:rsidRPr="00D22CCD" w:rsidRDefault="003628CF" w:rsidP="00AC585C">
      <w:pPr>
        <w:pStyle w:val="Geenafstand"/>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Geenafstand"/>
        <w:ind w:left="360"/>
        <w:rPr>
          <w:rFonts w:cs="Arial"/>
        </w:rPr>
      </w:pPr>
    </w:p>
    <w:p w14:paraId="5FC0DB94" w14:textId="77777777" w:rsidR="003628CF" w:rsidRPr="00D22CCD" w:rsidRDefault="003628CF" w:rsidP="003628CF">
      <w:pPr>
        <w:pStyle w:val="Geenafstand"/>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Geenafstand"/>
        <w:rPr>
          <w:rFonts w:cs="Arial"/>
        </w:rPr>
      </w:pPr>
    </w:p>
    <w:p w14:paraId="21B18B13" w14:textId="77777777" w:rsidR="003628CF" w:rsidRPr="00D22CCD" w:rsidRDefault="003628CF" w:rsidP="00AC585C">
      <w:pPr>
        <w:pStyle w:val="Geenafstand"/>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Geenafstand"/>
        <w:rPr>
          <w:rFonts w:cs="Arial"/>
        </w:rPr>
      </w:pPr>
    </w:p>
    <w:p w14:paraId="7D5D2516" w14:textId="77777777" w:rsidR="003628CF" w:rsidRPr="00D22CCD" w:rsidRDefault="003628CF" w:rsidP="003628CF">
      <w:pPr>
        <w:pStyle w:val="Geenafstand"/>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Geenafstand"/>
        <w:rPr>
          <w:rFonts w:cs="Arial"/>
        </w:rPr>
      </w:pPr>
    </w:p>
    <w:p w14:paraId="26F7AD4B" w14:textId="77777777" w:rsidR="003628CF" w:rsidRPr="00D22CCD" w:rsidRDefault="003628CF" w:rsidP="003628CF">
      <w:pPr>
        <w:pStyle w:val="Geenafstand"/>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Geenafstand"/>
        <w:rPr>
          <w:rFonts w:cs="Arial"/>
        </w:rPr>
      </w:pPr>
    </w:p>
    <w:p w14:paraId="07EC8166" w14:textId="77777777" w:rsidR="003628CF" w:rsidRPr="00D22CCD" w:rsidRDefault="003628CF" w:rsidP="3CCBF2F9">
      <w:pPr>
        <w:pStyle w:val="Geenafstand"/>
        <w:rPr>
          <w:rFonts w:cs="Arial"/>
          <w:b/>
          <w:bCs/>
        </w:rPr>
      </w:pPr>
      <w:r w:rsidRPr="00D22CCD">
        <w:rPr>
          <w:rFonts w:cs="Arial"/>
          <w:b/>
          <w:bCs/>
        </w:rPr>
        <w:t>Boundary</w:t>
      </w:r>
    </w:p>
    <w:p w14:paraId="172CD7E3" w14:textId="77777777" w:rsidR="003628CF" w:rsidRPr="00D22CCD" w:rsidRDefault="003628CF" w:rsidP="003628CF">
      <w:pPr>
        <w:pStyle w:val="Geenafstand"/>
        <w:rPr>
          <w:rFonts w:cs="Arial"/>
        </w:rPr>
      </w:pPr>
      <w:r w:rsidRPr="00D22CCD">
        <w:rPr>
          <w:rFonts w:cs="Arial"/>
        </w:rPr>
        <w:t>Set that represents the limit of an entity.</w:t>
      </w:r>
    </w:p>
    <w:p w14:paraId="2E62CAED" w14:textId="77777777" w:rsidR="003628CF" w:rsidRPr="00D22CCD" w:rsidRDefault="003628CF" w:rsidP="003628CF">
      <w:pPr>
        <w:pStyle w:val="Geenafstand"/>
        <w:rPr>
          <w:rFonts w:cs="Arial"/>
        </w:rPr>
      </w:pPr>
    </w:p>
    <w:p w14:paraId="1F0FA710" w14:textId="77777777" w:rsidR="003628CF" w:rsidRPr="00D22CCD" w:rsidRDefault="003628CF" w:rsidP="003628CF">
      <w:pPr>
        <w:pStyle w:val="Geenafstand"/>
        <w:rPr>
          <w:rFonts w:cs="Arial"/>
        </w:rPr>
      </w:pPr>
      <w:r w:rsidRPr="00D22CCD">
        <w:rPr>
          <w:rFonts w:cs="Arial"/>
        </w:rPr>
        <w:lastRenderedPageBreak/>
        <w:t xml:space="preserve">NOTE Boundary is most commonly used in the context of geometry, where </w:t>
      </w:r>
      <w:proofErr w:type="spellStart"/>
      <w:r w:rsidRPr="00D22CCD">
        <w:rPr>
          <w:rFonts w:cs="Arial"/>
        </w:rPr>
        <w:t>te</w:t>
      </w:r>
      <w:proofErr w:type="spellEnd"/>
      <w:r w:rsidRPr="00D22CCD">
        <w:rPr>
          <w:rFonts w:cs="Arial"/>
        </w:rPr>
        <w:t xml:space="preserve"> set is a collection of points or a collection of objects that represent those points.</w:t>
      </w:r>
    </w:p>
    <w:p w14:paraId="3688D6CC" w14:textId="77777777" w:rsidR="003628CF" w:rsidRPr="00D22CCD" w:rsidRDefault="003628CF" w:rsidP="003628CF">
      <w:pPr>
        <w:pStyle w:val="Geenafstand"/>
        <w:rPr>
          <w:rFonts w:cs="Arial"/>
        </w:rPr>
      </w:pPr>
    </w:p>
    <w:p w14:paraId="3AA51C9D" w14:textId="77777777" w:rsidR="003628CF" w:rsidRPr="00D22CCD" w:rsidRDefault="003628CF" w:rsidP="003628CF">
      <w:pPr>
        <w:pStyle w:val="Geenafstand"/>
        <w:rPr>
          <w:rFonts w:cs="Arial"/>
        </w:rPr>
      </w:pPr>
    </w:p>
    <w:p w14:paraId="6B4777F8"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485" w:name="_Toc368904917"/>
      <w:bookmarkStart w:id="486" w:name="_Toc392576955"/>
      <w:bookmarkStart w:id="487" w:name="_Toc412540092"/>
      <w:bookmarkStart w:id="488" w:name="_Toc439685226"/>
      <w:bookmarkStart w:id="489" w:name="_Toc487203087"/>
      <w:r w:rsidRPr="00D22CCD">
        <w:rPr>
          <w:rFonts w:cs="Arial"/>
          <w:sz w:val="20"/>
        </w:rPr>
        <w:t>Caution</w:t>
      </w:r>
      <w:bookmarkEnd w:id="485"/>
      <w:bookmarkEnd w:id="486"/>
      <w:bookmarkEnd w:id="487"/>
      <w:bookmarkEnd w:id="488"/>
      <w:bookmarkEnd w:id="489"/>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Geenafstand"/>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490"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Geenafstand"/>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Geenafstand"/>
      </w:pPr>
    </w:p>
    <w:p w14:paraId="5BA93665" w14:textId="77777777" w:rsidR="00642DFE" w:rsidRPr="00D22CCD" w:rsidRDefault="00642DFE" w:rsidP="3CCBF2F9">
      <w:pPr>
        <w:pStyle w:val="Geenafstand"/>
        <w:rPr>
          <w:b/>
          <w:bCs/>
        </w:rPr>
      </w:pPr>
      <w:r w:rsidRPr="00D22CCD">
        <w:rPr>
          <w:b/>
          <w:bCs/>
        </w:rPr>
        <w:t>Classification</w:t>
      </w:r>
    </w:p>
    <w:p w14:paraId="0598A938" w14:textId="77777777" w:rsidR="00642DFE" w:rsidRPr="00D22CCD" w:rsidRDefault="00642DFE" w:rsidP="00642DFE">
      <w:pPr>
        <w:pStyle w:val="Geenafstand"/>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Geenafstand"/>
        <w:rPr>
          <w:del w:id="491" w:author="Gert Morlion" w:date="2024-08-23T11:29:00Z" w16du:dateUtc="2024-08-23T09:29:00Z"/>
        </w:rPr>
      </w:pPr>
    </w:p>
    <w:p w14:paraId="21901C3F" w14:textId="77777777" w:rsidR="00A073F0" w:rsidRPr="00C07316" w:rsidRDefault="00A073F0" w:rsidP="00A073F0">
      <w:pPr>
        <w:spacing w:after="0" w:line="240" w:lineRule="auto"/>
        <w:rPr>
          <w:ins w:id="492" w:author="Gert Morlion" w:date="2024-08-23T11:29:00Z"/>
          <w:rFonts w:cs="Arial"/>
          <w:b/>
          <w:lang w:eastAsia="en-GB"/>
        </w:rPr>
      </w:pPr>
      <w:ins w:id="493"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494" w:author="Gert Morlion" w:date="2024-08-23T11:29:00Z"/>
          <w:rFonts w:cs="Arial"/>
          <w:lang w:eastAsia="en-GB"/>
        </w:rPr>
      </w:pPr>
      <w:ins w:id="495"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496" w:author="Gert Morlion" w:date="2024-08-23T11:29:00Z"/>
          <w:rFonts w:cs="Arial"/>
          <w:lang w:eastAsia="en-GB"/>
        </w:rPr>
      </w:pPr>
      <w:ins w:id="497"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498" w:author="Gert Morlion" w:date="2024-08-23T11:29:00Z" w16du:dateUtc="2024-08-23T09: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499" w:author="Gert Morlion" w:date="2024-08-23T11:29:00Z" w16du:dateUtc="2024-08-23T09:29:00Z">
        <w:r w:rsidR="0043651F" w:rsidRPr="0043651F">
          <w:rPr>
            <w:rFonts w:cs="Arial"/>
            <w:bCs/>
            <w:lang w:val="en-AU" w:eastAsia="en-GB"/>
          </w:rPr>
          <w:t xml:space="preserve"> </w:t>
        </w:r>
      </w:ins>
      <w:ins w:id="500" w:author="Gert Morlion" w:date="2024-08-23T11:29:00Z">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501" w:author="Gert Morlion" w:date="2024-08-23T11:29:00Z" w16du:dateUtc="2024-08-23T09: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lastRenderedPageBreak/>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w:t>
      </w:r>
      <w:proofErr w:type="spellStart"/>
      <w:r w:rsidRPr="00D22CCD">
        <w:rPr>
          <w:rFonts w:cs="Arial"/>
          <w:color w:val="000000"/>
          <w:lang w:val="en-US" w:eastAsia="en-US"/>
        </w:rPr>
        <w:t>DirectPosition</w:t>
      </w:r>
      <w:proofErr w:type="spellEnd"/>
      <w:r w:rsidRPr="00D22CCD">
        <w:rPr>
          <w:rFonts w:cs="Arial"/>
          <w:color w:val="000000"/>
          <w:lang w:val="en-US" w:eastAsia="en-US"/>
        </w:rPr>
        <w:t xml:space="preserve"> and </w:t>
      </w:r>
      <w:ins w:id="502" w:author="Gert Morlion" w:date="2024-08-23T11:30:00Z">
        <w:r w:rsidR="00AE68A7">
          <w:rPr>
            <w:rFonts w:cs="Arial"/>
            <w:lang w:val="en-AU" w:eastAsia="en-GB"/>
          </w:rPr>
          <w:t>and S_100_TruncatedDate</w:t>
        </w:r>
      </w:ins>
      <w:del w:id="503" w:author="Gert Morlion" w:date="2024-08-23T11:30:00Z" w16du:dateUtc="2024-08-23T09: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04" w:name="_Toc368904923"/>
      <w:bookmarkStart w:id="505" w:name="_Toc392576960"/>
      <w:bookmarkStart w:id="506" w:name="_Toc412540097"/>
      <w:bookmarkStart w:id="507" w:name="_Toc439685231"/>
      <w:bookmarkStart w:id="508" w:name="_Toc487203092"/>
      <w:r w:rsidRPr="00D22CCD">
        <w:rPr>
          <w:rFonts w:cs="Arial"/>
          <w:sz w:val="20"/>
        </w:rPr>
        <w:t>Display Priority</w:t>
      </w:r>
      <w:bookmarkEnd w:id="504"/>
      <w:bookmarkEnd w:id="505"/>
      <w:bookmarkEnd w:id="506"/>
      <w:bookmarkEnd w:id="507"/>
      <w:bookmarkEnd w:id="508"/>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509" w:author="Gert Morlion" w:date="2024-08-23T11:31:00Z"/>
          <w:rFonts w:cs="Arial"/>
        </w:rPr>
      </w:pPr>
      <w:ins w:id="510"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511" w:author="Gert Morlion" w:date="2024-08-23T11:31:00Z" w16du:dateUtc="2024-08-23T09:31:00Z"/>
          <w:rFonts w:cs="Arial"/>
        </w:rPr>
      </w:pPr>
      <w:del w:id="512" w:author="Gert Morlion" w:date="2024-08-23T11:31:00Z" w16du:dateUtc="2024-08-23T09: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13" w:name="_Toc368904924"/>
      <w:bookmarkStart w:id="514" w:name="_Toc392576961"/>
      <w:bookmarkStart w:id="515" w:name="_Toc412540098"/>
      <w:bookmarkStart w:id="516" w:name="_Toc439685232"/>
      <w:bookmarkStart w:id="517" w:name="_Toc487203093"/>
      <w:r w:rsidRPr="00D22CCD">
        <w:rPr>
          <w:rFonts w:cs="Arial"/>
          <w:sz w:val="20"/>
        </w:rPr>
        <w:t>ECDIS</w:t>
      </w:r>
      <w:bookmarkEnd w:id="513"/>
      <w:bookmarkEnd w:id="514"/>
      <w:bookmarkEnd w:id="515"/>
      <w:bookmarkEnd w:id="516"/>
      <w:bookmarkEnd w:id="517"/>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18" w:name="_Toc368904925"/>
      <w:bookmarkStart w:id="519" w:name="_Toc392576962"/>
      <w:bookmarkStart w:id="520" w:name="_Toc412540099"/>
      <w:bookmarkStart w:id="521" w:name="_Toc439685233"/>
      <w:bookmarkStart w:id="522" w:name="_Toc487203094"/>
      <w:r w:rsidRPr="00D22CCD">
        <w:rPr>
          <w:rFonts w:cs="Arial"/>
          <w:sz w:val="20"/>
        </w:rPr>
        <w:t>ECDIS Chart 1</w:t>
      </w:r>
      <w:bookmarkEnd w:id="518"/>
      <w:bookmarkEnd w:id="519"/>
      <w:bookmarkEnd w:id="520"/>
      <w:bookmarkEnd w:id="521"/>
      <w:bookmarkEnd w:id="522"/>
    </w:p>
    <w:p w14:paraId="46D19CEA" w14:textId="77777777" w:rsidR="00E04451" w:rsidRPr="00D22CCD" w:rsidRDefault="007260E2">
      <w:pPr>
        <w:pStyle w:val="Geenafstand"/>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Geenafstand"/>
      </w:pPr>
    </w:p>
    <w:p w14:paraId="56B7B883" w14:textId="77777777" w:rsidR="00453023" w:rsidRPr="00D22CCD" w:rsidRDefault="007260E2" w:rsidP="3CCBF2F9">
      <w:pPr>
        <w:pStyle w:val="Geenafstand"/>
        <w:rPr>
          <w:b/>
          <w:bCs/>
        </w:rPr>
      </w:pPr>
      <w:r w:rsidRPr="00D22CCD">
        <w:rPr>
          <w:b/>
          <w:bCs/>
        </w:rPr>
        <w:t>ECS</w:t>
      </w:r>
    </w:p>
    <w:p w14:paraId="612E5FB7" w14:textId="77777777" w:rsidR="00453023" w:rsidRPr="00D22CCD" w:rsidRDefault="007260E2" w:rsidP="3CCBF2F9">
      <w:pPr>
        <w:pStyle w:val="Geenafstand"/>
      </w:pPr>
      <w:r w:rsidRPr="00D22CCD">
        <w:t>An electronic charting system</w:t>
      </w:r>
    </w:p>
    <w:p w14:paraId="4B1ADF6C" w14:textId="77777777" w:rsidR="00453023" w:rsidRPr="00D22CCD" w:rsidRDefault="00453023">
      <w:pPr>
        <w:pStyle w:val="Geenafstand"/>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Geenafstand"/>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523" w:author="Gert Morlion" w:date="2024-08-23T14:28:00Z" w16du:dateUtc="2024-08-23T12:28:00Z"/>
        </w:rPr>
      </w:pPr>
      <w:r w:rsidRPr="00D22CCD">
        <w:t xml:space="preserve">The dataset, standardized as to content, structure and format, issued for use with ECDIS by or on the authority of a Government authorized Hydrographic Office or other relevant government institution, </w:t>
      </w:r>
      <w:r w:rsidRPr="00D22CCD">
        <w:lastRenderedPageBreak/>
        <w:t>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524" w:author="Gert Morlion" w:date="2024-08-23T14:28:00Z" w16du:dateUtc="2024-08-23T12:28:00Z"/>
        </w:rPr>
      </w:pPr>
    </w:p>
    <w:p w14:paraId="47365740" w14:textId="77777777" w:rsidR="00633D66" w:rsidRDefault="00633D66" w:rsidP="00633D66">
      <w:pPr>
        <w:autoSpaceDE w:val="0"/>
        <w:autoSpaceDN w:val="0"/>
        <w:adjustRightInd w:val="0"/>
        <w:spacing w:after="0" w:line="240" w:lineRule="auto"/>
        <w:rPr>
          <w:ins w:id="525" w:author="Gert Morlion" w:date="2024-08-23T14:28:00Z"/>
          <w:b/>
        </w:rPr>
      </w:pPr>
      <w:ins w:id="526" w:author="Gert Morlion" w:date="2024-08-23T14:28:00Z">
        <w:r>
          <w:rPr>
            <w:b/>
          </w:rPr>
          <w:t>ENDS</w:t>
        </w:r>
      </w:ins>
    </w:p>
    <w:p w14:paraId="0ABE037A" w14:textId="77777777" w:rsidR="00633D66" w:rsidRPr="00CF7858" w:rsidRDefault="00633D66" w:rsidP="00633D66">
      <w:pPr>
        <w:autoSpaceDE w:val="0"/>
        <w:autoSpaceDN w:val="0"/>
        <w:adjustRightInd w:val="0"/>
        <w:spacing w:after="120" w:line="240" w:lineRule="auto"/>
        <w:rPr>
          <w:ins w:id="527" w:author="Gert Morlion" w:date="2024-08-23T14:28:00Z"/>
        </w:rPr>
      </w:pPr>
      <w:ins w:id="528"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584D8F1D" w14:textId="019091E6" w:rsidR="00633D66" w:rsidRPr="00D22CCD" w:rsidDel="00B9219B" w:rsidRDefault="00633D66">
      <w:pPr>
        <w:autoSpaceDE w:val="0"/>
        <w:autoSpaceDN w:val="0"/>
        <w:adjustRightInd w:val="0"/>
        <w:spacing w:after="0" w:line="240" w:lineRule="auto"/>
        <w:rPr>
          <w:del w:id="529" w:author="Gert Morlion" w:date="2024-08-23T14:34:00Z" w16du:dateUtc="2024-08-23T12:34:00Z"/>
        </w:rPr>
      </w:pPr>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enumerated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530" w:name="_Toc346149784"/>
      <w:bookmarkStart w:id="531" w:name="_Toc346156158"/>
      <w:bookmarkStart w:id="532" w:name="_Toc348447688"/>
      <w:bookmarkStart w:id="533" w:name="_Toc368904926"/>
      <w:bookmarkStart w:id="534" w:name="_Toc392576963"/>
      <w:bookmarkStart w:id="535" w:name="_Toc412540100"/>
      <w:bookmarkStart w:id="536" w:name="_Toc439685234"/>
      <w:bookmarkStart w:id="537" w:name="_Toc487203095"/>
      <w:r w:rsidRPr="00D22CCD">
        <w:rPr>
          <w:rFonts w:cs="Arial"/>
          <w:sz w:val="20"/>
        </w:rPr>
        <w:t>Geometric Primitive</w:t>
      </w:r>
      <w:bookmarkEnd w:id="530"/>
      <w:bookmarkEnd w:id="531"/>
      <w:bookmarkEnd w:id="532"/>
      <w:bookmarkEnd w:id="533"/>
      <w:bookmarkEnd w:id="534"/>
      <w:bookmarkEnd w:id="535"/>
      <w:bookmarkEnd w:id="536"/>
      <w:bookmarkEnd w:id="537"/>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Geenafstand"/>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538" w:author="Gert Morlion" w:date="2024-08-23T14:36:00Z" w16du:dateUtc="2024-08-23T12:36:00Z"/>
          <w:b/>
          <w:lang w:val="en-AU" w:eastAsia="en-GB"/>
        </w:rPr>
      </w:pPr>
      <w:bookmarkStart w:id="539" w:name="_Toc368904927"/>
      <w:bookmarkStart w:id="540" w:name="_Toc392576964"/>
      <w:bookmarkStart w:id="541" w:name="_Toc412540101"/>
      <w:bookmarkStart w:id="542" w:name="_Toc439685235"/>
      <w:bookmarkStart w:id="543" w:name="_Toc487203096"/>
      <w:bookmarkStart w:id="544" w:name="_Toc346149785"/>
      <w:bookmarkStart w:id="545" w:name="_Toc346156159"/>
      <w:bookmarkStart w:id="546" w:name="_Toc348447689"/>
    </w:p>
    <w:p w14:paraId="6BAAE580" w14:textId="733EF426" w:rsidR="00DB7406" w:rsidRPr="000A19BF" w:rsidRDefault="00DB7406" w:rsidP="00DB7406">
      <w:pPr>
        <w:spacing w:after="0" w:line="240" w:lineRule="auto"/>
        <w:rPr>
          <w:ins w:id="547" w:author="Gert Morlion" w:date="2024-08-23T14:36:00Z"/>
          <w:b/>
          <w:lang w:val="en-AU" w:eastAsia="en-GB"/>
        </w:rPr>
      </w:pPr>
      <w:ins w:id="548" w:author="Gert Morlion" w:date="2024-08-23T14:36:00Z">
        <w:r w:rsidRPr="000A19BF">
          <w:rPr>
            <w:b/>
            <w:lang w:val="en-AU" w:eastAsia="en-GB"/>
          </w:rPr>
          <w:lastRenderedPageBreak/>
          <w:t>Human Readable</w:t>
        </w:r>
      </w:ins>
    </w:p>
    <w:p w14:paraId="16333E10" w14:textId="77777777" w:rsidR="00DB7406" w:rsidRDefault="00DB7406" w:rsidP="00DB7406">
      <w:pPr>
        <w:tabs>
          <w:tab w:val="left" w:pos="2811"/>
        </w:tabs>
        <w:spacing w:after="120" w:line="240" w:lineRule="auto"/>
        <w:rPr>
          <w:ins w:id="549" w:author="Gert Morlion" w:date="2024-08-23T14:36:00Z" w16du:dateUtc="2024-08-23T12:36:00Z"/>
          <w:lang w:val="en-AU"/>
        </w:rPr>
      </w:pPr>
      <w:ins w:id="550"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551" w:author="Gert Morlion" w:date="2024-08-23T14:36:00Z"/>
          <w:b/>
          <w:lang w:val="en-AU" w:eastAsia="en-GB"/>
        </w:rPr>
      </w:pPr>
      <w:ins w:id="552" w:author="Gert Morlion" w:date="2024-08-23T14:36:00Z">
        <w:r w:rsidRPr="000A19BF">
          <w:rPr>
            <w:b/>
            <w:lang w:val="en-AU" w:eastAsia="en-GB"/>
          </w:rPr>
          <w:t>Identifier</w:t>
        </w:r>
      </w:ins>
    </w:p>
    <w:p w14:paraId="47EF7894" w14:textId="77777777" w:rsidR="00902DE1" w:rsidRPr="000A19BF" w:rsidRDefault="00902DE1" w:rsidP="00902DE1">
      <w:pPr>
        <w:tabs>
          <w:tab w:val="left" w:pos="2811"/>
        </w:tabs>
        <w:spacing w:after="120" w:line="240" w:lineRule="auto"/>
        <w:rPr>
          <w:ins w:id="553" w:author="Gert Morlion" w:date="2024-08-23T14:36:00Z"/>
          <w:lang w:val="en-AU"/>
        </w:rPr>
      </w:pPr>
      <w:ins w:id="554" w:author="Gert Morlion" w:date="2024-08-23T14:36:00Z">
        <w:r w:rsidRPr="000A19BF">
          <w:rPr>
            <w:lang w:val="en-AU"/>
          </w:rPr>
          <w:t>A linguistically independent sequence of characters capable of uniquely and permanently identifying that with which it is associated.</w:t>
        </w:r>
      </w:ins>
    </w:p>
    <w:p w14:paraId="2B2300CE" w14:textId="77777777" w:rsidR="00935BA0" w:rsidRPr="00DB7406" w:rsidRDefault="00935BA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lang w:val="en-AU"/>
        </w:rPr>
      </w:pPr>
    </w:p>
    <w:p w14:paraId="78E2A6EA"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Indication</w:t>
      </w:r>
      <w:bookmarkEnd w:id="539"/>
      <w:bookmarkEnd w:id="540"/>
      <w:bookmarkEnd w:id="541"/>
      <w:bookmarkEnd w:id="542"/>
      <w:bookmarkEnd w:id="543"/>
    </w:p>
    <w:p w14:paraId="2A2A552C" w14:textId="77777777" w:rsidR="00453023" w:rsidRPr="00D22CCD" w:rsidRDefault="007260E2">
      <w:pPr>
        <w:rPr>
          <w:rFonts w:cs="Arial"/>
          <w:bCs/>
          <w:lang w:eastAsia="en-GB"/>
        </w:rPr>
      </w:pPr>
      <w:bookmarkStart w:id="555" w:name="_Toc353889549"/>
      <w:bookmarkStart w:id="556" w:name="_Toc353889829"/>
      <w:bookmarkStart w:id="55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544"/>
      <w:bookmarkEnd w:id="545"/>
      <w:bookmarkEnd w:id="546"/>
      <w:bookmarkEnd w:id="555"/>
      <w:bookmarkEnd w:id="556"/>
      <w:bookmarkEnd w:id="55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Geenafstand"/>
        <w:rPr>
          <w:rFonts w:cs="Arial"/>
          <w:color w:val="000000"/>
          <w:lang w:val="en-US" w:eastAsia="en-US"/>
        </w:rPr>
      </w:pPr>
    </w:p>
    <w:p w14:paraId="124F940E" w14:textId="77777777" w:rsidR="00BD11C2" w:rsidRPr="00D22CCD" w:rsidRDefault="00BD11C2" w:rsidP="3CCBF2F9">
      <w:pPr>
        <w:pStyle w:val="Geenafstand"/>
        <w:rPr>
          <w:b/>
          <w:bCs/>
          <w:lang w:val="en-US" w:eastAsia="de-AT"/>
        </w:rPr>
      </w:pPr>
      <w:r w:rsidRPr="00D22CCD">
        <w:rPr>
          <w:b/>
          <w:bCs/>
          <w:lang w:val="en-US" w:eastAsia="de-AT"/>
        </w:rPr>
        <w:t>Inland ECDIS</w:t>
      </w:r>
    </w:p>
    <w:p w14:paraId="11EFA279" w14:textId="77777777" w:rsidR="00BD11C2" w:rsidRPr="00D22CCD" w:rsidRDefault="00D22CCD" w:rsidP="00D22CCD">
      <w:pPr>
        <w:pStyle w:val="Tekstopmerking"/>
        <w:rPr>
          <w:lang w:val="en-US"/>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3138B714" w14:textId="77777777" w:rsidR="00BD11C2" w:rsidRPr="00D22CCD" w:rsidRDefault="00BD11C2" w:rsidP="00BD11C2">
      <w:pPr>
        <w:pStyle w:val="Geenafstand"/>
        <w:rPr>
          <w:lang w:val="en-US" w:eastAsia="de-AT"/>
        </w:rPr>
      </w:pPr>
    </w:p>
    <w:p w14:paraId="67D439CD" w14:textId="77777777" w:rsidR="00BD11C2" w:rsidRPr="00D22CCD" w:rsidRDefault="00BD11C2" w:rsidP="3CCBF2F9">
      <w:pPr>
        <w:pStyle w:val="Geenafstand"/>
        <w:rPr>
          <w:b/>
          <w:bCs/>
          <w:lang w:val="en-US" w:eastAsia="de-AT"/>
        </w:rPr>
      </w:pPr>
      <w:r w:rsidRPr="00D22CCD">
        <w:rPr>
          <w:b/>
          <w:bCs/>
          <w:lang w:val="en-US" w:eastAsia="de-AT"/>
        </w:rPr>
        <w:t>IENC</w:t>
      </w:r>
    </w:p>
    <w:p w14:paraId="53BA6EDF" w14:textId="77777777" w:rsidR="00BD11C2" w:rsidRPr="00D22CCD" w:rsidRDefault="00BD11C2" w:rsidP="00BD11C2">
      <w:pPr>
        <w:pStyle w:val="Geenafstand"/>
        <w:rPr>
          <w:lang w:val="en-US" w:eastAsia="de-AT"/>
        </w:rPr>
      </w:pPr>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558"/>
      <w:r w:rsidRPr="00D22CCD">
        <w:rPr>
          <w:lang w:eastAsia="de-AT"/>
        </w:rPr>
        <w:t>. [IENC Encoding Guide, Edition 2.2, Feb 2010]</w:t>
      </w:r>
      <w:commentRangeEnd w:id="558"/>
      <w:r w:rsidR="00753750">
        <w:rPr>
          <w:rStyle w:val="Verwijzingopmerking"/>
        </w:rPr>
        <w:commentReference w:id="558"/>
      </w:r>
    </w:p>
    <w:p w14:paraId="323C5574" w14:textId="77777777" w:rsidR="00935BA0" w:rsidRPr="00D22CCD" w:rsidRDefault="00935BA0"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Geenafstand"/>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Geenafstand"/>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Geenafstand"/>
      </w:pPr>
    </w:p>
    <w:p w14:paraId="4878B8AB" w14:textId="77777777" w:rsidR="00935BA0" w:rsidRPr="00D22CCD" w:rsidRDefault="00935BA0" w:rsidP="3CCBF2F9">
      <w:pPr>
        <w:pStyle w:val="Geenafstand"/>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559" w:author="Gert Morlion" w:date="2024-08-23T14:38:00Z"/>
          <w:rFonts w:cs="Arial"/>
        </w:rPr>
      </w:pPr>
      <w:ins w:id="560" w:author="Gert Morlion" w:date="2024-08-23T14:38:00Z">
        <w:r>
          <w:t xml:space="preserve">The value considered by the Data Producer to be the maximum (largest) scale at which the data is to be displayed before it can be considered to be “grossly </w:t>
        </w:r>
        <w:proofErr w:type="spellStart"/>
        <w:r>
          <w:t>overscaled</w:t>
        </w:r>
        <w:proofErr w:type="spellEnd"/>
        <w:r>
          <w:t>”</w:t>
        </w:r>
        <w:r>
          <w:rPr>
            <w:rFonts w:cs="Arial"/>
          </w:rPr>
          <w:t>.</w:t>
        </w:r>
      </w:ins>
    </w:p>
    <w:p w14:paraId="5A51509C" w14:textId="034D1B5B" w:rsidR="00935BA0" w:rsidRPr="00D22CCD" w:rsidDel="008B090E" w:rsidRDefault="00935BA0" w:rsidP="3CCBF2F9">
      <w:pPr>
        <w:pStyle w:val="Geenafstand"/>
        <w:rPr>
          <w:del w:id="561" w:author="Gert Morlion" w:date="2024-08-23T14:38:00Z" w16du:dateUtc="2024-08-23T12:38:00Z"/>
        </w:rPr>
      </w:pPr>
      <w:del w:id="562" w:author="Gert Morlion" w:date="2024-08-23T14:38:00Z" w16du:dateUtc="2024-08-23T12: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Geenafstand"/>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Geenafstand"/>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Geenafstand"/>
        <w:rPr>
          <w:b/>
        </w:rPr>
      </w:pPr>
    </w:p>
    <w:p w14:paraId="35221345" w14:textId="77777777" w:rsidR="00935BA0" w:rsidRPr="00D22CCD" w:rsidRDefault="007260E2" w:rsidP="00935BA0">
      <w:pPr>
        <w:pStyle w:val="Geenafstand"/>
        <w:rPr>
          <w:b/>
        </w:rPr>
      </w:pPr>
      <w:r w:rsidRPr="00D22CCD">
        <w:rPr>
          <w:b/>
        </w:rPr>
        <w:t xml:space="preserve">Minimum Display Scale </w:t>
      </w:r>
    </w:p>
    <w:p w14:paraId="579C424D" w14:textId="77777777" w:rsidR="00616A57" w:rsidRPr="00693533" w:rsidRDefault="00616A57" w:rsidP="00616A57">
      <w:pPr>
        <w:spacing w:after="120" w:line="240" w:lineRule="auto"/>
        <w:rPr>
          <w:ins w:id="563" w:author="Gert Morlion" w:date="2024-08-23T14:38:00Z"/>
          <w:rFonts w:cs="Arial"/>
        </w:rPr>
      </w:pPr>
      <w:ins w:id="56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Geenafstand"/>
        <w:rPr>
          <w:del w:id="565" w:author="Gert Morlion" w:date="2024-08-23T14:38:00Z" w16du:dateUtc="2024-08-23T12:38:00Z"/>
        </w:rPr>
      </w:pPr>
      <w:del w:id="566" w:author="Gert Morlion" w:date="2024-08-23T14:38:00Z" w16du:dateUtc="2024-08-23T12: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567" w:author="Gert Morlion" w:date="2024-08-23T14:39:00Z" w16du:dateUtc="2024-08-23T12:39:00Z"/>
          <w:rFonts w:cs="Arial"/>
          <w:color w:val="000000"/>
          <w:lang w:val="en-US" w:eastAsia="en-US"/>
        </w:rPr>
      </w:pPr>
      <w:r w:rsidRPr="00D22CCD">
        <w:rPr>
          <w:rFonts w:cs="Arial"/>
          <w:color w:val="000000"/>
          <w:lang w:val="en-US" w:eastAsia="en-US"/>
        </w:rPr>
        <w:t>EXAMPLES: 1..* (one to many); 1 (exactly one); 0..1 (zero or one)</w:t>
      </w:r>
      <w:ins w:id="568" w:author="Gert Morlion" w:date="2024-08-23T14:39:00Z" w16du:dateUtc="2024-08-23T12:39:00Z">
        <w:r w:rsidR="00565C22">
          <w:rPr>
            <w:rFonts w:cs="Arial"/>
            <w:color w:val="000000"/>
            <w:lang w:val="en-US" w:eastAsia="en-US"/>
          </w:rPr>
          <w:tab/>
        </w:r>
      </w:ins>
    </w:p>
    <w:p w14:paraId="4A870810" w14:textId="77777777" w:rsidR="00565C22" w:rsidRDefault="00565C22" w:rsidP="00565C22">
      <w:pPr>
        <w:spacing w:after="0" w:line="240" w:lineRule="auto"/>
        <w:rPr>
          <w:ins w:id="569" w:author="Gert Morlion" w:date="2024-08-23T14:39:00Z" w16du:dateUtc="2024-08-23T12:39:00Z"/>
          <w:rFonts w:cs="Arial"/>
          <w:b/>
        </w:rPr>
      </w:pPr>
    </w:p>
    <w:p w14:paraId="7B3670D2" w14:textId="49CFF8C2" w:rsidR="00565C22" w:rsidRPr="000A19BF" w:rsidRDefault="00565C22" w:rsidP="00565C22">
      <w:pPr>
        <w:spacing w:after="0" w:line="240" w:lineRule="auto"/>
        <w:rPr>
          <w:ins w:id="570" w:author="Gert Morlion" w:date="2024-08-23T14:39:00Z"/>
          <w:b/>
        </w:rPr>
      </w:pPr>
      <w:ins w:id="57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572" w:author="Gert Morlion" w:date="2024-08-23T14:39:00Z"/>
          <w:rFonts w:cs="Arial"/>
        </w:rPr>
      </w:pPr>
      <w:ins w:id="573" w:author="Gert Morlion" w:date="2024-08-23T14:39:00Z">
        <w:r>
          <w:t>The maximum (largest) scale with which the data is intended to be displayed</w:t>
        </w:r>
        <w:r>
          <w:rPr>
            <w:rFonts w:cs="Arial"/>
          </w:rPr>
          <w:t>.</w:t>
        </w:r>
      </w:ins>
    </w:p>
    <w:p w14:paraId="1054B4AB" w14:textId="77777777" w:rsidR="00565C22" w:rsidRPr="008616D5" w:rsidRDefault="00565C22" w:rsidP="00565C22">
      <w:pPr>
        <w:autoSpaceDE w:val="0"/>
        <w:autoSpaceDN w:val="0"/>
        <w:adjustRightInd w:val="0"/>
        <w:spacing w:after="120" w:line="240" w:lineRule="auto"/>
        <w:rPr>
          <w:ins w:id="574" w:author="Gert Morlion" w:date="2024-08-23T14:39:00Z"/>
          <w:rFonts w:cs="Arial"/>
        </w:rPr>
      </w:pPr>
      <w:ins w:id="57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Mariners Selected Viewing Scale (MSVS) is set to a scale that is larger than Optimum Display Scale, this triggers the overscale indication in the end user system.</w:t>
        </w:r>
      </w:ins>
    </w:p>
    <w:p w14:paraId="2DF613FD" w14:textId="34CFD218" w:rsidR="00565C22" w:rsidRPr="00565C22" w:rsidDel="00565C22" w:rsidRDefault="00565C22" w:rsidP="00565C22">
      <w:pPr>
        <w:tabs>
          <w:tab w:val="left" w:pos="6570"/>
        </w:tabs>
        <w:autoSpaceDE w:val="0"/>
        <w:autoSpaceDN w:val="0"/>
        <w:adjustRightInd w:val="0"/>
        <w:spacing w:after="0" w:line="240" w:lineRule="auto"/>
        <w:rPr>
          <w:del w:id="576" w:author="Gert Morlion" w:date="2024-08-23T14:39:00Z" w16du:dateUtc="2024-08-23T12:39:00Z"/>
          <w:rFonts w:cs="Arial"/>
          <w:color w:val="000000"/>
          <w:lang w:eastAsia="en-US"/>
        </w:rPr>
      </w:pPr>
    </w:p>
    <w:p w14:paraId="5C1A0600" w14:textId="77777777" w:rsidR="000D6D4E" w:rsidRPr="00D22CCD" w:rsidRDefault="000D6D4E"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577" w:name="_Toc346149786"/>
      <w:bookmarkStart w:id="578" w:name="_Toc346156160"/>
      <w:bookmarkStart w:id="579" w:name="_Toc348447690"/>
      <w:bookmarkStart w:id="580" w:name="_Toc368904929"/>
      <w:bookmarkStart w:id="581" w:name="_Toc392576965"/>
      <w:bookmarkStart w:id="582" w:name="_Toc412540102"/>
      <w:bookmarkStart w:id="583" w:name="_Toc439685236"/>
      <w:bookmarkStart w:id="584"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585" w:author="Gert Morlion" w:date="2024-08-23T14:39:00Z" w16du:dateUtc="2024-08-23T12: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586" w:author="Gert Morlion" w:date="2024-08-23T14:39:00Z" w16du:dateUtc="2024-08-23T12:39:00Z"/>
          <w:sz w:val="20"/>
          <w:szCs w:val="20"/>
        </w:rPr>
      </w:pPr>
    </w:p>
    <w:p w14:paraId="7BEBCA58" w14:textId="77777777" w:rsidR="002100C2" w:rsidRPr="008D0CFF" w:rsidRDefault="002100C2" w:rsidP="002100C2">
      <w:pPr>
        <w:spacing w:after="0" w:line="240" w:lineRule="auto"/>
        <w:rPr>
          <w:ins w:id="587" w:author="Gert Morlion" w:date="2024-08-23T14:39:00Z"/>
          <w:rFonts w:cs="Arial"/>
          <w:b/>
        </w:rPr>
      </w:pPr>
      <w:ins w:id="588" w:author="Gert Morlion" w:date="2024-08-23T14:39:00Z">
        <w:r>
          <w:rPr>
            <w:rFonts w:cs="Arial"/>
            <w:b/>
          </w:rPr>
          <w:t>P</w:t>
        </w:r>
        <w:r w:rsidRPr="008D0CFF">
          <w:rPr>
            <w:rFonts w:cs="Arial"/>
            <w:b/>
          </w:rPr>
          <w:t>ointset</w:t>
        </w:r>
      </w:ins>
    </w:p>
    <w:p w14:paraId="1FBE99BE" w14:textId="77777777" w:rsidR="002100C2" w:rsidRPr="008D0CFF" w:rsidRDefault="002100C2" w:rsidP="002100C2">
      <w:pPr>
        <w:spacing w:after="120" w:line="240" w:lineRule="auto"/>
        <w:rPr>
          <w:ins w:id="589" w:author="Gert Morlion" w:date="2024-08-23T14:39:00Z"/>
          <w:rFonts w:cs="Arial"/>
          <w:color w:val="FF0000"/>
        </w:rPr>
      </w:pPr>
      <w:ins w:id="590" w:author="Gert Morlion" w:date="2024-08-23T14:39:00Z">
        <w:r>
          <w:rPr>
            <w:rFonts w:cs="Arial"/>
            <w:color w:val="FF0000"/>
          </w:rPr>
          <w:t>D</w:t>
        </w:r>
        <w:r w:rsidRPr="008D0CFF">
          <w:rPr>
            <w:rFonts w:cs="Arial"/>
            <w:color w:val="FF0000"/>
          </w:rPr>
          <w:t>efinition required</w:t>
        </w:r>
      </w:ins>
    </w:p>
    <w:p w14:paraId="51EEA1ED" w14:textId="21B148E6" w:rsidR="002100C2" w:rsidRPr="00D22CCD" w:rsidDel="002100C2" w:rsidRDefault="002100C2" w:rsidP="000D6D4E">
      <w:pPr>
        <w:pStyle w:val="Default"/>
        <w:rPr>
          <w:del w:id="591" w:author="Gert Morlion" w:date="2024-08-23T14:39:00Z" w16du:dateUtc="2024-08-23T12:39:00Z"/>
          <w:sz w:val="20"/>
          <w:szCs w:val="20"/>
        </w:rPr>
      </w:pPr>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b w:val="0"/>
          <w:bCs w:val="0"/>
          <w:sz w:val="20"/>
        </w:rPr>
      </w:pPr>
      <w:r w:rsidRPr="00D22CCD">
        <w:rPr>
          <w:b w:val="0"/>
          <w:bCs w:val="0"/>
          <w:sz w:val="20"/>
        </w:rPr>
        <w:t>NOTE Content of a portrayal catalogue includes portrayal functions, symbols, and portrayal</w:t>
      </w:r>
      <w:r w:rsidRPr="00D22CCD">
        <w:rPr>
          <w:sz w:val="20"/>
        </w:rPr>
        <w:t xml:space="preserve"> </w:t>
      </w:r>
      <w:r w:rsidRPr="00D22CCD">
        <w:rPr>
          <w:b w:val="0"/>
          <w:bCs w:val="0"/>
          <w:sz w:val="20"/>
        </w:rPr>
        <w:t xml:space="preserve">context. </w:t>
      </w:r>
    </w:p>
    <w:p w14:paraId="489A095A"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592" w:name="_Toc346149790"/>
      <w:bookmarkStart w:id="593" w:name="_Toc346156164"/>
      <w:bookmarkStart w:id="594" w:name="_Toc348447694"/>
      <w:bookmarkStart w:id="595" w:name="_Toc368904933"/>
      <w:bookmarkStart w:id="596" w:name="_Toc392576969"/>
      <w:bookmarkStart w:id="597" w:name="_Toc412540106"/>
      <w:bookmarkStart w:id="598" w:name="_Toc439685240"/>
      <w:bookmarkStart w:id="599" w:name="_Toc487203101"/>
      <w:bookmarkEnd w:id="577"/>
      <w:bookmarkEnd w:id="578"/>
      <w:bookmarkEnd w:id="579"/>
      <w:bookmarkEnd w:id="580"/>
      <w:bookmarkEnd w:id="581"/>
      <w:bookmarkEnd w:id="582"/>
      <w:bookmarkEnd w:id="583"/>
      <w:bookmarkEnd w:id="584"/>
    </w:p>
    <w:p w14:paraId="5865A26D"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Radar Priority</w:t>
      </w:r>
      <w:bookmarkEnd w:id="592"/>
      <w:bookmarkEnd w:id="593"/>
      <w:bookmarkEnd w:id="594"/>
      <w:bookmarkEnd w:id="595"/>
      <w:bookmarkEnd w:id="596"/>
      <w:bookmarkEnd w:id="597"/>
      <w:bookmarkEnd w:id="598"/>
      <w:bookmarkEnd w:id="599"/>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00" w:name="_Toc346149791"/>
      <w:bookmarkStart w:id="601" w:name="_Toc346156165"/>
      <w:bookmarkStart w:id="602" w:name="_Toc348447695"/>
      <w:bookmarkStart w:id="603" w:name="_Toc368904934"/>
      <w:bookmarkStart w:id="604" w:name="_Toc392576970"/>
      <w:bookmarkStart w:id="605" w:name="_Toc412540107"/>
      <w:bookmarkStart w:id="606" w:name="_Toc439685241"/>
      <w:bookmarkStart w:id="607" w:name="_Toc487203102"/>
      <w:r w:rsidRPr="00D22CCD">
        <w:rPr>
          <w:rFonts w:cs="Arial"/>
          <w:sz w:val="20"/>
        </w:rPr>
        <w:t>Radar Transparency</w:t>
      </w:r>
      <w:bookmarkEnd w:id="600"/>
      <w:bookmarkEnd w:id="601"/>
      <w:bookmarkEnd w:id="602"/>
      <w:bookmarkEnd w:id="603"/>
      <w:bookmarkEnd w:id="604"/>
      <w:bookmarkEnd w:id="605"/>
      <w:bookmarkEnd w:id="606"/>
      <w:bookmarkEnd w:id="607"/>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608" w:name="_Toc346149792"/>
      <w:bookmarkStart w:id="609" w:name="_Toc346156166"/>
      <w:bookmarkStart w:id="610" w:name="_Toc348447696"/>
      <w:bookmarkStart w:id="611" w:name="_Toc368904935"/>
      <w:bookmarkStart w:id="612" w:name="_Toc392576971"/>
      <w:bookmarkStart w:id="613" w:name="_Toc412540108"/>
      <w:bookmarkStart w:id="614" w:name="_Toc439685242"/>
      <w:bookmarkStart w:id="615"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b w:val="0"/>
          <w:sz w:val="20"/>
        </w:rPr>
      </w:pPr>
    </w:p>
    <w:p w14:paraId="38354071" w14:textId="77777777" w:rsidR="000D6D4E" w:rsidRPr="00D22CCD" w:rsidRDefault="000D6D4E" w:rsidP="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sz w:val="20"/>
        </w:rPr>
      </w:pPr>
      <w:r w:rsidRPr="00D22CCD">
        <w:rPr>
          <w:b w:val="0"/>
          <w:sz w:val="20"/>
        </w:rPr>
        <w:t xml:space="preserve">NOTE Kinds of relationships include association, generalization, </w:t>
      </w:r>
      <w:proofErr w:type="spellStart"/>
      <w:r w:rsidRPr="00D22CCD">
        <w:rPr>
          <w:b w:val="0"/>
          <w:sz w:val="20"/>
        </w:rPr>
        <w:t>metarelationship</w:t>
      </w:r>
      <w:proofErr w:type="spellEnd"/>
      <w:r w:rsidRPr="00D22CCD">
        <w:rPr>
          <w:b w:val="0"/>
          <w:sz w:val="20"/>
        </w:rPr>
        <w:t>, flow, and several kinds grouped under dependency.</w:t>
      </w:r>
    </w:p>
    <w:p w14:paraId="6DF60AE9" w14:textId="77777777" w:rsidR="000D6D4E" w:rsidRPr="00D22CCD" w:rsidRDefault="000D6D4E">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p>
    <w:bookmarkEnd w:id="608"/>
    <w:bookmarkEnd w:id="609"/>
    <w:bookmarkEnd w:id="610"/>
    <w:bookmarkEnd w:id="611"/>
    <w:bookmarkEnd w:id="612"/>
    <w:bookmarkEnd w:id="613"/>
    <w:bookmarkEnd w:id="614"/>
    <w:bookmarkEnd w:id="615"/>
    <w:p w14:paraId="130D8103" w14:textId="77777777" w:rsidR="00453023" w:rsidRPr="00D22CCD" w:rsidRDefault="000D6D4E"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r w:rsidRPr="00D22CCD">
        <w:rPr>
          <w:rFonts w:cs="Arial"/>
          <w:sz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616" w:name="_Toc412540109"/>
      <w:bookmarkStart w:id="617" w:name="_Toc439685243"/>
      <w:bookmarkStart w:id="618" w:name="_Toc487203104"/>
      <w:bookmarkStart w:id="619" w:name="_Toc346149793"/>
      <w:bookmarkStart w:id="620" w:name="_Toc346156167"/>
      <w:bookmarkStart w:id="621" w:name="_Toc348447697"/>
      <w:bookmarkStart w:id="622" w:name="_Toc368904936"/>
      <w:bookmarkStart w:id="623" w:name="_Toc392576972"/>
      <w:r w:rsidRPr="00D22CCD">
        <w:rPr>
          <w:rFonts w:cs="Arial"/>
          <w:sz w:val="20"/>
        </w:rPr>
        <w:t>SENC</w:t>
      </w:r>
      <w:bookmarkEnd w:id="616"/>
      <w:bookmarkEnd w:id="617"/>
      <w:bookmarkEnd w:id="618"/>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w:t>
      </w:r>
      <w:r w:rsidRPr="00D22CCD">
        <w:lastRenderedPageBreak/>
        <w:t>equivalent to an up-to-date paper chart. The SENC may also contain information added by the skipper and information from other sources.</w:t>
      </w:r>
    </w:p>
    <w:bookmarkEnd w:id="619"/>
    <w:bookmarkEnd w:id="620"/>
    <w:bookmarkEnd w:id="621"/>
    <w:bookmarkEnd w:id="622"/>
    <w:bookmarkEnd w:id="623"/>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Geenafstand"/>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24" w:name="_Toc346149794"/>
      <w:bookmarkStart w:id="625" w:name="_Toc346156168"/>
      <w:bookmarkStart w:id="626" w:name="_Toc348447698"/>
      <w:bookmarkStart w:id="627" w:name="_Toc368904937"/>
      <w:bookmarkStart w:id="628" w:name="_Toc392576973"/>
      <w:bookmarkStart w:id="629" w:name="_Toc412540111"/>
      <w:bookmarkStart w:id="630" w:name="_Toc439685245"/>
      <w:bookmarkStart w:id="631" w:name="_Toc487203106"/>
      <w:r w:rsidRPr="00D22CCD">
        <w:rPr>
          <w:rFonts w:cs="Arial"/>
          <w:sz w:val="20"/>
        </w:rPr>
        <w:t>Symbol Size</w:t>
      </w:r>
      <w:bookmarkEnd w:id="624"/>
      <w:bookmarkEnd w:id="625"/>
      <w:bookmarkEnd w:id="626"/>
      <w:bookmarkEnd w:id="627"/>
      <w:bookmarkEnd w:id="628"/>
      <w:bookmarkEnd w:id="629"/>
      <w:bookmarkEnd w:id="630"/>
      <w:bookmarkEnd w:id="631"/>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632" w:author="Gert Morlion" w:date="2024-08-23T14:40:00Z" w16du:dateUtc="2024-08-23T12: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693533" w:rsidRDefault="00835A2C" w:rsidP="00835A2C">
      <w:pPr>
        <w:keepNext/>
        <w:keepLines/>
        <w:spacing w:after="0" w:line="240" w:lineRule="auto"/>
        <w:jc w:val="left"/>
        <w:rPr>
          <w:ins w:id="633" w:author="Gert Morlion" w:date="2024-08-23T14:40:00Z"/>
        </w:rPr>
      </w:pPr>
      <w:ins w:id="634" w:author="Gert Morlion" w:date="2024-08-23T14:40:00Z">
        <w:r>
          <w:rPr>
            <w:b/>
          </w:rPr>
          <w:t>System Database</w:t>
        </w:r>
      </w:ins>
    </w:p>
    <w:p w14:paraId="321D3211" w14:textId="764C0133" w:rsidR="00835A2C" w:rsidRPr="00D22CCD" w:rsidRDefault="00835A2C" w:rsidP="00835A2C">
      <w:pPr>
        <w:spacing w:after="120" w:line="240" w:lineRule="auto"/>
        <w:rPr>
          <w:rFonts w:cs="Arial"/>
        </w:rPr>
      </w:pPr>
      <w:ins w:id="635"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636" w:name="_Toc346149796"/>
      <w:bookmarkStart w:id="637" w:name="_Toc346156170"/>
      <w:bookmarkStart w:id="638" w:name="_Toc348447700"/>
      <w:bookmarkStart w:id="639" w:name="_Toc368904939"/>
      <w:bookmarkStart w:id="640" w:name="_Toc392576975"/>
      <w:bookmarkStart w:id="641" w:name="_Toc412540113"/>
      <w:bookmarkStart w:id="642" w:name="_Toc439685247"/>
      <w:bookmarkStart w:id="643" w:name="_Toc487203108"/>
      <w:r w:rsidRPr="00D22CCD">
        <w:rPr>
          <w:b/>
          <w:bCs/>
          <w:sz w:val="20"/>
          <w:szCs w:val="20"/>
        </w:rPr>
        <w:t xml:space="preserve">Temporal Reference System </w:t>
      </w:r>
    </w:p>
    <w:p w14:paraId="502BACAF" w14:textId="77777777" w:rsidR="00E12540" w:rsidRPr="00D22CCD" w:rsidRDefault="00E12540" w:rsidP="3CCBF2F9">
      <w:pPr>
        <w:pStyle w:val="Kop2"/>
        <w:numPr>
          <w:ilvl w:val="1"/>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b w:val="0"/>
          <w:bCs w:val="0"/>
          <w:sz w:val="20"/>
        </w:rPr>
      </w:pPr>
      <w:r w:rsidRPr="00D22CCD">
        <w:rPr>
          <w:b w:val="0"/>
          <w:bCs w:val="0"/>
          <w:sz w:val="20"/>
        </w:rPr>
        <w:t xml:space="preserve">Reference system against which time is measured. </w:t>
      </w:r>
    </w:p>
    <w:p w14:paraId="368C87EC" w14:textId="77777777" w:rsidR="00E12540" w:rsidRPr="00D22CCD" w:rsidRDefault="00E12540"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sz w:val="20"/>
        </w:rPr>
      </w:pPr>
    </w:p>
    <w:p w14:paraId="4847341D" w14:textId="77777777" w:rsidR="00453023" w:rsidRPr="00D22CCD" w:rsidRDefault="007260E2" w:rsidP="00E12540">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r w:rsidRPr="00D22CCD">
        <w:rPr>
          <w:rFonts w:cs="Arial"/>
          <w:sz w:val="20"/>
        </w:rPr>
        <w:t>Text Label</w:t>
      </w:r>
      <w:bookmarkEnd w:id="636"/>
      <w:bookmarkEnd w:id="637"/>
      <w:bookmarkEnd w:id="638"/>
      <w:bookmarkEnd w:id="639"/>
      <w:bookmarkEnd w:id="640"/>
      <w:bookmarkEnd w:id="641"/>
      <w:bookmarkEnd w:id="642"/>
      <w:bookmarkEnd w:id="643"/>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D22CCD" w:rsidRDefault="007260E2">
      <w:pPr>
        <w:pStyle w:val="Kop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644" w:name="_Toc346149799"/>
      <w:bookmarkStart w:id="645" w:name="_Toc346156173"/>
      <w:bookmarkStart w:id="646" w:name="_Toc348447703"/>
      <w:bookmarkStart w:id="647" w:name="_Toc368904942"/>
      <w:bookmarkStart w:id="648" w:name="_Toc392576976"/>
      <w:bookmarkStart w:id="649" w:name="_Toc412540114"/>
      <w:bookmarkStart w:id="650" w:name="_Toc439685248"/>
      <w:bookmarkStart w:id="651" w:name="_Toc487203109"/>
      <w:r w:rsidRPr="00D22CCD">
        <w:rPr>
          <w:rFonts w:cs="Arial"/>
          <w:sz w:val="20"/>
        </w:rPr>
        <w:t>Transparent Fill</w:t>
      </w:r>
      <w:bookmarkEnd w:id="644"/>
      <w:bookmarkEnd w:id="645"/>
      <w:bookmarkEnd w:id="646"/>
      <w:bookmarkEnd w:id="647"/>
      <w:bookmarkEnd w:id="648"/>
      <w:bookmarkEnd w:id="649"/>
      <w:bookmarkEnd w:id="650"/>
      <w:bookmarkEnd w:id="651"/>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Geenafstand"/>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Geenafstand"/>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Geenafstand"/>
        <w:rPr>
          <w:lang w:val="en-US"/>
        </w:rPr>
      </w:pPr>
    </w:p>
    <w:p w14:paraId="0302A24F" w14:textId="77777777" w:rsidR="00453023" w:rsidRPr="00D22CCD" w:rsidRDefault="007260E2">
      <w:pPr>
        <w:pStyle w:val="Kop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652" w:name="_Toc368904945"/>
      <w:bookmarkStart w:id="653" w:name="_Toc392576977"/>
      <w:bookmarkStart w:id="654" w:name="_Toc412540115"/>
      <w:bookmarkStart w:id="655" w:name="_Toc439685249"/>
      <w:bookmarkStart w:id="656" w:name="_Toc487203110"/>
      <w:r w:rsidRPr="00D22CCD">
        <w:rPr>
          <w:rFonts w:cs="Arial"/>
          <w:sz w:val="20"/>
        </w:rPr>
        <w:t>Warning</w:t>
      </w:r>
      <w:bookmarkEnd w:id="652"/>
      <w:bookmarkEnd w:id="653"/>
      <w:bookmarkEnd w:id="654"/>
      <w:bookmarkEnd w:id="655"/>
      <w:bookmarkEnd w:id="656"/>
      <w:r w:rsidRPr="00D22CCD">
        <w:rPr>
          <w:rFonts w:cs="Arial"/>
          <w:sz w:val="20"/>
        </w:rPr>
        <w:tab/>
      </w:r>
      <w:r w:rsidRPr="00D22CCD">
        <w:rPr>
          <w:rFonts w:cs="Arial"/>
          <w:sz w:val="20"/>
        </w:rPr>
        <w:tab/>
      </w:r>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Kop3"/>
        <w:jc w:val="both"/>
      </w:pPr>
      <w:bookmarkStart w:id="657" w:name="_Toc225648276"/>
      <w:bookmarkStart w:id="658" w:name="_Toc225065133"/>
      <w:bookmarkStart w:id="659" w:name="_Toc487203111"/>
      <w:r w:rsidRPr="00D22CCD">
        <w:t>Abbreviations</w:t>
      </w:r>
      <w:bookmarkEnd w:id="657"/>
      <w:bookmarkEnd w:id="658"/>
      <w:bookmarkEnd w:id="659"/>
    </w:p>
    <w:p w14:paraId="242D15AA" w14:textId="77777777" w:rsidR="00453023" w:rsidRPr="00D22CCD" w:rsidRDefault="007260E2">
      <w:pPr>
        <w:pStyle w:val="Geenafstand"/>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Geenafstand"/>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Geenafstand"/>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Geenafstand"/>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Geenafstand"/>
      </w:pPr>
      <w:r w:rsidRPr="00D22CCD">
        <w:t>EPSG</w:t>
      </w:r>
      <w:r w:rsidRPr="00D22CCD">
        <w:tab/>
      </w:r>
      <w:r w:rsidRPr="00D22CCD">
        <w:tab/>
      </w:r>
      <w:r w:rsidRPr="00D22CCD">
        <w:tab/>
      </w:r>
      <w:r w:rsidRPr="00D22CCD">
        <w:tab/>
        <w:t>European Petroleum Survey Group</w:t>
      </w:r>
    </w:p>
    <w:p w14:paraId="4EAC0090" w14:textId="77777777" w:rsidR="007229CD" w:rsidRDefault="007260E2" w:rsidP="007229CD">
      <w:pPr>
        <w:spacing w:after="120" w:line="240" w:lineRule="auto"/>
        <w:rPr>
          <w:ins w:id="660" w:author="Gert Morlion" w:date="2024-08-23T14:41:00Z" w16du:dateUtc="2024-08-23T12: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034786">
      <w:pPr>
        <w:spacing w:after="120" w:line="240" w:lineRule="auto"/>
        <w:rPr>
          <w:ins w:id="661" w:author="Gert Morlion" w:date="2024-08-23T14:42:00Z"/>
        </w:rPr>
      </w:pPr>
      <w:ins w:id="662" w:author="Gert Morlion" w:date="2024-08-23T14:41:00Z">
        <w:r>
          <w:t>ENDS</w:t>
        </w:r>
        <w:r>
          <w:tab/>
        </w:r>
        <w:r>
          <w:tab/>
        </w:r>
      </w:ins>
      <w:ins w:id="663" w:author="Gert Morlion" w:date="2024-08-23T14:41:00Z" w16du:dateUtc="2024-08-23T12:41:00Z">
        <w:r>
          <w:tab/>
        </w:r>
        <w:r>
          <w:tab/>
        </w:r>
      </w:ins>
      <w:ins w:id="664" w:author="Gert Morlion" w:date="2024-08-23T14:41:00Z">
        <w:r>
          <w:t>Electronic Navigational Data Service</w:t>
        </w:r>
      </w:ins>
    </w:p>
    <w:p w14:paraId="0F738145" w14:textId="337ED55D" w:rsidR="00453023" w:rsidRPr="00D22CCD" w:rsidDel="007229CD" w:rsidRDefault="00034786" w:rsidP="007229CD">
      <w:pPr>
        <w:spacing w:after="120" w:line="240" w:lineRule="auto"/>
        <w:rPr>
          <w:del w:id="665" w:author="Gert Morlion" w:date="2024-08-23T14:41:00Z" w16du:dateUtc="2024-08-23T12:41:00Z"/>
        </w:rPr>
      </w:pPr>
      <w:ins w:id="666" w:author="Gert Morlion" w:date="2024-08-23T14:42:00Z">
        <w:r w:rsidRPr="00693533">
          <w:t>EPSG</w:t>
        </w:r>
        <w:r w:rsidRPr="00693533">
          <w:tab/>
        </w:r>
        <w:r w:rsidRPr="00693533">
          <w:tab/>
        </w:r>
      </w:ins>
      <w:ins w:id="667" w:author="Gert Morlion" w:date="2024-08-23T14:42:00Z" w16du:dateUtc="2024-08-23T12:42:00Z">
        <w:r>
          <w:tab/>
        </w:r>
        <w:r>
          <w:tab/>
        </w:r>
      </w:ins>
      <w:ins w:id="668" w:author="Gert Morlion" w:date="2024-08-23T14:42:00Z">
        <w:r w:rsidRPr="00693533">
          <w:t xml:space="preserve">European Petroleum Survey </w:t>
        </w:r>
        <w:proofErr w:type="spellStart"/>
        <w:r w:rsidRPr="00693533">
          <w:t>Group</w:t>
        </w:r>
      </w:ins>
    </w:p>
    <w:p w14:paraId="5D32E4C5" w14:textId="77777777" w:rsidR="008C1375" w:rsidRPr="00D22CCD" w:rsidRDefault="008C1375">
      <w:pPr>
        <w:pStyle w:val="Geenafstand"/>
      </w:pPr>
      <w:r w:rsidRPr="00D22CCD">
        <w:t>GFM</w:t>
      </w:r>
      <w:proofErr w:type="spellEnd"/>
      <w:r w:rsidRPr="00D22CCD">
        <w:tab/>
      </w:r>
      <w:r w:rsidRPr="00D22CCD">
        <w:tab/>
      </w:r>
      <w:r w:rsidRPr="00D22CCD">
        <w:tab/>
      </w:r>
      <w:r w:rsidRPr="00D22CCD">
        <w:tab/>
        <w:t>General Feature Model</w:t>
      </w:r>
    </w:p>
    <w:p w14:paraId="047F35F5" w14:textId="77777777" w:rsidR="008C1375" w:rsidRPr="00D22CCD" w:rsidRDefault="008C1375" w:rsidP="008C1375">
      <w:pPr>
        <w:pStyle w:val="Geenafstand"/>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Geenafstand"/>
      </w:pPr>
      <w:r w:rsidRPr="00D22CCD">
        <w:lastRenderedPageBreak/>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Geenafstand"/>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Geenafstand"/>
      </w:pPr>
      <w:r w:rsidRPr="00D22CCD">
        <w:t>Inland ECDIS</w:t>
      </w:r>
      <w:r w:rsidRPr="00D22CCD">
        <w:tab/>
      </w:r>
      <w:r w:rsidRPr="00D22CCD">
        <w:tab/>
        <w:t>Inland Electronic Chart Display and Information System</w:t>
      </w:r>
    </w:p>
    <w:p w14:paraId="3C38B927" w14:textId="77777777" w:rsidR="00453023" w:rsidRPr="00D22CCD" w:rsidRDefault="007260E2">
      <w:pPr>
        <w:pStyle w:val="Geenafstand"/>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Geenafstand"/>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Geenafstand"/>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Geenafstand"/>
      </w:pPr>
      <w:r w:rsidRPr="00D22CCD">
        <w:t>SSVS</w:t>
      </w:r>
      <w:r w:rsidRPr="00D22CCD">
        <w:tab/>
      </w:r>
      <w:r w:rsidRPr="00D22CCD">
        <w:tab/>
      </w:r>
      <w:r w:rsidRPr="00D22CCD">
        <w:tab/>
      </w:r>
      <w:r w:rsidRPr="00D22CCD">
        <w:tab/>
        <w:t>Skippers Selected Viewing Scale</w:t>
      </w:r>
    </w:p>
    <w:p w14:paraId="4C34AE29" w14:textId="77777777" w:rsidR="00453023" w:rsidRPr="00D22CCD" w:rsidRDefault="007260E2">
      <w:pPr>
        <w:pStyle w:val="Geenafstand"/>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Geenafstand"/>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Geenafstand"/>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1B6339">
      <w:pPr>
        <w:spacing w:after="120" w:line="240" w:lineRule="auto"/>
        <w:rPr>
          <w:ins w:id="669"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1B6339">
      <w:pPr>
        <w:spacing w:after="120" w:line="240" w:lineRule="auto"/>
      </w:pPr>
      <w:ins w:id="670" w:author="Gert Morlion" w:date="2024-08-23T14:42:00Z">
        <w:r w:rsidRPr="003420DB">
          <w:t>S-101PT</w:t>
        </w:r>
        <w:r w:rsidRPr="003420DB">
          <w:tab/>
        </w:r>
      </w:ins>
      <w:ins w:id="671" w:author="Gert Morlion" w:date="2024-08-23T14:42:00Z" w16du:dateUtc="2024-08-23T12:42:00Z">
        <w:r>
          <w:tab/>
        </w:r>
        <w:r>
          <w:tab/>
        </w:r>
      </w:ins>
      <w:ins w:id="672" w:author="Gert Morlion" w:date="2024-08-23T14:42:00Z">
        <w:r>
          <w:t xml:space="preserve">S-100WG – </w:t>
        </w:r>
        <w:r w:rsidRPr="003420DB">
          <w:t>S-101 Project Team</w:t>
        </w:r>
      </w:ins>
    </w:p>
    <w:p w14:paraId="79B2F105" w14:textId="77777777" w:rsidR="008C1375" w:rsidRPr="00D22CCD" w:rsidRDefault="008C1375">
      <w:pPr>
        <w:pStyle w:val="Geenafstand"/>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Geenafstand"/>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Geenafstand"/>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Geenafstand"/>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Kop2"/>
      </w:pPr>
      <w:bookmarkStart w:id="673" w:name="_Toc225648277"/>
      <w:bookmarkStart w:id="674" w:name="_Toc225065134"/>
      <w:bookmarkStart w:id="675" w:name="_Toc487203112"/>
      <w:r w:rsidRPr="00D22CCD">
        <w:t>S-401 General Data Product Description</w:t>
      </w:r>
      <w:bookmarkEnd w:id="673"/>
      <w:bookmarkEnd w:id="674"/>
      <w:bookmarkEnd w:id="67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1B65952D"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676" w:author="Gert Morlion" w:date="2024-08-23T14:44:00Z" w16du:dateUtc="2024-08-23T12:44:00Z">
        <w:r w:rsidR="00F17887">
          <w:t xml:space="preserve">Data Classification and </w:t>
        </w:r>
      </w:ins>
      <w:r w:rsidRPr="00D22CCD">
        <w:t xml:space="preserve">Encoding Guide for Inland ENCs provides guidance on how data product content must be captured. (Annex A) </w:t>
      </w:r>
      <w:commentRangeStart w:id="677"/>
      <w:r w:rsidRPr="00D22CCD">
        <w:t>In addition, Annex C will provide implementation guidance for developers.</w:t>
      </w:r>
      <w:commentRangeEnd w:id="677"/>
      <w:r w:rsidR="000A262B">
        <w:rPr>
          <w:rStyle w:val="Verwijzingopmerking"/>
        </w:rPr>
        <w:commentReference w:id="677"/>
      </w:r>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Kop2"/>
      </w:pPr>
      <w:bookmarkStart w:id="678" w:name="_Toc487203113"/>
      <w:r w:rsidRPr="00D22CCD">
        <w:lastRenderedPageBreak/>
        <w:t>Data product specification metadata</w:t>
      </w:r>
      <w:bookmarkEnd w:id="678"/>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t>S-100 Version:</w:t>
      </w:r>
      <w:r w:rsidRPr="00D22CCD">
        <w:rPr>
          <w:b/>
          <w:sz w:val="22"/>
          <w:szCs w:val="22"/>
        </w:rPr>
        <w:tab/>
      </w:r>
      <w:ins w:id="679" w:author="Gert Morlion" w:date="2023-06-05T14:24:00Z">
        <w:r w:rsidR="007E4048">
          <w:rPr>
            <w:b/>
            <w:sz w:val="22"/>
            <w:szCs w:val="22"/>
          </w:rPr>
          <w:t>5</w:t>
        </w:r>
      </w:ins>
      <w:commentRangeStart w:id="680"/>
      <w:del w:id="681" w:author="Gert Morlion" w:date="2023-06-05T14:24:00Z">
        <w:r w:rsidR="007C303F" w:rsidRPr="00D22CCD" w:rsidDel="007E4048">
          <w:delText>4</w:delText>
        </w:r>
      </w:del>
      <w:r w:rsidRPr="00D22CCD">
        <w:t>.</w:t>
      </w:r>
      <w:ins w:id="682" w:author="Gert Morlion" w:date="2024-08-23T14:46:00Z" w16du:dateUtc="2024-08-23T12:46:00Z">
        <w:r w:rsidR="006936D4">
          <w:t>2</w:t>
        </w:r>
      </w:ins>
      <w:del w:id="683" w:author="Gert Morlion" w:date="2024-08-23T14:46:00Z" w16du:dateUtc="2024-08-23T12:46:00Z">
        <w:r w:rsidRPr="00D22CCD" w:rsidDel="006936D4">
          <w:delText>0</w:delText>
        </w:r>
      </w:del>
      <w:r w:rsidRPr="00D22CCD">
        <w:t>.0</w:t>
      </w:r>
      <w:commentRangeEnd w:id="680"/>
      <w:r w:rsidR="00032727">
        <w:rPr>
          <w:rStyle w:val="Verwijzingopmerking"/>
        </w:rPr>
        <w:commentReference w:id="680"/>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684" w:author="Gert Morlion" w:date="2024-08-23T14:46:00Z" w16du:dateUtc="2024-08-23T12:46:00Z">
        <w:r w:rsidR="00C41373">
          <w:t>2</w:t>
        </w:r>
      </w:ins>
      <w:del w:id="685" w:author="Gert Morlion" w:date="2023-06-05T14:24:00Z">
        <w:r w:rsidRPr="00D22CCD" w:rsidDel="007E4048">
          <w:delText>0</w:delText>
        </w:r>
      </w:del>
      <w:r w:rsidRPr="00D22CCD">
        <w:t>.0</w:t>
      </w:r>
    </w:p>
    <w:p w14:paraId="35C533B4" w14:textId="298CE992" w:rsidR="00453023" w:rsidRPr="00D22CCD" w:rsidRDefault="007260E2">
      <w:r w:rsidRPr="00D22CCD">
        <w:rPr>
          <w:b/>
          <w:sz w:val="22"/>
        </w:rPr>
        <w:t>Date:</w:t>
      </w:r>
      <w:r w:rsidRPr="00D22CCD">
        <w:tab/>
      </w:r>
      <w:r w:rsidRPr="00D22CCD">
        <w:tab/>
      </w:r>
      <w:r w:rsidRPr="00D22CCD">
        <w:tab/>
      </w:r>
      <w:r w:rsidRPr="00D22CCD">
        <w:tab/>
      </w:r>
      <w:commentRangeStart w:id="686"/>
      <w:r w:rsidR="007C303F" w:rsidRPr="00D22CCD">
        <w:t xml:space="preserve">October </w:t>
      </w:r>
      <w:r w:rsidRPr="00D22CCD">
        <w:t>20</w:t>
      </w:r>
      <w:ins w:id="687" w:author="Gert Morlion" w:date="2024-08-23T14:46:00Z" w16du:dateUtc="2024-08-23T12:46:00Z">
        <w:r w:rsidR="006936D4">
          <w:t>24</w:t>
        </w:r>
      </w:ins>
      <w:del w:id="688" w:author="Gert Morlion" w:date="2024-08-23T14:46:00Z" w16du:dateUtc="2024-08-23T12:46:00Z">
        <w:r w:rsidRPr="00D22CCD" w:rsidDel="006936D4">
          <w:delText>1</w:delText>
        </w:r>
        <w:r w:rsidR="007C303F" w:rsidRPr="00D22CCD" w:rsidDel="006936D4">
          <w:delText>9</w:delText>
        </w:r>
      </w:del>
      <w:commentRangeEnd w:id="686"/>
      <w:r w:rsidR="00237A18">
        <w:rPr>
          <w:rStyle w:val="Verwijzingopmerking"/>
        </w:rPr>
        <w:commentReference w:id="686"/>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00A43F46" w14:textId="77777777" w:rsidR="00453023" w:rsidRPr="00D22CCD" w:rsidRDefault="007260E2" w:rsidP="3CCBF2F9">
      <w:pPr>
        <w:widowControl w:val="0"/>
        <w:spacing w:after="0" w:line="240" w:lineRule="auto"/>
        <w:ind w:left="1700"/>
        <w:jc w:val="left"/>
      </w:pPr>
      <w:r w:rsidRPr="00D22CCD">
        <w:t>denise.r.ladue@usace.army.mil</w:t>
      </w:r>
    </w:p>
    <w:p w14:paraId="381C0B5D" w14:textId="77777777" w:rsidR="00453023" w:rsidRPr="00D22CCD" w:rsidRDefault="007260E2" w:rsidP="3CCBF2F9">
      <w:pPr>
        <w:widowControl w:val="0"/>
        <w:spacing w:after="0" w:line="240" w:lineRule="auto"/>
        <w:ind w:left="1700"/>
        <w:jc w:val="left"/>
      </w:pPr>
      <w:r w:rsidRPr="00D22CCD">
        <w:t>bernd.birklhuber@bmvit.gv.at</w:t>
      </w:r>
    </w:p>
    <w:p w14:paraId="5926A790" w14:textId="77777777" w:rsidR="00B47466" w:rsidRPr="00B47466" w:rsidRDefault="00B47466" w:rsidP="00B47466">
      <w:pPr>
        <w:widowControl w:val="0"/>
        <w:spacing w:after="0" w:line="240" w:lineRule="auto"/>
        <w:ind w:left="1700"/>
        <w:jc w:val="left"/>
        <w:rPr>
          <w:ins w:id="689" w:author="Gert Morlion" w:date="2024-08-23T14:51:00Z"/>
          <w:rFonts w:eastAsia="Times New Roman" w:cs="Arial"/>
          <w:color w:val="000000"/>
          <w:lang w:eastAsia="de-AT"/>
        </w:rPr>
      </w:pPr>
      <w:ins w:id="690" w:author="Gert Morlion" w:date="2024-08-23T14:51:00Z">
        <w:r w:rsidRPr="00B47466">
          <w:rPr>
            <w:rFonts w:eastAsia="Times New Roman" w:cs="Arial"/>
            <w:color w:val="000000"/>
            <w:lang w:eastAsia="de-AT"/>
          </w:rPr>
          <w:t xml:space="preserve">vitor.pimentel@marinha.mil.br </w:t>
        </w:r>
      </w:ins>
    </w:p>
    <w:p w14:paraId="3AF71987" w14:textId="5AABC6E6" w:rsidR="00B47466" w:rsidRPr="00B47466" w:rsidRDefault="00B47466" w:rsidP="00B47466">
      <w:pPr>
        <w:widowControl w:val="0"/>
        <w:spacing w:after="0" w:line="240" w:lineRule="auto"/>
        <w:ind w:left="1700"/>
        <w:jc w:val="left"/>
        <w:rPr>
          <w:ins w:id="691" w:author="Gert Morlion" w:date="2024-08-23T14:51:00Z"/>
          <w:rFonts w:eastAsia="Times New Roman" w:cs="Arial"/>
          <w:color w:val="000000"/>
          <w:lang w:eastAsia="de-AT"/>
        </w:rPr>
      </w:pPr>
      <w:ins w:id="692" w:author="Gert Morlion" w:date="2024-08-23T14:51:00Z">
        <w:r w:rsidRPr="00B47466">
          <w:rPr>
            <w:rFonts w:eastAsia="Times New Roman" w:cs="Arial"/>
            <w:color w:val="000000"/>
            <w:lang w:eastAsia="de-AT"/>
          </w:rPr>
          <w:t>guqun@wti.ac.cn</w:t>
        </w:r>
      </w:ins>
    </w:p>
    <w:p w14:paraId="26ECCBB3" w14:textId="5D582A6E" w:rsidR="003C6E38" w:rsidRPr="00E27500" w:rsidDel="00B47466" w:rsidRDefault="00C565CD" w:rsidP="3CCBF2F9">
      <w:pPr>
        <w:widowControl w:val="0"/>
        <w:spacing w:after="0" w:line="240" w:lineRule="auto"/>
        <w:ind w:left="1700"/>
        <w:jc w:val="left"/>
        <w:rPr>
          <w:del w:id="693" w:author="Gert Morlion" w:date="2024-08-23T14:51:00Z" w16du:dateUtc="2024-08-23T12:51:00Z"/>
          <w:rFonts w:cs="Arial"/>
          <w:color w:val="000000"/>
        </w:rPr>
      </w:pPr>
      <w:commentRangeStart w:id="694"/>
      <w:commentRangeStart w:id="695"/>
      <w:del w:id="696" w:author="Gert Morlion" w:date="2024-08-23T14:51:00Z" w16du:dateUtc="2024-08-23T12: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2890E179" w:rsidR="00453023" w:rsidRPr="00D22CCD" w:rsidRDefault="007260E2" w:rsidP="3CCBF2F9">
      <w:pPr>
        <w:widowControl w:val="0"/>
        <w:spacing w:after="0" w:line="240" w:lineRule="auto"/>
        <w:ind w:left="1700"/>
        <w:jc w:val="left"/>
      </w:pPr>
      <w:del w:id="697" w:author="Gert Morlion" w:date="2024-08-23T14:51:00Z" w16du:dateUtc="2024-08-23T12:51:00Z">
        <w:r w:rsidRPr="00D22CCD" w:rsidDel="00B47466">
          <w:delText>fwj@wti.ac.cn</w:delText>
        </w:r>
        <w:r w:rsidR="007C303F" w:rsidRPr="00D22CCD" w:rsidDel="00B47466">
          <w:delText xml:space="preserve"> </w:delText>
        </w:r>
        <w:commentRangeEnd w:id="694"/>
        <w:r w:rsidR="00E157AA" w:rsidDel="00B47466">
          <w:rPr>
            <w:rStyle w:val="Verwijzingopmerking"/>
          </w:rPr>
          <w:commentReference w:id="694"/>
        </w:r>
      </w:del>
      <w:commentRangeEnd w:id="695"/>
      <w:r w:rsidR="004721B4">
        <w:rPr>
          <w:rStyle w:val="Verwijzingopmerking"/>
        </w:rPr>
        <w:commentReference w:id="695"/>
      </w:r>
    </w:p>
    <w:p w14:paraId="303AF43B" w14:textId="77777777" w:rsidR="00453023" w:rsidRPr="00D22CCD" w:rsidRDefault="007260E2" w:rsidP="3CCBF2F9">
      <w:pPr>
        <w:widowControl w:val="0"/>
        <w:spacing w:after="0" w:line="240" w:lineRule="auto"/>
        <w:ind w:left="1700"/>
        <w:jc w:val="left"/>
      </w:pPr>
      <w:r w:rsidRPr="00D22CCD">
        <w:t>ybaek@korea.kr</w:t>
      </w:r>
    </w:p>
    <w:p w14:paraId="60B8484F" w14:textId="77777777" w:rsidR="00453023" w:rsidRPr="00D22CCD" w:rsidRDefault="007959E2" w:rsidP="3CCBF2F9">
      <w:pPr>
        <w:widowControl w:val="0"/>
        <w:spacing w:after="0" w:line="240" w:lineRule="auto"/>
        <w:ind w:left="1700"/>
        <w:jc w:val="left"/>
      </w:pPr>
      <w:r w:rsidRPr="00D22CCD">
        <w:t>cameron.mcleay@caris.us</w:t>
      </w:r>
    </w:p>
    <w:p w14:paraId="18BAE67A" w14:textId="77777777" w:rsidR="00453023" w:rsidRPr="00D22CCD" w:rsidRDefault="007959E2" w:rsidP="3CCBF2F9">
      <w:pPr>
        <w:widowControl w:val="0"/>
        <w:spacing w:after="0" w:line="240" w:lineRule="auto"/>
        <w:ind w:left="1700"/>
        <w:jc w:val="left"/>
      </w:pPr>
      <w:r w:rsidRPr="00D22CCD">
        <w:t>g.billet@periskal.com</w:t>
      </w:r>
    </w:p>
    <w:p w14:paraId="55289FC0" w14:textId="77777777" w:rsidR="00D22CCD" w:rsidRPr="00D22CCD" w:rsidRDefault="00D22CCD" w:rsidP="3CCBF2F9">
      <w:pPr>
        <w:widowControl w:val="0"/>
        <w:spacing w:after="0" w:line="240" w:lineRule="auto"/>
        <w:ind w:left="1700"/>
        <w:jc w:val="left"/>
      </w:pPr>
      <w:r w:rsidRPr="00D22CCD">
        <w:t>vladimir.sekachev@gmail.com</w:t>
      </w:r>
    </w:p>
    <w:p w14:paraId="128562E4" w14:textId="77777777" w:rsidR="00D22CCD" w:rsidRPr="00D22CCD" w:rsidRDefault="00D22CCD" w:rsidP="3CCBF2F9">
      <w:pPr>
        <w:widowControl w:val="0"/>
        <w:spacing w:after="0" w:line="240" w:lineRule="auto"/>
        <w:ind w:left="1700"/>
        <w:jc w:val="left"/>
      </w:pPr>
      <w:r w:rsidRPr="00D22CCD">
        <w:t>nuno.silva@iictechnologies.com</w:t>
      </w:r>
    </w:p>
    <w:p w14:paraId="222F8C03" w14:textId="77777777" w:rsidR="007959E2" w:rsidRPr="00D22CCD" w:rsidRDefault="007959E2">
      <w:pPr>
        <w:widowControl w:val="0"/>
        <w:spacing w:after="0" w:line="240" w:lineRule="auto"/>
        <w:ind w:left="1700"/>
        <w:jc w:val="left"/>
      </w:pPr>
    </w:p>
    <w:p w14:paraId="151B17FF" w14:textId="77777777"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http://ienc.openecdis.org.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77777777" w:rsidR="00453023" w:rsidRPr="00D22CCD" w:rsidRDefault="007260E2">
      <w:pPr>
        <w:pStyle w:val="Geenafstand"/>
        <w:ind w:left="2040" w:hanging="340"/>
        <w:rPr>
          <w:lang w:val="en-US" w:eastAsia="de-AT"/>
        </w:rPr>
      </w:pPr>
      <w:r w:rsidRPr="00D22CCD">
        <w:rPr>
          <w:lang w:val="en-US" w:eastAsia="de-AT"/>
        </w:rPr>
        <w:t>-</w:t>
      </w:r>
      <w:r w:rsidRPr="00D22CCD">
        <w:rPr>
          <w:lang w:val="en-US" w:eastAsia="de-AT"/>
        </w:rPr>
        <w:tab/>
        <w:t xml:space="preserve">Interested international organizations like IHO, the European Commission (EC), the Central Commission for Navigation on the Rhine (CCNR), the Danube Commission (DC), the Economic Commission for Europe of the United Nations (UN/ECE), the Mekong River Commission, </w:t>
      </w:r>
    </w:p>
    <w:p w14:paraId="2F0C9090" w14:textId="77777777" w:rsidR="00453023" w:rsidRPr="00D22CCD" w:rsidRDefault="007260E2">
      <w:pPr>
        <w:pStyle w:val="Geenafstand"/>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Geenafstand"/>
        <w:rPr>
          <w:rFonts w:eastAsia="Times New Roman"/>
          <w:lang w:eastAsia="en-GB"/>
        </w:rPr>
      </w:pPr>
    </w:p>
    <w:p w14:paraId="363BBC33" w14:textId="77777777" w:rsidR="00453023" w:rsidRPr="00D22CCD" w:rsidRDefault="007260E2" w:rsidP="00C25061">
      <w:pPr>
        <w:pStyle w:val="Kop2"/>
        <w:rPr>
          <w:lang w:val="en-US" w:eastAsia="en-US"/>
        </w:rPr>
      </w:pPr>
      <w:bookmarkStart w:id="698" w:name="_Toc487203114"/>
      <w:r w:rsidRPr="00D22CCD">
        <w:rPr>
          <w:lang w:val="en-US" w:eastAsia="en-US"/>
        </w:rPr>
        <w:t>IEHG Product Specification Maintenance</w:t>
      </w:r>
      <w:bookmarkEnd w:id="698"/>
    </w:p>
    <w:p w14:paraId="2CAFC400" w14:textId="77777777" w:rsidR="00453023" w:rsidRPr="00D22CCD" w:rsidRDefault="007260E2" w:rsidP="00C25061">
      <w:pPr>
        <w:pStyle w:val="Kop3"/>
        <w:rPr>
          <w:lang w:val="en-US" w:eastAsia="en-US"/>
        </w:rPr>
      </w:pPr>
      <w:r w:rsidRPr="00D22CCD">
        <w:rPr>
          <w:lang w:val="en-US" w:eastAsia="en-US"/>
        </w:rPr>
        <w:t>Introduction</w:t>
      </w:r>
    </w:p>
    <w:p w14:paraId="6DFEF4CF" w14:textId="77777777" w:rsidR="00453023" w:rsidRPr="00D22CCD" w:rsidRDefault="007260E2">
      <w:pPr>
        <w:rPr>
          <w:lang w:val="en-US" w:eastAsia="en-US"/>
        </w:rPr>
      </w:pPr>
      <w:r w:rsidRPr="00D22CCD">
        <w:rPr>
          <w:lang w:val="en-US" w:eastAsia="en-US"/>
        </w:rPr>
        <w:t xml:space="preserve">Changes to S-401 will be released  as a new edition, revision, or clarification by the different regional organizations.  </w:t>
      </w:r>
    </w:p>
    <w:p w14:paraId="6902ADF8" w14:textId="77777777" w:rsidR="00453023" w:rsidRPr="00D22CCD" w:rsidRDefault="007260E2" w:rsidP="001770C7">
      <w:pPr>
        <w:pStyle w:val="Kop3"/>
        <w:rPr>
          <w:lang w:val="en-US" w:eastAsia="en-US"/>
        </w:rPr>
      </w:pPr>
      <w:r w:rsidRPr="00D22CCD">
        <w:rPr>
          <w:lang w:val="en-US" w:eastAsia="en-US"/>
        </w:rPr>
        <w:lastRenderedPageBreak/>
        <w:t>New Edition</w:t>
      </w:r>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Kop3"/>
        <w:rPr>
          <w:lang w:val="en-US" w:eastAsia="en-US"/>
        </w:rPr>
      </w:pPr>
      <w:r w:rsidRPr="00D22CCD">
        <w:rPr>
          <w:lang w:val="en-US" w:eastAsia="en-US"/>
        </w:rPr>
        <w:t>Revision</w:t>
      </w:r>
      <w:del w:id="699" w:author="Gert Morlion" w:date="2024-08-23T15:01:00Z" w16du:dateUtc="2024-08-23T13:01:00Z">
        <w:r w:rsidRPr="00D22CCD" w:rsidDel="001770C7">
          <w:rPr>
            <w:lang w:val="en-US" w:eastAsia="en-US"/>
          </w:rPr>
          <w:delText>s</w:delText>
        </w:r>
      </w:del>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700" w:author="Gert Morlion" w:date="2024-08-23T15:03:00Z" w16du:dateUtc="2024-08-23T13:03:00Z">
        <w:r w:rsidR="00FE65A0">
          <w:rPr>
            <w:sz w:val="20"/>
            <w:lang w:val="en-US"/>
          </w:rPr>
          <w:t>P</w:t>
        </w:r>
      </w:ins>
      <w:del w:id="701" w:author="Gert Morlion" w:date="2024-08-23T15:03:00Z" w16du:dateUtc="2024-08-23T13:03:00Z">
        <w:r w:rsidRPr="00D22CCD" w:rsidDel="00FE65A0">
          <w:rPr>
            <w:sz w:val="20"/>
            <w:lang w:val="en-US"/>
          </w:rPr>
          <w:delText>p</w:delText>
        </w:r>
      </w:del>
      <w:r w:rsidRPr="00D22CCD">
        <w:rPr>
          <w:sz w:val="20"/>
          <w:lang w:val="en-US"/>
        </w:rPr>
        <w:t xml:space="preserve">ortrayal </w:t>
      </w:r>
      <w:ins w:id="702" w:author="Gert Morlion" w:date="2024-08-23T15:03:00Z" w16du:dateUtc="2024-08-23T13:03:00Z">
        <w:r w:rsidR="00FE65A0">
          <w:rPr>
            <w:sz w:val="20"/>
            <w:lang w:val="en-US"/>
          </w:rPr>
          <w:t>C</w:t>
        </w:r>
      </w:ins>
      <w:del w:id="703" w:author="Gert Morlion" w:date="2024-08-23T15:03:00Z" w16du:dateUtc="2024-08-23T13: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704" w:author="Gert Morlion" w:date="2024-08-23T15:02:00Z" w16du:dateUtc="2024-08-23T13:02:00Z">
        <w:r w:rsidR="00DC02DE">
          <w:rPr>
            <w:rFonts w:cs="Arial"/>
            <w:color w:val="000000"/>
            <w:lang w:val="en-US" w:eastAsia="en-US"/>
          </w:rPr>
          <w:t>P</w:t>
        </w:r>
      </w:ins>
      <w:del w:id="705" w:author="Gert Morlion" w:date="2024-08-23T15:02:00Z" w16du:dateUtc="2024-08-23T13:02:00Z">
        <w:r w:rsidRPr="00D22CCD" w:rsidDel="00DC02DE">
          <w:rPr>
            <w:rFonts w:cs="Arial"/>
            <w:color w:val="000000"/>
            <w:lang w:val="en-US" w:eastAsia="en-US"/>
          </w:rPr>
          <w:delText>p</w:delText>
        </w:r>
      </w:del>
      <w:r w:rsidRPr="00D22CCD">
        <w:rPr>
          <w:rFonts w:cs="Arial"/>
          <w:color w:val="000000"/>
          <w:lang w:val="en-US" w:eastAsia="en-US"/>
        </w:rPr>
        <w:t xml:space="preserve">ortrayal </w:t>
      </w:r>
      <w:ins w:id="706" w:author="Gert Morlion" w:date="2024-08-23T15:02:00Z" w16du:dateUtc="2024-08-23T13:02:00Z">
        <w:r w:rsidR="00DC02DE">
          <w:rPr>
            <w:rFonts w:cs="Arial"/>
            <w:color w:val="000000"/>
            <w:lang w:val="en-US" w:eastAsia="en-US"/>
          </w:rPr>
          <w:t>C</w:t>
        </w:r>
      </w:ins>
      <w:del w:id="707" w:author="Gert Morlion" w:date="2024-08-23T15:02:00Z" w16du:dateUtc="2024-08-23T13: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Kop3"/>
        <w:rPr>
          <w:lang w:val="en-US" w:eastAsia="en-US"/>
        </w:rPr>
      </w:pPr>
      <w:r w:rsidRPr="00D22CCD">
        <w:rPr>
          <w:lang w:val="en-US" w:eastAsia="en-US"/>
        </w:rPr>
        <w:t>Clarification</w:t>
      </w:r>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Kop3"/>
      </w:pPr>
      <w:r w:rsidRPr="00D22CCD">
        <w:t>Version Numbers</w:t>
      </w:r>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 xml:space="preserve">Clarifications denoted as </w:t>
      </w:r>
      <w:proofErr w:type="spellStart"/>
      <w:r w:rsidRPr="00D22CCD">
        <w:t>n.n.</w:t>
      </w:r>
      <w:r w:rsidRPr="00D22CCD">
        <w:rPr>
          <w:b/>
          <w:sz w:val="28"/>
        </w:rPr>
        <w:t>n</w:t>
      </w:r>
      <w:proofErr w:type="spellEnd"/>
    </w:p>
    <w:p w14:paraId="35ED830B" w14:textId="77777777" w:rsidR="00453023" w:rsidRPr="00D22CCD" w:rsidRDefault="007260E2">
      <w:pPr>
        <w:pStyle w:val="Kop1"/>
      </w:pPr>
      <w:bookmarkStart w:id="708" w:name="_Toc225648278"/>
      <w:bookmarkStart w:id="709" w:name="_Toc225065135"/>
      <w:bookmarkStart w:id="710" w:name="_Toc487203115"/>
      <w:r w:rsidRPr="00D22CCD">
        <w:t>Specification Scopes</w:t>
      </w:r>
      <w:bookmarkEnd w:id="708"/>
      <w:bookmarkEnd w:id="709"/>
      <w:bookmarkEnd w:id="710"/>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Kop1"/>
      </w:pPr>
      <w:bookmarkStart w:id="711" w:name="_Toc225648279"/>
      <w:bookmarkStart w:id="712" w:name="_Toc225065136"/>
      <w:bookmarkStart w:id="713" w:name="_Toc487203116"/>
      <w:bookmarkStart w:id="714" w:name="_Hlk7769148"/>
      <w:r w:rsidRPr="00D22CCD">
        <w:t xml:space="preserve">Dataset </w:t>
      </w:r>
      <w:bookmarkEnd w:id="711"/>
      <w:bookmarkEnd w:id="712"/>
      <w:r w:rsidRPr="00D22CCD">
        <w:t>Identification</w:t>
      </w:r>
      <w:bookmarkEnd w:id="713"/>
    </w:p>
    <w:bookmarkEnd w:id="714"/>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lastRenderedPageBreak/>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S-401 ENCs must be produced in accordance with the rules defined in the S-401 Product Specification. The S-401 Product specification contains all the information necessary to enable chart producers to produce a consistent IENC, and 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 xml:space="preserve">-1 </w:t>
      </w:r>
      <w:proofErr w:type="spellStart"/>
      <w:r w:rsidR="00FE0D8C" w:rsidRPr="00D22CCD">
        <w:t>MD_TopicCategroyCode</w:t>
      </w:r>
      <w:proofErr w:type="spellEnd"/>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0B230440"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maximum display scale. Each </w:t>
      </w:r>
      <w:r w:rsidRPr="00D22CCD">
        <w:rPr>
          <w:b/>
        </w:rPr>
        <w:t>Data Coverage</w:t>
      </w:r>
      <w:r w:rsidRPr="00D22CCD">
        <w:t xml:space="preserve"> must also carry a value for minimum display scale. Values </w:t>
      </w:r>
      <w:ins w:id="715" w:author="Gert Morlion" w:date="2024-08-23T15:06:00Z">
        <w:r w:rsidR="00BC2A25">
          <w:t xml:space="preserve">for optimum and minimum display </w:t>
        </w:r>
      </w:ins>
      <w:r w:rsidRPr="00D22CCD">
        <w:t>must be taken from the following table:</w:t>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77777777" w:rsidR="00453023" w:rsidRPr="00D22CCD" w:rsidRDefault="007260E2" w:rsidP="3CCBF2F9">
            <w:pPr>
              <w:pStyle w:val="Tabletext9"/>
              <w:rPr>
                <w:b/>
                <w:bCs/>
              </w:rPr>
            </w:pPr>
            <w:r w:rsidRPr="00D22CCD">
              <w:rPr>
                <w:b/>
                <w:bCs/>
              </w:rPr>
              <w:t>Maximum Display Scale</w:t>
            </w:r>
          </w:p>
        </w:tc>
        <w:tc>
          <w:tcPr>
            <w:tcW w:w="3120" w:type="dxa"/>
            <w:tcBorders>
              <w:top w:val="single" w:sz="4" w:space="0" w:color="auto"/>
              <w:left w:val="single" w:sz="4" w:space="0" w:color="auto"/>
              <w:bottom w:val="single" w:sz="4" w:space="0" w:color="auto"/>
              <w:right w:val="single" w:sz="4" w:space="0" w:color="auto"/>
            </w:tcBorders>
          </w:tcPr>
          <w:p w14:paraId="369D544C" w14:textId="77777777" w:rsidR="00453023" w:rsidRPr="00D22CCD" w:rsidRDefault="007260E2" w:rsidP="3CCBF2F9">
            <w:pPr>
              <w:pStyle w:val="Tabletext9"/>
              <w:rPr>
                <w:b/>
                <w:bCs/>
              </w:rPr>
            </w:pPr>
            <w:r w:rsidRPr="00D22CCD">
              <w:rPr>
                <w:b/>
                <w:bCs/>
              </w:rPr>
              <w:t>Minimum Display Scale</w:t>
            </w:r>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77777777" w:rsidR="00453023" w:rsidRPr="00D22CCD" w:rsidRDefault="007260E2">
            <w:pPr>
              <w:pStyle w:val="Tabletext9"/>
            </w:pPr>
            <w:r w:rsidRPr="00D22CCD">
              <w:t>1:10,000,000</w:t>
            </w:r>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77777777" w:rsidR="00453023" w:rsidRPr="00D22CCD" w:rsidRDefault="007260E2">
            <w:pPr>
              <w:pStyle w:val="Tabletext9"/>
            </w:pPr>
            <w:r w:rsidRPr="00D22CCD">
              <w:t>NULL (only allowed on minimum display scale where the maximum display scale = 10,000,000)</w:t>
            </w:r>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77777777" w:rsidR="00453023" w:rsidRPr="00D22CCD" w:rsidRDefault="007260E2">
            <w:pPr>
              <w:pStyle w:val="Tabletext9"/>
            </w:pPr>
            <w:r w:rsidRPr="00D22CCD">
              <w:t>1:3,500,000</w:t>
            </w:r>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7777777" w:rsidR="00453023" w:rsidRPr="00D22CCD" w:rsidRDefault="007260E2">
            <w:pPr>
              <w:pStyle w:val="Tabletext9"/>
            </w:pPr>
            <w:r w:rsidRPr="00D22CCD">
              <w:t>1:10,000,000</w:t>
            </w:r>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77777777" w:rsidR="00453023" w:rsidRPr="00D22CCD" w:rsidRDefault="007260E2">
            <w:pPr>
              <w:pStyle w:val="Tabletext9"/>
            </w:pPr>
            <w:r w:rsidRPr="00D22CCD">
              <w:t>1:1,500,000</w:t>
            </w:r>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77777777" w:rsidR="00453023" w:rsidRPr="00D22CCD" w:rsidRDefault="007260E2">
            <w:pPr>
              <w:pStyle w:val="Tabletext9"/>
            </w:pPr>
            <w:r w:rsidRPr="00D22CCD">
              <w:t>1:3,500,000</w:t>
            </w:r>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77777777" w:rsidR="00453023" w:rsidRPr="00D22CCD" w:rsidRDefault="007260E2">
            <w:pPr>
              <w:pStyle w:val="Tabletext9"/>
            </w:pPr>
            <w:r w:rsidRPr="00D22CCD">
              <w:t>1:700,000</w:t>
            </w:r>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77777777" w:rsidR="00453023" w:rsidRPr="00D22CCD" w:rsidRDefault="007260E2">
            <w:pPr>
              <w:pStyle w:val="Tabletext9"/>
            </w:pPr>
            <w:r w:rsidRPr="00D22CCD">
              <w:t>1:1,500,000</w:t>
            </w:r>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77777777" w:rsidR="00453023" w:rsidRPr="00D22CCD" w:rsidRDefault="007260E2">
            <w:pPr>
              <w:pStyle w:val="Tabletext9"/>
            </w:pPr>
            <w:r w:rsidRPr="00D22CCD">
              <w:t>1:350,000</w:t>
            </w:r>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7777777" w:rsidR="00453023" w:rsidRPr="00D22CCD" w:rsidRDefault="007260E2">
            <w:pPr>
              <w:pStyle w:val="Tabletext9"/>
            </w:pPr>
            <w:r w:rsidRPr="00D22CCD">
              <w:t>1:700,000</w:t>
            </w:r>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77777777" w:rsidR="00453023" w:rsidRPr="00D22CCD" w:rsidRDefault="007260E2">
            <w:pPr>
              <w:pStyle w:val="Tabletext9"/>
            </w:pPr>
            <w:r w:rsidRPr="00D22CCD">
              <w:t>1:180,000</w:t>
            </w:r>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77777777" w:rsidR="00453023" w:rsidRPr="00D22CCD" w:rsidRDefault="007260E2">
            <w:pPr>
              <w:pStyle w:val="Tabletext9"/>
            </w:pPr>
            <w:r w:rsidRPr="00D22CCD">
              <w:t>1:350,000</w:t>
            </w:r>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77777777" w:rsidR="00453023" w:rsidRPr="00D22CCD" w:rsidRDefault="007260E2">
            <w:pPr>
              <w:pStyle w:val="Tabletext9"/>
            </w:pPr>
            <w:r w:rsidRPr="00D22CCD">
              <w:t>1:90,000</w:t>
            </w:r>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77777777" w:rsidR="00453023" w:rsidRPr="00D22CCD" w:rsidRDefault="007260E2">
            <w:pPr>
              <w:pStyle w:val="Tabletext9"/>
            </w:pPr>
            <w:r w:rsidRPr="00D22CCD">
              <w:t>1:180,000</w:t>
            </w:r>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77777777" w:rsidR="00453023" w:rsidRPr="00D22CCD" w:rsidRDefault="007260E2">
            <w:pPr>
              <w:pStyle w:val="Tabletext9"/>
            </w:pPr>
            <w:r w:rsidRPr="00D22CCD">
              <w:t>1:45,000</w:t>
            </w:r>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77777777" w:rsidR="00453023" w:rsidRPr="00D22CCD" w:rsidRDefault="007260E2">
            <w:pPr>
              <w:pStyle w:val="Tabletext9"/>
            </w:pPr>
            <w:r w:rsidRPr="00D22CCD">
              <w:t>1:90,000</w:t>
            </w:r>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77777777" w:rsidR="00453023" w:rsidRPr="00D22CCD" w:rsidRDefault="007260E2">
            <w:pPr>
              <w:pStyle w:val="Tabletext9"/>
            </w:pPr>
            <w:r w:rsidRPr="00D22CCD">
              <w:t>1:22,000</w:t>
            </w:r>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77777777" w:rsidR="00453023" w:rsidRPr="00D22CCD" w:rsidRDefault="007260E2">
            <w:pPr>
              <w:pStyle w:val="Tabletext9"/>
            </w:pPr>
            <w:r w:rsidRPr="00D22CCD">
              <w:t>1:45,000</w:t>
            </w:r>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77777777" w:rsidR="00453023" w:rsidRPr="00D22CCD" w:rsidRDefault="007260E2">
            <w:pPr>
              <w:pStyle w:val="Tabletext9"/>
            </w:pPr>
            <w:r w:rsidRPr="00D22CCD">
              <w:t>1:12,000</w:t>
            </w:r>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77777777" w:rsidR="00453023" w:rsidRPr="00D22CCD" w:rsidRDefault="007260E2">
            <w:pPr>
              <w:pStyle w:val="Tabletext9"/>
            </w:pPr>
            <w:r w:rsidRPr="00D22CCD">
              <w:t>1:22,000</w:t>
            </w:r>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77777777" w:rsidR="00453023" w:rsidRPr="00D22CCD" w:rsidRDefault="007260E2">
            <w:pPr>
              <w:pStyle w:val="Tabletext9"/>
            </w:pPr>
            <w:r w:rsidRPr="00D22CCD">
              <w:t>1:8,000</w:t>
            </w:r>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77777777" w:rsidR="00453023" w:rsidRPr="00D22CCD" w:rsidRDefault="007260E2">
            <w:pPr>
              <w:pStyle w:val="Tabletext9"/>
            </w:pPr>
            <w:r w:rsidRPr="00D22CCD">
              <w:t>1:12,000</w:t>
            </w:r>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77777777" w:rsidR="00453023" w:rsidRPr="00D22CCD" w:rsidRDefault="007260E2">
            <w:pPr>
              <w:pStyle w:val="Tabletext9"/>
            </w:pPr>
            <w:r w:rsidRPr="00D22CCD">
              <w:t>1:4,000</w:t>
            </w:r>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7777777" w:rsidR="00453023" w:rsidRPr="00D22CCD" w:rsidRDefault="007260E2">
            <w:pPr>
              <w:pStyle w:val="Tabletext9"/>
            </w:pPr>
            <w:r w:rsidRPr="00D22CCD">
              <w:t>1:8,000</w:t>
            </w:r>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77777777" w:rsidR="00453023" w:rsidRPr="00D22CCD" w:rsidRDefault="007260E2">
            <w:pPr>
              <w:pStyle w:val="Tabletext9"/>
            </w:pPr>
            <w:r w:rsidRPr="00D22CCD">
              <w:t>1:3,000</w:t>
            </w:r>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77777777" w:rsidR="00453023" w:rsidRPr="00D22CCD" w:rsidRDefault="007260E2">
            <w:pPr>
              <w:pStyle w:val="Tabletext9"/>
            </w:pPr>
            <w:r w:rsidRPr="00D22CCD">
              <w:t>1:4,000</w:t>
            </w:r>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77777777" w:rsidR="00453023" w:rsidRPr="00D22CCD" w:rsidRDefault="007260E2">
            <w:pPr>
              <w:pStyle w:val="Tabletext9"/>
            </w:pPr>
            <w:r w:rsidRPr="00D22CCD">
              <w:t>1:2,000</w:t>
            </w:r>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7777777" w:rsidR="00453023" w:rsidRPr="00D22CCD" w:rsidRDefault="007260E2">
            <w:pPr>
              <w:pStyle w:val="Tabletext9"/>
            </w:pPr>
            <w:r w:rsidRPr="00D22CCD">
              <w:t>1:3,000</w:t>
            </w:r>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77777777" w:rsidR="00453023" w:rsidRPr="00D22CCD" w:rsidRDefault="007260E2">
            <w:pPr>
              <w:pStyle w:val="Tabletext9"/>
            </w:pPr>
            <w:r w:rsidRPr="00D22CCD">
              <w:t>1:1,000</w:t>
            </w:r>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77777777" w:rsidR="00453023" w:rsidRPr="00D22CCD" w:rsidRDefault="007260E2">
            <w:pPr>
              <w:pStyle w:val="Tabletext9"/>
            </w:pPr>
            <w:r w:rsidRPr="00D22CCD">
              <w:t>1:2,000</w:t>
            </w:r>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77777" w:rsidR="00D22CCD" w:rsidRPr="00D22CCD" w:rsidRDefault="00496774">
            <w:pPr>
              <w:pStyle w:val="Tabletext9"/>
            </w:pPr>
            <w:r>
              <w:t>1:100</w:t>
            </w:r>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045D9EE2" w14:textId="77777777" w:rsidR="00496774" w:rsidRDefault="00496774" w:rsidP="00D22CCD">
      <w:pPr>
        <w:autoSpaceDE w:val="0"/>
        <w:autoSpaceDN w:val="0"/>
        <w:adjustRightInd w:val="0"/>
        <w:spacing w:line="240" w:lineRule="auto"/>
        <w:ind w:left="3400" w:firstLine="340"/>
        <w:jc w:val="center"/>
        <w:rPr>
          <w:rFonts w:cs="Arial"/>
          <w:b/>
          <w:bCs/>
          <w:color w:val="000000"/>
          <w:lang w:val="en-US" w:eastAsia="de-AT"/>
        </w:rPr>
      </w:pPr>
    </w:p>
    <w:p w14:paraId="22DFB889" w14:textId="77777777" w:rsidR="00B53CCE" w:rsidRPr="007F078C" w:rsidRDefault="00B53CCE" w:rsidP="00B53CCE">
      <w:pPr>
        <w:pStyle w:val="Bijschrift"/>
        <w:spacing w:line="240" w:lineRule="auto"/>
        <w:jc w:val="right"/>
        <w:rPr>
          <w:ins w:id="716" w:author="Gert Morlion" w:date="2024-08-23T15:07:00Z"/>
          <w:sz w:val="18"/>
          <w:szCs w:val="18"/>
        </w:rPr>
      </w:pPr>
      <w:ins w:id="717"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ENC Minimum Display</w:t>
        </w:r>
        <w:r>
          <w:rPr>
            <w:sz w:val="18"/>
            <w:szCs w:val="18"/>
          </w:rPr>
          <w:t xml:space="preserve"> and</w:t>
        </w:r>
        <w:commentRangeStart w:id="718"/>
        <w:commentRangeEnd w:id="718"/>
        <w:r>
          <w:rPr>
            <w:rStyle w:val="Verwijzingopmerking"/>
            <w:b w:val="0"/>
          </w:rPr>
          <w:commentReference w:id="718"/>
        </w:r>
        <w:r>
          <w:rPr>
            <w:sz w:val="18"/>
            <w:szCs w:val="18"/>
          </w:rPr>
          <w:t xml:space="preserve"> Optimum Display</w:t>
        </w:r>
        <w:r w:rsidRPr="007F078C">
          <w:rPr>
            <w:sz w:val="18"/>
            <w:szCs w:val="18"/>
          </w:rPr>
          <w:t xml:space="preserve"> Scales</w:t>
        </w:r>
      </w:ins>
    </w:p>
    <w:p w14:paraId="16A500CC" w14:textId="0B7BAE70" w:rsidR="00453023" w:rsidRPr="00D22CCD" w:rsidDel="00B53CCE" w:rsidRDefault="007260E2" w:rsidP="00D22CCD">
      <w:pPr>
        <w:autoSpaceDE w:val="0"/>
        <w:autoSpaceDN w:val="0"/>
        <w:adjustRightInd w:val="0"/>
        <w:spacing w:line="240" w:lineRule="auto"/>
        <w:ind w:left="3400" w:firstLine="340"/>
        <w:jc w:val="center"/>
        <w:rPr>
          <w:del w:id="719" w:author="Gert Morlion" w:date="2024-08-23T15:07:00Z" w16du:dateUtc="2024-08-23T13:07:00Z"/>
          <w:rFonts w:cs="Arial"/>
          <w:b/>
          <w:bCs/>
          <w:color w:val="000000"/>
          <w:lang w:val="en-US" w:eastAsia="de-AT"/>
        </w:rPr>
      </w:pPr>
      <w:del w:id="720" w:author="Gert Morlion" w:date="2024-08-23T15:07:00Z" w16du:dateUtc="2024-08-23T13:07:00Z">
        <w:r w:rsidRPr="00D22CCD" w:rsidDel="00B53CCE">
          <w:rPr>
            <w:rFonts w:cs="Arial"/>
            <w:b/>
            <w:bCs/>
            <w:color w:val="000000"/>
            <w:lang w:val="en-US" w:eastAsia="de-AT"/>
          </w:rPr>
          <w:delText xml:space="preserve">Table 1- </w:delText>
        </w:r>
        <w:r w:rsidR="00FE0D8C" w:rsidRPr="00D22CCD" w:rsidDel="00B53CCE">
          <w:rPr>
            <w:rFonts w:cs="Arial"/>
            <w:b/>
            <w:bCs/>
            <w:color w:val="000000"/>
            <w:lang w:val="en-US" w:eastAsia="de-AT"/>
          </w:rPr>
          <w:delText>I</w:delText>
        </w:r>
        <w:r w:rsidRPr="00D22CCD" w:rsidDel="00B53CCE">
          <w:rPr>
            <w:rFonts w:cs="Arial"/>
            <w:b/>
            <w:bCs/>
            <w:color w:val="000000"/>
            <w:lang w:val="en-US" w:eastAsia="de-AT"/>
          </w:rPr>
          <w:delText>ENC Minimum Display and Maximum Display Scales</w:delText>
        </w:r>
      </w:del>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lastRenderedPageBreak/>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AC585C">
      <w:pPr>
        <w:numPr>
          <w:ilvl w:val="5"/>
          <w:numId w:val="41"/>
        </w:numPr>
        <w:autoSpaceDE w:val="0"/>
        <w:autoSpaceDN w:val="0"/>
        <w:adjustRightInd w:val="0"/>
        <w:spacing w:after="0" w:line="240" w:lineRule="auto"/>
      </w:pPr>
      <w:r w:rsidRPr="00D22CCD">
        <w:t>Unclassified</w:t>
      </w:r>
    </w:p>
    <w:p w14:paraId="2FB38E4B" w14:textId="77777777" w:rsidR="00453023" w:rsidRPr="00D22CCD" w:rsidRDefault="007260E2" w:rsidP="00AC585C">
      <w:pPr>
        <w:numPr>
          <w:ilvl w:val="5"/>
          <w:numId w:val="41"/>
        </w:numPr>
        <w:autoSpaceDE w:val="0"/>
        <w:autoSpaceDN w:val="0"/>
        <w:adjustRightInd w:val="0"/>
        <w:spacing w:after="0" w:line="240" w:lineRule="auto"/>
      </w:pPr>
      <w:r w:rsidRPr="00D22CCD">
        <w:t>Restricted</w:t>
      </w:r>
    </w:p>
    <w:p w14:paraId="16669902" w14:textId="77777777" w:rsidR="00453023" w:rsidRPr="00D22CCD" w:rsidRDefault="007260E2" w:rsidP="00AC585C">
      <w:pPr>
        <w:numPr>
          <w:ilvl w:val="5"/>
          <w:numId w:val="41"/>
        </w:numPr>
        <w:autoSpaceDE w:val="0"/>
        <w:autoSpaceDN w:val="0"/>
        <w:adjustRightInd w:val="0"/>
        <w:spacing w:after="0" w:line="240" w:lineRule="auto"/>
      </w:pPr>
      <w:r w:rsidRPr="00D22CCD">
        <w:t>Confidential</w:t>
      </w:r>
    </w:p>
    <w:p w14:paraId="79089952" w14:textId="77777777" w:rsidR="00453023" w:rsidRPr="00D22CCD" w:rsidRDefault="007260E2" w:rsidP="00AC585C">
      <w:pPr>
        <w:numPr>
          <w:ilvl w:val="5"/>
          <w:numId w:val="41"/>
        </w:numPr>
        <w:autoSpaceDE w:val="0"/>
        <w:autoSpaceDN w:val="0"/>
        <w:adjustRightInd w:val="0"/>
        <w:spacing w:after="0" w:line="240" w:lineRule="auto"/>
      </w:pPr>
      <w:r w:rsidRPr="00D22CCD">
        <w:t>Secret</w:t>
      </w:r>
    </w:p>
    <w:p w14:paraId="59EED673" w14:textId="77777777" w:rsidR="00453023" w:rsidRPr="00D22CCD" w:rsidRDefault="007260E2" w:rsidP="00AC585C">
      <w:pPr>
        <w:numPr>
          <w:ilvl w:val="5"/>
          <w:numId w:val="41"/>
        </w:numPr>
        <w:autoSpaceDE w:val="0"/>
        <w:autoSpaceDN w:val="0"/>
        <w:adjustRightInd w:val="0"/>
        <w:spacing w:after="0" w:line="240" w:lineRule="auto"/>
      </w:pPr>
      <w:r w:rsidRPr="00D22CCD">
        <w:t xml:space="preserve">Top Secret </w:t>
      </w:r>
    </w:p>
    <w:p w14:paraId="3AA5D6C4" w14:textId="77777777" w:rsidR="00AE19E1" w:rsidRPr="00D22CCD" w:rsidRDefault="00AE19E1" w:rsidP="00AC585C">
      <w:pPr>
        <w:numPr>
          <w:ilvl w:val="5"/>
          <w:numId w:val="41"/>
        </w:numPr>
        <w:autoSpaceDE w:val="0"/>
        <w:autoSpaceDN w:val="0"/>
        <w:adjustRightInd w:val="0"/>
        <w:spacing w:after="0" w:line="240" w:lineRule="auto"/>
      </w:pPr>
      <w:r w:rsidRPr="00D22CCD">
        <w:t>Sensitive but Unclassified</w:t>
      </w:r>
    </w:p>
    <w:p w14:paraId="072CE0A4" w14:textId="77777777" w:rsidR="00AE19E1" w:rsidRPr="00D22CCD" w:rsidRDefault="00AE19E1" w:rsidP="00AC585C">
      <w:pPr>
        <w:numPr>
          <w:ilvl w:val="5"/>
          <w:numId w:val="41"/>
        </w:numPr>
        <w:autoSpaceDE w:val="0"/>
        <w:autoSpaceDN w:val="0"/>
        <w:adjustRightInd w:val="0"/>
        <w:spacing w:after="0" w:line="240" w:lineRule="auto"/>
      </w:pPr>
      <w:r w:rsidRPr="00D22CCD">
        <w:t>For Official Use Only</w:t>
      </w:r>
    </w:p>
    <w:p w14:paraId="5FB2B956" w14:textId="77777777" w:rsidR="00AE19E1" w:rsidRPr="00D22CCD" w:rsidRDefault="00AE19E1" w:rsidP="00AC585C">
      <w:pPr>
        <w:numPr>
          <w:ilvl w:val="5"/>
          <w:numId w:val="41"/>
        </w:numPr>
        <w:autoSpaceDE w:val="0"/>
        <w:autoSpaceDN w:val="0"/>
        <w:adjustRightInd w:val="0"/>
        <w:spacing w:after="0" w:line="240" w:lineRule="auto"/>
      </w:pPr>
      <w:r w:rsidRPr="00D22CCD">
        <w:t>Protected</w:t>
      </w:r>
    </w:p>
    <w:p w14:paraId="667CF633" w14:textId="77777777" w:rsidR="00AE19E1" w:rsidRPr="00D22CCD" w:rsidRDefault="00AE19E1" w:rsidP="00AC585C">
      <w:pPr>
        <w:numPr>
          <w:ilvl w:val="5"/>
          <w:numId w:val="41"/>
        </w:numPr>
        <w:autoSpaceDE w:val="0"/>
        <w:autoSpaceDN w:val="0"/>
        <w:adjustRightInd w:val="0"/>
        <w:spacing w:after="0" w:line="240" w:lineRule="auto"/>
        <w:rPr>
          <w:rFonts w:ascii="Helvetica" w:hAnsi="Helvetica" w:cs="Helvetica"/>
          <w:sz w:val="16"/>
          <w:szCs w:val="16"/>
          <w:lang w:val="en-US" w:eastAsia="en-US"/>
        </w:rPr>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Kop1"/>
      </w:pPr>
      <w:bookmarkStart w:id="721" w:name="_Toc225648280"/>
      <w:bookmarkStart w:id="722" w:name="_Toc225065137"/>
      <w:bookmarkStart w:id="723" w:name="_Toc487203117"/>
      <w:r w:rsidRPr="00D22CCD">
        <w:t>Data Content and structure</w:t>
      </w:r>
      <w:bookmarkEnd w:id="721"/>
      <w:bookmarkEnd w:id="722"/>
      <w:bookmarkEnd w:id="723"/>
    </w:p>
    <w:p w14:paraId="58C2AAE6" w14:textId="77777777" w:rsidR="00453023" w:rsidRPr="00D22CCD" w:rsidRDefault="007260E2">
      <w:pPr>
        <w:pStyle w:val="Kop2"/>
      </w:pPr>
      <w:bookmarkStart w:id="724" w:name="_Toc487203118"/>
      <w:bookmarkStart w:id="725" w:name="_Toc225648281"/>
      <w:bookmarkStart w:id="726" w:name="_Toc225065138"/>
      <w:r w:rsidRPr="00D22CCD">
        <w:t>Introduction</w:t>
      </w:r>
      <w:bookmarkEnd w:id="72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Kop2"/>
      </w:pPr>
      <w:bookmarkStart w:id="727" w:name="_Toc487203119"/>
      <w:r w:rsidRPr="00D22CCD">
        <w:t>Application Schema</w:t>
      </w:r>
      <w:bookmarkEnd w:id="725"/>
      <w:bookmarkEnd w:id="726"/>
      <w:bookmarkEnd w:id="72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Kop2"/>
      </w:pPr>
      <w:bookmarkStart w:id="728" w:name="_Toc225648301"/>
      <w:bookmarkStart w:id="729" w:name="_Toc225065158"/>
      <w:bookmarkStart w:id="730" w:name="_Toc487203120"/>
      <w:bookmarkStart w:id="731" w:name="_Toc225648282"/>
      <w:bookmarkStart w:id="732" w:name="_Toc225065139"/>
      <w:r w:rsidRPr="00D22CCD">
        <w:t>Feature Catalogue</w:t>
      </w:r>
      <w:bookmarkEnd w:id="728"/>
      <w:bookmarkEnd w:id="729"/>
      <w:bookmarkEnd w:id="730"/>
      <w:r w:rsidRPr="00D22CCD">
        <w:t xml:space="preserve"> </w:t>
      </w:r>
    </w:p>
    <w:p w14:paraId="5594B335" w14:textId="77777777" w:rsidR="00453023" w:rsidRPr="00D22CCD" w:rsidRDefault="007260E2">
      <w:pPr>
        <w:pStyle w:val="Kop3"/>
        <w:jc w:val="both"/>
        <w:rPr>
          <w:lang w:eastAsia="en-US"/>
        </w:rPr>
      </w:pPr>
      <w:bookmarkStart w:id="733" w:name="_Toc487203121"/>
      <w:r w:rsidRPr="00D22CCD">
        <w:rPr>
          <w:lang w:eastAsia="en-US"/>
        </w:rPr>
        <w:t>Introduction</w:t>
      </w:r>
      <w:bookmarkEnd w:id="73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734" w:author="Gert Morlion" w:date="2024-08-23T15:08:00Z" w16du:dateUtc="2024-08-23T13: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Kop3"/>
        <w:rPr>
          <w:ins w:id="735" w:author="Gert Morlion" w:date="2023-06-05T13:29:00Z"/>
        </w:rPr>
      </w:pPr>
      <w:bookmarkStart w:id="736" w:name="_Toc487203122"/>
      <w:r w:rsidRPr="00D22CCD">
        <w:t>Feature Types</w:t>
      </w:r>
      <w:bookmarkEnd w:id="736"/>
      <w:r w:rsidRPr="00D22CCD">
        <w:t xml:space="preserve"> </w:t>
      </w:r>
      <w:bookmarkEnd w:id="731"/>
      <w:bookmarkEnd w:id="732"/>
    </w:p>
    <w:p w14:paraId="265BF3AD" w14:textId="0EFAEF35" w:rsidR="005903DD" w:rsidRPr="005903DD" w:rsidRDefault="005903DD" w:rsidP="005903DD">
      <w:commentRangeStart w:id="737"/>
      <w:ins w:id="738" w:author="Gert Morlion" w:date="2023-06-05T13:29:00Z">
        <w:r>
          <w:t xml:space="preserve">Details of feature types can be found in Annex A – </w:t>
        </w:r>
        <w:r>
          <w:rPr>
            <w:i/>
            <w:iCs/>
          </w:rPr>
          <w:t>Data Classification and Encoding Guide</w:t>
        </w:r>
        <w:r>
          <w:t xml:space="preserve">, clause </w:t>
        </w:r>
      </w:ins>
      <w:ins w:id="739" w:author="Gert Morlion" w:date="2024-08-23T15:09:00Z" w16du:dateUtc="2024-08-23T13:09:00Z">
        <w:r w:rsidR="00E652BD">
          <w:t>2.1</w:t>
        </w:r>
      </w:ins>
      <w:ins w:id="740" w:author="Gert Morlion" w:date="2023-06-05T13:29:00Z">
        <w:r>
          <w:t xml:space="preserve"> and Sections </w:t>
        </w:r>
      </w:ins>
      <w:ins w:id="741" w:author="Gert Morlion" w:date="2024-08-23T15:09:00Z" w16du:dateUtc="2024-08-23T13:09:00Z">
        <w:r w:rsidR="00E652BD">
          <w:t>3-23</w:t>
        </w:r>
      </w:ins>
      <w:ins w:id="742" w:author="Gert Morlion" w:date="2023-06-05T13:29:00Z">
        <w:r>
          <w:t>.</w:t>
        </w:r>
      </w:ins>
      <w:commentRangeEnd w:id="737"/>
      <w:ins w:id="743" w:author="Gert Morlion" w:date="2024-08-23T15:09:00Z" w16du:dateUtc="2024-08-23T13:09:00Z">
        <w:r w:rsidR="00B02D9B">
          <w:rPr>
            <w:rStyle w:val="Verwijzingopmerking"/>
          </w:rPr>
          <w:commentReference w:id="737"/>
        </w:r>
      </w:ins>
    </w:p>
    <w:p w14:paraId="3F0D75BD" w14:textId="77777777" w:rsidR="00453023" w:rsidRPr="00D22CCD" w:rsidRDefault="007260E2">
      <w:pPr>
        <w:pStyle w:val="Kop4"/>
        <w:jc w:val="both"/>
        <w:rPr>
          <w:rFonts w:eastAsia="Times New Roman" w:cs="Arial"/>
          <w:lang w:eastAsia="en-US"/>
        </w:rPr>
      </w:pPr>
      <w:bookmarkStart w:id="744" w:name="_Toc225648283"/>
      <w:bookmarkStart w:id="745" w:name="_Toc225065140"/>
      <w:r w:rsidRPr="00D22CCD">
        <w:t xml:space="preserve">Geographic </w:t>
      </w:r>
    </w:p>
    <w:p w14:paraId="026AA629" w14:textId="77777777" w:rsidR="00453023" w:rsidRDefault="007260E2">
      <w:pPr>
        <w:rPr>
          <w:ins w:id="746"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747" w:author="Gert Morlion" w:date="2023-06-05T13:30:00Z"/>
        </w:rPr>
      </w:pPr>
      <w:commentRangeStart w:id="748"/>
      <w:ins w:id="749" w:author="Gert Morlion" w:date="2023-06-05T13:30:00Z">
        <w:r>
          <w:t xml:space="preserve">Details of feature types can be found in Annex A – </w:t>
        </w:r>
        <w:r>
          <w:rPr>
            <w:i/>
            <w:iCs/>
          </w:rPr>
          <w:t>Data Classification and Encoding Guide</w:t>
        </w:r>
        <w:r>
          <w:t xml:space="preserve">, clause </w:t>
        </w:r>
      </w:ins>
      <w:ins w:id="750" w:author="Gert Morlion" w:date="2024-08-23T15:09:00Z" w16du:dateUtc="2024-08-23T13:09:00Z">
        <w:r w:rsidR="00B02D9B">
          <w:t>2.</w:t>
        </w:r>
      </w:ins>
      <w:ins w:id="751" w:author="Gert Morlion" w:date="2024-08-23T15:10:00Z" w16du:dateUtc="2024-08-23T13:10:00Z">
        <w:r w:rsidR="00B02D9B">
          <w:t>1</w:t>
        </w:r>
      </w:ins>
      <w:ins w:id="752" w:author="Gert Morlion" w:date="2023-06-05T13:30:00Z">
        <w:r>
          <w:t xml:space="preserve"> and Sections </w:t>
        </w:r>
      </w:ins>
      <w:ins w:id="753" w:author="Gert Morlion" w:date="2024-08-23T15:10:00Z" w16du:dateUtc="2024-08-23T13:10:00Z">
        <w:r w:rsidR="00B02D9B">
          <w:t>4-22</w:t>
        </w:r>
      </w:ins>
      <w:ins w:id="754" w:author="Gert Morlion" w:date="2023-06-05T13:30:00Z">
        <w:r>
          <w:t>.</w:t>
        </w:r>
      </w:ins>
      <w:commentRangeEnd w:id="748"/>
      <w:ins w:id="755" w:author="Gert Morlion" w:date="2024-08-23T15:10:00Z" w16du:dateUtc="2024-08-23T13:10:00Z">
        <w:r w:rsidR="00B02D9B">
          <w:rPr>
            <w:rStyle w:val="Verwijzingopmerking"/>
          </w:rPr>
          <w:commentReference w:id="748"/>
        </w:r>
      </w:ins>
    </w:p>
    <w:p w14:paraId="507525D8" w14:textId="77777777" w:rsidR="00453023" w:rsidRPr="00D22CCD" w:rsidRDefault="007260E2">
      <w:pPr>
        <w:pStyle w:val="Kop5"/>
        <w:jc w:val="both"/>
      </w:pPr>
      <w:bookmarkStart w:id="756" w:name="_Toc225648288"/>
      <w:bookmarkStart w:id="757" w:name="_Toc225065145"/>
      <w:r w:rsidRPr="00D22CCD">
        <w:lastRenderedPageBreak/>
        <w:t xml:space="preserve">Skin of the Earth </w:t>
      </w:r>
      <w:bookmarkEnd w:id="756"/>
      <w:bookmarkEnd w:id="757"/>
    </w:p>
    <w:p w14:paraId="12859C8D" w14:textId="3D4DB02C" w:rsidR="00A81161" w:rsidRPr="005903DD" w:rsidRDefault="00A81161" w:rsidP="00A81161">
      <w:pPr>
        <w:rPr>
          <w:ins w:id="758" w:author="Gert Morlion" w:date="2023-06-05T13:30:00Z"/>
        </w:rPr>
      </w:pPr>
      <w:commentRangeStart w:id="759"/>
      <w:ins w:id="760" w:author="Gert Morlion" w:date="2023-06-05T13:30:00Z">
        <w:r>
          <w:t xml:space="preserve">Details of feature </w:t>
        </w:r>
      </w:ins>
      <w:ins w:id="761" w:author="Gert Morlion" w:date="2023-06-05T13:37:00Z">
        <w:r w:rsidR="0027323D">
          <w:t>comprising the Skin of the Earth</w:t>
        </w:r>
      </w:ins>
      <w:ins w:id="762" w:author="Gert Morlion" w:date="2023-06-05T13:30:00Z">
        <w:r>
          <w:t xml:space="preserve"> can be found in Annex A – </w:t>
        </w:r>
        <w:r>
          <w:rPr>
            <w:i/>
            <w:iCs/>
          </w:rPr>
          <w:t>Data Classification and Encoding Guide</w:t>
        </w:r>
        <w:r>
          <w:t xml:space="preserve">, clause </w:t>
        </w:r>
      </w:ins>
      <w:ins w:id="763" w:author="Gert Morlion" w:date="2024-08-23T15:10:00Z" w16du:dateUtc="2024-08-23T13:10:00Z">
        <w:r w:rsidR="00E4522A">
          <w:t>2.5.1.1</w:t>
        </w:r>
      </w:ins>
      <w:ins w:id="764" w:author="Gert Morlion" w:date="2023-06-05T13:30:00Z">
        <w:r>
          <w:t>.</w:t>
        </w:r>
      </w:ins>
      <w:commentRangeEnd w:id="759"/>
      <w:ins w:id="765" w:author="Gert Morlion" w:date="2024-08-23T15:10:00Z" w16du:dateUtc="2024-08-23T13:10:00Z">
        <w:r w:rsidR="00B02D9B">
          <w:rPr>
            <w:rStyle w:val="Verwijzingopmerking"/>
          </w:rPr>
          <w:commentReference w:id="759"/>
        </w:r>
      </w:ins>
    </w:p>
    <w:p w14:paraId="3939BD18" w14:textId="165D7C27" w:rsidR="00453023" w:rsidRPr="00A81161" w:rsidDel="00523061" w:rsidRDefault="007260E2">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66" w:author="Gert Morlion" w:date="2023-06-05T13:31:00Z"/>
          <w:strike/>
        </w:rPr>
      </w:pPr>
      <w:del w:id="767" w:author="Gert Morlion" w:date="2023-06-05T13:31:00Z">
        <w:r w:rsidRPr="00A81161" w:rsidDel="00523061">
          <w:rPr>
            <w:strike/>
          </w:rPr>
          <w:delText xml:space="preserve">Each area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68" w:author="Gert Morlion" w:date="2023-06-05T13:31:00Z"/>
        </w:rPr>
      </w:pPr>
      <w:del w:id="769"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770" w:author="Gert Morlion" w:date="2023-06-05T13:31:00Z"/>
        </w:rPr>
      </w:pPr>
      <w:del w:id="771"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72" w:author="Gert Morlion" w:date="2023-06-05T13:31:00Z"/>
        </w:rPr>
      </w:pPr>
      <w:del w:id="773"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74" w:author="Gert Morlion" w:date="2023-06-05T13:31:00Z"/>
          <w:b/>
        </w:rPr>
      </w:pPr>
      <w:del w:id="775"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76" w:author="Gert Morlion" w:date="2023-06-05T13:31:00Z"/>
          <w:b/>
        </w:rPr>
      </w:pPr>
      <w:del w:id="777"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78" w:author="Gert Morlion" w:date="2023-06-05T13:31:00Z"/>
        </w:rPr>
      </w:pPr>
      <w:del w:id="779"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780" w:author="Gert Morlion" w:date="2023-06-05T13:31:00Z"/>
          <w:color w:val="000000"/>
        </w:rPr>
      </w:pPr>
      <w:del w:id="781"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Kop4"/>
        <w:jc w:val="both"/>
      </w:pPr>
      <w:r w:rsidRPr="00D22CCD">
        <w:t>Meta</w:t>
      </w:r>
      <w:ins w:id="782" w:author="Gert Morlion" w:date="2023-06-05T13:31:00Z">
        <w:r w:rsidR="00D55B09">
          <w:t>data features</w:t>
        </w:r>
      </w:ins>
      <w:del w:id="783" w:author="Gert Morlion" w:date="2023-06-05T13:31:00Z">
        <w:r w:rsidRPr="00D22CCD" w:rsidDel="00D55B09">
          <w:delText xml:space="preserve"> </w:delText>
        </w:r>
        <w:bookmarkEnd w:id="744"/>
        <w:bookmarkEnd w:id="745"/>
        <w:r w:rsidRPr="00D22CCD" w:rsidDel="00D55B09">
          <w:delText xml:space="preserve"> </w:delText>
        </w:r>
      </w:del>
    </w:p>
    <w:p w14:paraId="4D291B26" w14:textId="2542C22F" w:rsidR="00D55B09" w:rsidRPr="005903DD" w:rsidRDefault="00D55B09" w:rsidP="00D55B09">
      <w:pPr>
        <w:rPr>
          <w:ins w:id="784" w:author="Gert Morlion" w:date="2023-06-05T13:31:00Z"/>
        </w:rPr>
      </w:pPr>
      <w:bookmarkStart w:id="785" w:name="_Toc225648284"/>
      <w:bookmarkStart w:id="786" w:name="_Toc225065141"/>
      <w:commentRangeStart w:id="787"/>
      <w:ins w:id="788" w:author="Gert Morlion" w:date="2023-06-05T13:31:00Z">
        <w:r>
          <w:t xml:space="preserve">Details of </w:t>
        </w:r>
      </w:ins>
      <w:ins w:id="789" w:author="Gert Morlion" w:date="2023-06-05T13:36:00Z">
        <w:r w:rsidR="0027323D">
          <w:t>metadata feature</w:t>
        </w:r>
      </w:ins>
      <w:ins w:id="790" w:author="Gert Morlion" w:date="2023-06-05T13:31:00Z">
        <w:r>
          <w:t xml:space="preserve"> types can be found in Annex A – </w:t>
        </w:r>
        <w:r>
          <w:rPr>
            <w:i/>
            <w:iCs/>
          </w:rPr>
          <w:t>Data Classification and Encoding Guide</w:t>
        </w:r>
        <w:r>
          <w:t xml:space="preserve">, clause </w:t>
        </w:r>
      </w:ins>
      <w:ins w:id="791" w:author="Gert Morlion" w:date="2024-08-23T15:11:00Z" w16du:dateUtc="2024-08-23T13:11:00Z">
        <w:r w:rsidR="00E4522A">
          <w:t>2.1</w:t>
        </w:r>
      </w:ins>
      <w:ins w:id="792" w:author="Gert Morlion" w:date="2023-06-05T13:31:00Z">
        <w:r>
          <w:t xml:space="preserve"> and Section </w:t>
        </w:r>
      </w:ins>
      <w:ins w:id="793" w:author="Gert Morlion" w:date="2024-08-23T15:11:00Z" w16du:dateUtc="2024-08-23T13:11:00Z">
        <w:r w:rsidR="00607FB3">
          <w:t>3</w:t>
        </w:r>
      </w:ins>
      <w:ins w:id="794" w:author="Gert Morlion" w:date="2023-06-05T13:31:00Z">
        <w:r>
          <w:t>.</w:t>
        </w:r>
      </w:ins>
      <w:commentRangeEnd w:id="787"/>
      <w:ins w:id="795" w:author="Gert Morlion" w:date="2024-08-23T15:11:00Z" w16du:dateUtc="2024-08-23T13:11:00Z">
        <w:r w:rsidR="00E4522A">
          <w:rPr>
            <w:rStyle w:val="Verwijzingopmerking"/>
          </w:rPr>
          <w:commentReference w:id="787"/>
        </w:r>
      </w:ins>
    </w:p>
    <w:p w14:paraId="1D31067E" w14:textId="7060D06F" w:rsidR="00453023" w:rsidRPr="00D22CCD" w:rsidDel="00D55B09" w:rsidRDefault="007260E2">
      <w:pPr>
        <w:rPr>
          <w:del w:id="796" w:author="Gert Morlion" w:date="2023-06-05T13:31:00Z"/>
          <w:rFonts w:cs="Arial"/>
          <w:color w:val="000000"/>
          <w:lang w:val="en-US" w:eastAsia="en-US"/>
        </w:rPr>
      </w:pPr>
      <w:del w:id="797"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Kop4"/>
        <w:rPr>
          <w:lang w:val="en-US" w:eastAsia="en-US"/>
        </w:rPr>
      </w:pPr>
      <w:r w:rsidRPr="00D22CCD">
        <w:rPr>
          <w:lang w:val="en-US" w:eastAsia="en-US"/>
        </w:rPr>
        <w:t>Cartographic</w:t>
      </w:r>
    </w:p>
    <w:p w14:paraId="4937F5AF" w14:textId="1308FCA0" w:rsidR="00D55B09" w:rsidRPr="005903DD" w:rsidRDefault="00D55B09" w:rsidP="00D55B09">
      <w:pPr>
        <w:rPr>
          <w:ins w:id="798" w:author="Gert Morlion" w:date="2023-06-05T13:32:00Z"/>
        </w:rPr>
      </w:pPr>
      <w:commentRangeStart w:id="799"/>
      <w:ins w:id="800" w:author="Gert Morlion" w:date="2023-06-05T13:32:00Z">
        <w:r>
          <w:t xml:space="preserve">Details of </w:t>
        </w:r>
      </w:ins>
      <w:ins w:id="801" w:author="Gert Morlion" w:date="2023-06-05T13:36:00Z">
        <w:r w:rsidR="0027323D">
          <w:t>cartographic feature</w:t>
        </w:r>
      </w:ins>
      <w:ins w:id="802" w:author="Gert Morlion" w:date="2023-06-05T13:32:00Z">
        <w:r>
          <w:t xml:space="preserve"> types can be found in Annex A – </w:t>
        </w:r>
        <w:r>
          <w:rPr>
            <w:i/>
            <w:iCs/>
          </w:rPr>
          <w:t>Data Classification and Encoding Guide</w:t>
        </w:r>
        <w:r>
          <w:t xml:space="preserve">, clause </w:t>
        </w:r>
      </w:ins>
      <w:ins w:id="803" w:author="Gert Morlion" w:date="2024-08-23T15:41:00Z" w16du:dateUtc="2024-08-23T13:41:00Z">
        <w:r w:rsidR="00DE6902">
          <w:t>2.1</w:t>
        </w:r>
      </w:ins>
      <w:ins w:id="804" w:author="Gert Morlion" w:date="2023-06-05T13:32:00Z">
        <w:r>
          <w:t xml:space="preserve"> and Section </w:t>
        </w:r>
      </w:ins>
      <w:ins w:id="805" w:author="Gert Morlion" w:date="2024-08-23T15:41:00Z" w16du:dateUtc="2024-08-23T13:41:00Z">
        <w:r w:rsidR="000D538C">
          <w:t>23</w:t>
        </w:r>
      </w:ins>
      <w:ins w:id="806" w:author="Gert Morlion" w:date="2023-06-05T13:32:00Z">
        <w:r>
          <w:t>.</w:t>
        </w:r>
      </w:ins>
      <w:commentRangeEnd w:id="799"/>
      <w:ins w:id="807" w:author="Gert Morlion" w:date="2024-08-23T15:44:00Z" w16du:dateUtc="2024-08-23T13:44:00Z">
        <w:r w:rsidR="009D0F4A">
          <w:rPr>
            <w:rStyle w:val="Verwijzingopmerking"/>
          </w:rPr>
          <w:commentReference w:id="799"/>
        </w:r>
      </w:ins>
    </w:p>
    <w:p w14:paraId="3D7C55B5" w14:textId="16DD7757" w:rsidR="00453023" w:rsidRPr="00D22CCD" w:rsidDel="00D55B09" w:rsidRDefault="007260E2">
      <w:pPr>
        <w:rPr>
          <w:del w:id="808" w:author="Gert Morlion" w:date="2023-06-05T13:32:00Z"/>
          <w:lang w:val="en-US" w:eastAsia="en-US"/>
        </w:rPr>
      </w:pPr>
      <w:del w:id="809"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Kop3"/>
        <w:jc w:val="both"/>
      </w:pPr>
      <w:bookmarkStart w:id="810" w:name="_Toc487203123"/>
      <w:bookmarkStart w:id="811" w:name="_Toc225648285"/>
      <w:bookmarkStart w:id="812" w:name="_Toc225065142"/>
      <w:bookmarkEnd w:id="785"/>
      <w:bookmarkEnd w:id="786"/>
      <w:r w:rsidRPr="00D22CCD">
        <w:t>Feature Relationship</w:t>
      </w:r>
      <w:bookmarkEnd w:id="810"/>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77777777" w:rsidR="00453023" w:rsidRPr="00D22CCD" w:rsidRDefault="007260E2">
      <w:pPr>
        <w:pStyle w:val="Kop4"/>
        <w:jc w:val="both"/>
      </w:pPr>
      <w:bookmarkStart w:id="813" w:name="_Ref307922365"/>
      <w:commentRangeStart w:id="814"/>
      <w:r w:rsidRPr="00D22CCD">
        <w:t>Information Association</w:t>
      </w:r>
    </w:p>
    <w:p w14:paraId="0438AD12" w14:textId="77777777" w:rsidR="00453023" w:rsidRPr="00D22CCD" w:rsidRDefault="007260E2">
      <w:r w:rsidRPr="00D22CCD">
        <w:t xml:space="preserve">An </w:t>
      </w:r>
      <w:r w:rsidR="00AE19E1" w:rsidRPr="00D22CCD">
        <w:t xml:space="preserve">information </w:t>
      </w:r>
      <w:r w:rsidRPr="00D22CCD">
        <w:t xml:space="preserve">association is used to describe a relationship between </w:t>
      </w:r>
      <w:r w:rsidR="00AE19E1" w:rsidRPr="00D22CCD">
        <w:t>a feature type, spatial object, or information type on one side and an information type on the other side.</w:t>
      </w:r>
    </w:p>
    <w:p w14:paraId="0D543D12"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sz w:val="18"/>
          <w:szCs w:val="18"/>
        </w:rPr>
        <w:t>Supplementary Information</w:t>
      </w:r>
      <w:r w:rsidRPr="00D22CCD">
        <w:rPr>
          <w:sz w:val="18"/>
          <w:szCs w:val="18"/>
        </w:rPr>
        <w:t xml:space="preserve"> </w:t>
      </w:r>
      <w:proofErr w:type="spellStart"/>
      <w:r w:rsidRPr="00D22CCD">
        <w:rPr>
          <w:sz w:val="18"/>
          <w:szCs w:val="18"/>
        </w:rPr>
        <w:t>information</w:t>
      </w:r>
      <w:proofErr w:type="spellEnd"/>
      <w:r w:rsidRPr="00D22CCD">
        <w:rPr>
          <w:sz w:val="18"/>
          <w:szCs w:val="18"/>
        </w:rPr>
        <w:t xml:space="preserve"> type provides additional information to any geo feature using an information association called </w:t>
      </w:r>
      <w:r w:rsidRPr="00D22CCD">
        <w:rPr>
          <w:b/>
          <w:sz w:val="18"/>
          <w:szCs w:val="18"/>
        </w:rPr>
        <w:t>additional information</w:t>
      </w:r>
      <w:r w:rsidRPr="00D22CCD">
        <w:rPr>
          <w:sz w:val="18"/>
          <w:szCs w:val="18"/>
        </w:rPr>
        <w:t>.</w:t>
      </w:r>
    </w:p>
    <w:p w14:paraId="73B7917C" w14:textId="77777777" w:rsidR="00453023" w:rsidRPr="00D22CCD" w:rsidRDefault="00453023"/>
    <w:p w14:paraId="645539DB" w14:textId="77777777" w:rsidR="00453023" w:rsidRPr="00D22CCD" w:rsidRDefault="002D577F">
      <w:pPr>
        <w:keepNext/>
        <w:jc w:val="center"/>
      </w:pPr>
      <w:r>
        <w:rPr>
          <w:noProof/>
          <w:lang w:val="en-US" w:eastAsia="ko-KR"/>
        </w:rPr>
        <w:lastRenderedPageBreak/>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alt="" style="width:454.6pt;height:89.55pt;visibility:visible;mso-width-percent:0;mso-height-percent:0;mso-width-percent:0;mso-height-percent:0">
            <v:imagedata r:id="rId19" o:title=""/>
          </v:shape>
        </w:pict>
      </w:r>
    </w:p>
    <w:p w14:paraId="3499717B" w14:textId="77777777" w:rsidR="00453023" w:rsidRPr="00D22CCD" w:rsidRDefault="007260E2">
      <w:pPr>
        <w:pStyle w:val="Bijschrift"/>
        <w:jc w:val="center"/>
      </w:pPr>
      <w:r w:rsidRPr="00D22CCD">
        <w:t xml:space="preserve">Figure </w:t>
      </w:r>
      <w:r>
        <w:fldChar w:fldCharType="begin"/>
      </w:r>
      <w:r>
        <w:instrText xml:space="preserve"> SEQ Figure \* ARABIC </w:instrText>
      </w:r>
      <w:r>
        <w:fldChar w:fldCharType="separate"/>
      </w:r>
      <w:r w:rsidRPr="00D22CCD">
        <w:rPr>
          <w:noProof/>
        </w:rPr>
        <w:t>1</w:t>
      </w:r>
      <w:r>
        <w:rPr>
          <w:noProof/>
        </w:rPr>
        <w:fldChar w:fldCharType="end"/>
      </w:r>
      <w:r w:rsidRPr="00D22CCD">
        <w:t xml:space="preserve"> - Information Association</w:t>
      </w:r>
      <w:commentRangeEnd w:id="814"/>
      <w:r w:rsidR="006A7C19">
        <w:rPr>
          <w:rStyle w:val="Verwijzingopmerking"/>
          <w:b w:val="0"/>
        </w:rPr>
        <w:commentReference w:id="814"/>
      </w:r>
    </w:p>
    <w:p w14:paraId="7DA35D3D" w14:textId="77777777" w:rsidR="00453023" w:rsidRPr="00D22CCD" w:rsidRDefault="007260E2">
      <w:pPr>
        <w:pStyle w:val="Kop4"/>
        <w:jc w:val="both"/>
      </w:pPr>
      <w:r w:rsidRPr="00D22CCD">
        <w:t>Feature Association</w:t>
      </w:r>
      <w:bookmarkEnd w:id="813"/>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77777777" w:rsidR="00453023" w:rsidRPr="00D22CCD" w:rsidRDefault="007260E2">
      <w:pPr>
        <w:pStyle w:val="Small"/>
        <w:jc w:val="both"/>
        <w:rPr>
          <w:sz w:val="18"/>
          <w:szCs w:val="18"/>
        </w:rPr>
      </w:pPr>
      <w:r w:rsidRPr="00D22CCD">
        <w:rPr>
          <w:sz w:val="18"/>
          <w:szCs w:val="18"/>
        </w:rPr>
        <w:t xml:space="preserve">EXAMPLE </w:t>
      </w:r>
      <w:r w:rsidRPr="00D22CCD">
        <w:rPr>
          <w:sz w:val="18"/>
          <w:szCs w:val="18"/>
        </w:rPr>
        <w:tab/>
      </w:r>
      <w:r w:rsidRPr="00D22CCD">
        <w:rPr>
          <w:sz w:val="18"/>
          <w:szCs w:val="18"/>
        </w:rPr>
        <w:tab/>
        <w:t xml:space="preserve">A </w:t>
      </w:r>
      <w:r w:rsidRPr="00D22CCD">
        <w:rPr>
          <w:b/>
          <w:bCs/>
          <w:sz w:val="18"/>
          <w:szCs w:val="18"/>
        </w:rPr>
        <w:t>Light</w:t>
      </w:r>
      <w:r w:rsidRPr="00D22CCD">
        <w:rPr>
          <w:sz w:val="18"/>
          <w:szCs w:val="18"/>
        </w:rPr>
        <w:t xml:space="preserve"> feature provides additional  information to the </w:t>
      </w:r>
      <w:r w:rsidRPr="00D22CCD">
        <w:rPr>
          <w:b/>
          <w:bCs/>
          <w:sz w:val="18"/>
          <w:szCs w:val="18"/>
        </w:rPr>
        <w:t>bridge</w:t>
      </w:r>
      <w:r w:rsidRPr="00D22CCD">
        <w:rPr>
          <w:sz w:val="18"/>
          <w:szCs w:val="18"/>
        </w:rPr>
        <w:t xml:space="preserve"> feature. An association named </w:t>
      </w:r>
      <w:r w:rsidRPr="00D22CCD">
        <w:rPr>
          <w:b/>
          <w:bCs/>
          <w:sz w:val="18"/>
          <w:szCs w:val="18"/>
        </w:rPr>
        <w:t xml:space="preserve">Bridge Association </w:t>
      </w:r>
      <w:r w:rsidRPr="00D22CCD">
        <w:rPr>
          <w:sz w:val="18"/>
          <w:szCs w:val="18"/>
        </w:rPr>
        <w:t>is used to relate the features; roles are used to convey the meaning of the relationship.</w:t>
      </w:r>
    </w:p>
    <w:p w14:paraId="06D5FBDE" w14:textId="77777777" w:rsidR="00453023" w:rsidRPr="00D22CCD" w:rsidRDefault="00453023">
      <w:pPr>
        <w:pStyle w:val="Small"/>
        <w:jc w:val="both"/>
        <w:rPr>
          <w:sz w:val="18"/>
          <w:szCs w:val="18"/>
        </w:rPr>
      </w:pPr>
    </w:p>
    <w:p w14:paraId="5A2C2F84" w14:textId="77777777" w:rsidR="00453023" w:rsidRPr="00D22CCD" w:rsidRDefault="00453023">
      <w:pPr>
        <w:pStyle w:val="Small"/>
        <w:jc w:val="both"/>
        <w:rPr>
          <w:sz w:val="18"/>
          <w:szCs w:val="18"/>
        </w:rPr>
      </w:pPr>
    </w:p>
    <w:p w14:paraId="6C27B9CF" w14:textId="77777777" w:rsidR="00453023" w:rsidRPr="00D22CCD" w:rsidRDefault="002D577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rFonts w:cs="Arial"/>
          <w:b/>
          <w:noProof/>
          <w:color w:val="000000"/>
          <w:lang w:val="en-US" w:eastAsia="ko-KR"/>
        </w:rPr>
        <w:pict w14:anchorId="11BCFF1B">
          <v:shape id="_x0000_i1271" type="#_x0000_t75" alt="" style="width:419.1pt;height:99.25pt;visibility:visible;mso-width-percent:0;mso-height-percent:0;mso-width-percent:0;mso-height-percent:0">
            <v:imagedata r:id="rId20" o:title=""/>
          </v:shape>
        </w:pict>
      </w:r>
    </w:p>
    <w:p w14:paraId="4B1038C1" w14:textId="4D978619" w:rsidR="00453023" w:rsidRPr="00D22CCD" w:rsidRDefault="007260E2">
      <w:pPr>
        <w:pStyle w:val="Bijschrift"/>
        <w:jc w:val="center"/>
      </w:pPr>
      <w:bookmarkStart w:id="815" w:name="_Ref307922491"/>
      <w:r w:rsidRPr="00D22CCD">
        <w:t xml:space="preserve">Figure </w:t>
      </w:r>
      <w:ins w:id="816" w:author="Gert Morlion" w:date="2024-08-23T15:42:00Z" w16du:dateUtc="2024-08-23T13: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Kop4"/>
        <w:jc w:val="both"/>
      </w:pPr>
      <w:r w:rsidRPr="00D22CCD">
        <w:t>Aggregation</w:t>
      </w:r>
      <w:bookmarkEnd w:id="815"/>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 .  </w:t>
      </w:r>
    </w:p>
    <w:p w14:paraId="09ED3BE0" w14:textId="77777777" w:rsidR="00453023" w:rsidRPr="00D22CCD" w:rsidRDefault="00453023"/>
    <w:p w14:paraId="6D1EC1C9" w14:textId="77777777" w:rsidR="00453023" w:rsidRPr="00D22CCD" w:rsidRDefault="002D577F">
      <w:pPr>
        <w:autoSpaceDE w:val="0"/>
        <w:autoSpaceDN w:val="0"/>
        <w:adjustRightInd w:val="0"/>
        <w:jc w:val="center"/>
      </w:pPr>
      <w:r>
        <w:rPr>
          <w:rFonts w:cs="Arial"/>
          <w:noProof/>
          <w:color w:val="000000"/>
          <w:sz w:val="18"/>
          <w:szCs w:val="18"/>
          <w:lang w:val="en-US" w:eastAsia="ko-KR"/>
        </w:rPr>
        <w:pict w14:anchorId="1A935C11">
          <v:shape id="_x0000_i1272" type="#_x0000_t75" alt="" style="width:414.45pt;height:192pt;visibility:visible;mso-width-percent:0;mso-height-percent:0;mso-width-percent:0;mso-height-percent:0">
            <v:imagedata r:id="rId21" o:title=""/>
          </v:shape>
        </w:pict>
      </w:r>
      <w:commentRangeStart w:id="817"/>
      <w:commentRangeEnd w:id="817"/>
      <w:r w:rsidR="0027323D">
        <w:rPr>
          <w:rStyle w:val="Verwijzingopmerking"/>
        </w:rPr>
        <w:commentReference w:id="817"/>
      </w:r>
    </w:p>
    <w:p w14:paraId="4FFD2BD0" w14:textId="7F3A5898" w:rsidR="00453023" w:rsidRPr="00D22CCD" w:rsidRDefault="007260E2">
      <w:pPr>
        <w:pStyle w:val="Bijschrift"/>
        <w:jc w:val="center"/>
        <w:rPr>
          <w:rFonts w:cs="Arial"/>
          <w:lang w:eastAsia="de-DE"/>
        </w:rPr>
      </w:pPr>
      <w:r w:rsidRPr="00D22CCD">
        <w:t xml:space="preserve">Figure </w:t>
      </w:r>
      <w:ins w:id="818" w:author="Gert Morlion" w:date="2024-08-23T15:43:00Z" w16du:dateUtc="2024-08-23T13: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Kop4"/>
        <w:jc w:val="both"/>
      </w:pPr>
      <w:bookmarkStart w:id="819" w:name="_Ref307922421"/>
      <w:r w:rsidRPr="00D22CCD">
        <w:lastRenderedPageBreak/>
        <w:t>Composition</w:t>
      </w:r>
      <w:bookmarkEnd w:id="81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811"/>
    <w:bookmarkEnd w:id="812"/>
    <w:p w14:paraId="2758D7FD" w14:textId="77777777" w:rsidR="008C1F21" w:rsidRPr="00D22CCD" w:rsidRDefault="002D577F" w:rsidP="008C1F21">
      <w:pPr>
        <w:rPr>
          <w:lang w:val="en-US" w:eastAsia="en-US"/>
        </w:rPr>
      </w:pPr>
      <w:r>
        <w:rPr>
          <w:noProof/>
          <w:lang w:val="en-US" w:eastAsia="ko-KR"/>
        </w:rPr>
        <w:pict w14:anchorId="223FC6ED">
          <v:shape id="_x0000_i1288" type="#_x0000_t75" alt="" style="width:422.75pt;height:73.4pt;visibility:visible;mso-width-percent:0;mso-height-percent:0;mso-width-percent:0;mso-height-percent:0">
            <v:imagedata r:id="rId22" o:title=""/>
          </v:shape>
        </w:pict>
      </w:r>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2D577F">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001A80" w:rsidRDefault="00001A80">
                  <w:pPr>
                    <w:pStyle w:val="Bijschrift"/>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820" w:author="Gert Morlion" w:date="2024-08-23T15:43:00Z" w16du:dateUtc="2024-08-23T13:43:00Z">
                    <w:r w:rsidR="000F20E0">
                      <w:rPr>
                        <w:noProof/>
                      </w:rPr>
                      <w:t>-3</w:t>
                    </w:r>
                  </w:ins>
                  <w:r>
                    <w:t xml:space="preserve"> - Composition</w:t>
                  </w:r>
                </w:p>
              </w:txbxContent>
            </v:textbox>
          </v:shape>
        </w:pict>
      </w:r>
    </w:p>
    <w:p w14:paraId="5DB1A864" w14:textId="77777777" w:rsidR="00453023" w:rsidRPr="00D22CCD" w:rsidRDefault="00453023">
      <w:pPr>
        <w:pStyle w:val="Kop3"/>
        <w:numPr>
          <w:ilvl w:val="0"/>
          <w:numId w:val="0"/>
        </w:numPr>
        <w:ind w:left="720"/>
        <w:jc w:val="both"/>
        <w:rPr>
          <w:lang w:eastAsia="en-US"/>
        </w:rPr>
      </w:pPr>
      <w:bookmarkStart w:id="821" w:name="_Toc225648292"/>
      <w:bookmarkStart w:id="822" w:name="_Toc225065149"/>
    </w:p>
    <w:p w14:paraId="0395F4E0" w14:textId="77777777" w:rsidR="00453023" w:rsidRPr="00D22CCD" w:rsidRDefault="007260E2">
      <w:pPr>
        <w:pStyle w:val="Kop3"/>
        <w:jc w:val="both"/>
        <w:rPr>
          <w:lang w:eastAsia="en-US"/>
        </w:rPr>
      </w:pPr>
      <w:bookmarkStart w:id="823" w:name="_Toc487203124"/>
      <w:r w:rsidRPr="00D22CCD">
        <w:rPr>
          <w:lang w:eastAsia="en-US"/>
        </w:rPr>
        <w:t>Information Types</w:t>
      </w:r>
      <w:bookmarkEnd w:id="823"/>
    </w:p>
    <w:p w14:paraId="55DA710F" w14:textId="04C48D2E" w:rsidR="0027323D" w:rsidRPr="005903DD" w:rsidRDefault="0027323D" w:rsidP="0027323D">
      <w:pPr>
        <w:rPr>
          <w:ins w:id="824" w:author="Gert Morlion" w:date="2023-06-05T13:35:00Z"/>
        </w:rPr>
      </w:pPr>
      <w:commentRangeStart w:id="825"/>
      <w:ins w:id="826" w:author="Gert Morlion" w:date="2023-06-05T13:35:00Z">
        <w:r>
          <w:t xml:space="preserve">Details of information types can be found in Annex A – </w:t>
        </w:r>
        <w:r>
          <w:rPr>
            <w:i/>
            <w:iCs/>
          </w:rPr>
          <w:t>Data Classification and Encoding Guide</w:t>
        </w:r>
        <w:r>
          <w:t xml:space="preserve">, clause </w:t>
        </w:r>
      </w:ins>
      <w:ins w:id="827" w:author="Gert Morlion" w:date="2024-08-23T15:44:00Z" w16du:dateUtc="2024-08-23T13:44:00Z">
        <w:r w:rsidR="009D0F4A">
          <w:t>2.3, 2.4.7</w:t>
        </w:r>
      </w:ins>
      <w:ins w:id="828" w:author="Gert Morlion" w:date="2023-06-05T13:35:00Z">
        <w:r>
          <w:t xml:space="preserve"> and Section </w:t>
        </w:r>
      </w:ins>
      <w:ins w:id="829" w:author="Gert Morlion" w:date="2024-08-23T15:44:00Z" w16du:dateUtc="2024-08-23T13:44:00Z">
        <w:r w:rsidR="00757FD4">
          <w:t>24</w:t>
        </w:r>
      </w:ins>
      <w:ins w:id="830" w:author="Gert Morlion" w:date="2023-06-05T13:35:00Z">
        <w:r>
          <w:t>.</w:t>
        </w:r>
      </w:ins>
      <w:commentRangeEnd w:id="825"/>
      <w:ins w:id="831" w:author="Gert Morlion" w:date="2024-08-23T15:44:00Z" w16du:dateUtc="2024-08-23T13:44:00Z">
        <w:r w:rsidR="009D0F4A">
          <w:rPr>
            <w:rStyle w:val="Verwijzingopmerking"/>
          </w:rPr>
          <w:commentReference w:id="825"/>
        </w:r>
      </w:ins>
    </w:p>
    <w:p w14:paraId="2ADFE21C" w14:textId="781EEF97" w:rsidR="00453023" w:rsidRPr="00D22CCD" w:rsidDel="0027323D" w:rsidRDefault="007260E2">
      <w:pPr>
        <w:rPr>
          <w:del w:id="832" w:author="Gert Morlion" w:date="2023-06-05T13:35:00Z"/>
          <w:rFonts w:cs="Arial"/>
          <w:lang w:eastAsia="en-GB"/>
        </w:rPr>
      </w:pPr>
      <w:del w:id="833"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Kop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834" w:author="Gert Morlion" w:date="2024-08-23T15:45:00Z"/>
          <w:rFonts w:cs="Arial"/>
          <w:lang w:val="en-AU"/>
        </w:rPr>
      </w:pPr>
      <w:ins w:id="835"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836" w:author="Gert Morlion" w:date="2023-06-05T13:37:00Z"/>
          <w:strike/>
        </w:rPr>
      </w:pPr>
      <w:ins w:id="837"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838"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839"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2D577F">
      <w:pPr>
        <w:keepNext/>
        <w:jc w:val="center"/>
        <w:rPr>
          <w:del w:id="840" w:author="Gert Morlion" w:date="2024-08-23T15:46:00Z" w16du:dateUtc="2024-08-23T13:46:00Z"/>
        </w:rPr>
      </w:pPr>
      <w:del w:id="841" w:author="Gert Morlion" w:date="2023-06-05T13:38:00Z">
        <w:r>
          <w:rPr>
            <w:noProof/>
            <w:lang w:val="en-US" w:eastAsia="ko-KR"/>
          </w:rPr>
          <w:lastRenderedPageBreak/>
          <w:pict w14:anchorId="03BF4845">
            <v:shape id="_x0000_i1273" type="#_x0000_t75" alt="" style="width:414pt;height:347.1pt;visibility:visible;mso-width-percent:0;mso-height-percent:0;mso-width-percent:0;mso-height-percent:0">
              <v:imagedata r:id="rId23" o:title=""/>
            </v:shape>
          </w:pict>
        </w:r>
      </w:del>
    </w:p>
    <w:p w14:paraId="34D857A2" w14:textId="2033298D" w:rsidR="00453023" w:rsidRPr="00D22CCD" w:rsidDel="00BD700F" w:rsidRDefault="007260E2">
      <w:pPr>
        <w:pStyle w:val="Bijschrift"/>
        <w:jc w:val="center"/>
        <w:rPr>
          <w:del w:id="842" w:author="Gert Morlion" w:date="2024-08-23T15:46:00Z" w16du:dateUtc="2024-08-23T13:46:00Z"/>
          <w:lang w:val="en-AU"/>
        </w:rPr>
      </w:pPr>
      <w:del w:id="843" w:author="Gert Morlion" w:date="2024-08-23T15:46:00Z" w16du:dateUtc="2024-08-23T13: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Kop3"/>
        <w:tabs>
          <w:tab w:val="clear" w:pos="660"/>
          <w:tab w:val="clear" w:pos="880"/>
          <w:tab w:val="left" w:pos="851"/>
        </w:tabs>
        <w:spacing w:before="120" w:after="120" w:line="240" w:lineRule="auto"/>
        <w:ind w:left="851" w:hanging="851"/>
        <w:jc w:val="both"/>
        <w:rPr>
          <w:ins w:id="844" w:author="Gert Morlion" w:date="2024-08-23T15:47:00Z"/>
          <w:lang w:eastAsia="en-US"/>
        </w:rPr>
      </w:pPr>
      <w:bookmarkStart w:id="845" w:name="_Toc170072358"/>
      <w:ins w:id="846" w:author="Gert Morlion" w:date="2024-08-23T15:47:00Z">
        <w:r>
          <w:rPr>
            <w:lang w:eastAsia="en-US"/>
          </w:rPr>
          <w:t>Information relationships</w:t>
        </w:r>
        <w:bookmarkEnd w:id="845"/>
      </w:ins>
    </w:p>
    <w:p w14:paraId="2054ECC1" w14:textId="77777777" w:rsidR="00066C71" w:rsidRDefault="00066C71" w:rsidP="00066C71">
      <w:pPr>
        <w:spacing w:after="120" w:line="240" w:lineRule="auto"/>
        <w:rPr>
          <w:ins w:id="847" w:author="Gert Morlion" w:date="2024-08-23T15:47:00Z"/>
          <w:lang w:eastAsia="en-US"/>
        </w:rPr>
      </w:pPr>
      <w:ins w:id="848"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Kop4"/>
        <w:tabs>
          <w:tab w:val="clear" w:pos="940"/>
          <w:tab w:val="clear" w:pos="1140"/>
          <w:tab w:val="clear" w:pos="1360"/>
          <w:tab w:val="left" w:pos="993"/>
        </w:tabs>
        <w:spacing w:before="120" w:after="120" w:line="240" w:lineRule="auto"/>
        <w:ind w:left="993" w:hanging="993"/>
        <w:jc w:val="both"/>
        <w:rPr>
          <w:ins w:id="849" w:author="Gert Morlion" w:date="2024-08-23T15:47:00Z"/>
        </w:rPr>
      </w:pPr>
      <w:ins w:id="850"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851" w:author="Gert Morlion" w:date="2024-08-23T15:47:00Z"/>
        </w:rPr>
      </w:pPr>
      <w:ins w:id="852"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853" w:author="Gert Morlion" w:date="2024-08-23T15:47:00Z"/>
          <w:sz w:val="20"/>
          <w:szCs w:val="20"/>
        </w:rPr>
      </w:pPr>
      <w:ins w:id="854"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066C71" w:rsidP="00066C71">
      <w:pPr>
        <w:pStyle w:val="Small"/>
        <w:spacing w:before="0"/>
        <w:jc w:val="both"/>
        <w:rPr>
          <w:ins w:id="855" w:author="Gert Morlion" w:date="2024-08-23T15:47:00Z"/>
          <w:sz w:val="18"/>
          <w:szCs w:val="18"/>
        </w:rPr>
      </w:pPr>
      <w:ins w:id="856" w:author="Gert Morlion" w:date="2024-08-23T15:47:00Z">
        <w:r w:rsidRPr="00066C71">
          <w:rPr>
            <w:noProof/>
            <w:snapToGrid/>
          </w:rPr>
          <w:pict w14:anchorId="7200919A">
            <v:shape id="_x0000_i1289" type="#_x0000_t75" alt="A close up of a text&#10;&#10;Description automatically generated" style="width:454.6pt;height:67.85pt;visibility:visible;mso-wrap-style:square">
              <v:imagedata r:id="rId24" o:title="A close up of a text&#10;&#10;Description automatically generated"/>
            </v:shape>
          </w:pict>
        </w:r>
        <w:r w:rsidRPr="009932F8" w:rsidDel="000F3006">
          <w:rPr>
            <w:noProof/>
            <w:sz w:val="18"/>
            <w:szCs w:val="18"/>
            <w:lang w:val="fr-FR" w:eastAsia="fr-FR"/>
          </w:rPr>
          <w:t xml:space="preserve"> </w:t>
        </w:r>
      </w:ins>
    </w:p>
    <w:p w14:paraId="2B968186" w14:textId="77777777" w:rsidR="00066C71" w:rsidRDefault="00066C71" w:rsidP="00066C71">
      <w:pPr>
        <w:pStyle w:val="Bijschrift"/>
        <w:spacing w:line="240" w:lineRule="auto"/>
        <w:jc w:val="center"/>
        <w:rPr>
          <w:ins w:id="857" w:author="Gert Morlion" w:date="2024-08-23T15:47:00Z"/>
          <w:sz w:val="18"/>
          <w:szCs w:val="18"/>
        </w:rPr>
      </w:pPr>
      <w:ins w:id="858"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Kop4"/>
        <w:rPr>
          <w:ins w:id="859" w:author="Gert Morlion" w:date="2024-08-23T15:47:00Z"/>
          <w:lang w:eastAsia="en-US"/>
        </w:rPr>
      </w:pPr>
      <w:ins w:id="860" w:author="Gert Morlion" w:date="2024-08-23T15:47:00Z">
        <w:r>
          <w:rPr>
            <w:lang w:eastAsia="en-US"/>
          </w:rPr>
          <w:t>Spatial associations</w:t>
        </w:r>
      </w:ins>
    </w:p>
    <w:p w14:paraId="6CCB3665" w14:textId="77777777" w:rsidR="00066C71" w:rsidRDefault="00066C71" w:rsidP="00066C71">
      <w:pPr>
        <w:spacing w:after="120" w:line="240" w:lineRule="auto"/>
        <w:rPr>
          <w:ins w:id="861" w:author="Gert Morlion" w:date="2024-08-23T15:47:00Z"/>
          <w:lang w:eastAsia="en-US"/>
        </w:rPr>
      </w:pPr>
      <w:ins w:id="862"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863" w:author="Gert Morlion" w:date="2024-08-23T15:47:00Z"/>
          <w:lang w:eastAsia="en-US"/>
        </w:rPr>
      </w:pPr>
      <w:ins w:id="864"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Kop3"/>
        <w:jc w:val="both"/>
        <w:rPr>
          <w:lang w:eastAsia="en-US"/>
        </w:rPr>
      </w:pPr>
      <w:bookmarkStart w:id="865" w:name="_Toc487203125"/>
      <w:r w:rsidRPr="00D22CCD">
        <w:rPr>
          <w:lang w:eastAsia="en-US"/>
        </w:rPr>
        <w:t>Attributes</w:t>
      </w:r>
      <w:bookmarkEnd w:id="821"/>
      <w:bookmarkEnd w:id="822"/>
      <w:bookmarkEnd w:id="865"/>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Kop4"/>
        <w:jc w:val="both"/>
      </w:pPr>
      <w:r w:rsidRPr="00D22CCD">
        <w:t>Simple Attributes</w:t>
      </w:r>
    </w:p>
    <w:p w14:paraId="2CA3BDB9" w14:textId="231B74F4" w:rsidR="0027323D" w:rsidRDefault="0027323D">
      <w:pPr>
        <w:pStyle w:val="Plattetekst"/>
        <w:spacing w:after="120"/>
        <w:rPr>
          <w:ins w:id="866" w:author="Gert Morlion" w:date="2023-06-05T13:38:00Z"/>
          <w:sz w:val="20"/>
        </w:rPr>
      </w:pPr>
      <w:commentRangeStart w:id="867"/>
      <w:ins w:id="868" w:author="Gert Morlion" w:date="2023-06-05T13:38:00Z">
        <w:r>
          <w:rPr>
            <w:sz w:val="20"/>
          </w:rPr>
          <w:t>S-</w:t>
        </w:r>
      </w:ins>
      <w:ins w:id="869" w:author="Gert Morlion" w:date="2023-06-05T13:39:00Z">
        <w:r>
          <w:rPr>
            <w:sz w:val="20"/>
          </w:rPr>
          <w:t>4</w:t>
        </w:r>
      </w:ins>
      <w:ins w:id="870" w:author="Gert Morlion" w:date="2023-06-05T13:38:00Z">
        <w:r>
          <w:rPr>
            <w:sz w:val="20"/>
          </w:rPr>
          <w:t xml:space="preserve">01 uses </w:t>
        </w:r>
      </w:ins>
      <w:proofErr w:type="spellStart"/>
      <w:ins w:id="871" w:author="Gert Morlion" w:date="2024-08-23T15:53:00Z" w16du:dateUtc="2024-08-23T13:53:00Z">
        <w:r w:rsidR="000469F4">
          <w:rPr>
            <w:sz w:val="20"/>
          </w:rPr>
          <w:t>nine</w:t>
        </w:r>
      </w:ins>
      <w:ins w:id="872" w:author="Gert Morlion" w:date="2023-06-05T13:38:00Z">
        <w:r w:rsidRPr="000469F4">
          <w:rPr>
            <w:strike/>
            <w:sz w:val="20"/>
          </w:rPr>
          <w:t>seven</w:t>
        </w:r>
        <w:proofErr w:type="spellEnd"/>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873" w:author="Gert Morlion" w:date="2023-06-05T13:39:00Z">
        <w:r>
          <w:rPr>
            <w:sz w:val="20"/>
          </w:rPr>
          <w:t>4</w:t>
        </w:r>
      </w:ins>
      <w:ins w:id="874" w:author="Gert Morlion" w:date="2023-06-05T13:38:00Z">
        <w:r>
          <w:rPr>
            <w:sz w:val="20"/>
          </w:rPr>
          <w:t xml:space="preserve">01 can be found in Annex A, Sections 27, 28 and 30. </w:t>
        </w:r>
      </w:ins>
      <w:commentRangeEnd w:id="867"/>
      <w:ins w:id="875" w:author="Gert Morlion" w:date="2023-06-05T13:39:00Z">
        <w:r>
          <w:rPr>
            <w:rStyle w:val="Verwijzingopmerking"/>
          </w:rPr>
          <w:commentReference w:id="867"/>
        </w:r>
      </w:ins>
    </w:p>
    <w:p w14:paraId="6F40F24D" w14:textId="165F4E32" w:rsidR="00453023" w:rsidRPr="00D22CCD" w:rsidDel="0027323D" w:rsidRDefault="007260E2">
      <w:pPr>
        <w:pStyle w:val="Plattetekst"/>
        <w:spacing w:after="120"/>
        <w:rPr>
          <w:del w:id="876" w:author="Gert Morlion" w:date="2023-06-05T13:39:00Z"/>
          <w:lang w:val="en-AU"/>
        </w:rPr>
      </w:pPr>
      <w:del w:id="877"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878" w:author="Gert Morlion" w:date="2023-06-05T13:39:00Z"/>
        </w:trPr>
        <w:tc>
          <w:tcPr>
            <w:tcW w:w="2059" w:type="dxa"/>
            <w:shd w:val="clear" w:color="auto" w:fill="auto"/>
          </w:tcPr>
          <w:p w14:paraId="299C70BB" w14:textId="13926911" w:rsidR="00453023" w:rsidRPr="00D22CCD" w:rsidDel="0027323D" w:rsidRDefault="007260E2">
            <w:pPr>
              <w:pStyle w:val="Plattetekst"/>
              <w:spacing w:after="120"/>
              <w:rPr>
                <w:del w:id="879" w:author="Gert Morlion" w:date="2023-06-05T13:39:00Z"/>
                <w:b/>
                <w:lang w:val="en-AU"/>
              </w:rPr>
            </w:pPr>
            <w:del w:id="880"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Plattetekst"/>
              <w:spacing w:after="120"/>
              <w:rPr>
                <w:del w:id="881" w:author="Gert Morlion" w:date="2023-06-05T13:39:00Z"/>
                <w:b/>
                <w:lang w:val="en-AU"/>
              </w:rPr>
            </w:pPr>
            <w:del w:id="882"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883" w:author="Gert Morlion" w:date="2023-06-05T13:39:00Z"/>
        </w:trPr>
        <w:tc>
          <w:tcPr>
            <w:tcW w:w="2059" w:type="dxa"/>
            <w:shd w:val="clear" w:color="auto" w:fill="auto"/>
          </w:tcPr>
          <w:p w14:paraId="14A5A90C" w14:textId="1583431D" w:rsidR="00453023" w:rsidRPr="00D22CCD" w:rsidDel="0027323D" w:rsidRDefault="007260E2">
            <w:pPr>
              <w:pStyle w:val="Plattetekst"/>
              <w:spacing w:after="120"/>
              <w:rPr>
                <w:del w:id="884" w:author="Gert Morlion" w:date="2023-06-05T13:39:00Z"/>
                <w:lang w:val="en-AU"/>
              </w:rPr>
            </w:pPr>
            <w:del w:id="885"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Plattetekst"/>
              <w:spacing w:after="120"/>
              <w:rPr>
                <w:del w:id="886" w:author="Gert Morlion" w:date="2023-06-05T13:39:00Z"/>
                <w:lang w:val="en-AU"/>
              </w:rPr>
            </w:pPr>
            <w:del w:id="887"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888" w:author="Gert Morlion" w:date="2023-06-05T13:39:00Z"/>
        </w:trPr>
        <w:tc>
          <w:tcPr>
            <w:tcW w:w="2059" w:type="dxa"/>
            <w:shd w:val="clear" w:color="auto" w:fill="auto"/>
          </w:tcPr>
          <w:p w14:paraId="3C8BAC71" w14:textId="47A49E59" w:rsidR="00453023" w:rsidRPr="00D22CCD" w:rsidDel="0027323D" w:rsidRDefault="007260E2">
            <w:pPr>
              <w:pStyle w:val="Plattetekst"/>
              <w:spacing w:after="120"/>
              <w:rPr>
                <w:del w:id="889" w:author="Gert Morlion" w:date="2023-06-05T13:39:00Z"/>
                <w:lang w:val="en-AU"/>
              </w:rPr>
            </w:pPr>
            <w:del w:id="890"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891" w:author="Gert Morlion" w:date="2023-06-05T13:39:00Z"/>
              </w:rPr>
            </w:pPr>
            <w:del w:id="892"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893" w:author="Gert Morlion" w:date="2023-06-05T13:39:00Z"/>
        </w:trPr>
        <w:tc>
          <w:tcPr>
            <w:tcW w:w="2059" w:type="dxa"/>
            <w:shd w:val="clear" w:color="auto" w:fill="auto"/>
          </w:tcPr>
          <w:p w14:paraId="300AEE94" w14:textId="22C8CA3B" w:rsidR="00453023" w:rsidRPr="00D22CCD" w:rsidDel="0027323D" w:rsidRDefault="007260E2">
            <w:pPr>
              <w:pStyle w:val="Plattetekst"/>
              <w:spacing w:after="120"/>
              <w:rPr>
                <w:del w:id="894" w:author="Gert Morlion" w:date="2023-06-05T13:39:00Z"/>
                <w:lang w:val="en-AU"/>
              </w:rPr>
            </w:pPr>
            <w:del w:id="895"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Plattetekst"/>
              <w:spacing w:after="120"/>
              <w:rPr>
                <w:del w:id="896" w:author="Gert Morlion" w:date="2023-06-05T13:39:00Z"/>
                <w:lang w:val="en-AU"/>
              </w:rPr>
            </w:pPr>
            <w:del w:id="897"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898"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Plattetekst"/>
              <w:spacing w:after="120"/>
              <w:rPr>
                <w:del w:id="899" w:author="Gert Morlion" w:date="2023-06-05T13:39:00Z"/>
                <w:rFonts w:cs="Arial"/>
                <w:lang w:val="en-AU"/>
              </w:rPr>
            </w:pPr>
            <w:del w:id="900"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Plattetekst"/>
              <w:spacing w:after="120"/>
              <w:rPr>
                <w:del w:id="901" w:author="Gert Morlion" w:date="2023-06-05T13:39:00Z"/>
                <w:rFonts w:cs="Arial"/>
              </w:rPr>
            </w:pPr>
            <w:del w:id="902"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903"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Plattetekst"/>
              <w:spacing w:after="120"/>
              <w:rPr>
                <w:del w:id="904" w:author="Gert Morlion" w:date="2023-06-05T13:39:00Z"/>
                <w:rFonts w:cs="Arial"/>
                <w:lang w:val="en-AU"/>
              </w:rPr>
            </w:pPr>
            <w:del w:id="905"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Plattetekst"/>
              <w:spacing w:after="120"/>
              <w:rPr>
                <w:del w:id="906" w:author="Gert Morlion" w:date="2023-06-05T13:39:00Z"/>
                <w:rFonts w:cs="Arial"/>
              </w:rPr>
            </w:pPr>
            <w:del w:id="907"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908"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Plattetekst"/>
              <w:spacing w:after="120"/>
              <w:rPr>
                <w:del w:id="909" w:author="Gert Morlion" w:date="2023-06-05T13:39:00Z"/>
                <w:rFonts w:cs="Arial"/>
                <w:lang w:val="en-AU"/>
              </w:rPr>
            </w:pPr>
            <w:del w:id="910"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Plattetekst"/>
              <w:spacing w:after="120"/>
              <w:rPr>
                <w:del w:id="911" w:author="Gert Morlion" w:date="2023-06-05T13:39:00Z"/>
                <w:rFonts w:cs="Arial"/>
              </w:rPr>
            </w:pPr>
            <w:del w:id="912"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913"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Plattetekst"/>
              <w:spacing w:after="120"/>
              <w:rPr>
                <w:del w:id="914" w:author="Gert Morlion" w:date="2023-06-05T13:39:00Z"/>
                <w:rFonts w:cs="Arial"/>
                <w:lang w:val="en-AU"/>
              </w:rPr>
            </w:pPr>
            <w:del w:id="915"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Plattetekst"/>
              <w:keepNext/>
              <w:spacing w:after="120"/>
              <w:rPr>
                <w:del w:id="916" w:author="Gert Morlion" w:date="2023-06-05T13:39:00Z"/>
                <w:rFonts w:cs="Arial"/>
              </w:rPr>
            </w:pPr>
            <w:del w:id="917"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ijschrift"/>
        <w:jc w:val="center"/>
        <w:rPr>
          <w:del w:id="918" w:author="Gert Morlion" w:date="2023-06-05T13:39:00Z"/>
        </w:rPr>
      </w:pPr>
      <w:del w:id="919"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Kop4"/>
        <w:jc w:val="both"/>
      </w:pPr>
      <w:bookmarkStart w:id="920" w:name="_Toc225648295"/>
      <w:bookmarkStart w:id="921" w:name="_Toc225065152"/>
      <w:r w:rsidRPr="00D22CCD">
        <w:t>Complex Attributes</w:t>
      </w:r>
    </w:p>
    <w:p w14:paraId="3158EB24" w14:textId="3F621ACA" w:rsidR="00453023" w:rsidRPr="00D22CCD" w:rsidDel="0027323D" w:rsidRDefault="007260E2" w:rsidP="0027323D">
      <w:pPr>
        <w:pStyle w:val="Geenafstand"/>
        <w:rPr>
          <w:del w:id="922"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923"/>
      <w:ins w:id="924"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923"/>
        <w:r w:rsidR="0027323D">
          <w:rPr>
            <w:rStyle w:val="Verwijzingopmerking"/>
          </w:rPr>
          <w:commentReference w:id="923"/>
        </w:r>
        <w:r w:rsidR="0027323D">
          <w:t>.</w:t>
        </w:r>
      </w:ins>
      <w:del w:id="925"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Geenafstand"/>
        <w:rPr>
          <w:del w:id="926" w:author="Gert Morlion" w:date="2023-06-05T13:40:00Z"/>
        </w:rPr>
      </w:pPr>
    </w:p>
    <w:p w14:paraId="5AFE83F6" w14:textId="2E3B55D0" w:rsidR="008C1F21" w:rsidRPr="00D22CCD" w:rsidRDefault="002D577F" w:rsidP="0027323D">
      <w:pPr>
        <w:pStyle w:val="Geenafstand"/>
      </w:pPr>
      <w:del w:id="927" w:author="Gert Morlion" w:date="2023-06-05T13:40:00Z">
        <w:r>
          <w:rPr>
            <w:noProof/>
            <w:lang w:val="en-US" w:eastAsia="ko-KR"/>
          </w:rPr>
          <w:lastRenderedPageBreak/>
          <w:pict w14:anchorId="5C442E32">
            <v:shape id="_x0000_i1274" type="#_x0000_t75" alt="" style="width:431.55pt;height:238.6pt;visibility:visible;mso-width-percent:0;mso-height-percent:0;mso-width-percent:0;mso-height-percent:0">
              <v:imagedata r:id="rId25" o:title=""/>
            </v:shape>
          </w:pict>
        </w:r>
      </w:del>
    </w:p>
    <w:p w14:paraId="71195F96" w14:textId="77777777" w:rsidR="00453023" w:rsidRPr="00D22CCD" w:rsidRDefault="007260E2">
      <w:pPr>
        <w:pStyle w:val="Bijschrift"/>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928" w:author="Gert Morlion" w:date="2024-08-23T15:54:00Z"/>
          <w:rFonts w:eastAsia="Times New Roman" w:cs="Arial"/>
          <w:lang w:eastAsia="en-US"/>
        </w:rPr>
      </w:pPr>
      <w:del w:id="929"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Kop4"/>
        <w:tabs>
          <w:tab w:val="clear" w:pos="940"/>
          <w:tab w:val="left" w:pos="993"/>
        </w:tabs>
        <w:spacing w:before="120" w:after="120" w:line="240" w:lineRule="auto"/>
        <w:ind w:left="993" w:hanging="993"/>
        <w:rPr>
          <w:ins w:id="930" w:author="Gert Morlion" w:date="2024-08-23T15:54:00Z"/>
          <w:lang w:eastAsia="en-US"/>
        </w:rPr>
      </w:pPr>
      <w:commentRangeStart w:id="931"/>
      <w:ins w:id="932" w:author="Gert Morlion" w:date="2024-08-23T15:54:00Z">
        <w:r>
          <w:rPr>
            <w:lang w:eastAsia="en-US"/>
          </w:rPr>
          <w:t>Attribute suppression</w:t>
        </w:r>
        <w:commentRangeEnd w:id="931"/>
        <w:r>
          <w:rPr>
            <w:rStyle w:val="Verwijzingopmerking"/>
            <w:b w:val="0"/>
            <w:bCs w:val="0"/>
          </w:rPr>
          <w:commentReference w:id="931"/>
        </w:r>
        <w:r w:rsidRPr="005B73F1">
          <w:rPr>
            <w:lang w:eastAsia="en-US"/>
          </w:rPr>
          <w:t xml:space="preserve"> </w:t>
        </w:r>
      </w:ins>
    </w:p>
    <w:p w14:paraId="38CD27B5" w14:textId="77777777" w:rsidR="00CE2E10" w:rsidRDefault="00CE2E10" w:rsidP="00CE2E10">
      <w:pPr>
        <w:autoSpaceDE w:val="0"/>
        <w:autoSpaceDN w:val="0"/>
        <w:adjustRightInd w:val="0"/>
        <w:spacing w:after="120" w:line="240" w:lineRule="auto"/>
        <w:rPr>
          <w:ins w:id="933" w:author="Gert Morlion" w:date="2024-08-23T15:54:00Z"/>
          <w:rFonts w:eastAsia="Times New Roman" w:cs="Arial"/>
          <w:lang w:eastAsia="en-US"/>
        </w:rPr>
      </w:pPr>
      <w:ins w:id="934"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3179111D" w14:textId="77777777" w:rsidR="00CE2E10" w:rsidRDefault="00CE2E10" w:rsidP="00CE2E10">
      <w:pPr>
        <w:autoSpaceDE w:val="0"/>
        <w:autoSpaceDN w:val="0"/>
        <w:adjustRightInd w:val="0"/>
        <w:spacing w:after="120" w:line="240" w:lineRule="auto"/>
        <w:rPr>
          <w:ins w:id="935" w:author="Gert Morlion" w:date="2024-08-23T15:54:00Z"/>
          <w:rFonts w:eastAsia="Times New Roman" w:cs="Arial"/>
          <w:lang w:eastAsia="en-US"/>
        </w:rPr>
      </w:pPr>
      <w:ins w:id="936" w:author="Gert Morlion" w:date="2024-08-23T15:54:00Z">
        <w:r>
          <w:rPr>
            <w:rFonts w:eastAsia="Times New Roman" w:cs="Arial"/>
            <w:lang w:eastAsia="en-US"/>
          </w:rPr>
          <w:t>The following is the list of S-101 attributes that will be suppressed in the ECDIS Pick Report:</w:t>
        </w:r>
      </w:ins>
    </w:p>
    <w:p w14:paraId="0C924E85" w14:textId="77777777" w:rsidR="00CE2E10" w:rsidRDefault="00CE2E10" w:rsidP="00CE2E10">
      <w:pPr>
        <w:autoSpaceDE w:val="0"/>
        <w:autoSpaceDN w:val="0"/>
        <w:adjustRightInd w:val="0"/>
        <w:spacing w:after="120" w:line="240" w:lineRule="auto"/>
        <w:rPr>
          <w:ins w:id="937" w:author="Gert Morlion" w:date="2024-08-23T15:54:00Z"/>
          <w:rFonts w:eastAsia="Times New Roman" w:cs="Arial"/>
          <w:b/>
          <w:bCs/>
          <w:lang w:eastAsia="en-US"/>
        </w:rPr>
      </w:pPr>
      <w:ins w:id="938"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77777777" w:rsidR="00CE2E10" w:rsidRDefault="00CE2E10" w:rsidP="00CE2E10">
      <w:pPr>
        <w:autoSpaceDE w:val="0"/>
        <w:autoSpaceDN w:val="0"/>
        <w:adjustRightInd w:val="0"/>
        <w:spacing w:after="120" w:line="240" w:lineRule="auto"/>
        <w:rPr>
          <w:ins w:id="939" w:author="Gert Morlion" w:date="2024-08-23T15:54:00Z"/>
          <w:rFonts w:eastAsia="Times New Roman" w:cs="Arial"/>
          <w:b/>
          <w:bCs/>
          <w:lang w:eastAsia="en-US"/>
        </w:rPr>
      </w:pPr>
      <w:ins w:id="940" w:author="Gert Morlion" w:date="2024-08-23T15:54:00Z">
        <w:r>
          <w:rPr>
            <w:rFonts w:eastAsia="Times New Roman" w:cs="Arial"/>
            <w:b/>
            <w:bCs/>
            <w:lang w:eastAsia="en-US"/>
          </w:rPr>
          <w:t>drawing instruction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941" w:author="Gert Morlion" w:date="2024-08-23T15:54:00Z"/>
          <w:rFonts w:eastAsia="Times New Roman" w:cs="Arial"/>
          <w:b/>
          <w:bCs/>
          <w:lang w:eastAsia="en-US"/>
        </w:rPr>
      </w:pPr>
      <w:ins w:id="942"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943" w:author="Gert Morlion" w:date="2024-08-23T15:54:00Z"/>
          <w:rFonts w:eastAsia="Times New Roman" w:cs="Arial"/>
          <w:b/>
          <w:bCs/>
          <w:lang w:eastAsia="en-US"/>
        </w:rPr>
      </w:pPr>
      <w:ins w:id="944"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945" w:author="Gert Morlion" w:date="2023-06-05T13:40:00Z"/>
          <w:rFonts w:eastAsia="Times New Roman" w:cs="Arial"/>
          <w:b/>
          <w:bCs/>
          <w:lang w:eastAsia="en-US"/>
        </w:rPr>
      </w:pPr>
      <w:ins w:id="946"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Kop2"/>
        <w:rPr>
          <w:szCs w:val="22"/>
        </w:rPr>
      </w:pPr>
      <w:bookmarkStart w:id="947" w:name="_Toc487203126"/>
      <w:bookmarkEnd w:id="920"/>
      <w:bookmarkEnd w:id="921"/>
      <w:r w:rsidRPr="00D22CCD">
        <w:t>Feature Object Identifier</w:t>
      </w:r>
      <w:bookmarkEnd w:id="947"/>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feature within the dataset.  This is accomplished in the </w:t>
      </w:r>
      <w:r w:rsidR="002A7457" w:rsidRPr="00D22CCD">
        <w:rPr>
          <w:rFonts w:cs="Arial"/>
        </w:rPr>
        <w:t xml:space="preserve">ISO/EIC </w:t>
      </w:r>
      <w:r w:rsidRPr="00D22CCD">
        <w:rPr>
          <w:rFonts w:cs="Arial"/>
        </w:rPr>
        <w:t xml:space="preserve">8211 encoding by including a Spatial </w:t>
      </w:r>
      <w:r w:rsidRPr="00D22CCD">
        <w:rPr>
          <w:rFonts w:cs="Arial"/>
        </w:rPr>
        <w:lastRenderedPageBreak/>
        <w:t xml:space="preserve">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Normaalweb"/>
        <w:rPr>
          <w:del w:id="948"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Normaalweb"/>
      </w:pPr>
      <w:del w:id="949"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Kop2"/>
      </w:pPr>
      <w:bookmarkStart w:id="950" w:name="_Toc487203127"/>
      <w:bookmarkStart w:id="951" w:name="_Toc225648315"/>
      <w:bookmarkStart w:id="952" w:name="_Toc225065172"/>
      <w:r w:rsidRPr="00D22CCD">
        <w:t>Dataset</w:t>
      </w:r>
      <w:bookmarkEnd w:id="950"/>
      <w:r w:rsidRPr="00D22CCD">
        <w:t xml:space="preserve"> </w:t>
      </w:r>
    </w:p>
    <w:p w14:paraId="2BC7F05E" w14:textId="77777777" w:rsidR="00453023" w:rsidRPr="00D22CCD" w:rsidRDefault="007260E2">
      <w:pPr>
        <w:pStyle w:val="Kop3"/>
        <w:jc w:val="both"/>
      </w:pPr>
      <w:bookmarkStart w:id="953" w:name="_Toc487203128"/>
      <w:r w:rsidRPr="00D22CCD">
        <w:t>Introduction</w:t>
      </w:r>
      <w:bookmarkEnd w:id="953"/>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Kop3"/>
      </w:pPr>
      <w:bookmarkStart w:id="954" w:name="_Toc487203129"/>
      <w:r w:rsidRPr="00D22CCD">
        <w:t>Dataset rules</w:t>
      </w:r>
      <w:bookmarkEnd w:id="954"/>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955" w:author="Gert Morlion" w:date="2024-08-23T15:56:00Z" w16du:dateUtc="2024-08-23T13:56:00Z">
        <w:r w:rsidRPr="00D22CCD" w:rsidDel="00481A2C">
          <w:rPr>
            <w:b/>
            <w:bCs/>
          </w:rPr>
          <w:delText xml:space="preserve">maximum </w:delText>
        </w:r>
      </w:del>
      <w:ins w:id="956" w:author="Gert Morlion" w:date="2024-08-23T15:56:00Z" w16du:dateUtc="2024-08-23T13: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957" w:author="Gert Morlion" w:date="2024-08-23T15:56:00Z" w16du:dateUtc="2024-08-23T13: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Plattetekst"/>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Plattetekst"/>
        <w:spacing w:after="240"/>
        <w:rPr>
          <w:rFonts w:cs="Arial"/>
          <w:sz w:val="20"/>
        </w:rPr>
      </w:pPr>
      <w:ins w:id="958" w:author="Gert Morlion" w:date="2024-08-23T15:57:00Z" w16du:dateUtc="2024-08-23T13:57:00Z">
        <w:r>
          <w:rPr>
            <w:rFonts w:cs="Arial"/>
            <w:sz w:val="20"/>
          </w:rPr>
          <w:t>A d</w:t>
        </w:r>
      </w:ins>
      <w:del w:id="959" w:author="Gert Morlion" w:date="2024-08-23T15:57:00Z" w16du:dateUtc="2024-08-23T13:57:00Z">
        <w:r w:rsidR="007260E2" w:rsidRPr="00D22CCD" w:rsidDel="001468B5">
          <w:rPr>
            <w:rFonts w:cs="Arial"/>
            <w:sz w:val="20"/>
          </w:rPr>
          <w:delText>D</w:delText>
        </w:r>
      </w:del>
      <w:r w:rsidR="007260E2" w:rsidRPr="00D22CCD">
        <w:rPr>
          <w:rFonts w:cs="Arial"/>
          <w:sz w:val="20"/>
        </w:rPr>
        <w:t>ataset</w:t>
      </w:r>
      <w:del w:id="960" w:author="Gert Morlion" w:date="2024-08-23T15:57:00Z" w16du:dateUtc="2024-08-23T13:57:00Z">
        <w:r w:rsidR="007260E2" w:rsidRPr="00D22CCD" w:rsidDel="001468B5">
          <w:rPr>
            <w:rFonts w:cs="Arial"/>
            <w:sz w:val="20"/>
          </w:rPr>
          <w:delText>s</w:delText>
        </w:r>
      </w:del>
      <w:r w:rsidR="007260E2" w:rsidRPr="00D22CCD">
        <w:rPr>
          <w:rFonts w:cs="Arial"/>
          <w:sz w:val="20"/>
        </w:rPr>
        <w:t xml:space="preserve"> must not cross the 180° meridian</w:t>
      </w:r>
      <w:del w:id="961" w:author="Gert Morlion" w:date="2024-08-23T15:57:00Z" w16du:dateUtc="2024-08-23T13: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Kop3"/>
      </w:pPr>
      <w:bookmarkStart w:id="962" w:name="_Toc487203130"/>
      <w:r w:rsidRPr="00D22CCD">
        <w:t>Data Coverage rules</w:t>
      </w:r>
      <w:bookmarkEnd w:id="962"/>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963"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 xml:space="preserve">bounding </w:t>
      </w:r>
      <w:proofErr w:type="spellStart"/>
      <w:r w:rsidRPr="0027323D">
        <w:rPr>
          <w:b/>
          <w:bCs/>
        </w:rPr>
        <w:t>Box</w:t>
      </w:r>
      <w:del w:id="964" w:author="Gert Morlion" w:date="2023-06-05T13:43:00Z">
        <w:r w:rsidRPr="00D22CCD" w:rsidDel="0027323D">
          <w:delText>.</w:delText>
        </w:r>
      </w:del>
    </w:p>
    <w:p w14:paraId="45334B2A" w14:textId="77777777" w:rsidR="0027323D" w:rsidRPr="0027323D" w:rsidRDefault="0027323D" w:rsidP="00AC585C">
      <w:pPr>
        <w:numPr>
          <w:ilvl w:val="0"/>
          <w:numId w:val="21"/>
        </w:numPr>
        <w:rPr>
          <w:ins w:id="965" w:author="Gert Morlion" w:date="2023-06-05T13:42:00Z"/>
        </w:rPr>
      </w:pPr>
      <w:ins w:id="966" w:author="Gert Morlion" w:date="2023-06-05T13:42:00Z">
        <w:r w:rsidRPr="0027323D">
          <w:t>Data</w:t>
        </w:r>
        <w:proofErr w:type="spellEnd"/>
        <w:r w:rsidRPr="0027323D">
          <w:t xml:space="preserve">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Plattetekst"/>
        <w:spacing w:after="240"/>
        <w:ind w:left="1020"/>
        <w:rPr>
          <w:ins w:id="967" w:author="Gert Morlion" w:date="2023-06-05T13:42:00Z"/>
          <w:rFonts w:cs="Arial"/>
          <w:sz w:val="20"/>
        </w:rPr>
      </w:pPr>
      <w:ins w:id="968"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Plattetekst"/>
        <w:spacing w:after="240"/>
        <w:ind w:left="1020"/>
        <w:rPr>
          <w:ins w:id="969" w:author="Gert Morlion" w:date="2023-06-05T13:44:00Z"/>
          <w:rFonts w:cs="Arial"/>
          <w:sz w:val="20"/>
        </w:rPr>
      </w:pPr>
      <w:ins w:id="970" w:author="Gert Morlion" w:date="2023-06-05T13:42:00Z">
        <w:r w:rsidRPr="0027323D">
          <w:rPr>
            <w:rFonts w:cs="Arial"/>
            <w:sz w:val="20"/>
          </w:rPr>
          <w:t>Data Producers should develop consistent S-</w:t>
        </w:r>
      </w:ins>
      <w:ins w:id="971" w:author="Gert Morlion [3]" w:date="2023-06-07T09:23:00Z">
        <w:r w:rsidR="00BE52D5">
          <w:rPr>
            <w:rFonts w:cs="Arial"/>
            <w:sz w:val="20"/>
          </w:rPr>
          <w:t>4</w:t>
        </w:r>
      </w:ins>
      <w:ins w:id="972" w:author="Gert Morlion" w:date="2023-06-05T13:42:00Z">
        <w:del w:id="973"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67662A" w:rsidP="0027323D">
      <w:pPr>
        <w:pStyle w:val="Plattetekst"/>
        <w:spacing w:after="240"/>
        <w:ind w:left="1020"/>
        <w:rPr>
          <w:ins w:id="974" w:author="Gert Morlion" w:date="2023-06-05T13:42:00Z"/>
          <w:rFonts w:cs="Arial"/>
          <w:sz w:val="20"/>
        </w:rPr>
      </w:pPr>
      <w:ins w:id="975" w:author="Gert Morlion" w:date="2024-08-23T15:58:00Z">
        <w:r w:rsidRPr="0067662A">
          <w:rPr>
            <w:noProof/>
            <w:lang w:val="fr-FR" w:eastAsia="fr-FR"/>
          </w:rPr>
          <w:lastRenderedPageBreak/>
          <w:pict w14:anchorId="155FD7E5">
            <v:shape id="_x0000_i1290" type="#_x0000_t75" style="width:357.25pt;height:269.55pt;visibility:visible;mso-wrap-style:square">
              <v:imagedata r:id="rId26"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976" w:author="Gert Morlion" w:date="2023-06-05T13:44:00Z"/>
          <w:rFonts w:cs="Arial"/>
          <w:b/>
          <w:bCs/>
          <w:color w:val="000000"/>
          <w:sz w:val="18"/>
          <w:szCs w:val="18"/>
          <w:lang w:eastAsia="en-GB"/>
        </w:rPr>
      </w:pPr>
      <w:ins w:id="977"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978"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979" w:author="Gert Morlion" w:date="2023-06-05T13:42:00Z"/>
          <w:rFonts w:cs="Arial"/>
          <w:color w:val="000000"/>
          <w:lang w:eastAsia="en-GB"/>
        </w:rPr>
      </w:pPr>
      <w:ins w:id="980"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981"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982"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983" w:author="Gert Morlion" w:date="2024-08-23T16:00:00Z" w16du:dateUtc="2024-08-23T14:00:00Z"/>
          <w:rFonts w:cs="Arial"/>
          <w:lang w:eastAsia="en-GB"/>
        </w:rPr>
      </w:pPr>
      <w:ins w:id="984"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985" w:author="Gert Morlion" w:date="2024-08-23T16:00:00Z" w16du:dateUtc="2024-08-23T14:00:00Z"/>
          <w:rFonts w:cs="Arial"/>
          <w:lang w:eastAsia="en-GB"/>
        </w:rPr>
      </w:pPr>
      <w:commentRangeStart w:id="986"/>
      <w:ins w:id="987"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commentRangeEnd w:id="986"/>
        <w:r>
          <w:rPr>
            <w:rStyle w:val="Verwijzingopmerking"/>
          </w:rPr>
          <w:commentReference w:id="986"/>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988" w:author="Gert Morlion" w:date="2024-08-23T16:00:00Z" w16du:dateUtc="2024-08-23T14:00:00Z"/>
          <w:rFonts w:cs="Arial"/>
          <w:lang w:eastAsia="en-GB"/>
        </w:rPr>
      </w:pPr>
      <w:ins w:id="989"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990" w:author="Gert Morlion" w:date="2023-06-05T13:42:00Z"/>
          <w:rFonts w:cs="Arial"/>
          <w:lang w:eastAsia="en-GB"/>
        </w:rPr>
      </w:pPr>
      <w:ins w:id="991"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3097A56E" w:rsidR="0027323D" w:rsidRPr="0027323D" w:rsidRDefault="0027323D" w:rsidP="00AC585C">
      <w:pPr>
        <w:numPr>
          <w:ilvl w:val="0"/>
          <w:numId w:val="21"/>
        </w:numPr>
        <w:autoSpaceDE w:val="0"/>
        <w:autoSpaceDN w:val="0"/>
        <w:adjustRightInd w:val="0"/>
        <w:spacing w:after="0" w:line="240" w:lineRule="auto"/>
        <w:jc w:val="left"/>
        <w:rPr>
          <w:ins w:id="992" w:author="Gert Morlion" w:date="2023-06-05T13:42:00Z"/>
          <w:rFonts w:cs="Arial"/>
          <w:lang w:eastAsia="en-GB"/>
        </w:rPr>
      </w:pPr>
      <w:ins w:id="993"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proofErr w:type="spellStart"/>
      <w:ins w:id="994" w:author="Gert Morlion" w:date="2024-08-23T16:01:00Z" w16du:dateUtc="2024-08-23T14:01:00Z">
        <w:r w:rsidR="00696E79" w:rsidRPr="00696E79">
          <w:rPr>
            <w:rFonts w:cs="Arial"/>
            <w:b/>
            <w:bCs/>
            <w:lang w:eastAsia="en-GB"/>
          </w:rPr>
          <w:t>optimum</w:t>
        </w:r>
      </w:ins>
      <w:ins w:id="995" w:author="Gert Morlion" w:date="2023-06-05T13:42:00Z">
        <w:r w:rsidRPr="00696E79">
          <w:rPr>
            <w:rFonts w:cs="Arial"/>
            <w:b/>
            <w:bCs/>
            <w:strike/>
            <w:lang w:eastAsia="en-GB"/>
          </w:rPr>
          <w:t>maximum</w:t>
        </w:r>
        <w:proofErr w:type="spellEnd"/>
        <w:r w:rsidRPr="00696E79">
          <w:rPr>
            <w:rFonts w:cs="Arial"/>
            <w:b/>
            <w:bCs/>
            <w:strike/>
            <w:lang w:eastAsia="en-GB"/>
          </w:rPr>
          <w:t xml:space="preserve"> </w:t>
        </w:r>
        <w:r w:rsidRPr="0027323D">
          <w:rPr>
            <w:rFonts w:cs="Arial"/>
            <w:b/>
            <w:bCs/>
            <w:lang w:eastAsia="en-GB"/>
          </w:rPr>
          <w:t xml:space="preserve">display scale </w:t>
        </w:r>
        <w:r w:rsidRPr="0027323D">
          <w:rPr>
            <w:rFonts w:cs="Arial"/>
            <w:lang w:eastAsia="en-GB"/>
          </w:rPr>
          <w:t xml:space="preserve">of the dataset must be equal to the largest </w:t>
        </w:r>
      </w:ins>
      <w:proofErr w:type="spellStart"/>
      <w:ins w:id="996" w:author="Gert Morlion" w:date="2024-08-23T16:01:00Z" w16du:dateUtc="2024-08-23T14:01:00Z">
        <w:r w:rsidR="00696E79" w:rsidRPr="00696E79">
          <w:rPr>
            <w:rFonts w:cs="Arial"/>
            <w:b/>
            <w:bCs/>
            <w:lang w:eastAsia="en-GB"/>
          </w:rPr>
          <w:t>optimum</w:t>
        </w:r>
      </w:ins>
      <w:ins w:id="997" w:author="Gert Morlion" w:date="2023-06-05T13:42:00Z">
        <w:r w:rsidRPr="00696E79">
          <w:rPr>
            <w:rFonts w:cs="Arial"/>
            <w:b/>
            <w:bCs/>
            <w:strike/>
            <w:lang w:eastAsia="en-GB"/>
          </w:rPr>
          <w:t>maximum</w:t>
        </w:r>
        <w:proofErr w:type="spellEnd"/>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1107A328" w14:textId="2D158751" w:rsidR="0027323D" w:rsidRDefault="0027323D" w:rsidP="0027323D">
      <w:pPr>
        <w:autoSpaceDE w:val="0"/>
        <w:autoSpaceDN w:val="0"/>
        <w:adjustRightInd w:val="0"/>
        <w:spacing w:after="0" w:line="240" w:lineRule="auto"/>
        <w:jc w:val="left"/>
        <w:rPr>
          <w:ins w:id="998" w:author="Gert Morlion" w:date="2023-06-05T13:44:00Z"/>
          <w:rFonts w:cs="Arial"/>
          <w:lang w:eastAsia="en-GB"/>
        </w:rPr>
      </w:pPr>
    </w:p>
    <w:p w14:paraId="2DF4F11D" w14:textId="246F5C51" w:rsidR="0027323D" w:rsidRPr="0027323D" w:rsidRDefault="00C34D16" w:rsidP="0027323D">
      <w:pPr>
        <w:autoSpaceDE w:val="0"/>
        <w:autoSpaceDN w:val="0"/>
        <w:adjustRightInd w:val="0"/>
        <w:spacing w:after="0" w:line="240" w:lineRule="auto"/>
        <w:jc w:val="left"/>
        <w:rPr>
          <w:ins w:id="999" w:author="Gert Morlion" w:date="2023-06-05T13:42:00Z"/>
          <w:rFonts w:cs="Arial"/>
          <w:lang w:eastAsia="en-GB"/>
        </w:rPr>
      </w:pPr>
      <w:ins w:id="1000" w:author="Gert Morlion" w:date="2024-08-23T16:02:00Z">
        <w:r w:rsidRPr="00C34D16">
          <w:rPr>
            <w:noProof/>
            <w:lang w:val="fr-FR" w:eastAsia="fr-FR"/>
          </w:rPr>
          <w:pict w14:anchorId="4B7104CF">
            <v:shape id="_x0000_i1291" type="#_x0000_t75" style="width:417.7pt;height:276.9pt;visibility:visible;mso-wrap-style:square">
              <v:imagedata r:id="rId27" o:title="20231108_3 Figure_4_6_new" croptop="19174f" cropbottom="16638f" cropleft="1842f" cropright="296f"/>
            </v:shape>
          </w:pict>
        </w:r>
      </w:ins>
    </w:p>
    <w:p w14:paraId="1D00209F" w14:textId="39D3FACF" w:rsidR="0027323D" w:rsidRPr="0027323D" w:rsidRDefault="0027323D" w:rsidP="0027323D">
      <w:pPr>
        <w:ind w:left="708"/>
        <w:jc w:val="center"/>
        <w:rPr>
          <w:ins w:id="1001" w:author="Gert Morlion" w:date="2023-06-05T13:44:00Z"/>
        </w:rPr>
      </w:pPr>
      <w:ins w:id="1002"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jstalinea"/>
        <w:rPr>
          <w:ins w:id="1003" w:author="Gert Morlion" w:date="2023-06-05T13:44:00Z"/>
          <w:rFonts w:cs="Arial"/>
          <w:bCs/>
          <w:szCs w:val="18"/>
        </w:rPr>
      </w:pPr>
    </w:p>
    <w:p w14:paraId="18547844" w14:textId="781D7436" w:rsidR="00453023" w:rsidRPr="00D22CCD" w:rsidDel="0027323D" w:rsidRDefault="007260E2" w:rsidP="00AC585C">
      <w:pPr>
        <w:numPr>
          <w:ilvl w:val="0"/>
          <w:numId w:val="21"/>
        </w:numPr>
        <w:rPr>
          <w:del w:id="1004" w:author="Gert Morlion" w:date="2023-06-05T13:42:00Z"/>
        </w:rPr>
      </w:pPr>
      <w:del w:id="1005"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006" w:author="Gert Morlion" w:date="2023-06-05T13:42:00Z"/>
        </w:rPr>
      </w:pPr>
      <w:del w:id="1007"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008" w:author="Gert Morlion" w:date="2023-06-05T13:42:00Z"/>
        </w:rPr>
      </w:pPr>
      <w:del w:id="1009"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010" w:author="Gert Morlion" w:date="2023-06-05T13:42:00Z"/>
          <w:rFonts w:cs="Arial"/>
          <w:lang w:val="en-AU"/>
        </w:rPr>
      </w:pPr>
      <w:del w:id="1011" w:author="Gert Morlion" w:date="2023-06-05T13:42:00Z">
        <w:r w:rsidRPr="00D22CCD" w:rsidDel="0027323D">
          <w:rPr>
            <w:rFonts w:cs="Arial"/>
            <w:lang w:val="en-AU"/>
          </w:rPr>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012"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013" w:author="Gert Morlion" w:date="2023-06-05T13:42:00Z"/>
          <w:rFonts w:cs="Arial"/>
          <w:lang w:val="en-AU"/>
        </w:rPr>
      </w:pPr>
      <w:del w:id="1014"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015" w:author="Gert Morlion" w:date="2023-06-05T13:42:00Z"/>
          <w:rFonts w:cs="Arial"/>
          <w:lang w:val="en-AU"/>
        </w:rPr>
      </w:pPr>
    </w:p>
    <w:p w14:paraId="61394773" w14:textId="54FF3C73" w:rsidR="00453023" w:rsidRPr="00D22CCD" w:rsidDel="0027323D" w:rsidRDefault="00453023">
      <w:pPr>
        <w:rPr>
          <w:del w:id="1016" w:author="Gert Morlion" w:date="2023-06-05T13:42:00Z"/>
        </w:rPr>
      </w:pPr>
    </w:p>
    <w:p w14:paraId="6D76E4F6" w14:textId="51199D68" w:rsidR="00453023" w:rsidRPr="00D22CCD" w:rsidDel="0027323D" w:rsidRDefault="002D577F">
      <w:pPr>
        <w:rPr>
          <w:del w:id="1017" w:author="Gert Morlion" w:date="2023-06-05T13:42:00Z"/>
        </w:rPr>
      </w:pPr>
      <w:del w:id="1018" w:author="Gert Morlion" w:date="2023-06-05T13:42:00Z">
        <w:r>
          <w:rPr>
            <w:noProof/>
          </w:rPr>
          <w:lastRenderedPageBreak/>
          <w:pict w14:anchorId="200497AF">
            <v:shape id="Picture 1" o:spid="_x0000_s2051" type="#_x0000_t75" alt="" style="position:absolute;margin-left:28.1pt;margin-top:-26.45pt;width:406.9pt;height:235.15pt;z-index:251657728;visibility:visible;mso-wrap-edited:f;mso-width-percent:0;mso-height-percent:0;mso-position-horizontal-relative:char;mso-position-vertical-relative:line;mso-width-percent:0;mso-height-percent:0">
              <v:imagedata r:id="rId28" o:title=""/>
            </v:shape>
          </w:pict>
        </w:r>
        <w:r>
          <w:rPr>
            <w:noProof/>
          </w:rPr>
          <w:pict w14:anchorId="0425210F">
            <v:shape id="Text Box 22" o:spid="_x0000_s2050" type="#_x0000_t202" style="position:absolute;left:0;text-align:left;margin-left:33.8pt;margin-top:215.15pt;width:406.9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001A80" w:rsidRDefault="00001A80">
                    <w:pPr>
                      <w:pStyle w:val="Bijschrift"/>
                      <w:jc w:val="center"/>
                      <w:rPr>
                        <w:noProof/>
                      </w:rPr>
                    </w:pPr>
                    <w:del w:id="1019" w:author="Gert Morlion" w:date="2024-08-23T16:02:00Z" w16du:dateUtc="2024-08-23T14: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020" w:author="Gert Morlion" w:date="2023-06-05T13:42:00Z"/>
        </w:rPr>
      </w:pPr>
    </w:p>
    <w:p w14:paraId="33D58C97" w14:textId="69D510F1" w:rsidR="00453023" w:rsidRPr="00D22CCD" w:rsidDel="0027323D" w:rsidRDefault="00453023">
      <w:pPr>
        <w:rPr>
          <w:del w:id="1021" w:author="Gert Morlion" w:date="2023-06-05T13:42:00Z"/>
        </w:rPr>
      </w:pPr>
    </w:p>
    <w:p w14:paraId="227F3A73" w14:textId="2DF7EF1A" w:rsidR="00453023" w:rsidRPr="00D22CCD" w:rsidDel="0027323D" w:rsidRDefault="00453023">
      <w:pPr>
        <w:rPr>
          <w:del w:id="1022" w:author="Gert Morlion" w:date="2023-06-05T13:42:00Z"/>
        </w:rPr>
      </w:pPr>
    </w:p>
    <w:p w14:paraId="05F20D18" w14:textId="1B9C9476" w:rsidR="00453023" w:rsidRPr="00D22CCD" w:rsidDel="0027323D" w:rsidRDefault="00453023">
      <w:pPr>
        <w:rPr>
          <w:del w:id="1023" w:author="Gert Morlion" w:date="2023-06-05T13:42:00Z"/>
        </w:rPr>
      </w:pPr>
    </w:p>
    <w:p w14:paraId="31ED17DA" w14:textId="60F82870" w:rsidR="00453023" w:rsidRPr="00D22CCD" w:rsidDel="0027323D" w:rsidRDefault="00453023">
      <w:pPr>
        <w:rPr>
          <w:del w:id="1024" w:author="Gert Morlion" w:date="2023-06-05T13:42:00Z"/>
        </w:rPr>
      </w:pPr>
    </w:p>
    <w:p w14:paraId="6FB8E0A2" w14:textId="2B344C05" w:rsidR="00453023" w:rsidRPr="00D22CCD" w:rsidDel="0027323D" w:rsidRDefault="00453023">
      <w:pPr>
        <w:rPr>
          <w:del w:id="1025" w:author="Gert Morlion" w:date="2023-06-05T13:42:00Z"/>
        </w:rPr>
      </w:pPr>
    </w:p>
    <w:p w14:paraId="228E89E9" w14:textId="105534E9" w:rsidR="00453023" w:rsidRPr="00D22CCD" w:rsidDel="0027323D" w:rsidRDefault="00453023">
      <w:pPr>
        <w:rPr>
          <w:del w:id="1026" w:author="Gert Morlion" w:date="2023-06-05T13:42:00Z"/>
        </w:rPr>
      </w:pPr>
    </w:p>
    <w:p w14:paraId="514D6837" w14:textId="2FDB80FF" w:rsidR="00453023" w:rsidRPr="00D22CCD" w:rsidDel="0027323D" w:rsidRDefault="00453023">
      <w:pPr>
        <w:rPr>
          <w:del w:id="1027" w:author="Gert Morlion" w:date="2023-06-05T13:42:00Z"/>
        </w:rPr>
      </w:pPr>
    </w:p>
    <w:p w14:paraId="21A3E524" w14:textId="12F092E0" w:rsidR="00453023" w:rsidRPr="00D22CCD" w:rsidDel="0027323D" w:rsidRDefault="00453023">
      <w:pPr>
        <w:rPr>
          <w:del w:id="1028" w:author="Gert Morlion" w:date="2023-06-05T13:42:00Z"/>
        </w:rPr>
      </w:pPr>
    </w:p>
    <w:p w14:paraId="279A63C8" w14:textId="77777777" w:rsidR="00453023" w:rsidRPr="00D22CCD" w:rsidRDefault="00453023"/>
    <w:p w14:paraId="68F2B0FE" w14:textId="77777777" w:rsidR="00453023" w:rsidRPr="00D22CCD" w:rsidRDefault="007260E2">
      <w:pPr>
        <w:pStyle w:val="Kop3"/>
        <w:rPr>
          <w:lang w:eastAsia="en-US"/>
        </w:rPr>
      </w:pPr>
      <w:bookmarkStart w:id="1029" w:name="_Toc487203131"/>
      <w:r w:rsidRPr="00D22CCD">
        <w:rPr>
          <w:lang w:eastAsia="en-US"/>
        </w:rPr>
        <w:t>Dataset size</w:t>
      </w:r>
      <w:bookmarkEnd w:id="1029"/>
    </w:p>
    <w:p w14:paraId="417CE919" w14:textId="77777777" w:rsidR="00453023" w:rsidRPr="00D22CCD" w:rsidRDefault="007260E2">
      <w:pPr>
        <w:pStyle w:val="Kop4"/>
        <w:numPr>
          <w:ilvl w:val="0"/>
          <w:numId w:val="0"/>
        </w:numPr>
        <w:jc w:val="both"/>
        <w:rPr>
          <w:b w:val="0"/>
          <w:lang w:eastAsia="en-US"/>
        </w:rPr>
      </w:pPr>
      <w:r w:rsidRPr="00D22CCD">
        <w:rPr>
          <w:b w:val="0"/>
          <w:lang w:eastAsia="en-US"/>
        </w:rPr>
        <w:t>Datasets must not exceed 10MB.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Kop2"/>
      </w:pPr>
      <w:bookmarkStart w:id="1030" w:name="_Toc487203132"/>
      <w:r w:rsidRPr="00D22CCD">
        <w:t>Display Scale Range</w:t>
      </w:r>
      <w:bookmarkEnd w:id="1030"/>
    </w:p>
    <w:p w14:paraId="0ACF2D0C" w14:textId="15B2A275" w:rsidR="00453023" w:rsidRDefault="007260E2">
      <w:pPr>
        <w:rPr>
          <w:ins w:id="1031"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032" w:author="Gert Morlion" w:date="2024-08-23T16:05:00Z" w16du:dateUtc="2024-08-23T14:05:00Z">
        <w:r w:rsidRPr="00D22CCD" w:rsidDel="00257970">
          <w:rPr>
            <w:rFonts w:cs="Arial"/>
            <w:b/>
            <w:bCs/>
          </w:rPr>
          <w:delText xml:space="preserve">maximum </w:delText>
        </w:r>
      </w:del>
      <w:proofErr w:type="spellStart"/>
      <w:ins w:id="1033" w:author="Gert Morlion" w:date="2024-08-23T16:05:00Z" w16du:dateUtc="2024-08-23T14:05:00Z">
        <w:r w:rsidR="00257970">
          <w:rPr>
            <w:rFonts w:cs="Arial"/>
            <w:b/>
            <w:bCs/>
          </w:rPr>
          <w:t>optimim</w:t>
        </w:r>
        <w:proofErr w:type="spellEnd"/>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034"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w:t>
        </w:r>
        <w:proofErr w:type="spellStart"/>
        <w:r w:rsidR="00383DCE">
          <w:rPr>
            <w:rFonts w:cs="Arial"/>
          </w:rPr>
          <w:t>overscaled</w:t>
        </w:r>
        <w:proofErr w:type="spellEnd"/>
        <w:r w:rsidR="00383DCE">
          <w:rPr>
            <w:rFonts w:cs="Arial"/>
          </w:rPr>
          <w:t xml:space="preserve">”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ins w:id="1035" w:author="Gert Morlion" w:date="2023-06-05T13:45:00Z">
        <w:r>
          <w:t>There must not be overlapping scale ranges</w:t>
        </w:r>
      </w:ins>
      <w:ins w:id="1036" w:author="Gert Morlion" w:date="2024-08-23T16:08:00Z" w16du:dateUtc="2024-08-23T14:08:00Z">
        <w:r w:rsidR="00EA011D">
          <w:t xml:space="preserve"> </w:t>
        </w:r>
      </w:ins>
      <w:ins w:id="1037" w:author="Gert Morlion" w:date="2024-08-23T16:08:00Z">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038" w:author="Gert Morlion" w:date="2023-06-05T13:45:00Z">
        <w:r>
          <w:t>between datasets covering the same geographical area.</w:t>
        </w:r>
      </w:ins>
    </w:p>
    <w:p w14:paraId="7218CACD" w14:textId="7ED87213" w:rsidR="00DC5B03" w:rsidRDefault="007260E2">
      <w:pPr>
        <w:rPr>
          <w:ins w:id="1039" w:author="Gert Morlion" w:date="2023-06-05T13:45:00Z"/>
          <w:rFonts w:cs="Arial"/>
        </w:rPr>
      </w:pPr>
      <w:r w:rsidRPr="00D22CCD">
        <w:rPr>
          <w:rFonts w:cs="Arial"/>
        </w:rPr>
        <w:t xml:space="preserve">When the systems viewing scale 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proofErr w:type="spellStart"/>
      <w:ins w:id="1040" w:author="Gert Morlion" w:date="2024-08-23T16:12:00Z">
        <w:r w:rsidR="00CD6BEE" w:rsidRPr="00693533">
          <w:rPr>
            <w:rFonts w:cs="Arial"/>
          </w:rPr>
          <w:t>the</w:t>
        </w:r>
        <w:proofErr w:type="spellEnd"/>
        <w:r w:rsidR="00CD6BEE" w:rsidRPr="00693533">
          <w:rPr>
            <w:rFonts w:cs="Arial"/>
          </w:rPr>
          <w:t xml:space="preserve"> </w:t>
        </w:r>
        <w:r w:rsidR="00CD6BEE">
          <w:rPr>
            <w:rFonts w:cs="Arial"/>
          </w:rPr>
          <w:t xml:space="preserve">System </w:t>
        </w:r>
        <w:proofErr w:type="spellStart"/>
        <w:r w:rsidR="00CD6BEE">
          <w:rPr>
            <w:rFonts w:cs="Arial"/>
          </w:rPr>
          <w:t>Databas</w:t>
        </w:r>
      </w:ins>
      <w:ins w:id="1041" w:author="Gert Morlion" w:date="2024-08-23T16:12:00Z" w16du:dateUtc="2024-08-23T14:12:00Z">
        <w:r w:rsidR="00CD6BEE">
          <w:rPr>
            <w:rFonts w:cs="Arial"/>
          </w:rPr>
          <w:t>e</w:t>
        </w:r>
      </w:ins>
      <w:del w:id="1042" w:author="Gert Morlion" w:date="2024-08-23T16:12:00Z" w16du:dateUtc="2024-08-23T14:12:00Z">
        <w:r w:rsidRPr="00D22CCD" w:rsidDel="00CD6BEE">
          <w:rPr>
            <w:rFonts w:cs="Arial"/>
          </w:rPr>
          <w:delText xml:space="preserve">SENC </w:delText>
        </w:r>
      </w:del>
      <w:r w:rsidRPr="00D22CCD">
        <w:rPr>
          <w:rFonts w:cs="Arial"/>
        </w:rPr>
        <w:t>does</w:t>
      </w:r>
      <w:proofErr w:type="spellEnd"/>
      <w:r w:rsidRPr="00D22CCD">
        <w:rPr>
          <w:rFonts w:cs="Arial"/>
        </w:rPr>
        <w:t xml:space="preserve"> not contain a dataset covering the area at a smaller scale, in which case the dataset will be displayed at all smaller scales.  </w:t>
      </w:r>
    </w:p>
    <w:p w14:paraId="48FFDD08" w14:textId="6BD347A1" w:rsidR="00453023" w:rsidRDefault="007260E2">
      <w:pPr>
        <w:rPr>
          <w:ins w:id="1043" w:author="Gert Morlion" w:date="2024-08-23T16:14:00Z" w16du:dateUtc="2024-08-23T14:14:00Z"/>
          <w:rFonts w:cs="Arial"/>
        </w:rPr>
      </w:pPr>
      <w:r w:rsidRPr="00D22CCD">
        <w:rPr>
          <w:rFonts w:cs="Arial"/>
        </w:rPr>
        <w:t xml:space="preserve">When the </w:t>
      </w:r>
      <w:del w:id="1044" w:author="Gert Morlion" w:date="2024-08-23T16:13:00Z" w16du:dateUtc="2024-08-23T14:13:00Z">
        <w:r w:rsidRPr="00D22CCD" w:rsidDel="00691D5F">
          <w:rPr>
            <w:rFonts w:cs="Arial"/>
          </w:rPr>
          <w:delText>viewing scale</w:delText>
        </w:r>
      </w:del>
      <w:ins w:id="1045" w:author="Gert Morlion" w:date="2024-08-23T16:13:00Z" w16du:dateUtc="2024-08-23T14:13:00Z">
        <w:r w:rsidR="00691D5F">
          <w:rPr>
            <w:rFonts w:cs="Arial"/>
          </w:rPr>
          <w:t>SSVS</w:t>
        </w:r>
      </w:ins>
      <w:r w:rsidRPr="00D22CCD">
        <w:rPr>
          <w:rFonts w:cs="Arial"/>
        </w:rPr>
        <w:t xml:space="preserve"> is larger than the value indicated by </w:t>
      </w:r>
      <w:del w:id="1046" w:author="Gert Morlion" w:date="2024-08-23T16:13:00Z" w16du:dateUtc="2024-08-23T14:13:00Z">
        <w:r w:rsidRPr="00D22CCD" w:rsidDel="00691D5F">
          <w:rPr>
            <w:rFonts w:cs="Arial"/>
            <w:b/>
            <w:bCs/>
          </w:rPr>
          <w:delText xml:space="preserve">maximum </w:delText>
        </w:r>
      </w:del>
      <w:ins w:id="1047" w:author="Gert Morlion" w:date="2024-08-23T16:13:00Z" w16du:dateUtc="2024-08-23T14: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048" w:author="Gert Morlion" w:date="2024-08-23T16:13:00Z" w16du:dateUtc="2024-08-23T14:13:00Z">
        <w:r w:rsidR="00AE693F" w:rsidRPr="00D22CCD" w:rsidDel="00687A9E">
          <w:rPr>
            <w:rFonts w:cs="Arial"/>
            <w:b/>
            <w:bCs/>
          </w:rPr>
          <w:delText xml:space="preserve">maximum </w:delText>
        </w:r>
      </w:del>
      <w:ins w:id="1049" w:author="Gert Morlion" w:date="2024-08-23T16:13:00Z" w16du:dateUtc="2024-08-23T14: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050" w:author="Gert Morlion" w:date="2024-08-23T16:14:00Z" w16du:dateUtc="2024-08-23T14:14:00Z">
        <w:r w:rsidR="001C56D6">
          <w:rPr>
            <w:rFonts w:cs="Arial"/>
          </w:rPr>
          <w:t>n the SSCS is available</w:t>
        </w:r>
      </w:ins>
      <w:del w:id="1051" w:author="Gert Morlion" w:date="2024-08-23T16:14:00Z" w16du:dateUtc="2024-08-23T14:14:00Z">
        <w:r w:rsidR="00AE693F" w:rsidRPr="00D22CCD" w:rsidDel="001C56D6">
          <w:rPr>
            <w:rFonts w:cs="Arial"/>
          </w:rPr>
          <w:delText>t the skipper’s selected viewing scale (SSV</w:delText>
        </w:r>
        <w:r w:rsidR="00AE693F" w:rsidRPr="00D22CCD" w:rsidDel="0066241E">
          <w:rPr>
            <w:rFonts w:cs="Arial"/>
          </w:rPr>
          <w:delText>S)</w:delText>
        </w:r>
      </w:del>
      <w:ins w:id="1052" w:author="Gert Morlion" w:date="2024-08-23T16:14:00Z" w16du:dateUtc="2024-08-23T14: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6EB1A12C" w:rsidR="00320BFB" w:rsidRDefault="00320BFB" w:rsidP="00320BFB">
      <w:pPr>
        <w:spacing w:after="120" w:line="240" w:lineRule="auto"/>
        <w:rPr>
          <w:ins w:id="1053" w:author="Gert Morlion" w:date="2024-08-23T16:14:00Z"/>
          <w:rFonts w:cs="Arial"/>
        </w:rPr>
      </w:pPr>
      <w:ins w:id="1054" w:author="Gert Morlion" w:date="2024-08-23T16:14:00Z">
        <w:r w:rsidRPr="004507E0">
          <w:rPr>
            <w:rFonts w:cs="Arial"/>
          </w:rPr>
          <w:t xml:space="preserve">When the </w:t>
        </w:r>
      </w:ins>
      <w:ins w:id="1055" w:author="Gert Morlion" w:date="2024-08-23T16:14:00Z" w16du:dateUtc="2024-08-23T14:14:00Z">
        <w:r>
          <w:rPr>
            <w:rFonts w:cs="Arial"/>
          </w:rPr>
          <w:t>S</w:t>
        </w:r>
      </w:ins>
      <w:ins w:id="1056" w:author="Gert Morlion" w:date="2024-08-23T16:14:00Z">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ins>
    </w:p>
    <w:p w14:paraId="55B66388" w14:textId="77777777" w:rsidR="00320BFB" w:rsidRDefault="00320BFB">
      <w:pPr>
        <w:rPr>
          <w:ins w:id="1057" w:author="Gert Morlion" w:date="2023-06-05T13:45:00Z"/>
          <w:rFonts w:cs="Arial"/>
        </w:rPr>
      </w:pPr>
    </w:p>
    <w:p w14:paraId="34CF169A" w14:textId="662AF323" w:rsidR="00DC5B03" w:rsidRPr="00D22CCD" w:rsidRDefault="00DC5B03">
      <w:pPr>
        <w:rPr>
          <w:rFonts w:cs="Arial"/>
        </w:rPr>
      </w:pPr>
      <w:ins w:id="1058" w:author="Gert Morlion" w:date="2023-06-05T13:45:00Z">
        <w:r>
          <w:lastRenderedPageBreak/>
          <w:t xml:space="preserve">Within </w:t>
        </w:r>
      </w:ins>
      <w:ins w:id="1059" w:author="Gert Morlion [3]" w:date="2023-06-07T09:24:00Z">
        <w:r w:rsidR="00ED6A5E">
          <w:t>I</w:t>
        </w:r>
      </w:ins>
      <w:ins w:id="1060"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061" w:author="Gert Morlion" w:date="2024-08-23T16:15:00Z" w16du:dateUtc="2024-08-23T14:15:00Z">
        <w:r w:rsidR="00CC0E15">
          <w:t>I</w:t>
        </w:r>
      </w:ins>
      <w:ins w:id="1062" w:author="Gert Morlion" w:date="2023-06-05T13:45:00Z">
        <w:r>
          <w:t xml:space="preserve">ECDIS will display the larger scale dataset until the </w:t>
        </w:r>
      </w:ins>
      <w:ins w:id="1063" w:author="Gert Morlion" w:date="2024-08-23T16:15:00Z" w16du:dateUtc="2024-08-23T14:15:00Z">
        <w:r w:rsidR="00320BFB">
          <w:t>S</w:t>
        </w:r>
      </w:ins>
      <w:ins w:id="1064" w:author="Gert Morlion" w:date="2023-06-05T13:45:00Z">
        <w:r>
          <w:t xml:space="preserve">SVS is equal to or at smaller scale than the </w:t>
        </w:r>
        <w:proofErr w:type="spellStart"/>
        <w:r w:rsidRPr="00320BFB">
          <w:rPr>
            <w:b/>
            <w:bCs/>
            <w:strike/>
          </w:rPr>
          <w:t>maximum</w:t>
        </w:r>
      </w:ins>
      <w:ins w:id="1065" w:author="Gert Morlion" w:date="2024-08-23T16:15:00Z" w16du:dateUtc="2024-08-23T14:15:00Z">
        <w:r w:rsidR="00320BFB" w:rsidRPr="00320BFB">
          <w:rPr>
            <w:b/>
            <w:bCs/>
          </w:rPr>
          <w:t>optimum</w:t>
        </w:r>
      </w:ins>
      <w:proofErr w:type="spellEnd"/>
      <w:ins w:id="1066"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Kop2"/>
      </w:pPr>
      <w:bookmarkStart w:id="1067" w:name="_Toc487203133"/>
      <w:r w:rsidRPr="00D22CCD">
        <w:t xml:space="preserve">Dataset </w:t>
      </w:r>
      <w:ins w:id="1068" w:author="Gert Morlion" w:date="2024-08-23T16:15:00Z" w16du:dateUtc="2024-08-23T14:15:00Z">
        <w:r w:rsidR="00CC0E15">
          <w:t>l</w:t>
        </w:r>
      </w:ins>
      <w:del w:id="1069" w:author="Gert Morlion" w:date="2024-08-23T16:16:00Z" w16du:dateUtc="2024-08-23T14:16:00Z">
        <w:r w:rsidRPr="00D22CCD" w:rsidDel="00CC0E15">
          <w:delText>L</w:delText>
        </w:r>
      </w:del>
      <w:r w:rsidRPr="00D22CCD">
        <w:t xml:space="preserve">oading and </w:t>
      </w:r>
      <w:bookmarkEnd w:id="1067"/>
      <w:ins w:id="1070" w:author="Gert Morlion" w:date="2024-08-23T16:16:00Z" w16du:dateUtc="2024-08-23T14:16:00Z">
        <w:r w:rsidR="00CC0E15">
          <w:t>d</w:t>
        </w:r>
      </w:ins>
      <w:del w:id="1071" w:author="Gert Morlion" w:date="2024-08-23T16:16:00Z" w16du:dateUtc="2024-08-23T14:16:00Z">
        <w:r w:rsidR="00AE693F" w:rsidRPr="00D22CCD" w:rsidDel="00CC0E15">
          <w:delText>D</w:delText>
        </w:r>
      </w:del>
      <w:r w:rsidR="00AE693F" w:rsidRPr="00D22CCD">
        <w:t xml:space="preserve">isplay </w:t>
      </w:r>
      <w:ins w:id="1072" w:author="Gert Morlion" w:date="2024-08-23T16:16:00Z" w16du:dateUtc="2024-08-23T14:16:00Z">
        <w:r w:rsidR="00CC0E15">
          <w:t>o</w:t>
        </w:r>
      </w:ins>
      <w:del w:id="1073" w:author="Gert Morlion" w:date="2024-08-23T16:16:00Z" w16du:dateUtc="2024-08-23T14:16:00Z">
        <w:r w:rsidR="00AE693F" w:rsidRPr="00D22CCD" w:rsidDel="00CC0E15">
          <w:delText>O</w:delText>
        </w:r>
      </w:del>
      <w:r w:rsidR="00AE693F" w:rsidRPr="00D22CCD">
        <w:t>rder</w:t>
      </w:r>
    </w:p>
    <w:p w14:paraId="1DA73323" w14:textId="27FF84BD" w:rsidR="00453023" w:rsidRDefault="005B5B4B">
      <w:pPr>
        <w:rPr>
          <w:ins w:id="1074" w:author="Gert Morlion" w:date="2023-06-05T13:46:00Z"/>
          <w:rFonts w:cs="Arial"/>
          <w:lang w:val="en-AU"/>
        </w:rPr>
      </w:pPr>
      <w:ins w:id="1075" w:author="Gert Morlion" w:date="2024-08-23T16:16:00Z" w16du:dateUtc="2024-08-23T14:16:00Z">
        <w:r>
          <w:rPr>
            <w:rFonts w:cs="Arial"/>
          </w:rPr>
          <w:t>N</w:t>
        </w:r>
      </w:ins>
      <w:del w:id="1076" w:author="Gert Morlion" w:date="2024-08-23T16:16:00Z" w16du:dateUtc="2024-08-23T14:16:00Z">
        <w:r w:rsidR="007260E2" w:rsidRPr="00D22CCD" w:rsidDel="005B5B4B">
          <w:rPr>
            <w:rFonts w:cs="Arial"/>
          </w:rPr>
          <w:delText>A n</w:delText>
        </w:r>
      </w:del>
      <w:r w:rsidR="007260E2" w:rsidRPr="00D22CCD">
        <w:rPr>
          <w:rFonts w:cs="Arial"/>
        </w:rPr>
        <w:t>ew algorithm</w:t>
      </w:r>
      <w:ins w:id="1077" w:author="Gert Morlion" w:date="2024-08-23T16:16:00Z" w16du:dateUtc="2024-08-23T14:16:00Z">
        <w:r>
          <w:rPr>
            <w:rFonts w:cs="Arial"/>
          </w:rPr>
          <w:t xml:space="preserve">s for datasets loading and unloading, </w:t>
        </w:r>
        <w:proofErr w:type="spellStart"/>
        <w:r>
          <w:rPr>
            <w:rFonts w:cs="Arial"/>
          </w:rPr>
          <w:t>ande</w:t>
        </w:r>
        <w:proofErr w:type="spellEnd"/>
        <w:r>
          <w:rPr>
            <w:rFonts w:cs="Arial"/>
          </w:rPr>
          <w:t xml:space="preserve"> rendering (display</w:t>
        </w:r>
        <w:r w:rsidR="007E2E2A">
          <w:rPr>
            <w:rFonts w:cs="Arial"/>
          </w:rPr>
          <w:t>)</w:t>
        </w:r>
      </w:ins>
      <w:del w:id="1078" w:author="Gert Morlion" w:date="2024-08-23T16:16:00Z" w16du:dateUtc="2024-08-23T14:16:00Z">
        <w:r w:rsidR="007260E2" w:rsidRPr="00D22CCD" w:rsidDel="007E2E2A">
          <w:rPr>
            <w:rFonts w:cs="Arial"/>
          </w:rPr>
          <w:delText xml:space="preserve"> based on producer defined dataset display scales (minimum and maximum) for dataset loading </w:delText>
        </w:r>
      </w:del>
      <w:del w:id="1079" w:author="Gert Morlion" w:date="2024-08-23T16:17:00Z" w16du:dateUtc="2024-08-23T14:17:00Z">
        <w:r w:rsidR="007260E2" w:rsidRPr="00D22CCD" w:rsidDel="007E2E2A">
          <w:rPr>
            <w:rFonts w:cs="Arial"/>
          </w:rPr>
          <w:delText>and unloading</w:delText>
        </w:r>
      </w:del>
      <w:r w:rsidR="007260E2" w:rsidRPr="00D22CCD">
        <w:rPr>
          <w:rFonts w:cs="Arial"/>
        </w:rPr>
        <w:t xml:space="preserve"> within a navigation system </w:t>
      </w:r>
      <w:ins w:id="1080" w:author="Gert Morlion" w:date="2024-08-23T16:17:00Z" w16du:dateUtc="2024-08-23T14:17:00Z">
        <w:r w:rsidR="007E2E2A">
          <w:rPr>
            <w:rFonts w:cs="Arial"/>
          </w:rPr>
          <w:t>are</w:t>
        </w:r>
      </w:ins>
      <w:del w:id="1081" w:author="Gert Morlion" w:date="2024-08-23T16:17:00Z" w16du:dateUtc="2024-08-23T14: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082"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21486064" w:rsidR="00DC5B03" w:rsidRPr="00DC5B03" w:rsidRDefault="00DC5B03" w:rsidP="00DC5B03">
      <w:pPr>
        <w:rPr>
          <w:ins w:id="1083" w:author="Gert Morlion" w:date="2023-06-05T13:46:00Z"/>
          <w:rFonts w:cs="Arial"/>
          <w:color w:val="000000"/>
          <w:lang w:eastAsia="en-GB"/>
        </w:rPr>
      </w:pPr>
      <w:commentRangeStart w:id="1084"/>
      <w:ins w:id="1085"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086" w:author="Gert Morlion" w:date="2024-08-23T16:18:00Z" w16du:dateUtc="2024-08-23T14:18:00Z">
        <w:r w:rsidR="00E31722">
          <w:rPr>
            <w:rFonts w:cs="Arial"/>
            <w:color w:val="000000"/>
            <w:lang w:eastAsia="en-GB"/>
          </w:rPr>
          <w:t xml:space="preserve">S-98 </w:t>
        </w:r>
      </w:ins>
      <w:ins w:id="1087" w:author="Gert Morlion" w:date="2023-06-05T13:46:00Z">
        <w:r w:rsidRPr="00DC5B03">
          <w:rPr>
            <w:rFonts w:cs="Arial"/>
            <w:color w:val="000000"/>
            <w:lang w:eastAsia="en-GB"/>
          </w:rPr>
          <w:t xml:space="preserve">Annex </w:t>
        </w:r>
      </w:ins>
      <w:ins w:id="1088" w:author="Gert Morlion" w:date="2024-08-23T16:18:00Z" w16du:dateUtc="2024-08-23T14:18:00Z">
        <w:r w:rsidR="00E31722">
          <w:rPr>
            <w:rFonts w:cs="Arial"/>
            <w:color w:val="000000"/>
            <w:lang w:eastAsia="en-GB"/>
          </w:rPr>
          <w:t>C. Appendix</w:t>
        </w:r>
        <w:r w:rsidR="00E82EAF">
          <w:rPr>
            <w:rFonts w:cs="Arial"/>
            <w:color w:val="000000"/>
            <w:lang w:eastAsia="en-GB"/>
          </w:rPr>
          <w:t xml:space="preserve"> C-5</w:t>
        </w:r>
      </w:ins>
      <w:ins w:id="1089"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090" w:author="Gert Morlion" w:date="2024-08-23T16:18:00Z" w16du:dateUtc="2024-08-23T14:18:00Z">
        <w:r w:rsidR="00E82EAF">
          <w:rPr>
            <w:rFonts w:cs="Arial"/>
            <w:i/>
            <w:iCs/>
            <w:color w:val="000000"/>
            <w:lang w:eastAsia="en-GB"/>
          </w:rPr>
          <w:t xml:space="preserve"> and Dataset Display Order (Dataset Rendering)</w:t>
        </w:r>
      </w:ins>
      <w:ins w:id="1091" w:author="Gert Morlion" w:date="2023-06-05T13:46:00Z">
        <w:r w:rsidRPr="00DC5B03">
          <w:rPr>
            <w:rFonts w:cs="Arial"/>
            <w:color w:val="000000"/>
            <w:lang w:eastAsia="en-GB"/>
          </w:rPr>
          <w:t xml:space="preserve">. </w:t>
        </w:r>
      </w:ins>
      <w:commentRangeEnd w:id="1084"/>
      <w:ins w:id="1092" w:author="Gert Morlion" w:date="2024-08-23T16:19:00Z" w16du:dateUtc="2024-08-23T14:19:00Z">
        <w:r w:rsidR="00E60A4E">
          <w:rPr>
            <w:rStyle w:val="Verwijzingopmerking"/>
          </w:rPr>
          <w:commentReference w:id="1084"/>
        </w:r>
      </w:ins>
    </w:p>
    <w:p w14:paraId="3E3AB14D" w14:textId="77777777" w:rsidR="00DC5B03" w:rsidRPr="00DC5B03" w:rsidRDefault="00DC5B03" w:rsidP="00DC5B03">
      <w:pPr>
        <w:rPr>
          <w:ins w:id="1093" w:author="Gert Morlion" w:date="2023-06-05T13:46:00Z"/>
          <w:rFonts w:cs="Arial"/>
          <w:color w:val="000000"/>
          <w:lang w:eastAsia="en-GB"/>
        </w:rPr>
      </w:pPr>
      <w:ins w:id="1094"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095"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Kop3"/>
        <w:rPr>
          <w:ins w:id="1096" w:author="Gert Morlion" w:date="2023-06-05T13:47:00Z"/>
        </w:rPr>
      </w:pPr>
      <w:bookmarkStart w:id="1097" w:name="_Toc487203134"/>
      <w:r w:rsidRPr="00D22CCD">
        <w:t xml:space="preserve">Dataset </w:t>
      </w:r>
      <w:ins w:id="1098" w:author="Gert Morlion" w:date="2024-08-23T16:19:00Z" w16du:dateUtc="2024-08-23T14:19:00Z">
        <w:r w:rsidR="00E60A4E">
          <w:t>l</w:t>
        </w:r>
      </w:ins>
      <w:del w:id="1099" w:author="Gert Morlion" w:date="2024-08-23T16:19:00Z" w16du:dateUtc="2024-08-23T14:19:00Z">
        <w:r w:rsidRPr="00D22CCD" w:rsidDel="00E60A4E">
          <w:delText>L</w:delText>
        </w:r>
      </w:del>
      <w:r w:rsidRPr="00D22CCD">
        <w:t xml:space="preserve">oading </w:t>
      </w:r>
      <w:ins w:id="1100" w:author="Gert Morlion" w:date="2024-08-23T16:19:00Z" w16du:dateUtc="2024-08-23T14:19:00Z">
        <w:r w:rsidR="00E60A4E">
          <w:t>a</w:t>
        </w:r>
      </w:ins>
      <w:del w:id="1101" w:author="Gert Morlion" w:date="2024-08-23T16:19:00Z" w16du:dateUtc="2024-08-23T14:19:00Z">
        <w:r w:rsidRPr="00D22CCD" w:rsidDel="00E60A4E">
          <w:delText>A</w:delText>
        </w:r>
      </w:del>
      <w:r w:rsidRPr="00D22CCD">
        <w:t>lgorithm</w:t>
      </w:r>
      <w:bookmarkEnd w:id="1097"/>
      <w:ins w:id="1102" w:author="Gert Morlion" w:date="2023-06-05T13:47:00Z">
        <w:r w:rsidR="00DC5B03">
          <w:t xml:space="preserve"> (dataset selection)</w:t>
        </w:r>
      </w:ins>
    </w:p>
    <w:p w14:paraId="49D4653D" w14:textId="4CC03E1F" w:rsidR="00DC5B03" w:rsidRPr="00446BAF" w:rsidRDefault="00DC5B03" w:rsidP="00DC5B03">
      <w:pPr>
        <w:rPr>
          <w:ins w:id="1103" w:author="Gert Morlion" w:date="2023-06-05T13:47:00Z"/>
          <w:lang w:val="fr-FR"/>
        </w:rPr>
      </w:pPr>
      <w:ins w:id="1104" w:author="Gert Morlion" w:date="2023-06-05T13:47:00Z">
        <w:r>
          <w:t xml:space="preserve">See </w:t>
        </w:r>
      </w:ins>
      <w:ins w:id="1105" w:author="Gert Morlion" w:date="2024-08-23T16:20:00Z" w16du:dateUtc="2024-08-23T14:20:00Z">
        <w:r w:rsidR="00E60A4E">
          <w:t xml:space="preserve">S-98 </w:t>
        </w:r>
      </w:ins>
      <w:ins w:id="1106" w:author="Gert Morlion" w:date="2023-06-05T13:47:00Z">
        <w:r>
          <w:t xml:space="preserve">Annex </w:t>
        </w:r>
      </w:ins>
      <w:ins w:id="1107" w:author="Gert Morlion" w:date="2024-08-23T16:20:00Z" w16du:dateUtc="2024-08-23T14:20:00Z">
        <w:r w:rsidR="00E60A4E">
          <w:t>C</w:t>
        </w:r>
        <w:r w:rsidR="00446BAF">
          <w:t>. Appendix C-5</w:t>
        </w:r>
      </w:ins>
      <w:ins w:id="1108" w:author="Gert Morlion" w:date="2023-06-05T13:47:00Z">
        <w:r>
          <w:t xml:space="preserve">– </w:t>
        </w:r>
        <w:r>
          <w:rPr>
            <w:i/>
            <w:iCs/>
          </w:rPr>
          <w:t>Dataset Loading Algorithm (Dataset Selection)</w:t>
        </w:r>
      </w:ins>
      <w:ins w:id="1109" w:author="Gert Morlion" w:date="2024-08-23T16:20:00Z" w16du:dateUtc="2024-08-23T14:20:00Z">
        <w:r w:rsidR="00446BAF" w:rsidRPr="00446BAF">
          <w:rPr>
            <w:rFonts w:cs="Arial"/>
            <w:i/>
            <w:iCs/>
            <w:color w:val="000000"/>
            <w:lang w:eastAsia="en-GB"/>
          </w:rPr>
          <w:t xml:space="preserve"> </w:t>
        </w:r>
      </w:ins>
      <w:ins w:id="1110" w:author="Gert Morlion" w:date="2024-08-23T16:20:00Z">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111"/>
        <w:commentRangeEnd w:id="1111"/>
        <w:r w:rsidR="00446BAF">
          <w:rPr>
            <w:rStyle w:val="Verwijzingopmerking"/>
          </w:rPr>
          <w:commentReference w:id="1111"/>
        </w:r>
      </w:ins>
    </w:p>
    <w:p w14:paraId="591E7871" w14:textId="7B524A17" w:rsidR="00DC5B03" w:rsidRPr="00DC5B03" w:rsidRDefault="00DC5B03" w:rsidP="00DC5B03">
      <w:pPr>
        <w:pStyle w:val="Kop3"/>
        <w:rPr>
          <w:ins w:id="1112" w:author="Gert Morlion" w:date="2023-06-05T13:48:00Z"/>
          <w:rFonts w:cs="Arial"/>
          <w:color w:val="000000"/>
          <w:lang w:eastAsia="en-GB"/>
        </w:rPr>
      </w:pPr>
      <w:ins w:id="1113" w:author="Gert Morlion" w:date="2023-06-05T13:48:00Z">
        <w:r w:rsidRPr="00DC5B03">
          <w:t>Dataset</w:t>
        </w:r>
        <w:r w:rsidRPr="00DC5B03">
          <w:rPr>
            <w:rFonts w:cs="Arial"/>
            <w:color w:val="000000"/>
            <w:lang w:eastAsia="en-GB"/>
          </w:rPr>
          <w:t xml:space="preserve"> display order (dataset rendering) </w:t>
        </w:r>
      </w:ins>
    </w:p>
    <w:p w14:paraId="56F2112A" w14:textId="77777777" w:rsidR="004C20A2" w:rsidRDefault="004C20A2" w:rsidP="00DC5B03">
      <w:pPr>
        <w:rPr>
          <w:ins w:id="1114" w:author="Gert Morlion" w:date="2024-08-23T16:21:00Z" w16du:dateUtc="2024-08-23T14:21:00Z"/>
          <w:rFonts w:cs="Arial"/>
        </w:rPr>
      </w:pPr>
      <w:commentRangeStart w:id="1115"/>
      <w:ins w:id="1116" w:author="Gert Morlion" w:date="2024-08-23T16:21:00Z">
        <w:r>
          <w:rPr>
            <w:rFonts w:cs="Arial"/>
          </w:rPr>
          <w:t xml:space="preserve">See S-98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ins>
      <w:commentRangeEnd w:id="1115"/>
      <w:ins w:id="1117" w:author="Gert Morlion" w:date="2024-08-23T16:21:00Z" w16du:dateUtc="2024-08-23T14:21:00Z">
        <w:r>
          <w:rPr>
            <w:rStyle w:val="Verwijzingopmerking"/>
          </w:rPr>
          <w:commentReference w:id="1115"/>
        </w:r>
      </w:ins>
    </w:p>
    <w:p w14:paraId="410858E3" w14:textId="42F1F288" w:rsidR="00DC5B03" w:rsidRDefault="00DC5B03" w:rsidP="00DC5B03">
      <w:pPr>
        <w:rPr>
          <w:ins w:id="1118" w:author="Gert Morlion" w:date="2023-06-05T13:49:00Z"/>
          <w:rFonts w:cs="Arial"/>
          <w:color w:val="000000"/>
          <w:lang w:eastAsia="en-GB"/>
        </w:rPr>
      </w:pPr>
      <w:ins w:id="1119" w:author="Gert Morlion" w:date="2023-06-05T13:48:00Z">
        <w:r w:rsidRPr="00DC5B03">
          <w:rPr>
            <w:rFonts w:cs="Arial"/>
            <w:color w:val="000000"/>
            <w:lang w:eastAsia="en-GB"/>
          </w:rPr>
          <w:t>Figures 4-7 to 4-9 below are intended to assist in understanding how the datasets should be displayed in the system graphics window:</w:t>
        </w:r>
      </w:ins>
    </w:p>
    <w:p w14:paraId="56B7BDDD" w14:textId="2CF65E5E" w:rsidR="00DC5B03" w:rsidRDefault="002D577F" w:rsidP="00DC5B03">
      <w:pPr>
        <w:rPr>
          <w:ins w:id="1120" w:author="Gert Morlion" w:date="2023-06-05T13:49:00Z"/>
        </w:rPr>
      </w:pPr>
      <w:ins w:id="1121" w:author="Gert Morlion" w:date="2023-06-05T13:49:00Z">
        <w:r>
          <w:rPr>
            <w:noProof/>
          </w:rPr>
          <w:lastRenderedPageBreak/>
          <w:pict w14:anchorId="490A2D5B">
            <v:shape id="_x0000_i1275" type="#_x0000_t75" alt="" style="width:453.7pt;height:225.25pt;mso-width-percent:0;mso-height-percent:0;mso-width-percent:0;mso-height-percent:0">
              <v:imagedata r:id="rId29" o:title=""/>
            </v:shape>
          </w:pict>
        </w:r>
      </w:ins>
    </w:p>
    <w:p w14:paraId="028F0D3A" w14:textId="29B969A3" w:rsidR="00DC5B03" w:rsidRDefault="00DC5B03" w:rsidP="00DC5B03">
      <w:pPr>
        <w:jc w:val="center"/>
        <w:rPr>
          <w:ins w:id="1122" w:author="Gert Morlion" w:date="2023-06-05T13:49:00Z"/>
          <w:b/>
          <w:bCs/>
          <w:sz w:val="18"/>
          <w:szCs w:val="18"/>
        </w:rPr>
      </w:pPr>
      <w:ins w:id="1123" w:author="Gert Morlion" w:date="2023-06-05T13:49:00Z">
        <w:r>
          <w:rPr>
            <w:b/>
            <w:bCs/>
            <w:sz w:val="18"/>
            <w:szCs w:val="18"/>
          </w:rPr>
          <w:t>Figure 4-7 – Dataset loading – scenario 1</w:t>
        </w:r>
      </w:ins>
    </w:p>
    <w:p w14:paraId="49166862" w14:textId="55277D13" w:rsidR="00DC5B03" w:rsidRDefault="002D577F" w:rsidP="00DC5B03">
      <w:pPr>
        <w:jc w:val="center"/>
        <w:rPr>
          <w:ins w:id="1124" w:author="Gert Morlion" w:date="2023-06-05T13:49:00Z"/>
        </w:rPr>
      </w:pPr>
      <w:ins w:id="1125" w:author="Gert Morlion" w:date="2023-06-05T13:49:00Z">
        <w:r>
          <w:rPr>
            <w:noProof/>
          </w:rPr>
          <w:pict w14:anchorId="519073D1">
            <v:shape id="_x0000_i1276" type="#_x0000_t75" alt="" style="width:453.7pt;height:226.15pt;mso-width-percent:0;mso-height-percent:0;mso-width-percent:0;mso-height-percent:0">
              <v:imagedata r:id="rId30" o:title=""/>
            </v:shape>
          </w:pict>
        </w:r>
      </w:ins>
    </w:p>
    <w:p w14:paraId="66F632BE" w14:textId="17430DC3" w:rsidR="00DC5B03" w:rsidRDefault="00DC5B03" w:rsidP="00DC5B03">
      <w:pPr>
        <w:tabs>
          <w:tab w:val="center" w:pos="4544"/>
          <w:tab w:val="left" w:pos="6860"/>
        </w:tabs>
        <w:jc w:val="left"/>
        <w:rPr>
          <w:ins w:id="1126" w:author="Gert Morlion" w:date="2023-06-05T13:50:00Z"/>
          <w:b/>
          <w:bCs/>
          <w:sz w:val="18"/>
          <w:szCs w:val="18"/>
        </w:rPr>
      </w:pPr>
      <w:ins w:id="1127" w:author="Gert Morlion" w:date="2023-06-05T13:50:00Z">
        <w:r>
          <w:rPr>
            <w:b/>
            <w:bCs/>
            <w:sz w:val="18"/>
            <w:szCs w:val="18"/>
          </w:rPr>
          <w:tab/>
        </w:r>
      </w:ins>
      <w:ins w:id="1128" w:author="Gert Morlion" w:date="2023-06-05T13:49:00Z">
        <w:r>
          <w:rPr>
            <w:b/>
            <w:bCs/>
            <w:sz w:val="18"/>
            <w:szCs w:val="18"/>
          </w:rPr>
          <w:t>Figure 4-8 – Dataset loading – scenario 2</w:t>
        </w:r>
      </w:ins>
      <w:ins w:id="1129" w:author="Gert Morlion" w:date="2023-06-05T13:50:00Z">
        <w:r>
          <w:rPr>
            <w:b/>
            <w:bCs/>
            <w:sz w:val="18"/>
            <w:szCs w:val="18"/>
          </w:rPr>
          <w:tab/>
        </w:r>
      </w:ins>
    </w:p>
    <w:p w14:paraId="0273A971" w14:textId="0E8AE73F" w:rsidR="00DC5B03" w:rsidRDefault="002D577F" w:rsidP="00DC5B03">
      <w:pPr>
        <w:tabs>
          <w:tab w:val="center" w:pos="4544"/>
          <w:tab w:val="left" w:pos="6860"/>
        </w:tabs>
        <w:jc w:val="left"/>
        <w:rPr>
          <w:ins w:id="1130" w:author="Gert Morlion" w:date="2023-06-05T13:50:00Z"/>
        </w:rPr>
      </w:pPr>
      <w:ins w:id="1131" w:author="Gert Morlion" w:date="2023-06-05T13:50:00Z">
        <w:r>
          <w:rPr>
            <w:noProof/>
          </w:rPr>
          <w:lastRenderedPageBreak/>
          <w:pict w14:anchorId="710AE1E8">
            <v:shape id="_x0000_i1277" type="#_x0000_t75" alt="" style="width:453.7pt;height:226.15pt;mso-width-percent:0;mso-height-percent:0;mso-width-percent:0;mso-height-percent:0">
              <v:imagedata r:id="rId31" o:title=""/>
            </v:shape>
          </w:pict>
        </w:r>
      </w:ins>
    </w:p>
    <w:p w14:paraId="01D622D9" w14:textId="562A5833" w:rsidR="00DC5B03" w:rsidRPr="00DC5B03" w:rsidRDefault="00DC5B03" w:rsidP="00DC5B03">
      <w:pPr>
        <w:tabs>
          <w:tab w:val="center" w:pos="4544"/>
          <w:tab w:val="left" w:pos="6860"/>
        </w:tabs>
        <w:jc w:val="center"/>
      </w:pPr>
      <w:ins w:id="1132" w:author="Gert Morlion" w:date="2023-06-05T13:50:00Z">
        <w:r>
          <w:rPr>
            <w:b/>
            <w:bCs/>
            <w:sz w:val="18"/>
            <w:szCs w:val="18"/>
          </w:rPr>
          <w:t>Figure 4-9 – Dataset loading – scenario 3</w:t>
        </w:r>
      </w:ins>
    </w:p>
    <w:p w14:paraId="63477DE1" w14:textId="47711704" w:rsidR="00453023" w:rsidRPr="00D22CCD" w:rsidDel="00DC5B03" w:rsidRDefault="007260E2">
      <w:pPr>
        <w:rPr>
          <w:del w:id="1133" w:author="Gert Morlion" w:date="2023-06-05T13:50:00Z"/>
          <w:rFonts w:cs="Arial"/>
        </w:rPr>
      </w:pPr>
      <w:del w:id="1134"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135" w:author="Gert Morlion" w:date="2023-06-05T13:50:00Z"/>
          <w:rFonts w:cs="Arial"/>
        </w:rPr>
      </w:pPr>
      <w:del w:id="1136"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137" w:author="Gert Morlion" w:date="2023-06-05T13:50:00Z"/>
          <w:rFonts w:cs="Arial"/>
        </w:rPr>
      </w:pPr>
    </w:p>
    <w:p w14:paraId="569EF7B0" w14:textId="7674CE01" w:rsidR="00453023" w:rsidRPr="00D22CCD" w:rsidRDefault="002D577F">
      <w:pPr>
        <w:keepNext/>
      </w:pPr>
      <w:del w:id="1138" w:author="Gert Morlion" w:date="2023-06-05T13:50:00Z">
        <w:r>
          <w:rPr>
            <w:noProof/>
            <w:sz w:val="16"/>
            <w:lang w:val="en-US" w:eastAsia="ko-KR"/>
          </w:rPr>
          <w:lastRenderedPageBreak/>
          <w:pict w14:anchorId="3EAD17AB">
            <v:shape id="_x0000_i1278" type="#_x0000_t75" alt="" style="width:455.1pt;height:324.9pt;visibility:visible;mso-width-percent:0;mso-height-percent:0;mso-width-percent:0;mso-height-percent:0">
              <v:imagedata r:id="rId32" o:title=""/>
            </v:shape>
          </w:pict>
        </w:r>
      </w:del>
    </w:p>
    <w:p w14:paraId="2B90FFCB" w14:textId="41D2C1AC" w:rsidR="00453023" w:rsidRPr="00D22CCD" w:rsidDel="00DC5B03" w:rsidRDefault="007260E2">
      <w:pPr>
        <w:pStyle w:val="Bijschrift"/>
        <w:jc w:val="center"/>
        <w:rPr>
          <w:del w:id="1139" w:author="Gert Morlion" w:date="2023-06-05T13:52:00Z"/>
          <w:rFonts w:cs="Arial"/>
        </w:rPr>
      </w:pPr>
      <w:del w:id="1140"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141" w:author="Gert Morlion" w:date="2023-06-05T13:52:00Z"/>
        </w:rPr>
      </w:pPr>
    </w:p>
    <w:p w14:paraId="6543760C" w14:textId="4E358B8C" w:rsidR="00453023" w:rsidRPr="00D22CCD" w:rsidDel="00DC5B03" w:rsidRDefault="007260E2" w:rsidP="00B0696B">
      <w:pPr>
        <w:numPr>
          <w:ilvl w:val="0"/>
          <w:numId w:val="14"/>
        </w:numPr>
        <w:rPr>
          <w:del w:id="1142" w:author="Gert Morlion" w:date="2023-06-05T13:52:00Z"/>
          <w:rFonts w:cs="Arial"/>
        </w:rPr>
      </w:pPr>
      <w:del w:id="1143"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jstalinea"/>
        <w:spacing w:after="200" w:line="276" w:lineRule="auto"/>
        <w:rPr>
          <w:del w:id="1144" w:author="Gert Morlion" w:date="2023-06-05T13:52:00Z"/>
          <w:rFonts w:cs="Arial"/>
        </w:rPr>
      </w:pPr>
      <w:del w:id="1145"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jstalinea"/>
        <w:spacing w:after="200" w:line="276" w:lineRule="auto"/>
        <w:ind w:left="680"/>
        <w:rPr>
          <w:del w:id="1146" w:author="Gert Morlion" w:date="2023-06-05T13:52:00Z"/>
          <w:rFonts w:cs="Arial"/>
        </w:rPr>
      </w:pPr>
      <w:del w:id="1147"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jstalinea"/>
        <w:spacing w:after="200" w:line="276" w:lineRule="auto"/>
        <w:ind w:left="680"/>
        <w:rPr>
          <w:del w:id="1148" w:author="Gert Morlion" w:date="2023-06-05T13:52:00Z"/>
          <w:rFonts w:cs="Arial"/>
        </w:rPr>
      </w:pPr>
      <w:del w:id="1149"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jstalinea"/>
        <w:spacing w:after="200" w:line="276" w:lineRule="auto"/>
        <w:ind w:left="680"/>
        <w:rPr>
          <w:del w:id="1150" w:author="Gert Morlion" w:date="2023-06-05T13:52:00Z"/>
          <w:rFonts w:cs="Arial"/>
        </w:rPr>
      </w:pPr>
      <w:del w:id="1151"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152" w:author="Gert Morlion" w:date="2023-06-05T13:52:00Z"/>
          <w:rFonts w:cs="Arial"/>
        </w:rPr>
      </w:pPr>
      <w:del w:id="1153"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154" w:author="Gert Morlion" w:date="2023-06-05T13:52:00Z"/>
          <w:rFonts w:cs="Arial"/>
        </w:rPr>
      </w:pPr>
      <w:del w:id="1155"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156" w:author="Gert Morlion" w:date="2023-06-05T13:52:00Z"/>
        </w:rPr>
      </w:pPr>
      <w:del w:id="1157"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158" w:author="Gert Morlion" w:date="2023-06-05T13:52:00Z"/>
          <w:noProof/>
        </w:rPr>
      </w:pPr>
      <w:del w:id="1159"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2D577F">
      <w:pPr>
        <w:keepNext/>
        <w:rPr>
          <w:del w:id="1160" w:author="Gert Morlion" w:date="2023-06-05T13:52:00Z"/>
        </w:rPr>
      </w:pPr>
      <w:del w:id="1161" w:author="Gert Morlion" w:date="2023-06-05T13:52:00Z">
        <w:r>
          <w:rPr>
            <w:noProof/>
            <w:lang w:val="en-US" w:eastAsia="ko-KR"/>
          </w:rPr>
          <w:pict w14:anchorId="1171DD5B">
            <v:shape id="_x0000_i1279" type="#_x0000_t75" alt="" style="width:453.7pt;height:312.9pt;visibility:visible;mso-width-percent:0;mso-height-percent:0;mso-width-percent:0;mso-height-percent:0" o:bordertopcolor="black" o:borderleftcolor="black" o:borderbottomcolor="black" o:borderrightcolor="black">
              <v:imagedata r:id="rId33"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ijschrift"/>
        <w:jc w:val="center"/>
        <w:rPr>
          <w:del w:id="1162" w:author="Gert Morlion" w:date="2023-06-05T13:52:00Z"/>
        </w:rPr>
      </w:pPr>
      <w:del w:id="1163"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2D577F">
      <w:pPr>
        <w:jc w:val="center"/>
        <w:rPr>
          <w:del w:id="1164" w:author="Gert Morlion" w:date="2023-06-05T13:52:00Z"/>
          <w:b/>
        </w:rPr>
      </w:pPr>
      <w:del w:id="1165" w:author="Gert Morlion" w:date="2023-06-05T13:52:00Z">
        <w:r>
          <w:rPr>
            <w:noProof/>
            <w:sz w:val="16"/>
            <w:lang w:val="en-US" w:eastAsia="ko-KR"/>
          </w:rPr>
          <w:lastRenderedPageBreak/>
          <w:pict w14:anchorId="5845A48E">
            <v:shape id="_x0000_i1280" type="#_x0000_t75" alt="" style="width:454.6pt;height:305.1pt;visibility:visible;mso-width-percent:0;mso-height-percent:0;mso-width-percent:0;mso-height-percent:0" o:bordertopcolor="black" o:borderleftcolor="black" o:borderbottomcolor="black" o:borderrightcolor="black">
              <v:imagedata r:id="rId34"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166" w:author="Gert Morlion" w:date="2023-06-05T13:52:00Z"/>
          <w:b/>
        </w:rPr>
      </w:pPr>
    </w:p>
    <w:p w14:paraId="0A98FE89" w14:textId="70E90D28" w:rsidR="00453023" w:rsidRPr="00D22CCD" w:rsidDel="00DC5B03" w:rsidRDefault="002D577F">
      <w:pPr>
        <w:jc w:val="center"/>
        <w:rPr>
          <w:del w:id="1167" w:author="Gert Morlion" w:date="2023-06-05T13:52:00Z"/>
        </w:rPr>
      </w:pPr>
      <w:del w:id="1168" w:author="Gert Morlion" w:date="2023-06-05T13:52:00Z">
        <w:r>
          <w:rPr>
            <w:noProof/>
            <w:sz w:val="16"/>
            <w:lang w:val="en-US" w:eastAsia="ko-KR"/>
          </w:rPr>
          <w:pict w14:anchorId="02C6B3C8">
            <v:shape id="_x0000_i1281" type="#_x0000_t75" alt="" style="width:454.6pt;height:296.3pt;visibility:visible;mso-width-percent:0;mso-height-percent:0;mso-width-percent:0;mso-height-percent:0" o:bordertopcolor="black" o:borderleftcolor="black" o:borderbottomcolor="black" o:borderrightcolor="black">
              <v:imagedata r:id="rId35"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2D577F">
      <w:pPr>
        <w:pStyle w:val="Bijschrift"/>
        <w:jc w:val="center"/>
        <w:rPr>
          <w:del w:id="1169" w:author="Gert Morlion" w:date="2023-06-05T13:52:00Z"/>
        </w:rPr>
      </w:pPr>
      <w:del w:id="1170" w:author="Gert Morlion" w:date="2023-06-05T13:52:00Z">
        <w:r>
          <w:rPr>
            <w:noProof/>
            <w:sz w:val="16"/>
            <w:lang w:val="en-US" w:eastAsia="ko-KR"/>
          </w:rPr>
          <w:lastRenderedPageBreak/>
          <w:pict w14:anchorId="1BEBAB1E">
            <v:shape id="_x0000_i1282" type="#_x0000_t75" alt="" style="width:454.15pt;height:313.4pt;visibility:visible;mso-width-percent:0;mso-height-percent:0;mso-width-percent:0;mso-height-percent:0" o:bordertopcolor="black" o:borderleftcolor="black" o:borderbottomcolor="black" o:borderrightcolor="black">
              <v:imagedata r:id="rId36"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171" w:author="Gert Morlion" w:date="2023-06-05T13:52:00Z"/>
          <w:rFonts w:cs="Arial"/>
        </w:rPr>
      </w:pPr>
    </w:p>
    <w:p w14:paraId="6CFEFA07" w14:textId="77777777" w:rsidR="00453023" w:rsidRPr="00D22CCD" w:rsidRDefault="007260E2">
      <w:pPr>
        <w:pStyle w:val="Kop2"/>
        <w:autoSpaceDE w:val="0"/>
        <w:autoSpaceDN w:val="0"/>
        <w:adjustRightInd w:val="0"/>
        <w:spacing w:after="0" w:line="240" w:lineRule="auto"/>
      </w:pPr>
      <w:bookmarkStart w:id="1172" w:name="_Toc487203135"/>
      <w:r w:rsidRPr="00D22CCD">
        <w:t>Geometry</w:t>
      </w:r>
      <w:bookmarkEnd w:id="951"/>
      <w:bookmarkEnd w:id="952"/>
      <w:bookmarkEnd w:id="1172"/>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Kop3"/>
        <w:jc w:val="both"/>
      </w:pPr>
      <w:bookmarkStart w:id="1173" w:name="_Toc487203136"/>
      <w:r w:rsidRPr="00D22CCD">
        <w:t>S-100 Level 3a Geometry</w:t>
      </w:r>
      <w:bookmarkEnd w:id="1173"/>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w:t>
      </w:r>
      <w:proofErr w:type="spellStart"/>
      <w:r w:rsidRPr="00D22CCD">
        <w:rPr>
          <w:rFonts w:eastAsia="Times New Roman" w:cs="Arial"/>
          <w:lang w:eastAsia="en-GB"/>
        </w:rPr>
        <w:t>self intersect</w:t>
      </w:r>
      <w:proofErr w:type="spellEnd"/>
      <w:r w:rsidRPr="00D22CCD">
        <w:rPr>
          <w:rFonts w:eastAsia="Times New Roman" w:cs="Arial"/>
          <w:lang w:eastAsia="en-GB"/>
        </w:rPr>
        <w:t>. See Figure 13.</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14.</w:t>
      </w:r>
    </w:p>
    <w:p w14:paraId="70C08A23"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15.</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Normaal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lastRenderedPageBreak/>
        <w:t xml:space="preserve">  The interpolation of </w:t>
      </w:r>
      <w:proofErr w:type="spellStart"/>
      <w:r w:rsidRPr="00D22CCD">
        <w:rPr>
          <w:rFonts w:cs="Arial"/>
        </w:rPr>
        <w:t>GM_CurveSegment</w:t>
      </w:r>
      <w:proofErr w:type="spellEnd"/>
      <w:r w:rsidRPr="00D22CCD">
        <w:rPr>
          <w:rFonts w:cs="Arial"/>
        </w:rPr>
        <w:t xml:space="preserve"> must be loxodromic.</w:t>
      </w:r>
    </w:p>
    <w:p w14:paraId="6CEAF64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sidRPr="00D22CCD">
        <w:rPr>
          <w:rFonts w:cs="Arial"/>
          <w:color w:val="1A1A1A"/>
          <w:lang w:val="en-US" w:eastAsia="en-US"/>
        </w:rPr>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 xml:space="preserve">The use of coordinates is restricted to two dimensions, except in the case of soundings which use </w:t>
      </w:r>
      <w:proofErr w:type="spellStart"/>
      <w:r w:rsidRPr="00D22CCD">
        <w:rPr>
          <w:color w:val="000000"/>
        </w:rPr>
        <w:t>GM_Point</w:t>
      </w:r>
      <w:proofErr w:type="spellEnd"/>
      <w:r w:rsidRPr="00D22CCD">
        <w:rPr>
          <w:color w:val="000000"/>
        </w:rPr>
        <w:t xml:space="preserve"> or </w:t>
      </w:r>
      <w:proofErr w:type="spellStart"/>
      <w:r w:rsidRPr="00D22CCD">
        <w:rPr>
          <w:color w:val="000000"/>
        </w:rPr>
        <w:t>GM_Multipoint</w:t>
      </w:r>
      <w:proofErr w:type="spellEnd"/>
      <w:r w:rsidRPr="00D22CCD">
        <w:rPr>
          <w:color w:val="000000"/>
        </w:rPr>
        <w:t xml:space="preserve">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2D577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283" type="#_x0000_t75" alt="" style="width:454.15pt;height:211.85pt;visibility:visible;mso-width-percent:0;mso-height-percent:0;mso-width-percent:0;mso-height-percent:0">
            <v:imagedata r:id="rId37" o:title=""/>
          </v:shape>
        </w:pict>
      </w:r>
    </w:p>
    <w:p w14:paraId="5EE225CF" w14:textId="03707D58" w:rsidR="00453023" w:rsidRPr="00D22CCD" w:rsidRDefault="007260E2">
      <w:pPr>
        <w:pStyle w:val="Bijschrift"/>
        <w:jc w:val="center"/>
      </w:pPr>
      <w:r w:rsidRPr="00D22CCD">
        <w:t xml:space="preserve">Figure </w:t>
      </w:r>
      <w:ins w:id="1174" w:author="Gert Morlion" w:date="2024-08-23T16:22:00Z" w16du:dateUtc="2024-08-23T14:22:00Z">
        <w:r w:rsidR="00E8009A">
          <w:t>4-10</w:t>
        </w:r>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2D577F">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284" type="#_x0000_t75" alt="boundary" style="width:342.9pt;height:234.45pt;visibility:visible;mso-width-percent:0;mso-height-percent:0;mso-width-percent:0;mso-height-percent:0">
            <v:imagedata r:id="rId38"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1489C318" w:rsidR="00453023" w:rsidRPr="00D22CCD" w:rsidRDefault="007260E2">
      <w:pPr>
        <w:pStyle w:val="Bijschrift"/>
        <w:jc w:val="center"/>
      </w:pPr>
      <w:r w:rsidRPr="00D22CCD">
        <w:t xml:space="preserve">Figure </w:t>
      </w:r>
      <w:del w:id="1175" w:author="Gert Morlion" w:date="2024-08-23T16:22:00Z" w16du:dateUtc="2024-08-23T14:22:00Z">
        <w:r w:rsidRPr="00D22CCD" w:rsidDel="00E8009A">
          <w:delText xml:space="preserve">14 </w:delText>
        </w:r>
      </w:del>
      <w:ins w:id="1176" w:author="Gert Morlion" w:date="2024-08-23T16:22:00Z" w16du:dateUtc="2024-08-23T14:22:00Z">
        <w:r w:rsidR="00E8009A">
          <w:t>4-11</w:t>
        </w:r>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2D577F">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285" type="#_x0000_t75" alt="direction" style="width:343.4pt;height:157.4pt;visibility:visible;mso-width-percent:0;mso-height-percent:0;mso-width-percent:0;mso-height-percent:0">
            <v:imagedata r:id="rId39" o:title="direction"/>
          </v:shape>
        </w:pict>
      </w:r>
    </w:p>
    <w:p w14:paraId="71452A7E" w14:textId="4CEA88E6" w:rsidR="00453023" w:rsidRDefault="007260E2">
      <w:pPr>
        <w:pStyle w:val="Bijschrift"/>
        <w:jc w:val="center"/>
        <w:rPr>
          <w:ins w:id="1177" w:author="Gert Morlion" w:date="2024-08-23T16:22:00Z" w16du:dateUtc="2024-08-23T14:22:00Z"/>
        </w:rPr>
      </w:pPr>
      <w:r w:rsidRPr="00D22CCD">
        <w:t xml:space="preserve">Figure </w:t>
      </w:r>
      <w:del w:id="1178" w:author="Gert Morlion" w:date="2024-08-23T16:22:00Z" w16du:dateUtc="2024-08-23T14:22:00Z">
        <w:r w:rsidRPr="00D22CCD" w:rsidDel="00E8009A">
          <w:delText xml:space="preserve">15 </w:delText>
        </w:r>
      </w:del>
      <w:ins w:id="1179" w:author="Gert Morlion" w:date="2024-08-23T16:22:00Z" w16du:dateUtc="2024-08-23T14:22:00Z">
        <w:r w:rsidR="00E8009A">
          <w:t>4-12</w:t>
        </w:r>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Kop3"/>
        <w:tabs>
          <w:tab w:val="clear" w:pos="660"/>
          <w:tab w:val="clear" w:pos="880"/>
          <w:tab w:val="left" w:pos="851"/>
        </w:tabs>
        <w:spacing w:before="120" w:after="120" w:line="240" w:lineRule="auto"/>
        <w:ind w:left="851" w:hanging="851"/>
        <w:jc w:val="both"/>
        <w:rPr>
          <w:ins w:id="1180" w:author="Gert Morlion" w:date="2024-08-23T16:22:00Z"/>
        </w:rPr>
      </w:pPr>
      <w:bookmarkStart w:id="1181" w:name="_Toc487203137"/>
      <w:bookmarkStart w:id="1182" w:name="_Toc170072372"/>
      <w:ins w:id="1183" w:author="Gert Morlion" w:date="2024-08-23T16:22:00Z">
        <w:r>
          <w:t>Use of scale properties for feature to geometry relations</w:t>
        </w:r>
        <w:bookmarkEnd w:id="1182"/>
      </w:ins>
    </w:p>
    <w:p w14:paraId="1C8A6AF7" w14:textId="77777777" w:rsidR="00C978E8" w:rsidRDefault="00C978E8" w:rsidP="00C978E8">
      <w:pPr>
        <w:spacing w:after="120" w:line="240" w:lineRule="auto"/>
        <w:rPr>
          <w:ins w:id="1184" w:author="Gert Morlion" w:date="2024-08-23T16:22:00Z"/>
        </w:rPr>
      </w:pPr>
      <w:ins w:id="1185" w:author="Gert Morlion" w:date="2024-08-23T16:22:00Z">
        <w:r>
          <w:t xml:space="preserve">The attributes </w:t>
        </w:r>
        <w:proofErr w:type="spellStart"/>
        <w:r w:rsidRPr="00A87DF5">
          <w:rPr>
            <w:i/>
          </w:rPr>
          <w:t>scaleMinimum</w:t>
        </w:r>
        <w:proofErr w:type="spellEnd"/>
        <w:r>
          <w:t xml:space="preserve"> and </w:t>
        </w:r>
        <w:proofErr w:type="spellStart"/>
        <w:r w:rsidRPr="00A87DF5">
          <w:rPr>
            <w:i/>
          </w:rPr>
          <w:t>scaleMaximum</w:t>
        </w:r>
        <w:proofErr w:type="spellEnd"/>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1186" w:author="Gert Morlion" w:date="2024-08-23T16:22:00Z"/>
        </w:rPr>
      </w:pPr>
      <w:ins w:id="1187"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Kop3"/>
        <w:jc w:val="both"/>
      </w:pPr>
      <w:r w:rsidRPr="00D22CCD">
        <w:lastRenderedPageBreak/>
        <w:t>Masking</w:t>
      </w:r>
      <w:bookmarkEnd w:id="1181"/>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77777777"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16 is an example without masking and Figure 17 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1188" w:author="Gert Morlion" w:date="2024-08-23T16:23:00Z" w16du:dateUtc="2024-08-23T14:23:00Z"/>
          <w:rFonts w:cs="Arial"/>
        </w:rPr>
      </w:pPr>
    </w:p>
    <w:p w14:paraId="6D98B8AB" w14:textId="77777777" w:rsidR="00453023" w:rsidRPr="00D22CCD" w:rsidRDefault="00453023"/>
    <w:p w14:paraId="16F157E2" w14:textId="77777777" w:rsidR="00453023" w:rsidRPr="00D22CCD" w:rsidRDefault="002D577F">
      <w:pPr>
        <w:keepNext/>
        <w:jc w:val="center"/>
      </w:pPr>
      <w:r>
        <w:rPr>
          <w:noProof/>
          <w:lang w:val="en-US" w:eastAsia="ko-KR"/>
        </w:rPr>
        <w:pict w14:anchorId="5F4B3368">
          <v:shape id="_x0000_i1286" type="#_x0000_t75" alt="" style="width:255.7pt;height:217.85pt;visibility:visible;mso-width-percent:0;mso-height-percent:0;mso-width-percent:0;mso-height-percent:0">
            <v:imagedata r:id="rId40" o:title=""/>
          </v:shape>
        </w:pict>
      </w:r>
    </w:p>
    <w:p w14:paraId="43C531F9" w14:textId="7FC7F106" w:rsidR="00453023" w:rsidRPr="00D22CCD" w:rsidRDefault="007260E2">
      <w:pPr>
        <w:pStyle w:val="Bijschrift"/>
        <w:jc w:val="center"/>
      </w:pPr>
      <w:r w:rsidRPr="00D22CCD">
        <w:t xml:space="preserve">Figure </w:t>
      </w:r>
      <w:ins w:id="1189" w:author="Gert Morlion" w:date="2024-08-23T16:23:00Z" w16du:dateUtc="2024-08-23T14:23:00Z">
        <w:r w:rsidR="00C978E8">
          <w:t>4-13</w:t>
        </w:r>
      </w:ins>
      <w:del w:id="1190" w:author="Gert Morlion" w:date="2024-08-23T16:23:00Z" w16du:dateUtc="2024-08-23T14: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2D577F">
      <w:pPr>
        <w:keepNext/>
        <w:jc w:val="center"/>
      </w:pPr>
      <w:r>
        <w:rPr>
          <w:noProof/>
          <w:lang w:val="en-US" w:eastAsia="ko-KR"/>
        </w:rPr>
        <w:lastRenderedPageBreak/>
        <w:pict w14:anchorId="62FFFABD">
          <v:shape id="_x0000_i1287" type="#_x0000_t75" alt="" style="width:260.3pt;height:221.55pt;visibility:visible;mso-width-percent:0;mso-height-percent:0;mso-width-percent:0;mso-height-percent:0">
            <v:imagedata r:id="rId41" o:title=""/>
          </v:shape>
        </w:pict>
      </w:r>
      <w:bookmarkStart w:id="1191" w:name="_Toc225648316"/>
      <w:bookmarkStart w:id="1192" w:name="_Toc225065173"/>
    </w:p>
    <w:p w14:paraId="4F4D492A" w14:textId="2218E26A" w:rsidR="00453023" w:rsidRPr="00D22CCD" w:rsidRDefault="007260E2">
      <w:pPr>
        <w:pStyle w:val="Bijschrift"/>
        <w:jc w:val="center"/>
      </w:pPr>
      <w:r w:rsidRPr="00D22CCD">
        <w:t xml:space="preserve">Figure </w:t>
      </w:r>
      <w:del w:id="1193" w:author="Gert Morlion" w:date="2024-08-23T16:23:00Z" w16du:dateUtc="2024-08-23T14:23:00Z">
        <w:r w:rsidRPr="00D22CCD" w:rsidDel="00C978E8">
          <w:delText xml:space="preserve">17 </w:delText>
        </w:r>
      </w:del>
      <w:ins w:id="1194" w:author="Gert Morlion" w:date="2024-08-23T16:23:00Z" w16du:dateUtc="2024-08-23T14:23:00Z">
        <w:r w:rsidR="00C978E8">
          <w:t>4</w:t>
        </w:r>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pPr>
        <w:pStyle w:val="Kop1"/>
        <w:numPr>
          <w:ilvl w:val="0"/>
          <w:numId w:val="0"/>
        </w:numPr>
        <w:ind w:left="432" w:hanging="432"/>
      </w:pPr>
    </w:p>
    <w:p w14:paraId="3852FE06" w14:textId="77777777" w:rsidR="00453023" w:rsidRPr="00D22CCD" w:rsidRDefault="007260E2">
      <w:pPr>
        <w:pStyle w:val="Kop1"/>
      </w:pPr>
      <w:bookmarkStart w:id="1195" w:name="_Toc487203138"/>
      <w:r w:rsidRPr="00D22CCD">
        <w:t>Coordinate Reference Systems (CRS)</w:t>
      </w:r>
      <w:bookmarkEnd w:id="1191"/>
      <w:bookmarkEnd w:id="1192"/>
      <w:bookmarkEnd w:id="1195"/>
    </w:p>
    <w:p w14:paraId="62E7FB61" w14:textId="77777777" w:rsidR="00453023" w:rsidRPr="00D22CCD" w:rsidRDefault="007260E2">
      <w:pPr>
        <w:pStyle w:val="Kop2"/>
      </w:pPr>
      <w:bookmarkStart w:id="1196" w:name="_Toc225648317"/>
      <w:bookmarkStart w:id="1197" w:name="_Toc225065174"/>
      <w:bookmarkStart w:id="1198" w:name="_Toc487203139"/>
      <w:r w:rsidRPr="00D22CCD">
        <w:t>Introduction</w:t>
      </w:r>
      <w:bookmarkEnd w:id="1196"/>
      <w:bookmarkEnd w:id="1197"/>
      <w:bookmarkEnd w:id="1198"/>
      <w:r w:rsidRPr="00D22CCD">
        <w:t xml:space="preserve"> </w:t>
      </w:r>
    </w:p>
    <w:p w14:paraId="008BC7D5" w14:textId="77777777" w:rsidR="00AD7EFA" w:rsidRDefault="007260E2" w:rsidP="00AD7EFA">
      <w:pPr>
        <w:spacing w:after="120" w:line="240" w:lineRule="auto"/>
        <w:rPr>
          <w:ins w:id="1199" w:author="Gert Morlion" w:date="2024-08-26T11:11:00Z"/>
          <w:rFonts w:cs="Arial"/>
          <w:lang w:eastAsia="en-GB"/>
        </w:rPr>
      </w:pPr>
      <w:bookmarkStart w:id="1200" w:name="_Toc225648318"/>
      <w:bookmarkStart w:id="1201"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77777777" w:rsidR="00AD7EFA" w:rsidRDefault="00AD7EFA" w:rsidP="00AD7EFA">
      <w:pPr>
        <w:spacing w:after="120" w:line="240" w:lineRule="auto"/>
        <w:rPr>
          <w:ins w:id="1202" w:author="Gert Morlion" w:date="2024-08-26T11:11:00Z"/>
          <w:rFonts w:cs="Arial"/>
          <w:lang w:eastAsia="en-GB"/>
        </w:rPr>
      </w:pPr>
      <w:commentRangeStart w:id="1203"/>
      <w:ins w:id="1204"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 xml:space="preserve">S-101 Annex A – </w:t>
        </w:r>
        <w:r>
          <w:rPr>
            <w:rFonts w:cs="Arial"/>
            <w:i/>
            <w:iCs/>
          </w:rPr>
          <w:t>Data Classification and Encoding Guide</w:t>
        </w:r>
        <w:r>
          <w:rPr>
            <w:rFonts w:cs="Arial"/>
          </w:rPr>
          <w:t xml:space="preserve"> clauses 3.9 and 3.10.</w:t>
        </w:r>
        <w:commentRangeEnd w:id="1203"/>
        <w:r>
          <w:rPr>
            <w:rStyle w:val="Verwijzingopmerking"/>
          </w:rPr>
          <w:commentReference w:id="1203"/>
        </w:r>
      </w:ins>
    </w:p>
    <w:p w14:paraId="78A391D9" w14:textId="2F39EDFF" w:rsidR="00453023" w:rsidRPr="00D22CCD" w:rsidRDefault="00453023">
      <w:pPr>
        <w:rPr>
          <w:rFonts w:cs="Arial"/>
          <w:lang w:eastAsia="en-GB"/>
        </w:rPr>
      </w:pPr>
    </w:p>
    <w:p w14:paraId="361F3B54" w14:textId="77777777" w:rsidR="00453023" w:rsidRPr="00D22CCD" w:rsidRDefault="007260E2">
      <w:pPr>
        <w:pStyle w:val="Kop2"/>
      </w:pPr>
      <w:bookmarkStart w:id="1205" w:name="_Toc487203140"/>
      <w:r w:rsidRPr="00D22CCD">
        <w:t xml:space="preserve">Horizontal </w:t>
      </w:r>
      <w:bookmarkEnd w:id="1200"/>
      <w:bookmarkEnd w:id="1201"/>
      <w:r w:rsidRPr="00D22CCD">
        <w:t>Coordinate Reference System</w:t>
      </w:r>
      <w:bookmarkEnd w:id="1205"/>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1206" w:name="_Toc225648320"/>
      <w:bookmarkStart w:id="1207"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2"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1208" w:name="_Toc288810279"/>
      <w:bookmarkStart w:id="1209" w:name="_Toc288812326"/>
      <w:r w:rsidRPr="00D22CCD">
        <w:t>EPSG:4326 (WGS84)</w:t>
      </w:r>
    </w:p>
    <w:p w14:paraId="33C26901" w14:textId="77777777" w:rsidR="00453023" w:rsidRPr="00D22CCD" w:rsidRDefault="007260E2">
      <w:pPr>
        <w:spacing w:after="0" w:line="360" w:lineRule="auto"/>
      </w:pPr>
      <w:bookmarkStart w:id="1210" w:name="_Toc288810277"/>
      <w:bookmarkStart w:id="1211"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1210"/>
      <w:bookmarkEnd w:id="1211"/>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1208"/>
      <w:bookmarkEnd w:id="1209"/>
    </w:p>
    <w:p w14:paraId="5EA6912F" w14:textId="77777777" w:rsidR="00453023" w:rsidRPr="00D22CCD" w:rsidRDefault="007260E2">
      <w:pPr>
        <w:spacing w:after="0" w:line="360" w:lineRule="auto"/>
      </w:pPr>
      <w:bookmarkStart w:id="1212" w:name="_Toc288810280"/>
      <w:bookmarkStart w:id="1213" w:name="_Toc288812327"/>
      <w:r w:rsidRPr="00D22CCD">
        <w:rPr>
          <w:b/>
        </w:rPr>
        <w:t>Coordinate reference system registry:</w:t>
      </w:r>
      <w:r w:rsidRPr="00D22CCD">
        <w:t xml:space="preserve"> </w:t>
      </w:r>
      <w:r w:rsidRPr="00D22CCD">
        <w:tab/>
      </w:r>
      <w:hyperlink r:id="rId43" w:history="1">
        <w:r w:rsidRPr="00D22CCD">
          <w:rPr>
            <w:rStyle w:val="Hyperlink"/>
            <w:lang w:val="en-US"/>
          </w:rPr>
          <w:t xml:space="preserve">EPSG Geodetic Parameter </w:t>
        </w:r>
        <w:bookmarkEnd w:id="1212"/>
        <w:bookmarkEnd w:id="1213"/>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1214" w:name="_Toc288810282"/>
      <w:bookmarkStart w:id="1215" w:name="_Toc288812329"/>
      <w:r w:rsidRPr="00D22CCD">
        <w:rPr>
          <w:b/>
        </w:rPr>
        <w:t>Date type (according to ISO 19115):</w:t>
      </w:r>
      <w:r w:rsidRPr="00D22CCD">
        <w:t xml:space="preserve">  </w:t>
      </w:r>
      <w:r w:rsidRPr="00D22CCD">
        <w:tab/>
      </w:r>
      <w:bookmarkEnd w:id="1214"/>
      <w:bookmarkEnd w:id="1215"/>
      <w:r w:rsidRPr="00D22CCD">
        <w:t>002- publication</w:t>
      </w:r>
    </w:p>
    <w:p w14:paraId="5E10CFF0" w14:textId="7B5860DE" w:rsidR="00453023" w:rsidRPr="00D22CCD" w:rsidRDefault="007260E2">
      <w:pPr>
        <w:spacing w:after="0" w:line="360" w:lineRule="auto"/>
        <w:rPr>
          <w:rFonts w:eastAsia="Times New Roman" w:cs="Arial"/>
          <w:lang w:eastAsia="en-GB"/>
        </w:rPr>
      </w:pPr>
      <w:bookmarkStart w:id="1216" w:name="_Toc288810283"/>
      <w:bookmarkStart w:id="1217"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1216"/>
      <w:bookmarkEnd w:id="1217"/>
      <w:r w:rsidRPr="00D22CCD">
        <w:t xml:space="preserve"> (</w:t>
      </w:r>
      <w:ins w:id="1218" w:author="Gert Morlion" w:date="2024-08-26T11:12:00Z" w16du:dateUtc="2024-08-26T09:12:00Z">
        <w:r w:rsidR="00AD7EFA">
          <w:t>I</w:t>
        </w:r>
      </w:ins>
      <w:r w:rsidRPr="00D22CCD">
        <w:t xml:space="preserve">OGP) </w:t>
      </w:r>
      <w:bookmarkStart w:id="1219" w:name="_Toc288810284"/>
      <w:bookmarkStart w:id="1220"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1219"/>
      <w:bookmarkEnd w:id="1220"/>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http://www.iogp.org</w:t>
      </w:r>
      <w:r w:rsidRPr="00D22CCD">
        <w:rPr>
          <w:rStyle w:val="Hyperlink"/>
          <w:lang w:val="en-GB"/>
        </w:rPr>
        <w:fldChar w:fldCharType="end"/>
      </w:r>
    </w:p>
    <w:p w14:paraId="46060BD2" w14:textId="77777777" w:rsidR="00453023" w:rsidRPr="00D22CCD" w:rsidRDefault="007260E2">
      <w:pPr>
        <w:pStyle w:val="Kop2"/>
      </w:pPr>
      <w:bookmarkStart w:id="1221" w:name="_Toc487203141"/>
      <w:r w:rsidRPr="00D22CCD">
        <w:lastRenderedPageBreak/>
        <w:t xml:space="preserve">Vertical </w:t>
      </w:r>
      <w:bookmarkEnd w:id="1206"/>
      <w:bookmarkEnd w:id="1207"/>
      <w:r w:rsidRPr="00D22CCD">
        <w:t>CRS for Soundings</w:t>
      </w:r>
      <w:bookmarkEnd w:id="1221"/>
      <w:r w:rsidRPr="00D22CCD">
        <w:t xml:space="preserve"> </w:t>
      </w:r>
    </w:p>
    <w:p w14:paraId="710044C3" w14:textId="50252227" w:rsidR="00453023" w:rsidRPr="00D22CCD" w:rsidRDefault="007260E2">
      <w:pPr>
        <w:rPr>
          <w:rFonts w:cs="Arial"/>
        </w:rPr>
      </w:pPr>
      <w:r w:rsidRPr="00D22CCD">
        <w:rPr>
          <w:rFonts w:cs="Arial"/>
        </w:rPr>
        <w:t>For IENC the vertical CRS must be in metres</w:t>
      </w:r>
      <w:ins w:id="1222" w:author="Gert Morlion" w:date="2024-08-26T11:12:00Z" w16du:dateUtc="2024-08-26T09:12:00Z">
        <w:r w:rsidR="00767673">
          <w:rPr>
            <w:rFonts w:cs="Arial"/>
          </w:rPr>
          <w:t xml:space="preserve"> </w:t>
        </w:r>
      </w:ins>
      <w:commentRangeStart w:id="1223"/>
      <w:ins w:id="1224" w:author="Gert Morlion" w:date="2024-08-26T11:12:00Z">
        <w:r w:rsidR="00767673">
          <w:rPr>
            <w:rFonts w:cs="Arial"/>
          </w:rPr>
          <w:t xml:space="preserve">and is only relevant to soundings (S-101 features </w:t>
        </w:r>
        <w:r w:rsidR="00767673">
          <w:rPr>
            <w:rFonts w:cs="Arial"/>
            <w:b/>
            <w:bCs/>
          </w:rPr>
          <w:t>Sounding</w:t>
        </w:r>
        <w:r w:rsidR="00767673">
          <w:rPr>
            <w:rFonts w:cs="Arial"/>
          </w:rPr>
          <w:t xml:space="preserve"> and </w:t>
        </w:r>
        <w:r w:rsidR="00767673">
          <w:rPr>
            <w:rFonts w:cs="Arial"/>
            <w:b/>
            <w:bCs/>
          </w:rPr>
          <w:t>Depth – No Bottom Found</w:t>
        </w:r>
        <w:r w:rsidR="00767673">
          <w:rPr>
            <w:rFonts w:cs="Arial"/>
          </w:rPr>
          <w:t xml:space="preserve">, see S-101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commentRangeEnd w:id="1223"/>
        <w:r w:rsidR="00767673">
          <w:rPr>
            <w:rStyle w:val="Verwijzingopmerking"/>
          </w:rPr>
          <w:commentReference w:id="1223"/>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1225" w:author="Gert Morlion" w:date="2024-08-26T11:14:00Z">
        <w:r w:rsidR="006B7119">
          <w:rPr>
            <w:rFonts w:ascii="Arial" w:eastAsia="MS Mincho" w:hAnsi="Arial" w:cs="Arial"/>
            <w:lang w:eastAsia="ja-JP"/>
          </w:rPr>
          <w:t>fields can be found at Annex B, clauses B-5.1.9 to B-5.1.12;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1226" w:author="Gert Morlion" w:date="2024-08-26T11:14:00Z" w16du:dateUtc="2024-08-26T09: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1227"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1228" w:author="Gert Morlion" w:date="2024-08-26T11:14:00Z" w16du:dateUtc="2024-08-26T09: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1229"/>
      <w:r w:rsidRPr="00D22CCD">
        <w:rPr>
          <w:rFonts w:ascii="Arial" w:eastAsia="MS Mincho" w:hAnsi="Arial" w:cs="Arial"/>
          <w:lang w:eastAsia="ja-JP"/>
        </w:rPr>
        <w:t>Mean High Water</w:t>
      </w:r>
      <w:commentRangeEnd w:id="1229"/>
      <w:r w:rsidR="008B414C">
        <w:rPr>
          <w:rStyle w:val="Verwijzingopmerking"/>
          <w:rFonts w:ascii="Arial" w:eastAsia="MS Mincho" w:hAnsi="Arial"/>
          <w:lang w:eastAsia="ja-JP"/>
        </w:rPr>
        <w:commentReference w:id="1229"/>
      </w:r>
      <w:r w:rsidRPr="00D22CCD">
        <w:rPr>
          <w:rFonts w:ascii="Arial" w:eastAsia="MS Mincho" w:hAnsi="Arial" w:cs="Arial"/>
          <w:lang w:eastAsia="ja-JP"/>
        </w:rPr>
        <w:t>.</w:t>
      </w:r>
    </w:p>
    <w:p w14:paraId="1496C7A9" w14:textId="77777777" w:rsidR="00453023" w:rsidRDefault="00453023" w:rsidP="000F5731">
      <w:pPr>
        <w:pStyle w:val="NoSpacing1"/>
        <w:jc w:val="center"/>
        <w:rPr>
          <w:ins w:id="1230" w:author="Gert Morlion" w:date="2024-08-26T11:17:00Z" w16du:dateUtc="2024-08-26T09:17:00Z"/>
        </w:rPr>
      </w:pPr>
    </w:p>
    <w:p w14:paraId="7E82CA17" w14:textId="38DB2AD6" w:rsidR="000F5731" w:rsidRPr="00D22CCD" w:rsidRDefault="000F5731" w:rsidP="000F5731">
      <w:pPr>
        <w:pStyle w:val="Bijschrift"/>
        <w:spacing w:line="240" w:lineRule="auto"/>
        <w:jc w:val="center"/>
      </w:pPr>
      <w:ins w:id="1231" w:author="Gert Morlion" w:date="2024-08-26T11:17:00Z">
        <w:r w:rsidRPr="00044DEE">
          <w:rPr>
            <w:sz w:val="18"/>
            <w:szCs w:val="18"/>
          </w:rPr>
          <w:t>Table 5-1 – Compound CRS (WGS84 and Lowest Astronomical Tide)</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1232" w:author="Gert Morlion" w:date="2024-08-26T11:17:00Z" w16du:dateUtc="2024-08-26T09:17:00Z"/>
          <w:rFonts w:cs="Arial"/>
        </w:rPr>
      </w:pPr>
      <w:ins w:id="1233" w:author="Gert Morlion" w:date="2024-08-26T11:16:00Z">
        <w:r w:rsidRPr="004A70BB">
          <w:rPr>
            <w:rFonts w:cs="Arial"/>
          </w:rPr>
          <w:t xml:space="preserve">The example at Table </w:t>
        </w:r>
        <w:r>
          <w:rPr>
            <w:rFonts w:cs="Arial"/>
          </w:rPr>
          <w:t>5-2</w:t>
        </w:r>
      </w:ins>
      <w:del w:id="1234" w:author="Gert Morlion" w:date="2024-08-26T11:16:00Z" w16du:dateUtc="2024-08-26T09:16:00Z">
        <w:r w:rsidR="007260E2" w:rsidRPr="00D22CCD" w:rsidDel="005C6BE7">
          <w:rPr>
            <w:rFonts w:cs="Arial"/>
          </w:rPr>
          <w:delText xml:space="preserve">The second example </w:delText>
        </w:r>
      </w:del>
      <w:r w:rsidR="007260E2" w:rsidRPr="00D22CCD">
        <w:rPr>
          <w:rFonts w:cs="Arial"/>
        </w:rPr>
        <w:t xml:space="preserve">is similar to the </w:t>
      </w:r>
      <w:del w:id="1235" w:author="Gert Morlion" w:date="2024-08-26T11:16:00Z" w16du:dateUtc="2024-08-26T09:16:00Z">
        <w:r w:rsidR="007260E2" w:rsidRPr="00D22CCD" w:rsidDel="005C6BE7">
          <w:rPr>
            <w:rFonts w:cs="Arial"/>
          </w:rPr>
          <w:delText xml:space="preserve">first </w:delText>
        </w:r>
      </w:del>
      <w:ins w:id="1236" w:author="Gert Morlion" w:date="2024-08-26T11:16:00Z" w16du:dateUtc="2024-08-26T09: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ijschrift"/>
        <w:spacing w:line="240" w:lineRule="auto"/>
        <w:jc w:val="center"/>
        <w:rPr>
          <w:del w:id="1237" w:author="Gert Morlion" w:date="2024-08-26T11:17:00Z" w16du:dateUtc="2024-08-26T09:17:00Z"/>
          <w:rFonts w:cs="Arial"/>
        </w:rPr>
      </w:pPr>
      <w:ins w:id="1238"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 xml:space="preserve">255 = Not </w:t>
            </w:r>
            <w:proofErr w:type="spellStart"/>
            <w:r w:rsidRPr="00E27500">
              <w:rPr>
                <w:rFonts w:cs="Arial" w:hint="eastAsia"/>
                <w:snapToGrid w:val="0"/>
                <w:lang w:val="en-US"/>
              </w:rPr>
              <w:t>Applicabel</w:t>
            </w:r>
            <w:proofErr w:type="spellEnd"/>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 xml:space="preserve">Axis Unit of Measure (4 = </w:t>
            </w:r>
            <w:proofErr w:type="spellStart"/>
            <w:r w:rsidRPr="00E27500">
              <w:rPr>
                <w:rFonts w:eastAsia="Times New Roman" w:cs="Arial"/>
                <w:snapToGrid w:val="0"/>
                <w:lang w:val="en-US" w:eastAsia="en-US"/>
              </w:rPr>
              <w:t>Metres</w:t>
            </w:r>
            <w:proofErr w:type="spellEnd"/>
            <w:r w:rsidRPr="00E27500">
              <w:rPr>
                <w:rFonts w:eastAsia="Times New Roman" w:cs="Arial"/>
                <w:snapToGrid w:val="0"/>
                <w:lang w:val="en-US" w:eastAsia="en-US"/>
              </w:rPr>
              <w:t>)</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1239" w:author="Gert Morlion" w:date="2024-08-26T11:17:00Z" w16du:dateUtc="2024-08-26T09:17:00Z"/>
        </w:rPr>
      </w:pPr>
    </w:p>
    <w:p w14:paraId="7481A18D" w14:textId="77777777" w:rsidR="00D10484" w:rsidRPr="00E46EB6" w:rsidRDefault="00D10484" w:rsidP="00D10484">
      <w:pPr>
        <w:spacing w:after="120" w:line="240" w:lineRule="auto"/>
        <w:rPr>
          <w:ins w:id="1240" w:author="Gert Morlion" w:date="2024-08-26T11:17:00Z"/>
        </w:rPr>
      </w:pPr>
      <w:commentRangeStart w:id="1241"/>
      <w:ins w:id="1242" w:author="Gert Morlion" w:date="2024-08-26T11:17:00Z">
        <w:r>
          <w:t xml:space="preserve">NOTE: For S-101, the vertical CRS encoded in </w:t>
        </w:r>
        <w:r w:rsidRPr="004A70BB">
          <w:rPr>
            <w:rFonts w:cs="Arial"/>
          </w:rPr>
          <w:t>the Coordinate Reference System record</w:t>
        </w:r>
        <w:r>
          <w:rPr>
            <w:rFonts w:cs="Arial"/>
          </w:rPr>
          <w:t xml:space="preserve"> fields for soundings is not utilized by the ECDIS in conveying the sounding datum information for an ENC to the Mariner in ECDIS. This information is provided instead using the S-101 meta feature </w:t>
        </w:r>
        <w:r>
          <w:rPr>
            <w:rFonts w:cs="Arial"/>
            <w:b/>
            <w:bCs/>
          </w:rPr>
          <w:t>Sounding Datum</w:t>
        </w:r>
        <w:r>
          <w:rPr>
            <w:rFonts w:cs="Arial"/>
          </w:rPr>
          <w:t xml:space="preserve"> (see S-101 Annex A – </w:t>
        </w:r>
        <w:r>
          <w:rPr>
            <w:rFonts w:cs="Arial"/>
            <w:i/>
            <w:iCs/>
          </w:rPr>
          <w:t>Data Classification and Encoding Guide</w:t>
        </w:r>
        <w:r>
          <w:rPr>
            <w:rFonts w:cs="Arial"/>
          </w:rPr>
          <w:t>, clause 3.9).</w:t>
        </w:r>
        <w:commentRangeEnd w:id="1241"/>
        <w:r>
          <w:rPr>
            <w:rStyle w:val="Verwijzingopmerking"/>
          </w:rPr>
          <w:commentReference w:id="1241"/>
        </w:r>
      </w:ins>
    </w:p>
    <w:p w14:paraId="3AF0C6BA" w14:textId="05C9F4A2" w:rsidR="00D10484" w:rsidRPr="00D22CCD" w:rsidDel="00D10484" w:rsidRDefault="00D10484" w:rsidP="00D10484">
      <w:pPr>
        <w:jc w:val="center"/>
        <w:rPr>
          <w:del w:id="1243" w:author="Gert Morlion" w:date="2024-08-26T11:17:00Z" w16du:dateUtc="2024-08-26T09:17:00Z"/>
        </w:rPr>
      </w:pPr>
    </w:p>
    <w:p w14:paraId="44A94B46" w14:textId="77777777" w:rsidR="00453023" w:rsidRPr="00D22CCD" w:rsidRDefault="007260E2">
      <w:pPr>
        <w:pStyle w:val="Kop1"/>
      </w:pPr>
      <w:bookmarkStart w:id="1244" w:name="_Toc225648327"/>
      <w:bookmarkStart w:id="1245" w:name="_Toc225065184"/>
      <w:bookmarkStart w:id="1246" w:name="_Toc487203142"/>
      <w:r w:rsidRPr="00D22CCD">
        <w:t>Data Quality</w:t>
      </w:r>
      <w:bookmarkEnd w:id="1244"/>
      <w:bookmarkEnd w:id="1245"/>
      <w:bookmarkEnd w:id="1246"/>
      <w:r w:rsidRPr="00D22CCD">
        <w:t xml:space="preserve"> </w:t>
      </w:r>
    </w:p>
    <w:p w14:paraId="2DB9A58E" w14:textId="77777777" w:rsidR="00453023" w:rsidRPr="00D22CCD" w:rsidRDefault="007260E2">
      <w:pPr>
        <w:pStyle w:val="Kop2"/>
      </w:pPr>
      <w:bookmarkStart w:id="1247" w:name="_Toc487203143"/>
      <w:bookmarkStart w:id="1248" w:name="_Toc422735435"/>
      <w:bookmarkStart w:id="1249" w:name="_Toc8629844"/>
      <w:bookmarkStart w:id="1250" w:name="_Toc8629976"/>
      <w:bookmarkStart w:id="1251" w:name="_Toc19077363"/>
      <w:bookmarkStart w:id="1252" w:name="_Toc191284893"/>
      <w:bookmarkStart w:id="1253" w:name="_Toc225648328"/>
      <w:bookmarkStart w:id="1254" w:name="_Toc225065185"/>
      <w:r w:rsidRPr="00D22CCD">
        <w:t>Introduction</w:t>
      </w:r>
      <w:bookmarkEnd w:id="1247"/>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Aggregation measures; </w:t>
      </w:r>
    </w:p>
    <w:p w14:paraId="66105672" w14:textId="77777777" w:rsidR="00996DE5" w:rsidRPr="00D22CCD" w:rsidRDefault="00996DE5" w:rsidP="00AC585C">
      <w:pPr>
        <w:pStyle w:val="Lijstalinea"/>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Validation checks or conformance checks including: </w:t>
      </w:r>
    </w:p>
    <w:p w14:paraId="1BD13CD7" w14:textId="77777777" w:rsidR="00996DE5" w:rsidRPr="00D22CCD" w:rsidRDefault="00996DE5" w:rsidP="00AC585C">
      <w:pPr>
        <w:pStyle w:val="Lijstalinea"/>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jstalinea"/>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1255" w:author="Gert Morlion" w:date="2024-08-26T11:19:00Z"/>
        </w:rPr>
      </w:pPr>
      <w:ins w:id="1256"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S-</w:t>
        </w:r>
      </w:ins>
      <w:ins w:id="1257" w:author="Gert Morlion" w:date="2024-08-26T11:19:00Z" w16du:dateUtc="2024-08-26T09:19:00Z">
        <w:r>
          <w:rPr>
            <w:rFonts w:cs="Arial"/>
          </w:rPr>
          <w:t>4</w:t>
        </w:r>
      </w:ins>
      <w:ins w:id="1258" w:author="Gert Morlion" w:date="2024-08-26T11:19:00Z">
        <w:r>
          <w:rPr>
            <w:rFonts w:cs="Arial"/>
          </w:rPr>
          <w:t xml:space="preserve">01 Annex A – </w:t>
        </w:r>
        <w:r w:rsidRPr="00E674DC">
          <w:rPr>
            <w:rFonts w:cs="Arial"/>
            <w:i/>
          </w:rPr>
          <w:t>Data Classification and Encoding Guide</w:t>
        </w:r>
        <w:r>
          <w:t xml:space="preserve"> at Table 3-1 in clause 3.3 describes this further. For S-</w:t>
        </w:r>
      </w:ins>
      <w:ins w:id="1259" w:author="Gert Morlion" w:date="2024-08-26T11:19:00Z" w16du:dateUtc="2024-08-26T09:19:00Z">
        <w:r>
          <w:t>4</w:t>
        </w:r>
      </w:ins>
      <w:ins w:id="1260" w:author="Gert Morlion" w:date="2024-08-26T11:19:00Z">
        <w:r>
          <w:t>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1261" w:author="Gert Morlion" w:date="2024-08-26T11:19:00Z" w16du:dateUtc="2024-08-26T09:19:00Z"/>
          <w:rFonts w:cs="Arial"/>
          <w:color w:val="000000"/>
          <w:lang w:val="en-US" w:eastAsia="en-US"/>
        </w:rPr>
      </w:pPr>
      <w:del w:id="1262" w:author="Gert Morlion" w:date="2024-08-26T11:19:00Z" w16du:dateUtc="2024-08-26T09: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1263" w:author="Gert Morlion" w:date="2024-08-26T11:20:00Z"/>
        </w:rPr>
      </w:pPr>
    </w:p>
    <w:p w14:paraId="66F5D6FE" w14:textId="77777777" w:rsidR="009C79EF" w:rsidRDefault="009C79EF" w:rsidP="009C79EF">
      <w:pPr>
        <w:spacing w:after="120" w:line="240" w:lineRule="auto"/>
        <w:rPr>
          <w:ins w:id="1264" w:author="Gert Morlion" w:date="2024-08-26T11:20:00Z"/>
        </w:rPr>
      </w:pPr>
    </w:p>
    <w:p w14:paraId="0045BD8C" w14:textId="77777777" w:rsidR="009C79EF" w:rsidRPr="004A70BB" w:rsidRDefault="009C79EF" w:rsidP="009C79EF">
      <w:pPr>
        <w:pStyle w:val="Kop2"/>
        <w:tabs>
          <w:tab w:val="clear" w:pos="540"/>
        </w:tabs>
        <w:spacing w:before="120" w:after="200" w:line="240" w:lineRule="auto"/>
        <w:ind w:left="709" w:hanging="709"/>
        <w:rPr>
          <w:ins w:id="1265" w:author="Gert Morlion" w:date="2024-08-26T11:20:00Z"/>
        </w:rPr>
      </w:pPr>
      <w:bookmarkStart w:id="1266" w:name="_Toc170072380"/>
      <w:ins w:id="1267" w:author="Gert Morlion" w:date="2024-08-26T11:20:00Z">
        <w:r w:rsidRPr="008C5E4B">
          <w:t>Completeness</w:t>
        </w:r>
        <w:bookmarkEnd w:id="1266"/>
      </w:ins>
    </w:p>
    <w:p w14:paraId="0E854D39" w14:textId="77777777" w:rsidR="009C79EF" w:rsidRPr="00F74A0D" w:rsidRDefault="009C79EF" w:rsidP="009C79EF">
      <w:pPr>
        <w:pStyle w:val="Kop3"/>
        <w:tabs>
          <w:tab w:val="clear" w:pos="660"/>
          <w:tab w:val="clear" w:pos="880"/>
          <w:tab w:val="left" w:pos="851"/>
        </w:tabs>
        <w:spacing w:before="120" w:after="120" w:line="240" w:lineRule="auto"/>
        <w:ind w:left="851" w:hanging="851"/>
        <w:jc w:val="both"/>
        <w:rPr>
          <w:ins w:id="1268" w:author="Gert Morlion" w:date="2024-08-26T11:20:00Z"/>
        </w:rPr>
      </w:pPr>
      <w:bookmarkStart w:id="1269" w:name="_Toc170072381"/>
      <w:ins w:id="1270" w:author="Gert Morlion" w:date="2024-08-26T11:20:00Z">
        <w:r w:rsidRPr="00107E61">
          <w:t>Commission</w:t>
        </w:r>
        <w:bookmarkEnd w:id="1269"/>
      </w:ins>
    </w:p>
    <w:p w14:paraId="2AF04160" w14:textId="648B3D13" w:rsidR="009C79EF" w:rsidRPr="009C79EF" w:rsidRDefault="009C79EF" w:rsidP="009C79EF">
      <w:pPr>
        <w:pStyle w:val="ParagraphText"/>
        <w:spacing w:after="120"/>
        <w:jc w:val="both"/>
        <w:rPr>
          <w:ins w:id="1271" w:author="Gert Morlion" w:date="2024-08-26T11:20:00Z"/>
          <w:rFonts w:eastAsia="DengXian" w:cs="Arial"/>
          <w:color w:val="auto"/>
          <w:szCs w:val="20"/>
          <w:lang w:eastAsia="zh-CN"/>
        </w:rPr>
      </w:pPr>
      <w:ins w:id="1272" w:author="Gert Morlion" w:date="2024-08-26T11:20:00Z">
        <w:r w:rsidRPr="00546C86">
          <w:rPr>
            <w:rFonts w:cs="Arial"/>
            <w:color w:val="auto"/>
            <w:szCs w:val="20"/>
          </w:rPr>
          <w:t>Commission is applicable for S-</w:t>
        </w:r>
      </w:ins>
      <w:ins w:id="1273" w:author="Gert Morlion" w:date="2024-08-26T11:20:00Z" w16du:dateUtc="2024-08-26T09:20:00Z">
        <w:r>
          <w:rPr>
            <w:rFonts w:cs="Arial"/>
            <w:color w:val="auto"/>
            <w:szCs w:val="20"/>
          </w:rPr>
          <w:t>4</w:t>
        </w:r>
      </w:ins>
      <w:ins w:id="1274" w:author="Gert Morlion" w:date="2024-08-26T11:20:00Z">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1275" w:author="Gert Morlion" w:date="2024-08-26T11:20:00Z"/>
          <w:rFonts w:cs="Arial"/>
          <w:color w:val="auto"/>
          <w:szCs w:val="20"/>
        </w:rPr>
      </w:pPr>
      <w:bookmarkStart w:id="1276" w:name="OLE_LINK2"/>
      <w:ins w:id="1277" w:author="Gert Morlion" w:date="2024-08-26T11:20:00Z">
        <w:r>
          <w:rPr>
            <w:rFonts w:cs="Arial"/>
            <w:color w:val="auto"/>
            <w:szCs w:val="20"/>
          </w:rPr>
          <w:t>S-</w:t>
        </w:r>
      </w:ins>
      <w:ins w:id="1278" w:author="Gert Morlion" w:date="2024-08-26T11:20:00Z" w16du:dateUtc="2024-08-26T09:20:00Z">
        <w:r>
          <w:rPr>
            <w:rFonts w:cs="Arial"/>
            <w:color w:val="auto"/>
            <w:szCs w:val="20"/>
          </w:rPr>
          <w:t>4</w:t>
        </w:r>
      </w:ins>
      <w:ins w:id="1279" w:author="Gert Morlion" w:date="2024-08-26T11:20:00Z">
        <w:r>
          <w:rPr>
            <w:rFonts w:cs="Arial"/>
            <w:color w:val="auto"/>
            <w:szCs w:val="20"/>
          </w:rPr>
          <w:t xml:space="preserve">01 Annex C – </w:t>
        </w:r>
        <w:r>
          <w:rPr>
            <w:rFonts w:cs="Arial"/>
            <w:i/>
            <w:color w:val="auto"/>
            <w:szCs w:val="20"/>
          </w:rPr>
          <w:t>S-</w:t>
        </w:r>
      </w:ins>
      <w:ins w:id="1280" w:author="Gert Morlion" w:date="2024-08-26T11:21:00Z" w16du:dateUtc="2024-08-26T09:21:00Z">
        <w:r>
          <w:rPr>
            <w:rFonts w:cs="Arial"/>
            <w:i/>
            <w:color w:val="auto"/>
            <w:szCs w:val="20"/>
          </w:rPr>
          <w:t>4</w:t>
        </w:r>
      </w:ins>
      <w:ins w:id="128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1282" w:author="Gert Morlion" w:date="2024-08-26T11:20:00Z"/>
          <w:rFonts w:cs="Arial"/>
          <w:color w:val="auto"/>
          <w:szCs w:val="20"/>
        </w:rPr>
      </w:pPr>
      <w:ins w:id="1283" w:author="Gert Morlion" w:date="2024-08-26T11:20:00Z">
        <w:r w:rsidRPr="00306553">
          <w:t>If no excess or duplicate items are present the dataset PASSES this test.</w:t>
        </w:r>
      </w:ins>
    </w:p>
    <w:p w14:paraId="61812B98"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284" w:author="Gert Morlion" w:date="2024-08-26T11:20:00Z"/>
        </w:rPr>
      </w:pPr>
      <w:bookmarkStart w:id="1285" w:name="_Toc170072382"/>
      <w:bookmarkEnd w:id="1276"/>
      <w:ins w:id="1286" w:author="Gert Morlion" w:date="2024-08-26T11:20:00Z">
        <w:r w:rsidRPr="00AB2995">
          <w:t>Omission</w:t>
        </w:r>
        <w:bookmarkEnd w:id="1285"/>
      </w:ins>
    </w:p>
    <w:p w14:paraId="33725C9B" w14:textId="14D9B74A" w:rsidR="009C79EF" w:rsidRDefault="009C79EF" w:rsidP="009C79EF">
      <w:pPr>
        <w:pStyle w:val="ParagraphText"/>
        <w:spacing w:after="120"/>
        <w:jc w:val="both"/>
        <w:rPr>
          <w:ins w:id="1287" w:author="Gert Morlion" w:date="2024-08-26T11:20:00Z"/>
          <w:rFonts w:cs="Arial"/>
          <w:color w:val="auto"/>
          <w:szCs w:val="20"/>
        </w:rPr>
      </w:pPr>
      <w:ins w:id="1288"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1289" w:author="Gert Morlion" w:date="2024-08-26T11:21:00Z" w16du:dateUtc="2024-08-26T09:21:00Z">
        <w:r>
          <w:rPr>
            <w:rFonts w:cs="Arial"/>
            <w:color w:val="auto"/>
            <w:szCs w:val="20"/>
          </w:rPr>
          <w:t>4</w:t>
        </w:r>
      </w:ins>
      <w:ins w:id="1290"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1291" w:author="Gert Morlion" w:date="2024-08-26T11:20:00Z"/>
          <w:rFonts w:cs="Arial"/>
          <w:color w:val="auto"/>
          <w:szCs w:val="20"/>
        </w:rPr>
      </w:pPr>
      <w:ins w:id="1292" w:author="Gert Morlion" w:date="2024-08-26T11:20:00Z">
        <w:r>
          <w:rPr>
            <w:rFonts w:cs="Arial"/>
            <w:color w:val="auto"/>
            <w:szCs w:val="20"/>
          </w:rPr>
          <w:t>S-</w:t>
        </w:r>
      </w:ins>
      <w:ins w:id="1293" w:author="Gert Morlion" w:date="2024-08-26T11:21:00Z" w16du:dateUtc="2024-08-26T09:21:00Z">
        <w:r>
          <w:rPr>
            <w:rFonts w:cs="Arial"/>
            <w:color w:val="auto"/>
            <w:szCs w:val="20"/>
          </w:rPr>
          <w:t>4</w:t>
        </w:r>
      </w:ins>
      <w:ins w:id="1294" w:author="Gert Morlion" w:date="2024-08-26T11:20:00Z">
        <w:r>
          <w:rPr>
            <w:rFonts w:cs="Arial"/>
            <w:color w:val="auto"/>
            <w:szCs w:val="20"/>
          </w:rPr>
          <w:t xml:space="preserve">01 Annex C – </w:t>
        </w:r>
        <w:r>
          <w:rPr>
            <w:rFonts w:cs="Arial"/>
            <w:i/>
            <w:color w:val="auto"/>
            <w:szCs w:val="20"/>
          </w:rPr>
          <w:t>S-</w:t>
        </w:r>
      </w:ins>
      <w:ins w:id="1295" w:author="Gert Morlion" w:date="2024-08-26T11:21:00Z" w16du:dateUtc="2024-08-26T09:21:00Z">
        <w:r>
          <w:rPr>
            <w:rFonts w:cs="Arial"/>
            <w:i/>
            <w:color w:val="auto"/>
            <w:szCs w:val="20"/>
          </w:rPr>
          <w:t>4</w:t>
        </w:r>
      </w:ins>
      <w:ins w:id="129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1297" w:author="Gert Morlion" w:date="2024-08-26T11:20:00Z"/>
          <w:rFonts w:eastAsia="DengXian" w:cs="Arial"/>
          <w:color w:val="auto"/>
          <w:szCs w:val="20"/>
          <w:lang w:eastAsia="zh-CN"/>
        </w:rPr>
      </w:pPr>
      <w:ins w:id="1298"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1299" w:author="Gert Morlion" w:date="2024-08-26T11:20:00Z"/>
          <w:rFonts w:cs="Arial"/>
          <w:color w:val="auto"/>
          <w:szCs w:val="20"/>
        </w:rPr>
      </w:pPr>
    </w:p>
    <w:p w14:paraId="67212B87" w14:textId="77777777" w:rsidR="009C79EF" w:rsidRPr="004A70BB" w:rsidRDefault="009C79EF" w:rsidP="009C79EF">
      <w:pPr>
        <w:pStyle w:val="Kop2"/>
        <w:tabs>
          <w:tab w:val="clear" w:pos="540"/>
        </w:tabs>
        <w:spacing w:before="120" w:after="200" w:line="240" w:lineRule="auto"/>
        <w:ind w:left="709" w:hanging="709"/>
        <w:rPr>
          <w:ins w:id="1300" w:author="Gert Morlion" w:date="2024-08-26T11:20:00Z"/>
        </w:rPr>
      </w:pPr>
      <w:bookmarkStart w:id="1301" w:name="_Toc170072383"/>
      <w:ins w:id="1302" w:author="Gert Morlion" w:date="2024-08-26T11:20:00Z">
        <w:r>
          <w:t>Logical consistency</w:t>
        </w:r>
        <w:bookmarkEnd w:id="1301"/>
      </w:ins>
    </w:p>
    <w:p w14:paraId="7E8FDA3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03" w:author="Gert Morlion" w:date="2024-08-26T11:20:00Z"/>
        </w:rPr>
      </w:pPr>
      <w:bookmarkStart w:id="1304" w:name="_Toc170072384"/>
      <w:ins w:id="1305" w:author="Gert Morlion" w:date="2024-08-26T11:20:00Z">
        <w:r w:rsidRPr="00AB2995">
          <w:t>Conceptual consistency</w:t>
        </w:r>
        <w:bookmarkEnd w:id="1304"/>
      </w:ins>
    </w:p>
    <w:p w14:paraId="6FB48B8F" w14:textId="15D74ED4" w:rsidR="009C79EF" w:rsidRPr="009C79EF" w:rsidRDefault="009C79EF" w:rsidP="009C79EF">
      <w:pPr>
        <w:pStyle w:val="ParagraphText"/>
        <w:spacing w:after="120"/>
        <w:jc w:val="both"/>
        <w:rPr>
          <w:ins w:id="1306" w:author="Gert Morlion" w:date="2024-08-26T11:20:00Z"/>
          <w:rFonts w:eastAsia="DengXian" w:cs="Arial"/>
          <w:color w:val="auto"/>
          <w:szCs w:val="20"/>
          <w:lang w:eastAsia="zh-CN"/>
        </w:rPr>
      </w:pPr>
      <w:ins w:id="1307" w:author="Gert Morlion" w:date="2024-08-26T11:20:00Z">
        <w:r w:rsidRPr="00686B2E">
          <w:rPr>
            <w:rFonts w:cs="Arial"/>
            <w:color w:val="auto"/>
            <w:szCs w:val="20"/>
          </w:rPr>
          <w:t>Conceptual Consistency is applicable for S-</w:t>
        </w:r>
      </w:ins>
      <w:ins w:id="1308" w:author="Gert Morlion" w:date="2024-08-26T11:21:00Z" w16du:dateUtc="2024-08-26T09:21:00Z">
        <w:r>
          <w:rPr>
            <w:rFonts w:cs="Arial"/>
            <w:color w:val="auto"/>
            <w:szCs w:val="20"/>
          </w:rPr>
          <w:t>4</w:t>
        </w:r>
      </w:ins>
      <w:ins w:id="1309"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1310" w:author="Gert Morlion" w:date="2024-08-26T11:20:00Z"/>
          <w:rFonts w:cs="Arial"/>
          <w:color w:val="auto"/>
          <w:szCs w:val="20"/>
        </w:rPr>
      </w:pPr>
      <w:ins w:id="1311" w:author="Gert Morlion" w:date="2024-08-26T11:20:00Z">
        <w:r>
          <w:rPr>
            <w:rFonts w:cs="Arial"/>
            <w:color w:val="auto"/>
            <w:szCs w:val="20"/>
          </w:rPr>
          <w:t>Data Producers must verify that the dataset conforms to the S-100 General Feature Model. S-</w:t>
        </w:r>
      </w:ins>
      <w:ins w:id="1312" w:author="Gert Morlion" w:date="2024-08-26T11:21:00Z" w16du:dateUtc="2024-08-26T09:21:00Z">
        <w:r>
          <w:rPr>
            <w:rFonts w:cs="Arial"/>
            <w:color w:val="auto"/>
            <w:szCs w:val="20"/>
          </w:rPr>
          <w:t>4</w:t>
        </w:r>
      </w:ins>
      <w:ins w:id="1313" w:author="Gert Morlion" w:date="2024-08-26T11:20:00Z">
        <w:r>
          <w:rPr>
            <w:rFonts w:cs="Arial"/>
            <w:color w:val="auto"/>
            <w:szCs w:val="20"/>
          </w:rPr>
          <w:t xml:space="preserve">01 Annex C – </w:t>
        </w:r>
        <w:r>
          <w:rPr>
            <w:rFonts w:cs="Arial"/>
            <w:i/>
            <w:color w:val="auto"/>
            <w:szCs w:val="20"/>
          </w:rPr>
          <w:t>S-</w:t>
        </w:r>
      </w:ins>
      <w:ins w:id="1314" w:author="Gert Morlion" w:date="2024-08-26T11:21:00Z" w16du:dateUtc="2024-08-26T09:21:00Z">
        <w:r>
          <w:rPr>
            <w:rFonts w:cs="Arial"/>
            <w:i/>
            <w:color w:val="auto"/>
            <w:szCs w:val="20"/>
          </w:rPr>
          <w:t>4</w:t>
        </w:r>
      </w:ins>
      <w:ins w:id="131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1316" w:author="Gert Morlion" w:date="2024-08-26T11:20:00Z"/>
          <w:rFonts w:cs="Arial"/>
          <w:color w:val="auto"/>
          <w:szCs w:val="20"/>
        </w:rPr>
      </w:pPr>
      <w:ins w:id="1317" w:author="Gert Morlion" w:date="2024-08-26T11:20:00Z">
        <w:r>
          <w:rPr>
            <w:rFonts w:cs="Arial"/>
            <w:color w:val="auto"/>
            <w:szCs w:val="20"/>
          </w:rPr>
          <w:t>If no conceptual consistency checks classified as Critical in S-</w:t>
        </w:r>
      </w:ins>
      <w:ins w:id="1318" w:author="Gert Morlion" w:date="2024-08-26T11:21:00Z" w16du:dateUtc="2024-08-26T09:21:00Z">
        <w:r>
          <w:rPr>
            <w:rFonts w:cs="Arial"/>
            <w:color w:val="auto"/>
            <w:szCs w:val="20"/>
          </w:rPr>
          <w:t>4</w:t>
        </w:r>
      </w:ins>
      <w:ins w:id="1319"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20" w:author="Gert Morlion" w:date="2024-08-26T11:20:00Z"/>
        </w:rPr>
      </w:pPr>
      <w:bookmarkStart w:id="1321" w:name="_Toc170072385"/>
      <w:ins w:id="1322" w:author="Gert Morlion" w:date="2024-08-26T11:20:00Z">
        <w:r>
          <w:t>Domain</w:t>
        </w:r>
        <w:r w:rsidRPr="00AB2995">
          <w:t xml:space="preserve"> consistency</w:t>
        </w:r>
        <w:bookmarkEnd w:id="1321"/>
      </w:ins>
    </w:p>
    <w:p w14:paraId="67192593" w14:textId="5F471CBB" w:rsidR="009C79EF" w:rsidRPr="009C79EF" w:rsidRDefault="009C79EF" w:rsidP="009C79EF">
      <w:pPr>
        <w:pStyle w:val="ParagraphText"/>
        <w:spacing w:after="120"/>
        <w:jc w:val="both"/>
        <w:rPr>
          <w:ins w:id="1323" w:author="Gert Morlion" w:date="2024-08-26T11:20:00Z"/>
          <w:rFonts w:eastAsia="DengXian" w:cs="Arial"/>
          <w:color w:val="auto"/>
          <w:szCs w:val="20"/>
          <w:lang w:eastAsia="zh-CN"/>
        </w:rPr>
      </w:pPr>
      <w:ins w:id="1324" w:author="Gert Morlion" w:date="2024-08-26T11:20:00Z">
        <w:r w:rsidRPr="00C835FC">
          <w:rPr>
            <w:rFonts w:cs="Arial"/>
            <w:color w:val="auto"/>
            <w:szCs w:val="20"/>
          </w:rPr>
          <w:t>Domain consistency is applicable for S-</w:t>
        </w:r>
      </w:ins>
      <w:ins w:id="1325" w:author="Gert Morlion" w:date="2024-08-26T11:21:00Z" w16du:dateUtc="2024-08-26T09:21:00Z">
        <w:r>
          <w:rPr>
            <w:rFonts w:cs="Arial"/>
            <w:color w:val="auto"/>
            <w:szCs w:val="20"/>
          </w:rPr>
          <w:t>4</w:t>
        </w:r>
      </w:ins>
      <w:ins w:id="1326"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1327" w:author="Gert Morlion" w:date="2024-08-26T11:20:00Z"/>
          <w:rFonts w:cs="Arial"/>
          <w:color w:val="auto"/>
          <w:szCs w:val="20"/>
        </w:rPr>
      </w:pPr>
      <w:ins w:id="1328" w:author="Gert Morlion" w:date="2024-08-26T11:20:00Z">
        <w:r>
          <w:rPr>
            <w:rFonts w:cs="Arial"/>
            <w:color w:val="auto"/>
            <w:szCs w:val="20"/>
          </w:rPr>
          <w:t>Data Producers must verify that the dataset conforms to the S-</w:t>
        </w:r>
      </w:ins>
      <w:ins w:id="1329" w:author="Gert Morlion" w:date="2024-08-26T11:21:00Z" w16du:dateUtc="2024-08-26T09:21:00Z">
        <w:r>
          <w:rPr>
            <w:rFonts w:cs="Arial"/>
            <w:color w:val="auto"/>
            <w:szCs w:val="20"/>
          </w:rPr>
          <w:t>4</w:t>
        </w:r>
      </w:ins>
      <w:ins w:id="1330" w:author="Gert Morlion" w:date="2024-08-26T11:20:00Z">
        <w:r>
          <w:rPr>
            <w:rFonts w:cs="Arial"/>
            <w:color w:val="auto"/>
            <w:szCs w:val="20"/>
          </w:rPr>
          <w:t>01 Feature Catalogue and rules described in the S-</w:t>
        </w:r>
      </w:ins>
      <w:ins w:id="1331" w:author="Gert Morlion" w:date="2024-08-26T11:21:00Z" w16du:dateUtc="2024-08-26T09:21:00Z">
        <w:r>
          <w:rPr>
            <w:rFonts w:cs="Arial"/>
            <w:color w:val="auto"/>
            <w:szCs w:val="20"/>
          </w:rPr>
          <w:t>4</w:t>
        </w:r>
      </w:ins>
      <w:ins w:id="133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333" w:author="Gert Morlion" w:date="2024-08-26T11:21:00Z" w16du:dateUtc="2024-08-26T09:21:00Z">
        <w:r>
          <w:rPr>
            <w:rFonts w:cs="Arial"/>
            <w:color w:val="auto"/>
            <w:szCs w:val="20"/>
          </w:rPr>
          <w:t>4</w:t>
        </w:r>
      </w:ins>
      <w:ins w:id="1334" w:author="Gert Morlion" w:date="2024-08-26T11:20:00Z">
        <w:r>
          <w:rPr>
            <w:rFonts w:cs="Arial"/>
            <w:color w:val="auto"/>
            <w:szCs w:val="20"/>
          </w:rPr>
          <w:t xml:space="preserve">01 Annex C – </w:t>
        </w:r>
        <w:r>
          <w:rPr>
            <w:rFonts w:cs="Arial"/>
            <w:i/>
            <w:color w:val="auto"/>
            <w:szCs w:val="20"/>
          </w:rPr>
          <w:t>S-</w:t>
        </w:r>
      </w:ins>
      <w:ins w:id="1335" w:author="Gert Morlion" w:date="2024-08-26T11:21:00Z" w16du:dateUtc="2024-08-26T09:21:00Z">
        <w:r>
          <w:rPr>
            <w:rFonts w:cs="Arial"/>
            <w:i/>
            <w:color w:val="auto"/>
            <w:szCs w:val="20"/>
          </w:rPr>
          <w:t>4</w:t>
        </w:r>
      </w:ins>
      <w:ins w:id="133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1337" w:author="Gert Morlion" w:date="2024-08-26T11:20:00Z"/>
          <w:rFonts w:cs="Arial"/>
          <w:color w:val="auto"/>
          <w:szCs w:val="20"/>
        </w:rPr>
      </w:pPr>
      <w:ins w:id="1338" w:author="Gert Morlion" w:date="2024-08-26T11:20:00Z">
        <w:r>
          <w:rPr>
            <w:rFonts w:cs="Arial"/>
            <w:color w:val="auto"/>
            <w:szCs w:val="20"/>
          </w:rPr>
          <w:t>If no domain consistency checks classified as Critical in S-</w:t>
        </w:r>
      </w:ins>
      <w:ins w:id="1339" w:author="Gert Morlion" w:date="2024-08-26T11:22:00Z" w16du:dateUtc="2024-08-26T09:22:00Z">
        <w:r>
          <w:rPr>
            <w:rFonts w:cs="Arial"/>
            <w:color w:val="auto"/>
            <w:szCs w:val="20"/>
          </w:rPr>
          <w:t>4</w:t>
        </w:r>
      </w:ins>
      <w:ins w:id="1340"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Kop3"/>
        <w:tabs>
          <w:tab w:val="clear" w:pos="660"/>
          <w:tab w:val="clear" w:pos="880"/>
          <w:tab w:val="left" w:pos="851"/>
        </w:tabs>
        <w:spacing w:before="120" w:after="120" w:line="240" w:lineRule="auto"/>
        <w:ind w:left="851" w:hanging="851"/>
        <w:jc w:val="both"/>
        <w:rPr>
          <w:ins w:id="1341" w:author="Gert Morlion" w:date="2024-08-26T11:20:00Z"/>
        </w:rPr>
      </w:pPr>
      <w:bookmarkStart w:id="1342" w:name="_Toc170072386"/>
      <w:ins w:id="1343" w:author="Gert Morlion" w:date="2024-08-26T11:20:00Z">
        <w:r w:rsidRPr="0014612C">
          <w:t>Format consistency</w:t>
        </w:r>
        <w:bookmarkEnd w:id="1342"/>
      </w:ins>
    </w:p>
    <w:p w14:paraId="40D8915B" w14:textId="5C45E9A6" w:rsidR="009C79EF" w:rsidRDefault="009C79EF" w:rsidP="009C79EF">
      <w:pPr>
        <w:pStyle w:val="ParagraphText"/>
        <w:spacing w:after="120"/>
        <w:jc w:val="both"/>
        <w:rPr>
          <w:ins w:id="1344" w:author="Gert Morlion" w:date="2024-08-26T11:20:00Z"/>
          <w:rFonts w:cs="Arial"/>
          <w:color w:val="auto"/>
          <w:szCs w:val="20"/>
        </w:rPr>
      </w:pPr>
      <w:ins w:id="1345" w:author="Gert Morlion" w:date="2024-08-26T11:20:00Z">
        <w:r w:rsidRPr="00C835FC">
          <w:rPr>
            <w:rFonts w:cs="Arial"/>
            <w:color w:val="auto"/>
            <w:szCs w:val="20"/>
          </w:rPr>
          <w:t>Format Consistency is applicable for S-</w:t>
        </w:r>
      </w:ins>
      <w:ins w:id="1346" w:author="Gert Morlion" w:date="2024-08-26T11:22:00Z" w16du:dateUtc="2024-08-26T09:22:00Z">
        <w:r>
          <w:rPr>
            <w:rFonts w:cs="Arial"/>
            <w:color w:val="auto"/>
            <w:szCs w:val="20"/>
          </w:rPr>
          <w:t>4</w:t>
        </w:r>
      </w:ins>
      <w:ins w:id="1347"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1348" w:author="Gert Morlion" w:date="2024-08-26T11:20:00Z"/>
          <w:rFonts w:cs="Arial"/>
          <w:color w:val="auto"/>
          <w:szCs w:val="20"/>
        </w:rPr>
      </w:pPr>
      <w:ins w:id="1349" w:author="Gert Morlion" w:date="2024-08-26T11:20:00Z">
        <w:r>
          <w:rPr>
            <w:rFonts w:cs="Arial"/>
            <w:color w:val="auto"/>
            <w:szCs w:val="20"/>
          </w:rPr>
          <w:lastRenderedPageBreak/>
          <w:t>Data Producers must verify that the dataset conforms to S-</w:t>
        </w:r>
      </w:ins>
      <w:ins w:id="1350" w:author="Gert Morlion" w:date="2024-08-26T11:22:00Z" w16du:dateUtc="2024-08-26T09:22:00Z">
        <w:r>
          <w:rPr>
            <w:rFonts w:cs="Arial"/>
            <w:color w:val="auto"/>
            <w:szCs w:val="20"/>
          </w:rPr>
          <w:t>4</w:t>
        </w:r>
      </w:ins>
      <w:ins w:id="1351"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1352" w:author="Gert Morlion" w:date="2024-08-26T11:22:00Z" w16du:dateUtc="2024-08-26T09:22:00Z">
        <w:r>
          <w:rPr>
            <w:rFonts w:cs="Arial"/>
            <w:color w:val="auto"/>
            <w:szCs w:val="20"/>
          </w:rPr>
          <w:t>4</w:t>
        </w:r>
      </w:ins>
      <w:ins w:id="1353" w:author="Gert Morlion" w:date="2024-08-26T11:20:00Z">
        <w:r>
          <w:rPr>
            <w:rFonts w:cs="Arial"/>
            <w:color w:val="auto"/>
            <w:szCs w:val="20"/>
          </w:rPr>
          <w:t xml:space="preserve">01 Annex C – </w:t>
        </w:r>
        <w:r>
          <w:rPr>
            <w:rFonts w:cs="Arial"/>
            <w:i/>
            <w:color w:val="auto"/>
            <w:szCs w:val="20"/>
          </w:rPr>
          <w:t>S-</w:t>
        </w:r>
      </w:ins>
      <w:ins w:id="1354" w:author="Gert Morlion" w:date="2024-08-26T11:22:00Z" w16du:dateUtc="2024-08-26T09:22:00Z">
        <w:r>
          <w:rPr>
            <w:rFonts w:cs="Arial"/>
            <w:i/>
            <w:color w:val="auto"/>
            <w:szCs w:val="20"/>
          </w:rPr>
          <w:t>4</w:t>
        </w:r>
      </w:ins>
      <w:ins w:id="1355"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1356" w:author="Gert Morlion" w:date="2024-08-26T11:20:00Z"/>
          <w:rFonts w:cs="Arial"/>
          <w:color w:val="auto"/>
          <w:szCs w:val="20"/>
        </w:rPr>
      </w:pPr>
      <w:ins w:id="1357" w:author="Gert Morlion" w:date="2024-08-26T11:20:00Z">
        <w:r>
          <w:rPr>
            <w:rFonts w:cs="Arial"/>
            <w:color w:val="auto"/>
            <w:szCs w:val="20"/>
          </w:rPr>
          <w:t>If no format consistency checks classified as Critical in S-</w:t>
        </w:r>
      </w:ins>
      <w:ins w:id="1358" w:author="Gert Morlion" w:date="2024-08-26T11:22:00Z" w16du:dateUtc="2024-08-26T09:22:00Z">
        <w:r>
          <w:rPr>
            <w:rFonts w:cs="Arial"/>
            <w:color w:val="auto"/>
            <w:szCs w:val="20"/>
          </w:rPr>
          <w:t>4</w:t>
        </w:r>
      </w:ins>
      <w:ins w:id="1359"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60" w:author="Gert Morlion" w:date="2024-08-26T11:20:00Z"/>
        </w:rPr>
      </w:pPr>
      <w:bookmarkStart w:id="1361" w:name="_Toc170072387"/>
      <w:ins w:id="1362" w:author="Gert Morlion" w:date="2024-08-26T11:20:00Z">
        <w:r>
          <w:t>Topological</w:t>
        </w:r>
        <w:r w:rsidRPr="00AB2995">
          <w:t xml:space="preserve"> consistency</w:t>
        </w:r>
        <w:bookmarkEnd w:id="1361"/>
      </w:ins>
    </w:p>
    <w:p w14:paraId="0E862E7F" w14:textId="3958D1CC" w:rsidR="009C79EF" w:rsidRPr="009C79EF" w:rsidRDefault="009C79EF" w:rsidP="009C79EF">
      <w:pPr>
        <w:pStyle w:val="ParagraphText"/>
        <w:spacing w:after="120"/>
        <w:jc w:val="both"/>
        <w:rPr>
          <w:ins w:id="1363" w:author="Gert Morlion" w:date="2024-08-26T11:20:00Z"/>
          <w:rFonts w:eastAsia="DengXian" w:cs="Arial"/>
          <w:color w:val="auto"/>
          <w:szCs w:val="20"/>
          <w:lang w:eastAsia="zh-CN"/>
        </w:rPr>
      </w:pPr>
      <w:ins w:id="1364" w:author="Gert Morlion" w:date="2024-08-26T11:20:00Z">
        <w:r w:rsidRPr="00ED1B8E">
          <w:rPr>
            <w:rFonts w:cs="Arial"/>
            <w:color w:val="auto"/>
            <w:szCs w:val="20"/>
          </w:rPr>
          <w:t>Topological consistency is applicable for S-</w:t>
        </w:r>
      </w:ins>
      <w:ins w:id="1365" w:author="Gert Morlion" w:date="2024-08-26T11:22:00Z" w16du:dateUtc="2024-08-26T09:22:00Z">
        <w:r>
          <w:rPr>
            <w:rFonts w:cs="Arial"/>
            <w:color w:val="auto"/>
            <w:szCs w:val="20"/>
          </w:rPr>
          <w:t>4</w:t>
        </w:r>
      </w:ins>
      <w:ins w:id="1366"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1367" w:author="Gert Morlion" w:date="2024-08-26T11:20:00Z"/>
          <w:rFonts w:cs="Arial"/>
          <w:color w:val="auto"/>
          <w:szCs w:val="20"/>
        </w:rPr>
      </w:pPr>
      <w:ins w:id="1368" w:author="Gert Morlion" w:date="2024-08-26T11:20:00Z">
        <w:r>
          <w:rPr>
            <w:rFonts w:cs="Arial"/>
            <w:color w:val="auto"/>
            <w:szCs w:val="20"/>
          </w:rPr>
          <w:t>Data Producers must verify that the dataset conforms to the requirements for topology set out in Section 4 of this document. S-</w:t>
        </w:r>
      </w:ins>
      <w:ins w:id="1369" w:author="Gert Morlion" w:date="2024-08-26T11:22:00Z" w16du:dateUtc="2024-08-26T09:22:00Z">
        <w:r>
          <w:rPr>
            <w:rFonts w:cs="Arial"/>
            <w:color w:val="auto"/>
            <w:szCs w:val="20"/>
          </w:rPr>
          <w:t>4</w:t>
        </w:r>
      </w:ins>
      <w:ins w:id="1370" w:author="Gert Morlion" w:date="2024-08-26T11:20:00Z">
        <w:r>
          <w:rPr>
            <w:rFonts w:cs="Arial"/>
            <w:color w:val="auto"/>
            <w:szCs w:val="20"/>
          </w:rPr>
          <w:t xml:space="preserve">01 Annex C – </w:t>
        </w:r>
        <w:r>
          <w:rPr>
            <w:rFonts w:cs="Arial"/>
            <w:i/>
            <w:color w:val="auto"/>
            <w:szCs w:val="20"/>
          </w:rPr>
          <w:t>S-</w:t>
        </w:r>
      </w:ins>
      <w:ins w:id="1371" w:author="Gert Morlion" w:date="2024-08-26T11:22:00Z" w16du:dateUtc="2024-08-26T09:22:00Z">
        <w:r>
          <w:rPr>
            <w:rFonts w:cs="Arial"/>
            <w:i/>
            <w:color w:val="auto"/>
            <w:szCs w:val="20"/>
          </w:rPr>
          <w:t>4</w:t>
        </w:r>
      </w:ins>
      <w:ins w:id="137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1373" w:author="Gert Morlion" w:date="2024-08-26T11:20:00Z"/>
          <w:rFonts w:cs="Arial"/>
          <w:color w:val="auto"/>
          <w:szCs w:val="20"/>
        </w:rPr>
      </w:pPr>
      <w:ins w:id="1374" w:author="Gert Morlion" w:date="2024-08-26T11:20:00Z">
        <w:r>
          <w:rPr>
            <w:rFonts w:cs="Arial"/>
            <w:color w:val="auto"/>
            <w:szCs w:val="20"/>
          </w:rPr>
          <w:t>If no topological consistency checks classified as Critical in S-</w:t>
        </w:r>
      </w:ins>
      <w:ins w:id="1375" w:author="Gert Morlion" w:date="2024-08-26T11:22:00Z" w16du:dateUtc="2024-08-26T09:22:00Z">
        <w:r>
          <w:rPr>
            <w:rFonts w:cs="Arial"/>
            <w:color w:val="auto"/>
            <w:szCs w:val="20"/>
          </w:rPr>
          <w:t>4</w:t>
        </w:r>
      </w:ins>
      <w:ins w:id="1376"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1377" w:author="Gert Morlion" w:date="2024-08-26T11:20:00Z"/>
          <w:rFonts w:cs="Arial"/>
          <w:color w:val="auto"/>
          <w:szCs w:val="20"/>
        </w:rPr>
      </w:pPr>
    </w:p>
    <w:p w14:paraId="57C9F4E2" w14:textId="77777777" w:rsidR="009C79EF" w:rsidRPr="007F395B" w:rsidRDefault="009C79EF" w:rsidP="009C79EF">
      <w:pPr>
        <w:pStyle w:val="Kop2"/>
        <w:tabs>
          <w:tab w:val="clear" w:pos="540"/>
        </w:tabs>
        <w:spacing w:before="120" w:after="200" w:line="240" w:lineRule="auto"/>
        <w:ind w:left="709" w:hanging="709"/>
        <w:rPr>
          <w:ins w:id="1378" w:author="Gert Morlion" w:date="2024-08-26T11:20:00Z"/>
        </w:rPr>
      </w:pPr>
      <w:bookmarkStart w:id="1379" w:name="_Toc170072388"/>
      <w:ins w:id="1380" w:author="Gert Morlion" w:date="2024-08-26T11:20:00Z">
        <w:r w:rsidRPr="007F395B">
          <w:t>Positional uncertainty and accuracy</w:t>
        </w:r>
        <w:bookmarkEnd w:id="1379"/>
      </w:ins>
    </w:p>
    <w:p w14:paraId="79C46C7F"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81" w:author="Gert Morlion" w:date="2024-08-26T11:20:00Z"/>
        </w:rPr>
      </w:pPr>
      <w:bookmarkStart w:id="1382" w:name="_Toc170072389"/>
      <w:ins w:id="1383" w:author="Gert Morlion" w:date="2024-08-26T11:20:00Z">
        <w:r w:rsidRPr="007F395B">
          <w:t>Absolute or external accuracy</w:t>
        </w:r>
        <w:bookmarkEnd w:id="1382"/>
      </w:ins>
    </w:p>
    <w:p w14:paraId="7F8341A3" w14:textId="3873518C" w:rsidR="009C79EF" w:rsidRDefault="009C79EF" w:rsidP="009C79EF">
      <w:pPr>
        <w:pStyle w:val="ParagraphText"/>
        <w:spacing w:after="120"/>
        <w:jc w:val="both"/>
        <w:rPr>
          <w:ins w:id="1384" w:author="Gert Morlion" w:date="2024-08-26T11:20:00Z"/>
          <w:rFonts w:cs="Arial"/>
          <w:color w:val="auto"/>
          <w:szCs w:val="20"/>
        </w:rPr>
      </w:pPr>
      <w:ins w:id="1385" w:author="Gert Morlion" w:date="2024-08-26T11:20:00Z">
        <w:r w:rsidRPr="00C43BD7">
          <w:rPr>
            <w:rFonts w:cs="Arial"/>
            <w:color w:val="auto"/>
            <w:szCs w:val="20"/>
          </w:rPr>
          <w:t>Absolute or external accuracy is applicable for S-</w:t>
        </w:r>
      </w:ins>
      <w:ins w:id="1386" w:author="Gert Morlion" w:date="2024-08-26T11:22:00Z" w16du:dateUtc="2024-08-26T09:22:00Z">
        <w:r>
          <w:rPr>
            <w:rFonts w:cs="Arial"/>
            <w:color w:val="auto"/>
            <w:szCs w:val="20"/>
          </w:rPr>
          <w:t>4</w:t>
        </w:r>
      </w:ins>
      <w:ins w:id="1387"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1388" w:author="Gert Morlion" w:date="2024-08-26T11:20:00Z"/>
          <w:rFonts w:eastAsia="DengXian" w:cs="Arial"/>
          <w:color w:val="auto"/>
          <w:szCs w:val="20"/>
          <w:lang w:eastAsia="zh-CN"/>
        </w:rPr>
      </w:pPr>
      <w:ins w:id="1389" w:author="Gert Morlion" w:date="2024-08-26T11:20:00Z">
        <w:r>
          <w:rPr>
            <w:rFonts w:cs="Arial"/>
            <w:color w:val="auto"/>
            <w:szCs w:val="20"/>
          </w:rPr>
          <w:t>Data Producers must verify the absolute accuracy of S-</w:t>
        </w:r>
      </w:ins>
      <w:ins w:id="1390" w:author="Gert Morlion" w:date="2024-08-26T11:22:00Z" w16du:dateUtc="2024-08-26T09:22:00Z">
        <w:r>
          <w:rPr>
            <w:rFonts w:cs="Arial"/>
            <w:color w:val="auto"/>
            <w:szCs w:val="20"/>
          </w:rPr>
          <w:t>4</w:t>
        </w:r>
      </w:ins>
      <w:ins w:id="1391" w:author="Gert Morlion" w:date="2024-08-26T11:20:00Z">
        <w:r>
          <w:rPr>
            <w:rFonts w:cs="Arial"/>
            <w:color w:val="auto"/>
            <w:szCs w:val="20"/>
          </w:rPr>
          <w:t>01 datasets and ensure that they achieve an adequate accuracy. Additionally the relevant metadata features and attributes as described in S-</w:t>
        </w:r>
      </w:ins>
      <w:ins w:id="1392" w:author="Gert Morlion" w:date="2024-08-26T11:22:00Z" w16du:dateUtc="2024-08-26T09:22:00Z">
        <w:r>
          <w:rPr>
            <w:rFonts w:cs="Arial"/>
            <w:color w:val="auto"/>
            <w:szCs w:val="20"/>
          </w:rPr>
          <w:t>4</w:t>
        </w:r>
      </w:ins>
      <w:ins w:id="139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394" w:author="Gert Morlion" w:date="2024-08-26T11:20:00Z"/>
        </w:rPr>
      </w:pPr>
      <w:bookmarkStart w:id="1395" w:name="_Toc170072390"/>
      <w:ins w:id="1396" w:author="Gert Morlion" w:date="2024-08-26T11:20:00Z">
        <w:r w:rsidRPr="00F738E1">
          <w:t>Vertical position accuracy</w:t>
        </w:r>
        <w:bookmarkEnd w:id="1395"/>
      </w:ins>
    </w:p>
    <w:p w14:paraId="40648BC3" w14:textId="10CF02F8" w:rsidR="009C79EF" w:rsidRDefault="009C79EF" w:rsidP="009C79EF">
      <w:pPr>
        <w:pStyle w:val="ParagraphText"/>
        <w:spacing w:after="120"/>
        <w:jc w:val="both"/>
        <w:rPr>
          <w:ins w:id="1397" w:author="Gert Morlion" w:date="2024-08-26T11:20:00Z"/>
          <w:rFonts w:cs="Arial"/>
          <w:color w:val="auto"/>
          <w:szCs w:val="20"/>
        </w:rPr>
      </w:pPr>
      <w:ins w:id="1398" w:author="Gert Morlion" w:date="2024-08-26T11:20:00Z">
        <w:r w:rsidRPr="001B179C">
          <w:rPr>
            <w:rFonts w:cs="Arial"/>
            <w:color w:val="auto"/>
            <w:szCs w:val="20"/>
          </w:rPr>
          <w:t>Vertical position accuracy is applicable for S-</w:t>
        </w:r>
      </w:ins>
      <w:ins w:id="1399" w:author="Gert Morlion" w:date="2024-08-26T11:23:00Z" w16du:dateUtc="2024-08-26T09:23:00Z">
        <w:r>
          <w:rPr>
            <w:rFonts w:cs="Arial"/>
            <w:color w:val="auto"/>
            <w:szCs w:val="20"/>
          </w:rPr>
          <w:t>4</w:t>
        </w:r>
      </w:ins>
      <w:ins w:id="1400"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1401" w:author="Gert Morlion" w:date="2024-08-26T11:20:00Z"/>
          <w:rFonts w:eastAsia="DengXian" w:cs="Arial"/>
          <w:color w:val="auto"/>
          <w:szCs w:val="20"/>
          <w:lang w:eastAsia="zh-CN"/>
        </w:rPr>
      </w:pPr>
      <w:ins w:id="1402" w:author="Gert Morlion" w:date="2024-08-26T11:20:00Z">
        <w:r>
          <w:rPr>
            <w:rFonts w:cs="Arial"/>
            <w:color w:val="auto"/>
            <w:szCs w:val="20"/>
          </w:rPr>
          <w:t>Data Producers must verify the vertical position accuracy of S-</w:t>
        </w:r>
      </w:ins>
      <w:ins w:id="1403" w:author="Gert Morlion" w:date="2024-08-26T11:23:00Z" w16du:dateUtc="2024-08-26T09:23:00Z">
        <w:r>
          <w:rPr>
            <w:rFonts w:cs="Arial"/>
            <w:color w:val="auto"/>
            <w:szCs w:val="20"/>
          </w:rPr>
          <w:t>4</w:t>
        </w:r>
      </w:ins>
      <w:ins w:id="1404" w:author="Gert Morlion" w:date="2024-08-26T11:20:00Z">
        <w:r>
          <w:rPr>
            <w:rFonts w:cs="Arial"/>
            <w:color w:val="auto"/>
            <w:szCs w:val="20"/>
          </w:rPr>
          <w:t>01 datasets and ensure that they achieve an adequate accuracy. The relevant metadata features and attributes as described in S-</w:t>
        </w:r>
      </w:ins>
      <w:ins w:id="1405" w:author="Gert Morlion" w:date="2024-08-26T11:23:00Z" w16du:dateUtc="2024-08-26T09:23:00Z">
        <w:r>
          <w:rPr>
            <w:rFonts w:cs="Arial"/>
            <w:color w:val="auto"/>
            <w:szCs w:val="20"/>
          </w:rPr>
          <w:t>4</w:t>
        </w:r>
      </w:ins>
      <w:ins w:id="140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Kop3"/>
        <w:tabs>
          <w:tab w:val="clear" w:pos="660"/>
          <w:tab w:val="clear" w:pos="880"/>
          <w:tab w:val="left" w:pos="851"/>
        </w:tabs>
        <w:spacing w:before="120" w:after="120" w:line="240" w:lineRule="auto"/>
        <w:ind w:left="851" w:hanging="851"/>
        <w:jc w:val="both"/>
        <w:rPr>
          <w:ins w:id="1407" w:author="Gert Morlion" w:date="2024-08-26T11:20:00Z"/>
        </w:rPr>
      </w:pPr>
      <w:bookmarkStart w:id="1408" w:name="_Toc170072391"/>
      <w:ins w:id="1409" w:author="Gert Morlion" w:date="2024-08-26T11:20:00Z">
        <w:r w:rsidRPr="00507803">
          <w:t>Horizontal position accuracy</w:t>
        </w:r>
        <w:bookmarkEnd w:id="1408"/>
      </w:ins>
    </w:p>
    <w:p w14:paraId="1C7A7976" w14:textId="41FC2FFE" w:rsidR="009C79EF" w:rsidRPr="009C79EF" w:rsidRDefault="009C79EF" w:rsidP="009C79EF">
      <w:pPr>
        <w:pStyle w:val="ParagraphText"/>
        <w:spacing w:after="120"/>
        <w:jc w:val="both"/>
        <w:rPr>
          <w:ins w:id="1410" w:author="Gert Morlion" w:date="2024-08-26T11:20:00Z"/>
          <w:rFonts w:eastAsia="DengXian" w:cs="Arial"/>
          <w:color w:val="auto"/>
          <w:szCs w:val="20"/>
          <w:lang w:eastAsia="zh-CN"/>
        </w:rPr>
      </w:pPr>
      <w:ins w:id="1411" w:author="Gert Morlion" w:date="2024-08-26T11:20:00Z">
        <w:r w:rsidRPr="001B179C">
          <w:rPr>
            <w:rFonts w:cs="Arial"/>
            <w:color w:val="auto"/>
            <w:szCs w:val="20"/>
          </w:rPr>
          <w:t>Horizontal position accuracy is applicable for S-</w:t>
        </w:r>
      </w:ins>
      <w:ins w:id="1412" w:author="Gert Morlion" w:date="2024-08-26T11:23:00Z" w16du:dateUtc="2024-08-26T09:23:00Z">
        <w:r>
          <w:rPr>
            <w:rFonts w:cs="Arial"/>
            <w:color w:val="auto"/>
            <w:szCs w:val="20"/>
          </w:rPr>
          <w:t>4</w:t>
        </w:r>
      </w:ins>
      <w:ins w:id="1413"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1414" w:author="Gert Morlion" w:date="2024-08-26T11:20:00Z"/>
          <w:rFonts w:cs="Arial"/>
          <w:color w:val="auto"/>
          <w:szCs w:val="20"/>
        </w:rPr>
      </w:pPr>
      <w:ins w:id="1415"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1416" w:author="Gert Morlion" w:date="2024-08-26T11:23:00Z" w16du:dateUtc="2024-08-26T09:23:00Z">
        <w:r>
          <w:rPr>
            <w:rFonts w:cs="Arial"/>
            <w:color w:val="auto"/>
            <w:szCs w:val="20"/>
          </w:rPr>
          <w:t>4</w:t>
        </w:r>
      </w:ins>
      <w:ins w:id="1417"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1418" w:author="Gert Morlion" w:date="2024-08-26T11:23:00Z" w16du:dateUtc="2024-08-26T09:23:00Z">
        <w:r>
          <w:rPr>
            <w:rFonts w:cs="Arial"/>
            <w:color w:val="auto"/>
            <w:szCs w:val="20"/>
          </w:rPr>
          <w:t>4</w:t>
        </w:r>
      </w:ins>
      <w:ins w:id="141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20" w:author="Gert Morlion" w:date="2024-08-26T11:20:00Z"/>
        </w:rPr>
      </w:pPr>
      <w:bookmarkStart w:id="1421" w:name="_Toc170072392"/>
      <w:ins w:id="1422" w:author="Gert Morlion" w:date="2024-08-26T11:20:00Z">
        <w:r w:rsidRPr="00F738E1">
          <w:t>Relative or internal accuracy</w:t>
        </w:r>
        <w:bookmarkEnd w:id="1421"/>
      </w:ins>
    </w:p>
    <w:p w14:paraId="4A4B2CC3" w14:textId="327AA327" w:rsidR="009C79EF" w:rsidRPr="009C79EF" w:rsidRDefault="009C79EF" w:rsidP="009C79EF">
      <w:pPr>
        <w:pStyle w:val="ParagraphText"/>
        <w:spacing w:after="120"/>
        <w:jc w:val="both"/>
        <w:rPr>
          <w:ins w:id="1423" w:author="Gert Morlion" w:date="2024-08-26T11:20:00Z"/>
          <w:rFonts w:eastAsia="DengXian" w:cs="Arial"/>
          <w:color w:val="auto"/>
          <w:szCs w:val="20"/>
          <w:lang w:eastAsia="zh-CN"/>
        </w:rPr>
      </w:pPr>
      <w:ins w:id="1424" w:author="Gert Morlion" w:date="2024-08-26T11:20:00Z">
        <w:r w:rsidRPr="00B53358">
          <w:rPr>
            <w:rFonts w:cs="Arial"/>
            <w:color w:val="auto"/>
            <w:szCs w:val="20"/>
          </w:rPr>
          <w:t>Relative or internal accuracy is applicable for S-</w:t>
        </w:r>
      </w:ins>
      <w:ins w:id="1425" w:author="Gert Morlion" w:date="2024-08-26T11:23:00Z" w16du:dateUtc="2024-08-26T09:23:00Z">
        <w:r>
          <w:rPr>
            <w:rFonts w:cs="Arial"/>
            <w:color w:val="auto"/>
            <w:szCs w:val="20"/>
          </w:rPr>
          <w:t>4</w:t>
        </w:r>
      </w:ins>
      <w:ins w:id="1426"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1427" w:author="Gert Morlion" w:date="2024-08-26T11:20:00Z"/>
          <w:rFonts w:eastAsia="DengXian" w:cs="Arial"/>
          <w:color w:val="auto"/>
          <w:szCs w:val="20"/>
          <w:lang w:eastAsia="zh-CN"/>
        </w:rPr>
      </w:pPr>
      <w:ins w:id="1428"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1429" w:author="Gert Morlion" w:date="2024-08-26T11:23:00Z" w16du:dateUtc="2024-08-26T09:23:00Z">
        <w:r>
          <w:rPr>
            <w:rFonts w:cs="Arial"/>
            <w:color w:val="auto"/>
            <w:szCs w:val="20"/>
          </w:rPr>
          <w:t>4</w:t>
        </w:r>
      </w:ins>
      <w:ins w:id="1430"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31" w:author="Gert Morlion" w:date="2024-08-26T11:20:00Z"/>
        </w:rPr>
      </w:pPr>
      <w:bookmarkStart w:id="1432" w:name="_Toc170072393"/>
      <w:ins w:id="1433" w:author="Gert Morlion" w:date="2024-08-26T11:20:00Z">
        <w:r w:rsidRPr="00F738E1">
          <w:t>Gridded data positional accuracy</w:t>
        </w:r>
        <w:bookmarkEnd w:id="1432"/>
      </w:ins>
    </w:p>
    <w:p w14:paraId="229F976F" w14:textId="3958C860" w:rsidR="009C79EF" w:rsidRPr="009C79EF" w:rsidRDefault="009C79EF" w:rsidP="009C79EF">
      <w:pPr>
        <w:pStyle w:val="ParagraphText"/>
        <w:spacing w:after="120"/>
        <w:jc w:val="both"/>
        <w:rPr>
          <w:ins w:id="1434" w:author="Gert Morlion" w:date="2024-08-26T11:20:00Z"/>
          <w:rFonts w:eastAsia="DengXian" w:cs="Arial"/>
          <w:color w:val="auto"/>
          <w:szCs w:val="20"/>
          <w:lang w:eastAsia="zh-CN"/>
        </w:rPr>
      </w:pPr>
      <w:ins w:id="1435"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1436" w:author="Gert Morlion" w:date="2024-08-26T11:23:00Z" w16du:dateUtc="2024-08-26T09:23:00Z">
        <w:r>
          <w:rPr>
            <w:rFonts w:cs="Arial"/>
            <w:color w:val="auto"/>
            <w:szCs w:val="20"/>
          </w:rPr>
          <w:t>4</w:t>
        </w:r>
      </w:ins>
      <w:ins w:id="1437"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1438" w:author="Gert Morlion" w:date="2024-08-26T11:20:00Z"/>
          <w:rFonts w:cs="Arial"/>
          <w:color w:val="auto"/>
          <w:szCs w:val="20"/>
        </w:rPr>
      </w:pPr>
    </w:p>
    <w:p w14:paraId="7DA6B2B2" w14:textId="77777777" w:rsidR="009C79EF" w:rsidRPr="007F395B" w:rsidRDefault="009C79EF" w:rsidP="009C79EF">
      <w:pPr>
        <w:pStyle w:val="Kop2"/>
        <w:tabs>
          <w:tab w:val="clear" w:pos="540"/>
        </w:tabs>
        <w:spacing w:before="120" w:after="200" w:line="240" w:lineRule="auto"/>
        <w:ind w:left="709" w:hanging="709"/>
        <w:rPr>
          <w:ins w:id="1439" w:author="Gert Morlion" w:date="2024-08-26T11:20:00Z"/>
        </w:rPr>
      </w:pPr>
      <w:bookmarkStart w:id="1440" w:name="_Toc170072394"/>
      <w:ins w:id="1441" w:author="Gert Morlion" w:date="2024-08-26T11:20:00Z">
        <w:r w:rsidRPr="008F63E6">
          <w:t>Thematic accuracy</w:t>
        </w:r>
        <w:bookmarkEnd w:id="1440"/>
      </w:ins>
    </w:p>
    <w:p w14:paraId="7F225F7B"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42" w:author="Gert Morlion" w:date="2024-08-26T11:20:00Z"/>
        </w:rPr>
      </w:pPr>
      <w:bookmarkStart w:id="1443" w:name="_Toc170072395"/>
      <w:ins w:id="1444" w:author="Gert Morlion" w:date="2024-08-26T11:20:00Z">
        <w:r w:rsidRPr="008F63E6">
          <w:t>Thematic classification correctness</w:t>
        </w:r>
        <w:bookmarkEnd w:id="1443"/>
      </w:ins>
    </w:p>
    <w:p w14:paraId="64B5E599" w14:textId="650B5BFA" w:rsidR="009C79EF" w:rsidRPr="009C79EF" w:rsidRDefault="009C79EF" w:rsidP="009C79EF">
      <w:pPr>
        <w:pStyle w:val="ParagraphText"/>
        <w:spacing w:after="120"/>
        <w:jc w:val="both"/>
        <w:rPr>
          <w:ins w:id="1445" w:author="Gert Morlion" w:date="2024-08-26T11:20:00Z"/>
          <w:rFonts w:eastAsia="DengXian" w:cs="Arial"/>
          <w:color w:val="auto"/>
          <w:szCs w:val="20"/>
          <w:lang w:eastAsia="zh-CN"/>
        </w:rPr>
      </w:pPr>
      <w:ins w:id="1446" w:author="Gert Morlion" w:date="2024-08-26T11:20:00Z">
        <w:r w:rsidRPr="00F75022">
          <w:rPr>
            <w:rFonts w:cs="Arial"/>
            <w:color w:val="auto"/>
            <w:szCs w:val="20"/>
          </w:rPr>
          <w:t>Thematic classification correctness is applicable for S-</w:t>
        </w:r>
      </w:ins>
      <w:ins w:id="1447" w:author="Gert Morlion" w:date="2024-08-26T11:23:00Z" w16du:dateUtc="2024-08-26T09:23:00Z">
        <w:r>
          <w:rPr>
            <w:rFonts w:cs="Arial"/>
            <w:color w:val="auto"/>
            <w:szCs w:val="20"/>
          </w:rPr>
          <w:t>4</w:t>
        </w:r>
      </w:ins>
      <w:ins w:id="1448"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1449" w:author="Gert Morlion" w:date="2024-08-26T11:20:00Z"/>
          <w:rFonts w:cs="Arial"/>
          <w:color w:val="auto"/>
          <w:szCs w:val="20"/>
        </w:rPr>
      </w:pPr>
      <w:ins w:id="1450" w:author="Gert Morlion" w:date="2024-08-26T11:20:00Z">
        <w:r>
          <w:rPr>
            <w:rFonts w:cs="Arial"/>
            <w:color w:val="auto"/>
            <w:szCs w:val="20"/>
          </w:rPr>
          <w:t>Data Producers must verify that features have been encoded correctly when included in the S-</w:t>
        </w:r>
      </w:ins>
      <w:ins w:id="1451" w:author="Gert Morlion" w:date="2024-08-26T11:23:00Z" w16du:dateUtc="2024-08-26T09:23:00Z">
        <w:r>
          <w:rPr>
            <w:rFonts w:cs="Arial"/>
            <w:color w:val="auto"/>
            <w:szCs w:val="20"/>
          </w:rPr>
          <w:t>4</w:t>
        </w:r>
      </w:ins>
      <w:ins w:id="1452" w:author="Gert Morlion" w:date="2024-08-26T11:20:00Z">
        <w:r>
          <w:rPr>
            <w:rFonts w:cs="Arial"/>
            <w:color w:val="auto"/>
            <w:szCs w:val="20"/>
          </w:rPr>
          <w:t>01 dataset. Encoded features must conform to the S-</w:t>
        </w:r>
      </w:ins>
      <w:ins w:id="1453" w:author="Gert Morlion" w:date="2024-08-26T11:23:00Z" w16du:dateUtc="2024-08-26T09:23:00Z">
        <w:r>
          <w:rPr>
            <w:rFonts w:cs="Arial"/>
            <w:color w:val="auto"/>
            <w:szCs w:val="20"/>
          </w:rPr>
          <w:t>4</w:t>
        </w:r>
      </w:ins>
      <w:ins w:id="1454"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1455" w:author="Gert Morlion" w:date="2024-08-26T11:24:00Z" w16du:dateUtc="2024-08-26T09:24:00Z">
        <w:r w:rsidR="000C689E">
          <w:rPr>
            <w:rFonts w:cs="Arial"/>
            <w:color w:val="auto"/>
            <w:szCs w:val="20"/>
          </w:rPr>
          <w:t>4</w:t>
        </w:r>
      </w:ins>
      <w:ins w:id="145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57" w:author="Gert Morlion" w:date="2024-08-26T11:24:00Z" w16du:dateUtc="2024-08-26T09:24:00Z">
        <w:r w:rsidR="000C689E">
          <w:rPr>
            <w:rFonts w:cs="Arial"/>
            <w:color w:val="auto"/>
            <w:szCs w:val="20"/>
          </w:rPr>
          <w:t>4</w:t>
        </w:r>
      </w:ins>
      <w:ins w:id="1458" w:author="Gert Morlion" w:date="2024-08-26T11:20:00Z">
        <w:r>
          <w:rPr>
            <w:rFonts w:cs="Arial"/>
            <w:color w:val="auto"/>
            <w:szCs w:val="20"/>
          </w:rPr>
          <w:t xml:space="preserve">01 Annex C – </w:t>
        </w:r>
        <w:r>
          <w:rPr>
            <w:rFonts w:cs="Arial"/>
            <w:i/>
            <w:color w:val="auto"/>
            <w:szCs w:val="20"/>
          </w:rPr>
          <w:t>S-</w:t>
        </w:r>
      </w:ins>
      <w:ins w:id="1459" w:author="Gert Morlion" w:date="2024-08-26T11:23:00Z" w16du:dateUtc="2024-08-26T09:23:00Z">
        <w:r w:rsidR="000C689E">
          <w:rPr>
            <w:rFonts w:cs="Arial"/>
            <w:i/>
            <w:color w:val="auto"/>
            <w:szCs w:val="20"/>
          </w:rPr>
          <w:t>4</w:t>
        </w:r>
      </w:ins>
      <w:ins w:id="146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1461" w:author="Gert Morlion" w:date="2024-08-26T11:20:00Z"/>
          <w:rFonts w:cs="Arial"/>
          <w:color w:val="auto"/>
          <w:szCs w:val="20"/>
        </w:rPr>
      </w:pPr>
      <w:ins w:id="1462" w:author="Gert Morlion" w:date="2024-08-26T11:20:00Z">
        <w:r>
          <w:rPr>
            <w:rFonts w:cs="Arial"/>
            <w:color w:val="auto"/>
            <w:szCs w:val="20"/>
          </w:rPr>
          <w:t>If no thematic classification correctness checks classified as Critical in S-</w:t>
        </w:r>
      </w:ins>
      <w:ins w:id="1463" w:author="Gert Morlion" w:date="2024-08-26T11:24:00Z" w16du:dateUtc="2024-08-26T09:24:00Z">
        <w:r w:rsidR="000C689E">
          <w:rPr>
            <w:rFonts w:cs="Arial"/>
            <w:color w:val="auto"/>
            <w:szCs w:val="20"/>
          </w:rPr>
          <w:t>4</w:t>
        </w:r>
      </w:ins>
      <w:ins w:id="1464"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65" w:author="Gert Morlion" w:date="2024-08-26T11:20:00Z"/>
        </w:rPr>
      </w:pPr>
      <w:bookmarkStart w:id="1466" w:name="_Toc170072396"/>
      <w:ins w:id="1467" w:author="Gert Morlion" w:date="2024-08-26T11:20:00Z">
        <w:r w:rsidRPr="008F63E6">
          <w:t>Non-quantitative attribute accuracy</w:t>
        </w:r>
        <w:bookmarkEnd w:id="1466"/>
      </w:ins>
    </w:p>
    <w:p w14:paraId="475375C9" w14:textId="369AE1BE" w:rsidR="009C79EF" w:rsidRPr="009C79EF" w:rsidRDefault="009C79EF" w:rsidP="009C79EF">
      <w:pPr>
        <w:pStyle w:val="ParagraphText"/>
        <w:spacing w:after="120"/>
        <w:jc w:val="both"/>
        <w:rPr>
          <w:ins w:id="1468" w:author="Gert Morlion" w:date="2024-08-26T11:20:00Z"/>
          <w:rFonts w:eastAsia="DengXian" w:cs="Arial"/>
          <w:color w:val="auto"/>
          <w:szCs w:val="20"/>
          <w:lang w:eastAsia="zh-CN"/>
        </w:rPr>
      </w:pPr>
      <w:ins w:id="1469" w:author="Gert Morlion" w:date="2024-08-26T11:20:00Z">
        <w:r w:rsidRPr="00E07191">
          <w:rPr>
            <w:rFonts w:cs="Arial"/>
            <w:color w:val="auto"/>
            <w:szCs w:val="20"/>
          </w:rPr>
          <w:t>Non-quantitative attribute accuracy is applicable for S-</w:t>
        </w:r>
      </w:ins>
      <w:ins w:id="1470" w:author="Gert Morlion" w:date="2024-08-26T11:24:00Z" w16du:dateUtc="2024-08-26T09:24:00Z">
        <w:r w:rsidR="000C689E">
          <w:rPr>
            <w:rFonts w:cs="Arial"/>
            <w:color w:val="auto"/>
            <w:szCs w:val="20"/>
          </w:rPr>
          <w:t>4</w:t>
        </w:r>
      </w:ins>
      <w:ins w:id="1471"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1472" w:author="Gert Morlion" w:date="2024-08-26T11:20:00Z"/>
          <w:rFonts w:cs="Arial"/>
          <w:color w:val="auto"/>
          <w:szCs w:val="20"/>
        </w:rPr>
      </w:pPr>
      <w:ins w:id="1473"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1474" w:author="Gert Morlion" w:date="2024-08-26T11:24:00Z" w16du:dateUtc="2024-08-26T09:24:00Z">
        <w:r w:rsidR="000C689E">
          <w:rPr>
            <w:rFonts w:cs="Arial"/>
            <w:color w:val="auto"/>
            <w:szCs w:val="20"/>
          </w:rPr>
          <w:t>4</w:t>
        </w:r>
      </w:ins>
      <w:ins w:id="1475"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1476" w:author="Gert Morlion" w:date="2024-08-26T11:24:00Z" w16du:dateUtc="2024-08-26T09:24:00Z">
        <w:r w:rsidR="000C689E">
          <w:rPr>
            <w:rFonts w:cs="Arial"/>
            <w:color w:val="auto"/>
            <w:szCs w:val="20"/>
          </w:rPr>
          <w:t>4</w:t>
        </w:r>
      </w:ins>
      <w:ins w:id="1477" w:author="Gert Morlion" w:date="2024-08-26T11:20:00Z">
        <w:r>
          <w:rPr>
            <w:rFonts w:cs="Arial"/>
            <w:color w:val="auto"/>
            <w:szCs w:val="20"/>
          </w:rPr>
          <w:t>01 Feature Catalogue and the rules described in the S-</w:t>
        </w:r>
      </w:ins>
      <w:ins w:id="1478" w:author="Gert Morlion" w:date="2024-08-26T11:24:00Z" w16du:dateUtc="2024-08-26T09:24:00Z">
        <w:r w:rsidR="000C689E">
          <w:rPr>
            <w:rFonts w:cs="Arial"/>
            <w:color w:val="auto"/>
            <w:szCs w:val="20"/>
          </w:rPr>
          <w:t>4</w:t>
        </w:r>
      </w:ins>
      <w:ins w:id="1479"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480" w:author="Gert Morlion" w:date="2024-08-26T11:24:00Z" w16du:dateUtc="2024-08-26T09:24:00Z">
        <w:r w:rsidR="000C689E">
          <w:rPr>
            <w:rFonts w:cs="Arial"/>
            <w:color w:val="auto"/>
            <w:szCs w:val="20"/>
          </w:rPr>
          <w:t>4</w:t>
        </w:r>
      </w:ins>
      <w:ins w:id="1481" w:author="Gert Morlion" w:date="2024-08-26T11:20:00Z">
        <w:r>
          <w:rPr>
            <w:rFonts w:cs="Arial"/>
            <w:color w:val="auto"/>
            <w:szCs w:val="20"/>
          </w:rPr>
          <w:t xml:space="preserve">01 Annex C – </w:t>
        </w:r>
        <w:r>
          <w:rPr>
            <w:rFonts w:cs="Arial"/>
            <w:i/>
            <w:color w:val="auto"/>
            <w:szCs w:val="20"/>
          </w:rPr>
          <w:t>S-</w:t>
        </w:r>
      </w:ins>
      <w:ins w:id="1482" w:author="Gert Morlion" w:date="2024-08-26T11:24:00Z" w16du:dateUtc="2024-08-26T09:24:00Z">
        <w:r w:rsidR="000C689E">
          <w:rPr>
            <w:rFonts w:cs="Arial"/>
            <w:i/>
            <w:color w:val="auto"/>
            <w:szCs w:val="20"/>
          </w:rPr>
          <w:t>4</w:t>
        </w:r>
      </w:ins>
      <w:ins w:id="148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1484" w:author="Gert Morlion" w:date="2024-08-26T11:20:00Z"/>
          <w:rFonts w:cs="Arial"/>
          <w:color w:val="auto"/>
          <w:szCs w:val="20"/>
        </w:rPr>
      </w:pPr>
      <w:ins w:id="1485"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1486" w:author="Gert Morlion" w:date="2024-08-26T11:24:00Z" w16du:dateUtc="2024-08-26T09:24:00Z">
        <w:r w:rsidR="000C689E">
          <w:rPr>
            <w:rFonts w:cs="Arial"/>
            <w:color w:val="auto"/>
            <w:szCs w:val="20"/>
          </w:rPr>
          <w:t>4</w:t>
        </w:r>
      </w:ins>
      <w:ins w:id="1487"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488" w:author="Gert Morlion" w:date="2024-08-26T11:20:00Z"/>
        </w:rPr>
      </w:pPr>
      <w:bookmarkStart w:id="1489" w:name="_Toc170072397"/>
      <w:ins w:id="1490" w:author="Gert Morlion" w:date="2024-08-26T11:20:00Z">
        <w:r w:rsidRPr="008F63E6">
          <w:t>Quantitative attribute accuracy</w:t>
        </w:r>
        <w:bookmarkEnd w:id="1489"/>
      </w:ins>
    </w:p>
    <w:p w14:paraId="13A7B9A3" w14:textId="0B8F89FC" w:rsidR="009C79EF" w:rsidRPr="009C79EF" w:rsidRDefault="009C79EF" w:rsidP="009C79EF">
      <w:pPr>
        <w:pStyle w:val="ParagraphText"/>
        <w:spacing w:after="120"/>
        <w:jc w:val="both"/>
        <w:rPr>
          <w:ins w:id="1491" w:author="Gert Morlion" w:date="2024-08-26T11:20:00Z"/>
          <w:rFonts w:eastAsia="DengXian" w:cs="Arial"/>
          <w:color w:val="auto"/>
          <w:szCs w:val="20"/>
          <w:lang w:eastAsia="zh-CN"/>
        </w:rPr>
      </w:pPr>
      <w:ins w:id="1492" w:author="Gert Morlion" w:date="2024-08-26T11:20:00Z">
        <w:r w:rsidRPr="00F46785">
          <w:rPr>
            <w:rFonts w:cs="Arial"/>
            <w:color w:val="auto"/>
            <w:szCs w:val="20"/>
          </w:rPr>
          <w:t>Quantitative attribute accuracy is applicable for S-</w:t>
        </w:r>
      </w:ins>
      <w:ins w:id="1493" w:author="Gert Morlion" w:date="2024-08-26T11:24:00Z" w16du:dateUtc="2024-08-26T09:24:00Z">
        <w:r w:rsidR="000C689E">
          <w:rPr>
            <w:rFonts w:cs="Arial"/>
            <w:color w:val="auto"/>
            <w:szCs w:val="20"/>
          </w:rPr>
          <w:t>4</w:t>
        </w:r>
      </w:ins>
      <w:ins w:id="1494"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1495" w:author="Gert Morlion" w:date="2024-08-26T11:20:00Z"/>
          <w:rFonts w:cs="Arial"/>
          <w:color w:val="auto"/>
          <w:szCs w:val="20"/>
        </w:rPr>
      </w:pPr>
      <w:ins w:id="1496"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1497" w:author="Gert Morlion" w:date="2024-08-26T11:24:00Z" w16du:dateUtc="2024-08-26T09:24:00Z">
        <w:r w:rsidR="000C689E">
          <w:rPr>
            <w:rFonts w:cs="Arial"/>
            <w:color w:val="auto"/>
            <w:szCs w:val="20"/>
          </w:rPr>
          <w:t>4</w:t>
        </w:r>
      </w:ins>
      <w:ins w:id="1498"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1499" w:author="Gert Morlion" w:date="2024-08-26T11:24:00Z" w16du:dateUtc="2024-08-26T09:24:00Z">
        <w:r w:rsidR="000C689E">
          <w:rPr>
            <w:rFonts w:cs="Arial"/>
            <w:color w:val="auto"/>
            <w:szCs w:val="20"/>
          </w:rPr>
          <w:t>4</w:t>
        </w:r>
      </w:ins>
      <w:ins w:id="1500" w:author="Gert Morlion" w:date="2024-08-26T11:20:00Z">
        <w:r>
          <w:rPr>
            <w:rFonts w:cs="Arial"/>
            <w:color w:val="auto"/>
            <w:szCs w:val="20"/>
          </w:rPr>
          <w:t>01 Feature Catalogue and the rules described in the S-</w:t>
        </w:r>
      </w:ins>
      <w:ins w:id="1501" w:author="Gert Morlion" w:date="2024-08-26T11:24:00Z" w16du:dateUtc="2024-08-26T09:24:00Z">
        <w:r w:rsidR="000C689E">
          <w:rPr>
            <w:rFonts w:cs="Arial"/>
            <w:color w:val="auto"/>
            <w:szCs w:val="20"/>
          </w:rPr>
          <w:t>4</w:t>
        </w:r>
      </w:ins>
      <w:ins w:id="150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1503" w:author="Gert Morlion" w:date="2024-08-26T11:24:00Z" w16du:dateUtc="2024-08-26T09:24:00Z">
        <w:r w:rsidR="00D345F0">
          <w:rPr>
            <w:rFonts w:cs="Arial"/>
            <w:color w:val="auto"/>
            <w:szCs w:val="20"/>
          </w:rPr>
          <w:t>4</w:t>
        </w:r>
      </w:ins>
      <w:ins w:id="1504" w:author="Gert Morlion" w:date="2024-08-26T11:20:00Z">
        <w:r>
          <w:rPr>
            <w:rFonts w:cs="Arial"/>
            <w:color w:val="auto"/>
            <w:szCs w:val="20"/>
          </w:rPr>
          <w:t xml:space="preserve">01 Annex C – </w:t>
        </w:r>
        <w:r>
          <w:rPr>
            <w:rFonts w:cs="Arial"/>
            <w:i/>
            <w:color w:val="auto"/>
            <w:szCs w:val="20"/>
          </w:rPr>
          <w:t>S-</w:t>
        </w:r>
      </w:ins>
      <w:ins w:id="1505" w:author="Gert Morlion" w:date="2024-08-26T11:25:00Z" w16du:dateUtc="2024-08-26T09:25:00Z">
        <w:r w:rsidR="00D345F0">
          <w:rPr>
            <w:rFonts w:cs="Arial"/>
            <w:i/>
            <w:color w:val="auto"/>
            <w:szCs w:val="20"/>
          </w:rPr>
          <w:t>4</w:t>
        </w:r>
      </w:ins>
      <w:ins w:id="150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1507" w:author="Gert Morlion" w:date="2024-08-26T11:20:00Z"/>
          <w:rFonts w:cs="Arial"/>
          <w:color w:val="auto"/>
          <w:szCs w:val="20"/>
        </w:rPr>
      </w:pPr>
      <w:ins w:id="1508"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1509" w:author="Gert Morlion" w:date="2024-08-26T11:25:00Z" w16du:dateUtc="2024-08-26T09:25:00Z">
        <w:r w:rsidR="00D345F0">
          <w:rPr>
            <w:rFonts w:cs="Arial"/>
            <w:color w:val="auto"/>
            <w:szCs w:val="20"/>
          </w:rPr>
          <w:t>4</w:t>
        </w:r>
      </w:ins>
      <w:ins w:id="1510"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1511" w:author="Gert Morlion" w:date="2024-08-26T11:20:00Z"/>
          <w:rFonts w:cs="Arial"/>
          <w:color w:val="auto"/>
          <w:szCs w:val="20"/>
        </w:rPr>
      </w:pPr>
    </w:p>
    <w:p w14:paraId="1CF234F7" w14:textId="77777777" w:rsidR="009C79EF" w:rsidRPr="007F395B" w:rsidRDefault="009C79EF" w:rsidP="009C79EF">
      <w:pPr>
        <w:pStyle w:val="Kop2"/>
        <w:tabs>
          <w:tab w:val="clear" w:pos="540"/>
        </w:tabs>
        <w:spacing w:before="120" w:after="200" w:line="240" w:lineRule="auto"/>
        <w:ind w:left="709" w:hanging="709"/>
        <w:rPr>
          <w:ins w:id="1512" w:author="Gert Morlion" w:date="2024-08-26T11:20:00Z"/>
        </w:rPr>
      </w:pPr>
      <w:bookmarkStart w:id="1513" w:name="_Toc170072398"/>
      <w:ins w:id="1514" w:author="Gert Morlion" w:date="2024-08-26T11:20:00Z">
        <w:r w:rsidRPr="002B2660">
          <w:t>Temporal quality</w:t>
        </w:r>
        <w:bookmarkEnd w:id="1513"/>
      </w:ins>
    </w:p>
    <w:p w14:paraId="12E6985D"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15" w:author="Gert Morlion" w:date="2024-08-26T11:20:00Z"/>
        </w:rPr>
      </w:pPr>
      <w:bookmarkStart w:id="1516" w:name="_Toc170072399"/>
      <w:ins w:id="1517" w:author="Gert Morlion" w:date="2024-08-26T11:20:00Z">
        <w:r w:rsidRPr="002B2660">
          <w:t>Temporal consistency</w:t>
        </w:r>
        <w:bookmarkEnd w:id="1516"/>
      </w:ins>
    </w:p>
    <w:p w14:paraId="336FD6D7" w14:textId="1F264839" w:rsidR="009C79EF" w:rsidRPr="009C79EF" w:rsidRDefault="009C79EF" w:rsidP="009C79EF">
      <w:pPr>
        <w:pStyle w:val="ParagraphText"/>
        <w:spacing w:after="120"/>
        <w:jc w:val="both"/>
        <w:rPr>
          <w:ins w:id="1518" w:author="Gert Morlion" w:date="2024-08-26T11:20:00Z"/>
          <w:rFonts w:eastAsia="DengXian" w:cs="Arial"/>
          <w:color w:val="auto"/>
          <w:szCs w:val="20"/>
          <w:lang w:eastAsia="zh-CN"/>
        </w:rPr>
      </w:pPr>
      <w:ins w:id="1519" w:author="Gert Morlion" w:date="2024-08-26T11:20:00Z">
        <w:r w:rsidRPr="00506EBA">
          <w:rPr>
            <w:rFonts w:cs="Arial"/>
            <w:color w:val="auto"/>
            <w:szCs w:val="20"/>
          </w:rPr>
          <w:t>Temporal consistency is applicable for S-</w:t>
        </w:r>
      </w:ins>
      <w:ins w:id="1520" w:author="Gert Morlion" w:date="2024-08-26T11:25:00Z" w16du:dateUtc="2024-08-26T09:25:00Z">
        <w:r w:rsidR="00D345F0">
          <w:rPr>
            <w:rFonts w:cs="Arial"/>
            <w:color w:val="auto"/>
            <w:szCs w:val="20"/>
          </w:rPr>
          <w:t>4</w:t>
        </w:r>
      </w:ins>
      <w:ins w:id="1521"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1522" w:author="Gert Morlion" w:date="2024-08-26T11:20:00Z"/>
          <w:rFonts w:cs="Arial"/>
          <w:color w:val="auto"/>
          <w:szCs w:val="20"/>
        </w:rPr>
      </w:pPr>
      <w:ins w:id="1523" w:author="Gert Morlion" w:date="2024-08-26T11:20:00Z">
        <w:r>
          <w:rPr>
            <w:rFonts w:cs="Arial"/>
            <w:color w:val="auto"/>
            <w:szCs w:val="20"/>
          </w:rPr>
          <w:t>Data Producers must verify that the dataset conforms to rules described in the S-</w:t>
        </w:r>
      </w:ins>
      <w:ins w:id="1524" w:author="Gert Morlion" w:date="2024-08-26T11:25:00Z" w16du:dateUtc="2024-08-26T09:25:00Z">
        <w:r w:rsidR="00D345F0">
          <w:rPr>
            <w:rFonts w:cs="Arial"/>
            <w:color w:val="auto"/>
            <w:szCs w:val="20"/>
          </w:rPr>
          <w:t>4</w:t>
        </w:r>
      </w:ins>
      <w:ins w:id="152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26" w:author="Gert Morlion" w:date="2024-08-26T11:25:00Z" w16du:dateUtc="2024-08-26T09:25:00Z">
        <w:r w:rsidR="00D345F0">
          <w:rPr>
            <w:rFonts w:cs="Arial"/>
            <w:color w:val="auto"/>
            <w:szCs w:val="20"/>
          </w:rPr>
          <w:t>4</w:t>
        </w:r>
      </w:ins>
      <w:ins w:id="1527" w:author="Gert Morlion" w:date="2024-08-26T11:20:00Z">
        <w:r>
          <w:rPr>
            <w:rFonts w:cs="Arial"/>
            <w:color w:val="auto"/>
            <w:szCs w:val="20"/>
          </w:rPr>
          <w:t xml:space="preserve">01 Annex C – </w:t>
        </w:r>
        <w:r>
          <w:rPr>
            <w:rFonts w:cs="Arial"/>
            <w:i/>
            <w:color w:val="auto"/>
            <w:szCs w:val="20"/>
          </w:rPr>
          <w:t>S-</w:t>
        </w:r>
      </w:ins>
      <w:ins w:id="1528" w:author="Gert Morlion" w:date="2024-08-26T11:25:00Z" w16du:dateUtc="2024-08-26T09:25:00Z">
        <w:r w:rsidR="00D345F0">
          <w:rPr>
            <w:rFonts w:cs="Arial"/>
            <w:i/>
            <w:color w:val="auto"/>
            <w:szCs w:val="20"/>
          </w:rPr>
          <w:t>4</w:t>
        </w:r>
      </w:ins>
      <w:ins w:id="152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1530" w:author="Gert Morlion" w:date="2024-08-26T11:20:00Z"/>
          <w:rFonts w:eastAsia="DengXian" w:cs="Arial"/>
          <w:color w:val="auto"/>
          <w:szCs w:val="20"/>
          <w:lang w:eastAsia="zh-CN"/>
        </w:rPr>
      </w:pPr>
      <w:ins w:id="1531" w:author="Gert Morlion" w:date="2024-08-26T11:20:00Z">
        <w:r>
          <w:rPr>
            <w:rFonts w:cs="Arial"/>
            <w:color w:val="auto"/>
            <w:szCs w:val="20"/>
          </w:rPr>
          <w:t>If no temporal consistency checks classified as Critical in S-</w:t>
        </w:r>
      </w:ins>
      <w:ins w:id="1532" w:author="Gert Morlion" w:date="2024-08-26T11:25:00Z" w16du:dateUtc="2024-08-26T09:25:00Z">
        <w:r w:rsidR="00D345F0">
          <w:rPr>
            <w:rFonts w:cs="Arial"/>
            <w:color w:val="auto"/>
            <w:szCs w:val="20"/>
          </w:rPr>
          <w:t>4</w:t>
        </w:r>
      </w:ins>
      <w:ins w:id="1533" w:author="Gert Morlion" w:date="2024-08-26T11:20:00Z">
        <w:r>
          <w:rPr>
            <w:rFonts w:cs="Arial"/>
            <w:color w:val="auto"/>
            <w:szCs w:val="20"/>
          </w:rPr>
          <w:t>01 Annex C are reported the dataset PASSES this test.</w:t>
        </w:r>
        <w:bookmarkStart w:id="1534" w:name="OLE_LINK14"/>
        <w:bookmarkStart w:id="1535" w:name="OLE_LINK15"/>
      </w:ins>
    </w:p>
    <w:p w14:paraId="544B5FF2" w14:textId="77777777" w:rsidR="009C79EF" w:rsidRPr="00AB2995" w:rsidRDefault="009C79EF" w:rsidP="009C79EF">
      <w:pPr>
        <w:pStyle w:val="Kop3"/>
        <w:tabs>
          <w:tab w:val="clear" w:pos="660"/>
          <w:tab w:val="clear" w:pos="880"/>
          <w:tab w:val="left" w:pos="851"/>
        </w:tabs>
        <w:spacing w:before="120" w:after="120" w:line="240" w:lineRule="auto"/>
        <w:ind w:left="851" w:hanging="851"/>
        <w:jc w:val="both"/>
        <w:rPr>
          <w:ins w:id="1536" w:author="Gert Morlion" w:date="2024-08-26T11:20:00Z"/>
        </w:rPr>
      </w:pPr>
      <w:bookmarkStart w:id="1537" w:name="_Toc170072400"/>
      <w:bookmarkEnd w:id="1534"/>
      <w:bookmarkEnd w:id="1535"/>
      <w:ins w:id="1538" w:author="Gert Morlion" w:date="2024-08-26T11:20:00Z">
        <w:r w:rsidRPr="002B2660">
          <w:t xml:space="preserve">Temporal </w:t>
        </w:r>
        <w:r>
          <w:t>validity</w:t>
        </w:r>
        <w:bookmarkEnd w:id="1537"/>
      </w:ins>
    </w:p>
    <w:p w14:paraId="6AACA2A0" w14:textId="7E99A9B6" w:rsidR="009C79EF" w:rsidRPr="009C79EF" w:rsidRDefault="009C79EF" w:rsidP="009C79EF">
      <w:pPr>
        <w:pStyle w:val="ParagraphText"/>
        <w:spacing w:after="120"/>
        <w:jc w:val="both"/>
        <w:rPr>
          <w:ins w:id="1539" w:author="Gert Morlion" w:date="2024-08-26T11:20:00Z"/>
          <w:rFonts w:eastAsia="DengXian" w:cs="Arial"/>
          <w:color w:val="auto"/>
          <w:szCs w:val="20"/>
          <w:lang w:eastAsia="zh-CN"/>
        </w:rPr>
      </w:pPr>
      <w:ins w:id="1540" w:author="Gert Morlion" w:date="2024-08-26T11:20:00Z">
        <w:r w:rsidRPr="0025449D">
          <w:rPr>
            <w:rFonts w:cs="Arial"/>
            <w:color w:val="auto"/>
            <w:szCs w:val="20"/>
          </w:rPr>
          <w:t>Temporal validity is applicable for S-</w:t>
        </w:r>
      </w:ins>
      <w:ins w:id="1541" w:author="Gert Morlion" w:date="2024-08-26T11:25:00Z" w16du:dateUtc="2024-08-26T09:25:00Z">
        <w:r w:rsidR="00D345F0">
          <w:rPr>
            <w:rFonts w:cs="Arial"/>
            <w:color w:val="auto"/>
            <w:szCs w:val="20"/>
          </w:rPr>
          <w:t>4</w:t>
        </w:r>
      </w:ins>
      <w:ins w:id="1542"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1543" w:author="Gert Morlion" w:date="2024-08-26T11:20:00Z"/>
          <w:rFonts w:cs="Arial"/>
          <w:color w:val="auto"/>
          <w:szCs w:val="20"/>
        </w:rPr>
      </w:pPr>
      <w:ins w:id="1544" w:author="Gert Morlion" w:date="2024-08-26T11:20:00Z">
        <w:r>
          <w:rPr>
            <w:rFonts w:cs="Arial"/>
            <w:color w:val="auto"/>
            <w:szCs w:val="20"/>
          </w:rPr>
          <w:t>Data Producers must verify that the dataset conforms to rules described in the S-</w:t>
        </w:r>
      </w:ins>
      <w:ins w:id="1545" w:author="Gert Morlion" w:date="2024-08-26T11:25:00Z" w16du:dateUtc="2024-08-26T09:25:00Z">
        <w:r w:rsidR="00D345F0">
          <w:rPr>
            <w:rFonts w:cs="Arial"/>
            <w:color w:val="auto"/>
            <w:szCs w:val="20"/>
          </w:rPr>
          <w:t>4</w:t>
        </w:r>
      </w:ins>
      <w:ins w:id="154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1547" w:author="Gert Morlion" w:date="2024-08-26T11:25:00Z" w16du:dateUtc="2024-08-26T09:25:00Z">
        <w:r w:rsidR="00D345F0">
          <w:rPr>
            <w:rFonts w:cs="Arial"/>
            <w:color w:val="auto"/>
            <w:szCs w:val="20"/>
          </w:rPr>
          <w:t>4</w:t>
        </w:r>
      </w:ins>
      <w:ins w:id="1548" w:author="Gert Morlion" w:date="2024-08-26T11:20:00Z">
        <w:r>
          <w:rPr>
            <w:rFonts w:cs="Arial"/>
            <w:color w:val="auto"/>
            <w:szCs w:val="20"/>
          </w:rPr>
          <w:t xml:space="preserve">01 Annex C – </w:t>
        </w:r>
        <w:r>
          <w:rPr>
            <w:rFonts w:cs="Arial"/>
            <w:i/>
            <w:color w:val="auto"/>
            <w:szCs w:val="20"/>
          </w:rPr>
          <w:t>S-</w:t>
        </w:r>
      </w:ins>
      <w:ins w:id="1549" w:author="Gert Morlion" w:date="2024-08-26T11:25:00Z" w16du:dateUtc="2024-08-26T09:25:00Z">
        <w:r w:rsidR="00D345F0">
          <w:rPr>
            <w:rFonts w:cs="Arial"/>
            <w:i/>
            <w:color w:val="auto"/>
            <w:szCs w:val="20"/>
          </w:rPr>
          <w:t>4</w:t>
        </w:r>
      </w:ins>
      <w:ins w:id="155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1551" w:author="Gert Morlion" w:date="2024-08-26T11:20:00Z"/>
          <w:rFonts w:eastAsia="DengXian" w:cs="Arial"/>
          <w:color w:val="auto"/>
          <w:szCs w:val="20"/>
          <w:lang w:eastAsia="zh-CN"/>
        </w:rPr>
      </w:pPr>
      <w:ins w:id="1552" w:author="Gert Morlion" w:date="2024-08-26T11:20:00Z">
        <w:r>
          <w:rPr>
            <w:rFonts w:cs="Arial"/>
            <w:color w:val="auto"/>
            <w:szCs w:val="20"/>
          </w:rPr>
          <w:t>If no temporal validity checks classified as Critical in S-</w:t>
        </w:r>
      </w:ins>
      <w:ins w:id="1553" w:author="Gert Morlion" w:date="2024-08-26T11:25:00Z" w16du:dateUtc="2024-08-26T09:25:00Z">
        <w:r w:rsidR="00D345F0">
          <w:rPr>
            <w:rFonts w:cs="Arial"/>
            <w:color w:val="auto"/>
            <w:szCs w:val="20"/>
          </w:rPr>
          <w:t>4</w:t>
        </w:r>
      </w:ins>
      <w:ins w:id="1554"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Kop3"/>
        <w:tabs>
          <w:tab w:val="clear" w:pos="660"/>
          <w:tab w:val="clear" w:pos="880"/>
          <w:tab w:val="left" w:pos="851"/>
        </w:tabs>
        <w:spacing w:before="120" w:after="120" w:line="240" w:lineRule="auto"/>
        <w:ind w:left="851" w:hanging="851"/>
        <w:jc w:val="both"/>
        <w:rPr>
          <w:ins w:id="1555" w:author="Gert Morlion" w:date="2024-08-26T11:20:00Z"/>
        </w:rPr>
      </w:pPr>
      <w:bookmarkStart w:id="1556" w:name="_Toc170072401"/>
      <w:ins w:id="1557" w:author="Gert Morlion" w:date="2024-08-26T11:20:00Z">
        <w:r w:rsidRPr="00075403">
          <w:t>Temporal accuracy</w:t>
        </w:r>
        <w:bookmarkEnd w:id="1556"/>
      </w:ins>
    </w:p>
    <w:p w14:paraId="624BFB3B" w14:textId="3FE7D2E6" w:rsidR="009C79EF" w:rsidRPr="009C79EF" w:rsidRDefault="009C79EF" w:rsidP="009C79EF">
      <w:pPr>
        <w:pStyle w:val="ParagraphText"/>
        <w:spacing w:after="120"/>
        <w:jc w:val="both"/>
        <w:rPr>
          <w:ins w:id="1558" w:author="Gert Morlion" w:date="2024-08-26T11:20:00Z"/>
          <w:rFonts w:eastAsia="DengXian" w:cs="Arial"/>
          <w:color w:val="auto"/>
          <w:szCs w:val="20"/>
          <w:lang w:eastAsia="zh-CN"/>
        </w:rPr>
      </w:pPr>
      <w:ins w:id="1559" w:author="Gert Morlion" w:date="2024-08-26T11:20:00Z">
        <w:r w:rsidRPr="0025449D">
          <w:rPr>
            <w:rFonts w:cs="Arial"/>
            <w:color w:val="auto"/>
            <w:szCs w:val="20"/>
          </w:rPr>
          <w:t>Temporal accuracy is applicable for S-</w:t>
        </w:r>
      </w:ins>
      <w:ins w:id="1560" w:author="Gert Morlion" w:date="2024-08-26T11:25:00Z" w16du:dateUtc="2024-08-26T09:25:00Z">
        <w:r w:rsidR="00923FE4">
          <w:rPr>
            <w:rFonts w:cs="Arial"/>
            <w:color w:val="auto"/>
            <w:szCs w:val="20"/>
          </w:rPr>
          <w:t>4</w:t>
        </w:r>
      </w:ins>
      <w:ins w:id="1561"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1562" w:author="Gert Morlion" w:date="2024-08-26T11:20:00Z"/>
          <w:rFonts w:cs="Arial"/>
          <w:color w:val="auto"/>
          <w:szCs w:val="20"/>
        </w:rPr>
      </w:pPr>
      <w:ins w:id="1563" w:author="Gert Morlion" w:date="2024-08-26T11:20:00Z">
        <w:r>
          <w:rPr>
            <w:rFonts w:cs="Arial"/>
            <w:color w:val="auto"/>
            <w:szCs w:val="20"/>
          </w:rPr>
          <w:t>The Data Producer must verify the temporal accuracy of the S-</w:t>
        </w:r>
      </w:ins>
      <w:ins w:id="1564" w:author="Gert Morlion" w:date="2024-08-26T11:26:00Z" w16du:dateUtc="2024-08-26T09:26:00Z">
        <w:r w:rsidR="00923FE4">
          <w:rPr>
            <w:rFonts w:cs="Arial"/>
            <w:color w:val="auto"/>
            <w:szCs w:val="20"/>
          </w:rPr>
          <w:t>4</w:t>
        </w:r>
      </w:ins>
      <w:ins w:id="1565"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1566" w:author="Gert Morlion" w:date="2024-08-26T11:20:00Z"/>
          <w:rFonts w:cs="Arial"/>
          <w:szCs w:val="20"/>
        </w:rPr>
      </w:pPr>
    </w:p>
    <w:p w14:paraId="0AFE7E0F" w14:textId="77777777" w:rsidR="009C79EF" w:rsidRPr="007F395B" w:rsidRDefault="009C79EF" w:rsidP="009C79EF">
      <w:pPr>
        <w:pStyle w:val="Kop2"/>
        <w:tabs>
          <w:tab w:val="clear" w:pos="540"/>
        </w:tabs>
        <w:spacing w:before="120" w:after="200" w:line="240" w:lineRule="auto"/>
        <w:ind w:left="709" w:hanging="709"/>
        <w:rPr>
          <w:ins w:id="1567" w:author="Gert Morlion" w:date="2024-08-26T11:20:00Z"/>
        </w:rPr>
      </w:pPr>
      <w:bookmarkStart w:id="1568" w:name="_Toc170072402"/>
      <w:ins w:id="1569" w:author="Gert Morlion" w:date="2024-08-26T11:20:00Z">
        <w:r>
          <w:t>Aggregation</w:t>
        </w:r>
        <w:bookmarkEnd w:id="1568"/>
      </w:ins>
    </w:p>
    <w:p w14:paraId="6036AC8F" w14:textId="00FE38B4" w:rsidR="009C79EF" w:rsidRPr="009C79EF" w:rsidRDefault="009C79EF" w:rsidP="009C79EF">
      <w:pPr>
        <w:pStyle w:val="ParagraphText"/>
        <w:spacing w:after="120"/>
        <w:jc w:val="both"/>
        <w:rPr>
          <w:ins w:id="1570" w:author="Gert Morlion" w:date="2024-08-26T11:20:00Z"/>
          <w:rFonts w:eastAsia="DengXian" w:cs="Arial"/>
          <w:color w:val="auto"/>
          <w:szCs w:val="20"/>
          <w:lang w:eastAsia="zh-CN"/>
        </w:rPr>
      </w:pPr>
      <w:ins w:id="1571" w:author="Gert Morlion" w:date="2024-08-26T11:20:00Z">
        <w:r w:rsidRPr="00000336">
          <w:rPr>
            <w:rFonts w:cs="Arial"/>
            <w:color w:val="auto"/>
            <w:szCs w:val="20"/>
          </w:rPr>
          <w:t>Aggregation is applicable for S-</w:t>
        </w:r>
      </w:ins>
      <w:ins w:id="1572" w:author="Gert Morlion" w:date="2024-08-26T11:26:00Z" w16du:dateUtc="2024-08-26T09:26:00Z">
        <w:r w:rsidR="00923FE4">
          <w:rPr>
            <w:rFonts w:cs="Arial"/>
            <w:color w:val="auto"/>
            <w:szCs w:val="20"/>
          </w:rPr>
          <w:t>4</w:t>
        </w:r>
      </w:ins>
      <w:ins w:id="1573"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A663B81" w:rsidR="009C79EF" w:rsidRPr="00000336" w:rsidRDefault="009C79EF" w:rsidP="009C79EF">
      <w:pPr>
        <w:pStyle w:val="ParagraphText"/>
        <w:spacing w:after="120"/>
        <w:jc w:val="both"/>
        <w:rPr>
          <w:ins w:id="1574" w:author="Gert Morlion" w:date="2024-08-26T11:20:00Z"/>
          <w:rFonts w:cs="Arial"/>
          <w:color w:val="auto"/>
          <w:szCs w:val="20"/>
        </w:rPr>
      </w:pPr>
      <w:ins w:id="1575" w:author="Gert Morlion" w:date="2024-08-26T11:20:00Z">
        <w:r>
          <w:rPr>
            <w:rFonts w:cs="Arial"/>
            <w:color w:val="auto"/>
            <w:szCs w:val="20"/>
          </w:rPr>
          <w:lastRenderedPageBreak/>
          <w:t>Data Producers must ensure that all applicable data quality aspects are checked and only if all of these checks are PASSED can the dataset be considered a valid S-</w:t>
        </w:r>
      </w:ins>
      <w:ins w:id="1576" w:author="Gert Morlion" w:date="2024-08-26T11:26:00Z" w16du:dateUtc="2024-08-26T09:26:00Z">
        <w:r w:rsidR="00923FE4">
          <w:rPr>
            <w:rFonts w:cs="Arial"/>
            <w:color w:val="auto"/>
            <w:szCs w:val="20"/>
          </w:rPr>
          <w:t>4</w:t>
        </w:r>
      </w:ins>
      <w:ins w:id="1577" w:author="Gert Morlion" w:date="2024-08-26T11:20:00Z">
        <w:r>
          <w:rPr>
            <w:rFonts w:cs="Arial"/>
            <w:color w:val="auto"/>
            <w:szCs w:val="20"/>
          </w:rPr>
          <w:t>01 dataset. This is indicated by the Data Producer signing the dataset.</w:t>
        </w:r>
      </w:ins>
    </w:p>
    <w:p w14:paraId="61FD90FA" w14:textId="77777777" w:rsidR="009C79EF" w:rsidRPr="00D22CCD" w:rsidRDefault="009C79EF"/>
    <w:p w14:paraId="5182F2B8" w14:textId="77777777" w:rsidR="00453023" w:rsidRPr="00D22CCD" w:rsidRDefault="007260E2" w:rsidP="00923FE4">
      <w:pPr>
        <w:pStyle w:val="Kop2"/>
      </w:pPr>
      <w:bookmarkStart w:id="1578" w:name="_Toc487203144"/>
      <w:r w:rsidRPr="00D22CCD">
        <w:t xml:space="preserve">Data Compliance and </w:t>
      </w:r>
      <w:bookmarkEnd w:id="1578"/>
      <w:r w:rsidR="00996DE5" w:rsidRPr="00D22CCD">
        <w:t>Usability</w:t>
      </w:r>
    </w:p>
    <w:p w14:paraId="27A663B9" w14:textId="77777777" w:rsidR="00996DE5" w:rsidRPr="00D22CCD" w:rsidRDefault="00996DE5" w:rsidP="00996DE5">
      <w:pPr>
        <w:pStyle w:val="Geenafstand"/>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Geenafstand"/>
        <w:rPr>
          <w:lang w:val="en-US" w:eastAsia="en-US"/>
        </w:rPr>
      </w:pPr>
    </w:p>
    <w:p w14:paraId="50DAC840" w14:textId="77777777" w:rsidR="00996DE5" w:rsidRPr="00D22CCD" w:rsidRDefault="00996DE5" w:rsidP="00996DE5">
      <w:pPr>
        <w:pStyle w:val="Geenafstand"/>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Geenafstand"/>
        <w:rPr>
          <w:lang w:val="en-US" w:eastAsia="en-US"/>
        </w:rPr>
      </w:pPr>
    </w:p>
    <w:p w14:paraId="02B3DEC7" w14:textId="77777777" w:rsidR="00996DE5" w:rsidRPr="00D22CCD" w:rsidRDefault="00996DE5" w:rsidP="00996DE5">
      <w:pPr>
        <w:pStyle w:val="Geenafstand"/>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Geenafstand"/>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Geenafstand"/>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Geenafstand"/>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Geenafstand"/>
        <w:rPr>
          <w:lang w:val="en-US" w:eastAsia="en-US"/>
        </w:rPr>
      </w:pPr>
    </w:p>
    <w:p w14:paraId="260A5EA7" w14:textId="77777777" w:rsidR="00996DE5" w:rsidRPr="00D22CCD" w:rsidRDefault="00996DE5" w:rsidP="00996DE5">
      <w:pPr>
        <w:pStyle w:val="Geenafstand"/>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Geenafstand"/>
        <w:rPr>
          <w:lang w:val="en-US"/>
        </w:rPr>
      </w:pPr>
    </w:p>
    <w:p w14:paraId="39C73349" w14:textId="2E4A97B2" w:rsidR="00453023" w:rsidRPr="00D22CCD" w:rsidDel="00DC5B03" w:rsidRDefault="007260E2">
      <w:pPr>
        <w:pStyle w:val="Kop3"/>
        <w:jc w:val="both"/>
        <w:rPr>
          <w:del w:id="1579" w:author="Gert Morlion" w:date="2023-06-05T13:54:00Z"/>
        </w:rPr>
      </w:pPr>
      <w:bookmarkStart w:id="1580" w:name="_Toc487203145"/>
      <w:del w:id="1581" w:author="Gert Morlion" w:date="2023-06-05T13:54:00Z">
        <w:r w:rsidRPr="00D22CCD" w:rsidDel="00DC5B03">
          <w:delText>Bathymetric Data Quality</w:delText>
        </w:r>
        <w:bookmarkEnd w:id="1580"/>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582" w:author="Gert Morlion" w:date="2023-06-05T13:54:00Z"/>
        </w:rPr>
      </w:pPr>
      <w:del w:id="1583"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1584"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585" w:author="Gert Morlion" w:date="2023-06-05T13:54:00Z"/>
        </w:rPr>
      </w:pPr>
      <w:del w:id="1586"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587" w:author="Gert Morlion" w:date="2023-06-05T13:54:00Z"/>
        </w:rPr>
      </w:pPr>
      <w:del w:id="1588"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589" w:author="Gert Morlion" w:date="2023-06-05T13:54:00Z"/>
        </w:rPr>
      </w:pPr>
      <w:del w:id="1590"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1591" w:author="Gert Morlion" w:date="2023-06-05T13:54:00Z"/>
        </w:rPr>
      </w:pPr>
      <w:del w:id="1592"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1593" w:author="Gert Morlion" w:date="2023-06-05T13:54:00Z"/>
        </w:rPr>
      </w:pPr>
    </w:p>
    <w:p w14:paraId="31E2A417" w14:textId="56716CA5" w:rsidR="00453023" w:rsidRPr="00D22CCD" w:rsidDel="00DC5B03" w:rsidRDefault="007260E2">
      <w:pPr>
        <w:rPr>
          <w:del w:id="1594" w:author="Gert Morlion" w:date="2023-06-05T13:54:00Z"/>
        </w:rPr>
      </w:pPr>
      <w:del w:id="1595"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596" w:author="Gert Morlion" w:date="2023-06-05T13:54:00Z"/>
        </w:rPr>
      </w:pPr>
      <w:del w:id="1597"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Kop3"/>
        <w:rPr>
          <w:del w:id="1598" w:author="Gert Morlion" w:date="2023-06-05T13:54:00Z"/>
        </w:rPr>
      </w:pPr>
      <w:bookmarkStart w:id="1599" w:name="_Toc487203146"/>
      <w:del w:id="1600" w:author="Gert Morlion" w:date="2023-06-05T13:54:00Z">
        <w:r w:rsidRPr="00D22CCD" w:rsidDel="00DC5B03">
          <w:delText>Non Bathymetric Data Quality</w:delText>
        </w:r>
        <w:bookmarkEnd w:id="1599"/>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01" w:author="Gert Morlion" w:date="2023-06-05T13:54:00Z"/>
        </w:rPr>
      </w:pPr>
      <w:del w:id="1602"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Kop3"/>
        <w:rPr>
          <w:del w:id="1603" w:author="Gert Morlion" w:date="2023-06-05T13:54:00Z"/>
        </w:rPr>
      </w:pPr>
      <w:bookmarkStart w:id="1604" w:name="_Toc487203147"/>
      <w:del w:id="1605" w:author="Gert Morlion" w:date="2023-06-05T13:54:00Z">
        <w:r w:rsidRPr="00D22CCD" w:rsidDel="00DC5B03">
          <w:delText>Survey Data Quality</w:delText>
        </w:r>
        <w:bookmarkEnd w:id="1604"/>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1606" w:author="Gert Morlion" w:date="2023-06-05T13:54:00Z"/>
        </w:rPr>
      </w:pPr>
      <w:del w:id="1607"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Kop1"/>
      </w:pPr>
      <w:bookmarkStart w:id="1608" w:name="_Toc225648349"/>
      <w:bookmarkStart w:id="1609" w:name="_Toc225065206"/>
      <w:bookmarkStart w:id="1610" w:name="_Toc487203148"/>
      <w:bookmarkEnd w:id="1248"/>
      <w:bookmarkEnd w:id="1249"/>
      <w:bookmarkEnd w:id="1250"/>
      <w:bookmarkEnd w:id="1251"/>
      <w:bookmarkEnd w:id="1252"/>
      <w:bookmarkEnd w:id="1253"/>
      <w:bookmarkEnd w:id="1254"/>
      <w:r w:rsidRPr="00D22CCD">
        <w:lastRenderedPageBreak/>
        <w:t>Data Capture and Classification</w:t>
      </w:r>
      <w:bookmarkEnd w:id="1608"/>
      <w:bookmarkEnd w:id="1609"/>
      <w:bookmarkEnd w:id="1610"/>
    </w:p>
    <w:p w14:paraId="013227AB" w14:textId="77777777" w:rsidR="00453023" w:rsidRPr="00D22CCD" w:rsidRDefault="007260E2">
      <w:pPr>
        <w:pStyle w:val="Kop2"/>
      </w:pPr>
      <w:bookmarkStart w:id="1611" w:name="_Toc487203149"/>
      <w:r w:rsidRPr="00D22CCD">
        <w:t>Introduction</w:t>
      </w:r>
      <w:bookmarkEnd w:id="1611"/>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Kop1"/>
      </w:pPr>
      <w:bookmarkStart w:id="1612" w:name="_Toc8629863"/>
      <w:bookmarkStart w:id="1613" w:name="_Toc8629995"/>
      <w:bookmarkStart w:id="1614" w:name="_Toc19077382"/>
      <w:bookmarkStart w:id="1615" w:name="_Toc191284919"/>
      <w:bookmarkStart w:id="1616" w:name="_Toc225648351"/>
      <w:bookmarkStart w:id="1617" w:name="_Toc225065208"/>
      <w:bookmarkStart w:id="1618" w:name="_Toc487203150"/>
      <w:bookmarkEnd w:id="1612"/>
      <w:bookmarkEnd w:id="1613"/>
      <w:bookmarkEnd w:id="1614"/>
      <w:bookmarkEnd w:id="1615"/>
      <w:r w:rsidRPr="00D22CCD">
        <w:t>Maintenance</w:t>
      </w:r>
      <w:bookmarkEnd w:id="1616"/>
      <w:bookmarkEnd w:id="1617"/>
      <w:bookmarkEnd w:id="1618"/>
    </w:p>
    <w:p w14:paraId="0C473A8D" w14:textId="77777777" w:rsidR="00453023" w:rsidRPr="00D22CCD" w:rsidRDefault="007260E2">
      <w:pPr>
        <w:pStyle w:val="Kop2"/>
      </w:pPr>
      <w:bookmarkStart w:id="1619" w:name="_Toc487203151"/>
      <w:r w:rsidRPr="00D22CCD">
        <w:t>Introduction</w:t>
      </w:r>
      <w:bookmarkEnd w:id="1619"/>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Kop2"/>
      </w:pPr>
      <w:bookmarkStart w:id="1620" w:name="_Toc487203152"/>
      <w:r w:rsidRPr="00D22CCD">
        <w:t>Maintenance and Update Frequency</w:t>
      </w:r>
      <w:bookmarkEnd w:id="1620"/>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Kop2"/>
      </w:pPr>
      <w:bookmarkStart w:id="1621" w:name="_Toc487203153"/>
      <w:r w:rsidRPr="00D22CCD">
        <w:t>Data Source</w:t>
      </w:r>
      <w:bookmarkEnd w:id="1621"/>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Kop2"/>
      </w:pPr>
      <w:bookmarkStart w:id="1622" w:name="_Toc487203154"/>
      <w:r w:rsidRPr="00D22CCD">
        <w:t>Production Process</w:t>
      </w:r>
      <w:bookmarkEnd w:id="1622"/>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1623" w:author="Gert Morlion" w:date="2023-06-05T13:56:00Z">
        <w:r w:rsidRPr="00D22CCD" w:rsidDel="00AC585C">
          <w:delText>t</w:delText>
        </w:r>
      </w:del>
      <w:del w:id="1624" w:author="Gert Morlion" w:date="2023-06-05T13:55:00Z">
        <w:r w:rsidRPr="00D22CCD" w:rsidDel="00AC585C">
          <w:delText xml:space="preserve">he </w:delText>
        </w:r>
      </w:del>
      <w:ins w:id="1625" w:author="Gert Morlion" w:date="2023-06-05T13:56:00Z">
        <w:r w:rsidR="00AC585C">
          <w:t xml:space="preserve">S-401 Annex A – </w:t>
        </w:r>
        <w:r w:rsidR="00AC585C" w:rsidRPr="004C5241">
          <w:rPr>
            <w:i/>
            <w:iCs/>
          </w:rPr>
          <w:t xml:space="preserve">Data Classification and </w:t>
        </w:r>
      </w:ins>
      <w:r w:rsidRPr="004C5241">
        <w:rPr>
          <w:i/>
          <w:iCs/>
        </w:rPr>
        <w:t>Encoding Guide</w:t>
      </w:r>
      <w:del w:id="1626" w:author="Gert Morlion" w:date="2023-06-05T13:56:00Z">
        <w:r w:rsidRPr="00D22CCD" w:rsidDel="00AC585C">
          <w:delText xml:space="preserve"> for Inland ENCs</w:delText>
        </w:r>
      </w:del>
      <w:r w:rsidRPr="00D22CCD">
        <w:t xml:space="preserve">, checked against </w:t>
      </w:r>
      <w:ins w:id="1627" w:author="Gert Morlion" w:date="2023-06-05T13:56:00Z">
        <w:r w:rsidR="00AC585C">
          <w:t xml:space="preserve">S-401 Annex C – </w:t>
        </w:r>
        <w:r w:rsidR="00AC585C" w:rsidRPr="004C5241">
          <w:rPr>
            <w:i/>
            <w:iCs/>
          </w:rPr>
          <w:t xml:space="preserve">IENC </w:t>
        </w:r>
      </w:ins>
      <w:del w:id="1628" w:author="Gert Morlion" w:date="2023-06-05T13:56:00Z">
        <w:r w:rsidRPr="004C5241" w:rsidDel="00AC585C">
          <w:rPr>
            <w:i/>
            <w:iCs/>
          </w:rPr>
          <w:delText xml:space="preserve">Recommended </w:delText>
        </w:r>
      </w:del>
      <w:r w:rsidRPr="004C5241">
        <w:rPr>
          <w:i/>
          <w:iCs/>
        </w:rPr>
        <w:t xml:space="preserve">Validation </w:t>
      </w:r>
      <w:proofErr w:type="spellStart"/>
      <w:r w:rsidRPr="004C5241">
        <w:rPr>
          <w:i/>
          <w:iCs/>
        </w:rPr>
        <w:t>Checks</w:t>
      </w:r>
      <w:del w:id="1629" w:author="Gert Morlion" w:date="2023-06-05T13:57:00Z">
        <w:r w:rsidRPr="00D22CCD" w:rsidDel="00AC585C">
          <w:delText xml:space="preserve"> for Inland ENCs </w:delText>
        </w:r>
      </w:del>
      <w:r w:rsidRPr="00D22CCD">
        <w:t>and</w:t>
      </w:r>
      <w:proofErr w:type="spellEnd"/>
      <w:r w:rsidRPr="00D22CCD">
        <w:t xml:space="preserve">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Kop2"/>
        <w:rPr>
          <w:lang w:val="en-AU"/>
        </w:rPr>
      </w:pPr>
      <w:bookmarkStart w:id="1630" w:name="_Toc487203155"/>
      <w:r w:rsidRPr="00D22CCD">
        <w:rPr>
          <w:lang w:val="en-AU"/>
        </w:rPr>
        <w:t>Feature and Portrayal Catalogue Management</w:t>
      </w:r>
      <w:bookmarkEnd w:id="1630"/>
    </w:p>
    <w:p w14:paraId="6684B8F1" w14:textId="2043F112" w:rsidR="00453023" w:rsidRPr="00D22CCD" w:rsidRDefault="007260E2">
      <w:pPr>
        <w:rPr>
          <w:lang w:val="en-AU"/>
        </w:rPr>
      </w:pPr>
      <w:r w:rsidRPr="00D22CCD">
        <w:rPr>
          <w:lang w:val="en-AU"/>
        </w:rPr>
        <w:t xml:space="preserve">For each new version of the S-401 Product Specification a new </w:t>
      </w:r>
      <w:ins w:id="1631" w:author="Gert Morlion" w:date="2023-06-05T13:57:00Z">
        <w:r w:rsidR="00AC585C">
          <w:rPr>
            <w:lang w:val="en-AU"/>
          </w:rPr>
          <w:t>F</w:t>
        </w:r>
      </w:ins>
      <w:del w:id="1632" w:author="Gert Morlion" w:date="2023-06-05T13:57:00Z">
        <w:r w:rsidRPr="00D22CCD" w:rsidDel="00AC585C">
          <w:rPr>
            <w:lang w:val="en-AU"/>
          </w:rPr>
          <w:delText>f</w:delText>
        </w:r>
      </w:del>
      <w:r w:rsidRPr="00D22CCD">
        <w:rPr>
          <w:lang w:val="en-AU"/>
        </w:rPr>
        <w:t>eature and</w:t>
      </w:r>
      <w:ins w:id="1633" w:author="Gert Morlion" w:date="2023-06-05T13:57:00Z">
        <w:r w:rsidR="00AC585C">
          <w:rPr>
            <w:lang w:val="en-AU"/>
          </w:rPr>
          <w:t>/or</w:t>
        </w:r>
      </w:ins>
      <w:r w:rsidRPr="00D22CCD">
        <w:rPr>
          <w:lang w:val="en-AU"/>
        </w:rPr>
        <w:t xml:space="preserve"> </w:t>
      </w:r>
      <w:ins w:id="1634" w:author="Gert Morlion" w:date="2023-06-05T13:57:00Z">
        <w:r w:rsidR="00AC585C">
          <w:rPr>
            <w:lang w:val="en-AU"/>
          </w:rPr>
          <w:t>P</w:t>
        </w:r>
      </w:ins>
      <w:del w:id="1635" w:author="Gert Morlion" w:date="2023-06-05T13:57:00Z">
        <w:r w:rsidRPr="00D22CCD" w:rsidDel="00AC585C">
          <w:rPr>
            <w:lang w:val="en-AU"/>
          </w:rPr>
          <w:delText>p</w:delText>
        </w:r>
      </w:del>
      <w:r w:rsidRPr="00D22CCD">
        <w:rPr>
          <w:lang w:val="en-AU"/>
        </w:rPr>
        <w:t xml:space="preserve">ortrayal catalogue will be released.  </w:t>
      </w:r>
      <w:ins w:id="1636" w:author="Gert Morlion" w:date="2023-06-05T13:58:00Z">
        <w:r w:rsidR="00AC585C">
          <w:t xml:space="preserve">The management of Feature and Portrayal Catalogues in end user systems is described in IHO Publication S-98 – </w:t>
        </w:r>
        <w:r w:rsidR="00AC585C">
          <w:rPr>
            <w:i/>
            <w:iCs/>
          </w:rPr>
          <w:t>Data Product Interoperability in S-100 Navigation Systems</w:t>
        </w:r>
        <w:r w:rsidR="00AC585C">
          <w:t xml:space="preserve">. </w:t>
        </w:r>
      </w:ins>
      <w:del w:id="1637"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1638" w:author="Gert Morlion" w:date="2024-08-26T11:28:00Z" w16du:dateUtc="2024-08-26T09:28:00Z"/>
          <w:color w:val="FF0000"/>
          <w:lang w:val="en-AU"/>
        </w:rPr>
      </w:pPr>
      <w:del w:id="1639" w:author="Gert Morlion" w:date="2024-08-26T11:28:00Z" w16du:dateUtc="2024-08-26T09: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Kop1"/>
      </w:pPr>
      <w:bookmarkStart w:id="1640" w:name="_Toc225648363"/>
      <w:bookmarkStart w:id="1641" w:name="_Toc225065220"/>
      <w:bookmarkStart w:id="1642" w:name="_Toc487203156"/>
      <w:r w:rsidRPr="00D22CCD">
        <w:lastRenderedPageBreak/>
        <w:t>Portrayal</w:t>
      </w:r>
      <w:bookmarkEnd w:id="1640"/>
      <w:bookmarkEnd w:id="1641"/>
      <w:bookmarkEnd w:id="1642"/>
    </w:p>
    <w:p w14:paraId="5E6B7D44" w14:textId="77777777" w:rsidR="00453023" w:rsidRPr="00D22CCD" w:rsidRDefault="007260E2">
      <w:pPr>
        <w:pStyle w:val="Kop2"/>
      </w:pPr>
      <w:bookmarkStart w:id="1643" w:name="_Toc487203157"/>
      <w:r w:rsidRPr="00D22CCD">
        <w:t>Introduction</w:t>
      </w:r>
      <w:bookmarkEnd w:id="1643"/>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1644" w:author="Gert Morlion" w:date="2023-06-05T11:43:00Z">
        <w:r w:rsidR="000227D6">
          <w:rPr>
            <w:rFonts w:cs="Arial"/>
          </w:rPr>
          <w:t xml:space="preserve">navigation </w:t>
        </w:r>
      </w:ins>
      <w:r w:rsidRPr="00D22CCD">
        <w:rPr>
          <w:rFonts w:cs="Arial"/>
        </w:rPr>
        <w:t>system by:</w:t>
      </w:r>
    </w:p>
    <w:p w14:paraId="32BB53EF" w14:textId="09E55720" w:rsidR="00BF3863" w:rsidRPr="00154337" w:rsidRDefault="007260E2" w:rsidP="00CC725A">
      <w:pPr>
        <w:numPr>
          <w:ilvl w:val="0"/>
          <w:numId w:val="19"/>
        </w:numPr>
        <w:tabs>
          <w:tab w:val="left" w:pos="993"/>
          <w:tab w:val="left" w:pos="1418"/>
          <w:tab w:val="left" w:pos="1985"/>
        </w:tabs>
        <w:snapToGrid w:val="0"/>
        <w:spacing w:after="0" w:line="240" w:lineRule="auto"/>
        <w:ind w:left="1068"/>
        <w:rPr>
          <w:ins w:id="1645" w:author="Gert Morlion" w:date="2023-06-05T11:46:00Z"/>
          <w:rFonts w:cs="Arial"/>
        </w:rPr>
      </w:pPr>
      <w:r w:rsidRPr="00154337">
        <w:rPr>
          <w:rFonts w:cs="Arial"/>
        </w:rPr>
        <w:t>Ensuring a base and supplementary levels of display for IENC data; standards of symbols, colours and their standardized assignment to features</w:t>
      </w:r>
      <w:ins w:id="1646" w:author="Gert Morlion" w:date="2023-06-05T11:44:00Z">
        <w:r w:rsidR="002E5882" w:rsidRPr="00154337">
          <w:rPr>
            <w:rFonts w:cs="Arial"/>
          </w:rPr>
          <w:t>; scale l</w:t>
        </w:r>
      </w:ins>
      <w:ins w:id="1647" w:author="Gert Morlion" w:date="2023-06-05T11:45:00Z">
        <w:r w:rsidR="006E3797" w:rsidRPr="00154337">
          <w:rPr>
            <w:rFonts w:cs="Arial"/>
          </w:rPr>
          <w:t>i</w:t>
        </w:r>
      </w:ins>
      <w:ins w:id="1648" w:author="Gert Morlion" w:date="2023-06-05T11:44:00Z">
        <w:r w:rsidR="002E5882" w:rsidRPr="00154337">
          <w:rPr>
            <w:rFonts w:cs="Arial"/>
          </w:rPr>
          <w:t>mitations of data presentation</w:t>
        </w:r>
        <w:r w:rsidR="00506C37" w:rsidRPr="00154337">
          <w:rPr>
            <w:rFonts w:cs="Arial"/>
          </w:rPr>
          <w:t>; and appropriate compatibility with paper chart symbols</w:t>
        </w:r>
      </w:ins>
      <w:ins w:id="1649" w:author="Gert Morlion" w:date="2024-08-26T11:28:00Z" w16du:dateUtc="2024-08-26T09:28:00Z">
        <w:r w:rsidR="00154337" w:rsidRPr="00154337">
          <w:rPr>
            <w:rFonts w:cs="Arial"/>
            <w:szCs w:val="22"/>
          </w:rPr>
          <w:t xml:space="preserve"> </w:t>
        </w:r>
      </w:ins>
      <w:ins w:id="1650" w:author="Gert Morlion" w:date="2024-08-26T11:28:00Z">
        <w:r w:rsidR="00154337" w:rsidRPr="00154337">
          <w:rPr>
            <w:rFonts w:cs="Arial"/>
            <w:szCs w:val="22"/>
          </w:rPr>
          <w:t>as standardized in the Chart Specifications of the IHO (IHO Publication S-4);</w:t>
        </w:r>
      </w:ins>
      <w:r w:rsidR="002A316E" w:rsidRPr="00154337">
        <w:rPr>
          <w:rFonts w:cs="Arial"/>
        </w:rPr>
        <w:t xml:space="preserve">. </w:t>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651" w:author="Gert Morlion" w:date="2023-06-05T11:47:00Z">
        <w:r>
          <w:rPr>
            <w:rFonts w:cs="Arial"/>
          </w:rPr>
          <w:t>E</w:t>
        </w:r>
      </w:ins>
      <w:del w:id="1652"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1653" w:author="Gert Morlion" w:date="2024-08-26T11:29:00Z" w16du:dateUtc="2024-08-26T09:29:00Z">
        <w:r w:rsidR="00154337">
          <w:rPr>
            <w:rFonts w:cs="Arial"/>
          </w:rPr>
          <w:t>; and</w:t>
        </w:r>
      </w:ins>
      <w:del w:id="1654" w:author="Gert Morlion" w:date="2024-08-26T11:29:00Z" w16du:dateUtc="2024-08-26T09: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1655" w:author="Gert Morlion" w:date="2023-06-05T11:47:00Z">
        <w:r>
          <w:rPr>
            <w:rFonts w:cs="Arial"/>
          </w:rPr>
          <w:t>U</w:t>
        </w:r>
      </w:ins>
      <w:del w:id="1656"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692568A1" w:rsidR="00F80326" w:rsidRDefault="00F80326" w:rsidP="00F80326">
      <w:pPr>
        <w:tabs>
          <w:tab w:val="left" w:pos="993"/>
          <w:tab w:val="left" w:pos="1418"/>
          <w:tab w:val="left" w:pos="1985"/>
        </w:tabs>
        <w:snapToGrid w:val="0"/>
        <w:spacing w:after="60" w:line="240" w:lineRule="auto"/>
        <w:rPr>
          <w:ins w:id="1657" w:author="Gert Morlion" w:date="2024-08-26T11:29:00Z"/>
          <w:rFonts w:cs="Arial"/>
          <w:szCs w:val="22"/>
        </w:rPr>
      </w:pPr>
      <w:ins w:id="1658" w:author="Gert Morlion" w:date="2024-08-26T11:29:00Z">
        <w:r w:rsidRPr="00E73BC2">
          <w:rPr>
            <w:rFonts w:cs="Arial"/>
            <w:szCs w:val="22"/>
          </w:rPr>
          <w:t xml:space="preserve">To ensure that presentation </w:t>
        </w:r>
        <w:r>
          <w:rPr>
            <w:rFonts w:cs="Arial"/>
            <w:szCs w:val="22"/>
          </w:rPr>
          <w:t>remains intuitive, including where S-</w:t>
        </w:r>
      </w:ins>
      <w:ins w:id="1659" w:author="Gert Morlion" w:date="2024-08-26T11:29:00Z" w16du:dateUtc="2024-08-26T09:29:00Z">
        <w:r>
          <w:rPr>
            <w:rFonts w:cs="Arial"/>
            <w:szCs w:val="22"/>
          </w:rPr>
          <w:t>4</w:t>
        </w:r>
      </w:ins>
      <w:ins w:id="1660" w:author="Gert Morlion" w:date="2024-08-26T11:29:00Z">
        <w:r>
          <w:rPr>
            <w:rFonts w:cs="Arial"/>
            <w:szCs w:val="22"/>
          </w:rPr>
          <w:t>01 ENCs are used in conjunction with S-57 ENCs, the following principles must be followed when changes are made to the S-</w:t>
        </w:r>
      </w:ins>
      <w:ins w:id="1661" w:author="Gert Morlion" w:date="2024-08-26T11:29:00Z" w16du:dateUtc="2024-08-26T09:29:00Z">
        <w:r>
          <w:rPr>
            <w:rFonts w:cs="Arial"/>
            <w:szCs w:val="22"/>
          </w:rPr>
          <w:t>4</w:t>
        </w:r>
      </w:ins>
      <w:ins w:id="1662" w:author="Gert Morlion" w:date="2024-08-26T11:29:00Z">
        <w:r>
          <w:rPr>
            <w:rFonts w:cs="Arial"/>
            <w:szCs w:val="22"/>
          </w:rPr>
          <w:t>01 Portrayal Catalogue:</w:t>
        </w:r>
      </w:ins>
    </w:p>
    <w:p w14:paraId="28B6A4F5" w14:textId="37AA478D" w:rsidR="00F80326" w:rsidRDefault="00F80326" w:rsidP="00F80326">
      <w:pPr>
        <w:pStyle w:val="Lijstalinea"/>
        <w:numPr>
          <w:ilvl w:val="0"/>
          <w:numId w:val="43"/>
        </w:numPr>
        <w:tabs>
          <w:tab w:val="left" w:pos="993"/>
          <w:tab w:val="left" w:pos="1418"/>
          <w:tab w:val="left" w:pos="1985"/>
        </w:tabs>
        <w:snapToGrid w:val="0"/>
        <w:spacing w:after="60" w:line="240" w:lineRule="auto"/>
        <w:rPr>
          <w:ins w:id="1663" w:author="Gert Morlion" w:date="2024-08-26T11:29:00Z"/>
          <w:rFonts w:cs="Arial"/>
          <w:szCs w:val="22"/>
        </w:rPr>
      </w:pPr>
      <w:ins w:id="1664" w:author="Gert Morlion" w:date="2024-08-26T11:29:00Z">
        <w:r w:rsidRPr="00412620">
          <w:rPr>
            <w:rFonts w:cs="Arial"/>
            <w:szCs w:val="22"/>
          </w:rPr>
          <w:t>S-</w:t>
        </w:r>
      </w:ins>
      <w:ins w:id="1665" w:author="Gert Morlion" w:date="2024-08-26T11:30:00Z" w16du:dateUtc="2024-08-26T09:30:00Z">
        <w:r>
          <w:rPr>
            <w:rFonts w:cs="Arial"/>
            <w:szCs w:val="22"/>
          </w:rPr>
          <w:t>4</w:t>
        </w:r>
      </w:ins>
      <w:ins w:id="1666" w:author="Gert Morlion" w:date="2024-08-26T11:29:00Z">
        <w:r w:rsidRPr="00412620">
          <w:rPr>
            <w:rFonts w:cs="Arial"/>
            <w:szCs w:val="22"/>
          </w:rPr>
          <w:t>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ins>
    </w:p>
    <w:p w14:paraId="01E322E6" w14:textId="3434F777" w:rsidR="00F80326" w:rsidRDefault="00F80326" w:rsidP="00F80326">
      <w:pPr>
        <w:pStyle w:val="Lijstalinea"/>
        <w:numPr>
          <w:ilvl w:val="0"/>
          <w:numId w:val="43"/>
        </w:numPr>
        <w:tabs>
          <w:tab w:val="left" w:pos="993"/>
          <w:tab w:val="left" w:pos="1418"/>
          <w:tab w:val="left" w:pos="1985"/>
        </w:tabs>
        <w:snapToGrid w:val="0"/>
        <w:spacing w:after="60" w:line="240" w:lineRule="auto"/>
        <w:rPr>
          <w:ins w:id="1667" w:author="Gert Morlion" w:date="2024-08-26T11:29:00Z"/>
          <w:rFonts w:cs="Arial"/>
          <w:szCs w:val="22"/>
        </w:rPr>
      </w:pPr>
      <w:ins w:id="1668" w:author="Gert Morlion" w:date="2024-08-26T11:29:00Z">
        <w:r w:rsidRPr="00412620">
          <w:rPr>
            <w:rFonts w:cs="Arial"/>
            <w:szCs w:val="22"/>
          </w:rPr>
          <w:t>S-</w:t>
        </w:r>
      </w:ins>
      <w:ins w:id="1669" w:author="Gert Morlion" w:date="2024-08-26T11:30:00Z" w16du:dateUtc="2024-08-26T09:30:00Z">
        <w:r>
          <w:rPr>
            <w:rFonts w:cs="Arial"/>
            <w:szCs w:val="22"/>
          </w:rPr>
          <w:t>4</w:t>
        </w:r>
      </w:ins>
      <w:ins w:id="1670"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50619789" w:rsidR="00F80326" w:rsidRDefault="00F80326" w:rsidP="00F80326">
      <w:pPr>
        <w:pStyle w:val="Lijstalinea"/>
        <w:numPr>
          <w:ilvl w:val="0"/>
          <w:numId w:val="43"/>
        </w:numPr>
        <w:tabs>
          <w:tab w:val="left" w:pos="993"/>
          <w:tab w:val="left" w:pos="1418"/>
          <w:tab w:val="left" w:pos="1985"/>
        </w:tabs>
        <w:snapToGrid w:val="0"/>
        <w:spacing w:after="60" w:line="240" w:lineRule="auto"/>
        <w:rPr>
          <w:ins w:id="1671" w:author="Gert Morlion" w:date="2024-08-26T11:29:00Z"/>
          <w:rFonts w:cs="Arial"/>
          <w:szCs w:val="22"/>
        </w:rPr>
      </w:pPr>
      <w:ins w:id="1672" w:author="Gert Morlion" w:date="2024-08-26T11:29:00Z">
        <w:r w:rsidRPr="00412620">
          <w:rPr>
            <w:rFonts w:cs="Arial"/>
            <w:szCs w:val="22"/>
          </w:rPr>
          <w:t>S-</w:t>
        </w:r>
      </w:ins>
      <w:ins w:id="1673" w:author="Gert Morlion" w:date="2024-08-26T11:30:00Z" w16du:dateUtc="2024-08-26T09:30:00Z">
        <w:r>
          <w:rPr>
            <w:rFonts w:cs="Arial"/>
            <w:szCs w:val="22"/>
          </w:rPr>
          <w:t>4</w:t>
        </w:r>
      </w:ins>
      <w:ins w:id="1674" w:author="Gert Morlion" w:date="2024-08-26T11:29:00Z">
        <w:r w:rsidRPr="00412620">
          <w:rPr>
            <w:rFonts w:cs="Arial"/>
            <w:szCs w:val="22"/>
          </w:rPr>
          <w:t>01 must maintain equivalence in terms of alerts and indications functionality in ECDIS</w:t>
        </w:r>
        <w:r>
          <w:rPr>
            <w:rFonts w:cs="Arial"/>
            <w:szCs w:val="22"/>
          </w:rPr>
          <w:t>;</w:t>
        </w:r>
      </w:ins>
    </w:p>
    <w:p w14:paraId="05613151" w14:textId="10F89BC1" w:rsidR="00F80326" w:rsidRPr="00FE0CE5" w:rsidRDefault="00F80326" w:rsidP="00F80326">
      <w:pPr>
        <w:pStyle w:val="Lijstalinea"/>
        <w:numPr>
          <w:ilvl w:val="0"/>
          <w:numId w:val="43"/>
        </w:numPr>
        <w:tabs>
          <w:tab w:val="left" w:pos="993"/>
          <w:tab w:val="left" w:pos="1418"/>
          <w:tab w:val="left" w:pos="1985"/>
        </w:tabs>
        <w:snapToGrid w:val="0"/>
        <w:spacing w:after="120" w:line="240" w:lineRule="auto"/>
        <w:contextualSpacing/>
        <w:rPr>
          <w:ins w:id="1675" w:author="Gert Morlion" w:date="2024-08-26T11:29:00Z"/>
          <w:rFonts w:cs="Arial"/>
          <w:szCs w:val="22"/>
        </w:rPr>
      </w:pPr>
      <w:ins w:id="1676" w:author="Gert Morlion" w:date="2024-08-26T11:29:00Z">
        <w:r>
          <w:rPr>
            <w:rFonts w:cs="Arial"/>
            <w:szCs w:val="22"/>
          </w:rPr>
          <w:t>The S-</w:t>
        </w:r>
      </w:ins>
      <w:ins w:id="1677" w:author="Gert Morlion" w:date="2024-08-26T11:30:00Z" w16du:dateUtc="2024-08-26T09:30:00Z">
        <w:r>
          <w:rPr>
            <w:rFonts w:cs="Arial"/>
            <w:szCs w:val="22"/>
          </w:rPr>
          <w:t>4</w:t>
        </w:r>
      </w:ins>
      <w:ins w:id="1678" w:author="Gert Morlion" w:date="2024-08-26T11:29:00Z">
        <w:r>
          <w:rPr>
            <w:rFonts w:cs="Arial"/>
            <w:szCs w:val="22"/>
          </w:rPr>
          <w:t>01 Portrayal Catalogue should be modified by extension. Symbols and Portrayal rules should be retained for items that have been superseded in the current version of S-</w:t>
        </w:r>
      </w:ins>
      <w:ins w:id="1679" w:author="Gert Morlion" w:date="2024-08-26T11:30:00Z" w16du:dateUtc="2024-08-26T09:30:00Z">
        <w:r>
          <w:rPr>
            <w:rFonts w:cs="Arial"/>
            <w:szCs w:val="22"/>
          </w:rPr>
          <w:t>4</w:t>
        </w:r>
      </w:ins>
      <w:ins w:id="1680" w:author="Gert Morlion" w:date="2024-08-26T11:29:00Z">
        <w:r>
          <w:rPr>
            <w:rFonts w:cs="Arial"/>
            <w:szCs w:val="22"/>
          </w:rPr>
          <w:t>01. This ensures that S-</w:t>
        </w:r>
      </w:ins>
      <w:ins w:id="1681" w:author="Gert Morlion" w:date="2024-08-26T11:30:00Z" w16du:dateUtc="2024-08-26T09:30:00Z">
        <w:r>
          <w:rPr>
            <w:rFonts w:cs="Arial"/>
            <w:szCs w:val="22"/>
          </w:rPr>
          <w:t>4</w:t>
        </w:r>
      </w:ins>
      <w:ins w:id="1682"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1683"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1684" w:author="Gert Morlion" w:date="2023-06-05T11:47:00Z">
        <w:r w:rsidR="00E957D7">
          <w:rPr>
            <w:rFonts w:cs="Arial"/>
          </w:rPr>
          <w:t>P</w:t>
        </w:r>
      </w:ins>
      <w:del w:id="1685" w:author="Gert Morlion" w:date="2023-06-05T11:47:00Z">
        <w:r w:rsidRPr="00D22CCD" w:rsidDel="00E957D7">
          <w:rPr>
            <w:rFonts w:cs="Arial"/>
          </w:rPr>
          <w:delText>p</w:delText>
        </w:r>
      </w:del>
      <w:r w:rsidRPr="00D22CCD">
        <w:rPr>
          <w:rFonts w:cs="Arial"/>
        </w:rPr>
        <w:t xml:space="preserve">ortrayal </w:t>
      </w:r>
      <w:ins w:id="1686" w:author="Gert Morlion" w:date="2023-06-05T11:47:00Z">
        <w:r w:rsidR="00E957D7">
          <w:rPr>
            <w:rFonts w:cs="Arial"/>
          </w:rPr>
          <w:t>C</w:t>
        </w:r>
      </w:ins>
      <w:del w:id="1687" w:author="Gert Morlion" w:date="2023-06-05T11:47:00Z">
        <w:r w:rsidRPr="00D22CCD" w:rsidDel="00E957D7">
          <w:rPr>
            <w:rFonts w:cs="Arial"/>
          </w:rPr>
          <w:delText>c</w:delText>
        </w:r>
      </w:del>
      <w:r w:rsidRPr="00D22CCD">
        <w:rPr>
          <w:rFonts w:cs="Arial"/>
        </w:rPr>
        <w:t xml:space="preserve">atalogue is defined for use in </w:t>
      </w:r>
      <w:ins w:id="1688" w:author="Gert Morlion" w:date="2024-08-26T11:31:00Z">
        <w:r w:rsidR="00F5504F" w:rsidRPr="003F76E9">
          <w:rPr>
            <w:rFonts w:cs="Arial"/>
            <w:szCs w:val="22"/>
          </w:rPr>
          <w:t xml:space="preserve">navigation </w:t>
        </w:r>
      </w:ins>
      <w:r w:rsidRPr="00D22CCD">
        <w:rPr>
          <w:rFonts w:cs="Arial"/>
        </w:rPr>
        <w:t xml:space="preserve">systems.  The </w:t>
      </w:r>
      <w:ins w:id="1689" w:author="Gert Morlion" w:date="2023-06-05T11:47:00Z">
        <w:r w:rsidR="006742F5">
          <w:rPr>
            <w:rFonts w:cs="Arial"/>
          </w:rPr>
          <w:t>P</w:t>
        </w:r>
      </w:ins>
      <w:del w:id="1690" w:author="Gert Morlion" w:date="2023-06-05T11:47:00Z">
        <w:r w:rsidRPr="00D22CCD" w:rsidDel="006742F5">
          <w:rPr>
            <w:rFonts w:cs="Arial"/>
          </w:rPr>
          <w:delText>p</w:delText>
        </w:r>
      </w:del>
      <w:r w:rsidRPr="00D22CCD">
        <w:rPr>
          <w:rFonts w:cs="Arial"/>
        </w:rPr>
        <w:t xml:space="preserve">ortrayal </w:t>
      </w:r>
      <w:ins w:id="1691" w:author="Gert Morlion" w:date="2023-06-05T11:47:00Z">
        <w:r w:rsidR="006742F5">
          <w:rPr>
            <w:rFonts w:cs="Arial"/>
          </w:rPr>
          <w:t>C</w:t>
        </w:r>
      </w:ins>
      <w:del w:id="1692" w:author="Gert Morlion" w:date="2023-06-05T11:47:00Z">
        <w:r w:rsidRPr="00D22CCD" w:rsidDel="006742F5">
          <w:rPr>
            <w:rFonts w:cs="Arial"/>
          </w:rPr>
          <w:delText>c</w:delText>
        </w:r>
      </w:del>
      <w:r w:rsidRPr="00D22CCD">
        <w:rPr>
          <w:rFonts w:cs="Arial"/>
        </w:rPr>
        <w:t>atalogue defines symbology and the portrayal rules for each feature</w:t>
      </w:r>
      <w:ins w:id="1693" w:author="Gert Morlion" w:date="2023-06-05T11:48:00Z">
        <w:r w:rsidR="006742F5">
          <w:rPr>
            <w:rFonts w:cs="Arial"/>
          </w:rPr>
          <w:t>/</w:t>
        </w:r>
      </w:ins>
      <w:del w:id="1694" w:author="Gert Morlion" w:date="2023-06-05T11:48:00Z">
        <w:r w:rsidRPr="00D22CCD" w:rsidDel="006742F5">
          <w:rPr>
            <w:rFonts w:cs="Arial"/>
          </w:rPr>
          <w:delText xml:space="preserve"> </w:delText>
        </w:r>
      </w:del>
      <w:r w:rsidRPr="00D22CCD">
        <w:rPr>
          <w:rFonts w:cs="Arial"/>
        </w:rPr>
        <w:t xml:space="preserve">attribute combination contained in the </w:t>
      </w:r>
      <w:ins w:id="1695" w:author="Gert Morlion" w:date="2023-06-05T11:48:00Z">
        <w:r w:rsidR="00D31089">
          <w:rPr>
            <w:rFonts w:cs="Arial"/>
          </w:rPr>
          <w:t>F</w:t>
        </w:r>
      </w:ins>
      <w:del w:id="1696" w:author="Gert Morlion" w:date="2023-06-05T11:48:00Z">
        <w:r w:rsidRPr="00D22CCD" w:rsidDel="00D31089">
          <w:rPr>
            <w:rFonts w:cs="Arial"/>
          </w:rPr>
          <w:delText>f</w:delText>
        </w:r>
      </w:del>
      <w:r w:rsidRPr="00D22CCD">
        <w:rPr>
          <w:rFonts w:cs="Arial"/>
        </w:rPr>
        <w:t xml:space="preserve">eature </w:t>
      </w:r>
      <w:ins w:id="1697" w:author="Gert Morlion" w:date="2023-06-05T11:48:00Z">
        <w:r w:rsidR="00D31089">
          <w:rPr>
            <w:rFonts w:cs="Arial"/>
          </w:rPr>
          <w:t>C</w:t>
        </w:r>
      </w:ins>
      <w:del w:id="1698"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1699" w:author="Gert Morlion" w:date="2024-08-26T11:31:00Z"/>
        </w:rPr>
      </w:pPr>
      <w:ins w:id="1700" w:author="Gert Morlion" w:date="2024-08-26T11:31:00Z">
        <w:r w:rsidRPr="003F76E9">
          <w:t>S-</w:t>
        </w:r>
      </w:ins>
      <w:ins w:id="1701" w:author="Gert Morlion" w:date="2024-08-26T11:31:00Z" w16du:dateUtc="2024-08-26T09:31:00Z">
        <w:r>
          <w:t>4</w:t>
        </w:r>
      </w:ins>
      <w:ins w:id="1702" w:author="Gert Morlion" w:date="2024-08-26T11:31:00Z">
        <w:r w:rsidRPr="003F76E9">
          <w:t>01 uses the portrayal process defined in S-100 Part 9A.</w:t>
        </w:r>
      </w:ins>
    </w:p>
    <w:p w14:paraId="70086C29" w14:textId="216D44D1" w:rsidR="00B41B60" w:rsidRDefault="00B41B60" w:rsidP="00B41B60">
      <w:pPr>
        <w:spacing w:after="120" w:line="240" w:lineRule="auto"/>
        <w:rPr>
          <w:ins w:id="1703" w:author="Gert Morlion" w:date="2024-08-26T11:31:00Z"/>
        </w:rPr>
      </w:pPr>
      <w:ins w:id="1704" w:author="Gert Morlion" w:date="2024-08-26T11:31:00Z">
        <w:r>
          <w:t>Items included in an S-</w:t>
        </w:r>
      </w:ins>
      <w:ins w:id="1705" w:author="Gert Morlion" w:date="2024-08-26T11:31:00Z" w16du:dateUtc="2024-08-26T09:31:00Z">
        <w:r>
          <w:t>4</w:t>
        </w:r>
      </w:ins>
      <w:ins w:id="1706" w:author="Gert Morlion" w:date="2024-08-26T11:31:00Z">
        <w:r>
          <w:t>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Kop2"/>
      </w:pPr>
      <w:bookmarkStart w:id="1707" w:name="_Toc487203158"/>
      <w:r w:rsidRPr="00D22CCD">
        <w:t>Portrayal Catalogue</w:t>
      </w:r>
      <w:bookmarkEnd w:id="1707"/>
    </w:p>
    <w:p w14:paraId="2CB62080" w14:textId="2AFFCB77" w:rsidR="00194AEF" w:rsidRDefault="00194AEF" w:rsidP="00194AEF">
      <w:pPr>
        <w:rPr>
          <w:ins w:id="1708" w:author="Gert Morlion" w:date="2024-08-26T11:32:00Z" w16du:dateUtc="2024-08-26T09:32:00Z"/>
        </w:rPr>
      </w:pPr>
      <w:r w:rsidRPr="00D22CCD">
        <w:t>Citation information for the Portrayal Catalogue is provided in Table</w:t>
      </w:r>
      <w:ins w:id="1709" w:author="Gert Morlion" w:date="2024-08-26T11:32:00Z" w16du:dateUtc="2024-08-26T09:32:00Z">
        <w:r w:rsidR="00381B72">
          <w:t xml:space="preserve"> 9-1</w:t>
        </w:r>
      </w:ins>
      <w:del w:id="1710" w:author="Gert Morlion" w:date="2024-08-26T11:32:00Z" w16du:dateUtc="2024-08-26T09: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ijschrift"/>
        <w:spacing w:line="240" w:lineRule="auto"/>
        <w:jc w:val="center"/>
        <w:rPr>
          <w:del w:id="1711" w:author="Gert Morlion" w:date="2024-08-26T11:32:00Z" w16du:dateUtc="2024-08-26T09:32:00Z"/>
        </w:rPr>
      </w:pPr>
      <w:ins w:id="1712" w:author="Gert Morlion" w:date="2024-08-26T11:32:00Z">
        <w:r w:rsidRPr="004814D2">
          <w:rPr>
            <w:sz w:val="18"/>
            <w:szCs w:val="18"/>
          </w:rPr>
          <w:t>Table 9-1 – S-</w:t>
        </w:r>
      </w:ins>
      <w:ins w:id="1713" w:author="Gert Morlion" w:date="2024-08-26T11:32:00Z" w16du:dateUtc="2024-08-26T09:32:00Z">
        <w:r>
          <w:rPr>
            <w:sz w:val="18"/>
            <w:szCs w:val="18"/>
          </w:rPr>
          <w:t>4</w:t>
        </w:r>
      </w:ins>
      <w:ins w:id="1714" w:author="Gert Morlion" w:date="2024-08-26T11:32:00Z">
        <w:r w:rsidRPr="004814D2">
          <w:rPr>
            <w:sz w:val="18"/>
            <w:szCs w:val="18"/>
          </w:rPr>
          <w:t xml:space="preserve">01 Portrayal </w:t>
        </w:r>
        <w:proofErr w:type="spellStart"/>
        <w:r w:rsidRPr="004814D2">
          <w:rPr>
            <w:sz w:val="18"/>
            <w:szCs w:val="18"/>
          </w:rPr>
          <w:t>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roofErr w:type="spellEnd"/>
            <w:r w:rsidRPr="00D22CCD">
              <w:rPr>
                <w:rFonts w:eastAsia="Times New Roman" w:cs="Arial"/>
                <w:b/>
                <w:bCs/>
                <w:sz w:val="18"/>
                <w:szCs w:val="18"/>
              </w:rPr>
              <w:t>.</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CI_Citation</w:t>
            </w:r>
            <w:proofErr w:type="spellEnd"/>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5DCE80D5" w14:textId="77777777" w:rsidR="00194AEF" w:rsidRPr="00D22CCD" w:rsidRDefault="00194AEF" w:rsidP="00194AEF">
            <w:pPr>
              <w:spacing w:before="40" w:after="40" w:line="240" w:lineRule="auto"/>
              <w:rPr>
                <w:rFonts w:cs="Arial"/>
                <w:sz w:val="18"/>
                <w:szCs w:val="18"/>
              </w:rPr>
            </w:pPr>
            <w:r w:rsidRPr="00D22CCD">
              <w:rPr>
                <w:rFonts w:cs="Arial"/>
                <w:sz w:val="18"/>
                <w:szCs w:val="18"/>
              </w:rPr>
              <w:t>2018-12-31T00:00:00</w:t>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dateType</w:t>
            </w:r>
            <w:proofErr w:type="spellEnd"/>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CI_DateTypeCode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A29EE23" w14:textId="77777777" w:rsidR="00194AEF" w:rsidRPr="00D22CCD" w:rsidRDefault="00194AEF" w:rsidP="00194AEF">
            <w:pPr>
              <w:spacing w:before="40" w:after="40" w:line="240" w:lineRule="auto"/>
              <w:rPr>
                <w:rFonts w:cs="Arial"/>
                <w:sz w:val="18"/>
                <w:szCs w:val="18"/>
              </w:rPr>
            </w:pPr>
            <w:r w:rsidRPr="00D22CCD">
              <w:rPr>
                <w:rFonts w:cs="Arial"/>
                <w:sz w:val="18"/>
                <w:szCs w:val="18"/>
              </w:rPr>
              <w:t>1.0.0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editionDate</w:t>
            </w:r>
            <w:proofErr w:type="spellEnd"/>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DateTime</w:t>
            </w:r>
            <w:proofErr w:type="spellEnd"/>
          </w:p>
        </w:tc>
        <w:tc>
          <w:tcPr>
            <w:tcW w:w="4560" w:type="dxa"/>
            <w:tcBorders>
              <w:top w:val="single" w:sz="4" w:space="0" w:color="auto"/>
              <w:bottom w:val="single" w:sz="4" w:space="0" w:color="auto"/>
            </w:tcBorders>
          </w:tcPr>
          <w:p w14:paraId="1B390E86" w14:textId="77777777" w:rsidR="00194AEF" w:rsidRPr="00D22CCD" w:rsidRDefault="00194AEF" w:rsidP="00194AEF">
            <w:pPr>
              <w:spacing w:before="40" w:after="40" w:line="240" w:lineRule="auto"/>
              <w:rPr>
                <w:rFonts w:cs="Arial"/>
                <w:sz w:val="18"/>
                <w:szCs w:val="18"/>
              </w:rPr>
            </w:pPr>
            <w:r w:rsidRPr="00D22CCD">
              <w:rPr>
                <w:rFonts w:cs="Arial"/>
                <w:sz w:val="18"/>
                <w:szCs w:val="18"/>
              </w:rPr>
              <w:t>2018-12-31T00:00:00</w:t>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citedResponsibleParty</w:t>
            </w:r>
            <w:proofErr w:type="spellEnd"/>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CI_Responsibility</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CI_RoleCode</w:t>
            </w:r>
            <w:proofErr w:type="spellEnd"/>
            <w:r w:rsidRPr="00D22CCD">
              <w:rPr>
                <w:rFonts w:cs="Arial"/>
                <w:sz w:val="18"/>
                <w:szCs w:val="18"/>
              </w:rPr>
              <w:t xml:space="preserve"> (ISO </w:t>
            </w:r>
            <w:proofErr w:type="spellStart"/>
            <w:r w:rsidRPr="00D22CCD">
              <w:rPr>
                <w:rFonts w:cs="Arial"/>
                <w:sz w:val="18"/>
                <w:szCs w:val="18"/>
              </w:rPr>
              <w:t>codelist</w:t>
            </w:r>
            <w:proofErr w:type="spellEnd"/>
            <w:r w:rsidRPr="00D22CCD">
              <w:rPr>
                <w:rFonts w:cs="Arial"/>
                <w:sz w:val="18"/>
                <w:szCs w:val="18"/>
              </w:rPr>
              <w: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CI_Organisation</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otherCitationDetails</w:t>
            </w:r>
            <w:proofErr w:type="spellEnd"/>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698C03C8" w14:textId="77777777" w:rsidR="00194AEF" w:rsidRPr="00D22CCD" w:rsidRDefault="00194AEF" w:rsidP="00194AEF">
            <w:pPr>
              <w:spacing w:before="40" w:after="40" w:line="240" w:lineRule="auto"/>
              <w:rPr>
                <w:rFonts w:cs="Arial"/>
                <w:sz w:val="18"/>
                <w:szCs w:val="18"/>
              </w:rPr>
            </w:pPr>
            <w:r w:rsidRPr="00D22CCD">
              <w:rPr>
                <w:rFonts w:cs="Arial"/>
                <w:sz w:val="18"/>
                <w:szCs w:val="18"/>
              </w:rPr>
              <w:t>(Replace with website navigation instructions, etc.. ISO 19115-1 defines this attribute as “other information required to complete the citation that is not recorded elsewhere.”)</w:t>
            </w:r>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w:t>
            </w:r>
            <w:proofErr w:type="spellStart"/>
            <w:r w:rsidRPr="00D22CCD">
              <w:rPr>
                <w:rFonts w:cs="Arial"/>
                <w:sz w:val="18"/>
                <w:szCs w:val="18"/>
              </w:rPr>
              <w:t>onlineResource</w:t>
            </w:r>
            <w:proofErr w:type="spellEnd"/>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CI_OnlineResource</w:t>
            </w:r>
            <w:proofErr w:type="spellEnd"/>
            <w:r w:rsidRPr="00D22CCD">
              <w:rPr>
                <w:rFonts w:cs="Arial"/>
                <w:sz w:val="18"/>
                <w:szCs w:val="18"/>
              </w:rPr>
              <w:t xml:space="preserv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r w:rsidRPr="00D22CCD">
              <w:rPr>
                <w:rFonts w:cs="Arial"/>
                <w:sz w:val="18"/>
                <w:szCs w:val="18"/>
              </w:rPr>
              <w:t xml:space="preserve">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proofErr w:type="spellStart"/>
            <w:r w:rsidRPr="00D22CCD">
              <w:rPr>
                <w:rFonts w:cs="Arial"/>
                <w:sz w:val="18"/>
                <w:szCs w:val="18"/>
              </w:rPr>
              <w:t>CharacterString</w:t>
            </w:r>
            <w:proofErr w:type="spellEnd"/>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ijschrift"/>
        <w:spacing w:after="240"/>
        <w:jc w:val="center"/>
        <w:rPr>
          <w:del w:id="1715" w:author="Gert Morlion" w:date="2024-08-26T11:32:00Z" w16du:dateUtc="2024-08-26T09:32:00Z"/>
          <w:i/>
          <w:iCs/>
          <w:sz w:val="18"/>
          <w:szCs w:val="18"/>
        </w:rPr>
      </w:pPr>
      <w:del w:id="1716" w:author="Gert Morlion" w:date="2024-08-26T11:31:00Z" w16du:dateUtc="2024-08-26T09: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ijschrift"/>
        <w:spacing w:after="240"/>
        <w:jc w:val="center"/>
        <w:rPr>
          <w:del w:id="1717" w:author="Gert Morlion" w:date="2024-08-26T11:32:00Z" w16du:dateUtc="2024-08-26T09:32:00Z"/>
          <w:lang w:eastAsia="en-US"/>
        </w:rPr>
      </w:pPr>
    </w:p>
    <w:p w14:paraId="024D2F7A" w14:textId="02642261" w:rsidR="00453023" w:rsidRPr="00D22CCD" w:rsidRDefault="007260E2">
      <w:pPr>
        <w:rPr>
          <w:lang w:eastAsia="en-US"/>
        </w:rPr>
      </w:pPr>
      <w:r w:rsidRPr="00D22CCD">
        <w:rPr>
          <w:lang w:eastAsia="en-US"/>
        </w:rPr>
        <w:t xml:space="preserve">The </w:t>
      </w:r>
      <w:ins w:id="1718" w:author="Gert Morlion" w:date="2023-06-05T11:48:00Z">
        <w:r w:rsidR="00D31089">
          <w:rPr>
            <w:lang w:eastAsia="en-US"/>
          </w:rPr>
          <w:t>P</w:t>
        </w:r>
      </w:ins>
      <w:del w:id="1719" w:author="Gert Morlion" w:date="2023-06-05T11:48:00Z">
        <w:r w:rsidRPr="00D22CCD" w:rsidDel="00D31089">
          <w:rPr>
            <w:lang w:eastAsia="en-US"/>
          </w:rPr>
          <w:delText>p</w:delText>
        </w:r>
      </w:del>
      <w:r w:rsidRPr="00D22CCD">
        <w:rPr>
          <w:lang w:eastAsia="en-US"/>
        </w:rPr>
        <w:t xml:space="preserve">ortrayal </w:t>
      </w:r>
      <w:ins w:id="1720" w:author="Gert Morlion" w:date="2023-06-05T11:48:00Z">
        <w:r w:rsidR="00D31089">
          <w:rPr>
            <w:lang w:eastAsia="en-US"/>
          </w:rPr>
          <w:t>C</w:t>
        </w:r>
      </w:ins>
      <w:del w:id="1721"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1722" w:author="Gert Morlion" w:date="2023-06-05T11:48:00Z">
        <w:r w:rsidR="00D31089">
          <w:rPr>
            <w:lang w:eastAsia="en-US"/>
          </w:rPr>
          <w:t xml:space="preserve"> P</w:t>
        </w:r>
      </w:ins>
      <w:del w:id="1723" w:author="Gert Morlion" w:date="2023-06-05T11:48:00Z">
        <w:r w:rsidRPr="00D22CCD" w:rsidDel="00D31089">
          <w:rPr>
            <w:lang w:eastAsia="en-US"/>
          </w:rPr>
          <w:delText xml:space="preserve"> p</w:delText>
        </w:r>
      </w:del>
      <w:r w:rsidRPr="00D22CCD">
        <w:rPr>
          <w:lang w:eastAsia="en-US"/>
        </w:rPr>
        <w:t xml:space="preserve">ortrayal </w:t>
      </w:r>
      <w:ins w:id="1724" w:author="Gert Morlion" w:date="2023-06-05T11:49:00Z">
        <w:r w:rsidR="00D31089">
          <w:rPr>
            <w:lang w:eastAsia="en-US"/>
          </w:rPr>
          <w:t>C</w:t>
        </w:r>
      </w:ins>
      <w:del w:id="1725"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jstalinea"/>
        <w:numPr>
          <w:ilvl w:val="0"/>
          <w:numId w:val="45"/>
        </w:numPr>
        <w:spacing w:line="240" w:lineRule="auto"/>
      </w:pPr>
      <w:r w:rsidRPr="00381B72">
        <w:t>Set of portrayal rules</w:t>
      </w:r>
    </w:p>
    <w:p w14:paraId="68CDA75C" w14:textId="77777777" w:rsidR="00453023" w:rsidRPr="00381B72" w:rsidRDefault="007260E2" w:rsidP="00381B72">
      <w:pPr>
        <w:pStyle w:val="Lijstalinea"/>
        <w:numPr>
          <w:ilvl w:val="0"/>
          <w:numId w:val="45"/>
        </w:numPr>
        <w:spacing w:line="240" w:lineRule="auto"/>
      </w:pPr>
      <w:r w:rsidRPr="00381B72">
        <w:t xml:space="preserve">Set of </w:t>
      </w:r>
      <w:proofErr w:type="spellStart"/>
      <w:r w:rsidR="00194AEF" w:rsidRPr="00381B72">
        <w:t>pixmaps</w:t>
      </w:r>
      <w:proofErr w:type="spellEnd"/>
      <w:r w:rsidR="00194AEF" w:rsidRPr="00381B72">
        <w:t xml:space="preserve">,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1726" w:author="Gert Morlion" w:date="2023-06-05T11:49:00Z">
        <w:r w:rsidR="00D82822">
          <w:rPr>
            <w:lang w:eastAsia="en-US"/>
          </w:rPr>
          <w:t xml:space="preserve">, </w:t>
        </w:r>
        <w:commentRangeStart w:id="1727"/>
        <w:r w:rsidR="00D82822">
          <w:rPr>
            <w:lang w:eastAsia="en-US"/>
          </w:rPr>
          <w:t>clause 9-13</w:t>
        </w:r>
      </w:ins>
      <w:r w:rsidRPr="00D22CCD">
        <w:rPr>
          <w:lang w:eastAsia="en-US"/>
        </w:rPr>
        <w:t>.</w:t>
      </w:r>
      <w:commentRangeEnd w:id="1727"/>
      <w:r w:rsidR="00D82822">
        <w:rPr>
          <w:rStyle w:val="Verwijzingopmerking"/>
        </w:rPr>
        <w:commentReference w:id="1727"/>
      </w:r>
    </w:p>
    <w:p w14:paraId="23B57898" w14:textId="4DC18139" w:rsidR="00453023" w:rsidRPr="00D22CCD" w:rsidDel="007B06D8" w:rsidRDefault="007260E2" w:rsidP="007B06D8">
      <w:pPr>
        <w:rPr>
          <w:del w:id="1728" w:author="Gert Morlion" w:date="2023-06-05T11:52:00Z"/>
          <w:rFonts w:cs="Arial"/>
        </w:rPr>
      </w:pPr>
      <w:r w:rsidRPr="00D22CCD">
        <w:rPr>
          <w:rFonts w:cs="Arial"/>
        </w:rPr>
        <w:t>The S-401 Portrayal Catalogue will be available in an XML document which conforms to the S-100 XML Portrayal Catalogue Schema</w:t>
      </w:r>
      <w:ins w:id="1729"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1730"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1731" w:author="Gert Morlion" w:date="2023-06-05T11:52:00Z"/>
          <w:rFonts w:cs="Arial"/>
        </w:rPr>
      </w:pPr>
      <w:del w:id="1732"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1733" w:author="Gert Morlion" w:date="2023-06-05T11:52:00Z"/>
          <w:rFonts w:cs="Arial"/>
        </w:rPr>
      </w:pPr>
      <w:del w:id="1734"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1735" w:author="Gert Morlion" w:date="2023-06-05T11:52:00Z"/>
          <w:rFonts w:cs="Arial"/>
        </w:rPr>
      </w:pPr>
      <w:del w:id="1736"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1737" w:author="Gert Morlion" w:date="2023-06-05T11:52:00Z"/>
          <w:rFonts w:cs="Arial"/>
        </w:rPr>
      </w:pPr>
      <w:del w:id="1738"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1739" w:author="Gert Morlion" w:date="2023-06-05T11:52:00Z"/>
          <w:rFonts w:cs="Arial"/>
        </w:rPr>
      </w:pPr>
      <w:del w:id="1740"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1741" w:author="Gert Morlion" w:date="2023-06-05T11:52:00Z"/>
          <w:rFonts w:cs="Arial"/>
        </w:rPr>
      </w:pPr>
      <w:del w:id="1742"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1743" w:author="Gert Morlion" w:date="2023-06-05T11:52:00Z"/>
          <w:rFonts w:cs="Arial"/>
        </w:rPr>
      </w:pPr>
      <w:del w:id="1744"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1745" w:author="Gert Morlion" w:date="2023-06-05T11:52:00Z"/>
          <w:rFonts w:cs="Arial"/>
        </w:rPr>
      </w:pPr>
      <w:del w:id="1746"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1747" w:author="Gert Morlion" w:date="2023-06-05T11:52:00Z"/>
          <w:rFonts w:cs="Arial"/>
        </w:rPr>
      </w:pPr>
      <w:del w:id="1748"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1749" w:author="Gert Morlion" w:date="2023-06-05T11:52:00Z"/>
          <w:rFonts w:cs="Arial"/>
        </w:rPr>
      </w:pPr>
      <w:del w:id="1750" w:author="Gert Morlion" w:date="2023-06-05T11:52:00Z">
        <w:r w:rsidRPr="00D22CCD" w:rsidDel="007B06D8">
          <w:rPr>
            <w:rFonts w:cs="Arial"/>
          </w:rPr>
          <w:delText xml:space="preserve">   |</w:delText>
        </w:r>
      </w:del>
    </w:p>
    <w:p w14:paraId="751012C3" w14:textId="5F85C312" w:rsidR="00453023" w:rsidRPr="00D22CCD" w:rsidDel="007B06D8" w:rsidRDefault="007260E2" w:rsidP="007B06D8">
      <w:pPr>
        <w:rPr>
          <w:del w:id="1751" w:author="Gert Morlion" w:date="2023-06-05T11:52:00Z"/>
          <w:rFonts w:cs="Arial"/>
        </w:rPr>
      </w:pPr>
      <w:del w:id="1752" w:author="Gert Morlion" w:date="2023-06-05T11:52:00Z">
        <w:r w:rsidRPr="00D22CCD" w:rsidDel="007B06D8">
          <w:rPr>
            <w:rFonts w:cs="Arial"/>
          </w:rPr>
          <w:lastRenderedPageBreak/>
          <w:delText xml:space="preserve">   |-- AreaFills (contains XML files area fills)</w:delText>
        </w:r>
      </w:del>
    </w:p>
    <w:p w14:paraId="04ACC2AC" w14:textId="7D3B69C2" w:rsidR="00453023" w:rsidRPr="00D22CCD" w:rsidDel="007B06D8" w:rsidRDefault="007260E2" w:rsidP="007B06D8">
      <w:pPr>
        <w:rPr>
          <w:del w:id="1753" w:author="Gert Morlion" w:date="2023-06-05T11:52:00Z"/>
          <w:rFonts w:cs="Arial"/>
        </w:rPr>
      </w:pPr>
      <w:del w:id="1754"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1755" w:author="Gert Morlion" w:date="2023-06-05T11:52:00Z"/>
          <w:rFonts w:cs="Arial"/>
        </w:rPr>
      </w:pPr>
      <w:del w:id="1756"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1757" w:author="Gert Morlion" w:date="2023-06-05T11:52:00Z"/>
          <w:rFonts w:cs="Arial"/>
        </w:rPr>
      </w:pPr>
      <w:del w:id="1758"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1759"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Kop1"/>
      </w:pPr>
      <w:bookmarkStart w:id="1760" w:name="_Toc487203159"/>
      <w:r w:rsidRPr="00D22CCD">
        <w:t>Data Product format (encoding)</w:t>
      </w:r>
      <w:bookmarkEnd w:id="1760"/>
    </w:p>
    <w:p w14:paraId="3D7634AC" w14:textId="77777777" w:rsidR="00453023" w:rsidRPr="00D22CCD" w:rsidRDefault="007260E2">
      <w:pPr>
        <w:pStyle w:val="Kop2"/>
      </w:pPr>
      <w:bookmarkStart w:id="1761" w:name="_Toc487203160"/>
      <w:r w:rsidRPr="00D22CCD">
        <w:t>Introduction</w:t>
      </w:r>
      <w:bookmarkEnd w:id="1761"/>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Kop3"/>
        <w:jc w:val="both"/>
      </w:pPr>
      <w:bookmarkStart w:id="1762" w:name="_Toc487203161"/>
      <w:r w:rsidRPr="00D22CCD">
        <w:t>Encoding of Latitude and Longitude</w:t>
      </w:r>
      <w:bookmarkEnd w:id="1762"/>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Coordinates are stored as integers.  Latitude and longitude are converted to integers using a multiplication factor held in the Dataset Structure Information field under [CMFX] and [CMFY] (see Annex B – clause B1.6.3).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77777777" w:rsidR="00453023" w:rsidRPr="00D22CCD" w:rsidRDefault="007260E2">
      <w:pPr>
        <w:pStyle w:val="Kop3"/>
        <w:jc w:val="both"/>
      </w:pPr>
      <w:bookmarkStart w:id="1763" w:name="_Toc487203162"/>
      <w:bookmarkStart w:id="1764" w:name="_Toc225648326"/>
      <w:bookmarkStart w:id="1765" w:name="_Toc225065183"/>
      <w:r w:rsidRPr="00D22CCD">
        <w:t>Encoding of Depths</w:t>
      </w:r>
      <w:bookmarkEnd w:id="1763"/>
      <w:r w:rsidRPr="00D22CCD">
        <w:t xml:space="preserve"> </w:t>
      </w:r>
    </w:p>
    <w:p w14:paraId="378E83B2"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Annex B – clause B1.6.3).  This product limits the resolution to two decimal places and therefore the [CMFZ] must be set to {100}. </w:t>
      </w:r>
      <w:bookmarkEnd w:id="1764"/>
      <w:bookmarkEnd w:id="1765"/>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1766" w:author="Gert Morlion" w:date="2024-08-26T11:33:00Z" w16du:dateUtc="2024-08-26T09:33:00Z">
        <w:r w:rsidRPr="00D22CCD" w:rsidDel="00DC3245">
          <w:delText>0</w:delText>
        </w:r>
      </w:del>
      <w:r w:rsidRPr="00D22CCD">
        <w:t xml:space="preserve"> = 42</w:t>
      </w:r>
      <w:del w:id="1767" w:author="Gert Morlion" w:date="2024-08-26T11:33:00Z" w16du:dateUtc="2024-08-26T09:33:00Z">
        <w:r w:rsidRPr="00D22CCD" w:rsidDel="00DC3245">
          <w:delText>0</w:delText>
        </w:r>
      </w:del>
    </w:p>
    <w:p w14:paraId="696EAA5C" w14:textId="77777777" w:rsidR="00453023" w:rsidRPr="00D22CCD" w:rsidRDefault="007260E2">
      <w:pPr>
        <w:pStyle w:val="Kop3"/>
        <w:jc w:val="both"/>
      </w:pPr>
      <w:bookmarkStart w:id="1768" w:name="_Toc225648294"/>
      <w:bookmarkStart w:id="1769" w:name="_Toc225065151"/>
      <w:bookmarkStart w:id="1770" w:name="_Toc487203163"/>
      <w:r w:rsidRPr="00D22CCD">
        <w:t xml:space="preserve">Numeric Attribute </w:t>
      </w:r>
      <w:bookmarkEnd w:id="1768"/>
      <w:bookmarkEnd w:id="1769"/>
      <w:r w:rsidRPr="00D22CCD">
        <w:t>Encoding</w:t>
      </w:r>
      <w:bookmarkEnd w:id="1770"/>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Kop3"/>
        <w:jc w:val="both"/>
      </w:pPr>
      <w:bookmarkStart w:id="1771" w:name="_Toc487203164"/>
      <w:r w:rsidRPr="00D22CCD">
        <w:t>Text Attribute Values</w:t>
      </w:r>
      <w:bookmarkEnd w:id="1771"/>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Kop3"/>
        <w:jc w:val="both"/>
        <w:rPr>
          <w:lang w:eastAsia="en-US"/>
        </w:rPr>
      </w:pPr>
      <w:bookmarkStart w:id="1772" w:name="_Toc487203166"/>
      <w:r w:rsidRPr="00D22CCD">
        <w:rPr>
          <w:lang w:eastAsia="en-US"/>
        </w:rPr>
        <w:lastRenderedPageBreak/>
        <w:t>Unknown Attribute Values</w:t>
      </w:r>
      <w:bookmarkEnd w:id="1772"/>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Kop1"/>
      </w:pPr>
      <w:bookmarkStart w:id="1773" w:name="_Toc225648364"/>
      <w:bookmarkStart w:id="1774" w:name="_Toc225065221"/>
      <w:bookmarkStart w:id="1775" w:name="_Toc487203167"/>
      <w:bookmarkStart w:id="1776" w:name="_Toc225648340"/>
      <w:bookmarkStart w:id="1777" w:name="_Toc225065197"/>
      <w:r w:rsidRPr="00D22CCD">
        <w:t>Data Product Delivery</w:t>
      </w:r>
      <w:bookmarkEnd w:id="1773"/>
      <w:bookmarkEnd w:id="1774"/>
      <w:bookmarkEnd w:id="1775"/>
      <w:r w:rsidRPr="00D22CCD">
        <w:t xml:space="preserve"> </w:t>
      </w:r>
    </w:p>
    <w:p w14:paraId="1B7EBE5C" w14:textId="77777777" w:rsidR="00453023" w:rsidRPr="00D22CCD" w:rsidRDefault="007260E2">
      <w:pPr>
        <w:pStyle w:val="Kop2"/>
      </w:pPr>
      <w:bookmarkStart w:id="1778" w:name="_Toc487203168"/>
      <w:r w:rsidRPr="00D22CCD">
        <w:t>Introduction</w:t>
      </w:r>
      <w:bookmarkEnd w:id="1778"/>
    </w:p>
    <w:p w14:paraId="68597E8D" w14:textId="61A942A3" w:rsidR="00453023" w:rsidRDefault="007260E2">
      <w:pPr>
        <w:rPr>
          <w:ins w:id="1779" w:author="Gert Morlion" w:date="2023-06-05T13:59:00Z"/>
        </w:rPr>
      </w:pPr>
      <w:r w:rsidRPr="00D22CCD">
        <w:t>This clause specifies the encoding and delivery mechanisms for an S-401 ENC.  Data which conforms to this product specification must be delivered by means of an exchange set.</w:t>
      </w:r>
    </w:p>
    <w:p w14:paraId="356E4134" w14:textId="1D2E2F67" w:rsidR="00AC585C" w:rsidRPr="00D22CCD" w:rsidRDefault="00AC585C">
      <w:ins w:id="1780"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2D577F">
      <w:pPr>
        <w:autoSpaceDE w:val="0"/>
        <w:autoSpaceDN w:val="0"/>
        <w:adjustRightInd w:val="0"/>
        <w:spacing w:before="120" w:line="240" w:lineRule="auto"/>
        <w:jc w:val="center"/>
        <w:rPr>
          <w:noProof/>
          <w:lang w:eastAsia="de-AT"/>
        </w:rPr>
      </w:pPr>
      <w:del w:id="1781" w:author="Gert Morlion" w:date="2023-06-05T13:59:00Z">
        <w:r>
          <w:rPr>
            <w:noProof/>
            <w:lang w:val="en-US" w:eastAsia="ko-KR"/>
          </w:rPr>
          <w:pict w14:anchorId="11431C53">
            <v:shape id="_x0000_i1260" type="#_x0000_t75" alt="" style="width:434.3pt;height:181.4pt;visibility:visible;mso-width-percent:0;mso-height-percent:0;mso-width-percent:0;mso-height-percent:0">
              <v:imagedata r:id="rId44" o:title="" croptop="4857f" cropbottom="3469f" cropleft="1576f" cropright="1576f"/>
            </v:shape>
          </w:pict>
        </w:r>
      </w:del>
    </w:p>
    <w:p w14:paraId="3A784E55" w14:textId="1B3AC8E8" w:rsidR="00453023" w:rsidRPr="00D22CCD" w:rsidDel="0007214C" w:rsidRDefault="002D577F">
      <w:pPr>
        <w:autoSpaceDE w:val="0"/>
        <w:autoSpaceDN w:val="0"/>
        <w:adjustRightInd w:val="0"/>
        <w:spacing w:before="120" w:line="240" w:lineRule="auto"/>
        <w:jc w:val="center"/>
        <w:rPr>
          <w:del w:id="1782" w:author="Gert Morlion" w:date="2024-08-26T11:34:00Z" w16du:dateUtc="2024-08-26T09:34:00Z"/>
          <w:noProof/>
          <w:lang w:eastAsia="de-AT"/>
        </w:rPr>
      </w:pPr>
      <w:del w:id="1783" w:author="Gert Morlion" w:date="2023-06-05T13:59:00Z">
        <w:r>
          <w:rPr>
            <w:rFonts w:cs="Arial"/>
            <w:b/>
            <w:noProof/>
            <w:color w:val="000000"/>
            <w:lang w:val="en-US" w:eastAsia="ko-KR"/>
          </w:rPr>
          <w:lastRenderedPageBreak/>
          <w:pict w14:anchorId="56A252B3">
            <v:shape id="_x0000_i1261" type="#_x0000_t75" alt="" style="width:454.15pt;height:347.1pt;visibility:visible;mso-width-percent:0;mso-height-percent:0;mso-width-percent:0;mso-height-percent:0">
              <v:imagedata r:id="rId45" o:title=""/>
            </v:shape>
          </w:pict>
        </w:r>
      </w:del>
    </w:p>
    <w:p w14:paraId="3461EB12" w14:textId="0A5653CF" w:rsidR="00453023" w:rsidRPr="00D22CCD" w:rsidDel="0007214C" w:rsidRDefault="007260E2">
      <w:pPr>
        <w:pStyle w:val="Bijschrift"/>
        <w:jc w:val="center"/>
        <w:rPr>
          <w:del w:id="1784" w:author="Gert Morlion" w:date="2024-08-26T11:34:00Z" w16du:dateUtc="2024-08-26T09:34:00Z"/>
        </w:rPr>
      </w:pPr>
      <w:del w:id="1785" w:author="Gert Morlion" w:date="2024-08-26T11:34:00Z" w16du:dateUtc="2024-08-26T09:34:00Z">
        <w:r w:rsidRPr="00D22CCD" w:rsidDel="0007214C">
          <w:delText>Figure 18 - Exchange Set Structure</w:delText>
        </w:r>
      </w:del>
    </w:p>
    <w:p w14:paraId="2B83E35D" w14:textId="77777777" w:rsidR="00453023" w:rsidRPr="00D22CCD" w:rsidRDefault="007260E2">
      <w:pPr>
        <w:pStyle w:val="Kop2"/>
        <w:rPr>
          <w:lang w:eastAsia="en-US"/>
        </w:rPr>
      </w:pPr>
      <w:bookmarkStart w:id="1786" w:name="_Toc487203169"/>
      <w:r w:rsidRPr="00D22CCD">
        <w:rPr>
          <w:lang w:eastAsia="en-US"/>
        </w:rPr>
        <w:t>Exchange Set</w:t>
      </w:r>
      <w:bookmarkEnd w:id="1786"/>
    </w:p>
    <w:p w14:paraId="7DB627BF" w14:textId="3A6952CB" w:rsidR="00453023" w:rsidRPr="00D22CCD" w:rsidRDefault="007260E2">
      <w:pPr>
        <w:rPr>
          <w:rFonts w:cs="Arial"/>
        </w:rPr>
      </w:pPr>
      <w:r w:rsidRPr="00D22CCD">
        <w:rPr>
          <w:rFonts w:cs="Arial"/>
        </w:rPr>
        <w:t xml:space="preserve">S-401 datasets are grouped into </w:t>
      </w:r>
      <w:ins w:id="1787" w:author="Gert Morlion" w:date="2024-08-26T11:34:00Z" w16du:dateUtc="2024-08-26T09:34:00Z">
        <w:r w:rsidR="001646A9">
          <w:rPr>
            <w:rFonts w:cs="Arial"/>
          </w:rPr>
          <w:t>E</w:t>
        </w:r>
      </w:ins>
      <w:del w:id="1788" w:author="Gert Morlion" w:date="2024-08-26T11:34:00Z" w16du:dateUtc="2024-08-26T09:34:00Z">
        <w:r w:rsidRPr="00D22CCD" w:rsidDel="001646A9">
          <w:rPr>
            <w:rFonts w:cs="Arial"/>
          </w:rPr>
          <w:delText>e</w:delText>
        </w:r>
      </w:del>
      <w:r w:rsidRPr="00D22CCD">
        <w:rPr>
          <w:rFonts w:cs="Arial"/>
        </w:rPr>
        <w:t xml:space="preserve">xchange </w:t>
      </w:r>
      <w:ins w:id="1789" w:author="Gert Morlion" w:date="2024-08-26T11:34:00Z" w16du:dateUtc="2024-08-26T09:34:00Z">
        <w:r w:rsidR="001646A9">
          <w:rPr>
            <w:rFonts w:cs="Arial"/>
          </w:rPr>
          <w:t>S</w:t>
        </w:r>
      </w:ins>
      <w:del w:id="1790" w:author="Gert Morlion" w:date="2024-08-26T11:34:00Z" w16du:dateUtc="2024-08-26T09:34:00Z">
        <w:r w:rsidRPr="00D22CCD" w:rsidDel="001646A9">
          <w:rPr>
            <w:rFonts w:cs="Arial"/>
          </w:rPr>
          <w:delText>s</w:delText>
        </w:r>
      </w:del>
      <w:r w:rsidRPr="00D22CCD">
        <w:rPr>
          <w:rFonts w:cs="Arial"/>
        </w:rPr>
        <w:t xml:space="preserve">ets. Each </w:t>
      </w:r>
      <w:ins w:id="1791" w:author="Gert Morlion" w:date="2024-08-26T11:34:00Z" w16du:dateUtc="2024-08-26T09:34:00Z">
        <w:r w:rsidR="001646A9">
          <w:rPr>
            <w:rFonts w:cs="Arial"/>
          </w:rPr>
          <w:t>E</w:t>
        </w:r>
      </w:ins>
      <w:del w:id="1792" w:author="Gert Morlion" w:date="2024-08-26T11:34:00Z" w16du:dateUtc="2024-08-26T09:34:00Z">
        <w:r w:rsidRPr="00D22CCD" w:rsidDel="001646A9">
          <w:rPr>
            <w:rFonts w:cs="Arial"/>
          </w:rPr>
          <w:delText>e</w:delText>
        </w:r>
      </w:del>
      <w:r w:rsidRPr="00D22CCD">
        <w:rPr>
          <w:rFonts w:cs="Arial"/>
        </w:rPr>
        <w:t xml:space="preserve">xchange </w:t>
      </w:r>
      <w:ins w:id="1793" w:author="Gert Morlion" w:date="2024-08-26T11:34:00Z" w16du:dateUtc="2024-08-26T09:34:00Z">
        <w:r w:rsidR="001646A9">
          <w:rPr>
            <w:rFonts w:cs="Arial"/>
          </w:rPr>
          <w:t>S</w:t>
        </w:r>
      </w:ins>
      <w:del w:id="1794" w:author="Gert Morlion" w:date="2024-08-26T11:34:00Z" w16du:dateUtc="2024-08-26T09:34:00Z">
        <w:r w:rsidRPr="00D22CCD" w:rsidDel="001646A9">
          <w:rPr>
            <w:rFonts w:cs="Arial"/>
          </w:rPr>
          <w:delText>s</w:delText>
        </w:r>
      </w:del>
      <w:r w:rsidRPr="00D22CCD">
        <w:rPr>
          <w:rFonts w:cs="Arial"/>
        </w:rPr>
        <w:t xml:space="preserve">et consists of one or more IENC datasets with </w:t>
      </w:r>
      <w:del w:id="1795" w:author="Gert Morlion" w:date="2024-08-26T11:35:00Z" w16du:dateUtc="2024-08-26T09:35:00Z">
        <w:r w:rsidRPr="00D22CCD" w:rsidDel="001E3CBF">
          <w:rPr>
            <w:rFonts w:cs="Arial"/>
          </w:rPr>
          <w:delText xml:space="preserve">an associated XML metadata file and </w:delText>
        </w:r>
      </w:del>
      <w:r w:rsidRPr="00D22CCD">
        <w:rPr>
          <w:rFonts w:cs="Arial"/>
        </w:rPr>
        <w:t>a single Exchange Catalogue XML file containing metadata</w:t>
      </w:r>
      <w:ins w:id="1796" w:author="Gert Morlion" w:date="2024-08-26T11:35:00Z" w16du:dateUtc="2024-08-26T09:35:00Z">
        <w:r w:rsidR="001E3CBF">
          <w:rPr>
            <w:rFonts w:cs="Arial"/>
          </w:rPr>
          <w:t>, an associated XML Metadata file (S100_ResourcePurpose</w:t>
        </w:r>
      </w:ins>
      <w:ins w:id="1797" w:author="Gert Morlion" w:date="2024-08-26T11:36:00Z" w16du:dateUtc="2024-08-26T09:36:00Z">
        <w:r w:rsidR="001E3CBF">
          <w:rPr>
            <w:rFonts w:cs="Arial"/>
          </w:rPr>
          <w:t xml:space="preserve"> (</w:t>
        </w:r>
        <w:proofErr w:type="spellStart"/>
        <w:r w:rsidR="001E3CBF">
          <w:rPr>
            <w:rFonts w:cs="Arial"/>
          </w:rPr>
          <w:t>ISOMetadata</w:t>
        </w:r>
        <w:proofErr w:type="spellEnd"/>
        <w:r w:rsidR="001E3CBF">
          <w:rPr>
            <w:rFonts w:cs="Arial"/>
          </w:rPr>
          <w:t>)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1798" w:author="Gert Morlion" w:date="2024-08-26T11:37:00Z" w16du:dateUtc="2024-08-26T09:37:00Z">
        <w:r w:rsidR="00C74248">
          <w:rPr>
            <w:rFonts w:cs="Arial"/>
          </w:rPr>
          <w:t>E</w:t>
        </w:r>
      </w:ins>
      <w:del w:id="1799" w:author="Gert Morlion" w:date="2024-08-26T11:37:00Z" w16du:dateUtc="2024-08-26T09:37:00Z">
        <w:r w:rsidR="001E48E7" w:rsidRPr="00D22CCD" w:rsidDel="00C74248">
          <w:rPr>
            <w:rFonts w:cs="Arial"/>
          </w:rPr>
          <w:delText>e</w:delText>
        </w:r>
      </w:del>
      <w:r w:rsidR="001E48E7" w:rsidRPr="00D22CCD">
        <w:rPr>
          <w:rFonts w:cs="Arial"/>
        </w:rPr>
        <w:t xml:space="preserve">xchange </w:t>
      </w:r>
      <w:ins w:id="1800" w:author="Gert Morlion" w:date="2024-08-26T11:37:00Z" w16du:dateUtc="2024-08-26T09:37:00Z">
        <w:r w:rsidR="00C74248">
          <w:rPr>
            <w:rFonts w:cs="Arial"/>
          </w:rPr>
          <w:t>S</w:t>
        </w:r>
      </w:ins>
      <w:del w:id="1801" w:author="Gert Morlion" w:date="2024-08-26T11:37:00Z" w16du:dateUtc="2024-08-26T09:37:00Z">
        <w:r w:rsidR="001E48E7" w:rsidRPr="00D22CCD" w:rsidDel="00C74248">
          <w:rPr>
            <w:rFonts w:cs="Arial"/>
          </w:rPr>
          <w:delText>s</w:delText>
        </w:r>
      </w:del>
      <w:r w:rsidR="001E48E7" w:rsidRPr="00D22CCD">
        <w:rPr>
          <w:rFonts w:cs="Arial"/>
        </w:rPr>
        <w:t>et structure is the same as that described in S-100</w:t>
      </w:r>
      <w:ins w:id="1802" w:author="Gert Morlion" w:date="2024-08-26T11:37:00Z" w16du:dateUtc="2024-08-26T09: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1803" w:author="Gert Morlion" w:date="2023-06-05T13:59:00Z"/>
        </w:rPr>
      </w:pPr>
      <w:ins w:id="1804"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1805" w:author="Gert Morlion" w:date="2023-06-05T14:00:00Z"/>
        </w:rPr>
      </w:pPr>
      <w:del w:id="1806"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1807" w:author="Gert Morlion" w:date="2023-06-05T14:00:00Z"/>
        </w:rPr>
      </w:pPr>
      <w:del w:id="1808"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1809" w:author="Gert Morlion" w:date="2023-06-05T14:00:00Z"/>
        </w:rPr>
      </w:pPr>
      <w:del w:id="1810"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1811" w:author="Gert Morlion" w:date="2023-06-05T14:00:00Z"/>
        </w:rPr>
      </w:pPr>
      <w:del w:id="1812"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1813" w:author="Gert Morlion" w:date="2023-06-05T14:00:00Z"/>
          <w:rFonts w:cs="Arial"/>
        </w:rPr>
      </w:pPr>
      <w:del w:id="1814"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1815" w:author="Gert Morlion" w:date="2023-06-05T14:00:00Z"/>
          <w:rFonts w:cs="Arial"/>
        </w:rPr>
      </w:pPr>
      <w:del w:id="1816"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1817" w:author="Gert Morlion" w:date="2023-06-05T14:00:00Z"/>
          <w:rFonts w:cs="Arial"/>
        </w:rPr>
      </w:pPr>
      <w:del w:id="1818"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Kop3"/>
        <w:rPr>
          <w:del w:id="1819" w:author="Gert Morlion" w:date="2023-06-05T14:00:00Z"/>
        </w:rPr>
      </w:pPr>
      <w:del w:id="1820" w:author="Gert Morlion" w:date="2023-06-05T14:00:00Z">
        <w:r w:rsidRPr="00D22CCD" w:rsidDel="00AC585C">
          <w:delText>Mandatory Elements</w:delText>
        </w:r>
      </w:del>
    </w:p>
    <w:p w14:paraId="28602699" w14:textId="211B70C2" w:rsidR="00453023" w:rsidRPr="00D22CCD" w:rsidDel="00AC585C" w:rsidRDefault="001E48E7" w:rsidP="00AC585C">
      <w:pPr>
        <w:numPr>
          <w:ilvl w:val="0"/>
          <w:numId w:val="28"/>
        </w:numPr>
        <w:ind w:left="284" w:hanging="284"/>
        <w:rPr>
          <w:del w:id="1821" w:author="Gert Morlion" w:date="2023-06-05T14:00:00Z"/>
        </w:rPr>
      </w:pPr>
      <w:del w:id="1822"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1823" w:author="Gert Morlion" w:date="2023-06-05T14:00:00Z"/>
        </w:rPr>
      </w:pPr>
      <w:del w:id="1824"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Kop3"/>
        <w:rPr>
          <w:del w:id="1825" w:author="Gert Morlion" w:date="2023-06-05T14:00:00Z"/>
        </w:rPr>
      </w:pPr>
      <w:del w:id="1826" w:author="Gert Morlion" w:date="2023-06-05T14:00:00Z">
        <w:r w:rsidRPr="00D22CCD" w:rsidDel="00AC585C">
          <w:delText>Optional Elements</w:delText>
        </w:r>
      </w:del>
    </w:p>
    <w:p w14:paraId="24E84376" w14:textId="75C16B55" w:rsidR="00453023" w:rsidRPr="00D22CCD" w:rsidDel="00AC585C" w:rsidRDefault="007260E2" w:rsidP="00AC585C">
      <w:pPr>
        <w:numPr>
          <w:ilvl w:val="0"/>
          <w:numId w:val="29"/>
        </w:numPr>
        <w:ind w:left="284" w:hanging="284"/>
        <w:rPr>
          <w:del w:id="1827" w:author="Gert Morlion" w:date="2023-06-05T14:00:00Z"/>
        </w:rPr>
      </w:pPr>
      <w:del w:id="1828"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1829" w:author="Gert Morlion" w:date="2023-06-05T14:00:00Z"/>
        </w:rPr>
      </w:pPr>
      <w:del w:id="1830"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1831" w:author="Gert Morlion" w:date="2023-06-05T14:00:00Z"/>
        </w:rPr>
      </w:pPr>
      <w:del w:id="1832"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Kop2"/>
        <w:rPr>
          <w:lang w:eastAsia="en-US"/>
        </w:rPr>
      </w:pPr>
      <w:bookmarkStart w:id="1833" w:name="_Toc487203170"/>
      <w:r w:rsidRPr="00D22CCD">
        <w:rPr>
          <w:lang w:eastAsia="en-US"/>
        </w:rPr>
        <w:t>Dataset</w:t>
      </w:r>
      <w:bookmarkEnd w:id="1833"/>
    </w:p>
    <w:p w14:paraId="403C39B1" w14:textId="77777777" w:rsidR="00453023" w:rsidRPr="00D22CCD" w:rsidRDefault="007260E2">
      <w:pPr>
        <w:pStyle w:val="Kop3"/>
        <w:jc w:val="both"/>
        <w:rPr>
          <w:lang w:eastAsia="en-US"/>
        </w:rPr>
      </w:pPr>
      <w:bookmarkStart w:id="1834" w:name="_Toc225648341"/>
      <w:bookmarkStart w:id="1835" w:name="_Toc225648342"/>
      <w:bookmarkStart w:id="1836" w:name="_Toc487203171"/>
      <w:r w:rsidRPr="00D22CCD">
        <w:rPr>
          <w:lang w:eastAsia="en-US"/>
        </w:rPr>
        <w:t>Datasets</w:t>
      </w:r>
      <w:bookmarkEnd w:id="1834"/>
      <w:bookmarkEnd w:id="1835"/>
      <w:bookmarkEnd w:id="1836"/>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Annex B</w:t>
      </w:r>
      <w:r w:rsidR="001E48E7" w:rsidRPr="00D22CCD">
        <w:rPr>
          <w:rFonts w:eastAsia="Times New Roman" w:cs="Arial"/>
          <w:lang w:eastAsia="en-US"/>
        </w:rPr>
        <w:t xml:space="preserve"> – clause B</w:t>
      </w:r>
      <w:ins w:id="1837" w:author="Gert Morlion" w:date="2024-08-26T11:42:00Z" w16du:dateUtc="2024-08-26T09:42:00Z">
        <w:r w:rsidR="00960E9B">
          <w:rPr>
            <w:rFonts w:eastAsia="Times New Roman" w:cs="Arial"/>
            <w:lang w:eastAsia="en-US"/>
          </w:rPr>
          <w:t>-</w:t>
        </w:r>
      </w:ins>
      <w:r w:rsidRPr="00D22CCD">
        <w:rPr>
          <w:rFonts w:eastAsia="Times New Roman" w:cs="Arial"/>
          <w:lang w:eastAsia="en-US"/>
        </w:rPr>
        <w:t>5</w:t>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77B7E655"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1838" w:author="Gert Morlion" w:date="2024-08-26T11:43:00Z">
        <w:r w:rsidR="00AB1B69" w:rsidRPr="000F0F0F">
          <w:rPr>
            <w:rFonts w:eastAsia="Times New Roman" w:cs="Arial"/>
            <w:lang w:eastAsia="en-US"/>
          </w:rPr>
          <w:t>.</w:t>
        </w:r>
        <w:r w:rsidR="00AB1B69">
          <w:rPr>
            <w:rFonts w:eastAsia="Times New Roman" w:cs="Arial"/>
            <w:lang w:eastAsia="en-US"/>
          </w:rPr>
          <w:t xml:space="preserve"> 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Annex </w:t>
      </w:r>
      <w:r w:rsidR="001E48E7" w:rsidRPr="00D22CCD">
        <w:rPr>
          <w:rFonts w:eastAsia="Times New Roman" w:cs="Arial"/>
          <w:lang w:eastAsia="en-US"/>
        </w:rPr>
        <w:t>D – clause B</w:t>
      </w:r>
      <w:ins w:id="1839" w:author="Gert Morlion" w:date="2024-08-26T11:43:00Z" w16du:dateUtc="2024-08-26T09:43:00Z">
        <w:r w:rsidR="00AB1B69">
          <w:rPr>
            <w:rFonts w:eastAsia="Times New Roman" w:cs="Arial"/>
            <w:lang w:eastAsia="en-US"/>
          </w:rPr>
          <w:t>-</w:t>
        </w:r>
      </w:ins>
      <w:r w:rsidRPr="00D22CCD">
        <w:rPr>
          <w:rFonts w:eastAsia="Times New Roman" w:cs="Arial"/>
          <w:lang w:eastAsia="en-US"/>
        </w:rPr>
        <w:t>6</w:t>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1840" w:author="Gert Morlion" w:date="2024-08-26T11:43:00Z" w16du:dateUtc="2024-08-26T09: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Annex B</w:t>
      </w:r>
      <w:r w:rsidR="001E48E7" w:rsidRPr="00D22CCD">
        <w:rPr>
          <w:rFonts w:cs="Arial"/>
          <w:lang w:val="en-US" w:eastAsia="en-US"/>
        </w:rPr>
        <w:t xml:space="preserve"> – clause B</w:t>
      </w:r>
      <w:ins w:id="1841" w:author="Gert Morlion" w:date="2024-08-26T11:43:00Z" w16du:dateUtc="2024-08-26T09:43:00Z">
        <w:r w:rsidR="00AB1B69">
          <w:rPr>
            <w:rFonts w:cs="Arial"/>
            <w:lang w:val="en-US" w:eastAsia="en-US"/>
          </w:rPr>
          <w:t>-</w:t>
        </w:r>
      </w:ins>
      <w:r w:rsidR="001E48E7" w:rsidRPr="00D22CCD">
        <w:rPr>
          <w:rFonts w:cs="Arial"/>
          <w:lang w:val="en-US" w:eastAsia="en-US"/>
        </w:rPr>
        <w:t>5</w:t>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1842" w:author="Gert Morlion" w:date="2024-08-26T11:43:00Z" w16du:dateUtc="2024-08-26T09: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Annex B</w:t>
      </w:r>
      <w:r w:rsidR="001E48E7" w:rsidRPr="00D22CCD">
        <w:rPr>
          <w:rFonts w:eastAsia="Times New Roman" w:cs="Arial"/>
          <w:lang w:eastAsia="en-US"/>
        </w:rPr>
        <w:t xml:space="preserve"> – clause B</w:t>
      </w:r>
      <w:r w:rsidRPr="00D22CCD">
        <w:rPr>
          <w:rFonts w:eastAsia="Times New Roman" w:cs="Arial"/>
          <w:lang w:eastAsia="en-US"/>
        </w:rPr>
        <w:t>7</w:t>
      </w:r>
    </w:p>
    <w:p w14:paraId="19DAC525" w14:textId="77777777" w:rsidR="005A2FB1" w:rsidRDefault="005A2FB1" w:rsidP="005A2FB1">
      <w:pPr>
        <w:pStyle w:val="Lijstalinea"/>
        <w:rPr>
          <w:ins w:id="1843" w:author="Gert Morlion" w:date="2024-08-26T11:43:00Z" w16du:dateUtc="2024-08-26T09:43:00Z"/>
          <w:rFonts w:eastAsia="Times New Roman" w:cs="Arial"/>
          <w:lang w:eastAsia="en-US"/>
        </w:rPr>
      </w:pPr>
    </w:p>
    <w:p w14:paraId="71EA13B4" w14:textId="38F7E624" w:rsidR="005A2FB1" w:rsidRPr="00DE27D7" w:rsidRDefault="005A2FB1" w:rsidP="005A2FB1">
      <w:pPr>
        <w:autoSpaceDE w:val="0"/>
        <w:autoSpaceDN w:val="0"/>
        <w:adjustRightInd w:val="0"/>
        <w:spacing w:after="120" w:line="240" w:lineRule="auto"/>
        <w:rPr>
          <w:ins w:id="1844" w:author="Gert Morlion" w:date="2024-08-26T11:43:00Z"/>
          <w:rFonts w:eastAsia="Times New Roman" w:cs="Arial"/>
          <w:lang w:eastAsia="en-US"/>
        </w:rPr>
      </w:pPr>
      <w:commentRangeStart w:id="1845"/>
      <w:commentRangeStart w:id="1846"/>
      <w:ins w:id="1847"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1848" w:author="Gert Morlion" w:date="2024-08-26T11:44:00Z" w16du:dateUtc="2024-08-26T09:44:00Z">
        <w:r>
          <w:rPr>
            <w:rFonts w:eastAsia="Times New Roman" w:cs="Arial"/>
            <w:lang w:eastAsia="en-US"/>
          </w:rPr>
          <w:t>4</w:t>
        </w:r>
      </w:ins>
      <w:ins w:id="1849"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1850" w:author="Gert Morlion" w:date="2024-08-26T11:44:00Z" w16du:dateUtc="2024-08-26T09:44:00Z">
        <w:r>
          <w:rPr>
            <w:rFonts w:eastAsia="Times New Roman" w:cs="Arial"/>
            <w:lang w:eastAsia="en-US"/>
          </w:rPr>
          <w:t>4</w:t>
        </w:r>
      </w:ins>
      <w:ins w:id="1851"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w:t>
        </w:r>
        <w:proofErr w:type="spellStart"/>
        <w:r>
          <w:rPr>
            <w:rFonts w:eastAsia="Times New Roman" w:cs="Arial"/>
            <w:lang w:eastAsia="en-US"/>
          </w:rPr>
          <w:t>supportedResource</w:t>
        </w:r>
        <w:proofErr w:type="spellEnd"/>
        <w:r>
          <w:rPr>
            <w:rFonts w:eastAsia="Times New Roman" w:cs="Arial"/>
            <w:lang w:eastAsia="en-US"/>
          </w:rPr>
          <w:t>”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1852" w:author="Gert Morlion" w:date="2024-08-26T11:44:00Z" w16du:dateUtc="2024-08-26T09:44:00Z">
        <w:r w:rsidR="00405215">
          <w:rPr>
            <w:rFonts w:eastAsia="Times New Roman" w:cs="Arial"/>
            <w:lang w:eastAsia="en-US"/>
          </w:rPr>
          <w:t>I</w:t>
        </w:r>
      </w:ins>
      <w:ins w:id="1853"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1854" w:author="Gert Morlion" w:date="2024-08-26T11:44:00Z" w16du:dateUtc="2024-08-26T09:44:00Z">
        <w:r w:rsidR="00405215">
          <w:rPr>
            <w:rFonts w:eastAsia="Times New Roman" w:cs="Arial"/>
            <w:lang w:eastAsia="en-US"/>
          </w:rPr>
          <w:t>I</w:t>
        </w:r>
      </w:ins>
      <w:ins w:id="1855"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commentRangeEnd w:id="1845"/>
        <w:r>
          <w:rPr>
            <w:rStyle w:val="Verwijzingopmerking"/>
          </w:rPr>
          <w:commentReference w:id="1845"/>
        </w:r>
        <w:commentRangeEnd w:id="1846"/>
        <w:r>
          <w:rPr>
            <w:rStyle w:val="Verwijzingopmerking"/>
          </w:rPr>
          <w:commentReference w:id="1846"/>
        </w:r>
      </w:ins>
    </w:p>
    <w:p w14:paraId="26238450" w14:textId="2DF3ED0A" w:rsidR="005A2FB1" w:rsidRPr="00D22CCD" w:rsidDel="00405215" w:rsidRDefault="005A2FB1" w:rsidP="00405215">
      <w:pPr>
        <w:autoSpaceDE w:val="0"/>
        <w:autoSpaceDN w:val="0"/>
        <w:adjustRightInd w:val="0"/>
        <w:spacing w:after="0" w:line="240" w:lineRule="auto"/>
        <w:rPr>
          <w:del w:id="1856" w:author="Gert Morlion" w:date="2024-08-26T11:44:00Z" w16du:dateUtc="2024-08-26T09: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Kop3"/>
        <w:jc w:val="both"/>
        <w:rPr>
          <w:lang w:eastAsia="en-US"/>
        </w:rPr>
      </w:pPr>
      <w:bookmarkStart w:id="1857" w:name="_Toc225648343"/>
      <w:bookmarkStart w:id="1858" w:name="_Toc225065200"/>
      <w:bookmarkStart w:id="1859" w:name="_Toc487203172"/>
      <w:commentRangeStart w:id="1860"/>
      <w:r w:rsidRPr="00D22CCD">
        <w:rPr>
          <w:lang w:eastAsia="en-US"/>
        </w:rPr>
        <w:t>Dataset file naming</w:t>
      </w:r>
      <w:bookmarkEnd w:id="1857"/>
      <w:bookmarkEnd w:id="1858"/>
      <w:bookmarkEnd w:id="1859"/>
      <w:r w:rsidRPr="00D22CCD">
        <w:rPr>
          <w:lang w:eastAsia="en-US"/>
        </w:rPr>
        <w:t xml:space="preserve"> </w:t>
      </w:r>
      <w:commentRangeEnd w:id="1860"/>
      <w:r w:rsidR="00EF1317">
        <w:rPr>
          <w:rStyle w:val="Verwijzingopmerking"/>
          <w:b w:val="0"/>
          <w:bCs w:val="0"/>
        </w:rPr>
        <w:commentReference w:id="1860"/>
      </w:r>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w:t>
      </w:r>
      <w:proofErr w:type="spellStart"/>
      <w:r w:rsidR="002C1384" w:rsidRPr="002C1384">
        <w:rPr>
          <w:rFonts w:cs="Arial"/>
          <w:color w:val="000000"/>
          <w:lang w:eastAsia="de-AT"/>
        </w:rPr>
        <w:t>specificUsage</w:t>
      </w:r>
      <w:proofErr w:type="spellEnd"/>
      <w:r w:rsidR="002C1384" w:rsidRPr="002C1384">
        <w:rPr>
          <w:rFonts w:cs="Arial"/>
          <w:color w:val="000000"/>
          <w:lang w:eastAsia="de-AT"/>
        </w:rPr>
        <w:t>)</w:t>
      </w:r>
      <w:r w:rsidRPr="002C1384">
        <w:rPr>
          <w:rFonts w:cs="Arial"/>
          <w:color w:val="000000"/>
          <w:lang w:eastAsia="de-AT"/>
        </w:rPr>
        <w:t xml:space="preserve">. </w:t>
      </w:r>
    </w:p>
    <w:p w14:paraId="43334765" w14:textId="77777777" w:rsidR="00A1668F" w:rsidRDefault="00505CD2" w:rsidP="00AC585C">
      <w:pPr>
        <w:pStyle w:val="Lijstalinea"/>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proofErr w:type="spellStart"/>
      <w:r w:rsidR="002C1384" w:rsidRPr="002C1384">
        <w:rPr>
          <w:rFonts w:cs="Arial"/>
          <w:color w:val="000000"/>
          <w:lang w:eastAsia="de-AT"/>
        </w:rPr>
        <w:t>specificUsage</w:t>
      </w:r>
      <w:proofErr w:type="spellEnd"/>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1861" w:author="Gert Morlion" w:date="2024-08-26T11:45:00Z" w16du:dateUtc="2024-08-26T09:45:00Z"/>
          <w:b/>
          <w:color w:val="FF0000"/>
        </w:rPr>
      </w:pPr>
      <w:del w:id="1862" w:author="Gert Morlion" w:date="2024-08-26T11:45:00Z" w16du:dateUtc="2024-08-26T09: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Kop3"/>
        <w:jc w:val="both"/>
      </w:pPr>
      <w:bookmarkStart w:id="1863" w:name="_Toc487203173"/>
      <w:r w:rsidRPr="00D22CCD">
        <w:lastRenderedPageBreak/>
        <w:t>New Editions, Re-Issues, Updates and Cancellations</w:t>
      </w:r>
      <w:bookmarkEnd w:id="1863"/>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77777777" w:rsidR="00453023" w:rsidRPr="00D22CCD" w:rsidRDefault="00212271" w:rsidP="00212271">
      <w:pPr>
        <w:keepNext/>
        <w:keepLines/>
        <w:tabs>
          <w:tab w:val="left" w:pos="-12"/>
        </w:tabs>
        <w:ind w:left="2410" w:hanging="2268"/>
      </w:pPr>
      <w:r w:rsidRPr="00D22CCD">
        <w:rPr>
          <w:b/>
        </w:rPr>
        <w:t>U</w:t>
      </w:r>
      <w:r w:rsidR="007260E2" w:rsidRPr="00D22CCD">
        <w:rPr>
          <w:b/>
        </w:rPr>
        <w:t>pdate comment</w:t>
      </w:r>
      <w:r w:rsidR="007260E2" w:rsidRPr="00D22CCD">
        <w:rPr>
          <w:b/>
        </w:rPr>
        <w:tab/>
      </w:r>
      <w:proofErr w:type="spellStart"/>
      <w:r w:rsidRPr="00D22CCD">
        <w:t>C</w:t>
      </w:r>
      <w:r w:rsidR="007260E2" w:rsidRPr="00D22CCD">
        <w:t>omment</w:t>
      </w:r>
      <w:proofErr w:type="spellEnd"/>
      <w:r w:rsidR="007260E2" w:rsidRPr="00D22CCD">
        <w:t xml:space="preserve"> for describing the change introduced by an </w:t>
      </w:r>
      <w:r w:rsidRPr="00D22CCD">
        <w:t>U</w:t>
      </w:r>
      <w:r w:rsidR="007260E2" w:rsidRPr="00D22CCD">
        <w:t xml:space="preserve">pdate. </w:t>
      </w:r>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proofErr w:type="spellStart"/>
      <w:r w:rsidRPr="00D22CCD">
        <w:t>D</w:t>
      </w:r>
      <w:r w:rsidR="007260E2" w:rsidRPr="00D22CCD">
        <w:t>ate</w:t>
      </w:r>
      <w:proofErr w:type="spellEnd"/>
      <w:r w:rsidR="007260E2" w:rsidRPr="00D22CCD">
        <w:t xml:space="preserv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Kop2"/>
        <w:tabs>
          <w:tab w:val="clear" w:pos="540"/>
        </w:tabs>
        <w:spacing w:before="120" w:after="200" w:line="240" w:lineRule="auto"/>
        <w:ind w:left="709" w:hanging="709"/>
        <w:rPr>
          <w:ins w:id="1864" w:author="Gert Morlion" w:date="2024-08-26T11:46:00Z"/>
          <w:lang w:eastAsia="en-US"/>
        </w:rPr>
      </w:pPr>
      <w:bookmarkStart w:id="1865" w:name="_Toc487203174"/>
      <w:r w:rsidRPr="00D22CCD">
        <w:rPr>
          <w:lang w:eastAsia="en-US"/>
        </w:rPr>
        <w:t>Support Files</w:t>
      </w:r>
      <w:bookmarkEnd w:id="1865"/>
    </w:p>
    <w:p w14:paraId="67AD6B78" w14:textId="77777777" w:rsidR="004E09A8" w:rsidRPr="000F0F0F" w:rsidRDefault="004E09A8" w:rsidP="004E09A8">
      <w:pPr>
        <w:pStyle w:val="Kop3"/>
        <w:tabs>
          <w:tab w:val="clear" w:pos="660"/>
          <w:tab w:val="clear" w:pos="880"/>
          <w:tab w:val="left" w:pos="851"/>
        </w:tabs>
        <w:spacing w:before="120" w:after="120" w:line="240" w:lineRule="auto"/>
        <w:ind w:left="851" w:hanging="851"/>
        <w:jc w:val="both"/>
        <w:rPr>
          <w:ins w:id="1866" w:author="Gert Morlion" w:date="2024-08-26T11:46:00Z"/>
        </w:rPr>
      </w:pPr>
      <w:bookmarkStart w:id="1867" w:name="_Toc170072429"/>
      <w:commentRangeStart w:id="1868"/>
      <w:ins w:id="1869" w:author="Gert Morlion" w:date="2024-08-26T11:46:00Z">
        <w:r>
          <w:t>ENC support files</w:t>
        </w:r>
        <w:commentRangeEnd w:id="1868"/>
        <w:r>
          <w:rPr>
            <w:rStyle w:val="Verwijzingopmerking"/>
            <w:b w:val="0"/>
            <w:bCs w:val="0"/>
          </w:rPr>
          <w:commentReference w:id="1868"/>
        </w:r>
        <w:bookmarkEnd w:id="1867"/>
      </w:ins>
    </w:p>
    <w:p w14:paraId="432F6200" w14:textId="5B26533E" w:rsidR="00453023" w:rsidRPr="00D22CCD" w:rsidDel="004E09A8" w:rsidRDefault="00453023" w:rsidP="004E09A8">
      <w:pPr>
        <w:pStyle w:val="Kop2"/>
        <w:numPr>
          <w:ilvl w:val="0"/>
          <w:numId w:val="0"/>
        </w:numPr>
        <w:rPr>
          <w:del w:id="1870" w:author="Gert Morlion" w:date="2024-08-26T11:46:00Z" w16du:dateUtc="2024-08-26T09: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1871" w:author="Gert Morlion" w:date="2024-08-26T11:46:00Z" w16du:dateUtc="2024-08-26T09:46:00Z">
        <w:r>
          <w:t>IENC</w:t>
        </w:r>
      </w:ins>
      <w:del w:id="1872" w:author="Gert Morlion" w:date="2024-08-26T11:46:00Z" w16du:dateUtc="2024-08-26T09: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703D42">
      <w:pPr>
        <w:numPr>
          <w:ilvl w:val="0"/>
          <w:numId w:val="30"/>
        </w:numPr>
        <w:tabs>
          <w:tab w:val="left" w:pos="373"/>
          <w:tab w:val="left" w:pos="709"/>
        </w:tabs>
        <w:spacing w:after="0"/>
        <w:ind w:left="709" w:hanging="283"/>
        <w:rPr>
          <w:del w:id="1873" w:author="Gert Morlion" w:date="2024-08-26T11:47:00Z" w16du:dateUtc="2024-08-26T09:47:00Z"/>
        </w:rPr>
      </w:pPr>
      <w:r w:rsidRPr="00D22CCD">
        <w:t xml:space="preserve">Text files must contain only </w:t>
      </w:r>
      <w:del w:id="1874" w:author="Gert Morlion" w:date="2024-08-26T11:46:00Z" w16du:dateUtc="2024-08-26T09:46:00Z">
        <w:r w:rsidRPr="00D22CCD" w:rsidDel="00F47D69">
          <w:delText xml:space="preserve">general </w:delText>
        </w:r>
      </w:del>
      <w:ins w:id="1875" w:author="Gert Morlion" w:date="2024-08-26T11:46:00Z" w16du:dateUtc="2024-08-26T09: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1876" w:author="Gert Morlion" w:date="2024-08-26T11:47:00Z" w16du:dateUtc="2024-08-26T09: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jstalinea"/>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1877" w:author="Gert Morlion" w:date="2024-08-26T11:47:00Z" w16du:dateUtc="2024-08-26T09:47:00Z"/>
          <w:rFonts w:cs="Arial"/>
          <w:i/>
        </w:rPr>
      </w:pPr>
    </w:p>
    <w:p w14:paraId="498EB14A" w14:textId="2FFE07E5" w:rsidR="00421749" w:rsidRPr="00421749" w:rsidRDefault="00421749" w:rsidP="00421749">
      <w:pPr>
        <w:pStyle w:val="Bijschrift"/>
        <w:keepNext/>
        <w:keepLines/>
        <w:spacing w:line="240" w:lineRule="auto"/>
        <w:jc w:val="center"/>
        <w:rPr>
          <w:rFonts w:cs="Arial"/>
        </w:rPr>
      </w:pPr>
      <w:ins w:id="1878" w:author="Gert Morlion" w:date="2024-08-26T11:47:00Z">
        <w:r w:rsidRPr="00190CF4">
          <w:t xml:space="preserve">Table </w:t>
        </w:r>
        <w:r>
          <w:t>11-1</w:t>
        </w:r>
        <w:r w:rsidRPr="00190CF4">
          <w:t xml:space="preserve"> </w:t>
        </w:r>
        <w:r>
          <w:t>–</w:t>
        </w:r>
        <w:r w:rsidRPr="00190CF4">
          <w:t xml:space="preserve"> </w:t>
        </w:r>
      </w:ins>
      <w:ins w:id="1879" w:author="Gert Morlion" w:date="2024-08-26T11:47:00Z" w16du:dateUtc="2024-08-26T09:47:00Z">
        <w:r>
          <w:t>I</w:t>
        </w:r>
      </w:ins>
      <w:ins w:id="1880" w:author="Gert Morlion" w:date="2024-08-26T11:47:00Z">
        <w:r>
          <w:t>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Normaalweb"/>
              <w:spacing w:before="0" w:beforeAutospacing="0" w:after="0" w:afterAutospacing="0"/>
              <w:jc w:val="both"/>
              <w:rPr>
                <w:rFonts w:ascii="Arial" w:hAnsi="Arial" w:cs="Arial"/>
                <w:sz w:val="18"/>
                <w:szCs w:val="18"/>
              </w:rPr>
            </w:pPr>
          </w:p>
        </w:tc>
      </w:tr>
      <w:tr w:rsidR="00453023" w:rsidRPr="00D22CCD" w14:paraId="7CAAEB7C" w14:textId="77777777" w:rsidTr="3CCBF2F9">
        <w:trPr>
          <w:trHeight w:val="204"/>
          <w:jc w:val="center"/>
        </w:trPr>
        <w:tc>
          <w:tcPr>
            <w:tcW w:w="1493" w:type="dxa"/>
          </w:tcPr>
          <w:p w14:paraId="53C2CCC6"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7336AA15"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HTM</w:t>
            </w:r>
          </w:p>
        </w:tc>
        <w:tc>
          <w:tcPr>
            <w:tcW w:w="5310" w:type="dxa"/>
          </w:tcPr>
          <w:p w14:paraId="1327E5E3"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 xml:space="preserve">HTML files must only include inline or embedded Cascading Style Sheet (CSS) information and must not embed </w:t>
            </w:r>
            <w:proofErr w:type="spellStart"/>
            <w:r w:rsidRPr="00D22CCD">
              <w:rPr>
                <w:rFonts w:ascii="Arial" w:hAnsi="Arial" w:cs="Arial"/>
                <w:sz w:val="18"/>
                <w:szCs w:val="18"/>
              </w:rPr>
              <w:t>Javascript</w:t>
            </w:r>
            <w:proofErr w:type="spellEnd"/>
            <w:r w:rsidRPr="00D22CCD">
              <w:rPr>
                <w:rFonts w:ascii="Arial" w:hAnsi="Arial" w:cs="Arial"/>
                <w:sz w:val="18"/>
                <w:szCs w:val="18"/>
              </w:rPr>
              <w:t xml:space="preserve"> or other dynamic content </w:t>
            </w:r>
            <w:r w:rsidRPr="00E27500">
              <w:rPr>
                <w:rFonts w:ascii="Arial" w:eastAsia="MS Mincho" w:hAnsi="Arial" w:cs="Arial" w:hint="eastAsia"/>
                <w:sz w:val="18"/>
                <w:szCs w:val="18"/>
                <w:lang w:eastAsia="ja-JP"/>
              </w:rPr>
              <w:t>for example,</w:t>
            </w:r>
            <w:r w:rsidRPr="00D22CCD">
              <w:rPr>
                <w:rFonts w:ascii="Arial" w:hAnsi="Arial" w:cs="Arial"/>
                <w:sz w:val="18"/>
                <w:szCs w:val="18"/>
              </w:rPr>
              <w:t xml:space="preserve"> DHTML, Flash etc.</w:t>
            </w:r>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Normaalweb"/>
              <w:spacing w:before="0" w:beforeAutospacing="0" w:after="0" w:afterAutospacing="0"/>
              <w:jc w:val="both"/>
              <w:rPr>
                <w:rFonts w:ascii="Arial" w:hAnsi="Arial" w:cs="Arial"/>
                <w:b/>
                <w:sz w:val="18"/>
                <w:szCs w:val="18"/>
              </w:rPr>
            </w:pPr>
          </w:p>
        </w:tc>
        <w:tc>
          <w:tcPr>
            <w:tcW w:w="1299" w:type="dxa"/>
          </w:tcPr>
          <w:p w14:paraId="0C286F62"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Normaal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Normaal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Normaal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Normaal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Normaal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Normaal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ijschrift"/>
        <w:jc w:val="center"/>
        <w:rPr>
          <w:del w:id="1881" w:author="Gert Morlion" w:date="2024-08-26T11:48:00Z" w16du:dateUtc="2024-08-26T09:48:00Z"/>
          <w:rFonts w:cs="Arial"/>
          <w:i/>
          <w:iCs/>
          <w:color w:val="FF0000"/>
          <w:sz w:val="18"/>
          <w:szCs w:val="18"/>
        </w:rPr>
      </w:pPr>
      <w:del w:id="1882" w:author="Gert Morlion" w:date="2024-08-26T11:48:00Z" w16du:dateUtc="2024-08-26T09: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Normaal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Kop3"/>
        <w:tabs>
          <w:tab w:val="clear" w:pos="660"/>
          <w:tab w:val="clear" w:pos="880"/>
          <w:tab w:val="left" w:pos="851"/>
        </w:tabs>
        <w:spacing w:before="120" w:after="120" w:line="240" w:lineRule="auto"/>
        <w:ind w:left="851" w:hanging="851"/>
        <w:jc w:val="both"/>
        <w:rPr>
          <w:ins w:id="1883" w:author="Gert Morlion" w:date="2024-08-26T11:48:00Z"/>
        </w:rPr>
      </w:pPr>
      <w:bookmarkStart w:id="1884" w:name="_Toc170072430"/>
      <w:commentRangeStart w:id="1885"/>
      <w:ins w:id="1886" w:author="Gert Morlion" w:date="2024-08-26T11:48:00Z">
        <w:r>
          <w:t>System support files</w:t>
        </w:r>
        <w:commentRangeEnd w:id="1885"/>
        <w:r>
          <w:rPr>
            <w:rStyle w:val="Verwijzingopmerking"/>
            <w:b w:val="0"/>
            <w:bCs w:val="0"/>
          </w:rPr>
          <w:commentReference w:id="1885"/>
        </w:r>
        <w:bookmarkEnd w:id="1884"/>
      </w:ins>
    </w:p>
    <w:p w14:paraId="3499130E" w14:textId="482280A7" w:rsidR="00C75407" w:rsidRPr="00391875" w:rsidRDefault="00C75407" w:rsidP="00C75407">
      <w:pPr>
        <w:spacing w:after="120" w:line="240" w:lineRule="auto"/>
        <w:rPr>
          <w:ins w:id="1887" w:author="Gert Morlion" w:date="2024-08-26T11:48:00Z"/>
        </w:rPr>
      </w:pPr>
      <w:ins w:id="1888" w:author="Gert Morlion" w:date="2024-08-26T11:48:00Z">
        <w:r w:rsidRPr="00391875">
          <w:t>System support files used with the S-</w:t>
        </w:r>
      </w:ins>
      <w:ins w:id="1889" w:author="Gert Morlion" w:date="2024-08-26T11:48:00Z" w16du:dateUtc="2024-08-26T09:48:00Z">
        <w:r>
          <w:t>4</w:t>
        </w:r>
      </w:ins>
      <w:ins w:id="1890" w:author="Gert Morlion" w:date="2024-08-26T11:48:00Z">
        <w:r w:rsidRPr="00391875">
          <w:t>01 ENC Product Specification follow the general S-100 Framework principles without any specific S-</w:t>
        </w:r>
      </w:ins>
      <w:ins w:id="1891" w:author="Gert Morlion" w:date="2024-08-26T11:48:00Z" w16du:dateUtc="2024-08-26T09:48:00Z">
        <w:r>
          <w:t>4</w:t>
        </w:r>
      </w:ins>
      <w:ins w:id="1892" w:author="Gert Morlion" w:date="2024-08-26T11:48:00Z">
        <w:r w:rsidRPr="00391875">
          <w:t>01 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Normaal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Kop3"/>
        <w:jc w:val="both"/>
      </w:pPr>
      <w:bookmarkStart w:id="1893" w:name="_Toc225648345"/>
      <w:bookmarkStart w:id="1894" w:name="_Toc225065202"/>
      <w:bookmarkStart w:id="1895" w:name="_Toc226430998"/>
      <w:bookmarkStart w:id="1896" w:name="_Toc487203175"/>
      <w:ins w:id="1897" w:author="Gert Morlion" w:date="2024-08-26T11:48:00Z" w16du:dateUtc="2024-08-26T09:48:00Z">
        <w:r>
          <w:t xml:space="preserve">IENC </w:t>
        </w:r>
      </w:ins>
      <w:del w:id="1898" w:author="Gert Morlion" w:date="2024-08-26T11:48:00Z" w16du:dateUtc="2024-08-26T09:48:00Z">
        <w:r w:rsidR="007260E2" w:rsidRPr="00D22CCD" w:rsidDel="00C75407">
          <w:delText>S</w:delText>
        </w:r>
      </w:del>
      <w:ins w:id="1899" w:author="Gert Morlion" w:date="2024-08-26T11:48:00Z" w16du:dateUtc="2024-08-26T09:48:00Z">
        <w:r>
          <w:t>s</w:t>
        </w:r>
      </w:ins>
      <w:r w:rsidR="007260E2" w:rsidRPr="00D22CCD">
        <w:t xml:space="preserve">upport </w:t>
      </w:r>
      <w:ins w:id="1900" w:author="Gert Morlion" w:date="2024-08-26T11:48:00Z" w16du:dateUtc="2024-08-26T09:48:00Z">
        <w:r w:rsidR="00F2101B">
          <w:t>f</w:t>
        </w:r>
      </w:ins>
      <w:del w:id="1901" w:author="Gert Morlion" w:date="2024-08-26T11:48:00Z" w16du:dateUtc="2024-08-26T09:48:00Z">
        <w:r w:rsidR="007260E2" w:rsidRPr="00D22CCD" w:rsidDel="00F2101B">
          <w:delText>F</w:delText>
        </w:r>
      </w:del>
      <w:r w:rsidR="007260E2" w:rsidRPr="00D22CCD">
        <w:t xml:space="preserve">ile </w:t>
      </w:r>
      <w:ins w:id="1902" w:author="Gert Morlion" w:date="2024-08-26T11:48:00Z" w16du:dateUtc="2024-08-26T09:48:00Z">
        <w:r w:rsidR="00F2101B">
          <w:t>n</w:t>
        </w:r>
      </w:ins>
      <w:del w:id="1903" w:author="Gert Morlion" w:date="2024-08-26T11:48:00Z" w16du:dateUtc="2024-08-26T09:48:00Z">
        <w:r w:rsidR="007260E2" w:rsidRPr="00D22CCD" w:rsidDel="00F2101B">
          <w:delText>N</w:delText>
        </w:r>
      </w:del>
      <w:r w:rsidR="007260E2" w:rsidRPr="00D22CCD">
        <w:t>aming</w:t>
      </w:r>
      <w:bookmarkEnd w:id="1893"/>
      <w:bookmarkEnd w:id="1894"/>
      <w:bookmarkEnd w:id="1895"/>
      <w:bookmarkEnd w:id="1896"/>
    </w:p>
    <w:p w14:paraId="624294E9" w14:textId="5531CA28" w:rsidR="00453023" w:rsidRPr="00D22CCD" w:rsidRDefault="007260E2">
      <w:r w:rsidRPr="00D22CCD">
        <w:t xml:space="preserve">All </w:t>
      </w:r>
      <w:ins w:id="1904" w:author="Gert Morlion" w:date="2024-08-26T11:49:00Z" w16du:dateUtc="2024-08-26T09: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1905" w:author="Gert Morlion" w:date="2024-08-26T11:49:00Z" w16du:dateUtc="2024-08-26T09: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1906" w:author="Gert Morlion" w:date="2024-08-26T11:49:00Z" w16du:dateUtc="2024-08-26T09: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1907"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1908" w:author="Gert Morlion" w:date="2024-08-26T11:49:00Z" w16du:dateUtc="2024-08-26T09: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1909" w:author="Gert Morlion" w:date="2024-08-26T11:49:00Z" w16du:dateUtc="2024-08-26T09: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1910" w:author="Gert Morlion" w:date="2024-08-26T11:49:00Z" w16du:dateUtc="2024-08-26T09: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77777777"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lastRenderedPageBreak/>
        <w:t>EU: The ISRS Location Code can be used for the file name of the external XML files, for example DEXXX039000000005023.XML.</w:t>
      </w:r>
    </w:p>
    <w:p w14:paraId="2E67BFF4" w14:textId="77777777" w:rsidR="002C1384" w:rsidRPr="00D22CCD" w:rsidRDefault="002C1384" w:rsidP="002C1384">
      <w:pPr>
        <w:autoSpaceDE w:val="0"/>
        <w:autoSpaceDN w:val="0"/>
        <w:adjustRightInd w:val="0"/>
        <w:spacing w:after="0" w:line="240" w:lineRule="auto"/>
      </w:pPr>
    </w:p>
    <w:p w14:paraId="5D3BD0B3" w14:textId="4F299112"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1911" w:author="Gert Morlion" w:date="2024-08-26T11:50:00Z" w16du:dateUtc="2024-08-26T09:50:00Z">
        <w:r w:rsidR="00F0446C">
          <w:rPr>
            <w:lang w:eastAsia="en-US"/>
          </w:rPr>
          <w:t xml:space="preserve">IENC </w:t>
        </w:r>
      </w:ins>
      <w:r w:rsidRPr="00D22CCD">
        <w:rPr>
          <w:lang w:eastAsia="en-US"/>
        </w:rPr>
        <w:t>support file extension. (TXT, HTM, XML or TIF).</w:t>
      </w:r>
      <w:bookmarkEnd w:id="1907"/>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Kop3"/>
        <w:jc w:val="both"/>
        <w:rPr>
          <w:lang w:eastAsia="en-US"/>
        </w:rPr>
      </w:pPr>
      <w:bookmarkStart w:id="1912" w:name="_Toc487203176"/>
      <w:r w:rsidRPr="00D22CCD">
        <w:rPr>
          <w:lang w:eastAsia="en-US"/>
        </w:rPr>
        <w:t xml:space="preserve">Support </w:t>
      </w:r>
      <w:ins w:id="1913" w:author="Gert Morlion" w:date="2024-08-26T11:50:00Z" w16du:dateUtc="2024-08-26T09:50:00Z">
        <w:r w:rsidR="00F0446C">
          <w:rPr>
            <w:lang w:eastAsia="en-US"/>
          </w:rPr>
          <w:t>f</w:t>
        </w:r>
      </w:ins>
      <w:del w:id="1914" w:author="Gert Morlion" w:date="2024-08-26T11:50:00Z" w16du:dateUtc="2024-08-26T09:50:00Z">
        <w:r w:rsidRPr="00D22CCD" w:rsidDel="00F0446C">
          <w:rPr>
            <w:lang w:eastAsia="en-US"/>
          </w:rPr>
          <w:delText>F</w:delText>
        </w:r>
      </w:del>
      <w:r w:rsidRPr="00D22CCD">
        <w:rPr>
          <w:lang w:eastAsia="en-US"/>
        </w:rPr>
        <w:t xml:space="preserve">ile </w:t>
      </w:r>
      <w:ins w:id="1915" w:author="Gert Morlion" w:date="2024-08-26T11:50:00Z" w16du:dateUtc="2024-08-26T09:50:00Z">
        <w:r w:rsidR="00F0446C">
          <w:rPr>
            <w:lang w:eastAsia="en-US"/>
          </w:rPr>
          <w:t>m</w:t>
        </w:r>
      </w:ins>
      <w:del w:id="1916" w:author="Gert Morlion" w:date="2024-08-26T11:50:00Z" w16du:dateUtc="2024-08-26T09:50:00Z">
        <w:r w:rsidRPr="00D22CCD" w:rsidDel="00F0446C">
          <w:rPr>
            <w:lang w:eastAsia="en-US"/>
          </w:rPr>
          <w:delText>M</w:delText>
        </w:r>
      </w:del>
      <w:r w:rsidRPr="00D22CCD">
        <w:rPr>
          <w:lang w:eastAsia="en-US"/>
        </w:rPr>
        <w:t>anagement</w:t>
      </w:r>
      <w:bookmarkEnd w:id="1912"/>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1917" w:author="Gert Morlion" w:date="2024-08-26T11:50:00Z" w16du:dateUtc="2024-08-26T09:50:00Z">
        <w:r w:rsidR="00721308">
          <w:rPr>
            <w:rFonts w:cs="Arial"/>
            <w:lang w:eastAsia="en-US"/>
          </w:rPr>
          <w:t>P</w:t>
        </w:r>
      </w:ins>
      <w:del w:id="1918" w:author="Gert Morlion" w:date="2024-08-26T11:50:00Z" w16du:dateUtc="2024-08-26T09: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1919" w:author="Gert Morlion" w:date="2024-08-26T11:52:00Z" w16du:dateUtc="2024-08-26T09:52:00Z"/>
          <w:rFonts w:cs="Arial"/>
          <w:lang w:val="en-US" w:eastAsia="en-US"/>
        </w:rPr>
      </w:pPr>
      <w:r w:rsidRPr="00D22CCD">
        <w:rPr>
          <w:rFonts w:cs="Arial"/>
          <w:lang w:eastAsia="en-US"/>
        </w:rPr>
        <w:t xml:space="preserve">The </w:t>
      </w:r>
      <w:del w:id="1920" w:author="Gert Morlion" w:date="2024-08-26T11:51:00Z" w16du:dateUtc="2024-08-26T09:51:00Z">
        <w:r w:rsidRPr="00D22CCD" w:rsidDel="00150645">
          <w:rPr>
            <w:rFonts w:cs="Arial"/>
            <w:lang w:eastAsia="en-US"/>
          </w:rPr>
          <w:delText xml:space="preserve">type of support file is indicated in the </w:delText>
        </w:r>
      </w:del>
      <w:r w:rsidRPr="00D22CCD">
        <w:rPr>
          <w:rFonts w:cs="Arial"/>
          <w:lang w:eastAsia="en-US"/>
        </w:rPr>
        <w:t>“</w:t>
      </w:r>
      <w:proofErr w:type="spellStart"/>
      <w:del w:id="1921" w:author="Gert Morlion" w:date="2024-08-26T11:51:00Z" w16du:dateUtc="2024-08-26T09:51:00Z">
        <w:r w:rsidRPr="00D22CCD" w:rsidDel="00150645">
          <w:rPr>
            <w:rFonts w:cs="Arial"/>
            <w:lang w:eastAsia="en-US"/>
          </w:rPr>
          <w:delText>purpose</w:delText>
        </w:r>
      </w:del>
      <w:ins w:id="1922" w:author="Gert Morlion" w:date="2024-08-26T11:51:00Z">
        <w:r w:rsidR="00150645">
          <w:rPr>
            <w:rFonts w:cs="Arial"/>
            <w:lang w:eastAsia="en-US"/>
          </w:rPr>
          <w:t>revisionStatus</w:t>
        </w:r>
        <w:commentRangeStart w:id="1923"/>
        <w:commentRangeEnd w:id="1923"/>
        <w:proofErr w:type="spellEnd"/>
        <w:r w:rsidR="00150645">
          <w:rPr>
            <w:rStyle w:val="Verwijzingopmerking"/>
          </w:rPr>
          <w:commentReference w:id="1923"/>
        </w:r>
      </w:ins>
      <w:r w:rsidRPr="00D22CCD">
        <w:rPr>
          <w:rFonts w:cs="Arial"/>
          <w:lang w:eastAsia="en-US"/>
        </w:rPr>
        <w:t xml:space="preserve">” field of the </w:t>
      </w:r>
      <w:ins w:id="1924" w:author="Gert Morlion" w:date="2024-08-26T11:51:00Z" w16du:dateUtc="2024-08-26T09:51:00Z">
        <w:r w:rsidR="00433A80">
          <w:rPr>
            <w:rFonts w:cs="Arial"/>
            <w:lang w:eastAsia="en-US"/>
          </w:rPr>
          <w:t xml:space="preserve">support file </w:t>
        </w:r>
      </w:ins>
      <w:r w:rsidRPr="00D22CCD">
        <w:rPr>
          <w:rFonts w:cs="Arial"/>
          <w:lang w:eastAsia="en-US"/>
        </w:rPr>
        <w:t>discovery metadata</w:t>
      </w:r>
      <w:del w:id="1925" w:author="Gert Morlion" w:date="2024-08-26T11:51:00Z" w16du:dateUtc="2024-08-26T09: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1926" w:author="Gert Morlion" w:date="2024-08-26T11:52:00Z" w16du:dateUtc="2024-08-26T09:52:00Z">
        <w:r w:rsidR="00212271" w:rsidRPr="00D22CCD" w:rsidDel="007A0CBC">
          <w:rPr>
            <w:rFonts w:cs="Arial"/>
            <w:lang w:val="en-US" w:eastAsia="en-US"/>
          </w:rPr>
          <w:delText>ypes:</w:delText>
        </w:r>
      </w:del>
      <w:ins w:id="1927" w:author="Gert Morlion" w:date="2024-08-26T11:52:00Z" w16du:dateUtc="2024-08-26T09: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1928" w:author="Gert Morlion" w:date="2024-08-26T11:52:00Z" w16du:dateUtc="2024-08-26T09:52:00Z">
        <w:r w:rsidR="00212271" w:rsidRPr="00D22CCD" w:rsidDel="00770D7D">
          <w:rPr>
            <w:rFonts w:cs="Arial"/>
            <w:lang w:val="en-US" w:eastAsia="en-US"/>
          </w:rPr>
          <w:delText>and</w:delText>
        </w:r>
      </w:del>
      <w:ins w:id="1929" w:author="Gert Morlion" w:date="2024-08-26T11:52:00Z" w16du:dateUtc="2024-08-26T09:52:00Z">
        <w:r w:rsidR="00770D7D">
          <w:rPr>
            <w:rFonts w:cs="Arial"/>
            <w:lang w:val="en-US" w:eastAsia="en-US"/>
          </w:rPr>
          <w:t>or</w:t>
        </w:r>
      </w:ins>
      <w:r w:rsidR="00212271" w:rsidRPr="00D22CCD">
        <w:rPr>
          <w:rFonts w:cs="Arial"/>
          <w:lang w:val="en-US" w:eastAsia="en-US"/>
        </w:rPr>
        <w:t xml:space="preserve"> deletion</w:t>
      </w:r>
      <w:del w:id="1930" w:author="Gert Morlion" w:date="2024-08-26T11:52:00Z" w16du:dateUtc="2024-08-26T09: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1931" w:author="Gert Morlion" w:date="2024-08-26T11:52:00Z" w16du:dateUtc="2024-08-26T09:52:00Z"/>
          <w:rFonts w:cs="Arial"/>
          <w:lang w:val="en-US" w:eastAsia="en-US"/>
        </w:rPr>
      </w:pPr>
    </w:p>
    <w:p w14:paraId="25CAD6A3" w14:textId="77777777" w:rsidR="006F3C54" w:rsidRDefault="006F3C54" w:rsidP="006F3C54">
      <w:pPr>
        <w:autoSpaceDE w:val="0"/>
        <w:autoSpaceDN w:val="0"/>
        <w:adjustRightInd w:val="0"/>
        <w:spacing w:after="120" w:line="240" w:lineRule="auto"/>
        <w:rPr>
          <w:ins w:id="1932" w:author="Gert Morlion" w:date="2024-08-26T11:52:00Z"/>
          <w:rFonts w:cs="Arial"/>
          <w:lang w:eastAsia="en-US"/>
        </w:rPr>
      </w:pPr>
      <w:ins w:id="1933"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1934" w:author="Gert Morlion" w:date="2024-08-26T11:53:00Z" w16du:dateUtc="2024-08-26T09:53:00Z">
        <w:r w:rsidR="006F3C54">
          <w:rPr>
            <w:rFonts w:cs="Arial"/>
            <w:lang w:eastAsia="en-US"/>
          </w:rPr>
          <w:t xml:space="preserve">or “cancellation” </w:t>
        </w:r>
      </w:ins>
      <w:r w:rsidRPr="00D22CCD">
        <w:rPr>
          <w:rFonts w:cs="Arial"/>
          <w:lang w:eastAsia="en-US"/>
        </w:rPr>
        <w:t>flag must be removed</w:t>
      </w:r>
      <w:del w:id="1935" w:author="Gert Morlion" w:date="2024-08-26T11:53:00Z" w16du:dateUtc="2024-08-26T09:53:00Z">
        <w:r w:rsidRPr="00D22CCD" w:rsidDel="00C32B79">
          <w:rPr>
            <w:rFonts w:cs="Arial"/>
            <w:lang w:eastAsia="en-US"/>
          </w:rPr>
          <w:delText xml:space="preserve"> from the system</w:delText>
        </w:r>
      </w:del>
      <w:ins w:id="1936" w:author="Gert Morlion" w:date="2024-08-26T11:53:00Z" w16du:dateUtc="2024-08-26T09:53:00Z">
        <w:r w:rsidR="00C32B79">
          <w:rPr>
            <w:rFonts w:cs="Arial"/>
            <w:lang w:eastAsia="en-US"/>
          </w:rPr>
          <w:t xml:space="preserve"> or archived</w:t>
        </w:r>
      </w:ins>
      <w:r w:rsidRPr="00D22CCD">
        <w:rPr>
          <w:rFonts w:cs="Arial"/>
          <w:lang w:eastAsia="en-US"/>
        </w:rPr>
        <w:t xml:space="preserve">.  </w:t>
      </w:r>
      <w:ins w:id="1937" w:author="Gert Morlion" w:date="2024-08-26T11:53:00Z" w16du:dateUtc="2024-08-26T09:53:00Z">
        <w:r w:rsidR="00C32B79">
          <w:rPr>
            <w:rFonts w:cs="Arial"/>
            <w:lang w:eastAsia="en-US"/>
          </w:rPr>
          <w:t>Upon receiving an</w:t>
        </w:r>
      </w:ins>
      <w:del w:id="1938" w:author="Gert Morlion" w:date="2024-08-26T11:53:00Z" w16du:dateUtc="2024-08-26T09:53:00Z">
        <w:r w:rsidRPr="00D22CCD" w:rsidDel="00C32B79">
          <w:rPr>
            <w:rFonts w:eastAsia="Times New Roman" w:cs="Arial"/>
            <w:lang w:eastAsia="en-US"/>
          </w:rPr>
          <w:delText>When</w:delText>
        </w:r>
      </w:del>
      <w:ins w:id="1939" w:author="Gert Morlion" w:date="2024-08-26T11:54:00Z" w16du:dateUtc="2024-08-26T09:54:00Z">
        <w:r w:rsidR="00F75FAD">
          <w:rPr>
            <w:rFonts w:eastAsia="Times New Roman" w:cs="Arial"/>
            <w:lang w:eastAsia="en-US"/>
          </w:rPr>
          <w:t xml:space="preserve"> IENC support file with the “</w:t>
        </w:r>
        <w:proofErr w:type="spellStart"/>
        <w:r w:rsidR="00F75FAD">
          <w:rPr>
            <w:rFonts w:eastAsia="Times New Roman" w:cs="Arial"/>
            <w:lang w:eastAsia="en-US"/>
          </w:rPr>
          <w:t>SupportFileDiscoveryMetaData</w:t>
        </w:r>
        <w:proofErr w:type="spellEnd"/>
        <w:r w:rsidR="00F75FAD">
          <w:rPr>
            <w:rFonts w:eastAsia="Times New Roman" w:cs="Arial"/>
            <w:lang w:eastAsia="en-US"/>
          </w:rPr>
          <w:t>” field “</w:t>
        </w:r>
        <w:proofErr w:type="spellStart"/>
        <w:r w:rsidR="00F75FAD">
          <w:rPr>
            <w:rFonts w:eastAsia="Times New Roman" w:cs="Arial"/>
            <w:lang w:eastAsia="en-US"/>
          </w:rPr>
          <w:t>revisionStatus</w:t>
        </w:r>
        <w:proofErr w:type="spellEnd"/>
        <w:r w:rsidR="00F75FAD">
          <w:rPr>
            <w:rFonts w:eastAsia="Times New Roman" w:cs="Arial"/>
            <w:lang w:eastAsia="en-US"/>
          </w:rPr>
          <w:t>” populated</w:t>
        </w:r>
        <w:r w:rsidR="00A22995">
          <w:rPr>
            <w:rFonts w:eastAsia="Times New Roman" w:cs="Arial"/>
            <w:lang w:eastAsia="en-US"/>
          </w:rPr>
          <w:t xml:space="preserve"> as “deletion” is re</w:t>
        </w:r>
      </w:ins>
      <w:ins w:id="1940" w:author="Gert Morlion" w:date="2024-08-26T11:55:00Z" w16du:dateUtc="2024-08-26T09:55:00Z">
        <w:r w:rsidR="00A22995">
          <w:rPr>
            <w:rFonts w:eastAsia="Times New Roman" w:cs="Arial"/>
            <w:lang w:eastAsia="en-US"/>
          </w:rPr>
          <w:t>ceived</w:t>
        </w:r>
      </w:ins>
      <w:del w:id="1941" w:author="Gert Morlion" w:date="2024-08-26T11:55:00Z" w16du:dateUtc="2024-08-26T09: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1942" w:author="Gert Morlion" w:date="2024-08-26T11:55:00Z" w16du:dateUtc="2024-08-26T09:55:00Z">
        <w:r w:rsidRPr="00D22CCD" w:rsidDel="003D5F40">
          <w:rPr>
            <w:rFonts w:eastAsia="Times New Roman" w:cs="Arial"/>
            <w:lang w:eastAsia="en-US"/>
          </w:rPr>
          <w:delText xml:space="preserve">other </w:delText>
        </w:r>
      </w:del>
      <w:r w:rsidRPr="00D22CCD">
        <w:rPr>
          <w:rFonts w:eastAsia="Times New Roman" w:cs="Arial"/>
          <w:lang w:eastAsia="en-US"/>
        </w:rPr>
        <w:t>feature</w:t>
      </w:r>
      <w:ins w:id="1943" w:author="Gert Morlion" w:date="2024-08-26T11:55:00Z" w16du:dateUtc="2024-08-26T09:55:00Z">
        <w:r w:rsidR="003D5F40">
          <w:rPr>
            <w:rFonts w:eastAsia="Times New Roman" w:cs="Arial"/>
            <w:lang w:eastAsia="en-US"/>
          </w:rPr>
          <w:t>s</w:t>
        </w:r>
      </w:ins>
      <w:r w:rsidRPr="00D22CCD">
        <w:rPr>
          <w:rFonts w:eastAsia="Times New Roman" w:cs="Arial"/>
          <w:lang w:eastAsia="en-US"/>
        </w:rPr>
        <w:t xml:space="preserve"> reference</w:t>
      </w:r>
      <w:del w:id="1944" w:author="Gert Morlion" w:date="2024-08-26T11:55:00Z" w16du:dateUtc="2024-08-26T09:55:00Z">
        <w:r w:rsidRPr="00D22CCD" w:rsidDel="003D5F40">
          <w:rPr>
            <w:rFonts w:eastAsia="Times New Roman" w:cs="Arial"/>
            <w:lang w:eastAsia="en-US"/>
          </w:rPr>
          <w:delText>d</w:delText>
        </w:r>
      </w:del>
      <w:r w:rsidRPr="00D22CCD">
        <w:rPr>
          <w:rFonts w:eastAsia="Times New Roman" w:cs="Arial"/>
          <w:lang w:eastAsia="en-US"/>
        </w:rPr>
        <w:t xml:space="preserve"> the </w:t>
      </w:r>
      <w:del w:id="1945" w:author="Gert Morlion" w:date="2024-08-26T11:55:00Z" w16du:dateUtc="2024-08-26T09:55:00Z">
        <w:r w:rsidRPr="00D22CCD" w:rsidDel="003D5F40">
          <w:rPr>
            <w:rFonts w:eastAsia="Times New Roman" w:cs="Arial"/>
            <w:lang w:eastAsia="en-US"/>
          </w:rPr>
          <w:delText>same</w:delText>
        </w:r>
      </w:del>
      <w:r w:rsidRPr="00D22CCD">
        <w:rPr>
          <w:rFonts w:eastAsia="Times New Roman" w:cs="Arial"/>
          <w:lang w:eastAsia="en-US"/>
        </w:rPr>
        <w:t xml:space="preserve"> </w:t>
      </w:r>
      <w:ins w:id="1946" w:author="Gert Morlion" w:date="2024-08-26T11:55:00Z" w16du:dateUtc="2024-08-26T09:55:00Z">
        <w:r w:rsidR="003D5F40">
          <w:rPr>
            <w:rFonts w:eastAsia="Times New Roman" w:cs="Arial"/>
            <w:lang w:eastAsia="en-US"/>
          </w:rPr>
          <w:t xml:space="preserve">IENC support </w:t>
        </w:r>
      </w:ins>
      <w:r w:rsidRPr="00D22CCD">
        <w:rPr>
          <w:rFonts w:eastAsia="Times New Roman" w:cs="Arial"/>
          <w:lang w:eastAsia="en-US"/>
        </w:rPr>
        <w:t xml:space="preserve">file, </w:t>
      </w:r>
      <w:del w:id="1947" w:author="Gert Morlion" w:date="2024-08-26T11:56:00Z" w16du:dateUtc="2024-08-26T09:56:00Z">
        <w:r w:rsidRPr="00D22CCD" w:rsidDel="00AA0AF6">
          <w:rPr>
            <w:rFonts w:eastAsia="Times New Roman" w:cs="Arial"/>
            <w:lang w:eastAsia="en-US"/>
          </w:rPr>
          <w:delText>before that file is</w:delText>
        </w:r>
      </w:del>
      <w:ins w:id="1948" w:author="Gert Morlion" w:date="2024-08-26T11:56:00Z" w16du:dateUtc="2024-08-26T09:56:00Z">
        <w:r w:rsidR="00AA0AF6">
          <w:rPr>
            <w:rFonts w:eastAsia="Times New Roman" w:cs="Arial"/>
            <w:lang w:eastAsia="en-US"/>
          </w:rPr>
          <w:t>prior deleting or archiving the file</w:t>
        </w:r>
      </w:ins>
      <w:del w:id="1949" w:author="Gert Morlion" w:date="2024-08-26T11:56:00Z" w16du:dateUtc="2024-08-26T09: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1950" w:author="Gert Morlion" w:date="2024-08-26T11:56:00Z" w16du:dateUtc="2024-08-26T09:56:00Z"/>
          <w:rFonts w:eastAsia="Times New Roman" w:cs="Arial"/>
          <w:lang w:eastAsia="en-US"/>
        </w:rPr>
      </w:pPr>
      <w:del w:id="1951" w:author="Gert Morlion" w:date="2024-08-26T11:56:00Z" w16du:dateUtc="2024-08-26T09: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1952" w:author="Gert Morlion" w:date="2024-08-26T12:45:00Z">
        <w:r w:rsidR="000E6F41">
          <w:rPr>
            <w:rFonts w:cs="Arial"/>
            <w:lang w:eastAsia="en-US"/>
          </w:rPr>
          <w:t>, with the exception of Catalogue files,</w:t>
        </w:r>
        <w:r w:rsidR="000E6F41" w:rsidRPr="00EC74DC">
          <w:rPr>
            <w:rFonts w:cs="Arial"/>
            <w:lang w:eastAsia="en-US"/>
          </w:rPr>
          <w:t xml:space="preserve"> </w:t>
        </w:r>
      </w:ins>
      <w:ins w:id="1953" w:author="Gert Morlion" w:date="2024-08-26T12:45:00Z" w16du:dateUtc="2024-08-26T10:45:00Z">
        <w:r w:rsidR="000E6F41">
          <w:rPr>
            <w:rFonts w:cs="Arial"/>
            <w:lang w:eastAsia="en-US"/>
          </w:rPr>
          <w:t xml:space="preserve">must </w:t>
        </w:r>
      </w:ins>
      <w:del w:id="1954" w:author="Gert Morlion" w:date="2024-08-26T12:45:00Z" w16du:dateUtc="2024-08-26T10: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1955" w:author="Gert Morlion" w:date="2024-08-26T12:45:00Z" w16du:dateUtc="2024-08-26T10:45:00Z">
        <w:r w:rsidR="000745F6">
          <w:rPr>
            <w:rFonts w:cs="Arial"/>
            <w:lang w:eastAsia="en-US"/>
          </w:rPr>
          <w:t>E</w:t>
        </w:r>
      </w:ins>
      <w:del w:id="1956" w:author="Gert Morlion" w:date="2024-08-26T12:45:00Z" w16du:dateUtc="2024-08-26T10:45:00Z">
        <w:r w:rsidRPr="00D22CCD" w:rsidDel="000745F6">
          <w:rPr>
            <w:rFonts w:cs="Arial"/>
            <w:lang w:eastAsia="en-US"/>
          </w:rPr>
          <w:delText>e</w:delText>
        </w:r>
      </w:del>
      <w:r w:rsidRPr="00D22CCD">
        <w:rPr>
          <w:rFonts w:cs="Arial"/>
          <w:lang w:eastAsia="en-US"/>
        </w:rPr>
        <w:t xml:space="preserve">xchange </w:t>
      </w:r>
      <w:ins w:id="1957" w:author="Gert Morlion" w:date="2024-08-26T12:45:00Z" w16du:dateUtc="2024-08-26T10:45:00Z">
        <w:r w:rsidR="000745F6">
          <w:rPr>
            <w:rFonts w:cs="Arial"/>
            <w:lang w:eastAsia="en-US"/>
          </w:rPr>
          <w:t>S</w:t>
        </w:r>
      </w:ins>
      <w:del w:id="1958" w:author="Gert Morlion" w:date="2024-08-26T12:45:00Z" w16du:dateUtc="2024-08-26T10:45:00Z">
        <w:r w:rsidRPr="00D22CCD" w:rsidDel="000745F6">
          <w:rPr>
            <w:rFonts w:cs="Arial"/>
            <w:lang w:eastAsia="en-US"/>
          </w:rPr>
          <w:delText>s</w:delText>
        </w:r>
      </w:del>
      <w:r w:rsidRPr="00D22CCD">
        <w:rPr>
          <w:rFonts w:cs="Arial"/>
          <w:lang w:eastAsia="en-US"/>
        </w:rPr>
        <w:t>et</w:t>
      </w:r>
      <w:ins w:id="1959" w:author="Gert Morlion" w:date="2024-08-26T12:45:00Z" w16du:dateUtc="2024-08-26T10:45:00Z">
        <w:r w:rsidR="00D5085B">
          <w:rPr>
            <w:rFonts w:cs="Arial"/>
            <w:lang w:eastAsia="en-US"/>
          </w:rPr>
          <w:t xml:space="preserve"> </w:t>
        </w:r>
      </w:ins>
      <w:ins w:id="1960" w:author="Gert Morlion" w:date="2024-08-26T12:45:00Z">
        <w:r w:rsidR="00D5085B">
          <w:rPr>
            <w:rFonts w:cs="Arial"/>
            <w:lang w:eastAsia="en-US"/>
          </w:rPr>
          <w:t>named SUPPORT_FILES</w:t>
        </w:r>
      </w:ins>
      <w:del w:id="1961" w:author="Gert Morlion" w:date="2024-08-26T12:45:00Z" w16du:dateUtc="2024-08-26T10:45:00Z">
        <w:r w:rsidR="00212271" w:rsidRPr="00D22CCD" w:rsidDel="00D5085B">
          <w:rPr>
            <w:rFonts w:cs="Arial"/>
            <w:lang w:eastAsia="en-US"/>
          </w:rPr>
          <w:delText>,</w:delText>
        </w:r>
      </w:del>
      <w:del w:id="1962" w:author="Gert Morlion" w:date="2024-08-26T12:46:00Z" w16du:dateUtc="2024-08-26T10: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1963" w:author="Gert Morlion" w:date="2024-08-26T12:46:00Z" w16du:dateUtc="2024-08-26T10:46:00Z">
        <w:r w:rsidR="00ED57A8">
          <w:rPr>
            <w:rFonts w:cs="Arial"/>
            <w:lang w:eastAsia="en-US"/>
          </w:rPr>
          <w:t xml:space="preserve"> </w:t>
        </w:r>
      </w:ins>
      <w:ins w:id="1964" w:author="Gert Morlion" w:date="2024-08-26T12:46:00Z">
        <w:r w:rsidR="00ED57A8">
          <w:rPr>
            <w:rFonts w:cs="Arial"/>
            <w:lang w:eastAsia="en-US"/>
          </w:rPr>
          <w:t xml:space="preserve">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1965" w:author="Gert Morlion" w:date="2024-08-26T12:47:00Z" w16du:dateUtc="2024-08-26T10:47:00Z">
        <w:r w:rsidR="00ED57A8">
          <w:rPr>
            <w:rFonts w:cs="Arial"/>
            <w:lang w:val="en-US" w:eastAsia="en-US"/>
          </w:rPr>
          <w:t xml:space="preserve">IENC </w:t>
        </w:r>
      </w:ins>
      <w:r w:rsidRPr="00D22CCD">
        <w:rPr>
          <w:rFonts w:cs="Arial"/>
          <w:lang w:val="en-US" w:eastAsia="en-US"/>
        </w:rPr>
        <w:t xml:space="preserve">support file name after a deletion </w:t>
      </w:r>
      <w:del w:id="1966" w:author="Gert Morlion" w:date="2024-08-26T12:47:00Z" w16du:dateUtc="2024-08-26T10: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1967" w:author="Gert Morlion" w:date="2024-08-26T12:47:00Z" w16du:dateUtc="2024-08-26T10: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1968" w:author="Gert Morlion" w:date="2024-08-26T12:47:00Z" w16du:dateUtc="2024-08-26T10: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1969" w:author="Gert Morlion" w:date="2024-08-26T12:47:00Z" w16du:dateUtc="2024-08-26T10: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1970" w:author="Gert Morlion" w:date="2024-08-26T12:50:00Z" w16du:dateUtc="2024-08-26T10:50:00Z"/>
          <w:rFonts w:cs="Arial"/>
          <w:lang w:val="en-US" w:eastAsia="en-US"/>
        </w:rPr>
      </w:pPr>
      <w:r w:rsidRPr="00D22CCD">
        <w:rPr>
          <w:rFonts w:cs="Arial"/>
          <w:lang w:val="en-US" w:eastAsia="en-US"/>
        </w:rPr>
        <w:t xml:space="preserve">If a </w:t>
      </w:r>
      <w:ins w:id="1971" w:author="Gert Morlion" w:date="2024-08-26T12:47:00Z" w16du:dateUtc="2024-08-26T10:47:00Z">
        <w:r w:rsidR="00936DB3">
          <w:rPr>
            <w:rFonts w:cs="Arial"/>
            <w:lang w:val="en-US" w:eastAsia="en-US"/>
          </w:rPr>
          <w:t>N</w:t>
        </w:r>
      </w:ins>
      <w:del w:id="1972" w:author="Gert Morlion" w:date="2024-08-26T12:47:00Z" w16du:dateUtc="2024-08-26T10:47:00Z">
        <w:r w:rsidRPr="00D22CCD" w:rsidDel="00936DB3">
          <w:rPr>
            <w:rFonts w:cs="Arial"/>
            <w:lang w:val="en-US" w:eastAsia="en-US"/>
          </w:rPr>
          <w:delText>n</w:delText>
        </w:r>
      </w:del>
      <w:r w:rsidRPr="00D22CCD">
        <w:rPr>
          <w:rFonts w:cs="Arial"/>
          <w:lang w:val="en-US" w:eastAsia="en-US"/>
        </w:rPr>
        <w:t xml:space="preserve">ew </w:t>
      </w:r>
      <w:ins w:id="1973" w:author="Gert Morlion" w:date="2024-08-26T12:47:00Z" w16du:dateUtc="2024-08-26T10:47:00Z">
        <w:r w:rsidR="00936DB3">
          <w:rPr>
            <w:rFonts w:cs="Arial"/>
            <w:lang w:val="en-US" w:eastAsia="en-US"/>
          </w:rPr>
          <w:t>E</w:t>
        </w:r>
      </w:ins>
      <w:del w:id="1974" w:author="Gert Morlion" w:date="2024-08-26T12:47:00Z" w16du:dateUtc="2024-08-26T10:47:00Z">
        <w:r w:rsidRPr="00D22CCD" w:rsidDel="00936DB3">
          <w:rPr>
            <w:rFonts w:cs="Arial"/>
            <w:lang w:val="en-US" w:eastAsia="en-US"/>
          </w:rPr>
          <w:delText>e</w:delText>
        </w:r>
      </w:del>
      <w:r w:rsidRPr="00D22CCD">
        <w:rPr>
          <w:rFonts w:cs="Arial"/>
          <w:lang w:val="en-US" w:eastAsia="en-US"/>
        </w:rPr>
        <w:t>dition of a</w:t>
      </w:r>
      <w:ins w:id="1975" w:author="Gert Morlion" w:date="2024-08-26T12:47:00Z" w16du:dateUtc="2024-08-26T10: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1976" w:author="Gert Morlion" w:date="2024-08-26T12:48:00Z" w16du:dateUtc="2024-08-26T10: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1977" w:author="Gert Morlion" w:date="2024-08-26T12:48:00Z" w16du:dateUtc="2024-08-26T10:48:00Z">
        <w:r w:rsidR="00214B9D">
          <w:rPr>
            <w:rFonts w:cs="Arial"/>
            <w:lang w:val="en-US" w:eastAsia="en-US"/>
          </w:rPr>
          <w:t xml:space="preserve">IENC </w:t>
        </w:r>
      </w:ins>
      <w:r w:rsidRPr="00D22CCD">
        <w:rPr>
          <w:rFonts w:cs="Arial"/>
          <w:lang w:val="en-US" w:eastAsia="en-US"/>
        </w:rPr>
        <w:t xml:space="preserve">support file information </w:t>
      </w:r>
      <w:del w:id="1978" w:author="Gert Morlion" w:date="2024-08-26T12:48:00Z" w16du:dateUtc="2024-08-26T10:48:00Z">
        <w:r w:rsidRPr="00D22CCD" w:rsidDel="00214B9D">
          <w:rPr>
            <w:rFonts w:cs="Arial"/>
            <w:lang w:val="en-US" w:eastAsia="en-US"/>
          </w:rPr>
          <w:delText>in</w:delText>
        </w:r>
      </w:del>
      <w:ins w:id="1979" w:author="Gert Morlion" w:date="2024-08-26T12:48:00Z" w16du:dateUtc="2024-08-26T10:48:00Z">
        <w:r w:rsidR="00214B9D">
          <w:rPr>
            <w:rFonts w:cs="Arial"/>
            <w:lang w:val="en-US" w:eastAsia="en-US"/>
          </w:rPr>
          <w:t>for</w:t>
        </w:r>
      </w:ins>
      <w:r w:rsidRPr="00D22CCD">
        <w:rPr>
          <w:rFonts w:cs="Arial"/>
          <w:lang w:val="en-US" w:eastAsia="en-US"/>
        </w:rPr>
        <w:t xml:space="preserve"> the associated features not effected by the </w:t>
      </w:r>
      <w:del w:id="1980" w:author="Gert Morlion" w:date="2024-08-26T12:48:00Z" w16du:dateUtc="2024-08-26T10: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1981" w:author="Gert Morlion" w:date="2024-08-26T12:48:00Z" w16du:dateUtc="2024-08-26T10:48:00Z">
        <w:r w:rsidRPr="00D22CCD" w:rsidDel="00214B9D">
          <w:rPr>
            <w:rFonts w:cs="Arial"/>
            <w:lang w:val="en-US" w:eastAsia="en-US"/>
          </w:rPr>
          <w:delText>old</w:delText>
        </w:r>
      </w:del>
      <w:ins w:id="1982" w:author="Gert Morlion" w:date="2024-08-26T12:48:00Z" w16du:dateUtc="2024-08-26T10:48:00Z">
        <w:r w:rsidR="00214B9D">
          <w:rPr>
            <w:rFonts w:cs="Arial"/>
            <w:lang w:val="en-US" w:eastAsia="en-US"/>
          </w:rPr>
          <w:t>original</w:t>
        </w:r>
      </w:ins>
      <w:r w:rsidRPr="00D22CCD">
        <w:rPr>
          <w:rFonts w:cs="Arial"/>
          <w:lang w:val="en-US" w:eastAsia="en-US"/>
        </w:rPr>
        <w:t xml:space="preserve"> file must then be removed </w:t>
      </w:r>
      <w:ins w:id="1983" w:author="Gert Morlion" w:date="2024-08-26T12:49:00Z" w16du:dateUtc="2024-08-26T10: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1984" w:author="Gert Morlion" w:date="2024-08-26T12:49:00Z" w16du:dateUtc="2024-08-26T10:49:00Z">
        <w:r w:rsidR="00C00FF3">
          <w:rPr>
            <w:rFonts w:cs="Arial"/>
            <w:lang w:val="en-US" w:eastAsia="en-US"/>
          </w:rPr>
          <w:t xml:space="preserve">IENC </w:t>
        </w:r>
      </w:ins>
      <w:r w:rsidRPr="00D22CCD">
        <w:rPr>
          <w:rFonts w:cs="Arial"/>
          <w:lang w:val="en-US" w:eastAsia="en-US"/>
        </w:rPr>
        <w:t>support file</w:t>
      </w:r>
      <w:ins w:id="1985" w:author="Gert Morlion" w:date="2024-08-26T12:49:00Z" w16du:dateUtc="2024-08-26T10: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1986" w:author="Gert Morlion" w:date="2024-08-26T12:49:00Z" w16du:dateUtc="2024-08-26T10:49:00Z">
        <w:r w:rsidRPr="00D22CCD" w:rsidDel="00C00FF3">
          <w:rPr>
            <w:rFonts w:cs="Arial"/>
            <w:lang w:val="en-US" w:eastAsia="en-US"/>
          </w:rPr>
          <w:delText>old</w:delText>
        </w:r>
      </w:del>
      <w:ins w:id="1987" w:author="Gert Morlion" w:date="2024-08-26T12:49:00Z" w16du:dateUtc="2024-08-26T10: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1988" w:author="Gert Morlion" w:date="2024-08-26T12:50:00Z" w16du:dateUtc="2024-08-26T10:50:00Z"/>
          <w:rFonts w:cs="Arial"/>
          <w:lang w:eastAsia="en-US"/>
        </w:rPr>
      </w:pPr>
      <w:ins w:id="1989" w:author="Gert Morlion" w:date="2024-08-26T12:50:00Z">
        <w:r>
          <w:rPr>
            <w:rFonts w:cs="Arial"/>
            <w:lang w:val="en-US" w:eastAsia="en-US"/>
          </w:rPr>
          <w:t xml:space="preserve">In all cases, the ENC update(s) and the associated new or updated </w:t>
        </w:r>
      </w:ins>
      <w:ins w:id="1990" w:author="Gert Morlion" w:date="2024-08-26T12:50:00Z" w16du:dateUtc="2024-08-26T10:50:00Z">
        <w:r>
          <w:rPr>
            <w:rFonts w:cs="Arial"/>
            <w:lang w:val="en-US" w:eastAsia="en-US"/>
          </w:rPr>
          <w:t>I</w:t>
        </w:r>
      </w:ins>
      <w:ins w:id="1991" w:author="Gert Morlion" w:date="2024-08-26T12:50:00Z">
        <w:r>
          <w:rPr>
            <w:rFonts w:cs="Arial"/>
            <w:lang w:val="en-US" w:eastAsia="en-US"/>
          </w:rPr>
          <w:t xml:space="preserve">ENC support file(s) must be included in the same Exchange Set. If the original </w:t>
        </w:r>
      </w:ins>
      <w:ins w:id="1992" w:author="Gert Morlion" w:date="2024-08-26T12:50:00Z" w16du:dateUtc="2024-08-26T10:50:00Z">
        <w:r>
          <w:rPr>
            <w:rFonts w:cs="Arial"/>
            <w:lang w:val="en-US" w:eastAsia="en-US"/>
          </w:rPr>
          <w:t>I</w:t>
        </w:r>
      </w:ins>
      <w:ins w:id="1993" w:author="Gert Morlion" w:date="2024-08-26T12:50:00Z">
        <w:r>
          <w:rPr>
            <w:rFonts w:cs="Arial"/>
            <w:lang w:val="en-US" w:eastAsia="en-US"/>
          </w:rPr>
          <w:t xml:space="preserve">ENC support file’s </w:t>
        </w:r>
        <w:proofErr w:type="spellStart"/>
        <w:r>
          <w:rPr>
            <w:rFonts w:cs="Arial"/>
            <w:lang w:val="en-US" w:eastAsia="en-US"/>
          </w:rPr>
          <w:t>supportFileDiscoveryMetadata</w:t>
        </w:r>
        <w:proofErr w:type="spellEnd"/>
        <w:r>
          <w:rPr>
            <w:rFonts w:cs="Arial"/>
            <w:lang w:val="en-US" w:eastAsia="en-US"/>
          </w:rPr>
          <w:t xml:space="preserve"> “</w:t>
        </w:r>
        <w:proofErr w:type="spellStart"/>
        <w:r>
          <w:rPr>
            <w:rFonts w:cs="Arial"/>
            <w:lang w:val="en-US" w:eastAsia="en-US"/>
          </w:rPr>
          <w:t>supportedResource</w:t>
        </w:r>
        <w:proofErr w:type="spellEnd"/>
        <w:r>
          <w:rPr>
            <w:rFonts w:cs="Arial"/>
            <w:lang w:val="en-US" w:eastAsia="en-US"/>
          </w:rPr>
          <w:t xml:space="preserve">” was originally populated to reference one of more </w:t>
        </w:r>
      </w:ins>
      <w:ins w:id="1994" w:author="Gert Morlion" w:date="2024-08-26T12:50:00Z" w16du:dateUtc="2024-08-26T10:50:00Z">
        <w:r>
          <w:rPr>
            <w:rFonts w:cs="Arial"/>
            <w:lang w:val="en-US" w:eastAsia="en-US"/>
          </w:rPr>
          <w:t>I</w:t>
        </w:r>
      </w:ins>
      <w:ins w:id="1995" w:author="Gert Morlion" w:date="2024-08-26T12:50:00Z">
        <w:r>
          <w:rPr>
            <w:rFonts w:cs="Arial"/>
            <w:lang w:val="en-US" w:eastAsia="en-US"/>
          </w:rPr>
          <w:t xml:space="preserve">ENCs, then it can be updated in the CATALOG.XML without adding the original </w:t>
        </w:r>
      </w:ins>
      <w:ins w:id="1996" w:author="Gert Morlion" w:date="2024-08-26T12:50:00Z" w16du:dateUtc="2024-08-26T10:50:00Z">
        <w:r>
          <w:rPr>
            <w:rFonts w:cs="Arial"/>
            <w:lang w:val="en-US" w:eastAsia="en-US"/>
          </w:rPr>
          <w:t>I</w:t>
        </w:r>
      </w:ins>
      <w:ins w:id="1997" w:author="Gert Morlion" w:date="2024-08-26T12:50:00Z">
        <w:r>
          <w:rPr>
            <w:rFonts w:cs="Arial"/>
            <w:lang w:val="en-US" w:eastAsia="en-US"/>
          </w:rPr>
          <w:t>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1998" w:author="Gert Morlion" w:date="2024-08-26T12:50:00Z" w16du:dateUtc="2024-08-26T10: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1999" w:author="Gert Morlion" w:date="2024-08-26T12:50:00Z" w16du:dateUtc="2024-08-26T10:50:00Z">
        <w:r w:rsidR="00165856">
          <w:rPr>
            <w:rFonts w:eastAsia="Arial" w:cs="Arial"/>
            <w:lang w:val="en-US" w:eastAsia="en-US"/>
          </w:rPr>
          <w:t>I</w:t>
        </w:r>
      </w:ins>
      <w:r w:rsidRPr="00D22CCD">
        <w:rPr>
          <w:rFonts w:eastAsia="Arial" w:cs="Arial"/>
          <w:lang w:val="en-US" w:eastAsia="en-US"/>
        </w:rPr>
        <w:t xml:space="preserve">ENCs. All of them references the same </w:t>
      </w:r>
      <w:ins w:id="2000" w:author="Gert Morlion" w:date="2024-08-26T12:50:00Z" w16du:dateUtc="2024-08-26T10:50:00Z">
        <w:r w:rsidR="00165856">
          <w:rPr>
            <w:rFonts w:eastAsia="Arial" w:cs="Arial"/>
            <w:lang w:val="en-US" w:eastAsia="en-US"/>
          </w:rPr>
          <w:t xml:space="preserve">IENC </w:t>
        </w:r>
      </w:ins>
      <w:r w:rsidRPr="00D22CCD">
        <w:rPr>
          <w:rFonts w:eastAsia="Arial" w:cs="Arial"/>
          <w:lang w:val="en-US" w:eastAsia="en-US"/>
        </w:rPr>
        <w:t>support file A:</w:t>
      </w:r>
    </w:p>
    <w:p w14:paraId="32A339D3" w14:textId="77777777" w:rsidR="00212271" w:rsidRPr="00D22CCD" w:rsidRDefault="002D577F" w:rsidP="00212271">
      <w:pPr>
        <w:spacing w:after="0" w:line="240" w:lineRule="auto"/>
        <w:jc w:val="center"/>
        <w:rPr>
          <w:rFonts w:ascii="Calibri" w:eastAsia="Calibri" w:hAnsi="Calibri"/>
          <w:sz w:val="22"/>
          <w:szCs w:val="22"/>
          <w:lang w:eastAsia="en-US"/>
        </w:rPr>
      </w:pPr>
      <w:commentRangeStart w:id="2001"/>
      <w:r>
        <w:rPr>
          <w:rFonts w:ascii="Calibri" w:eastAsia="Calibri" w:hAnsi="Calibri"/>
          <w:noProof/>
          <w:sz w:val="22"/>
          <w:szCs w:val="22"/>
          <w:lang w:val="en-US" w:eastAsia="ko-KR"/>
        </w:rPr>
        <w:lastRenderedPageBreak/>
        <w:pict w14:anchorId="2C4B7FDC">
          <v:shape id="_x0000_i1262" type="#_x0000_t75" alt="" style="width:311.1pt;height:210pt;visibility:visible;mso-width-percent:0;mso-height-percent:0;mso-width-percent:0;mso-height-percent:0">
            <v:imagedata r:id="rId46" o:title=""/>
          </v:shape>
        </w:pict>
      </w:r>
      <w:commentRangeEnd w:id="2001"/>
      <w:r w:rsidR="00165856">
        <w:rPr>
          <w:rStyle w:val="Verwijzingopmerking"/>
        </w:rPr>
        <w:commentReference w:id="2001"/>
      </w:r>
    </w:p>
    <w:p w14:paraId="3AEE2001" w14:textId="0F11DF8D"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002" w:author="Gert Morlion" w:date="2024-08-26T12:51:00Z" w16du:dateUtc="2024-08-26T10:51:00Z">
        <w:r w:rsidRPr="00D22CCD" w:rsidDel="00165856">
          <w:rPr>
            <w:i/>
            <w:iCs/>
            <w:sz w:val="18"/>
            <w:szCs w:val="18"/>
          </w:rPr>
          <w:delText xml:space="preserve">19 </w:delText>
        </w:r>
      </w:del>
      <w:ins w:id="2003" w:author="Gert Morlion" w:date="2024-08-26T12:51:00Z" w16du:dateUtc="2024-08-26T10: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004"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005" w:author="Gert Morlion" w:date="2024-08-26T12:51:00Z" w16du:dateUtc="2024-08-26T10:51:00Z">
        <w:r>
          <w:rPr>
            <w:rFonts w:eastAsia="Arial" w:cs="Arial"/>
            <w:lang w:val="en-US" w:eastAsia="en-US"/>
          </w:rPr>
          <w:t>N</w:t>
        </w:r>
      </w:ins>
      <w:del w:id="2006" w:author="Gert Morlion" w:date="2024-08-26T12:51:00Z" w16du:dateUtc="2024-08-26T10: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007" w:author="Gert Morlion" w:date="2024-08-26T12:51:00Z" w16du:dateUtc="2024-08-26T10:51:00Z">
        <w:r>
          <w:rPr>
            <w:rFonts w:eastAsia="Arial" w:cs="Arial"/>
            <w:lang w:val="en-US" w:eastAsia="en-US"/>
          </w:rPr>
          <w:t>E</w:t>
        </w:r>
      </w:ins>
      <w:del w:id="2008" w:author="Gert Morlion" w:date="2024-08-26T12:51:00Z" w16du:dateUtc="2024-08-26T10: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009" w:author="Gert Morlion" w:date="2024-08-26T12:51:00Z" w16du:dateUtc="2024-08-26T10:51:00Z">
        <w:r>
          <w:rPr>
            <w:rFonts w:eastAsia="Arial" w:cs="Arial"/>
            <w:lang w:val="en-US" w:eastAsia="en-US"/>
          </w:rPr>
          <w:t>IENC s</w:t>
        </w:r>
      </w:ins>
      <w:del w:id="2010" w:author="Gert Morlion" w:date="2024-08-26T12:51:00Z" w16du:dateUtc="2024-08-26T10: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011" w:author="Gert Morlion" w:date="2024-08-26T12:52:00Z" w16du:dateUtc="2024-08-26T10:52:00Z">
        <w:r w:rsidR="00652854">
          <w:rPr>
            <w:rFonts w:eastAsia="Arial" w:cs="Arial"/>
            <w:lang w:val="en-US" w:eastAsia="en-US"/>
          </w:rPr>
          <w:t>N</w:t>
        </w:r>
      </w:ins>
      <w:del w:id="2012" w:author="Gert Morlion" w:date="2024-08-26T12:52:00Z" w16du:dateUtc="2024-08-26T10: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013" w:author="Gert Morlion" w:date="2024-08-26T12:52:00Z" w16du:dateUtc="2024-08-26T10:52:00Z">
        <w:r w:rsidR="00652854">
          <w:rPr>
            <w:rFonts w:eastAsia="Arial" w:cs="Arial"/>
            <w:lang w:val="en-US" w:eastAsia="en-US"/>
          </w:rPr>
          <w:t>E</w:t>
        </w:r>
      </w:ins>
      <w:del w:id="2014" w:author="Gert Morlion" w:date="2024-08-26T12:52:00Z" w16du:dateUtc="2024-08-26T10: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015" w:author="Gert Morlion" w:date="2024-08-26T12:52:00Z" w16du:dateUtc="2024-08-26T10:52:00Z">
        <w:r w:rsidR="00652854">
          <w:rPr>
            <w:rFonts w:eastAsia="Arial" w:cs="Arial"/>
            <w:lang w:val="en-US" w:eastAsia="en-US"/>
          </w:rPr>
          <w:t>IENC s</w:t>
        </w:r>
      </w:ins>
      <w:del w:id="2016" w:author="Gert Morlion" w:date="2024-08-26T12:52:00Z" w16du:dateUtc="2024-08-26T10: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017" w:author="Gert Morlion" w:date="2024-08-26T12:52:00Z" w16du:dateUtc="2024-08-26T10:52:00Z">
        <w:r w:rsidR="00652854">
          <w:rPr>
            <w:rFonts w:eastAsia="Arial" w:cs="Arial"/>
            <w:lang w:val="en-US" w:eastAsia="en-US"/>
          </w:rPr>
          <w:t>E</w:t>
        </w:r>
      </w:ins>
      <w:del w:id="2018" w:author="Gert Morlion" w:date="2024-08-26T12:52:00Z" w16du:dateUtc="2024-08-26T10: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019" w:author="Gert Morlion" w:date="2024-08-26T12:52:00Z" w16du:dateUtc="2024-08-26T10: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020" w:author="Gert Morlion" w:date="2024-08-26T12:52:00Z" w16du:dateUtc="2024-08-26T10: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021" w:author="Gert Morlion" w:date="2024-08-26T12:52:00Z" w16du:dateUtc="2024-08-26T10:52:00Z">
        <w:r w:rsidR="00CA304D">
          <w:rPr>
            <w:rFonts w:eastAsia="Arial" w:cs="Arial"/>
            <w:lang w:val="en-US" w:eastAsia="en-US"/>
          </w:rPr>
          <w:t>no longer</w:t>
        </w:r>
      </w:ins>
      <w:ins w:id="2022" w:author="Gert Morlion" w:date="2024-08-26T12:53:00Z" w16du:dateUtc="2024-08-26T10: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023" w:author="Gert Morlion" w:date="2024-08-26T12:53:00Z" w16du:dateUtc="2024-08-26T10:53:00Z">
        <w:r w:rsidR="00212271" w:rsidRPr="00D22CCD" w:rsidDel="00CA304D">
          <w:rPr>
            <w:rFonts w:eastAsia="Arial" w:cs="Arial"/>
            <w:lang w:val="en-US" w:eastAsia="en-US"/>
          </w:rPr>
          <w:delText>no</w:delText>
        </w:r>
      </w:del>
      <w:ins w:id="2024" w:author="Gert Morlion" w:date="2024-08-26T12:53:00Z" w16du:dateUtc="2024-08-26T10:53:00Z">
        <w:r w:rsidR="00CA304D">
          <w:rPr>
            <w:rFonts w:eastAsia="Arial" w:cs="Arial"/>
            <w:lang w:val="en-US" w:eastAsia="en-US"/>
          </w:rPr>
          <w:t>any IENC</w:t>
        </w:r>
      </w:ins>
      <w:r w:rsidR="00212271" w:rsidRPr="00D22CCD">
        <w:rPr>
          <w:rFonts w:eastAsia="Arial" w:cs="Arial"/>
          <w:lang w:val="en-US" w:eastAsia="en-US"/>
        </w:rPr>
        <w:t xml:space="preserve"> features):</w:t>
      </w:r>
    </w:p>
    <w:p w14:paraId="4FEBD67C" w14:textId="77777777" w:rsidR="00212271" w:rsidRPr="00D22CCD" w:rsidRDefault="002D577F" w:rsidP="00212271">
      <w:pPr>
        <w:spacing w:after="0" w:line="240" w:lineRule="auto"/>
        <w:jc w:val="center"/>
        <w:rPr>
          <w:rFonts w:ascii="Calibri" w:eastAsia="Calibri" w:hAnsi="Calibri"/>
          <w:sz w:val="22"/>
          <w:szCs w:val="22"/>
          <w:lang w:eastAsia="en-US"/>
        </w:rPr>
      </w:pPr>
      <w:commentRangeStart w:id="2025"/>
      <w:r>
        <w:rPr>
          <w:rFonts w:ascii="Calibri" w:eastAsia="Calibri" w:hAnsi="Calibri"/>
          <w:noProof/>
          <w:sz w:val="22"/>
          <w:szCs w:val="22"/>
          <w:lang w:val="en-US" w:eastAsia="ko-KR"/>
        </w:rPr>
        <w:pict w14:anchorId="6774E4CD">
          <v:shape id="_x0000_i1263" type="#_x0000_t75" alt="" style="width:307.4pt;height:226.15pt;visibility:visible;mso-width-percent:0;mso-height-percent:0;mso-width-percent:0;mso-height-percent:0">
            <v:imagedata r:id="rId47" o:title=""/>
          </v:shape>
        </w:pict>
      </w:r>
      <w:commentRangeEnd w:id="2025"/>
      <w:r w:rsidR="00CA304D">
        <w:rPr>
          <w:rStyle w:val="Verwijzingopmerking"/>
        </w:rPr>
        <w:commentReference w:id="2025"/>
      </w:r>
    </w:p>
    <w:p w14:paraId="25902A91" w14:textId="593E9428" w:rsidR="00212271" w:rsidRPr="00D22CCD" w:rsidRDefault="00212271" w:rsidP="3CCBF2F9">
      <w:pPr>
        <w:pStyle w:val="Bijschrift"/>
        <w:spacing w:after="240"/>
        <w:jc w:val="center"/>
        <w:rPr>
          <w:rFonts w:eastAsia="Calibri" w:cs="Arial"/>
          <w:i/>
          <w:iCs/>
          <w:sz w:val="18"/>
          <w:szCs w:val="18"/>
          <w:lang w:eastAsia="en-US"/>
        </w:rPr>
      </w:pPr>
      <w:r w:rsidRPr="00D22CCD">
        <w:rPr>
          <w:i/>
          <w:iCs/>
          <w:sz w:val="18"/>
          <w:szCs w:val="18"/>
        </w:rPr>
        <w:t xml:space="preserve">Figure </w:t>
      </w:r>
      <w:ins w:id="2026" w:author="Gert Morlion" w:date="2024-08-26T12:53:00Z" w16du:dateUtc="2024-08-26T10:53:00Z">
        <w:r w:rsidR="00CA304D">
          <w:rPr>
            <w:i/>
            <w:iCs/>
            <w:sz w:val="18"/>
            <w:szCs w:val="18"/>
          </w:rPr>
          <w:t>11-2</w:t>
        </w:r>
      </w:ins>
      <w:del w:id="2027" w:author="Gert Morlion" w:date="2024-08-26T12:53:00Z" w16du:dateUtc="2024-08-26T10:53:00Z">
        <w:r w:rsidRPr="00D22CCD" w:rsidDel="00CA304D">
          <w:rPr>
            <w:i/>
            <w:iCs/>
            <w:sz w:val="18"/>
            <w:szCs w:val="18"/>
          </w:rPr>
          <w:delText>20</w:delText>
        </w:r>
      </w:del>
      <w:r w:rsidRPr="00D22CCD">
        <w:rPr>
          <w:i/>
          <w:iCs/>
          <w:sz w:val="18"/>
          <w:szCs w:val="18"/>
        </w:rPr>
        <w:t xml:space="preserve"> – Reference to </w:t>
      </w:r>
      <w:ins w:id="2028" w:author="Gert Morlion" w:date="2024-08-26T12:53:00Z" w16du:dateUtc="2024-08-26T10:53:00Z">
        <w:r w:rsidR="00CA304D">
          <w:rPr>
            <w:i/>
            <w:iCs/>
            <w:sz w:val="18"/>
            <w:szCs w:val="18"/>
          </w:rPr>
          <w:t>a N</w:t>
        </w:r>
      </w:ins>
      <w:del w:id="2029" w:author="Gert Morlion" w:date="2024-08-26T12:53:00Z" w16du:dateUtc="2024-08-26T10:53:00Z">
        <w:r w:rsidRPr="00D22CCD" w:rsidDel="00CA304D">
          <w:rPr>
            <w:i/>
            <w:iCs/>
            <w:sz w:val="18"/>
            <w:szCs w:val="18"/>
          </w:rPr>
          <w:delText>n</w:delText>
        </w:r>
      </w:del>
      <w:r w:rsidRPr="00D22CCD">
        <w:rPr>
          <w:i/>
          <w:iCs/>
          <w:sz w:val="18"/>
          <w:szCs w:val="18"/>
        </w:rPr>
        <w:t xml:space="preserve">ew </w:t>
      </w:r>
      <w:ins w:id="2030" w:author="Gert Morlion" w:date="2024-08-26T12:53:00Z" w16du:dateUtc="2024-08-26T10:53:00Z">
        <w:r w:rsidR="00CA304D">
          <w:rPr>
            <w:i/>
            <w:iCs/>
            <w:sz w:val="18"/>
            <w:szCs w:val="18"/>
          </w:rPr>
          <w:t>E</w:t>
        </w:r>
      </w:ins>
      <w:del w:id="2031" w:author="Gert Morlion" w:date="2024-08-26T12:53:00Z" w16du:dateUtc="2024-08-26T10:53:00Z">
        <w:r w:rsidRPr="00D22CCD" w:rsidDel="00CA304D">
          <w:rPr>
            <w:i/>
            <w:iCs/>
            <w:sz w:val="18"/>
            <w:szCs w:val="18"/>
          </w:rPr>
          <w:delText>e</w:delText>
        </w:r>
      </w:del>
      <w:r w:rsidRPr="00D22CCD">
        <w:rPr>
          <w:i/>
          <w:iCs/>
          <w:sz w:val="18"/>
          <w:szCs w:val="18"/>
        </w:rPr>
        <w:t>dition of a</w:t>
      </w:r>
      <w:ins w:id="2032" w:author="Gert Morlion" w:date="2024-08-26T12:53:00Z" w16du:dateUtc="2024-08-26T10: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033" w:author="Gert Morlion" w:date="2024-08-26T12:54:00Z" w16du:dateUtc="2024-08-26T10: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034" w:author="Gert Morlion" w:date="2024-08-26T12:54:00Z" w16du:dateUtc="2024-08-26T10:54:00Z">
        <w:r w:rsidR="00FD51EF">
          <w:rPr>
            <w:rFonts w:eastAsia="Arial" w:cs="Arial"/>
            <w:lang w:val="en-US" w:eastAsia="en-US"/>
          </w:rPr>
          <w:t>I</w:t>
        </w:r>
      </w:ins>
      <w:r w:rsidR="00212271" w:rsidRPr="00D22CCD">
        <w:rPr>
          <w:rFonts w:eastAsia="Arial" w:cs="Arial"/>
          <w:lang w:val="en-US" w:eastAsia="en-US"/>
        </w:rPr>
        <w:t xml:space="preserve">ENC 1 and </w:t>
      </w:r>
      <w:ins w:id="2035" w:author="Gert Morlion" w:date="2024-08-26T12:54:00Z" w16du:dateUtc="2024-08-26T10:54:00Z">
        <w:r w:rsidR="00FD51EF">
          <w:rPr>
            <w:rFonts w:eastAsia="Arial" w:cs="Arial"/>
            <w:lang w:val="en-US" w:eastAsia="en-US"/>
          </w:rPr>
          <w:t>I</w:t>
        </w:r>
      </w:ins>
      <w:r w:rsidR="00212271" w:rsidRPr="00D22CCD">
        <w:rPr>
          <w:rFonts w:eastAsia="Arial" w:cs="Arial"/>
          <w:lang w:val="en-US" w:eastAsia="en-US"/>
        </w:rPr>
        <w:t xml:space="preserve">ENC 2.  Consequently, these </w:t>
      </w:r>
      <w:ins w:id="2036" w:author="Gert Morlion" w:date="2024-08-26T12:54:00Z" w16du:dateUtc="2024-08-26T10:54:00Z">
        <w:r>
          <w:rPr>
            <w:rFonts w:eastAsia="Arial" w:cs="Arial"/>
            <w:lang w:val="en-US" w:eastAsia="en-US"/>
          </w:rPr>
          <w:t>I</w:t>
        </w:r>
      </w:ins>
      <w:r w:rsidR="00212271" w:rsidRPr="00D22CCD">
        <w:rPr>
          <w:rFonts w:eastAsia="Arial" w:cs="Arial"/>
          <w:lang w:val="en-US" w:eastAsia="en-US"/>
        </w:rPr>
        <w:t xml:space="preserve">ENCs can no longer refer to </w:t>
      </w:r>
      <w:ins w:id="2037" w:author="Gert Morlion" w:date="2024-08-26T12:54:00Z" w16du:dateUtc="2024-08-26T10: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57018F7E" w14:textId="77777777" w:rsidR="00212271" w:rsidRPr="00D22CCD" w:rsidRDefault="002D577F" w:rsidP="00212271">
      <w:pPr>
        <w:spacing w:after="0" w:line="240" w:lineRule="auto"/>
        <w:jc w:val="center"/>
        <w:rPr>
          <w:rFonts w:ascii="Calibri" w:eastAsia="Calibri" w:hAnsi="Calibri"/>
          <w:sz w:val="22"/>
          <w:szCs w:val="22"/>
          <w:lang w:eastAsia="en-US"/>
        </w:rPr>
      </w:pPr>
      <w:commentRangeStart w:id="2038"/>
      <w:r>
        <w:rPr>
          <w:rFonts w:ascii="Calibri" w:eastAsia="Calibri" w:hAnsi="Calibri"/>
          <w:noProof/>
          <w:sz w:val="22"/>
          <w:szCs w:val="22"/>
          <w:lang w:val="en-US" w:eastAsia="ko-KR"/>
        </w:rPr>
        <w:lastRenderedPageBreak/>
        <w:pict w14:anchorId="0A7A6A10">
          <v:shape id="_x0000_i1264" type="#_x0000_t75" alt="" style="width:307.85pt;height:208.6pt;visibility:visible;mso-width-percent:0;mso-height-percent:0;mso-width-percent:0;mso-height-percent:0">
            <v:imagedata r:id="rId48" o:title=""/>
          </v:shape>
        </w:pict>
      </w:r>
      <w:commentRangeEnd w:id="2038"/>
      <w:r w:rsidR="00FD51EF">
        <w:rPr>
          <w:rStyle w:val="Verwijzingopmerking"/>
        </w:rPr>
        <w:commentReference w:id="2038"/>
      </w:r>
    </w:p>
    <w:p w14:paraId="71EABDBF" w14:textId="5FDF23AB" w:rsidR="00212271" w:rsidRPr="00D22CCD" w:rsidRDefault="00212271" w:rsidP="3CCBF2F9">
      <w:pPr>
        <w:pStyle w:val="Bijschrift"/>
        <w:spacing w:after="240"/>
        <w:jc w:val="center"/>
        <w:rPr>
          <w:i/>
          <w:iCs/>
          <w:sz w:val="18"/>
          <w:szCs w:val="18"/>
        </w:rPr>
      </w:pPr>
      <w:r w:rsidRPr="00D22CCD">
        <w:rPr>
          <w:i/>
          <w:iCs/>
          <w:sz w:val="18"/>
          <w:szCs w:val="18"/>
        </w:rPr>
        <w:t xml:space="preserve">Figure </w:t>
      </w:r>
      <w:ins w:id="2039" w:author="Gert Morlion" w:date="2024-08-26T12:54:00Z" w16du:dateUtc="2024-08-26T10:54:00Z">
        <w:r w:rsidR="00FD51EF">
          <w:rPr>
            <w:i/>
            <w:iCs/>
            <w:sz w:val="18"/>
            <w:szCs w:val="18"/>
          </w:rPr>
          <w:t>11-3</w:t>
        </w:r>
      </w:ins>
      <w:del w:id="2040" w:author="Gert Morlion" w:date="2024-08-26T12:54:00Z" w16du:dateUtc="2024-08-26T10:54:00Z">
        <w:r w:rsidRPr="00D22CCD" w:rsidDel="00FD51EF">
          <w:rPr>
            <w:i/>
            <w:iCs/>
            <w:sz w:val="18"/>
            <w:szCs w:val="18"/>
          </w:rPr>
          <w:delText>21</w:delText>
        </w:r>
      </w:del>
      <w:r w:rsidRPr="00D22CCD">
        <w:rPr>
          <w:i/>
          <w:iCs/>
          <w:sz w:val="18"/>
          <w:szCs w:val="18"/>
        </w:rPr>
        <w:t xml:space="preserve"> – Changes to </w:t>
      </w:r>
      <w:ins w:id="2041" w:author="Gert Morlion" w:date="2024-08-26T12:54:00Z" w16du:dateUtc="2024-08-26T10:54:00Z">
        <w:r w:rsidR="00FD51EF">
          <w:rPr>
            <w:i/>
            <w:iCs/>
            <w:sz w:val="18"/>
            <w:szCs w:val="18"/>
          </w:rPr>
          <w:t>IEN</w:t>
        </w:r>
      </w:ins>
      <w:ins w:id="2042" w:author="Gert Morlion" w:date="2024-08-26T12:55:00Z" w16du:dateUtc="2024-08-26T10: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043" w:author="Gert Morlion" w:date="2024-08-26T12:55:00Z" w16du:dateUtc="2024-08-26T10:55:00Z">
        <w:r>
          <w:rPr>
            <w:rFonts w:eastAsia="Arial" w:cs="Arial"/>
            <w:lang w:val="en-US" w:eastAsia="en-US"/>
          </w:rPr>
          <w:t xml:space="preserve">Figure 11-4: </w:t>
        </w:r>
      </w:ins>
      <w:r w:rsidR="00212271" w:rsidRPr="00D22CCD">
        <w:rPr>
          <w:rFonts w:eastAsia="Arial" w:cs="Arial"/>
          <w:lang w:val="en-US" w:eastAsia="en-US"/>
        </w:rPr>
        <w:t xml:space="preserve">A new </w:t>
      </w:r>
      <w:ins w:id="2044" w:author="Gert Morlion" w:date="2024-08-26T12:55:00Z" w16du:dateUtc="2024-08-26T10: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045" w:author="Gert Morlion" w:date="2024-08-26T12:55:00Z" w16du:dateUtc="2024-08-26T10:55:00Z">
        <w:r>
          <w:rPr>
            <w:rFonts w:eastAsia="Arial" w:cs="Arial"/>
            <w:lang w:val="en-US" w:eastAsia="en-US"/>
          </w:rPr>
          <w:t>I</w:t>
        </w:r>
      </w:ins>
      <w:r w:rsidR="00212271" w:rsidRPr="00D22CCD">
        <w:rPr>
          <w:rFonts w:eastAsia="Arial" w:cs="Arial"/>
          <w:lang w:val="en-US" w:eastAsia="en-US"/>
        </w:rPr>
        <w:t xml:space="preserve">ENC 1 and </w:t>
      </w:r>
      <w:ins w:id="2046" w:author="Gert Morlion" w:date="2024-08-26T12:55:00Z" w16du:dateUtc="2024-08-26T10:55:00Z">
        <w:r>
          <w:rPr>
            <w:rFonts w:eastAsia="Arial" w:cs="Arial"/>
            <w:lang w:val="en-US" w:eastAsia="en-US"/>
          </w:rPr>
          <w:t>I</w:t>
        </w:r>
      </w:ins>
      <w:r w:rsidR="00212271" w:rsidRPr="00D22CCD">
        <w:rPr>
          <w:rFonts w:eastAsia="Arial" w:cs="Arial"/>
          <w:lang w:val="en-US" w:eastAsia="en-US"/>
        </w:rPr>
        <w:t>ENC 2 to use as reference:</w:t>
      </w:r>
    </w:p>
    <w:p w14:paraId="65B41D0E" w14:textId="77777777" w:rsidR="00212271" w:rsidRPr="00D22CCD" w:rsidRDefault="002D577F" w:rsidP="00212271">
      <w:pPr>
        <w:spacing w:after="0" w:line="240" w:lineRule="auto"/>
        <w:jc w:val="center"/>
        <w:rPr>
          <w:rFonts w:ascii="Calibri" w:eastAsia="Calibri" w:hAnsi="Calibri"/>
          <w:sz w:val="22"/>
          <w:szCs w:val="22"/>
          <w:lang w:eastAsia="en-US"/>
        </w:rPr>
      </w:pPr>
      <w:commentRangeStart w:id="2047"/>
      <w:r>
        <w:rPr>
          <w:rFonts w:ascii="Calibri" w:eastAsia="Calibri" w:hAnsi="Calibri"/>
          <w:noProof/>
          <w:sz w:val="22"/>
          <w:szCs w:val="22"/>
          <w:lang w:val="en-US" w:eastAsia="ko-KR"/>
        </w:rPr>
        <w:pict w14:anchorId="15439645">
          <v:shape id="_x0000_i1265" type="#_x0000_t75" alt="" style="width:309.25pt;height:221.55pt;visibility:visible;mso-width-percent:0;mso-height-percent:0;mso-width-percent:0;mso-height-percent:0">
            <v:imagedata r:id="rId49" o:title=""/>
          </v:shape>
        </w:pict>
      </w:r>
      <w:commentRangeEnd w:id="2047"/>
      <w:r w:rsidR="00FD51EF">
        <w:rPr>
          <w:rStyle w:val="Verwijzingopmerking"/>
        </w:rPr>
        <w:commentReference w:id="2047"/>
      </w:r>
    </w:p>
    <w:p w14:paraId="49CB95A0" w14:textId="77286013" w:rsidR="00212271" w:rsidRPr="00D22CCD" w:rsidRDefault="00212271" w:rsidP="3CCBF2F9">
      <w:pPr>
        <w:pStyle w:val="Bijschrift"/>
        <w:spacing w:after="240"/>
        <w:jc w:val="center"/>
        <w:rPr>
          <w:i/>
          <w:iCs/>
          <w:sz w:val="18"/>
          <w:szCs w:val="18"/>
        </w:rPr>
      </w:pPr>
      <w:r w:rsidRPr="00D22CCD">
        <w:rPr>
          <w:i/>
          <w:iCs/>
          <w:sz w:val="18"/>
          <w:szCs w:val="18"/>
        </w:rPr>
        <w:t xml:space="preserve">Figure </w:t>
      </w:r>
      <w:del w:id="2048" w:author="Gert Morlion" w:date="2024-08-26T12:55:00Z" w16du:dateUtc="2024-08-26T10:55:00Z">
        <w:r w:rsidRPr="00D22CCD" w:rsidDel="00D81F57">
          <w:rPr>
            <w:i/>
            <w:iCs/>
            <w:sz w:val="18"/>
            <w:szCs w:val="18"/>
          </w:rPr>
          <w:delText xml:space="preserve">22 </w:delText>
        </w:r>
      </w:del>
      <w:ins w:id="2049" w:author="Gert Morlion" w:date="2024-08-26T12:55:00Z" w16du:dateUtc="2024-08-26T10: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050" w:author="Gert Morlion" w:date="2024-08-26T12:55:00Z" w16du:dateUtc="2024-08-26T10:55:00Z">
        <w:r w:rsidR="00D96E51">
          <w:rPr>
            <w:i/>
            <w:iCs/>
            <w:sz w:val="18"/>
            <w:szCs w:val="18"/>
          </w:rPr>
          <w:t>A n</w:t>
        </w:r>
      </w:ins>
      <w:del w:id="2051" w:author="Gert Morlion" w:date="2024-08-26T12:55:00Z" w16du:dateUtc="2024-08-26T10:55:00Z">
        <w:r w:rsidRPr="00D22CCD" w:rsidDel="00D96E51">
          <w:rPr>
            <w:i/>
            <w:iCs/>
            <w:sz w:val="18"/>
            <w:szCs w:val="18"/>
          </w:rPr>
          <w:delText>N</w:delText>
        </w:r>
      </w:del>
      <w:r w:rsidRPr="00D22CCD">
        <w:rPr>
          <w:i/>
          <w:iCs/>
          <w:sz w:val="18"/>
          <w:szCs w:val="18"/>
        </w:rPr>
        <w:t xml:space="preserve">ew </w:t>
      </w:r>
      <w:ins w:id="2052" w:author="Gert Morlion" w:date="2024-08-26T12:55:00Z" w16du:dateUtc="2024-08-26T10:55:00Z">
        <w:r w:rsidR="00D96E51">
          <w:rPr>
            <w:i/>
            <w:iCs/>
            <w:sz w:val="18"/>
            <w:szCs w:val="18"/>
          </w:rPr>
          <w:t xml:space="preserve">IENC </w:t>
        </w:r>
      </w:ins>
      <w:r w:rsidRPr="00D22CCD">
        <w:rPr>
          <w:i/>
          <w:iCs/>
          <w:sz w:val="18"/>
          <w:szCs w:val="18"/>
        </w:rPr>
        <w:t>support file affecting limited referenced features</w:t>
      </w:r>
    </w:p>
    <w:p w14:paraId="182C6680" w14:textId="77777777" w:rsidR="006949C5" w:rsidRDefault="006949C5" w:rsidP="006949C5">
      <w:pPr>
        <w:spacing w:after="120" w:line="240" w:lineRule="auto"/>
        <w:rPr>
          <w:ins w:id="2053" w:author="Gert Morlion" w:date="2024-08-26T12:55:00Z"/>
        </w:rPr>
      </w:pPr>
      <w:ins w:id="2054" w:author="Gert Morlion" w:date="2024-08-26T12:55:00Z">
        <w:r>
          <w:t>NOTE: In Figure 11-4, if</w:t>
        </w:r>
        <w:r w:rsidRPr="00C82D86">
          <w:t xml:space="preserve"> </w:t>
        </w:r>
        <w:r>
          <w:t>the ENC support file A Edition 2 Support File Discovery Metadata attribute “</w:t>
        </w:r>
        <w:proofErr w:type="spellStart"/>
        <w:r>
          <w:t>supportedResource</w:t>
        </w:r>
        <w:proofErr w:type="spellEnd"/>
        <w:r>
          <w:t>” has been populated with all the previous ENC references, then the ENC support file A Edition 2 Support File Discovery Metadata</w:t>
        </w:r>
        <w:r w:rsidRPr="00054DC7">
          <w:t xml:space="preserve"> </w:t>
        </w:r>
        <w:r>
          <w:t>should also be included and updated in the update Exchange Set CATALOG.XML with the “</w:t>
        </w:r>
        <w:proofErr w:type="spellStart"/>
        <w:r>
          <w:t>supportedResource</w:t>
        </w:r>
        <w:proofErr w:type="spellEnd"/>
        <w:r>
          <w:t>” updated accordingly – now referencing only “ENC 3”.</w:t>
        </w:r>
      </w:ins>
    </w:p>
    <w:p w14:paraId="7A650DB8" w14:textId="77777777" w:rsidR="006949C5" w:rsidRDefault="006949C5" w:rsidP="006949C5">
      <w:pPr>
        <w:spacing w:after="120" w:line="240" w:lineRule="auto"/>
        <w:rPr>
          <w:ins w:id="2055" w:author="Gert Morlion" w:date="2024-08-26T12:55:00Z"/>
        </w:rPr>
      </w:pPr>
      <w:ins w:id="2056" w:author="Gert Morlion" w:date="2024-08-26T12:55:00Z">
        <w:r>
          <w:t>To simplify this process it consideration may be given to not populating the ENC Support File Discovery Metadata attribute “</w:t>
        </w:r>
        <w:proofErr w:type="spellStart"/>
        <w:r>
          <w:t>supportedResource</w:t>
        </w:r>
        <w:proofErr w:type="spellEnd"/>
        <w:r>
          <w:t>” where the ENC support file is referenced in more than one ENC product (see S-100 Part 17, clause 17-4.3.1 – Supported resources / multiple references guide).</w:t>
        </w:r>
      </w:ins>
    </w:p>
    <w:p w14:paraId="11CC4827" w14:textId="77777777" w:rsidR="006949C5" w:rsidRDefault="006949C5" w:rsidP="006949C5">
      <w:pPr>
        <w:spacing w:after="120" w:line="240" w:lineRule="auto"/>
        <w:rPr>
          <w:ins w:id="2057"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Kop2"/>
        <w:rPr>
          <w:ins w:id="2058" w:author="Gert Morlion" w:date="2023-06-05T14:00:00Z"/>
          <w:szCs w:val="22"/>
        </w:rPr>
      </w:pPr>
      <w:bookmarkStart w:id="2059" w:name="_Toc487203177"/>
      <w:ins w:id="2060" w:author="Gert Morlion" w:date="2023-06-05T14:00:00Z">
        <w:del w:id="2061"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62" w:author="Gert Morlion" w:date="2023-06-05T14:00:00Z"/>
        </w:rPr>
      </w:pPr>
      <w:ins w:id="2063"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64" w:author="Gert Morlion" w:date="2023-06-05T14:00:00Z"/>
        </w:rPr>
      </w:pPr>
      <w:ins w:id="2065"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66" w:author="Gert Morlion" w:date="2023-06-05T14:00:00Z"/>
        </w:rPr>
      </w:pPr>
      <w:ins w:id="2067"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2068" w:author="Gert Morlion" w:date="2023-06-05T14:01:00Z"/>
          <w:sz w:val="22"/>
          <w:lang w:eastAsia="en-US"/>
        </w:rPr>
      </w:pPr>
      <w:ins w:id="2069" w:author="Gert Morlion" w:date="2023-06-05T14:00:00Z">
        <w:r>
          <w:t xml:space="preserve">MD_&lt;data file base name&gt;.XML </w:t>
        </w:r>
      </w:ins>
    </w:p>
    <w:p w14:paraId="6B8E44C7" w14:textId="67ADF771" w:rsidR="00453023" w:rsidRPr="00D22CCD" w:rsidRDefault="00212271" w:rsidP="00AC585C">
      <w:pPr>
        <w:pStyle w:val="Kop2"/>
        <w:rPr>
          <w:lang w:eastAsia="en-US"/>
        </w:rPr>
      </w:pPr>
      <w:r w:rsidRPr="00D22CCD">
        <w:rPr>
          <w:lang w:eastAsia="en-US"/>
        </w:rPr>
        <w:t xml:space="preserve">S-401 </w:t>
      </w:r>
      <w:r w:rsidR="007260E2" w:rsidRPr="00D22CCD">
        <w:rPr>
          <w:lang w:eastAsia="en-US"/>
        </w:rPr>
        <w:t>Exchange Catalogue</w:t>
      </w:r>
      <w:bookmarkEnd w:id="2059"/>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1776"/>
      <w:bookmarkEnd w:id="1777"/>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Kop2"/>
      </w:pPr>
      <w:bookmarkStart w:id="2070" w:name="_Toc487203178"/>
      <w:r w:rsidRPr="00D22CCD">
        <w:t>Data integrity and encryption</w:t>
      </w:r>
      <w:bookmarkEnd w:id="2070"/>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2071" w:author="Gert Morlion" w:date="2023-06-05T14:02:00Z"/>
        </w:rPr>
      </w:pPr>
      <w:ins w:id="2072" w:author="Gert Morlion" w:date="2023-06-05T14:02:00Z">
        <w:r>
          <w:t xml:space="preserve">See S-100 Parts 15 and 17. </w:t>
        </w:r>
      </w:ins>
      <w:del w:id="2073"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0"/>
          <w:footerReference w:type="default" r:id="rId51"/>
          <w:headerReference w:type="first" r:id="rId52"/>
          <w:footerReference w:type="first" r:id="rId53"/>
          <w:pgSz w:w="11906" w:h="16838"/>
          <w:pgMar w:top="1440" w:right="1400" w:bottom="1440" w:left="1418" w:header="709" w:footer="283" w:gutter="0"/>
          <w:cols w:space="720"/>
          <w:docGrid w:linePitch="272"/>
        </w:sectPr>
      </w:pPr>
    </w:p>
    <w:p w14:paraId="2ABE3534" w14:textId="77777777" w:rsidR="00453023" w:rsidRPr="00D22CCD" w:rsidRDefault="007260E2">
      <w:pPr>
        <w:pStyle w:val="Kop1"/>
      </w:pPr>
      <w:bookmarkStart w:id="2078" w:name="_Toc225648311"/>
      <w:bookmarkStart w:id="2079" w:name="_Toc225065168"/>
      <w:bookmarkStart w:id="2080" w:name="_Toc487203183"/>
      <w:r w:rsidRPr="00D22CCD">
        <w:lastRenderedPageBreak/>
        <w:t>Metadata</w:t>
      </w:r>
      <w:bookmarkEnd w:id="2078"/>
      <w:bookmarkEnd w:id="2079"/>
      <w:bookmarkEnd w:id="2080"/>
    </w:p>
    <w:p w14:paraId="5E0BDD09" w14:textId="77777777" w:rsidR="00453023" w:rsidRPr="00D22CCD" w:rsidRDefault="007260E2">
      <w:pPr>
        <w:pStyle w:val="Kop2"/>
      </w:pPr>
      <w:bookmarkStart w:id="2081" w:name="_Toc487203184"/>
      <w:r w:rsidRPr="00D22CCD">
        <w:t>Introduction</w:t>
      </w:r>
      <w:bookmarkEnd w:id="2081"/>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2082"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2083" w:author="Gert Morlion" w:date="2024-08-26T13:51:00Z" w16du:dateUtc="2024-08-26T11: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2084" w:author="Gert Morlion" w:date="2024-08-26T13:51:00Z" w16du:dateUtc="2024-08-26T11:51:00Z">
        <w:r w:rsidR="008C6607">
          <w:rPr>
            <w:rFonts w:cs="Arial"/>
          </w:rPr>
          <w:t>1</w:t>
        </w:r>
      </w:ins>
      <w:del w:id="2085" w:author="Gert Morlion" w:date="2024-08-26T13:51:00Z" w16du:dateUtc="2024-08-26T11:51:00Z">
        <w:r w:rsidR="007260E2" w:rsidRPr="00D22CCD" w:rsidDel="008C6607">
          <w:rPr>
            <w:rFonts w:cs="Arial"/>
          </w:rPr>
          <w:delText>4</w:delText>
        </w:r>
      </w:del>
      <w:r w:rsidR="007260E2" w:rsidRPr="00D22CCD">
        <w:rPr>
          <w:rFonts w:cs="Arial"/>
        </w:rPr>
        <w:t>0</w:t>
      </w:r>
      <w:ins w:id="2086" w:author="Gert Morlion" w:date="2024-08-26T13:51:00Z" w16du:dateUtc="2024-08-26T11:51:00Z">
        <w:r w:rsidR="008C6607">
          <w:rPr>
            <w:rFonts w:cs="Arial"/>
          </w:rPr>
          <w:t>0</w:t>
        </w:r>
      </w:ins>
      <w:del w:id="2087" w:author="Gert Morlion" w:date="2024-08-26T13:51:00Z" w16du:dateUtc="2024-08-26T11:51:00Z">
        <w:r w:rsidR="007260E2" w:rsidRPr="00D22CCD" w:rsidDel="008C6607">
          <w:rPr>
            <w:rFonts w:cs="Arial"/>
          </w:rPr>
          <w:delText>1</w:delText>
        </w:r>
      </w:del>
      <w:r w:rsidR="007260E2" w:rsidRPr="00D22CCD">
        <w:rPr>
          <w:rFonts w:cs="Arial"/>
        </w:rPr>
        <w:t xml:space="preserve"> </w:t>
      </w:r>
      <w:ins w:id="2088" w:author="Gert Morlion" w:date="2024-08-26T13:51:00Z" w16du:dateUtc="2024-08-26T11:51:00Z">
        <w:r w:rsidR="008C6607">
          <w:rPr>
            <w:rFonts w:cs="Arial"/>
          </w:rPr>
          <w:t>E</w:t>
        </w:r>
      </w:ins>
      <w:del w:id="2089" w:author="Gert Morlion" w:date="2024-08-26T13:51:00Z" w16du:dateUtc="2024-08-26T11:51:00Z">
        <w:r w:rsidR="007260E2" w:rsidRPr="00D22CCD" w:rsidDel="008C6607">
          <w:rPr>
            <w:rFonts w:cs="Arial"/>
          </w:rPr>
          <w:delText>e</w:delText>
        </w:r>
      </w:del>
      <w:r w:rsidR="007260E2" w:rsidRPr="00D22CCD">
        <w:rPr>
          <w:rFonts w:cs="Arial"/>
        </w:rPr>
        <w:t xml:space="preserve">xchange </w:t>
      </w:r>
      <w:ins w:id="2090" w:author="Gert Morlion" w:date="2024-08-26T13:51:00Z" w16du:dateUtc="2024-08-26T11:51:00Z">
        <w:r w:rsidR="008C6607">
          <w:rPr>
            <w:rFonts w:cs="Arial"/>
          </w:rPr>
          <w:t>S</w:t>
        </w:r>
      </w:ins>
      <w:del w:id="2091" w:author="Gert Morlion" w:date="2024-08-26T13:51:00Z" w16du:dateUtc="2024-08-26T11: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2092" w:author="Gert Morlion" w:date="2024-08-26T13:51:00Z" w16du:dateUtc="2024-08-26T11:51:00Z">
        <w:r w:rsidR="008C6607">
          <w:rPr>
            <w:rFonts w:cs="Arial"/>
          </w:rPr>
          <w:t>17-1</w:t>
        </w:r>
      </w:ins>
      <w:del w:id="2093" w:author="Gert Morlion" w:date="2024-08-26T13:51:00Z" w16du:dateUtc="2024-08-26T11: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2094" w:author="Gert Morlion" w:date="2024-08-26T13:51:00Z" w16du:dateUtc="2024-08-26T11:51:00Z">
        <w:r w:rsidR="00007923">
          <w:rPr>
            <w:rFonts w:cs="Arial"/>
          </w:rPr>
          <w:t>E</w:t>
        </w:r>
      </w:ins>
      <w:del w:id="2095" w:author="Gert Morlion" w:date="2024-08-26T13:51:00Z" w16du:dateUtc="2024-08-26T11:51:00Z">
        <w:r w:rsidR="007260E2" w:rsidRPr="00D22CCD" w:rsidDel="00007923">
          <w:rPr>
            <w:rFonts w:cs="Arial"/>
          </w:rPr>
          <w:delText>e</w:delText>
        </w:r>
      </w:del>
      <w:r w:rsidR="007260E2" w:rsidRPr="00D22CCD">
        <w:rPr>
          <w:rFonts w:cs="Arial"/>
        </w:rPr>
        <w:t xml:space="preserve">xchange </w:t>
      </w:r>
      <w:ins w:id="2096" w:author="Gert Morlion" w:date="2024-08-26T13:51:00Z" w16du:dateUtc="2024-08-26T11:51:00Z">
        <w:r w:rsidR="00007923">
          <w:rPr>
            <w:rFonts w:cs="Arial"/>
          </w:rPr>
          <w:t>S</w:t>
        </w:r>
      </w:ins>
      <w:del w:id="2097" w:author="Gert Morlion" w:date="2024-08-26T13:51:00Z" w16du:dateUtc="2024-08-26T11:51:00Z">
        <w:r w:rsidR="007260E2" w:rsidRPr="00D22CCD" w:rsidDel="00007923">
          <w:rPr>
            <w:rFonts w:cs="Arial"/>
          </w:rPr>
          <w:delText>s</w:delText>
        </w:r>
      </w:del>
      <w:r w:rsidR="007260E2" w:rsidRPr="00D22CCD">
        <w:rPr>
          <w:rFonts w:cs="Arial"/>
        </w:rPr>
        <w:t xml:space="preserve">et. The overall structure of S-401 metadata for </w:t>
      </w:r>
      <w:ins w:id="2098" w:author="Gert Morlion" w:date="2024-08-26T13:51:00Z" w16du:dateUtc="2024-08-26T11:51:00Z">
        <w:r w:rsidR="00007923">
          <w:rPr>
            <w:rFonts w:cs="Arial"/>
          </w:rPr>
          <w:t>E</w:t>
        </w:r>
      </w:ins>
      <w:del w:id="2099" w:author="Gert Morlion" w:date="2024-08-26T13:51:00Z" w16du:dateUtc="2024-08-26T11:51:00Z">
        <w:r w:rsidR="007260E2" w:rsidRPr="00D22CCD" w:rsidDel="00007923">
          <w:rPr>
            <w:rFonts w:cs="Arial"/>
          </w:rPr>
          <w:delText>e</w:delText>
        </w:r>
      </w:del>
      <w:r w:rsidR="007260E2" w:rsidRPr="00D22CCD">
        <w:rPr>
          <w:rFonts w:cs="Arial"/>
        </w:rPr>
        <w:t xml:space="preserve">xchange </w:t>
      </w:r>
      <w:ins w:id="2100" w:author="Gert Morlion" w:date="2024-08-26T13:51:00Z" w16du:dateUtc="2024-08-26T11:51:00Z">
        <w:r w:rsidR="00007923">
          <w:rPr>
            <w:rFonts w:cs="Arial"/>
          </w:rPr>
          <w:t>S</w:t>
        </w:r>
      </w:ins>
      <w:del w:id="2101" w:author="Gert Morlion" w:date="2024-08-26T13:51:00Z" w16du:dateUtc="2024-08-26T11: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2102" w:author="Gert Morlion" w:date="2024-08-26T13:52:00Z" w16du:dateUtc="2024-08-26T11:52:00Z">
        <w:r w:rsidR="00675A5A">
          <w:rPr>
            <w:rFonts w:cs="Arial"/>
          </w:rPr>
          <w:t>.</w:t>
        </w:r>
      </w:ins>
      <w:r w:rsidR="00212271" w:rsidRPr="00D22CCD">
        <w:rPr>
          <w:rFonts w:cs="Arial"/>
        </w:rPr>
        <w:t xml:space="preserve">, </w:t>
      </w:r>
      <w:ins w:id="2103"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2104" w:author="Gert Morlion" w:date="2024-08-26T13:52:00Z" w16du:dateUtc="2024-08-26T11: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2105" w:author="Gert Morlion" w:date="2024-08-26T13:53:00Z" w16du:dateUtc="2024-08-26T11: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2106" w:author="Gert Morlion" w:date="2024-08-26T13:53:00Z" w16du:dateUtc="2024-08-26T11: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2107" w:author="Gert Morlion" w:date="2024-08-26T13:54:00Z" w16du:dateUtc="2024-08-26T11:54:00Z"/>
          <w:rFonts w:cs="Arial"/>
        </w:rPr>
      </w:pPr>
      <w:r w:rsidRPr="00D22CCD">
        <w:rPr>
          <w:rFonts w:cs="Arial"/>
        </w:rPr>
        <w:t xml:space="preserve">The discovery metadata classes have numerous attributes which </w:t>
      </w:r>
      <w:del w:id="2108" w:author="Gert Morlion" w:date="2024-08-26T13:53:00Z" w16du:dateUtc="2024-08-26T11:53:00Z">
        <w:r w:rsidRPr="00D22CCD" w:rsidDel="001D492A">
          <w:rPr>
            <w:rFonts w:cs="Arial"/>
          </w:rPr>
          <w:delText xml:space="preserve">enable </w:delText>
        </w:r>
      </w:del>
      <w:ins w:id="2109" w:author="Gert Morlion" w:date="2024-08-26T13:53:00Z" w16du:dateUtc="2024-08-26T11:53:00Z">
        <w:r w:rsidR="00E0385F">
          <w:rPr>
            <w:rFonts w:cs="Arial"/>
          </w:rPr>
          <w:t xml:space="preserve">expose </w:t>
        </w:r>
      </w:ins>
      <w:r w:rsidRPr="00D22CCD">
        <w:rPr>
          <w:rFonts w:cs="Arial"/>
        </w:rPr>
        <w:t xml:space="preserve">important information about the </w:t>
      </w:r>
      <w:del w:id="2110" w:author="Gert Morlion" w:date="2024-08-26T13:53:00Z" w16du:dateUtc="2024-08-26T11:53:00Z">
        <w:r w:rsidRPr="00D22CCD" w:rsidDel="00E0385F">
          <w:rPr>
            <w:rFonts w:cs="Arial"/>
          </w:rPr>
          <w:delText>datasets</w:delText>
        </w:r>
      </w:del>
      <w:ins w:id="2111" w:author="Gert Morlion" w:date="2024-08-26T13:53:00Z" w16du:dateUtc="2024-08-26T11:53:00Z">
        <w:r w:rsidR="00E0385F">
          <w:rPr>
            <w:rFonts w:cs="Arial"/>
          </w:rPr>
          <w:t>IENCs,</w:t>
        </w:r>
      </w:ins>
      <w:r w:rsidRPr="00D22CCD">
        <w:rPr>
          <w:rFonts w:cs="Arial"/>
        </w:rPr>
        <w:t xml:space="preserve"> </w:t>
      </w:r>
      <w:del w:id="2112" w:author="Gert Morlion" w:date="2024-08-26T13:53:00Z" w16du:dateUtc="2024-08-26T11:53:00Z">
        <w:r w:rsidRPr="00D22CCD" w:rsidDel="00E0385F">
          <w:rPr>
            <w:rFonts w:cs="Arial"/>
          </w:rPr>
          <w:delText>and accompanying</w:delText>
        </w:r>
      </w:del>
      <w:r w:rsidRPr="00D22CCD">
        <w:rPr>
          <w:rFonts w:cs="Arial"/>
        </w:rPr>
        <w:t xml:space="preserve"> </w:t>
      </w:r>
      <w:ins w:id="2113" w:author="Gert Morlion" w:date="2024-08-26T13:53:00Z" w16du:dateUtc="2024-08-26T11:53:00Z">
        <w:r w:rsidR="00E0385F">
          <w:rPr>
            <w:rFonts w:cs="Arial"/>
          </w:rPr>
          <w:t xml:space="preserve">IENC </w:t>
        </w:r>
      </w:ins>
      <w:r w:rsidRPr="00D22CCD">
        <w:rPr>
          <w:rFonts w:cs="Arial"/>
        </w:rPr>
        <w:t xml:space="preserve">support files </w:t>
      </w:r>
      <w:ins w:id="2114" w:author="Gert Morlion" w:date="2024-08-26T13:53:00Z" w16du:dateUtc="2024-08-26T11:53:00Z">
        <w:r w:rsidR="0098734C">
          <w:rPr>
            <w:rFonts w:cs="Arial"/>
          </w:rPr>
          <w:t xml:space="preserve">and system </w:t>
        </w:r>
      </w:ins>
      <w:ins w:id="2115" w:author="Gert Morlion" w:date="2024-08-26T13:54:00Z" w16du:dateUtc="2024-08-26T11: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2116" w:author="Gert Morlion" w:date="2024-08-26T13:54:00Z" w16du:dateUtc="2024-08-26T11:54:00Z">
        <w:r w:rsidRPr="00D22CCD" w:rsidDel="0098734C">
          <w:rPr>
            <w:rFonts w:cs="Arial"/>
          </w:rPr>
          <w:delText xml:space="preserve"> </w:delText>
        </w:r>
      </w:del>
    </w:p>
    <w:p w14:paraId="166F78BC" w14:textId="25BEEE35" w:rsidR="00453023" w:rsidRDefault="007260E2">
      <w:pPr>
        <w:rPr>
          <w:ins w:id="2117" w:author="Gert Morlion" w:date="2024-08-26T13:57:00Z" w16du:dateUtc="2024-08-26T11:57:00Z"/>
          <w:rFonts w:cs="Arial"/>
        </w:rPr>
      </w:pPr>
      <w:del w:id="2118" w:author="Gert Morlion" w:date="2024-08-26T13:54:00Z" w16du:dateUtc="2024-08-26T11:54:00Z">
        <w:r w:rsidRPr="00D22CCD" w:rsidDel="00171F6B">
          <w:rPr>
            <w:rFonts w:cs="Arial"/>
          </w:rPr>
          <w:delText>Other</w:delText>
        </w:r>
      </w:del>
      <w:proofErr w:type="spellStart"/>
      <w:ins w:id="2119" w:author="Gert Morlion" w:date="2024-08-26T13:54:00Z" w16du:dateUtc="2024-08-26T11:54:00Z">
        <w:r w:rsidR="00171F6B">
          <w:rPr>
            <w:rFonts w:cs="Arial"/>
          </w:rPr>
          <w:t>Sysyem</w:t>
        </w:r>
        <w:proofErr w:type="spellEnd"/>
        <w:r w:rsidR="00171F6B">
          <w:rPr>
            <w:rFonts w:cs="Arial"/>
          </w:rPr>
          <w:t xml:space="preserve"> support files, such as Feature and Portrayal</w:t>
        </w:r>
      </w:ins>
      <w:r w:rsidRPr="00D22CCD">
        <w:rPr>
          <w:rFonts w:cs="Arial"/>
        </w:rPr>
        <w:t xml:space="preserve"> </w:t>
      </w:r>
      <w:ins w:id="2120" w:author="Gert Morlion" w:date="2024-08-26T13:54:00Z" w16du:dateUtc="2024-08-26T11:54:00Z">
        <w:r w:rsidR="00171F6B">
          <w:rPr>
            <w:rFonts w:cs="Arial"/>
          </w:rPr>
          <w:t>C</w:t>
        </w:r>
      </w:ins>
      <w:del w:id="2121" w:author="Gert Morlion" w:date="2024-08-26T13:54:00Z" w16du:dateUtc="2024-08-26T11:54:00Z">
        <w:r w:rsidRPr="00D22CCD" w:rsidDel="00171F6B">
          <w:rPr>
            <w:rFonts w:cs="Arial"/>
          </w:rPr>
          <w:delText>c</w:delText>
        </w:r>
      </w:del>
      <w:r w:rsidRPr="00D22CCD">
        <w:rPr>
          <w:rFonts w:cs="Arial"/>
        </w:rPr>
        <w:t xml:space="preserve">atalogues </w:t>
      </w:r>
      <w:ins w:id="2122" w:author="Gert Morlion" w:date="2024-08-26T13:54:00Z" w16du:dateUtc="2024-08-26T11:54:00Z">
        <w:r w:rsidR="00171F6B">
          <w:rPr>
            <w:rFonts w:cs="Arial"/>
          </w:rPr>
          <w:t xml:space="preserve">or </w:t>
        </w:r>
        <w:proofErr w:type="spellStart"/>
        <w:r w:rsidR="00171F6B">
          <w:rPr>
            <w:rFonts w:cs="Arial"/>
          </w:rPr>
          <w:t>codelist</w:t>
        </w:r>
        <w:proofErr w:type="spellEnd"/>
        <w:r w:rsidR="00171F6B">
          <w:rPr>
            <w:rFonts w:cs="Arial"/>
          </w:rPr>
          <w:t xml:space="preserve"> dic</w:t>
        </w:r>
      </w:ins>
      <w:ins w:id="2123" w:author="Gert Morlion" w:date="2024-08-26T13:55:00Z" w16du:dateUtc="2024-08-26T11:55:00Z">
        <w:r w:rsidR="003324C2">
          <w:rPr>
            <w:rFonts w:cs="Arial"/>
          </w:rPr>
          <w:t xml:space="preserve">tionary files, </w:t>
        </w:r>
      </w:ins>
      <w:r w:rsidRPr="00D22CCD">
        <w:rPr>
          <w:rFonts w:cs="Arial"/>
        </w:rPr>
        <w:t xml:space="preserve">can be included in the </w:t>
      </w:r>
      <w:ins w:id="2124" w:author="Gert Morlion" w:date="2024-08-26T13:55:00Z" w16du:dateUtc="2024-08-26T11:55:00Z">
        <w:r w:rsidR="003324C2">
          <w:rPr>
            <w:rFonts w:cs="Arial"/>
          </w:rPr>
          <w:t>E</w:t>
        </w:r>
      </w:ins>
      <w:del w:id="2125" w:author="Gert Morlion" w:date="2024-08-26T13:55:00Z" w16du:dateUtc="2024-08-26T11:55:00Z">
        <w:r w:rsidRPr="00D22CCD" w:rsidDel="003324C2">
          <w:rPr>
            <w:rFonts w:cs="Arial"/>
          </w:rPr>
          <w:delText>e</w:delText>
        </w:r>
      </w:del>
      <w:r w:rsidRPr="00D22CCD">
        <w:rPr>
          <w:rFonts w:cs="Arial"/>
        </w:rPr>
        <w:t xml:space="preserve">xchange </w:t>
      </w:r>
      <w:ins w:id="2126" w:author="Gert Morlion" w:date="2024-08-26T13:55:00Z" w16du:dateUtc="2024-08-26T11:55:00Z">
        <w:r w:rsidR="003324C2">
          <w:rPr>
            <w:rFonts w:cs="Arial"/>
          </w:rPr>
          <w:t>S</w:t>
        </w:r>
      </w:ins>
      <w:del w:id="2127" w:author="Gert Morlion" w:date="2024-08-26T13:55:00Z" w16du:dateUtc="2024-08-26T11:55:00Z">
        <w:r w:rsidRPr="00D22CCD" w:rsidDel="003324C2">
          <w:rPr>
            <w:rFonts w:cs="Arial"/>
          </w:rPr>
          <w:delText>s</w:delText>
        </w:r>
      </w:del>
      <w:r w:rsidRPr="00D22CCD">
        <w:rPr>
          <w:rFonts w:cs="Arial"/>
        </w:rPr>
        <w:t xml:space="preserve">et in support of the </w:t>
      </w:r>
      <w:del w:id="2128" w:author="Gert Morlion" w:date="2024-08-26T13:55:00Z" w16du:dateUtc="2024-08-26T11:55:00Z">
        <w:r w:rsidRPr="00D22CCD" w:rsidDel="003324C2">
          <w:rPr>
            <w:rFonts w:cs="Arial"/>
          </w:rPr>
          <w:delText>datasets such as feature and portrayal</w:delText>
        </w:r>
      </w:del>
      <w:ins w:id="2129" w:author="Gert Morlion" w:date="2024-08-26T13:55:00Z" w16du:dateUtc="2024-08-26T11:55:00Z">
        <w:r w:rsidR="003324C2">
          <w:rPr>
            <w:rFonts w:cs="Arial"/>
          </w:rPr>
          <w:t>end-user system</w:t>
        </w:r>
      </w:ins>
      <w:r w:rsidRPr="00D22CCD">
        <w:rPr>
          <w:rFonts w:cs="Arial"/>
        </w:rPr>
        <w:t>. The attribute “</w:t>
      </w:r>
      <w:proofErr w:type="spellStart"/>
      <w:ins w:id="2130" w:author="Gert Morlion" w:date="2024-08-26T13:55:00Z" w16du:dateUtc="2024-08-26T11:55:00Z">
        <w:r w:rsidR="00CB53C1">
          <w:rPr>
            <w:rFonts w:cs="Arial"/>
          </w:rPr>
          <w:t>resourceP</w:t>
        </w:r>
      </w:ins>
      <w:del w:id="2131" w:author="Gert Morlion" w:date="2024-08-26T13:55:00Z" w16du:dateUtc="2024-08-26T11:55:00Z">
        <w:r w:rsidRPr="00D22CCD" w:rsidDel="00CB53C1">
          <w:rPr>
            <w:rFonts w:cs="Arial"/>
          </w:rPr>
          <w:delText>p</w:delText>
        </w:r>
      </w:del>
      <w:r w:rsidRPr="00D22CCD">
        <w:rPr>
          <w:rFonts w:cs="Arial"/>
        </w:rPr>
        <w:t>urpose</w:t>
      </w:r>
      <w:proofErr w:type="spellEnd"/>
      <w:r w:rsidRPr="00D22CCD">
        <w:rPr>
          <w:rFonts w:cs="Arial"/>
        </w:rPr>
        <w:t xml:space="preserve">” of the </w:t>
      </w:r>
      <w:ins w:id="2132" w:author="Gert Morlion" w:date="2024-08-26T13:55:00Z" w16du:dateUtc="2024-08-26T11:55:00Z">
        <w:r w:rsidR="00CB53C1">
          <w:rPr>
            <w:rFonts w:cs="Arial"/>
          </w:rPr>
          <w:t xml:space="preserve">IENC </w:t>
        </w:r>
      </w:ins>
      <w:ins w:id="2133" w:author="Gert Morlion" w:date="2024-08-26T13:56:00Z" w16du:dateUtc="2024-08-26T11:56:00Z">
        <w:r w:rsidR="00CB53C1">
          <w:rPr>
            <w:rFonts w:cs="Arial"/>
          </w:rPr>
          <w:t>S</w:t>
        </w:r>
      </w:ins>
      <w:del w:id="2134" w:author="Gert Morlion" w:date="2024-08-26T13:56:00Z" w16du:dateUtc="2024-08-26T11:56:00Z">
        <w:r w:rsidRPr="00D22CCD" w:rsidDel="00CB53C1">
          <w:rPr>
            <w:rFonts w:cs="Arial"/>
          </w:rPr>
          <w:delText>s</w:delText>
        </w:r>
      </w:del>
      <w:r w:rsidRPr="00D22CCD">
        <w:rPr>
          <w:rFonts w:cs="Arial"/>
        </w:rPr>
        <w:t xml:space="preserve">upport </w:t>
      </w:r>
      <w:ins w:id="2135" w:author="Gert Morlion" w:date="2024-08-26T13:56:00Z" w16du:dateUtc="2024-08-26T11:56:00Z">
        <w:r w:rsidR="00CB53C1">
          <w:rPr>
            <w:rFonts w:cs="Arial"/>
          </w:rPr>
          <w:t>F</w:t>
        </w:r>
      </w:ins>
      <w:del w:id="2136" w:author="Gert Morlion" w:date="2024-08-26T13:56:00Z" w16du:dateUtc="2024-08-26T11:56:00Z">
        <w:r w:rsidRPr="00D22CCD" w:rsidDel="00CB53C1">
          <w:rPr>
            <w:rFonts w:cs="Arial"/>
          </w:rPr>
          <w:delText>f</w:delText>
        </w:r>
      </w:del>
      <w:r w:rsidRPr="00D22CCD">
        <w:rPr>
          <w:rFonts w:cs="Arial"/>
        </w:rPr>
        <w:t xml:space="preserve">ile </w:t>
      </w:r>
      <w:ins w:id="2137" w:author="Gert Morlion" w:date="2024-08-26T13:56:00Z" w16du:dateUtc="2024-08-26T11:56:00Z">
        <w:r w:rsidR="00C674C8">
          <w:rPr>
            <w:rFonts w:cs="Arial"/>
          </w:rPr>
          <w:t>Discovery M</w:t>
        </w:r>
      </w:ins>
      <w:del w:id="2138" w:author="Gert Morlion" w:date="2024-08-26T13:56:00Z" w16du:dateUtc="2024-08-26T11:56:00Z">
        <w:r w:rsidRPr="00D22CCD" w:rsidDel="00C674C8">
          <w:rPr>
            <w:rFonts w:cs="Arial"/>
          </w:rPr>
          <w:delText>m</w:delText>
        </w:r>
      </w:del>
      <w:r w:rsidRPr="00D22CCD">
        <w:rPr>
          <w:rFonts w:cs="Arial"/>
        </w:rPr>
        <w:t xml:space="preserve">etadata provides a mechanism to </w:t>
      </w:r>
      <w:ins w:id="2139" w:author="Gert Morlion" w:date="2024-08-26T13:56:00Z" w16du:dateUtc="2024-08-26T11:56:00Z">
        <w:r w:rsidR="00C674C8">
          <w:rPr>
            <w:rFonts w:cs="Arial"/>
          </w:rPr>
          <w:t>“read” and apply these system</w:t>
        </w:r>
      </w:ins>
      <w:del w:id="2140" w:author="Gert Morlion" w:date="2024-08-26T13:56:00Z" w16du:dateUtc="2024-08-26T11: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2141" w:author="Gert Morlion" w:date="2024-08-26T13:58:00Z" w16du:dateUtc="2024-08-26T11:58:00Z"/>
        </w:rPr>
      </w:pPr>
    </w:p>
    <w:p w14:paraId="4D778290" w14:textId="4C06DCBF" w:rsidR="00453023" w:rsidRPr="00D22CCD" w:rsidDel="00BE1263" w:rsidRDefault="002D577F">
      <w:pPr>
        <w:pStyle w:val="Bijschrift"/>
        <w:rPr>
          <w:del w:id="2142" w:author="Gert Morlion" w:date="2024-08-26T13:58:00Z" w16du:dateUtc="2024-08-26T11:58:00Z"/>
          <w:rFonts w:cs="Arial"/>
          <w:sz w:val="24"/>
          <w:szCs w:val="24"/>
        </w:rPr>
      </w:pPr>
      <w:del w:id="2143" w:author="Gert Morlion" w:date="2024-08-26T13:58:00Z" w16du:dateUtc="2024-08-26T11:58:00Z">
        <w:r w:rsidDel="00BE1263">
          <w:rPr>
            <w:noProof/>
            <w:lang w:val="en-US" w:eastAsia="ko-KR"/>
          </w:rPr>
          <w:lastRenderedPageBreak/>
          <w:pict w14:anchorId="5CE8A038">
            <v:shape id="_x0000_i1266" type="#_x0000_t75" alt="" style="width:454.15pt;height:391.4pt;visibility:visible;mso-width-percent:0;mso-height-percent:0;mso-width-percent:0;mso-height-percent:0">
              <v:imagedata r:id="rId54" o:title="Fig 22 (V4"/>
            </v:shape>
          </w:pict>
        </w:r>
      </w:del>
    </w:p>
    <w:p w14:paraId="7CD8A5FA" w14:textId="6B7F9683" w:rsidR="00453023" w:rsidRPr="00D22CCD" w:rsidDel="00BE1263" w:rsidRDefault="007260E2" w:rsidP="3CCBF2F9">
      <w:pPr>
        <w:pStyle w:val="Bijschrift"/>
        <w:jc w:val="center"/>
        <w:rPr>
          <w:del w:id="2144" w:author="Gert Morlion" w:date="2024-08-26T13:58:00Z" w16du:dateUtc="2024-08-26T11:58:00Z"/>
          <w:rFonts w:cs="Arial"/>
          <w:i/>
          <w:iCs/>
        </w:rPr>
      </w:pPr>
      <w:del w:id="2145" w:author="Gert Morlion" w:date="2024-08-26T13:58:00Z" w16du:dateUtc="2024-08-26T11: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2D577F" w:rsidP="00212271">
      <w:pPr>
        <w:rPr>
          <w:del w:id="2146" w:author="Gert Morlion" w:date="2024-08-26T13:58:00Z" w16du:dateUtc="2024-08-26T11:58:00Z"/>
        </w:rPr>
      </w:pPr>
      <w:del w:id="2147" w:author="Gert Morlion" w:date="2024-08-26T13:58:00Z" w16du:dateUtc="2024-08-26T11:58:00Z">
        <w:r w:rsidDel="00BE1263">
          <w:rPr>
            <w:b/>
            <w:noProof/>
            <w:lang w:val="en-US" w:eastAsia="ko-KR"/>
          </w:rPr>
          <w:pict w14:anchorId="6357654D">
            <v:shape id="_x0000_i1267" type="#_x0000_t75" alt="" style="width:344.75pt;height:265.4pt;visibility:visible;mso-width-percent:0;mso-height-percent:0;mso-width-percent:0;mso-height-percent:0">
              <v:imagedata r:id="rId55" o:title="20181219_3 Fig 24 S-101 Exchange Set Catalogue"/>
            </v:shape>
          </w:pict>
        </w:r>
      </w:del>
    </w:p>
    <w:p w14:paraId="0A345FBF" w14:textId="508DE3C5" w:rsidR="00453023" w:rsidRPr="00D22CCD" w:rsidDel="00BE1263" w:rsidRDefault="007260E2">
      <w:pPr>
        <w:pStyle w:val="Bijschrift"/>
        <w:jc w:val="center"/>
        <w:rPr>
          <w:del w:id="2148" w:author="Gert Morlion" w:date="2024-08-26T13:58:00Z" w16du:dateUtc="2024-08-26T11:58:00Z"/>
          <w:rFonts w:cs="Arial"/>
          <w:i/>
        </w:rPr>
      </w:pPr>
      <w:del w:id="2149" w:author="Gert Morlion" w:date="2024-08-26T13:58:00Z" w16du:dateUtc="2024-08-26T11: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ijschrift"/>
        <w:jc w:val="center"/>
        <w:rPr>
          <w:del w:id="2150" w:author="Gert Morlion" w:date="2024-08-26T13:58:00Z" w16du:dateUtc="2024-08-26T11:58:00Z"/>
          <w:rFonts w:cs="Arial"/>
          <w:sz w:val="24"/>
          <w:szCs w:val="24"/>
        </w:rPr>
      </w:pPr>
    </w:p>
    <w:p w14:paraId="274B4BBB" w14:textId="08C57F38" w:rsidR="00212271" w:rsidRPr="00D22CCD" w:rsidDel="00BE1263" w:rsidRDefault="002D577F">
      <w:pPr>
        <w:keepNext/>
        <w:rPr>
          <w:del w:id="2151" w:author="Gert Morlion" w:date="2024-08-26T13:58:00Z" w16du:dateUtc="2024-08-26T11:58:00Z"/>
        </w:rPr>
      </w:pPr>
      <w:del w:id="2152" w:author="Gert Morlion" w:date="2024-08-26T13:58:00Z" w16du:dateUtc="2024-08-26T11:58:00Z">
        <w:r w:rsidDel="00BE1263">
          <w:rPr>
            <w:noProof/>
            <w:lang w:val="en-US" w:eastAsia="ko-KR"/>
          </w:rPr>
          <w:pict w14:anchorId="2AD61676">
            <v:shape id="_x0000_i1268" type="#_x0000_t75" alt="" style="width:453.7pt;height:243.25pt;visibility:visible;mso-width-percent:0;mso-height-percent:0;mso-width-percent:0;mso-height-percent:0">
              <v:imagedata r:id="rId56" o:title=""/>
            </v:shape>
          </w:pict>
        </w:r>
      </w:del>
    </w:p>
    <w:p w14:paraId="0EA50108" w14:textId="04579490" w:rsidR="00453023" w:rsidRPr="00D22CCD" w:rsidDel="00BE1263" w:rsidRDefault="007260E2" w:rsidP="3CCBF2F9">
      <w:pPr>
        <w:pStyle w:val="Bijschrift"/>
        <w:jc w:val="center"/>
        <w:rPr>
          <w:del w:id="2153" w:author="Gert Morlion" w:date="2024-08-26T13:58:00Z" w16du:dateUtc="2024-08-26T11:58:00Z"/>
          <w:i/>
          <w:iCs/>
        </w:rPr>
      </w:pPr>
      <w:del w:id="2154" w:author="Gert Morlion" w:date="2024-08-26T13:58:00Z" w16du:dateUtc="2024-08-26T11: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2D577F">
      <w:pPr>
        <w:pStyle w:val="Bijschrift"/>
        <w:rPr>
          <w:rFonts w:cs="Arial"/>
          <w:sz w:val="24"/>
          <w:szCs w:val="24"/>
        </w:rPr>
      </w:pPr>
      <w:del w:id="2155" w:author="Gert Morlion" w:date="2024-08-26T13:58:00Z" w16du:dateUtc="2024-08-26T11:58:00Z">
        <w:r w:rsidDel="00BE1263">
          <w:rPr>
            <w:rFonts w:cs="Arial"/>
            <w:b w:val="0"/>
            <w:noProof/>
            <w:color w:val="000000"/>
            <w:lang w:val="en-US" w:eastAsia="ko-KR"/>
          </w:rPr>
          <w:lastRenderedPageBreak/>
          <w:pict w14:anchorId="72287E63">
            <v:shape id="_x0000_i1269" type="#_x0000_t75" alt="" style="width:452.75pt;height:416.75pt;visibility:visible;mso-width-percent:0;mso-height-percent:0;mso-width-percent:0;mso-height-percent:0">
              <v:imagedata r:id="rId57" o:title=""/>
            </v:shape>
          </w:pict>
        </w:r>
      </w:del>
    </w:p>
    <w:p w14:paraId="08D61ADC" w14:textId="3ED82ACF" w:rsidR="00453023" w:rsidRPr="00D22CCD" w:rsidDel="00BE1263" w:rsidRDefault="007260E2" w:rsidP="3CCBF2F9">
      <w:pPr>
        <w:pStyle w:val="Bijschrift"/>
        <w:jc w:val="center"/>
        <w:rPr>
          <w:del w:id="2156" w:author="Gert Morlion" w:date="2024-08-26T13:58:00Z" w16du:dateUtc="2024-08-26T11:58:00Z"/>
          <w:i/>
          <w:iCs/>
          <w:lang w:eastAsia="de-DE"/>
        </w:rPr>
      </w:pPr>
      <w:del w:id="2157" w:author="Gert Morlion" w:date="2024-08-26T13:58:00Z" w16du:dateUtc="2024-08-26T11: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2158" w:author="Gert Morlion" w:date="2024-08-26T13:58:00Z" w16du:dateUtc="2024-08-26T11: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2159"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2160" w:author="Gert Morlion" w:date="2024-08-26T13:59:00Z" w16du:dateUtc="2024-08-26T11:59:00Z">
        <w:r w:rsidR="00283C20">
          <w:rPr>
            <w:lang w:eastAsia="de-DE"/>
          </w:rPr>
          <w:t>17</w:t>
        </w:r>
      </w:ins>
      <w:del w:id="2161" w:author="Gert Morlion" w:date="2024-08-26T13:59:00Z" w16du:dateUtc="2024-08-26T11:59:00Z">
        <w:r w:rsidRPr="00D22CCD" w:rsidDel="00283C20">
          <w:rPr>
            <w:lang w:eastAsia="de-DE"/>
          </w:rPr>
          <w:delText>4a</w:delText>
        </w:r>
      </w:del>
      <w:ins w:id="2162" w:author="Gert Morlion" w:date="2024-08-26T13:59:00Z" w16du:dateUtc="2024-08-26T11:59:00Z">
        <w:r w:rsidR="0004358F">
          <w:rPr>
            <w:lang w:eastAsia="de-DE"/>
          </w:rPr>
          <w:t xml:space="preserve">, </w:t>
        </w:r>
      </w:ins>
      <w:ins w:id="2163" w:author="Gert Morlion" w:date="2024-08-26T13:59:00Z">
        <w:r w:rsidR="0004358F">
          <w:rPr>
            <w:lang w:eastAsia="de-DE"/>
          </w:rPr>
          <w:t>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2164" w:author="Gert Morlion" w:date="2024-08-26T13:59:00Z" w16du:dateUtc="2024-08-26T11:59:00Z"/>
          <w:lang w:eastAsia="de-DE"/>
        </w:rPr>
      </w:pPr>
      <w:del w:id="2165" w:author="Gert Morlion" w:date="2024-08-26T13:59:00Z" w16du:dateUtc="2024-08-26T11: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Kop3"/>
        <w:jc w:val="both"/>
      </w:pPr>
      <w:bookmarkStart w:id="2166" w:name="_Toc487203185"/>
      <w:commentRangeStart w:id="2167"/>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bookmarkEnd w:id="2166"/>
      <w:commentRangeEnd w:id="2167"/>
      <w:r w:rsidR="00AC585C">
        <w:rPr>
          <w:rStyle w:val="Verwijzingopmerking"/>
          <w:b w:val="0"/>
          <w:bCs w:val="0"/>
        </w:rPr>
        <w:commentReference w:id="2167"/>
      </w:r>
    </w:p>
    <w:p w14:paraId="4CA33944" w14:textId="5A6B2F4C" w:rsidR="00453023" w:rsidRDefault="007260E2" w:rsidP="00212271">
      <w:pPr>
        <w:autoSpaceDE w:val="0"/>
        <w:autoSpaceDN w:val="0"/>
        <w:adjustRightInd w:val="0"/>
        <w:rPr>
          <w:ins w:id="2168" w:author="Gert Morlion" w:date="2024-08-26T14:03:00Z" w16du:dateUtc="2024-08-26T12:03:00Z"/>
          <w:lang w:eastAsia="de-DE"/>
        </w:rPr>
      </w:pPr>
      <w:del w:id="2169" w:author="Gert Morlion" w:date="2024-08-26T14:02:00Z" w16du:dateUtc="2024-08-26T12:02:00Z">
        <w:r w:rsidRPr="00D22CCD" w:rsidDel="00C068CC">
          <w:rPr>
            <w:lang w:eastAsia="de-DE"/>
          </w:rPr>
          <w:delText xml:space="preserve">The </w:delText>
        </w:r>
      </w:del>
      <w:del w:id="2170" w:author="Gert Morlion" w:date="2024-08-26T14:00:00Z" w16du:dateUtc="2024-08-26T12:00:00Z">
        <w:r w:rsidRPr="00D22CCD" w:rsidDel="00770D0C">
          <w:rPr>
            <w:lang w:eastAsia="de-DE"/>
          </w:rPr>
          <w:delText>c</w:delText>
        </w:r>
      </w:del>
      <w:del w:id="2171" w:author="Gert Morlion" w:date="2024-08-26T14:02:00Z" w16du:dateUtc="2024-08-26T12:02:00Z">
        <w:r w:rsidRPr="00D22CCD" w:rsidDel="00C068CC">
          <w:rPr>
            <w:lang w:eastAsia="de-DE"/>
          </w:rPr>
          <w:delText xml:space="preserve">atalogue </w:delText>
        </w:r>
      </w:del>
      <w:del w:id="2172" w:author="Gert Morlion" w:date="2024-08-26T14:01:00Z" w16du:dateUtc="2024-08-26T12:01:00Z">
        <w:r w:rsidRPr="00D22CCD" w:rsidDel="00BB77B8">
          <w:rPr>
            <w:lang w:eastAsia="de-DE"/>
          </w:rPr>
          <w:delText>file is defined in XML schema language.</w:delText>
        </w:r>
      </w:del>
      <w:del w:id="2173" w:author="Gert Morlion" w:date="2024-08-26T14:02:00Z" w16du:dateUtc="2024-08-26T12:02:00Z">
        <w:r w:rsidRPr="00D22CCD" w:rsidDel="00C068CC">
          <w:rPr>
            <w:lang w:eastAsia="de-DE"/>
          </w:rPr>
          <w:delText xml:space="preserve">  </w:delText>
        </w:r>
      </w:del>
      <w:r w:rsidRPr="00D22CCD">
        <w:rPr>
          <w:lang w:eastAsia="de-DE"/>
        </w:rPr>
        <w:t xml:space="preserve">The Exchange </w:t>
      </w:r>
      <w:ins w:id="2174" w:author="Gert Morlion" w:date="2024-08-26T14:01:00Z" w16du:dateUtc="2024-08-26T12:01:00Z">
        <w:r w:rsidR="00BB77B8">
          <w:rPr>
            <w:lang w:eastAsia="de-DE"/>
          </w:rPr>
          <w:t>C</w:t>
        </w:r>
      </w:ins>
      <w:del w:id="2175" w:author="Gert Morlion" w:date="2024-08-26T14:01:00Z" w16du:dateUtc="2024-08-26T12:01:00Z">
        <w:r w:rsidRPr="00D22CCD" w:rsidDel="00BB77B8">
          <w:rPr>
            <w:lang w:eastAsia="de-DE"/>
          </w:rPr>
          <w:delText>c</w:delText>
        </w:r>
      </w:del>
      <w:r w:rsidRPr="00D22CCD">
        <w:rPr>
          <w:lang w:eastAsia="de-DE"/>
        </w:rPr>
        <w:t xml:space="preserve">atalogue inherits the </w:t>
      </w:r>
      <w:ins w:id="2176" w:author="Gert Morlion" w:date="2024-08-26T14:01:00Z" w16du:dateUtc="2024-08-26T12:01:00Z">
        <w:r w:rsidR="00BB77B8">
          <w:rPr>
            <w:lang w:eastAsia="de-DE"/>
          </w:rPr>
          <w:t>D</w:t>
        </w:r>
      </w:ins>
      <w:del w:id="2177" w:author="Gert Morlion" w:date="2024-08-26T14:01:00Z" w16du:dateUtc="2024-08-26T12:01:00Z">
        <w:r w:rsidRPr="00D22CCD" w:rsidDel="00BB77B8">
          <w:rPr>
            <w:lang w:eastAsia="de-DE"/>
          </w:rPr>
          <w:delText>d</w:delText>
        </w:r>
      </w:del>
      <w:r w:rsidRPr="00D22CCD">
        <w:rPr>
          <w:lang w:eastAsia="de-DE"/>
        </w:rPr>
        <w:t xml:space="preserve">ataset </w:t>
      </w:r>
      <w:ins w:id="2178" w:author="Gert Morlion" w:date="2024-08-26T14:01:00Z" w16du:dateUtc="2024-08-26T12:01:00Z">
        <w:r w:rsidR="00BB77B8">
          <w:rPr>
            <w:lang w:eastAsia="de-DE"/>
          </w:rPr>
          <w:t>D</w:t>
        </w:r>
      </w:ins>
      <w:del w:id="2179" w:author="Gert Morlion" w:date="2024-08-26T14:01:00Z" w16du:dateUtc="2024-08-26T12:01:00Z">
        <w:r w:rsidRPr="00D22CCD" w:rsidDel="00BB77B8">
          <w:rPr>
            <w:lang w:eastAsia="de-DE"/>
          </w:rPr>
          <w:delText>d</w:delText>
        </w:r>
      </w:del>
      <w:r w:rsidRPr="00D22CCD">
        <w:rPr>
          <w:lang w:eastAsia="de-DE"/>
        </w:rPr>
        <w:t xml:space="preserve">iscovery </w:t>
      </w:r>
      <w:ins w:id="2180" w:author="Gert Morlion" w:date="2024-08-26T14:01:00Z" w16du:dateUtc="2024-08-26T12:01:00Z">
        <w:r w:rsidR="00BB77B8">
          <w:rPr>
            <w:lang w:eastAsia="de-DE"/>
          </w:rPr>
          <w:t>M</w:t>
        </w:r>
      </w:ins>
      <w:del w:id="2181" w:author="Gert Morlion" w:date="2024-08-26T14:01:00Z" w16du:dateUtc="2024-08-26T12:01:00Z">
        <w:r w:rsidRPr="00D22CCD" w:rsidDel="00BB77B8">
          <w:rPr>
            <w:lang w:eastAsia="de-DE"/>
          </w:rPr>
          <w:delText>m</w:delText>
        </w:r>
      </w:del>
      <w:r w:rsidRPr="00D22CCD">
        <w:rPr>
          <w:lang w:eastAsia="de-DE"/>
        </w:rPr>
        <w:t>etadata</w:t>
      </w:r>
      <w:ins w:id="2182" w:author="Gert Morlion" w:date="2024-08-26T14:01:00Z">
        <w:r w:rsidR="00BB77B8">
          <w:rPr>
            <w:lang w:eastAsia="de-DE"/>
          </w:rPr>
          <w:t>, Support File Discovery Metadata and Catalogue Discovery Metadata</w:t>
        </w:r>
      </w:ins>
      <w:r w:rsidRPr="00D22CCD">
        <w:rPr>
          <w:lang w:eastAsia="de-DE"/>
        </w:rPr>
        <w:t xml:space="preserve"> </w:t>
      </w:r>
      <w:del w:id="2183" w:author="Gert Morlion" w:date="2024-08-26T14:02:00Z" w16du:dateUtc="2024-08-26T12: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753ED4">
        <w:trPr>
          <w:trHeight w:val="20"/>
          <w:tblHeader/>
          <w:ins w:id="21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2185" w:author="Gert Morlion" w:date="2024-08-26T14:03:00Z"/>
                <w:rFonts w:cs="Arial"/>
                <w:b/>
                <w:bCs/>
                <w:sz w:val="16"/>
                <w:szCs w:val="16"/>
                <w:lang w:eastAsia="en-US"/>
              </w:rPr>
            </w:pPr>
            <w:ins w:id="2186"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2187" w:author="Gert Morlion" w:date="2024-08-26T14:03:00Z"/>
                <w:rFonts w:cs="Arial"/>
                <w:b/>
                <w:bCs/>
                <w:sz w:val="16"/>
                <w:szCs w:val="16"/>
                <w:lang w:eastAsia="en-US"/>
              </w:rPr>
            </w:pPr>
            <w:ins w:id="2188"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2189" w:author="Gert Morlion" w:date="2024-08-26T14:03:00Z"/>
                <w:rFonts w:cs="Arial"/>
                <w:b/>
                <w:bCs/>
                <w:sz w:val="16"/>
                <w:szCs w:val="16"/>
                <w:lang w:eastAsia="en-US"/>
              </w:rPr>
            </w:pPr>
            <w:ins w:id="2190"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2191" w:author="Gert Morlion" w:date="2024-08-26T14:03:00Z"/>
                <w:rFonts w:cs="Arial"/>
                <w:b/>
                <w:bCs/>
                <w:sz w:val="16"/>
                <w:szCs w:val="16"/>
                <w:lang w:eastAsia="en-US"/>
              </w:rPr>
            </w:pPr>
            <w:ins w:id="2192"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2193" w:author="Gert Morlion" w:date="2024-08-26T14:03:00Z"/>
                <w:rFonts w:cs="Arial"/>
                <w:b/>
                <w:bCs/>
                <w:sz w:val="16"/>
                <w:szCs w:val="16"/>
                <w:lang w:eastAsia="en-US"/>
              </w:rPr>
            </w:pPr>
            <w:ins w:id="2194" w:author="Gert Morlion" w:date="2024-08-26T14:03:00Z">
              <w:r w:rsidRPr="00753ED4">
                <w:rPr>
                  <w:rFonts w:cs="Arial"/>
                  <w:b/>
                  <w:bCs/>
                  <w:sz w:val="16"/>
                  <w:szCs w:val="16"/>
                  <w:lang w:eastAsia="en-US"/>
                </w:rPr>
                <w:t>Remarks</w:t>
              </w:r>
            </w:ins>
          </w:p>
        </w:tc>
      </w:tr>
      <w:tr w:rsidR="00753ED4" w:rsidRPr="00753ED4" w14:paraId="7685E1D1" w14:textId="77777777" w:rsidTr="00753ED4">
        <w:trPr>
          <w:trHeight w:val="20"/>
          <w:tblHeader/>
          <w:ins w:id="219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C7D014" w14:textId="77777777" w:rsidR="00753ED4" w:rsidRPr="00753ED4" w:rsidRDefault="00753ED4" w:rsidP="00753ED4">
            <w:pPr>
              <w:spacing w:before="100" w:beforeAutospacing="1" w:after="0" w:line="240" w:lineRule="auto"/>
              <w:jc w:val="left"/>
              <w:rPr>
                <w:ins w:id="2196" w:author="Gert Morlion" w:date="2024-08-26T14:03:00Z"/>
                <w:rFonts w:cs="Arial"/>
                <w:sz w:val="16"/>
                <w:szCs w:val="16"/>
                <w:lang w:eastAsia="en-US"/>
              </w:rPr>
            </w:pPr>
            <w:ins w:id="2197" w:author="Gert Morlion" w:date="2024-08-26T14:03:00Z">
              <w:r w:rsidRPr="00753ED4">
                <w:rPr>
                  <w:rFonts w:cs="Arial"/>
                  <w:sz w:val="16"/>
                  <w:szCs w:val="16"/>
                  <w:lang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77777777" w:rsidR="00753ED4" w:rsidRPr="00753ED4" w:rsidRDefault="00753ED4" w:rsidP="00753ED4">
            <w:pPr>
              <w:spacing w:before="100" w:beforeAutospacing="1" w:after="0" w:line="240" w:lineRule="auto"/>
              <w:jc w:val="left"/>
              <w:rPr>
                <w:ins w:id="2198" w:author="Gert Morlion" w:date="2024-08-26T14:03:00Z"/>
                <w:rFonts w:cs="Arial"/>
                <w:sz w:val="16"/>
                <w:szCs w:val="16"/>
                <w:lang w:eastAsia="en-US"/>
              </w:rPr>
            </w:pPr>
            <w:ins w:id="2199" w:author="Gert Morlion" w:date="2024-08-26T14:03:00Z">
              <w:r w:rsidRPr="00753ED4">
                <w:rPr>
                  <w:rFonts w:cs="Arial"/>
                  <w:sz w:val="16"/>
                  <w:szCs w:val="16"/>
                  <w:lang w:eastAsia="en-US"/>
                </w:rPr>
                <w:t>An Exchange Catalogue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3EE5455" w14:textId="77777777" w:rsidR="00753ED4" w:rsidRPr="00753ED4" w:rsidRDefault="00753ED4" w:rsidP="00753ED4">
            <w:pPr>
              <w:spacing w:before="100" w:beforeAutospacing="1" w:after="0" w:line="240" w:lineRule="auto"/>
              <w:jc w:val="center"/>
              <w:rPr>
                <w:ins w:id="2200" w:author="Gert Morlion" w:date="2024-08-26T14:03:00Z"/>
                <w:rFonts w:cs="Arial"/>
                <w:sz w:val="16"/>
                <w:szCs w:val="16"/>
                <w:lang w:eastAsia="en-US"/>
              </w:rPr>
            </w:pPr>
            <w:ins w:id="2201" w:author="Gert Morlion" w:date="2024-08-26T14:03:00Z">
              <w:r w:rsidRPr="00753ED4">
                <w:rPr>
                  <w:rFonts w:cs="Arial"/>
                  <w:sz w:val="16"/>
                  <w:szCs w:val="16"/>
                  <w:lang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925ED2A" w14:textId="77777777" w:rsidR="00753ED4" w:rsidRPr="00753ED4" w:rsidRDefault="00753ED4" w:rsidP="00753ED4">
            <w:pPr>
              <w:spacing w:before="100" w:beforeAutospacing="1" w:after="0" w:line="240" w:lineRule="auto"/>
              <w:jc w:val="left"/>
              <w:rPr>
                <w:ins w:id="2202"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F082524" w14:textId="77777777" w:rsidR="00753ED4" w:rsidRPr="00753ED4" w:rsidRDefault="00753ED4" w:rsidP="00753ED4">
            <w:pPr>
              <w:spacing w:before="100" w:beforeAutospacing="1" w:after="0" w:line="240" w:lineRule="auto"/>
              <w:jc w:val="left"/>
              <w:rPr>
                <w:ins w:id="2203" w:author="Gert Morlion" w:date="2024-08-26T14:03:00Z"/>
                <w:rFonts w:cs="Arial"/>
                <w:sz w:val="16"/>
                <w:szCs w:val="16"/>
                <w:lang w:eastAsia="en-US"/>
              </w:rPr>
            </w:pPr>
            <w:ins w:id="2204" w:author="Gert Morlion" w:date="2024-08-26T14:03:00Z">
              <w:r w:rsidRPr="00753ED4">
                <w:rPr>
                  <w:rFonts w:cs="Arial"/>
                  <w:sz w:val="16"/>
                  <w:szCs w:val="16"/>
                  <w:lang w:eastAsia="en-US"/>
                </w:rPr>
                <w:t>-</w:t>
              </w:r>
            </w:ins>
          </w:p>
        </w:tc>
      </w:tr>
      <w:tr w:rsidR="00753ED4" w:rsidRPr="00753ED4" w14:paraId="09EA2758" w14:textId="77777777" w:rsidTr="00753ED4">
        <w:trPr>
          <w:trHeight w:val="20"/>
          <w:tblHeader/>
          <w:ins w:id="22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93505FE" w14:textId="77777777" w:rsidR="00753ED4" w:rsidRPr="00753ED4" w:rsidRDefault="00753ED4" w:rsidP="00753ED4">
            <w:pPr>
              <w:spacing w:before="100" w:beforeAutospacing="1" w:after="0" w:line="240" w:lineRule="auto"/>
              <w:jc w:val="left"/>
              <w:rPr>
                <w:ins w:id="2206" w:author="Gert Morlion" w:date="2024-08-26T14:03:00Z"/>
                <w:rFonts w:cs="Arial"/>
                <w:sz w:val="16"/>
                <w:szCs w:val="16"/>
                <w:lang w:eastAsia="en-US"/>
              </w:rPr>
            </w:pPr>
            <w:ins w:id="2207" w:author="Gert Morlion" w:date="2024-08-26T14:03:00Z">
              <w:r w:rsidRPr="00753ED4">
                <w:rPr>
                  <w:rFonts w:cs="Arial"/>
                  <w:sz w:val="16"/>
                  <w:szCs w:val="16"/>
                  <w:lang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77777777" w:rsidR="00753ED4" w:rsidRPr="00753ED4" w:rsidRDefault="00753ED4" w:rsidP="00753ED4">
            <w:pPr>
              <w:spacing w:before="100" w:beforeAutospacing="1" w:after="0" w:line="240" w:lineRule="auto"/>
              <w:jc w:val="left"/>
              <w:rPr>
                <w:ins w:id="2208" w:author="Gert Morlion" w:date="2024-08-26T14:03:00Z"/>
                <w:rFonts w:cs="Arial"/>
                <w:sz w:val="16"/>
                <w:szCs w:val="16"/>
                <w:lang w:eastAsia="en-US"/>
              </w:rPr>
            </w:pPr>
            <w:ins w:id="2209" w:author="Gert Morlion" w:date="2024-08-26T14:03:00Z">
              <w:r w:rsidRPr="00753ED4">
                <w:rPr>
                  <w:rFonts w:cs="Arial"/>
                  <w:sz w:val="16"/>
                  <w:szCs w:val="16"/>
                  <w:lang w:eastAsia="en-US"/>
                </w:rPr>
                <w:t>Uniquely identifies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DBC33FF" w14:textId="77777777" w:rsidR="00753ED4" w:rsidRPr="00753ED4" w:rsidRDefault="00753ED4" w:rsidP="00753ED4">
            <w:pPr>
              <w:spacing w:before="100" w:beforeAutospacing="1" w:after="0" w:line="240" w:lineRule="auto"/>
              <w:jc w:val="center"/>
              <w:rPr>
                <w:ins w:id="2210" w:author="Gert Morlion" w:date="2024-08-26T14:03:00Z"/>
                <w:rFonts w:cs="Arial"/>
                <w:sz w:val="16"/>
                <w:szCs w:val="16"/>
                <w:lang w:eastAsia="en-US"/>
              </w:rPr>
            </w:pPr>
            <w:ins w:id="2211"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8238066" w14:textId="77777777" w:rsidR="00753ED4" w:rsidRPr="00753ED4" w:rsidRDefault="00753ED4" w:rsidP="00753ED4">
            <w:pPr>
              <w:spacing w:before="100" w:beforeAutospacing="1" w:after="0" w:line="240" w:lineRule="auto"/>
              <w:jc w:val="left"/>
              <w:rPr>
                <w:ins w:id="2212" w:author="Gert Morlion" w:date="2024-08-26T14:03:00Z"/>
                <w:rFonts w:cs="Arial"/>
                <w:sz w:val="16"/>
                <w:szCs w:val="16"/>
                <w:lang w:eastAsia="en-US"/>
              </w:rPr>
            </w:pPr>
            <w:ins w:id="2213" w:author="Gert Morlion" w:date="2024-08-26T14:03:00Z">
              <w:r w:rsidRPr="00753ED4">
                <w:rPr>
                  <w:rFonts w:cs="Arial"/>
                  <w:sz w:val="16"/>
                  <w:szCs w:val="16"/>
                  <w:lang w:eastAsia="en-US"/>
                </w:rPr>
                <w:t>S100_ExchangeCatalogueIdentifier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5019CD3" w14:textId="77777777" w:rsidR="00753ED4" w:rsidRPr="00753ED4" w:rsidRDefault="00753ED4" w:rsidP="00753ED4">
            <w:pPr>
              <w:spacing w:before="100" w:beforeAutospacing="1" w:after="0" w:line="240" w:lineRule="auto"/>
              <w:jc w:val="left"/>
              <w:rPr>
                <w:ins w:id="2214" w:author="Gert Morlion" w:date="2024-08-26T14:03:00Z"/>
                <w:rFonts w:cs="Arial"/>
                <w:sz w:val="16"/>
                <w:szCs w:val="16"/>
                <w:lang w:eastAsia="en-US"/>
              </w:rPr>
            </w:pPr>
            <w:ins w:id="2215" w:author="Gert Morlion" w:date="2024-08-26T14:03:00Z">
              <w:r w:rsidRPr="00753ED4">
                <w:rPr>
                  <w:rFonts w:cs="Arial"/>
                  <w:sz w:val="16"/>
                  <w:szCs w:val="16"/>
                  <w:lang w:eastAsia="en-US"/>
                </w:rPr>
                <w:t>0..1 multiplicity in S-100 restricted to 1 in S-101</w:t>
              </w:r>
            </w:ins>
          </w:p>
        </w:tc>
      </w:tr>
      <w:tr w:rsidR="00753ED4" w:rsidRPr="00753ED4" w14:paraId="07338E5E" w14:textId="77777777" w:rsidTr="00753ED4">
        <w:trPr>
          <w:trHeight w:val="20"/>
          <w:tblHeader/>
          <w:ins w:id="221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6F40287" w14:textId="77777777" w:rsidR="00753ED4" w:rsidRPr="00753ED4" w:rsidRDefault="00753ED4" w:rsidP="00753ED4">
            <w:pPr>
              <w:spacing w:before="100" w:beforeAutospacing="1" w:after="0" w:line="240" w:lineRule="auto"/>
              <w:jc w:val="left"/>
              <w:rPr>
                <w:ins w:id="2217" w:author="Gert Morlion" w:date="2024-08-26T14:03:00Z"/>
                <w:rFonts w:cs="Arial"/>
                <w:sz w:val="16"/>
                <w:szCs w:val="16"/>
                <w:lang w:eastAsia="en-US"/>
              </w:rPr>
            </w:pPr>
            <w:ins w:id="2218" w:author="Gert Morlion" w:date="2024-08-26T14:03:00Z">
              <w:r w:rsidRPr="00753ED4">
                <w:rPr>
                  <w:rFonts w:cs="Arial"/>
                  <w:sz w:val="16"/>
                  <w:szCs w:val="16"/>
                  <w:lang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77777777" w:rsidR="00753ED4" w:rsidRPr="00753ED4" w:rsidRDefault="00753ED4" w:rsidP="00753ED4">
            <w:pPr>
              <w:spacing w:before="100" w:beforeAutospacing="1" w:after="0" w:line="240" w:lineRule="auto"/>
              <w:jc w:val="left"/>
              <w:rPr>
                <w:ins w:id="2219" w:author="Gert Morlion" w:date="2024-08-26T14:03:00Z"/>
                <w:rFonts w:cs="Arial"/>
                <w:sz w:val="16"/>
                <w:szCs w:val="16"/>
                <w:lang w:eastAsia="en-US"/>
              </w:rPr>
            </w:pPr>
            <w:ins w:id="2220" w:author="Gert Morlion" w:date="2024-08-26T14:03:00Z">
              <w:r w:rsidRPr="00753ED4">
                <w:rPr>
                  <w:rFonts w:cs="Arial"/>
                  <w:sz w:val="16"/>
                  <w:szCs w:val="16"/>
                  <w:lang w:eastAsia="en-US"/>
                </w:rPr>
                <w:t>Details about the issuer of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D7049D7" w14:textId="77777777" w:rsidR="00753ED4" w:rsidRPr="00753ED4" w:rsidRDefault="00753ED4" w:rsidP="00753ED4">
            <w:pPr>
              <w:spacing w:before="100" w:beforeAutospacing="1" w:after="0" w:line="240" w:lineRule="auto"/>
              <w:jc w:val="center"/>
              <w:rPr>
                <w:ins w:id="2221" w:author="Gert Morlion" w:date="2024-08-26T14:03:00Z"/>
                <w:rFonts w:cs="Arial"/>
                <w:sz w:val="16"/>
                <w:szCs w:val="16"/>
                <w:lang w:eastAsia="en-US"/>
              </w:rPr>
            </w:pPr>
            <w:ins w:id="2222"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7CDA376" w14:textId="77777777" w:rsidR="00753ED4" w:rsidRPr="00753ED4" w:rsidRDefault="00753ED4" w:rsidP="00753ED4">
            <w:pPr>
              <w:spacing w:before="100" w:beforeAutospacing="1" w:after="0" w:line="240" w:lineRule="auto"/>
              <w:jc w:val="left"/>
              <w:rPr>
                <w:ins w:id="2223" w:author="Gert Morlion" w:date="2024-08-26T14:03:00Z"/>
                <w:rFonts w:cs="Arial"/>
                <w:sz w:val="16"/>
                <w:szCs w:val="16"/>
                <w:lang w:eastAsia="en-US"/>
              </w:rPr>
            </w:pPr>
            <w:ins w:id="2224" w:author="Gert Morlion" w:date="2024-08-26T14:03:00Z">
              <w:r w:rsidRPr="00753ED4">
                <w:rPr>
                  <w:rFonts w:cs="Arial"/>
                  <w:sz w:val="16"/>
                  <w:szCs w:val="16"/>
                  <w:lang w:eastAsia="en-US"/>
                </w:rPr>
                <w:t>S100_CataloguePointOfContact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7049E23" w14:textId="77777777" w:rsidR="00753ED4" w:rsidRPr="00753ED4" w:rsidRDefault="00753ED4" w:rsidP="00753ED4">
            <w:pPr>
              <w:spacing w:before="100" w:beforeAutospacing="1" w:after="0" w:line="240" w:lineRule="auto"/>
              <w:jc w:val="left"/>
              <w:rPr>
                <w:ins w:id="2225" w:author="Gert Morlion" w:date="2024-08-26T14:03:00Z"/>
                <w:rFonts w:cs="Arial"/>
                <w:sz w:val="16"/>
                <w:szCs w:val="16"/>
                <w:lang w:eastAsia="en-US"/>
              </w:rPr>
            </w:pPr>
            <w:ins w:id="2226" w:author="Gert Morlion" w:date="2024-08-26T14:03:00Z">
              <w:r w:rsidRPr="00753ED4">
                <w:rPr>
                  <w:rFonts w:cs="Arial"/>
                  <w:sz w:val="16"/>
                  <w:szCs w:val="16"/>
                  <w:lang w:eastAsia="en-US"/>
                </w:rPr>
                <w:t>0..1 multiplicity in S-100 restricted to 1 in S-101</w:t>
              </w:r>
            </w:ins>
          </w:p>
        </w:tc>
      </w:tr>
      <w:tr w:rsidR="00753ED4" w:rsidRPr="00753ED4" w14:paraId="2E4C6824" w14:textId="77777777" w:rsidTr="00753ED4">
        <w:trPr>
          <w:trHeight w:val="20"/>
          <w:tblHeader/>
          <w:ins w:id="222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FE9641E" w14:textId="77777777" w:rsidR="00753ED4" w:rsidRPr="00753ED4" w:rsidRDefault="00753ED4" w:rsidP="00753ED4">
            <w:pPr>
              <w:spacing w:before="100" w:beforeAutospacing="1" w:after="0" w:line="240" w:lineRule="auto"/>
              <w:jc w:val="left"/>
              <w:rPr>
                <w:ins w:id="2228" w:author="Gert Morlion" w:date="2024-08-26T14:03:00Z"/>
                <w:rFonts w:cs="Arial"/>
                <w:sz w:val="16"/>
                <w:szCs w:val="16"/>
                <w:lang w:eastAsia="en-US"/>
              </w:rPr>
            </w:pPr>
            <w:proofErr w:type="spellStart"/>
            <w:ins w:id="2229" w:author="Gert Morlion" w:date="2024-08-26T14:03:00Z">
              <w:r w:rsidRPr="00753ED4">
                <w:rPr>
                  <w:rFonts w:cs="Arial"/>
                  <w:sz w:val="16"/>
                  <w:szCs w:val="16"/>
                  <w:lang w:eastAsia="en-US"/>
                </w:rPr>
                <w:t>productSpecification</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7777777" w:rsidR="00753ED4" w:rsidRPr="00753ED4" w:rsidRDefault="00753ED4" w:rsidP="00753ED4">
            <w:pPr>
              <w:spacing w:before="100" w:beforeAutospacing="1" w:after="0" w:line="240" w:lineRule="auto"/>
              <w:jc w:val="left"/>
              <w:rPr>
                <w:ins w:id="2230" w:author="Gert Morlion" w:date="2024-08-26T14:03:00Z"/>
                <w:rFonts w:cs="Arial"/>
                <w:sz w:val="16"/>
                <w:szCs w:val="16"/>
                <w:lang w:eastAsia="en-US"/>
              </w:rPr>
            </w:pPr>
            <w:ins w:id="2231" w:author="Gert Morlion" w:date="2024-08-26T14:03:00Z">
              <w:r w:rsidRPr="00753ED4">
                <w:rPr>
                  <w:rFonts w:cs="Arial"/>
                  <w:sz w:val="16"/>
                  <w:szCs w:val="16"/>
                  <w:lang w:eastAsia="en-US"/>
                </w:rPr>
                <w:t>Details about the Product Specifications used for the datasets contained in the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08A92F0" w14:textId="77777777" w:rsidR="00753ED4" w:rsidRPr="00753ED4" w:rsidRDefault="00753ED4" w:rsidP="00753ED4">
            <w:pPr>
              <w:spacing w:before="100" w:beforeAutospacing="1" w:after="0" w:line="240" w:lineRule="auto"/>
              <w:jc w:val="center"/>
              <w:rPr>
                <w:ins w:id="2232" w:author="Gert Morlion" w:date="2024-08-26T14:03:00Z"/>
                <w:rFonts w:cs="Arial"/>
                <w:sz w:val="16"/>
                <w:szCs w:val="16"/>
                <w:lang w:eastAsia="en-US"/>
              </w:rPr>
            </w:pPr>
            <w:ins w:id="2233"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3E5E5" w14:textId="77777777" w:rsidR="00753ED4" w:rsidRPr="00753ED4" w:rsidRDefault="00753ED4" w:rsidP="00753ED4">
            <w:pPr>
              <w:spacing w:before="100" w:beforeAutospacing="1" w:after="0" w:line="240" w:lineRule="auto"/>
              <w:jc w:val="left"/>
              <w:rPr>
                <w:ins w:id="2234" w:author="Gert Morlion" w:date="2024-08-26T14:03:00Z"/>
                <w:rFonts w:cs="Arial"/>
                <w:sz w:val="16"/>
                <w:szCs w:val="16"/>
                <w:lang w:eastAsia="en-US"/>
              </w:rPr>
            </w:pPr>
            <w:ins w:id="2235" w:author="Gert Morlion" w:date="2024-08-26T14:03:00Z">
              <w:r w:rsidRPr="00753ED4">
                <w:rPr>
                  <w:rFonts w:cs="Arial"/>
                  <w:sz w:val="16"/>
                  <w:szCs w:val="16"/>
                  <w:lang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5073A77" w14:textId="77777777" w:rsidR="00753ED4" w:rsidRPr="00753ED4" w:rsidRDefault="00753ED4" w:rsidP="00753ED4">
            <w:pPr>
              <w:spacing w:before="100" w:beforeAutospacing="1" w:after="0" w:line="240" w:lineRule="auto"/>
              <w:jc w:val="left"/>
              <w:rPr>
                <w:ins w:id="2236" w:author="Gert Morlion" w:date="2024-08-26T14:03:00Z"/>
                <w:rFonts w:cs="Arial"/>
                <w:sz w:val="16"/>
                <w:szCs w:val="16"/>
                <w:lang w:eastAsia="en-US"/>
              </w:rPr>
            </w:pPr>
            <w:ins w:id="2237" w:author="Gert Morlion" w:date="2024-08-26T14:03:00Z">
              <w:r w:rsidRPr="00753ED4">
                <w:rPr>
                  <w:rFonts w:cs="Arial"/>
                  <w:sz w:val="16"/>
                  <w:szCs w:val="16"/>
                  <w:lang w:eastAsia="en-US"/>
                </w:rPr>
                <w:t>The Exchange Catalogue may contain datasets from Product Specifications other than S-101</w:t>
              </w:r>
            </w:ins>
          </w:p>
          <w:p w14:paraId="215AAA85" w14:textId="77777777" w:rsidR="00753ED4" w:rsidRPr="00753ED4" w:rsidRDefault="00753ED4" w:rsidP="00753ED4">
            <w:pPr>
              <w:spacing w:before="100" w:beforeAutospacing="1" w:after="0" w:line="240" w:lineRule="auto"/>
              <w:jc w:val="left"/>
              <w:rPr>
                <w:ins w:id="2238" w:author="Gert Morlion" w:date="2024-08-26T14:03:00Z"/>
                <w:rFonts w:cs="Arial"/>
                <w:sz w:val="16"/>
                <w:szCs w:val="16"/>
                <w:lang w:eastAsia="en-US"/>
              </w:rPr>
            </w:pPr>
            <w:ins w:id="2239" w:author="Gert Morlion" w:date="2024-08-26T14:03:00Z">
              <w:r w:rsidRPr="00753ED4">
                <w:rPr>
                  <w:rFonts w:cs="Arial"/>
                  <w:sz w:val="16"/>
                  <w:szCs w:val="16"/>
                  <w:lang w:eastAsia="en-US"/>
                </w:rPr>
                <w:t>0..* multiplicity in S-100 restricted to 1..* in S-101</w:t>
              </w:r>
            </w:ins>
          </w:p>
        </w:tc>
      </w:tr>
      <w:tr w:rsidR="00753ED4" w:rsidRPr="00753ED4" w14:paraId="17EC39E6" w14:textId="77777777" w:rsidTr="00753ED4">
        <w:trPr>
          <w:trHeight w:val="20"/>
          <w:tblHeader/>
          <w:ins w:id="2240"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443ECEB" w14:textId="77777777" w:rsidR="00753ED4" w:rsidRPr="00753ED4" w:rsidRDefault="00753ED4" w:rsidP="00753ED4">
            <w:pPr>
              <w:spacing w:before="100" w:beforeAutospacing="1" w:after="0" w:line="240" w:lineRule="auto"/>
              <w:jc w:val="left"/>
              <w:rPr>
                <w:ins w:id="2241" w:author="Gert Morlion" w:date="2024-08-26T14:03:00Z"/>
                <w:rFonts w:cs="Arial"/>
                <w:sz w:val="16"/>
                <w:szCs w:val="16"/>
                <w:lang w:eastAsia="en-US"/>
              </w:rPr>
            </w:pPr>
            <w:proofErr w:type="spellStart"/>
            <w:ins w:id="2242" w:author="Gert Morlion" w:date="2024-08-26T14:03:00Z">
              <w:r w:rsidRPr="00753ED4">
                <w:rPr>
                  <w:rFonts w:cs="Arial"/>
                  <w:sz w:val="16"/>
                  <w:szCs w:val="16"/>
                  <w:lang w:eastAsia="en-US"/>
                </w:rPr>
                <w:t>defaultLocale</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77777777" w:rsidR="00753ED4" w:rsidRPr="00753ED4" w:rsidRDefault="00753ED4" w:rsidP="00753ED4">
            <w:pPr>
              <w:spacing w:before="100" w:beforeAutospacing="1" w:after="0" w:line="240" w:lineRule="auto"/>
              <w:jc w:val="left"/>
              <w:rPr>
                <w:ins w:id="2243" w:author="Gert Morlion" w:date="2024-08-26T14:03:00Z"/>
                <w:rFonts w:cs="Arial"/>
                <w:sz w:val="16"/>
                <w:szCs w:val="16"/>
                <w:lang w:eastAsia="en-US"/>
              </w:rPr>
            </w:pPr>
            <w:ins w:id="2244" w:author="Gert Morlion" w:date="2024-08-26T14:03:00Z">
              <w:r w:rsidRPr="00753ED4">
                <w:rPr>
                  <w:rFonts w:cs="Arial"/>
                  <w:sz w:val="16"/>
                  <w:szCs w:val="16"/>
                  <w:lang w:eastAsia="en-US"/>
                </w:rPr>
                <w:t>Default language and character set used for all metadata records in this 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F3CF253" w14:textId="77777777" w:rsidR="00753ED4" w:rsidRPr="00753ED4" w:rsidRDefault="00753ED4" w:rsidP="00753ED4">
            <w:pPr>
              <w:spacing w:before="100" w:beforeAutospacing="1" w:after="0" w:line="240" w:lineRule="auto"/>
              <w:jc w:val="center"/>
              <w:rPr>
                <w:ins w:id="2245" w:author="Gert Morlion" w:date="2024-08-26T14:03:00Z"/>
                <w:rFonts w:cs="Arial"/>
                <w:sz w:val="16"/>
                <w:szCs w:val="16"/>
                <w:lang w:eastAsia="en-US"/>
              </w:rPr>
            </w:pPr>
            <w:ins w:id="2246" w:author="Gert Morlion" w:date="2024-08-26T14:03:00Z">
              <w:r w:rsidRPr="00753ED4">
                <w:rPr>
                  <w:rFonts w:cs="Arial"/>
                  <w:sz w:val="16"/>
                  <w:szCs w:val="16"/>
                  <w:lang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0293FFC" w14:textId="77777777" w:rsidR="00753ED4" w:rsidRPr="00753ED4" w:rsidRDefault="00753ED4" w:rsidP="00753ED4">
            <w:pPr>
              <w:spacing w:before="100" w:beforeAutospacing="1" w:after="0" w:line="240" w:lineRule="auto"/>
              <w:jc w:val="left"/>
              <w:rPr>
                <w:ins w:id="2247" w:author="Gert Morlion" w:date="2024-08-26T14:03:00Z"/>
                <w:rFonts w:cs="Arial"/>
                <w:sz w:val="16"/>
                <w:szCs w:val="16"/>
                <w:lang w:eastAsia="en-US"/>
              </w:rPr>
            </w:pPr>
            <w:proofErr w:type="spellStart"/>
            <w:ins w:id="2248" w:author="Gert Morlion" w:date="2024-08-26T14:03:00Z">
              <w:r w:rsidRPr="00753ED4">
                <w:rPr>
                  <w:rFonts w:cs="Arial"/>
                  <w:sz w:val="16"/>
                  <w:szCs w:val="16"/>
                  <w:lang w:eastAsia="en-US"/>
                </w:rPr>
                <w:t>PT_Locale</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9885455" w14:textId="77777777" w:rsidR="00753ED4" w:rsidRPr="00753ED4" w:rsidRDefault="00753ED4" w:rsidP="00753ED4">
            <w:pPr>
              <w:spacing w:before="100" w:beforeAutospacing="1" w:after="0" w:line="240" w:lineRule="auto"/>
              <w:jc w:val="left"/>
              <w:rPr>
                <w:ins w:id="2249" w:author="Gert Morlion" w:date="2024-08-26T14:03:00Z"/>
                <w:rFonts w:cs="Arial"/>
                <w:sz w:val="16"/>
                <w:szCs w:val="16"/>
                <w:lang w:eastAsia="en-US"/>
              </w:rPr>
            </w:pPr>
            <w:ins w:id="2250" w:author="Gert Morlion" w:date="2024-08-26T14:03:00Z">
              <w:r w:rsidRPr="00753ED4">
                <w:rPr>
                  <w:rFonts w:cs="Arial"/>
                  <w:sz w:val="16"/>
                  <w:szCs w:val="16"/>
                  <w:lang w:eastAsia="en-US"/>
                </w:rPr>
                <w:t>All datasets conforming to S-101 Product Specification must use English language as default locale</w:t>
              </w:r>
            </w:ins>
          </w:p>
          <w:p w14:paraId="1E17F3AF" w14:textId="77777777" w:rsidR="00753ED4" w:rsidRPr="00753ED4" w:rsidRDefault="00753ED4" w:rsidP="00753ED4">
            <w:pPr>
              <w:spacing w:before="100" w:beforeAutospacing="1" w:after="0" w:line="240" w:lineRule="auto"/>
              <w:jc w:val="left"/>
              <w:rPr>
                <w:ins w:id="2251" w:author="Gert Morlion" w:date="2024-08-26T14:03:00Z"/>
                <w:rFonts w:cs="Arial"/>
                <w:sz w:val="16"/>
                <w:szCs w:val="16"/>
                <w:lang w:eastAsia="en-US"/>
              </w:rPr>
            </w:pPr>
            <w:ins w:id="2252" w:author="Gert Morlion" w:date="2024-08-26T14:03:00Z">
              <w:r w:rsidRPr="00753ED4">
                <w:rPr>
                  <w:rFonts w:cs="Arial"/>
                  <w:sz w:val="16"/>
                  <w:szCs w:val="16"/>
                  <w:lang w:eastAsia="en-US"/>
                </w:rPr>
                <w:t>0..1 multiplicity in S-100 restricted to 1 in S-101</w:t>
              </w:r>
            </w:ins>
          </w:p>
        </w:tc>
      </w:tr>
      <w:tr w:rsidR="00753ED4" w:rsidRPr="00753ED4" w14:paraId="53423990" w14:textId="77777777" w:rsidTr="00753ED4">
        <w:trPr>
          <w:trHeight w:val="20"/>
          <w:tblHeader/>
          <w:ins w:id="2253"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C75DE4E" w14:textId="77777777" w:rsidR="00753ED4" w:rsidRPr="00753ED4" w:rsidRDefault="00753ED4" w:rsidP="00753ED4">
            <w:pPr>
              <w:spacing w:before="100" w:beforeAutospacing="1" w:after="0" w:line="240" w:lineRule="auto"/>
              <w:jc w:val="left"/>
              <w:rPr>
                <w:ins w:id="2254" w:author="Gert Morlion" w:date="2024-08-26T14:03:00Z"/>
                <w:rFonts w:cs="Arial"/>
                <w:sz w:val="16"/>
                <w:szCs w:val="16"/>
                <w:lang w:eastAsia="en-US"/>
              </w:rPr>
            </w:pPr>
            <w:proofErr w:type="spellStart"/>
            <w:ins w:id="2255" w:author="Gert Morlion" w:date="2024-08-26T14:03:00Z">
              <w:r w:rsidRPr="00753ED4">
                <w:rPr>
                  <w:rFonts w:cs="Arial"/>
                  <w:sz w:val="16"/>
                  <w:szCs w:val="16"/>
                  <w:lang w:eastAsia="en-US"/>
                </w:rPr>
                <w:t>otherLocale</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77777777" w:rsidR="00753ED4" w:rsidRPr="00753ED4" w:rsidRDefault="00753ED4" w:rsidP="00753ED4">
            <w:pPr>
              <w:spacing w:before="100" w:beforeAutospacing="1" w:after="0" w:line="240" w:lineRule="auto"/>
              <w:jc w:val="left"/>
              <w:rPr>
                <w:ins w:id="2256" w:author="Gert Morlion" w:date="2024-08-26T14:03:00Z"/>
                <w:rFonts w:cs="Arial"/>
                <w:sz w:val="16"/>
                <w:szCs w:val="16"/>
                <w:lang w:eastAsia="en-US"/>
              </w:rPr>
            </w:pPr>
            <w:ins w:id="2257" w:author="Gert Morlion" w:date="2024-08-26T14:03:00Z">
              <w:r w:rsidRPr="00753ED4">
                <w:rPr>
                  <w:rFonts w:cs="Arial"/>
                  <w:sz w:val="16"/>
                  <w:szCs w:val="16"/>
                  <w:lang w:eastAsia="en-US"/>
                </w:rPr>
                <w:t>Other languages and character sets used for the localized metadata records in this Exchange Catalogue</w:t>
              </w:r>
              <w:r w:rsidRPr="00753ED4" w:rsidDel="005F1D4D">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5A6BD7AB" w14:textId="77777777" w:rsidR="00753ED4" w:rsidRPr="00753ED4" w:rsidRDefault="00753ED4" w:rsidP="00753ED4">
            <w:pPr>
              <w:spacing w:before="100" w:beforeAutospacing="1" w:after="0" w:line="240" w:lineRule="auto"/>
              <w:jc w:val="center"/>
              <w:rPr>
                <w:ins w:id="2258" w:author="Gert Morlion" w:date="2024-08-26T14:03:00Z"/>
                <w:rFonts w:cs="Arial"/>
                <w:sz w:val="16"/>
                <w:szCs w:val="16"/>
                <w:lang w:eastAsia="en-US"/>
              </w:rPr>
            </w:pPr>
            <w:ins w:id="2259"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3DA717" w14:textId="77777777" w:rsidR="00753ED4" w:rsidRPr="00753ED4" w:rsidRDefault="00753ED4" w:rsidP="00753ED4">
            <w:pPr>
              <w:spacing w:before="100" w:beforeAutospacing="1" w:after="0" w:line="240" w:lineRule="auto"/>
              <w:jc w:val="left"/>
              <w:rPr>
                <w:ins w:id="2260" w:author="Gert Morlion" w:date="2024-08-26T14:03:00Z"/>
                <w:rFonts w:cs="Arial"/>
                <w:sz w:val="16"/>
                <w:szCs w:val="16"/>
                <w:lang w:eastAsia="en-US"/>
              </w:rPr>
            </w:pPr>
            <w:proofErr w:type="spellStart"/>
            <w:ins w:id="2261" w:author="Gert Morlion" w:date="2024-08-26T14:03:00Z">
              <w:r w:rsidRPr="00753ED4">
                <w:rPr>
                  <w:rFonts w:cs="Arial"/>
                  <w:sz w:val="16"/>
                  <w:szCs w:val="16"/>
                  <w:lang w:eastAsia="en-US"/>
                </w:rPr>
                <w:t>PT_Locale</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64013BE" w14:textId="77777777" w:rsidR="00753ED4" w:rsidRPr="00753ED4" w:rsidRDefault="00753ED4" w:rsidP="00753ED4">
            <w:pPr>
              <w:spacing w:before="100" w:beforeAutospacing="1" w:after="0" w:line="240" w:lineRule="auto"/>
              <w:jc w:val="left"/>
              <w:rPr>
                <w:ins w:id="2262" w:author="Gert Morlion" w:date="2024-08-26T14:03:00Z"/>
                <w:rFonts w:cs="Arial"/>
                <w:sz w:val="16"/>
                <w:szCs w:val="16"/>
                <w:lang w:eastAsia="en-US"/>
              </w:rPr>
            </w:pPr>
            <w:ins w:id="2263" w:author="Gert Morlion" w:date="2024-08-26T14:03:00Z">
              <w:r w:rsidRPr="00753ED4">
                <w:rPr>
                  <w:rFonts w:cs="Arial"/>
                  <w:sz w:val="16"/>
                  <w:szCs w:val="16"/>
                  <w:lang w:eastAsia="en-US"/>
                </w:rPr>
                <w:t>Required if any localized entries are present in the Exchange Catalogue</w:t>
              </w:r>
            </w:ins>
          </w:p>
        </w:tc>
      </w:tr>
      <w:tr w:rsidR="00753ED4" w:rsidRPr="00753ED4" w14:paraId="5BCC3E35" w14:textId="77777777" w:rsidTr="00753ED4">
        <w:trPr>
          <w:trHeight w:val="20"/>
          <w:tblHeader/>
          <w:ins w:id="226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EA7257A" w14:textId="77777777" w:rsidR="00753ED4" w:rsidRPr="00753ED4" w:rsidRDefault="00753ED4" w:rsidP="00753ED4">
            <w:pPr>
              <w:spacing w:before="100" w:beforeAutospacing="1" w:after="0" w:line="240" w:lineRule="auto"/>
              <w:jc w:val="left"/>
              <w:rPr>
                <w:ins w:id="2265" w:author="Gert Morlion" w:date="2024-08-26T14:03:00Z"/>
                <w:rFonts w:cs="Arial"/>
                <w:sz w:val="16"/>
                <w:szCs w:val="16"/>
                <w:lang w:eastAsia="en-US"/>
              </w:rPr>
            </w:pPr>
            <w:proofErr w:type="spellStart"/>
            <w:ins w:id="2266" w:author="Gert Morlion" w:date="2024-08-26T14:03:00Z">
              <w:r w:rsidRPr="00753ED4">
                <w:rPr>
                  <w:rFonts w:cs="Arial"/>
                  <w:sz w:val="16"/>
                  <w:szCs w:val="16"/>
                  <w:lang w:eastAsia="en-US"/>
                </w:rPr>
                <w:t>exchangeCatalogueDescription</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77777777" w:rsidR="00753ED4" w:rsidRPr="00753ED4" w:rsidRDefault="00753ED4" w:rsidP="00753ED4">
            <w:pPr>
              <w:spacing w:before="100" w:beforeAutospacing="1" w:after="0" w:line="240" w:lineRule="auto"/>
              <w:jc w:val="left"/>
              <w:rPr>
                <w:ins w:id="2267" w:author="Gert Morlion" w:date="2024-08-26T14:03:00Z"/>
                <w:rFonts w:cs="Arial"/>
                <w:sz w:val="16"/>
                <w:szCs w:val="16"/>
                <w:lang w:eastAsia="en-US"/>
              </w:rPr>
            </w:pPr>
            <w:ins w:id="2268" w:author="Gert Morlion" w:date="2024-08-26T14:03:00Z">
              <w:r w:rsidRPr="00753ED4">
                <w:rPr>
                  <w:rFonts w:cs="Arial"/>
                  <w:sz w:val="16"/>
                  <w:szCs w:val="16"/>
                  <w:lang w:eastAsia="en-US"/>
                </w:rPr>
                <w:t>Description of what the Exchange Catalogue contains</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3A2C41B" w14:textId="77777777" w:rsidR="00753ED4" w:rsidRPr="00753ED4" w:rsidRDefault="00753ED4" w:rsidP="00753ED4">
            <w:pPr>
              <w:spacing w:before="100" w:beforeAutospacing="1" w:after="0" w:line="240" w:lineRule="auto"/>
              <w:jc w:val="center"/>
              <w:rPr>
                <w:ins w:id="2269" w:author="Gert Morlion" w:date="2024-08-26T14:03:00Z"/>
                <w:rFonts w:cs="Arial"/>
                <w:sz w:val="16"/>
                <w:szCs w:val="16"/>
                <w:lang w:eastAsia="en-US"/>
              </w:rPr>
            </w:pPr>
            <w:ins w:id="2270"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64A19A7" w14:textId="77777777" w:rsidR="00753ED4" w:rsidRPr="00753ED4" w:rsidRDefault="00753ED4" w:rsidP="00753ED4">
            <w:pPr>
              <w:spacing w:before="100" w:beforeAutospacing="1" w:after="0" w:line="240" w:lineRule="auto"/>
              <w:jc w:val="left"/>
              <w:rPr>
                <w:ins w:id="2271" w:author="Gert Morlion" w:date="2024-08-26T14:03:00Z"/>
                <w:rFonts w:cs="Arial"/>
                <w:sz w:val="16"/>
                <w:szCs w:val="16"/>
                <w:lang w:eastAsia="en-US"/>
              </w:rPr>
            </w:pPr>
            <w:proofErr w:type="spellStart"/>
            <w:ins w:id="2272"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C6C6FA" w14:textId="77777777" w:rsidR="00753ED4" w:rsidRPr="00753ED4" w:rsidRDefault="00753ED4" w:rsidP="00753ED4">
            <w:pPr>
              <w:spacing w:before="100" w:beforeAutospacing="1" w:after="0" w:line="240" w:lineRule="auto"/>
              <w:jc w:val="left"/>
              <w:rPr>
                <w:ins w:id="2273" w:author="Gert Morlion" w:date="2024-08-26T14:03:00Z"/>
                <w:rFonts w:cs="Arial"/>
                <w:sz w:val="16"/>
                <w:szCs w:val="16"/>
                <w:lang w:eastAsia="en-US"/>
              </w:rPr>
            </w:pPr>
          </w:p>
        </w:tc>
      </w:tr>
      <w:tr w:rsidR="00753ED4" w:rsidRPr="00753ED4" w14:paraId="6CFEF5D2" w14:textId="77777777" w:rsidTr="00753ED4">
        <w:trPr>
          <w:trHeight w:val="20"/>
          <w:tblHeader/>
          <w:ins w:id="227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7B6BD8" w14:textId="77777777" w:rsidR="00753ED4" w:rsidRPr="00753ED4" w:rsidRDefault="00753ED4" w:rsidP="00753ED4">
            <w:pPr>
              <w:spacing w:before="100" w:beforeAutospacing="1" w:after="0" w:line="240" w:lineRule="auto"/>
              <w:jc w:val="left"/>
              <w:rPr>
                <w:ins w:id="2275" w:author="Gert Morlion" w:date="2024-08-26T14:03:00Z"/>
                <w:rFonts w:cs="Arial"/>
                <w:sz w:val="16"/>
                <w:szCs w:val="16"/>
                <w:lang w:eastAsia="en-US"/>
              </w:rPr>
            </w:pPr>
            <w:proofErr w:type="spellStart"/>
            <w:ins w:id="2276" w:author="Gert Morlion" w:date="2024-08-26T14:03:00Z">
              <w:r w:rsidRPr="00753ED4">
                <w:rPr>
                  <w:rFonts w:cs="Arial"/>
                  <w:sz w:val="16"/>
                  <w:szCs w:val="16"/>
                  <w:lang w:eastAsia="en-US"/>
                </w:rPr>
                <w:t>exchangeCatalogueComment</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77777777" w:rsidR="00753ED4" w:rsidRPr="00753ED4" w:rsidRDefault="00753ED4" w:rsidP="00753ED4">
            <w:pPr>
              <w:spacing w:before="100" w:beforeAutospacing="1" w:after="0" w:line="240" w:lineRule="auto"/>
              <w:jc w:val="left"/>
              <w:rPr>
                <w:ins w:id="2277" w:author="Gert Morlion" w:date="2024-08-26T14:03:00Z"/>
                <w:rFonts w:cs="Arial"/>
                <w:sz w:val="16"/>
                <w:szCs w:val="16"/>
                <w:lang w:eastAsia="en-US"/>
              </w:rPr>
            </w:pPr>
            <w:ins w:id="2278" w:author="Gert Morlion" w:date="2024-08-26T14:03:00Z">
              <w:r w:rsidRPr="00753ED4">
                <w:rPr>
                  <w:rFonts w:cs="Arial"/>
                  <w:sz w:val="16"/>
                  <w:szCs w:val="16"/>
                  <w:lang w:eastAsia="en-US"/>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F9F9BB0" w14:textId="77777777" w:rsidR="00753ED4" w:rsidRPr="00753ED4" w:rsidRDefault="00753ED4" w:rsidP="00753ED4">
            <w:pPr>
              <w:spacing w:before="100" w:beforeAutospacing="1" w:after="0" w:line="240" w:lineRule="auto"/>
              <w:jc w:val="center"/>
              <w:rPr>
                <w:ins w:id="2279" w:author="Gert Morlion" w:date="2024-08-26T14:03:00Z"/>
                <w:rFonts w:cs="Arial"/>
                <w:sz w:val="16"/>
                <w:szCs w:val="16"/>
                <w:lang w:eastAsia="en-US"/>
              </w:rPr>
            </w:pPr>
            <w:ins w:id="2280"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246976" w14:textId="77777777" w:rsidR="00753ED4" w:rsidRPr="00753ED4" w:rsidRDefault="00753ED4" w:rsidP="00753ED4">
            <w:pPr>
              <w:spacing w:before="100" w:beforeAutospacing="1" w:after="0" w:line="240" w:lineRule="auto"/>
              <w:jc w:val="left"/>
              <w:rPr>
                <w:ins w:id="2281" w:author="Gert Morlion" w:date="2024-08-26T14:03:00Z"/>
                <w:rFonts w:cs="Arial"/>
                <w:sz w:val="16"/>
                <w:szCs w:val="16"/>
                <w:lang w:eastAsia="en-US"/>
              </w:rPr>
            </w:pPr>
            <w:proofErr w:type="spellStart"/>
            <w:ins w:id="2282"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4EE8206" w14:textId="77777777" w:rsidR="00753ED4" w:rsidRPr="00753ED4" w:rsidRDefault="00753ED4" w:rsidP="00753ED4">
            <w:pPr>
              <w:spacing w:before="100" w:beforeAutospacing="1" w:after="0" w:line="240" w:lineRule="auto"/>
              <w:jc w:val="left"/>
              <w:rPr>
                <w:ins w:id="2283" w:author="Gert Morlion" w:date="2024-08-26T14:03:00Z"/>
                <w:rFonts w:cs="Arial"/>
                <w:sz w:val="16"/>
                <w:szCs w:val="16"/>
                <w:lang w:eastAsia="en-US"/>
              </w:rPr>
            </w:pPr>
          </w:p>
        </w:tc>
      </w:tr>
      <w:tr w:rsidR="00753ED4" w:rsidRPr="00753ED4" w14:paraId="7D2E28D2" w14:textId="77777777" w:rsidTr="00753ED4">
        <w:trPr>
          <w:trHeight w:val="20"/>
          <w:tblHeader/>
          <w:ins w:id="228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C296ABC" w14:textId="77777777" w:rsidR="00753ED4" w:rsidRPr="00753ED4" w:rsidRDefault="00753ED4" w:rsidP="00753ED4">
            <w:pPr>
              <w:spacing w:before="100" w:beforeAutospacing="1" w:after="0" w:line="240" w:lineRule="auto"/>
              <w:jc w:val="left"/>
              <w:rPr>
                <w:ins w:id="2285" w:author="Gert Morlion" w:date="2024-08-26T14:03:00Z"/>
                <w:rFonts w:cs="Arial"/>
                <w:sz w:val="16"/>
                <w:szCs w:val="16"/>
                <w:lang w:eastAsia="en-US"/>
              </w:rPr>
            </w:pPr>
            <w:ins w:id="2286" w:author="Gert Morlion" w:date="2024-08-26T14:03:00Z">
              <w:r w:rsidRPr="00753ED4">
                <w:rPr>
                  <w:rFonts w:cs="Arial"/>
                  <w:sz w:val="16"/>
                  <w:szCs w:val="16"/>
                  <w:lang w:eastAsia="en-US"/>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77777777" w:rsidR="00753ED4" w:rsidRPr="00753ED4" w:rsidRDefault="00753ED4" w:rsidP="00753ED4">
            <w:pPr>
              <w:spacing w:before="100" w:beforeAutospacing="1" w:after="0" w:line="240" w:lineRule="auto"/>
              <w:jc w:val="left"/>
              <w:rPr>
                <w:ins w:id="2287" w:author="Gert Morlion" w:date="2024-08-26T14:03:00Z"/>
                <w:rFonts w:cs="Arial"/>
                <w:sz w:val="16"/>
                <w:szCs w:val="16"/>
                <w:lang w:eastAsia="en-US"/>
              </w:rPr>
            </w:pPr>
            <w:ins w:id="2288" w:author="Gert Morlion" w:date="2024-08-26T14:03:00Z">
              <w:r w:rsidRPr="00753ED4">
                <w:rPr>
                  <w:rFonts w:cs="Arial"/>
                  <w:sz w:val="16"/>
                  <w:szCs w:val="16"/>
                  <w:lang w:eastAsia="en-US"/>
                </w:rPr>
                <w:t>Signed public key certificates referred to by digital signatures in the Exchange Set</w:t>
              </w:r>
              <w:r w:rsidRPr="00753ED4" w:rsidDel="00BD587E">
                <w:rPr>
                  <w:rFonts w:cs="Arial"/>
                  <w:sz w:val="16"/>
                  <w:szCs w:val="16"/>
                  <w:lang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3FEF3A16" w14:textId="77777777" w:rsidR="00753ED4" w:rsidRPr="00753ED4" w:rsidRDefault="00753ED4" w:rsidP="00753ED4">
            <w:pPr>
              <w:spacing w:before="100" w:beforeAutospacing="1" w:after="0" w:line="240" w:lineRule="auto"/>
              <w:jc w:val="center"/>
              <w:rPr>
                <w:ins w:id="2289" w:author="Gert Morlion" w:date="2024-08-26T14:03:00Z"/>
                <w:rFonts w:cs="Arial"/>
                <w:sz w:val="16"/>
                <w:szCs w:val="16"/>
                <w:lang w:eastAsia="en-US"/>
              </w:rPr>
            </w:pPr>
            <w:ins w:id="2290"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79426E5" w14:textId="77777777" w:rsidR="00753ED4" w:rsidRPr="00753ED4" w:rsidRDefault="00753ED4" w:rsidP="00753ED4">
            <w:pPr>
              <w:spacing w:before="100" w:beforeAutospacing="1" w:after="0" w:line="240" w:lineRule="auto"/>
              <w:jc w:val="left"/>
              <w:rPr>
                <w:ins w:id="2291" w:author="Gert Morlion" w:date="2024-08-26T14:03:00Z"/>
                <w:rFonts w:cs="Arial"/>
                <w:sz w:val="16"/>
                <w:szCs w:val="16"/>
                <w:lang w:eastAsia="en-US"/>
              </w:rPr>
            </w:pPr>
            <w:ins w:id="2292" w:author="Gert Morlion" w:date="2024-08-26T14:03:00Z">
              <w:r w:rsidRPr="00753ED4">
                <w:rPr>
                  <w:rFonts w:cs="Arial"/>
                  <w:sz w:val="16"/>
                  <w:szCs w:val="16"/>
                  <w:lang w:eastAsia="en-US"/>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9A51547" w14:textId="77777777" w:rsidR="00753ED4" w:rsidRPr="00753ED4" w:rsidRDefault="00753ED4" w:rsidP="00753ED4">
            <w:pPr>
              <w:spacing w:before="100" w:beforeAutospacing="1" w:after="0" w:line="240" w:lineRule="auto"/>
              <w:jc w:val="left"/>
              <w:rPr>
                <w:ins w:id="2293" w:author="Gert Morlion" w:date="2024-08-26T14:03:00Z"/>
                <w:rFonts w:cs="Arial"/>
                <w:sz w:val="16"/>
                <w:szCs w:val="16"/>
                <w:lang w:eastAsia="en-US"/>
              </w:rPr>
            </w:pPr>
            <w:ins w:id="2294" w:author="Gert Morlion" w:date="2024-08-26T14:03:00Z">
              <w:r w:rsidRPr="00753ED4">
                <w:rPr>
                  <w:rFonts w:cs="Arial"/>
                  <w:sz w:val="16"/>
                  <w:szCs w:val="16"/>
                  <w:lang w:eastAsia="en-US"/>
                </w:rPr>
                <w:t>Content defined in S-100 Part 15. All certificates used, except the SA root certificate (installed separately by the implementing system) shall be included</w:t>
              </w:r>
            </w:ins>
          </w:p>
        </w:tc>
      </w:tr>
      <w:tr w:rsidR="00753ED4" w:rsidRPr="00753ED4" w14:paraId="53F5BA03" w14:textId="77777777" w:rsidTr="00753ED4">
        <w:trPr>
          <w:trHeight w:val="20"/>
          <w:tblHeader/>
          <w:ins w:id="229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EE0ECEF" w14:textId="77777777" w:rsidR="00753ED4" w:rsidRPr="00753ED4" w:rsidRDefault="00753ED4" w:rsidP="00753ED4">
            <w:pPr>
              <w:spacing w:before="100" w:beforeAutospacing="1" w:after="0" w:line="240" w:lineRule="auto"/>
              <w:jc w:val="left"/>
              <w:rPr>
                <w:ins w:id="2296" w:author="Gert Morlion" w:date="2024-08-26T14:03:00Z"/>
                <w:rFonts w:cs="Arial"/>
                <w:sz w:val="16"/>
                <w:szCs w:val="16"/>
                <w:lang w:eastAsia="en-US"/>
              </w:rPr>
            </w:pPr>
            <w:proofErr w:type="spellStart"/>
            <w:ins w:id="2297" w:author="Gert Morlion" w:date="2024-08-26T14:03:00Z">
              <w:r w:rsidRPr="00753ED4">
                <w:rPr>
                  <w:rFonts w:cs="Arial"/>
                  <w:sz w:val="16"/>
                  <w:szCs w:val="16"/>
                  <w:lang w:eastAsia="en-US"/>
                </w:rPr>
                <w:t>dataServerIdentifier</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77777777" w:rsidR="00753ED4" w:rsidRPr="00753ED4" w:rsidRDefault="00753ED4" w:rsidP="00753ED4">
            <w:pPr>
              <w:spacing w:before="100" w:beforeAutospacing="1" w:after="0" w:line="240" w:lineRule="auto"/>
              <w:jc w:val="left"/>
              <w:rPr>
                <w:ins w:id="2298" w:author="Gert Morlion" w:date="2024-08-26T14:03:00Z"/>
                <w:rFonts w:cs="Arial"/>
                <w:sz w:val="16"/>
                <w:szCs w:val="16"/>
                <w:lang w:eastAsia="en-US"/>
              </w:rPr>
            </w:pPr>
            <w:ins w:id="2299" w:author="Gert Morlion" w:date="2024-08-26T14:03:00Z">
              <w:r w:rsidRPr="00753ED4">
                <w:rPr>
                  <w:rFonts w:cs="Arial"/>
                  <w:sz w:val="16"/>
                  <w:szCs w:val="16"/>
                  <w:lang w:eastAsia="en-US"/>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6818C028" w14:textId="77777777" w:rsidR="00753ED4" w:rsidRPr="00753ED4" w:rsidRDefault="00753ED4" w:rsidP="00753ED4">
            <w:pPr>
              <w:spacing w:before="100" w:beforeAutospacing="1" w:after="0" w:line="240" w:lineRule="auto"/>
              <w:jc w:val="center"/>
              <w:rPr>
                <w:ins w:id="2300" w:author="Gert Morlion" w:date="2024-08-26T14:03:00Z"/>
                <w:rFonts w:cs="Arial"/>
                <w:sz w:val="16"/>
                <w:szCs w:val="16"/>
                <w:lang w:eastAsia="en-US"/>
              </w:rPr>
            </w:pPr>
            <w:ins w:id="2301" w:author="Gert Morlion" w:date="2024-08-26T14:03:00Z">
              <w:r w:rsidRPr="00753ED4">
                <w:rPr>
                  <w:rFonts w:cs="Arial"/>
                  <w:sz w:val="16"/>
                  <w:szCs w:val="16"/>
                  <w:lang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8909CCB" w14:textId="77777777" w:rsidR="00753ED4" w:rsidRPr="00753ED4" w:rsidRDefault="00753ED4" w:rsidP="00753ED4">
            <w:pPr>
              <w:spacing w:before="100" w:beforeAutospacing="1" w:after="0" w:line="240" w:lineRule="auto"/>
              <w:jc w:val="left"/>
              <w:rPr>
                <w:ins w:id="2302" w:author="Gert Morlion" w:date="2024-08-26T14:03:00Z"/>
                <w:rFonts w:cs="Arial"/>
                <w:sz w:val="16"/>
                <w:szCs w:val="16"/>
                <w:lang w:eastAsia="en-US"/>
              </w:rPr>
            </w:pPr>
            <w:proofErr w:type="spellStart"/>
            <w:ins w:id="2303" w:author="Gert Morlion" w:date="2024-08-26T14:03:00Z">
              <w:r w:rsidRPr="00753ED4">
                <w:rPr>
                  <w:rFonts w:cs="Arial"/>
                  <w:sz w:val="16"/>
                  <w:szCs w:val="16"/>
                  <w:lang w:eastAsia="en-US"/>
                </w:rPr>
                <w:t>CharacterString</w:t>
              </w:r>
              <w:proofErr w:type="spellEnd"/>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EDBDE8D" w14:textId="77777777" w:rsidR="00753ED4" w:rsidRPr="00753ED4" w:rsidRDefault="00753ED4" w:rsidP="00753ED4">
            <w:pPr>
              <w:spacing w:before="100" w:beforeAutospacing="1" w:after="0" w:line="240" w:lineRule="auto"/>
              <w:jc w:val="left"/>
              <w:rPr>
                <w:ins w:id="2304" w:author="Gert Morlion" w:date="2024-08-26T14:03:00Z"/>
                <w:rFonts w:cs="Arial"/>
                <w:sz w:val="16"/>
                <w:szCs w:val="16"/>
                <w:lang w:eastAsia="en-US"/>
              </w:rPr>
            </w:pPr>
          </w:p>
        </w:tc>
      </w:tr>
      <w:tr w:rsidR="00753ED4" w:rsidRPr="00753ED4" w14:paraId="78FAB63D" w14:textId="77777777" w:rsidTr="00753ED4">
        <w:trPr>
          <w:trHeight w:val="20"/>
          <w:tblHeader/>
          <w:ins w:id="230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4EDE96C" w14:textId="77777777" w:rsidR="00753ED4" w:rsidRPr="00753ED4" w:rsidRDefault="00753ED4" w:rsidP="00753ED4">
            <w:pPr>
              <w:spacing w:before="100" w:beforeAutospacing="1" w:after="0" w:line="240" w:lineRule="auto"/>
              <w:jc w:val="left"/>
              <w:rPr>
                <w:ins w:id="2306" w:author="Gert Morlion" w:date="2024-08-26T14:03:00Z"/>
                <w:rFonts w:cs="Arial"/>
                <w:sz w:val="16"/>
                <w:szCs w:val="16"/>
                <w:lang w:eastAsia="en-US"/>
              </w:rPr>
            </w:pPr>
            <w:proofErr w:type="spellStart"/>
            <w:ins w:id="2307" w:author="Gert Morlion" w:date="2024-08-26T14:03:00Z">
              <w:r w:rsidRPr="00753ED4">
                <w:rPr>
                  <w:rFonts w:cs="Arial"/>
                  <w:sz w:val="16"/>
                  <w:szCs w:val="16"/>
                  <w:lang w:eastAsia="en-US"/>
                </w:rPr>
                <w:t>datasetDiscoveryMetadata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77777777" w:rsidR="00753ED4" w:rsidRPr="00753ED4" w:rsidRDefault="00753ED4" w:rsidP="00753ED4">
            <w:pPr>
              <w:spacing w:before="100" w:beforeAutospacing="1" w:after="0" w:line="240" w:lineRule="auto"/>
              <w:jc w:val="left"/>
              <w:rPr>
                <w:ins w:id="2308" w:author="Gert Morlion" w:date="2024-08-26T14:03:00Z"/>
                <w:rFonts w:cs="Arial"/>
                <w:sz w:val="16"/>
                <w:szCs w:val="16"/>
                <w:lang w:eastAsia="en-US"/>
              </w:rPr>
            </w:pPr>
            <w:ins w:id="2309" w:author="Gert Morlion" w:date="2024-08-26T14:03:00Z">
              <w:r w:rsidRPr="00753ED4">
                <w:rPr>
                  <w:rFonts w:cs="Arial"/>
                  <w:sz w:val="16"/>
                  <w:szCs w:val="16"/>
                  <w:lang w:eastAsia="en-US"/>
                </w:rPr>
                <w:t>Exchange Catalogues may include or reference discovery metadata for the datasets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A42346F" w14:textId="77777777" w:rsidR="00753ED4" w:rsidRPr="00753ED4" w:rsidRDefault="00753ED4" w:rsidP="00753ED4">
            <w:pPr>
              <w:spacing w:before="100" w:beforeAutospacing="1" w:after="0" w:line="240" w:lineRule="auto"/>
              <w:jc w:val="center"/>
              <w:rPr>
                <w:ins w:id="2310" w:author="Gert Morlion" w:date="2024-08-26T14:03:00Z"/>
                <w:rFonts w:cs="Arial"/>
                <w:sz w:val="16"/>
                <w:szCs w:val="16"/>
                <w:lang w:eastAsia="en-US"/>
              </w:rPr>
            </w:pPr>
            <w:ins w:id="2311"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8E262A3" w14:textId="77777777" w:rsidR="00753ED4" w:rsidRPr="00753ED4" w:rsidRDefault="00753ED4" w:rsidP="00753ED4">
            <w:pPr>
              <w:spacing w:before="100" w:beforeAutospacing="1" w:after="0" w:line="240" w:lineRule="auto"/>
              <w:jc w:val="left"/>
              <w:rPr>
                <w:ins w:id="2312" w:author="Gert Morlion" w:date="2024-08-26T14:03:00Z"/>
                <w:rFonts w:cs="Arial"/>
                <w:sz w:val="16"/>
                <w:szCs w:val="16"/>
                <w:lang w:eastAsia="en-US"/>
              </w:rPr>
            </w:pPr>
            <w:ins w:id="2313" w:author="Gert Morlion" w:date="2024-08-26T14:03:00Z">
              <w:r w:rsidRPr="00753ED4">
                <w:rPr>
                  <w:rFonts w:cs="Arial"/>
                  <w:sz w:val="16"/>
                  <w:szCs w:val="16"/>
                  <w:lang w:eastAsia="en-US"/>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EED8AA" w14:textId="77777777" w:rsidR="00753ED4" w:rsidRPr="00753ED4" w:rsidRDefault="00753ED4" w:rsidP="00753ED4">
            <w:pPr>
              <w:spacing w:before="100" w:beforeAutospacing="1" w:after="0" w:line="240" w:lineRule="auto"/>
              <w:jc w:val="left"/>
              <w:rPr>
                <w:ins w:id="2314" w:author="Gert Morlion" w:date="2024-08-26T14:03:00Z"/>
                <w:rFonts w:cs="Arial"/>
                <w:sz w:val="16"/>
                <w:szCs w:val="16"/>
                <w:lang w:eastAsia="en-US"/>
              </w:rPr>
            </w:pPr>
          </w:p>
        </w:tc>
      </w:tr>
      <w:tr w:rsidR="00753ED4" w:rsidRPr="00753ED4" w14:paraId="74C4057A" w14:textId="77777777" w:rsidTr="00753ED4">
        <w:trPr>
          <w:trHeight w:val="20"/>
          <w:tblHeader/>
          <w:ins w:id="231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452E431D" w14:textId="77777777" w:rsidR="00753ED4" w:rsidRPr="00753ED4" w:rsidRDefault="00753ED4" w:rsidP="00753ED4">
            <w:pPr>
              <w:spacing w:before="100" w:beforeAutospacing="1" w:after="0" w:line="240" w:lineRule="auto"/>
              <w:jc w:val="left"/>
              <w:rPr>
                <w:ins w:id="2316" w:author="Gert Morlion" w:date="2024-08-26T14:03:00Z"/>
                <w:rFonts w:cs="Arial"/>
                <w:sz w:val="16"/>
                <w:szCs w:val="16"/>
                <w:lang w:eastAsia="en-US"/>
              </w:rPr>
            </w:pPr>
            <w:proofErr w:type="spellStart"/>
            <w:ins w:id="2317" w:author="Gert Morlion" w:date="2024-08-26T14:03:00Z">
              <w:r w:rsidRPr="00753ED4">
                <w:rPr>
                  <w:rFonts w:cs="Arial"/>
                  <w:sz w:val="16"/>
                  <w:szCs w:val="16"/>
                  <w:lang w:eastAsia="en-US"/>
                </w:rPr>
                <w:t>catalogueDiscoveryMetadata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77777777" w:rsidR="00753ED4" w:rsidRPr="00753ED4" w:rsidRDefault="00753ED4" w:rsidP="00753ED4">
            <w:pPr>
              <w:spacing w:before="100" w:beforeAutospacing="1" w:after="0" w:line="240" w:lineRule="auto"/>
              <w:jc w:val="left"/>
              <w:rPr>
                <w:ins w:id="2318" w:author="Gert Morlion" w:date="2024-08-26T14:03:00Z"/>
                <w:rFonts w:cs="Arial"/>
                <w:sz w:val="16"/>
                <w:szCs w:val="16"/>
                <w:lang w:eastAsia="en-US"/>
              </w:rPr>
            </w:pPr>
            <w:ins w:id="2319" w:author="Gert Morlion" w:date="2024-08-26T14:03:00Z">
              <w:r w:rsidRPr="00753ED4">
                <w:rPr>
                  <w:rFonts w:cs="Arial"/>
                  <w:sz w:val="16"/>
                  <w:szCs w:val="16"/>
                  <w:lang w:eastAsia="en-US"/>
                </w:rPr>
                <w:t>Metadata for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714B53AB" w14:textId="77777777" w:rsidR="00753ED4" w:rsidRPr="00753ED4" w:rsidRDefault="00753ED4" w:rsidP="00753ED4">
            <w:pPr>
              <w:spacing w:before="100" w:beforeAutospacing="1" w:after="0" w:line="240" w:lineRule="auto"/>
              <w:jc w:val="center"/>
              <w:rPr>
                <w:ins w:id="2320" w:author="Gert Morlion" w:date="2024-08-26T14:03:00Z"/>
                <w:rFonts w:cs="Arial"/>
                <w:sz w:val="16"/>
                <w:szCs w:val="16"/>
                <w:lang w:eastAsia="en-US"/>
              </w:rPr>
            </w:pPr>
            <w:ins w:id="2321"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1D5BB55" w14:textId="77777777" w:rsidR="00753ED4" w:rsidRPr="00753ED4" w:rsidRDefault="00753ED4" w:rsidP="00753ED4">
            <w:pPr>
              <w:spacing w:before="100" w:beforeAutospacing="1" w:after="0" w:line="240" w:lineRule="auto"/>
              <w:jc w:val="left"/>
              <w:rPr>
                <w:ins w:id="2322" w:author="Gert Morlion" w:date="2024-08-26T14:03:00Z"/>
                <w:rFonts w:cs="Arial"/>
                <w:sz w:val="16"/>
                <w:szCs w:val="16"/>
                <w:lang w:eastAsia="en-US"/>
              </w:rPr>
            </w:pPr>
            <w:ins w:id="2323" w:author="Gert Morlion" w:date="2024-08-26T14:03:00Z">
              <w:r w:rsidRPr="00753ED4">
                <w:rPr>
                  <w:rFonts w:cs="Arial"/>
                  <w:sz w:val="16"/>
                  <w:szCs w:val="16"/>
                  <w:lang w:eastAsia="en-US"/>
                </w:rPr>
                <w:t>Aggregation S100_CatalogueDiscoveryMetadata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F80A198" w14:textId="77777777" w:rsidR="00753ED4" w:rsidRPr="00753ED4" w:rsidRDefault="00753ED4" w:rsidP="00753ED4">
            <w:pPr>
              <w:spacing w:before="100" w:beforeAutospacing="1" w:after="0" w:line="240" w:lineRule="auto"/>
              <w:jc w:val="left"/>
              <w:rPr>
                <w:ins w:id="2324" w:author="Gert Morlion" w:date="2024-08-26T14:03:00Z"/>
                <w:rFonts w:cs="Arial"/>
                <w:sz w:val="16"/>
                <w:szCs w:val="16"/>
                <w:lang w:eastAsia="en-US"/>
              </w:rPr>
            </w:pPr>
            <w:ins w:id="2325" w:author="Gert Morlion" w:date="2024-08-26T14:03:00Z">
              <w:r w:rsidRPr="00753ED4">
                <w:rPr>
                  <w:rFonts w:cs="Arial"/>
                  <w:sz w:val="16"/>
                  <w:szCs w:val="16"/>
                  <w:lang w:eastAsia="en-US"/>
                </w:rPr>
                <w:t>Metadata for the Feature, Portrayal, and Interoperability Catalogues, if any</w:t>
              </w:r>
            </w:ins>
          </w:p>
        </w:tc>
      </w:tr>
      <w:tr w:rsidR="00753ED4" w:rsidRPr="00753ED4" w14:paraId="57DCA3C9" w14:textId="77777777" w:rsidTr="00753ED4">
        <w:trPr>
          <w:trHeight w:val="20"/>
          <w:tblHeader/>
          <w:ins w:id="232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F13218B" w14:textId="77777777" w:rsidR="00753ED4" w:rsidRPr="00753ED4" w:rsidRDefault="00753ED4" w:rsidP="00753ED4">
            <w:pPr>
              <w:spacing w:before="100" w:beforeAutospacing="1" w:after="0" w:line="240" w:lineRule="auto"/>
              <w:jc w:val="left"/>
              <w:rPr>
                <w:ins w:id="2327" w:author="Gert Morlion" w:date="2024-08-26T14:03:00Z"/>
                <w:rFonts w:cs="Arial"/>
                <w:sz w:val="16"/>
                <w:szCs w:val="16"/>
                <w:lang w:eastAsia="en-US"/>
              </w:rPr>
            </w:pPr>
            <w:proofErr w:type="spellStart"/>
            <w:ins w:id="2328" w:author="Gert Morlion" w:date="2024-08-26T14:03:00Z">
              <w:r w:rsidRPr="00753ED4">
                <w:rPr>
                  <w:rFonts w:cs="Arial"/>
                  <w:sz w:val="16"/>
                  <w:szCs w:val="16"/>
                  <w:lang w:eastAsia="en-US"/>
                </w:rPr>
                <w:lastRenderedPageBreak/>
                <w:t>supportFileDiscoveryMetadata</w:t>
              </w:r>
              <w:proofErr w:type="spellEnd"/>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77777777" w:rsidR="00753ED4" w:rsidRPr="00753ED4" w:rsidRDefault="00753ED4" w:rsidP="00753ED4">
            <w:pPr>
              <w:spacing w:before="100" w:beforeAutospacing="1" w:after="0" w:line="240" w:lineRule="auto"/>
              <w:jc w:val="left"/>
              <w:rPr>
                <w:ins w:id="2329" w:author="Gert Morlion" w:date="2024-08-26T14:03:00Z"/>
                <w:rFonts w:cs="Arial"/>
                <w:sz w:val="16"/>
                <w:szCs w:val="16"/>
                <w:lang w:eastAsia="en-US"/>
              </w:rPr>
            </w:pPr>
            <w:ins w:id="2330" w:author="Gert Morlion" w:date="2024-08-26T14:03:00Z">
              <w:r w:rsidRPr="00753ED4">
                <w:rPr>
                  <w:rFonts w:cs="Arial"/>
                  <w:sz w:val="16"/>
                  <w:szCs w:val="16"/>
                  <w:lang w:eastAsia="en-US"/>
                </w:rPr>
                <w:t>Exchange Catalogues may include or reference discovery metadata for the support files in the Exchange Set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16198721" w14:textId="77777777" w:rsidR="00753ED4" w:rsidRPr="00753ED4" w:rsidRDefault="00753ED4" w:rsidP="00753ED4">
            <w:pPr>
              <w:spacing w:before="100" w:beforeAutospacing="1" w:after="0" w:line="240" w:lineRule="auto"/>
              <w:jc w:val="center"/>
              <w:rPr>
                <w:ins w:id="2331" w:author="Gert Morlion" w:date="2024-08-26T14:03:00Z"/>
                <w:rFonts w:cs="Arial"/>
                <w:sz w:val="16"/>
                <w:szCs w:val="16"/>
                <w:lang w:eastAsia="en-US"/>
              </w:rPr>
            </w:pPr>
            <w:ins w:id="2332" w:author="Gert Morlion" w:date="2024-08-26T14:03:00Z">
              <w:r w:rsidRPr="00753ED4">
                <w:rPr>
                  <w:rFonts w:cs="Arial"/>
                  <w:sz w:val="16"/>
                  <w:szCs w:val="16"/>
                  <w:lang w:eastAsia="en-US"/>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C61C4B1" w14:textId="77777777" w:rsidR="00753ED4" w:rsidRPr="00753ED4" w:rsidRDefault="00753ED4" w:rsidP="00753ED4">
            <w:pPr>
              <w:spacing w:before="100" w:beforeAutospacing="1" w:after="0" w:line="240" w:lineRule="auto"/>
              <w:jc w:val="left"/>
              <w:rPr>
                <w:ins w:id="2333" w:author="Gert Morlion" w:date="2024-08-26T14:03:00Z"/>
                <w:rFonts w:cs="Arial"/>
                <w:sz w:val="16"/>
                <w:szCs w:val="16"/>
                <w:lang w:eastAsia="en-US"/>
              </w:rPr>
            </w:pPr>
            <w:ins w:id="2334" w:author="Gert Morlion" w:date="2024-08-26T14:03:00Z">
              <w:r w:rsidRPr="00753ED4">
                <w:rPr>
                  <w:rFonts w:cs="Arial"/>
                  <w:sz w:val="16"/>
                  <w:szCs w:val="16"/>
                  <w:lang w:eastAsia="en-US"/>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DC3B3FB" w14:textId="77777777" w:rsidR="00753ED4" w:rsidRPr="00753ED4" w:rsidRDefault="00753ED4" w:rsidP="00753ED4">
            <w:pPr>
              <w:spacing w:before="100" w:beforeAutospacing="1" w:after="0" w:line="240" w:lineRule="auto"/>
              <w:jc w:val="left"/>
              <w:rPr>
                <w:ins w:id="2335" w:author="Gert Morlion" w:date="2024-08-26T14:03:00Z"/>
                <w:rFonts w:cs="Arial"/>
                <w:sz w:val="16"/>
                <w:szCs w:val="16"/>
                <w:lang w:eastAsia="en-US"/>
              </w:rPr>
            </w:pPr>
          </w:p>
        </w:tc>
      </w:tr>
      <w:tr w:rsidR="00453023" w:rsidRPr="00D22CCD" w14:paraId="300E5398" w14:textId="77777777" w:rsidTr="00753ED4">
        <w:trPr>
          <w:trHeight w:val="20"/>
          <w:tblHeader/>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2CD8CE28" w14:textId="50E5DBB9" w:rsidR="00453023" w:rsidRPr="00D22CCD" w:rsidRDefault="007260E2" w:rsidP="00212271">
            <w:pPr>
              <w:spacing w:before="100" w:beforeAutospacing="1" w:after="0" w:line="240" w:lineRule="auto"/>
              <w:jc w:val="left"/>
              <w:rPr>
                <w:rFonts w:cs="Arial"/>
                <w:sz w:val="16"/>
                <w:szCs w:val="16"/>
                <w:lang w:eastAsia="en-US"/>
              </w:rPr>
            </w:pPr>
            <w:del w:id="2336" w:author="Gert Morlion" w:date="2024-08-26T14:03:00Z" w16du:dateUtc="2024-08-26T12:03:00Z">
              <w:r w:rsidRPr="00D22CCD" w:rsidDel="00753ED4">
                <w:rPr>
                  <w:rFonts w:cs="Arial"/>
                  <w:b/>
                  <w:bCs/>
                  <w:sz w:val="16"/>
                  <w:szCs w:val="16"/>
                  <w:lang w:eastAsia="en-US"/>
                </w:rPr>
                <w:delText>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4698FF4" w14:textId="533B1EB2" w:rsidR="00453023" w:rsidRPr="00D22CCD" w:rsidRDefault="007260E2" w:rsidP="00212271">
            <w:pPr>
              <w:spacing w:before="100" w:beforeAutospacing="1" w:after="0" w:line="240" w:lineRule="auto"/>
              <w:jc w:val="center"/>
              <w:rPr>
                <w:rFonts w:cs="Arial"/>
                <w:sz w:val="16"/>
                <w:szCs w:val="16"/>
                <w:lang w:eastAsia="en-US"/>
              </w:rPr>
            </w:pPr>
            <w:del w:id="2337" w:author="Gert Morlion" w:date="2024-08-26T14:03:00Z" w16du:dateUtc="2024-08-26T12:03:00Z">
              <w:r w:rsidRPr="00D22CCD" w:rsidDel="00753ED4">
                <w:rPr>
                  <w:rFonts w:cs="Arial"/>
                  <w:b/>
                  <w:bCs/>
                  <w:sz w:val="16"/>
                  <w:szCs w:val="16"/>
                  <w:lang w:eastAsia="en-US"/>
                </w:rPr>
                <w:delText>Multiplicity</w:delText>
              </w:r>
            </w:del>
          </w:p>
        </w:tc>
        <w:tc>
          <w:tcPr>
            <w:tcW w:w="297" w:type="pct"/>
            <w:tcBorders>
              <w:top w:val="single" w:sz="4" w:space="0" w:color="auto"/>
              <w:left w:val="single" w:sz="4" w:space="0" w:color="auto"/>
              <w:bottom w:val="single" w:sz="8" w:space="0" w:color="000000"/>
              <w:right w:val="single" w:sz="4" w:space="0" w:color="auto"/>
            </w:tcBorders>
            <w:tcMar>
              <w:left w:w="108" w:type="dxa"/>
              <w:right w:w="108" w:type="dxa"/>
            </w:tcMar>
            <w:vAlign w:val="center"/>
          </w:tcPr>
          <w:p w14:paraId="30C438B1" w14:textId="10882D36" w:rsidR="00453023" w:rsidRPr="00D22CCD" w:rsidRDefault="007260E2" w:rsidP="00753ED4">
            <w:pPr>
              <w:spacing w:before="100" w:beforeAutospacing="1" w:after="0" w:line="240" w:lineRule="auto"/>
              <w:jc w:val="center"/>
              <w:rPr>
                <w:rFonts w:cs="Arial"/>
                <w:b/>
                <w:bCs/>
                <w:sz w:val="16"/>
                <w:szCs w:val="16"/>
                <w:lang w:eastAsia="en-US"/>
              </w:rPr>
            </w:pPr>
            <w:del w:id="2338" w:author="Gert Morlion" w:date="2024-08-26T14:03:00Z" w16du:dateUtc="2024-08-26T12:03:00Z">
              <w:r w:rsidRPr="00D22CCD" w:rsidDel="00753ED4">
                <w:rPr>
                  <w:rFonts w:cs="Arial"/>
                  <w:b/>
                  <w:bCs/>
                  <w:sz w:val="16"/>
                  <w:szCs w:val="16"/>
                  <w:lang w:eastAsia="en-US"/>
                </w:rPr>
                <w:delText>Value</w:delText>
              </w:r>
            </w:del>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2BFA8DA" w14:textId="7458DFA2" w:rsidR="00453023" w:rsidRPr="00D22CCD" w:rsidRDefault="007260E2" w:rsidP="00212271">
            <w:pPr>
              <w:spacing w:before="100" w:beforeAutospacing="1" w:after="0" w:line="240" w:lineRule="auto"/>
              <w:jc w:val="left"/>
              <w:rPr>
                <w:rFonts w:cs="Arial"/>
                <w:sz w:val="16"/>
                <w:szCs w:val="16"/>
                <w:lang w:eastAsia="en-US"/>
              </w:rPr>
            </w:pPr>
            <w:del w:id="2339" w:author="Gert Morlion" w:date="2024-08-26T14:03:00Z" w16du:dateUtc="2024-08-26T12:03:00Z">
              <w:r w:rsidRPr="00D22CCD" w:rsidDel="00753ED4">
                <w:rPr>
                  <w:rFonts w:cs="Arial"/>
                  <w:b/>
                  <w:bCs/>
                  <w:sz w:val="16"/>
                  <w:szCs w:val="16"/>
                  <w:lang w:eastAsia="en-US"/>
                </w:rPr>
                <w:delText>Type</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DBDA922" w14:textId="69D6E695" w:rsidR="00453023" w:rsidRPr="00D22CCD" w:rsidRDefault="007260E2" w:rsidP="00212271">
            <w:pPr>
              <w:spacing w:before="100" w:beforeAutospacing="1" w:after="0" w:line="240" w:lineRule="auto"/>
              <w:jc w:val="left"/>
              <w:rPr>
                <w:rFonts w:cs="Arial"/>
                <w:sz w:val="16"/>
                <w:szCs w:val="16"/>
                <w:lang w:eastAsia="en-US"/>
              </w:rPr>
            </w:pPr>
            <w:del w:id="2340" w:author="Gert Morlion" w:date="2024-08-26T14:03:00Z" w16du:dateUtc="2024-08-26T12:03:00Z">
              <w:r w:rsidRPr="00D22CCD" w:rsidDel="00753ED4">
                <w:rPr>
                  <w:rFonts w:cs="Arial"/>
                  <w:b/>
                  <w:bCs/>
                  <w:sz w:val="16"/>
                  <w:szCs w:val="16"/>
                  <w:lang w:eastAsia="en-US"/>
                </w:rPr>
                <w:delText>Remarks</w:delText>
              </w:r>
            </w:del>
          </w:p>
        </w:tc>
      </w:tr>
      <w:tr w:rsidR="00453023" w:rsidRPr="00D22CCD" w14:paraId="48A254C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30A9CAAE" w14:textId="50A3B22A" w:rsidR="00453023" w:rsidRPr="00D22CCD" w:rsidRDefault="007260E2" w:rsidP="3CCBF2F9">
            <w:pPr>
              <w:spacing w:before="100" w:beforeAutospacing="1" w:after="0" w:line="240" w:lineRule="auto"/>
              <w:jc w:val="left"/>
              <w:rPr>
                <w:rFonts w:cs="Arial"/>
                <w:sz w:val="16"/>
                <w:szCs w:val="16"/>
                <w:lang w:eastAsia="en-US"/>
              </w:rPr>
            </w:pPr>
            <w:del w:id="2341" w:author="Gert Morlion" w:date="2024-08-26T14:03:00Z" w16du:dateUtc="2024-08-26T12:03:00Z">
              <w:r w:rsidRPr="00D22CCD" w:rsidDel="00753ED4">
                <w:rPr>
                  <w:rFonts w:cs="Arial"/>
                  <w:sz w:val="16"/>
                  <w:szCs w:val="16"/>
                  <w:lang w:eastAsia="en-US"/>
                </w:rPr>
                <w:delText>S</w:delText>
              </w:r>
              <w:r w:rsidR="00212271" w:rsidRPr="00D22CCD" w:rsidDel="00753ED4">
                <w:rPr>
                  <w:rFonts w:cs="Arial"/>
                  <w:sz w:val="16"/>
                  <w:szCs w:val="16"/>
                  <w:lang w:eastAsia="en-US"/>
                </w:rPr>
                <w:delText>100</w:delText>
              </w:r>
              <w:r w:rsidRPr="00D22CCD" w:rsidDel="00753ED4">
                <w:rPr>
                  <w:rFonts w:cs="Arial"/>
                  <w:sz w:val="16"/>
                  <w:szCs w:val="16"/>
                  <w:lang w:eastAsia="en-US"/>
                </w:rPr>
                <w:delText>_ExchangeCatalogue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D15497" w14:textId="1C8F0379" w:rsidR="00453023" w:rsidRPr="00D22CCD" w:rsidRDefault="007260E2" w:rsidP="00212271">
            <w:pPr>
              <w:spacing w:before="100" w:beforeAutospacing="1" w:after="0" w:line="240" w:lineRule="auto"/>
              <w:jc w:val="center"/>
              <w:rPr>
                <w:rFonts w:cs="Arial"/>
                <w:sz w:val="16"/>
                <w:szCs w:val="16"/>
                <w:lang w:eastAsia="en-US"/>
              </w:rPr>
            </w:pPr>
            <w:del w:id="2342" w:author="Gert Morlion" w:date="2024-08-26T14:03:00Z" w16du:dateUtc="2024-08-26T12:03:00Z">
              <w:r w:rsidRPr="00D22CCD" w:rsidDel="00753ED4">
                <w:rPr>
                  <w:rFonts w:cs="Arial"/>
                  <w:sz w:val="16"/>
                  <w:szCs w:val="16"/>
                  <w:lang w:eastAsia="en-US"/>
                </w:rPr>
                <w:delText>-</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vAlign w:val="center"/>
          </w:tcPr>
          <w:p w14:paraId="05A72DD4"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95D2FD" w14:textId="77777777" w:rsidR="00453023" w:rsidRPr="00D22CCD" w:rsidRDefault="00453023" w:rsidP="00212271">
            <w:pPr>
              <w:spacing w:before="100" w:beforeAutospacing="1" w:after="0" w:line="240" w:lineRule="auto"/>
              <w:jc w:val="left"/>
              <w:rPr>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3CC1DDD" w14:textId="1D2B2DF6" w:rsidR="00453023" w:rsidRPr="00D22CCD" w:rsidRDefault="007260E2" w:rsidP="00212271">
            <w:pPr>
              <w:spacing w:before="100" w:beforeAutospacing="1" w:after="0" w:line="240" w:lineRule="auto"/>
              <w:jc w:val="left"/>
              <w:rPr>
                <w:rFonts w:cs="Arial"/>
                <w:sz w:val="16"/>
                <w:szCs w:val="16"/>
                <w:lang w:eastAsia="en-US"/>
              </w:rPr>
            </w:pPr>
            <w:del w:id="2343" w:author="Gert Morlion" w:date="2024-08-26T14:03:00Z" w16du:dateUtc="2024-08-26T12:03:00Z">
              <w:r w:rsidRPr="00D22CCD" w:rsidDel="00753ED4">
                <w:rPr>
                  <w:rFonts w:cs="Arial"/>
                  <w:sz w:val="16"/>
                  <w:szCs w:val="16"/>
                  <w:lang w:eastAsia="en-US"/>
                </w:rPr>
                <w:delText>An exchange catalogue contains the discovery metadata about the exchange datasets and support files</w:delText>
              </w:r>
            </w:del>
          </w:p>
        </w:tc>
      </w:tr>
      <w:tr w:rsidR="00453023" w:rsidRPr="00D22CCD" w14:paraId="423F5FEF"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9AC6DC" w14:textId="16C407D4" w:rsidR="00453023" w:rsidRPr="00D22CCD" w:rsidRDefault="007260E2" w:rsidP="00212271">
            <w:pPr>
              <w:spacing w:before="100" w:beforeAutospacing="1" w:after="0" w:line="240" w:lineRule="auto"/>
              <w:jc w:val="left"/>
              <w:rPr>
                <w:rFonts w:cs="Arial"/>
                <w:sz w:val="16"/>
                <w:szCs w:val="16"/>
                <w:lang w:eastAsia="en-US"/>
              </w:rPr>
            </w:pPr>
            <w:del w:id="2344" w:author="Gert Morlion" w:date="2024-08-26T14:03:00Z" w16du:dateUtc="2024-08-26T12:03:00Z">
              <w:r w:rsidRPr="00D22CCD" w:rsidDel="00753ED4">
                <w:rPr>
                  <w:rFonts w:cs="Arial"/>
                  <w:sz w:val="16"/>
                  <w:szCs w:val="16"/>
                  <w:lang w:eastAsia="en-US"/>
                </w:rPr>
                <w:delText>identifier</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ACBAFBA" w14:textId="1EB8132A" w:rsidR="00453023" w:rsidRPr="00D22CCD" w:rsidRDefault="007260E2" w:rsidP="00212271">
            <w:pPr>
              <w:spacing w:before="100" w:beforeAutospacing="1" w:after="0" w:line="240" w:lineRule="auto"/>
              <w:jc w:val="center"/>
              <w:rPr>
                <w:rFonts w:cs="Arial"/>
                <w:sz w:val="16"/>
                <w:szCs w:val="16"/>
                <w:lang w:eastAsia="en-US"/>
              </w:rPr>
            </w:pPr>
            <w:del w:id="2345"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214931"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018F61" w14:textId="42D273FA" w:rsidR="00453023" w:rsidRPr="00D22CCD" w:rsidRDefault="007260E2" w:rsidP="00212271">
            <w:pPr>
              <w:spacing w:before="100" w:beforeAutospacing="1" w:after="0" w:line="240" w:lineRule="auto"/>
              <w:jc w:val="left"/>
              <w:rPr>
                <w:rFonts w:cs="Arial"/>
                <w:sz w:val="16"/>
                <w:szCs w:val="16"/>
                <w:lang w:eastAsia="en-US"/>
              </w:rPr>
            </w:pPr>
            <w:del w:id="2346" w:author="Gert Morlion" w:date="2024-08-26T14:03:00Z" w16du:dateUtc="2024-08-26T12:03:00Z">
              <w:r w:rsidRPr="00D22CCD" w:rsidDel="00753ED4">
                <w:rPr>
                  <w:rFonts w:cs="Arial"/>
                  <w:sz w:val="16"/>
                  <w:szCs w:val="16"/>
                  <w:lang w:eastAsia="en-US"/>
                </w:rPr>
                <w:delText>S100_CatalogueIdentifier</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E64704" w14:textId="32F6D83D" w:rsidR="00453023" w:rsidRPr="00D22CCD" w:rsidRDefault="007260E2" w:rsidP="00212271">
            <w:pPr>
              <w:spacing w:before="100" w:beforeAutospacing="1" w:after="0" w:line="240" w:lineRule="auto"/>
              <w:jc w:val="left"/>
              <w:rPr>
                <w:rFonts w:cs="Arial"/>
                <w:sz w:val="16"/>
                <w:szCs w:val="16"/>
                <w:lang w:val="fr-FR" w:eastAsia="en-US"/>
              </w:rPr>
            </w:pPr>
            <w:del w:id="2347" w:author="Gert Morlion" w:date="2024-08-26T14:03:00Z" w16du:dateUtc="2024-08-26T12:03:00Z">
              <w:r w:rsidRPr="00D22CCD" w:rsidDel="00753ED4">
                <w:rPr>
                  <w:rFonts w:cs="Arial"/>
                  <w:sz w:val="16"/>
                  <w:szCs w:val="16"/>
                  <w:lang w:val="fr-FR" w:eastAsia="en-US"/>
                </w:rPr>
                <w:delText>Uniquely identifies this exchange catalogue</w:delText>
              </w:r>
            </w:del>
          </w:p>
        </w:tc>
      </w:tr>
      <w:tr w:rsidR="00453023" w:rsidRPr="00D22CCD" w14:paraId="06F912E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503ADB" w14:textId="5A122488" w:rsidR="00453023" w:rsidRPr="00D22CCD" w:rsidRDefault="007260E2" w:rsidP="00212271">
            <w:pPr>
              <w:spacing w:before="100" w:beforeAutospacing="1" w:after="0" w:line="240" w:lineRule="auto"/>
              <w:jc w:val="left"/>
              <w:rPr>
                <w:rFonts w:cs="Arial"/>
                <w:sz w:val="16"/>
                <w:szCs w:val="16"/>
                <w:lang w:eastAsia="en-US"/>
              </w:rPr>
            </w:pPr>
            <w:del w:id="2348" w:author="Gert Morlion" w:date="2024-08-26T14:03:00Z" w16du:dateUtc="2024-08-26T12:03:00Z">
              <w:r w:rsidRPr="00D22CCD" w:rsidDel="00753ED4">
                <w:rPr>
                  <w:rFonts w:cs="Arial"/>
                  <w:sz w:val="16"/>
                  <w:szCs w:val="16"/>
                  <w:lang w:eastAsia="en-US"/>
                </w:rPr>
                <w:delText>contact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4EE8DAB" w14:textId="68A9EDBC" w:rsidR="00453023" w:rsidRPr="00D22CCD" w:rsidRDefault="007260E2" w:rsidP="00212271">
            <w:pPr>
              <w:spacing w:before="100" w:beforeAutospacing="1" w:after="0" w:line="240" w:lineRule="auto"/>
              <w:jc w:val="center"/>
              <w:rPr>
                <w:rFonts w:cs="Arial"/>
                <w:sz w:val="16"/>
                <w:szCs w:val="16"/>
                <w:lang w:eastAsia="en-US"/>
              </w:rPr>
            </w:pPr>
            <w:del w:id="2349"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EBDB61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F00139C" w14:textId="796D141F" w:rsidR="00453023" w:rsidRPr="00D22CCD" w:rsidRDefault="007260E2" w:rsidP="00212271">
            <w:pPr>
              <w:spacing w:before="100" w:beforeAutospacing="1" w:after="0" w:line="240" w:lineRule="auto"/>
              <w:jc w:val="left"/>
              <w:rPr>
                <w:rFonts w:cs="Arial"/>
                <w:sz w:val="16"/>
                <w:szCs w:val="16"/>
                <w:lang w:eastAsia="en-US"/>
              </w:rPr>
            </w:pPr>
            <w:del w:id="2350" w:author="Gert Morlion" w:date="2024-08-26T14:03:00Z" w16du:dateUtc="2024-08-26T12:03:00Z">
              <w:r w:rsidRPr="00D22CCD" w:rsidDel="00753ED4">
                <w:rPr>
                  <w:rFonts w:cs="Arial"/>
                  <w:sz w:val="16"/>
                  <w:szCs w:val="16"/>
                  <w:lang w:eastAsia="en-US"/>
                </w:rPr>
                <w:delText>S100_CataloguePointofContact</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0D6F" w14:textId="77777777" w:rsidR="00453023" w:rsidRPr="00D22CCD" w:rsidRDefault="00453023" w:rsidP="00212271">
            <w:pPr>
              <w:spacing w:before="100" w:beforeAutospacing="1" w:after="0" w:line="240" w:lineRule="auto"/>
              <w:jc w:val="left"/>
              <w:rPr>
                <w:rFonts w:cs="Arial"/>
                <w:sz w:val="16"/>
                <w:szCs w:val="16"/>
                <w:lang w:eastAsia="en-US"/>
              </w:rPr>
            </w:pPr>
          </w:p>
        </w:tc>
      </w:tr>
      <w:tr w:rsidR="00453023" w:rsidRPr="00D22CCD" w14:paraId="52FD14BC"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C57B909" w14:textId="5FEC6DA7" w:rsidR="00453023" w:rsidRPr="00D22CCD" w:rsidRDefault="007260E2" w:rsidP="00212271">
            <w:pPr>
              <w:spacing w:before="100" w:beforeAutospacing="1" w:after="0" w:line="240" w:lineRule="auto"/>
              <w:jc w:val="left"/>
              <w:rPr>
                <w:rFonts w:cs="Arial"/>
                <w:sz w:val="16"/>
                <w:szCs w:val="16"/>
                <w:lang w:eastAsia="en-US"/>
              </w:rPr>
            </w:pPr>
            <w:del w:id="2351" w:author="Gert Morlion" w:date="2024-08-26T14:03:00Z" w16du:dateUtc="2024-08-26T12:03:00Z">
              <w:r w:rsidRPr="00D22CCD" w:rsidDel="00753ED4">
                <w:rPr>
                  <w:rFonts w:cs="Arial"/>
                  <w:sz w:val="16"/>
                  <w:szCs w:val="16"/>
                  <w:lang w:eastAsia="en-US"/>
                </w:rPr>
                <w:delText>productSpecification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6C625051" w14:textId="788D4DBE" w:rsidR="00453023" w:rsidRPr="00D22CCD" w:rsidRDefault="007260E2" w:rsidP="00212271">
            <w:pPr>
              <w:spacing w:before="100" w:beforeAutospacing="1" w:after="0" w:line="240" w:lineRule="auto"/>
              <w:jc w:val="center"/>
              <w:rPr>
                <w:rFonts w:cs="Arial"/>
                <w:sz w:val="16"/>
                <w:szCs w:val="16"/>
                <w:lang w:eastAsia="en-US"/>
              </w:rPr>
            </w:pPr>
            <w:del w:id="2352"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2B024E8"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A84A2B0" w14:textId="0EC361D8" w:rsidR="00453023" w:rsidRPr="00D22CCD" w:rsidRDefault="007260E2" w:rsidP="3CCBF2F9">
            <w:pPr>
              <w:spacing w:before="100" w:beforeAutospacing="1" w:after="0" w:line="240" w:lineRule="auto"/>
              <w:jc w:val="left"/>
              <w:rPr>
                <w:rFonts w:cs="Arial"/>
                <w:sz w:val="16"/>
                <w:szCs w:val="16"/>
                <w:lang w:eastAsia="en-US"/>
              </w:rPr>
            </w:pPr>
            <w:del w:id="2353" w:author="Gert Morlion" w:date="2024-08-26T14:03:00Z" w16du:dateUtc="2024-08-26T12:03:00Z">
              <w:r w:rsidRPr="00D22CCD" w:rsidDel="00753ED4">
                <w:rPr>
                  <w:rFonts w:cs="Arial"/>
                  <w:sz w:val="16"/>
                  <w:szCs w:val="16"/>
                  <w:lang w:eastAsia="en-US"/>
                </w:rPr>
                <w:delText>S10</w:delText>
              </w:r>
              <w:r w:rsidR="00212271" w:rsidRPr="00D22CCD" w:rsidDel="00753ED4">
                <w:rPr>
                  <w:rFonts w:cs="Arial"/>
                  <w:sz w:val="16"/>
                  <w:szCs w:val="16"/>
                  <w:lang w:eastAsia="en-US"/>
                </w:rPr>
                <w:delText>0</w:delText>
              </w:r>
              <w:r w:rsidRPr="00D22CCD" w:rsidDel="00753ED4">
                <w:rPr>
                  <w:rFonts w:cs="Arial"/>
                  <w:sz w:val="16"/>
                  <w:szCs w:val="16"/>
                  <w:lang w:eastAsia="en-US"/>
                </w:rPr>
                <w:delText>_ProductSpecification</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61FB94" w14:textId="05104A14" w:rsidR="00453023" w:rsidRPr="00D22CCD" w:rsidRDefault="007260E2" w:rsidP="00212271">
            <w:pPr>
              <w:spacing w:before="100" w:beforeAutospacing="1" w:after="0" w:line="240" w:lineRule="auto"/>
              <w:jc w:val="left"/>
              <w:rPr>
                <w:rFonts w:cs="Arial"/>
                <w:sz w:val="16"/>
                <w:szCs w:val="16"/>
                <w:lang w:eastAsia="en-US"/>
              </w:rPr>
            </w:pPr>
            <w:del w:id="2354" w:author="Gert Morlion" w:date="2024-08-26T14:03:00Z" w16du:dateUtc="2024-08-26T12:03:00Z">
              <w:r w:rsidRPr="00D22CCD" w:rsidDel="00753ED4">
                <w:rPr>
                  <w:rFonts w:cs="Arial"/>
                  <w:sz w:val="16"/>
                  <w:szCs w:val="16"/>
                  <w:lang w:eastAsia="en-US"/>
                </w:rPr>
                <w:delText> </w:delText>
              </w:r>
            </w:del>
          </w:p>
        </w:tc>
      </w:tr>
      <w:tr w:rsidR="00453023" w:rsidRPr="00D22CCD" w14:paraId="16F6EEBD"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1646F" w14:textId="73B60C4C" w:rsidR="00453023" w:rsidRPr="00D22CCD" w:rsidRDefault="007260E2" w:rsidP="00212271">
            <w:pPr>
              <w:spacing w:before="100" w:beforeAutospacing="1" w:after="0" w:line="240" w:lineRule="auto"/>
              <w:jc w:val="left"/>
              <w:rPr>
                <w:rFonts w:cs="Arial"/>
                <w:sz w:val="16"/>
                <w:szCs w:val="16"/>
                <w:lang w:eastAsia="en-US"/>
              </w:rPr>
            </w:pPr>
            <w:del w:id="2355" w:author="Gert Morlion" w:date="2024-08-26T14:03:00Z" w16du:dateUtc="2024-08-26T12:03:00Z">
              <w:r w:rsidRPr="00D22CCD" w:rsidDel="00753ED4">
                <w:rPr>
                  <w:rFonts w:cs="Arial"/>
                  <w:sz w:val="16"/>
                  <w:szCs w:val="16"/>
                  <w:lang w:eastAsia="en-US"/>
                </w:rPr>
                <w:delText>metadataLanguage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046E4FF" w14:textId="79740A24" w:rsidR="00453023" w:rsidRPr="00D22CCD" w:rsidRDefault="007260E2" w:rsidP="00212271">
            <w:pPr>
              <w:spacing w:before="100" w:beforeAutospacing="1" w:after="0" w:line="240" w:lineRule="auto"/>
              <w:jc w:val="center"/>
              <w:rPr>
                <w:rFonts w:cs="Arial"/>
                <w:sz w:val="16"/>
                <w:szCs w:val="16"/>
                <w:lang w:eastAsia="en-US"/>
              </w:rPr>
            </w:pPr>
            <w:del w:id="2356"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CBC8FA" w14:textId="42656176" w:rsidR="00453023" w:rsidRPr="00D22CCD" w:rsidRDefault="007260E2" w:rsidP="00753ED4">
            <w:pPr>
              <w:spacing w:before="100" w:beforeAutospacing="1" w:after="0" w:line="240" w:lineRule="auto"/>
              <w:jc w:val="center"/>
              <w:rPr>
                <w:rFonts w:cs="Arial"/>
                <w:sz w:val="16"/>
                <w:szCs w:val="16"/>
                <w:lang w:eastAsia="en-US"/>
              </w:rPr>
            </w:pPr>
            <w:del w:id="2357" w:author="Gert Morlion" w:date="2024-08-26T14:03:00Z" w16du:dateUtc="2024-08-26T12:03:00Z">
              <w:r w:rsidRPr="00D22CCD" w:rsidDel="00753ED4">
                <w:rPr>
                  <w:rFonts w:cs="Arial"/>
                  <w:sz w:val="16"/>
                  <w:szCs w:val="16"/>
                  <w:lang w:eastAsia="en-US"/>
                </w:rPr>
                <w:delText>English</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6E9FD75" w14:textId="60347E25" w:rsidR="00453023" w:rsidRPr="00D22CCD" w:rsidRDefault="007260E2" w:rsidP="00212271">
            <w:pPr>
              <w:spacing w:before="100" w:beforeAutospacing="1" w:after="0" w:line="240" w:lineRule="auto"/>
              <w:jc w:val="left"/>
              <w:rPr>
                <w:rFonts w:cs="Arial"/>
                <w:sz w:val="16"/>
                <w:szCs w:val="16"/>
                <w:lang w:eastAsia="en-US"/>
              </w:rPr>
            </w:pPr>
            <w:del w:id="2358"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9AD432D" w14:textId="4B5392D3" w:rsidR="00453023" w:rsidRPr="00D22CCD" w:rsidRDefault="007260E2" w:rsidP="3CCBF2F9">
            <w:pPr>
              <w:spacing w:before="100" w:beforeAutospacing="1" w:after="0" w:line="240" w:lineRule="auto"/>
              <w:jc w:val="left"/>
              <w:rPr>
                <w:rFonts w:cs="Arial"/>
                <w:sz w:val="16"/>
                <w:szCs w:val="16"/>
                <w:lang w:eastAsia="en-US"/>
              </w:rPr>
            </w:pPr>
            <w:del w:id="2359" w:author="Gert Morlion" w:date="2024-08-26T14:03:00Z" w16du:dateUtc="2024-08-26T12:03:00Z">
              <w:r w:rsidRPr="00D22CCD" w:rsidDel="00753ED4">
                <w:rPr>
                  <w:rFonts w:cs="Arial"/>
                  <w:sz w:val="16"/>
                  <w:szCs w:val="16"/>
                  <w:lang w:eastAsia="en-US"/>
                </w:rPr>
                <w:delText>All datasets conforming to S-401 PS must use English language</w:delText>
              </w:r>
            </w:del>
          </w:p>
        </w:tc>
      </w:tr>
      <w:tr w:rsidR="00453023" w:rsidRPr="00D22CCD" w14:paraId="0A47B6CB"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A3196E3" w14:textId="687B1455" w:rsidR="00453023" w:rsidRPr="00D22CCD" w:rsidRDefault="007260E2" w:rsidP="00212271">
            <w:pPr>
              <w:spacing w:before="100" w:beforeAutospacing="1" w:after="0" w:line="240" w:lineRule="auto"/>
              <w:jc w:val="left"/>
              <w:rPr>
                <w:rFonts w:cs="Arial"/>
                <w:sz w:val="16"/>
                <w:szCs w:val="16"/>
                <w:lang w:eastAsia="en-US"/>
              </w:rPr>
            </w:pPr>
            <w:del w:id="2360" w:author="Gert Morlion" w:date="2024-08-26T14:03:00Z" w16du:dateUtc="2024-08-26T12:03:00Z">
              <w:r w:rsidRPr="00D22CCD" w:rsidDel="00753ED4">
                <w:rPr>
                  <w:rFonts w:cs="Arial"/>
                  <w:sz w:val="16"/>
                  <w:szCs w:val="16"/>
                  <w:lang w:eastAsia="en-US"/>
                </w:rPr>
                <w:delText>exchangeCatalogueName</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B764E37" w14:textId="52D5A07F" w:rsidR="00453023" w:rsidRPr="00D22CCD" w:rsidRDefault="007260E2" w:rsidP="00212271">
            <w:pPr>
              <w:spacing w:before="100" w:beforeAutospacing="1" w:after="0" w:line="240" w:lineRule="auto"/>
              <w:jc w:val="center"/>
              <w:rPr>
                <w:rFonts w:cs="Arial"/>
                <w:sz w:val="16"/>
                <w:szCs w:val="16"/>
                <w:lang w:eastAsia="en-US"/>
              </w:rPr>
            </w:pPr>
            <w:del w:id="2361"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A38653" w14:textId="684C513E" w:rsidR="00453023" w:rsidRPr="00D22CCD" w:rsidRDefault="00212271" w:rsidP="00753ED4">
            <w:pPr>
              <w:spacing w:before="100" w:beforeAutospacing="1" w:after="0" w:line="240" w:lineRule="auto"/>
              <w:jc w:val="center"/>
              <w:rPr>
                <w:rFonts w:cs="Arial"/>
                <w:sz w:val="16"/>
                <w:szCs w:val="16"/>
                <w:lang w:eastAsia="en-US"/>
              </w:rPr>
            </w:pPr>
            <w:del w:id="2362" w:author="Gert Morlion" w:date="2024-08-26T14:03:00Z" w16du:dateUtc="2024-08-26T12:03:00Z">
              <w:r w:rsidRPr="00D22CCD" w:rsidDel="00753ED4">
                <w:rPr>
                  <w:rFonts w:cs="Arial"/>
                  <w:sz w:val="16"/>
                  <w:szCs w:val="16"/>
                  <w:lang w:val="en-AU"/>
                </w:rPr>
                <w:delText>CATALOG.XML</w:delText>
              </w:r>
            </w:del>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64D8D3" w14:textId="464BE2E5" w:rsidR="00453023" w:rsidRPr="00D22CCD" w:rsidRDefault="007260E2" w:rsidP="00212271">
            <w:pPr>
              <w:spacing w:before="100" w:beforeAutospacing="1" w:after="0" w:line="240" w:lineRule="auto"/>
              <w:jc w:val="left"/>
              <w:rPr>
                <w:rFonts w:cs="Arial"/>
                <w:sz w:val="16"/>
                <w:szCs w:val="16"/>
                <w:lang w:eastAsia="en-US"/>
              </w:rPr>
            </w:pPr>
            <w:del w:id="2363"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DED2C0" w14:textId="2A02BE51" w:rsidR="00453023" w:rsidRPr="00D22CCD" w:rsidRDefault="007260E2" w:rsidP="00212271">
            <w:pPr>
              <w:spacing w:before="100" w:beforeAutospacing="1" w:after="0" w:line="240" w:lineRule="auto"/>
              <w:jc w:val="left"/>
              <w:rPr>
                <w:rFonts w:cs="Arial"/>
                <w:sz w:val="16"/>
                <w:szCs w:val="16"/>
                <w:lang w:eastAsia="en-US"/>
              </w:rPr>
            </w:pPr>
            <w:del w:id="2364" w:author="Gert Morlion" w:date="2024-08-26T14:03:00Z" w16du:dateUtc="2024-08-26T12:03:00Z">
              <w:r w:rsidRPr="00D22CCD" w:rsidDel="00753ED4">
                <w:rPr>
                  <w:rFonts w:cs="Arial"/>
                  <w:sz w:val="16"/>
                  <w:szCs w:val="16"/>
                  <w:lang w:eastAsia="en-US"/>
                </w:rPr>
                <w:delText xml:space="preserve">Catalogue filename </w:delText>
              </w:r>
            </w:del>
          </w:p>
        </w:tc>
      </w:tr>
      <w:tr w:rsidR="00453023" w:rsidRPr="00D22CCD" w14:paraId="546DEF79"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C2F35" w14:textId="5B2F3F93" w:rsidR="00453023" w:rsidRPr="00D22CCD" w:rsidRDefault="007260E2" w:rsidP="00212271">
            <w:pPr>
              <w:spacing w:before="100" w:beforeAutospacing="1" w:after="0" w:line="240" w:lineRule="auto"/>
              <w:jc w:val="left"/>
              <w:rPr>
                <w:rFonts w:cs="Arial"/>
                <w:sz w:val="16"/>
                <w:szCs w:val="16"/>
                <w:lang w:eastAsia="en-US"/>
              </w:rPr>
            </w:pPr>
            <w:del w:id="2365" w:author="Gert Morlion" w:date="2024-08-26T14:03:00Z" w16du:dateUtc="2024-08-26T12:03:00Z">
              <w:r w:rsidRPr="00D22CCD" w:rsidDel="00753ED4">
                <w:rPr>
                  <w:rFonts w:cs="Arial"/>
                  <w:sz w:val="16"/>
                  <w:szCs w:val="16"/>
                  <w:lang w:eastAsia="en-US"/>
                </w:rPr>
                <w:delText>exchangeCatalogueDescription</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EBFD90" w14:textId="087A6988" w:rsidR="00453023" w:rsidRPr="00D22CCD" w:rsidRDefault="007260E2" w:rsidP="00212271">
            <w:pPr>
              <w:spacing w:before="100" w:beforeAutospacing="1" w:after="0" w:line="240" w:lineRule="auto"/>
              <w:jc w:val="center"/>
              <w:rPr>
                <w:rFonts w:cs="Arial"/>
                <w:sz w:val="16"/>
                <w:szCs w:val="16"/>
                <w:lang w:eastAsia="en-US"/>
              </w:rPr>
            </w:pPr>
            <w:del w:id="2366" w:author="Gert Morlion" w:date="2024-08-26T14:03:00Z" w16du:dateUtc="2024-08-26T12:03:00Z">
              <w:r w:rsidRPr="00D22CCD" w:rsidDel="00753ED4">
                <w:rPr>
                  <w:rFonts w:cs="Arial"/>
                  <w:sz w:val="16"/>
                  <w:szCs w:val="16"/>
                  <w:lang w:eastAsia="en-US"/>
                </w:rPr>
                <w:delText>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76B5A27"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C6E3FAC" w14:textId="6EBA9F33" w:rsidR="00453023" w:rsidRPr="00D22CCD" w:rsidRDefault="007260E2" w:rsidP="00212271">
            <w:pPr>
              <w:spacing w:before="100" w:beforeAutospacing="1" w:after="0" w:line="240" w:lineRule="auto"/>
              <w:jc w:val="left"/>
              <w:rPr>
                <w:rFonts w:cs="Arial"/>
                <w:sz w:val="16"/>
                <w:szCs w:val="16"/>
                <w:lang w:eastAsia="en-US"/>
              </w:rPr>
            </w:pPr>
            <w:del w:id="2367"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8D511E" w14:textId="7B365728" w:rsidR="00453023" w:rsidRPr="00D22CCD" w:rsidRDefault="007260E2" w:rsidP="3CCBF2F9">
            <w:pPr>
              <w:spacing w:before="100" w:beforeAutospacing="1" w:after="0" w:line="240" w:lineRule="auto"/>
              <w:jc w:val="left"/>
              <w:rPr>
                <w:rFonts w:cs="Arial"/>
                <w:sz w:val="16"/>
                <w:szCs w:val="16"/>
                <w:lang w:eastAsia="en-US"/>
              </w:rPr>
            </w:pPr>
            <w:del w:id="2368" w:author="Gert Morlion" w:date="2024-08-26T14:03:00Z" w16du:dateUtc="2024-08-26T12:03:00Z">
              <w:r w:rsidRPr="00D22CCD" w:rsidDel="00753ED4">
                <w:rPr>
                  <w:rFonts w:cs="Arial"/>
                  <w:sz w:val="16"/>
                  <w:szCs w:val="16"/>
                  <w:lang w:eastAsia="en-US"/>
                </w:rPr>
                <w:delText>Description of what the exchange catalogue contains</w:delText>
              </w:r>
              <w:r w:rsidR="00212271" w:rsidRPr="00D22CCD" w:rsidDel="00753ED4">
                <w:rPr>
                  <w:rFonts w:cs="Arial"/>
                  <w:sz w:val="16"/>
                  <w:szCs w:val="16"/>
                  <w:lang w:eastAsia="en-US"/>
                </w:rPr>
                <w:delText xml:space="preserve"> </w:delText>
              </w:r>
              <w:r w:rsidRPr="00D22CCD" w:rsidDel="00753ED4">
                <w:rPr>
                  <w:rFonts w:cs="Arial"/>
                  <w:sz w:val="16"/>
                  <w:szCs w:val="16"/>
                  <w:lang w:eastAsia="en-US"/>
                </w:rPr>
                <w:delText>NATIONAL LANGUAGE enabled</w:delText>
              </w:r>
            </w:del>
          </w:p>
        </w:tc>
      </w:tr>
      <w:tr w:rsidR="00453023" w:rsidRPr="00D22CCD" w14:paraId="1B94D6F4" w14:textId="77777777" w:rsidTr="00753ED4">
        <w:trPr>
          <w:trHeight w:val="20"/>
        </w:trPr>
        <w:tc>
          <w:tcPr>
            <w:tcW w:w="909"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888CD4D" w14:textId="270A5B0E" w:rsidR="00453023" w:rsidRPr="00D22CCD" w:rsidRDefault="007260E2" w:rsidP="00212271">
            <w:pPr>
              <w:spacing w:before="100" w:beforeAutospacing="1" w:after="0" w:line="240" w:lineRule="auto"/>
              <w:jc w:val="left"/>
              <w:rPr>
                <w:rFonts w:cs="Arial"/>
                <w:sz w:val="16"/>
                <w:szCs w:val="16"/>
                <w:lang w:eastAsia="en-US"/>
              </w:rPr>
            </w:pPr>
            <w:del w:id="2369" w:author="Gert Morlion" w:date="2024-08-26T14:03:00Z" w16du:dateUtc="2024-08-26T12:03:00Z">
              <w:r w:rsidRPr="00D22CCD" w:rsidDel="00753ED4">
                <w:rPr>
                  <w:rFonts w:cs="Arial"/>
                  <w:sz w:val="16"/>
                  <w:szCs w:val="16"/>
                  <w:lang w:eastAsia="en-US"/>
                </w:rPr>
                <w:delText>exchangeCatalogueComment</w:delText>
              </w:r>
            </w:del>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338BC5E" w14:textId="2E8E601F" w:rsidR="00453023" w:rsidRPr="00D22CCD" w:rsidRDefault="007260E2" w:rsidP="00212271">
            <w:pPr>
              <w:spacing w:before="100" w:beforeAutospacing="1" w:after="0" w:line="240" w:lineRule="auto"/>
              <w:jc w:val="center"/>
              <w:rPr>
                <w:rFonts w:cs="Arial"/>
                <w:sz w:val="16"/>
                <w:szCs w:val="16"/>
                <w:lang w:eastAsia="en-US"/>
              </w:rPr>
            </w:pPr>
            <w:del w:id="2370" w:author="Gert Morlion" w:date="2024-08-26T14:03:00Z" w16du:dateUtc="2024-08-26T12:03:00Z">
              <w:r w:rsidRPr="00D22CCD" w:rsidDel="00753ED4">
                <w:rPr>
                  <w:rFonts w:cs="Arial"/>
                  <w:sz w:val="16"/>
                  <w:szCs w:val="16"/>
                  <w:lang w:eastAsia="en-US"/>
                </w:rPr>
                <w:delText>0..1</w:delText>
              </w:r>
            </w:del>
          </w:p>
        </w:tc>
        <w:tc>
          <w:tcPr>
            <w:tcW w:w="297" w:type="pct"/>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9F413C" w14:textId="77777777" w:rsidR="00453023" w:rsidRPr="00D22CCD" w:rsidRDefault="00453023" w:rsidP="00753ED4">
            <w:pPr>
              <w:spacing w:before="100" w:beforeAutospacing="1" w:after="0" w:line="240" w:lineRule="auto"/>
              <w:jc w:val="center"/>
              <w:rPr>
                <w:rFonts w:cs="Arial"/>
                <w:sz w:val="16"/>
                <w:szCs w:val="16"/>
                <w:lang w:eastAsia="en-US"/>
              </w:rPr>
            </w:pPr>
          </w:p>
        </w:tc>
        <w:tc>
          <w:tcPr>
            <w:tcW w:w="99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2966187" w14:textId="672C6E3F" w:rsidR="00453023" w:rsidRPr="00D22CCD" w:rsidRDefault="007260E2" w:rsidP="00212271">
            <w:pPr>
              <w:spacing w:before="100" w:beforeAutospacing="1" w:after="0" w:line="240" w:lineRule="auto"/>
              <w:jc w:val="left"/>
              <w:rPr>
                <w:rFonts w:cs="Arial"/>
                <w:sz w:val="16"/>
                <w:szCs w:val="16"/>
                <w:lang w:eastAsia="en-US"/>
              </w:rPr>
            </w:pPr>
            <w:del w:id="2371" w:author="Gert Morlion" w:date="2024-08-26T14:03:00Z" w16du:dateUtc="2024-08-26T12:03:00Z">
              <w:r w:rsidRPr="00D22CCD" w:rsidDel="00753ED4">
                <w:rPr>
                  <w:rFonts w:cs="Arial"/>
                  <w:sz w:val="16"/>
                  <w:szCs w:val="16"/>
                  <w:lang w:eastAsia="en-US"/>
                </w:rPr>
                <w:delText>CharacterString</w:delText>
              </w:r>
            </w:del>
          </w:p>
        </w:tc>
        <w:tc>
          <w:tcPr>
            <w:tcW w:w="1270"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2863DE" w14:textId="222A4903" w:rsidR="00212271" w:rsidRPr="00D22CCD" w:rsidDel="00753ED4" w:rsidRDefault="007260E2" w:rsidP="00212271">
            <w:pPr>
              <w:pStyle w:val="Geenafstand"/>
              <w:jc w:val="left"/>
              <w:rPr>
                <w:del w:id="2372" w:author="Gert Morlion" w:date="2024-08-26T14:03:00Z" w16du:dateUtc="2024-08-26T12:03:00Z"/>
                <w:sz w:val="16"/>
                <w:szCs w:val="16"/>
                <w:lang w:eastAsia="en-US"/>
              </w:rPr>
            </w:pPr>
            <w:del w:id="2373" w:author="Gert Morlion" w:date="2024-08-26T14:03:00Z" w16du:dateUtc="2024-08-26T12:03:00Z">
              <w:r w:rsidRPr="00D22CCD" w:rsidDel="00753ED4">
                <w:rPr>
                  <w:sz w:val="16"/>
                  <w:szCs w:val="16"/>
                  <w:lang w:eastAsia="en-US"/>
                </w:rPr>
                <w:delText>Any additional Information</w:delText>
              </w:r>
            </w:del>
          </w:p>
          <w:p w14:paraId="3E8BFDCF" w14:textId="4B3FBC6D" w:rsidR="00453023" w:rsidRPr="00D22CCD" w:rsidRDefault="007260E2" w:rsidP="00212271">
            <w:pPr>
              <w:pStyle w:val="Geenafstand"/>
              <w:jc w:val="left"/>
              <w:rPr>
                <w:lang w:eastAsia="en-US"/>
              </w:rPr>
            </w:pPr>
            <w:del w:id="2374" w:author="Gert Morlion" w:date="2024-08-26T14:03:00Z" w16du:dateUtc="2024-08-26T12:03:00Z">
              <w:r w:rsidRPr="00D22CCD" w:rsidDel="00753ED4">
                <w:rPr>
                  <w:sz w:val="16"/>
                  <w:szCs w:val="16"/>
                  <w:lang w:eastAsia="en-US"/>
                </w:rPr>
                <w:delText>NATIONAL LANGUAGE enabled</w:delText>
              </w:r>
            </w:del>
          </w:p>
        </w:tc>
      </w:tr>
      <w:tr w:rsidR="00453023" w:rsidRPr="00D22CCD" w14:paraId="407C79D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806FF92" w14:textId="2661FB00" w:rsidR="00453023" w:rsidRPr="00D22CCD" w:rsidRDefault="007260E2" w:rsidP="00212271">
            <w:pPr>
              <w:spacing w:before="100" w:beforeAutospacing="1"/>
              <w:jc w:val="left"/>
              <w:rPr>
                <w:rFonts w:cs="Arial"/>
                <w:sz w:val="16"/>
                <w:szCs w:val="16"/>
              </w:rPr>
            </w:pPr>
            <w:del w:id="2375" w:author="Gert Morlion" w:date="2024-08-26T14:03:00Z" w16du:dateUtc="2024-08-26T12:03:00Z">
              <w:r w:rsidRPr="00D22CCD" w:rsidDel="00753ED4">
                <w:rPr>
                  <w:rFonts w:cs="Arial"/>
                  <w:sz w:val="16"/>
                  <w:szCs w:val="16"/>
                </w:rPr>
                <w:delText>compressionFlag</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7F874EF7" w14:textId="1C027C29" w:rsidR="00453023" w:rsidRPr="00D22CCD" w:rsidRDefault="007260E2" w:rsidP="00212271">
            <w:pPr>
              <w:spacing w:before="100" w:beforeAutospacing="1"/>
              <w:jc w:val="center"/>
              <w:rPr>
                <w:rFonts w:cs="Arial"/>
                <w:sz w:val="16"/>
                <w:szCs w:val="16"/>
              </w:rPr>
            </w:pPr>
            <w:del w:id="2376" w:author="Gert Morlion" w:date="2024-08-26T14:03:00Z" w16du:dateUtc="2024-08-26T12:03:00Z">
              <w:r w:rsidRPr="00D22CCD" w:rsidDel="00753ED4">
                <w:rPr>
                  <w:rFonts w:cs="Arial"/>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ED4C26" w14:textId="77777777" w:rsidR="00453023" w:rsidRPr="00D22CCD" w:rsidRDefault="00453023" w:rsidP="00753ED4">
            <w:pPr>
              <w:spacing w:before="100" w:beforeAutospacing="1"/>
              <w:jc w:val="center"/>
              <w:rPr>
                <w:rFonts w:cs="Arial"/>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E8F0F5F" w14:textId="58BB1431" w:rsidR="00453023" w:rsidRPr="00D22CCD" w:rsidRDefault="007260E2" w:rsidP="00212271">
            <w:pPr>
              <w:spacing w:before="100" w:beforeAutospacing="1"/>
              <w:jc w:val="left"/>
              <w:rPr>
                <w:rFonts w:cs="Arial"/>
                <w:sz w:val="16"/>
                <w:szCs w:val="16"/>
              </w:rPr>
            </w:pPr>
            <w:del w:id="2377" w:author="Gert Morlion" w:date="2024-08-26T14:03:00Z" w16du:dateUtc="2024-08-26T12:03:00Z">
              <w:r w:rsidRPr="00D22CCD" w:rsidDel="00753ED4">
                <w:rPr>
                  <w:rFonts w:cs="Arial"/>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14D6083" w14:textId="5354011A" w:rsidR="00453023" w:rsidRPr="00D22CCD" w:rsidRDefault="00212271" w:rsidP="3CCBF2F9">
            <w:pPr>
              <w:spacing w:before="100" w:beforeAutospacing="1"/>
              <w:jc w:val="left"/>
              <w:rPr>
                <w:rFonts w:cs="Arial"/>
                <w:sz w:val="16"/>
                <w:szCs w:val="16"/>
              </w:rPr>
            </w:pPr>
            <w:del w:id="2378" w:author="Gert Morlion" w:date="2024-08-26T14:03:00Z" w16du:dateUtc="2024-08-26T12:03:00Z">
              <w:r w:rsidRPr="00D22CCD" w:rsidDel="00753ED4">
                <w:rPr>
                  <w:rFonts w:cs="Arial"/>
                  <w:sz w:val="16"/>
                  <w:szCs w:val="16"/>
                </w:rPr>
                <w:delText>True or False</w:delText>
              </w:r>
            </w:del>
          </w:p>
        </w:tc>
      </w:tr>
      <w:tr w:rsidR="00453023" w:rsidRPr="00D22CCD" w14:paraId="566052B8"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5B6835" w14:textId="4E400AB1" w:rsidR="00453023" w:rsidRPr="00D22CCD" w:rsidRDefault="007260E2" w:rsidP="00212271">
            <w:pPr>
              <w:pStyle w:val="Geenafstand"/>
              <w:jc w:val="left"/>
              <w:rPr>
                <w:sz w:val="16"/>
                <w:szCs w:val="16"/>
              </w:rPr>
            </w:pPr>
            <w:del w:id="2379" w:author="Gert Morlion" w:date="2024-08-26T14:03:00Z" w16du:dateUtc="2024-08-26T12:03:00Z">
              <w:r w:rsidRPr="00D22CCD" w:rsidDel="00753ED4">
                <w:rPr>
                  <w:sz w:val="16"/>
                  <w:szCs w:val="16"/>
                </w:rPr>
                <w:delText>sourceMedia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07B95BBA" w14:textId="22D486B1" w:rsidR="00453023" w:rsidRPr="00D22CCD" w:rsidRDefault="007260E2" w:rsidP="00212271">
            <w:pPr>
              <w:pStyle w:val="Geenafstand"/>
              <w:jc w:val="center"/>
              <w:rPr>
                <w:sz w:val="16"/>
                <w:szCs w:val="16"/>
              </w:rPr>
            </w:pPr>
            <w:del w:id="2380" w:author="Gert Morlion" w:date="2024-08-26T14:03:00Z" w16du:dateUtc="2024-08-26T12: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0090F6"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9C62C83" w14:textId="133CE972" w:rsidR="00453023" w:rsidRPr="00D22CCD" w:rsidRDefault="00212271" w:rsidP="00212271">
            <w:pPr>
              <w:pStyle w:val="Geenafstand"/>
              <w:jc w:val="left"/>
              <w:rPr>
                <w:sz w:val="16"/>
                <w:szCs w:val="16"/>
              </w:rPr>
            </w:pPr>
            <w:del w:id="2381" w:author="Gert Morlion" w:date="2024-08-26T14:03:00Z" w16du:dateUtc="2024-08-26T12:03:00Z">
              <w:r w:rsidRPr="00D22CCD" w:rsidDel="00753ED4">
                <w:rPr>
                  <w:sz w:val="16"/>
                  <w:szCs w:val="16"/>
                </w:rPr>
                <w:delText>C</w:delText>
              </w:r>
              <w:r w:rsidR="007260E2" w:rsidRPr="00D22CCD" w:rsidDel="00753ED4">
                <w:rPr>
                  <w:sz w:val="16"/>
                  <w:szCs w:val="16"/>
                </w:rPr>
                <w:delText>haracterString</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2A67195" w14:textId="77777777" w:rsidR="00453023" w:rsidRPr="00D22CCD" w:rsidRDefault="00453023" w:rsidP="00212271">
            <w:pPr>
              <w:pStyle w:val="Geenafstand"/>
              <w:jc w:val="left"/>
              <w:rPr>
                <w:sz w:val="16"/>
                <w:szCs w:val="16"/>
              </w:rPr>
            </w:pPr>
          </w:p>
        </w:tc>
      </w:tr>
      <w:tr w:rsidR="00453023" w:rsidRPr="00D22CCD" w14:paraId="76AC3B6D"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5244C5" w14:textId="17238224" w:rsidR="00453023" w:rsidRPr="00D22CCD" w:rsidRDefault="007260E2" w:rsidP="00212271">
            <w:pPr>
              <w:pStyle w:val="Geenafstand"/>
              <w:jc w:val="left"/>
              <w:rPr>
                <w:sz w:val="16"/>
                <w:szCs w:val="16"/>
              </w:rPr>
            </w:pPr>
            <w:del w:id="2382" w:author="Gert Morlion" w:date="2024-08-26T14:03:00Z" w16du:dateUtc="2024-08-26T12:03:00Z">
              <w:r w:rsidRPr="00D22CCD" w:rsidDel="00753ED4">
                <w:rPr>
                  <w:sz w:val="16"/>
                  <w:szCs w:val="16"/>
                </w:rPr>
                <w:delText>replacedData</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172510F0" w14:textId="4DE9A31E" w:rsidR="00453023" w:rsidRPr="00D22CCD" w:rsidRDefault="007260E2" w:rsidP="00212271">
            <w:pPr>
              <w:pStyle w:val="Geenafstand"/>
              <w:jc w:val="center"/>
              <w:rPr>
                <w:sz w:val="16"/>
                <w:szCs w:val="16"/>
              </w:rPr>
            </w:pPr>
            <w:del w:id="2383" w:author="Gert Morlion" w:date="2024-08-26T14:03:00Z" w16du:dateUtc="2024-08-26T12:03:00Z">
              <w:r w:rsidRPr="00D22CCD" w:rsidDel="00753ED4">
                <w:rPr>
                  <w:sz w:val="16"/>
                  <w:szCs w:val="16"/>
                </w:rPr>
                <w:delText>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40772BA"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CC8EB24" w14:textId="286F38FA" w:rsidR="00453023" w:rsidRPr="00D22CCD" w:rsidRDefault="007260E2" w:rsidP="00212271">
            <w:pPr>
              <w:pStyle w:val="Geenafstand"/>
              <w:jc w:val="left"/>
              <w:rPr>
                <w:sz w:val="16"/>
                <w:szCs w:val="16"/>
              </w:rPr>
            </w:pPr>
            <w:del w:id="2384" w:author="Gert Morlion" w:date="2024-08-26T14:03:00Z" w16du:dateUtc="2024-08-26T12:03:00Z">
              <w:r w:rsidRPr="00D22CCD" w:rsidDel="00753ED4">
                <w:rPr>
                  <w:sz w:val="16"/>
                  <w:szCs w:val="16"/>
                </w:rPr>
                <w:delText>Boolean</w:delText>
              </w:r>
            </w:del>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F185F1" w14:textId="00C5342C" w:rsidR="00453023" w:rsidRPr="00D22CCD" w:rsidRDefault="007260E2" w:rsidP="00212271">
            <w:pPr>
              <w:pStyle w:val="Geenafstand"/>
              <w:jc w:val="left"/>
              <w:rPr>
                <w:sz w:val="16"/>
                <w:szCs w:val="16"/>
              </w:rPr>
            </w:pPr>
            <w:del w:id="2385" w:author="Gert Morlion" w:date="2024-08-26T14:03:00Z" w16du:dateUtc="2024-08-26T12:03:00Z">
              <w:r w:rsidRPr="00D22CCD" w:rsidDel="00753ED4">
                <w:rPr>
                  <w:sz w:val="16"/>
                  <w:szCs w:val="16"/>
                </w:rPr>
                <w:delText>If a data file is cancelled is it replaced by another data file</w:delText>
              </w:r>
            </w:del>
          </w:p>
        </w:tc>
      </w:tr>
      <w:tr w:rsidR="00453023" w:rsidRPr="00D22CCD" w14:paraId="053760E6"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870AC60" w14:textId="384FBC97" w:rsidR="00453023" w:rsidRPr="00D22CCD" w:rsidRDefault="007260E2" w:rsidP="00212271">
            <w:pPr>
              <w:pStyle w:val="Geenafstand"/>
              <w:jc w:val="left"/>
              <w:rPr>
                <w:sz w:val="16"/>
                <w:szCs w:val="16"/>
              </w:rPr>
            </w:pPr>
            <w:del w:id="2386" w:author="Gert Morlion" w:date="2024-08-26T14:03:00Z" w16du:dateUtc="2024-08-26T12:03:00Z">
              <w:r w:rsidRPr="00D22CCD" w:rsidDel="00753ED4">
                <w:rPr>
                  <w:sz w:val="16"/>
                  <w:szCs w:val="16"/>
                </w:rPr>
                <w:delText>dataReplacement</w:delText>
              </w:r>
            </w:del>
          </w:p>
        </w:tc>
        <w:tc>
          <w:tcPr>
            <w:tcW w:w="1534" w:type="pct"/>
            <w:tcBorders>
              <w:top w:val="single" w:sz="4" w:space="0" w:color="auto"/>
              <w:left w:val="nil"/>
              <w:bottom w:val="single" w:sz="4" w:space="0" w:color="auto"/>
              <w:right w:val="single" w:sz="4" w:space="0" w:color="auto"/>
            </w:tcBorders>
            <w:shd w:val="clear" w:color="auto" w:fill="auto"/>
            <w:tcMar>
              <w:top w:w="57" w:type="dxa"/>
              <w:left w:w="108" w:type="dxa"/>
              <w:bottom w:w="57" w:type="dxa"/>
              <w:right w:w="108" w:type="dxa"/>
            </w:tcMar>
          </w:tcPr>
          <w:p w14:paraId="2591A862" w14:textId="3E7C0EC7" w:rsidR="00453023" w:rsidRPr="00D22CCD" w:rsidRDefault="007260E2" w:rsidP="00212271">
            <w:pPr>
              <w:pStyle w:val="Geenafstand"/>
              <w:jc w:val="center"/>
              <w:rPr>
                <w:sz w:val="16"/>
                <w:szCs w:val="16"/>
              </w:rPr>
            </w:pPr>
            <w:del w:id="2387" w:author="Gert Morlion" w:date="2024-08-26T14:03:00Z" w16du:dateUtc="2024-08-26T12:03:00Z">
              <w:r w:rsidRPr="00D22CCD" w:rsidDel="00753ED4">
                <w:rPr>
                  <w:sz w:val="16"/>
                  <w:szCs w:val="16"/>
                </w:rPr>
                <w:delText>0..1</w:delText>
              </w:r>
            </w:del>
          </w:p>
        </w:tc>
        <w:tc>
          <w:tcPr>
            <w:tcW w:w="297" w:type="pct"/>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FF57258" w14:textId="77777777" w:rsidR="00453023" w:rsidRPr="00D22CCD" w:rsidRDefault="00453023"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308364" w14:textId="6CA2D96D" w:rsidR="00453023" w:rsidRPr="00D22CCD" w:rsidDel="00753ED4" w:rsidRDefault="00212271" w:rsidP="00212271">
            <w:pPr>
              <w:pStyle w:val="Geenafstand"/>
              <w:jc w:val="left"/>
              <w:rPr>
                <w:del w:id="2388" w:author="Gert Morlion" w:date="2024-08-26T14:03:00Z" w16du:dateUtc="2024-08-26T12:03:00Z"/>
                <w:sz w:val="16"/>
                <w:szCs w:val="16"/>
              </w:rPr>
            </w:pPr>
            <w:del w:id="2389" w:author="Gert Morlion" w:date="2024-08-26T14:03:00Z" w16du:dateUtc="2024-08-26T12:03:00Z">
              <w:r w:rsidRPr="00D22CCD" w:rsidDel="00753ED4">
                <w:rPr>
                  <w:sz w:val="16"/>
                  <w:szCs w:val="16"/>
                </w:rPr>
                <w:delText>C</w:delText>
              </w:r>
              <w:r w:rsidR="007260E2" w:rsidRPr="00D22CCD" w:rsidDel="00753ED4">
                <w:rPr>
                  <w:sz w:val="16"/>
                  <w:szCs w:val="16"/>
                </w:rPr>
                <w:delText>haracterString</w:delText>
              </w:r>
            </w:del>
          </w:p>
          <w:p w14:paraId="6E2D82F8" w14:textId="77777777" w:rsidR="00453023" w:rsidRPr="00D22CCD" w:rsidRDefault="00453023" w:rsidP="00212271">
            <w:pPr>
              <w:pStyle w:val="Geenafstand"/>
              <w:jc w:val="left"/>
              <w:rPr>
                <w:sz w:val="16"/>
                <w:szCs w:val="16"/>
              </w:rPr>
            </w:pPr>
          </w:p>
        </w:tc>
        <w:tc>
          <w:tcPr>
            <w:tcW w:w="1270"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0656A8" w14:textId="48445EC4" w:rsidR="00453023" w:rsidRPr="00D22CCD" w:rsidRDefault="007260E2" w:rsidP="00212271">
            <w:pPr>
              <w:pStyle w:val="Geenafstand"/>
              <w:jc w:val="left"/>
              <w:rPr>
                <w:sz w:val="16"/>
                <w:szCs w:val="16"/>
              </w:rPr>
            </w:pPr>
            <w:del w:id="2390" w:author="Gert Morlion" w:date="2024-08-26T14:03:00Z" w16du:dateUtc="2024-08-26T12:03:00Z">
              <w:r w:rsidRPr="00D22CCD" w:rsidDel="00753ED4">
                <w:rPr>
                  <w:sz w:val="16"/>
                  <w:szCs w:val="16"/>
                </w:rPr>
                <w:delText>Dataset name</w:delText>
              </w:r>
            </w:del>
          </w:p>
        </w:tc>
      </w:tr>
      <w:tr w:rsidR="00212271" w:rsidRPr="00D22CCD" w14:paraId="6259ABCA"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88D0051" w14:textId="655D6742" w:rsidR="00212271" w:rsidRPr="00D22CCD" w:rsidRDefault="00212271" w:rsidP="00212271">
            <w:pPr>
              <w:pStyle w:val="Geenafstand"/>
              <w:rPr>
                <w:sz w:val="16"/>
                <w:szCs w:val="16"/>
              </w:rPr>
            </w:pPr>
            <w:del w:id="2391" w:author="Gert Morlion" w:date="2024-08-26T14:03:00Z" w16du:dateUtc="2024-08-26T12:03:00Z">
              <w:r w:rsidRPr="00D22CCD" w:rsidDel="00753ED4">
                <w:rPr>
                  <w:sz w:val="16"/>
                  <w:szCs w:val="16"/>
                </w:rPr>
                <w:delText>datasetDiscoveryMetadata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51F613" w14:textId="0FCA77AA" w:rsidR="00212271" w:rsidRPr="00D22CCD" w:rsidRDefault="00212271" w:rsidP="00212271">
            <w:pPr>
              <w:pStyle w:val="Geenafstand"/>
              <w:rPr>
                <w:sz w:val="16"/>
                <w:szCs w:val="16"/>
              </w:rPr>
            </w:pPr>
            <w:del w:id="2392"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759F7CB"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4183E5C3" w14:textId="6602AD97" w:rsidR="00212271" w:rsidRPr="00D22CCD" w:rsidRDefault="00212271" w:rsidP="00212271">
            <w:pPr>
              <w:pStyle w:val="Geenafstand"/>
              <w:rPr>
                <w:sz w:val="16"/>
                <w:szCs w:val="16"/>
              </w:rPr>
            </w:pPr>
            <w:del w:id="2393" w:author="Gert Morlion" w:date="2024-08-26T14:03:00Z" w16du:dateUtc="2024-08-26T12:03:00Z">
              <w:r w:rsidRPr="00D22CCD" w:rsidDel="00753ED4">
                <w:rPr>
                  <w:sz w:val="16"/>
                  <w:szCs w:val="16"/>
                </w:rPr>
                <w:delText>Aggregation S100_DatasetDiscoveryMetadata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7C123A76" w14:textId="77777777" w:rsidR="00212271" w:rsidRPr="00D22CCD" w:rsidRDefault="00212271" w:rsidP="00212271">
            <w:pPr>
              <w:pStyle w:val="Geenafstand"/>
              <w:rPr>
                <w:sz w:val="16"/>
                <w:szCs w:val="16"/>
              </w:rPr>
            </w:pPr>
          </w:p>
        </w:tc>
      </w:tr>
      <w:tr w:rsidR="00212271" w:rsidRPr="00D22CCD" w14:paraId="17309A0C"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5204604" w14:textId="34F81EC5" w:rsidR="00212271" w:rsidRPr="00D22CCD" w:rsidRDefault="00212271" w:rsidP="00212271">
            <w:pPr>
              <w:pStyle w:val="Geenafstand"/>
              <w:rPr>
                <w:sz w:val="16"/>
                <w:szCs w:val="16"/>
              </w:rPr>
            </w:pPr>
            <w:del w:id="2394" w:author="Gert Morlion" w:date="2024-08-26T14:03:00Z" w16du:dateUtc="2024-08-26T12:03:00Z">
              <w:r w:rsidRPr="00D22CCD" w:rsidDel="00753ED4">
                <w:rPr>
                  <w:sz w:val="16"/>
                  <w:szCs w:val="16"/>
                </w:rPr>
                <w:delText>--</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622AD4ED" w14:textId="65DB9BE2" w:rsidR="00212271" w:rsidRPr="00D22CCD" w:rsidRDefault="00212271" w:rsidP="00212271">
            <w:pPr>
              <w:pStyle w:val="Geenafstand"/>
              <w:rPr>
                <w:sz w:val="16"/>
                <w:szCs w:val="16"/>
              </w:rPr>
            </w:pPr>
            <w:del w:id="2395"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20378142"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C668FCE" w14:textId="59031223" w:rsidR="00212271" w:rsidRPr="00D22CCD" w:rsidRDefault="00212271" w:rsidP="00212271">
            <w:pPr>
              <w:pStyle w:val="Geenafstand"/>
              <w:rPr>
                <w:sz w:val="16"/>
                <w:szCs w:val="16"/>
              </w:rPr>
            </w:pPr>
            <w:del w:id="2396" w:author="Gert Morlion" w:date="2024-08-26T14:03:00Z" w16du:dateUtc="2024-08-26T12:03:00Z">
              <w:r w:rsidRPr="00D22CCD" w:rsidDel="00753ED4">
                <w:rPr>
                  <w:sz w:val="16"/>
                  <w:szCs w:val="16"/>
                </w:rPr>
                <w:delText>Aggregation S100_CatalogueMetadata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55A7889C" w14:textId="39504F68" w:rsidR="00212271" w:rsidRPr="00D22CCD" w:rsidRDefault="00212271" w:rsidP="00212271">
            <w:pPr>
              <w:pStyle w:val="Geenafstand"/>
              <w:rPr>
                <w:sz w:val="16"/>
                <w:szCs w:val="16"/>
              </w:rPr>
            </w:pPr>
            <w:del w:id="2397" w:author="Gert Morlion" w:date="2024-08-26T14:03:00Z" w16du:dateUtc="2024-08-26T12:03:00Z">
              <w:r w:rsidRPr="00D22CCD" w:rsidDel="00753ED4">
                <w:rPr>
                  <w:sz w:val="16"/>
                  <w:szCs w:val="16"/>
                </w:rPr>
                <w:delText>Metadata for the feature, portrayal, and interoperability catalogues, if any</w:delText>
              </w:r>
            </w:del>
          </w:p>
        </w:tc>
      </w:tr>
      <w:tr w:rsidR="00212271" w:rsidRPr="00D22CCD" w14:paraId="71838595" w14:textId="77777777" w:rsidTr="00753ED4">
        <w:trPr>
          <w:trHeight w:val="20"/>
        </w:trPr>
        <w:tc>
          <w:tcPr>
            <w:tcW w:w="909"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3E927BE0" w14:textId="41E046C9" w:rsidR="00212271" w:rsidRPr="00D22CCD" w:rsidRDefault="00212271" w:rsidP="00212271">
            <w:pPr>
              <w:pStyle w:val="Geenafstand"/>
              <w:rPr>
                <w:sz w:val="16"/>
                <w:szCs w:val="16"/>
              </w:rPr>
            </w:pPr>
            <w:del w:id="2398" w:author="Gert Morlion" w:date="2024-08-26T14:03:00Z" w16du:dateUtc="2024-08-26T12:03:00Z">
              <w:r w:rsidRPr="00D22CCD" w:rsidDel="00753ED4">
                <w:rPr>
                  <w:sz w:val="16"/>
                  <w:szCs w:val="16"/>
                </w:rPr>
                <w:delText>supportFileDiscoveryMetadata</w:delText>
              </w:r>
            </w:del>
          </w:p>
        </w:tc>
        <w:tc>
          <w:tcPr>
            <w:tcW w:w="1534" w:type="pct"/>
            <w:tcBorders>
              <w:top w:val="single" w:sz="4" w:space="0" w:color="auto"/>
              <w:left w:val="nil"/>
              <w:bottom w:val="single" w:sz="4" w:space="0" w:color="auto"/>
              <w:right w:val="single" w:sz="4" w:space="0" w:color="auto"/>
            </w:tcBorders>
            <w:shd w:val="clear" w:color="auto" w:fill="FFFFFF"/>
            <w:tcMar>
              <w:top w:w="57" w:type="dxa"/>
              <w:left w:w="108" w:type="dxa"/>
              <w:bottom w:w="57" w:type="dxa"/>
              <w:right w:w="108" w:type="dxa"/>
            </w:tcMar>
          </w:tcPr>
          <w:p w14:paraId="14A71F16" w14:textId="67F87653" w:rsidR="00212271" w:rsidRPr="00D22CCD" w:rsidRDefault="00212271" w:rsidP="00212271">
            <w:pPr>
              <w:pStyle w:val="Geenafstand"/>
              <w:rPr>
                <w:sz w:val="16"/>
                <w:szCs w:val="16"/>
              </w:rPr>
            </w:pPr>
            <w:del w:id="2399" w:author="Gert Morlion" w:date="2024-08-26T14:03:00Z" w16du:dateUtc="2024-08-26T12:03:00Z">
              <w:r w:rsidRPr="00D22CCD" w:rsidDel="00753ED4">
                <w:rPr>
                  <w:sz w:val="16"/>
                  <w:szCs w:val="16"/>
                </w:rPr>
                <w:delText>0..*</w:delText>
              </w:r>
            </w:del>
          </w:p>
        </w:tc>
        <w:tc>
          <w:tcPr>
            <w:tcW w:w="297" w:type="pct"/>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tcPr>
          <w:p w14:paraId="6A60593E" w14:textId="77777777" w:rsidR="00212271" w:rsidRPr="00D22CCD" w:rsidRDefault="00212271" w:rsidP="00753ED4">
            <w:pPr>
              <w:pStyle w:val="Geenafstand"/>
              <w:jc w:val="center"/>
              <w:rPr>
                <w:sz w:val="16"/>
                <w:szCs w:val="16"/>
              </w:rPr>
            </w:pPr>
          </w:p>
        </w:tc>
        <w:tc>
          <w:tcPr>
            <w:tcW w:w="990" w:type="pct"/>
            <w:tcBorders>
              <w:top w:val="single" w:sz="4" w:space="0" w:color="auto"/>
              <w:left w:val="single" w:sz="4" w:space="0" w:color="auto"/>
              <w:bottom w:val="single" w:sz="4" w:space="0" w:color="auto"/>
              <w:right w:val="single" w:sz="8" w:space="0" w:color="000000"/>
            </w:tcBorders>
            <w:shd w:val="clear" w:color="auto" w:fill="FFFFFF"/>
            <w:tcMar>
              <w:top w:w="0" w:type="dxa"/>
              <w:left w:w="108" w:type="dxa"/>
              <w:bottom w:w="0" w:type="dxa"/>
              <w:right w:w="108" w:type="dxa"/>
            </w:tcMar>
          </w:tcPr>
          <w:p w14:paraId="0D4C9FF4" w14:textId="2DC13419" w:rsidR="00212271" w:rsidRPr="00D22CCD" w:rsidRDefault="00212271" w:rsidP="00212271">
            <w:pPr>
              <w:pStyle w:val="Geenafstand"/>
              <w:rPr>
                <w:sz w:val="16"/>
                <w:szCs w:val="16"/>
              </w:rPr>
            </w:pPr>
            <w:del w:id="2400" w:author="Gert Morlion" w:date="2024-08-26T14:03:00Z" w16du:dateUtc="2024-08-26T12:03:00Z">
              <w:r w:rsidRPr="00D22CCD" w:rsidDel="00753ED4">
                <w:rPr>
                  <w:sz w:val="16"/>
                  <w:szCs w:val="16"/>
                </w:rPr>
                <w:delText>Aggregation S100_SupportFileDiscoveryMetadata</w:delText>
              </w:r>
            </w:del>
          </w:p>
        </w:tc>
        <w:tc>
          <w:tcPr>
            <w:tcW w:w="1270" w:type="pct"/>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tcPr>
          <w:p w14:paraId="4FA113DB" w14:textId="77777777" w:rsidR="00212271" w:rsidRPr="00D22CCD" w:rsidRDefault="00212271" w:rsidP="00212271">
            <w:pPr>
              <w:pStyle w:val="Geenafstand"/>
              <w:rPr>
                <w:sz w:val="16"/>
                <w:szCs w:val="16"/>
              </w:rPr>
            </w:pPr>
          </w:p>
        </w:tc>
      </w:tr>
    </w:tbl>
    <w:p w14:paraId="5DA89AD7" w14:textId="77777777" w:rsidR="00453023" w:rsidRPr="00D22CCD" w:rsidRDefault="00453023"/>
    <w:p w14:paraId="284911BC" w14:textId="77777777" w:rsidR="00453023" w:rsidRPr="00D22CCD" w:rsidRDefault="007260E2">
      <w:pPr>
        <w:pStyle w:val="Kop4"/>
      </w:pPr>
      <w:r w:rsidRPr="00D22CCD">
        <w:lastRenderedPageBreak/>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5DC5B618" w14:textId="77777777" w:rsidTr="3CCBF2F9">
        <w:trPr>
          <w:trHeight w:val="469"/>
        </w:trPr>
        <w:tc>
          <w:tcPr>
            <w:tcW w:w="1080" w:type="dxa"/>
            <w:vAlign w:val="center"/>
          </w:tcPr>
          <w:p w14:paraId="0F347A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6B445334"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S100_CatalogueIdentifier</w:t>
            </w:r>
          </w:p>
        </w:tc>
        <w:tc>
          <w:tcPr>
            <w:tcW w:w="3420" w:type="dxa"/>
            <w:vAlign w:val="center"/>
          </w:tcPr>
          <w:p w14:paraId="3738E86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An exchange catalogue contains the discovery metadata about the exchange datasets and support files</w:t>
            </w:r>
          </w:p>
        </w:tc>
        <w:tc>
          <w:tcPr>
            <w:tcW w:w="804" w:type="dxa"/>
          </w:tcPr>
          <w:p w14:paraId="1D39853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w:t>
            </w:r>
          </w:p>
        </w:tc>
        <w:tc>
          <w:tcPr>
            <w:tcW w:w="2436" w:type="dxa"/>
            <w:vAlign w:val="center"/>
          </w:tcPr>
          <w:p w14:paraId="42B8BD90"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44D1FB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BE52D5" w14:paraId="51B199BA" w14:textId="77777777" w:rsidTr="3CCBF2F9">
        <w:trPr>
          <w:trHeight w:val="307"/>
        </w:trPr>
        <w:tc>
          <w:tcPr>
            <w:tcW w:w="1080" w:type="dxa"/>
          </w:tcPr>
          <w:p w14:paraId="04E7AD09"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6E5DE7A"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identifier</w:t>
            </w:r>
          </w:p>
        </w:tc>
        <w:tc>
          <w:tcPr>
            <w:tcW w:w="3420" w:type="dxa"/>
          </w:tcPr>
          <w:p w14:paraId="7B94CE9A" w14:textId="77777777" w:rsidR="00453023" w:rsidRPr="00D22CCD" w:rsidRDefault="007260E2" w:rsidP="00212271">
            <w:pPr>
              <w:suppressAutoHyphens/>
              <w:snapToGrid w:val="0"/>
              <w:spacing w:after="0" w:line="240" w:lineRule="auto"/>
              <w:jc w:val="left"/>
              <w:rPr>
                <w:sz w:val="16"/>
                <w:szCs w:val="16"/>
                <w:lang w:val="fr-MC" w:eastAsia="ar-SA"/>
              </w:rPr>
            </w:pPr>
            <w:proofErr w:type="spellStart"/>
            <w:r w:rsidRPr="00D22CCD">
              <w:rPr>
                <w:sz w:val="16"/>
                <w:szCs w:val="16"/>
                <w:lang w:val="fr-MC" w:eastAsia="ar-SA"/>
              </w:rPr>
              <w:t>Uniquely</w:t>
            </w:r>
            <w:proofErr w:type="spellEnd"/>
            <w:r w:rsidRPr="00D22CCD">
              <w:rPr>
                <w:sz w:val="16"/>
                <w:szCs w:val="16"/>
                <w:lang w:val="fr-MC" w:eastAsia="ar-SA"/>
              </w:rPr>
              <w:t xml:space="preserve"> identifies </w:t>
            </w:r>
            <w:proofErr w:type="spellStart"/>
            <w:r w:rsidRPr="00D22CCD">
              <w:rPr>
                <w:sz w:val="16"/>
                <w:szCs w:val="16"/>
                <w:lang w:val="fr-MC" w:eastAsia="ar-SA"/>
              </w:rPr>
              <w:t>this</w:t>
            </w:r>
            <w:proofErr w:type="spellEnd"/>
            <w:r w:rsidRPr="00D22CCD">
              <w:rPr>
                <w:sz w:val="16"/>
                <w:szCs w:val="16"/>
                <w:lang w:val="fr-MC" w:eastAsia="ar-SA"/>
              </w:rPr>
              <w:t xml:space="preserve"> exchange catalogue</w:t>
            </w:r>
          </w:p>
        </w:tc>
        <w:tc>
          <w:tcPr>
            <w:tcW w:w="804" w:type="dxa"/>
          </w:tcPr>
          <w:p w14:paraId="16C6D372"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4AA8CA9" w14:textId="77777777" w:rsidR="00453023" w:rsidRPr="00D22CCD" w:rsidRDefault="007260E2" w:rsidP="00212271">
            <w:pPr>
              <w:suppressAutoHyphens/>
              <w:snapToGrid w:val="0"/>
              <w:spacing w:after="0" w:line="240" w:lineRule="auto"/>
              <w:jc w:val="left"/>
              <w:rPr>
                <w:sz w:val="16"/>
                <w:szCs w:val="16"/>
                <w:lang w:eastAsia="ar-SA"/>
              </w:rPr>
            </w:pPr>
            <w:proofErr w:type="spellStart"/>
            <w:r w:rsidRPr="00D22CCD">
              <w:rPr>
                <w:sz w:val="16"/>
                <w:szCs w:val="16"/>
                <w:lang w:eastAsia="ar-SA"/>
              </w:rPr>
              <w:t>CharacterString</w:t>
            </w:r>
            <w:proofErr w:type="spellEnd"/>
          </w:p>
        </w:tc>
        <w:tc>
          <w:tcPr>
            <w:tcW w:w="3060" w:type="dxa"/>
          </w:tcPr>
          <w:p w14:paraId="7DE31DD6" w14:textId="77777777" w:rsidR="00453023" w:rsidRPr="00D22CCD" w:rsidRDefault="007260E2" w:rsidP="3CCBF2F9">
            <w:pPr>
              <w:spacing w:before="100" w:beforeAutospacing="1" w:after="0" w:line="240" w:lineRule="auto"/>
              <w:jc w:val="left"/>
              <w:rPr>
                <w:rFonts w:cs="Arial"/>
                <w:sz w:val="16"/>
                <w:szCs w:val="16"/>
                <w:lang w:eastAsia="en-US"/>
              </w:rPr>
            </w:pPr>
            <w:r w:rsidRPr="00D22CCD">
              <w:rPr>
                <w:rFonts w:cs="Arial"/>
                <w:sz w:val="16"/>
                <w:szCs w:val="16"/>
                <w:lang w:eastAsia="en-US"/>
              </w:rPr>
              <w:t>The file name must be unique.  Each file name must have a MD prefix added to the S-401 file name.</w:t>
            </w:r>
          </w:p>
          <w:p w14:paraId="0CFC90E8" w14:textId="77777777" w:rsidR="00453023" w:rsidRPr="00D22CCD" w:rsidRDefault="00453023" w:rsidP="00212271">
            <w:pPr>
              <w:spacing w:before="100" w:beforeAutospacing="1" w:after="0" w:line="240" w:lineRule="auto"/>
              <w:jc w:val="left"/>
              <w:rPr>
                <w:rFonts w:cs="Arial"/>
                <w:sz w:val="16"/>
                <w:szCs w:val="16"/>
                <w:lang w:eastAsia="en-US"/>
              </w:rPr>
            </w:pPr>
          </w:p>
          <w:p w14:paraId="504FD8FD"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Dataset:</w:t>
            </w:r>
          </w:p>
          <w:p w14:paraId="22445168"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GB45678.000</w:t>
            </w:r>
          </w:p>
          <w:p w14:paraId="31F3C10C"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6F41C10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MD_GB45678_000.xml</w:t>
            </w:r>
          </w:p>
          <w:p w14:paraId="4896F0F3" w14:textId="77777777" w:rsidR="00453023" w:rsidRPr="00BE52D5" w:rsidRDefault="00453023" w:rsidP="00212271">
            <w:pPr>
              <w:tabs>
                <w:tab w:val="left" w:pos="1695"/>
              </w:tabs>
              <w:spacing w:after="0" w:line="240" w:lineRule="auto"/>
              <w:jc w:val="left"/>
              <w:rPr>
                <w:rFonts w:cs="Arial"/>
                <w:sz w:val="16"/>
                <w:szCs w:val="16"/>
                <w:lang w:val="sv-SE"/>
              </w:rPr>
            </w:pPr>
          </w:p>
          <w:p w14:paraId="61A67829"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Update 1:</w:t>
            </w:r>
          </w:p>
          <w:p w14:paraId="4A5CAD9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GB45678.001</w:t>
            </w:r>
          </w:p>
          <w:p w14:paraId="607C3486"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Metadata:</w:t>
            </w:r>
          </w:p>
          <w:p w14:paraId="17F7DB23" w14:textId="77777777" w:rsidR="00453023" w:rsidRPr="00BE52D5" w:rsidRDefault="007260E2" w:rsidP="00212271">
            <w:pPr>
              <w:tabs>
                <w:tab w:val="left" w:pos="1695"/>
              </w:tabs>
              <w:spacing w:after="0" w:line="240" w:lineRule="auto"/>
              <w:jc w:val="left"/>
              <w:rPr>
                <w:rFonts w:cs="Arial"/>
                <w:sz w:val="16"/>
                <w:szCs w:val="16"/>
                <w:lang w:val="sv-SE"/>
              </w:rPr>
            </w:pPr>
            <w:r w:rsidRPr="00BE52D5">
              <w:rPr>
                <w:rFonts w:cs="Arial"/>
                <w:sz w:val="16"/>
                <w:szCs w:val="16"/>
                <w:lang w:val="sv-SE"/>
              </w:rPr>
              <w:t>MD_GB45678_001.xml</w:t>
            </w:r>
          </w:p>
          <w:p w14:paraId="1A9E9B1E" w14:textId="77777777" w:rsidR="00453023" w:rsidRPr="00BE52D5" w:rsidRDefault="00453023" w:rsidP="00212271">
            <w:pPr>
              <w:suppressAutoHyphens/>
              <w:snapToGrid w:val="0"/>
              <w:spacing w:after="0" w:line="240" w:lineRule="auto"/>
              <w:jc w:val="left"/>
              <w:rPr>
                <w:sz w:val="16"/>
                <w:szCs w:val="16"/>
                <w:lang w:val="sv-SE" w:eastAsia="ar-SA"/>
              </w:rPr>
            </w:pPr>
          </w:p>
        </w:tc>
      </w:tr>
      <w:tr w:rsidR="00453023" w:rsidRPr="00D22CCD" w14:paraId="20E5AC63" w14:textId="77777777" w:rsidTr="3CCBF2F9">
        <w:trPr>
          <w:trHeight w:val="322"/>
        </w:trPr>
        <w:tc>
          <w:tcPr>
            <w:tcW w:w="1080" w:type="dxa"/>
          </w:tcPr>
          <w:p w14:paraId="25634785" w14:textId="043EF4D2" w:rsidR="00453023" w:rsidRPr="00D22CCD" w:rsidRDefault="007260E2" w:rsidP="00212271">
            <w:pPr>
              <w:suppressAutoHyphens/>
              <w:snapToGrid w:val="0"/>
              <w:spacing w:after="0" w:line="240" w:lineRule="auto"/>
              <w:jc w:val="left"/>
              <w:rPr>
                <w:sz w:val="16"/>
                <w:szCs w:val="16"/>
                <w:lang w:eastAsia="ar-SA"/>
              </w:rPr>
            </w:pPr>
            <w:del w:id="2401" w:author="Gert Morlion" w:date="2024-08-26T14:05:00Z" w16du:dateUtc="2024-08-26T12:05:00Z">
              <w:r w:rsidRPr="00D22CCD" w:rsidDel="00753ED4">
                <w:rPr>
                  <w:sz w:val="16"/>
                  <w:szCs w:val="16"/>
                  <w:lang w:eastAsia="ar-SA"/>
                </w:rPr>
                <w:delText>Attribute</w:delText>
              </w:r>
            </w:del>
          </w:p>
        </w:tc>
        <w:tc>
          <w:tcPr>
            <w:tcW w:w="3060" w:type="dxa"/>
          </w:tcPr>
          <w:p w14:paraId="6CBB6FB6" w14:textId="79A684BB" w:rsidR="00453023" w:rsidRPr="00D22CCD" w:rsidRDefault="007260E2" w:rsidP="00212271">
            <w:pPr>
              <w:suppressAutoHyphens/>
              <w:snapToGrid w:val="0"/>
              <w:spacing w:after="0" w:line="240" w:lineRule="auto"/>
              <w:jc w:val="left"/>
              <w:rPr>
                <w:sz w:val="16"/>
                <w:szCs w:val="16"/>
                <w:lang w:eastAsia="ar-SA"/>
              </w:rPr>
            </w:pPr>
            <w:del w:id="2402" w:author="Gert Morlion" w:date="2024-08-26T14:05:00Z" w16du:dateUtc="2024-08-26T12:05:00Z">
              <w:r w:rsidRPr="00D22CCD" w:rsidDel="00753ED4">
                <w:rPr>
                  <w:sz w:val="16"/>
                  <w:szCs w:val="16"/>
                  <w:lang w:eastAsia="ar-SA"/>
                </w:rPr>
                <w:delText>editionNumber</w:delText>
              </w:r>
            </w:del>
          </w:p>
        </w:tc>
        <w:tc>
          <w:tcPr>
            <w:tcW w:w="3420" w:type="dxa"/>
          </w:tcPr>
          <w:p w14:paraId="6DB9945F" w14:textId="5C1701A2" w:rsidR="00453023" w:rsidRPr="00D22CCD" w:rsidRDefault="007260E2" w:rsidP="00212271">
            <w:pPr>
              <w:suppressAutoHyphens/>
              <w:snapToGrid w:val="0"/>
              <w:spacing w:after="0" w:line="240" w:lineRule="auto"/>
              <w:jc w:val="left"/>
              <w:rPr>
                <w:sz w:val="16"/>
                <w:szCs w:val="16"/>
                <w:lang w:eastAsia="ar-SA"/>
              </w:rPr>
            </w:pPr>
            <w:del w:id="2403" w:author="Gert Morlion" w:date="2024-08-26T14:05:00Z" w16du:dateUtc="2024-08-26T12:05:00Z">
              <w:r w:rsidRPr="00D22CCD" w:rsidDel="00753ED4">
                <w:rPr>
                  <w:sz w:val="16"/>
                  <w:szCs w:val="16"/>
                  <w:lang w:eastAsia="ar-SA"/>
                </w:rPr>
                <w:delText>The edition number of this exchange catalogue</w:delText>
              </w:r>
            </w:del>
          </w:p>
        </w:tc>
        <w:tc>
          <w:tcPr>
            <w:tcW w:w="804" w:type="dxa"/>
          </w:tcPr>
          <w:p w14:paraId="037DF913" w14:textId="2FBF61C8" w:rsidR="00453023" w:rsidRPr="00D22CCD" w:rsidRDefault="007260E2" w:rsidP="00212271">
            <w:pPr>
              <w:suppressAutoHyphens/>
              <w:snapToGrid w:val="0"/>
              <w:spacing w:after="0" w:line="240" w:lineRule="auto"/>
              <w:jc w:val="center"/>
              <w:rPr>
                <w:sz w:val="16"/>
                <w:szCs w:val="16"/>
                <w:lang w:eastAsia="ar-SA"/>
              </w:rPr>
            </w:pPr>
            <w:del w:id="2404" w:author="Gert Morlion" w:date="2024-08-26T14:05:00Z" w16du:dateUtc="2024-08-26T12:05:00Z">
              <w:r w:rsidRPr="00D22CCD" w:rsidDel="00753ED4">
                <w:rPr>
                  <w:sz w:val="16"/>
                  <w:szCs w:val="16"/>
                  <w:lang w:eastAsia="ar-SA"/>
                </w:rPr>
                <w:delText>1</w:delText>
              </w:r>
            </w:del>
          </w:p>
        </w:tc>
        <w:tc>
          <w:tcPr>
            <w:tcW w:w="2436" w:type="dxa"/>
          </w:tcPr>
          <w:p w14:paraId="12C90B6C" w14:textId="1B949FB3" w:rsidR="00453023" w:rsidRPr="00D22CCD" w:rsidRDefault="007260E2" w:rsidP="00212271">
            <w:pPr>
              <w:suppressAutoHyphens/>
              <w:snapToGrid w:val="0"/>
              <w:spacing w:after="0" w:line="240" w:lineRule="auto"/>
              <w:jc w:val="left"/>
              <w:rPr>
                <w:sz w:val="16"/>
                <w:szCs w:val="16"/>
                <w:lang w:eastAsia="ar-SA"/>
              </w:rPr>
            </w:pPr>
            <w:del w:id="2405" w:author="Gert Morlion" w:date="2024-08-26T14:05:00Z" w16du:dateUtc="2024-08-26T12:05:00Z">
              <w:r w:rsidRPr="00D22CCD" w:rsidDel="00753ED4">
                <w:rPr>
                  <w:sz w:val="16"/>
                  <w:szCs w:val="16"/>
                  <w:lang w:eastAsia="ar-SA"/>
                </w:rPr>
                <w:delText>CharacterString</w:delText>
              </w:r>
            </w:del>
          </w:p>
        </w:tc>
        <w:tc>
          <w:tcPr>
            <w:tcW w:w="3060" w:type="dxa"/>
          </w:tcPr>
          <w:p w14:paraId="45C7E695" w14:textId="77777777" w:rsidR="00453023" w:rsidRPr="00D22CCD" w:rsidRDefault="00453023" w:rsidP="00212271">
            <w:pPr>
              <w:suppressAutoHyphens/>
              <w:snapToGrid w:val="0"/>
              <w:spacing w:after="0" w:line="240" w:lineRule="auto"/>
              <w:jc w:val="left"/>
              <w:rPr>
                <w:sz w:val="16"/>
                <w:szCs w:val="16"/>
                <w:lang w:eastAsia="ar-SA"/>
              </w:rPr>
            </w:pPr>
          </w:p>
        </w:tc>
      </w:tr>
      <w:tr w:rsidR="00453023" w:rsidRPr="00D22CCD" w14:paraId="290DA0D2" w14:textId="77777777" w:rsidTr="3CCBF2F9">
        <w:trPr>
          <w:trHeight w:val="161"/>
        </w:trPr>
        <w:tc>
          <w:tcPr>
            <w:tcW w:w="1080" w:type="dxa"/>
          </w:tcPr>
          <w:p w14:paraId="261305AB"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Attribute</w:t>
            </w:r>
          </w:p>
        </w:tc>
        <w:tc>
          <w:tcPr>
            <w:tcW w:w="3060" w:type="dxa"/>
          </w:tcPr>
          <w:p w14:paraId="42CD3156"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420" w:type="dxa"/>
          </w:tcPr>
          <w:p w14:paraId="54EA7D44"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Creation date of the exchange catalogue</w:t>
            </w:r>
          </w:p>
        </w:tc>
        <w:tc>
          <w:tcPr>
            <w:tcW w:w="804" w:type="dxa"/>
          </w:tcPr>
          <w:p w14:paraId="42D48F6A" w14:textId="77777777" w:rsidR="00453023" w:rsidRPr="00D22CCD" w:rsidRDefault="007260E2" w:rsidP="00212271">
            <w:pPr>
              <w:suppressAutoHyphens/>
              <w:snapToGrid w:val="0"/>
              <w:spacing w:after="0" w:line="240" w:lineRule="auto"/>
              <w:jc w:val="center"/>
              <w:rPr>
                <w:sz w:val="16"/>
                <w:szCs w:val="16"/>
                <w:lang w:eastAsia="ar-SA"/>
              </w:rPr>
            </w:pPr>
            <w:r w:rsidRPr="00D22CCD">
              <w:rPr>
                <w:sz w:val="16"/>
                <w:szCs w:val="16"/>
                <w:lang w:eastAsia="ar-SA"/>
              </w:rPr>
              <w:t>1</w:t>
            </w:r>
          </w:p>
        </w:tc>
        <w:tc>
          <w:tcPr>
            <w:tcW w:w="2436" w:type="dxa"/>
          </w:tcPr>
          <w:p w14:paraId="6F8EBD0E" w14:textId="77777777" w:rsidR="00453023" w:rsidRPr="00D22CCD" w:rsidRDefault="007260E2" w:rsidP="00212271">
            <w:pPr>
              <w:suppressAutoHyphens/>
              <w:snapToGrid w:val="0"/>
              <w:spacing w:after="0" w:line="240" w:lineRule="auto"/>
              <w:jc w:val="left"/>
              <w:rPr>
                <w:sz w:val="16"/>
                <w:szCs w:val="16"/>
                <w:lang w:eastAsia="ar-SA"/>
              </w:rPr>
            </w:pPr>
            <w:r w:rsidRPr="00D22CCD">
              <w:rPr>
                <w:sz w:val="16"/>
                <w:szCs w:val="16"/>
                <w:lang w:eastAsia="ar-SA"/>
              </w:rPr>
              <w:t>Date</w:t>
            </w:r>
          </w:p>
        </w:tc>
        <w:tc>
          <w:tcPr>
            <w:tcW w:w="3060" w:type="dxa"/>
          </w:tcPr>
          <w:p w14:paraId="51F7C356" w14:textId="77777777" w:rsidR="00453023" w:rsidRPr="00D22CCD" w:rsidRDefault="00453023" w:rsidP="00212271">
            <w:pPr>
              <w:suppressAutoHyphens/>
              <w:snapToGrid w:val="0"/>
              <w:spacing w:after="0" w:line="240" w:lineRule="auto"/>
              <w:jc w:val="left"/>
              <w:rPr>
                <w:sz w:val="16"/>
                <w:szCs w:val="16"/>
                <w:lang w:eastAsia="ar-SA"/>
              </w:rPr>
            </w:pPr>
          </w:p>
        </w:tc>
      </w:tr>
    </w:tbl>
    <w:p w14:paraId="0ADF6552" w14:textId="77777777" w:rsidR="00453023" w:rsidRPr="00D22CCD" w:rsidRDefault="00453023"/>
    <w:p w14:paraId="373EA3C7" w14:textId="77777777" w:rsidR="00453023" w:rsidRPr="00D22CCD" w:rsidRDefault="007260E2">
      <w:pPr>
        <w:pStyle w:val="Kop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53023" w:rsidRPr="00D22CCD" w14:paraId="3B7833F6" w14:textId="77777777">
        <w:tc>
          <w:tcPr>
            <w:tcW w:w="1080" w:type="dxa"/>
            <w:vAlign w:val="center"/>
          </w:tcPr>
          <w:p w14:paraId="56BC5479"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Class</w:t>
            </w:r>
          </w:p>
        </w:tc>
        <w:tc>
          <w:tcPr>
            <w:tcW w:w="3060" w:type="dxa"/>
            <w:vAlign w:val="center"/>
          </w:tcPr>
          <w:p w14:paraId="1201995A"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S100_CataloguePointOfContact</w:t>
            </w:r>
          </w:p>
        </w:tc>
        <w:tc>
          <w:tcPr>
            <w:tcW w:w="3420" w:type="dxa"/>
            <w:vAlign w:val="center"/>
          </w:tcPr>
          <w:p w14:paraId="6264BAA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Contact details of the issuer of this exchange catalogue</w:t>
            </w:r>
          </w:p>
        </w:tc>
        <w:tc>
          <w:tcPr>
            <w:tcW w:w="540" w:type="dxa"/>
            <w:vAlign w:val="center"/>
          </w:tcPr>
          <w:p w14:paraId="4D5A8CC3"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w:t>
            </w:r>
          </w:p>
        </w:tc>
        <w:tc>
          <w:tcPr>
            <w:tcW w:w="2700" w:type="dxa"/>
            <w:gridSpan w:val="2"/>
            <w:vAlign w:val="center"/>
          </w:tcPr>
          <w:p w14:paraId="25D6EFB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c>
          <w:tcPr>
            <w:tcW w:w="3060" w:type="dxa"/>
            <w:vAlign w:val="center"/>
          </w:tcPr>
          <w:p w14:paraId="41B7991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w:t>
            </w:r>
          </w:p>
        </w:tc>
      </w:tr>
      <w:tr w:rsidR="00453023" w:rsidRPr="00D22CCD" w14:paraId="3DC75E4B" w14:textId="77777777">
        <w:tc>
          <w:tcPr>
            <w:tcW w:w="1080" w:type="dxa"/>
            <w:vAlign w:val="center"/>
          </w:tcPr>
          <w:p w14:paraId="0D6E37D7"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860F3E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organization</w:t>
            </w:r>
          </w:p>
        </w:tc>
        <w:tc>
          <w:tcPr>
            <w:tcW w:w="3420" w:type="dxa"/>
            <w:vAlign w:val="center"/>
          </w:tcPr>
          <w:p w14:paraId="1A7A5CC9"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organization distributing this exchange catalogue</w:t>
            </w:r>
          </w:p>
        </w:tc>
        <w:tc>
          <w:tcPr>
            <w:tcW w:w="540" w:type="dxa"/>
            <w:vAlign w:val="center"/>
          </w:tcPr>
          <w:p w14:paraId="63463966"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1</w:t>
            </w:r>
          </w:p>
        </w:tc>
        <w:tc>
          <w:tcPr>
            <w:tcW w:w="2700" w:type="dxa"/>
            <w:gridSpan w:val="2"/>
            <w:vAlign w:val="center"/>
          </w:tcPr>
          <w:p w14:paraId="1814E89B"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CharacterString</w:t>
            </w:r>
            <w:proofErr w:type="spellEnd"/>
          </w:p>
        </w:tc>
        <w:tc>
          <w:tcPr>
            <w:tcW w:w="3060" w:type="dxa"/>
            <w:vAlign w:val="center"/>
          </w:tcPr>
          <w:p w14:paraId="752C4105"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This could be an individual producer, value added reseller, etc.</w:t>
            </w:r>
          </w:p>
        </w:tc>
      </w:tr>
      <w:tr w:rsidR="00453023" w:rsidRPr="00D22CCD" w14:paraId="3C89D582" w14:textId="77777777">
        <w:tc>
          <w:tcPr>
            <w:tcW w:w="1080" w:type="dxa"/>
            <w:vAlign w:val="center"/>
          </w:tcPr>
          <w:p w14:paraId="2479384B"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59714EF1"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phone</w:t>
            </w:r>
          </w:p>
        </w:tc>
        <w:tc>
          <w:tcPr>
            <w:tcW w:w="3420" w:type="dxa"/>
            <w:vAlign w:val="center"/>
          </w:tcPr>
          <w:p w14:paraId="6AEE4824"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edition number of this exchange catalogue</w:t>
            </w:r>
          </w:p>
        </w:tc>
        <w:tc>
          <w:tcPr>
            <w:tcW w:w="540" w:type="dxa"/>
            <w:vAlign w:val="center"/>
          </w:tcPr>
          <w:p w14:paraId="5252900D"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446D300B"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CI_Telephone</w:t>
            </w:r>
            <w:proofErr w:type="spellEnd"/>
          </w:p>
        </w:tc>
        <w:tc>
          <w:tcPr>
            <w:tcW w:w="3060" w:type="dxa"/>
            <w:vAlign w:val="center"/>
          </w:tcPr>
          <w:p w14:paraId="2BD8F05C" w14:textId="77777777" w:rsidR="00453023" w:rsidRPr="00D22CCD" w:rsidRDefault="00453023">
            <w:pPr>
              <w:suppressAutoHyphens/>
              <w:snapToGrid w:val="0"/>
              <w:spacing w:after="0" w:line="240" w:lineRule="auto"/>
              <w:rPr>
                <w:sz w:val="16"/>
                <w:szCs w:val="16"/>
                <w:lang w:eastAsia="ar-SA"/>
              </w:rPr>
            </w:pPr>
          </w:p>
        </w:tc>
      </w:tr>
      <w:tr w:rsidR="00453023" w:rsidRPr="00D22CCD" w14:paraId="085F1301" w14:textId="77777777">
        <w:tc>
          <w:tcPr>
            <w:tcW w:w="1080" w:type="dxa"/>
            <w:vAlign w:val="center"/>
          </w:tcPr>
          <w:p w14:paraId="0ED0BF23"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Attribute</w:t>
            </w:r>
          </w:p>
        </w:tc>
        <w:tc>
          <w:tcPr>
            <w:tcW w:w="3060" w:type="dxa"/>
            <w:vAlign w:val="center"/>
          </w:tcPr>
          <w:p w14:paraId="79414C32" w14:textId="77777777" w:rsidR="00453023" w:rsidRPr="00D22CCD" w:rsidRDefault="007260E2">
            <w:pPr>
              <w:suppressAutoHyphens/>
              <w:snapToGrid w:val="0"/>
              <w:spacing w:after="0" w:line="240" w:lineRule="auto"/>
              <w:rPr>
                <w:sz w:val="16"/>
                <w:szCs w:val="16"/>
                <w:lang w:eastAsia="ar-SA"/>
              </w:rPr>
            </w:pPr>
            <w:r w:rsidRPr="00D22CCD">
              <w:rPr>
                <w:sz w:val="16"/>
                <w:szCs w:val="16"/>
                <w:lang w:eastAsia="ar-SA"/>
              </w:rPr>
              <w:t>address</w:t>
            </w:r>
          </w:p>
        </w:tc>
        <w:tc>
          <w:tcPr>
            <w:tcW w:w="3420" w:type="dxa"/>
            <w:vAlign w:val="center"/>
          </w:tcPr>
          <w:p w14:paraId="591519FE" w14:textId="77777777" w:rsidR="00453023" w:rsidRPr="00D22CCD" w:rsidRDefault="007260E2">
            <w:pPr>
              <w:suppressAutoHyphens/>
              <w:snapToGrid w:val="0"/>
              <w:spacing w:after="0" w:line="240" w:lineRule="auto"/>
              <w:jc w:val="left"/>
              <w:rPr>
                <w:sz w:val="16"/>
                <w:szCs w:val="16"/>
                <w:lang w:eastAsia="ar-SA"/>
              </w:rPr>
            </w:pPr>
            <w:r w:rsidRPr="00D22CCD">
              <w:rPr>
                <w:sz w:val="16"/>
                <w:szCs w:val="16"/>
                <w:lang w:eastAsia="ar-SA"/>
              </w:rPr>
              <w:t>The address of the organization</w:t>
            </w:r>
          </w:p>
        </w:tc>
        <w:tc>
          <w:tcPr>
            <w:tcW w:w="540" w:type="dxa"/>
            <w:vAlign w:val="center"/>
          </w:tcPr>
          <w:p w14:paraId="1992FA9F" w14:textId="77777777" w:rsidR="00453023" w:rsidRPr="00D22CCD" w:rsidRDefault="007260E2">
            <w:pPr>
              <w:suppressAutoHyphens/>
              <w:snapToGrid w:val="0"/>
              <w:spacing w:after="0" w:line="240" w:lineRule="auto"/>
              <w:jc w:val="center"/>
              <w:rPr>
                <w:sz w:val="16"/>
                <w:szCs w:val="16"/>
                <w:lang w:eastAsia="ar-SA"/>
              </w:rPr>
            </w:pPr>
            <w:r w:rsidRPr="00D22CCD">
              <w:rPr>
                <w:sz w:val="16"/>
                <w:szCs w:val="16"/>
                <w:lang w:eastAsia="ar-SA"/>
              </w:rPr>
              <w:t>0..1</w:t>
            </w:r>
          </w:p>
        </w:tc>
        <w:tc>
          <w:tcPr>
            <w:tcW w:w="2700" w:type="dxa"/>
            <w:gridSpan w:val="2"/>
            <w:vAlign w:val="center"/>
          </w:tcPr>
          <w:p w14:paraId="36A554F8" w14:textId="77777777" w:rsidR="00453023" w:rsidRPr="00D22CCD" w:rsidRDefault="007260E2">
            <w:pPr>
              <w:suppressAutoHyphens/>
              <w:snapToGrid w:val="0"/>
              <w:spacing w:after="0" w:line="240" w:lineRule="auto"/>
              <w:rPr>
                <w:sz w:val="16"/>
                <w:szCs w:val="16"/>
                <w:lang w:eastAsia="ar-SA"/>
              </w:rPr>
            </w:pPr>
            <w:proofErr w:type="spellStart"/>
            <w:r w:rsidRPr="00D22CCD">
              <w:rPr>
                <w:sz w:val="16"/>
                <w:szCs w:val="16"/>
                <w:lang w:eastAsia="ar-SA"/>
              </w:rPr>
              <w:t>CI_Address</w:t>
            </w:r>
            <w:proofErr w:type="spellEnd"/>
          </w:p>
        </w:tc>
        <w:tc>
          <w:tcPr>
            <w:tcW w:w="3060" w:type="dxa"/>
            <w:vAlign w:val="center"/>
          </w:tcPr>
          <w:p w14:paraId="7FB97233" w14:textId="77777777" w:rsidR="00453023" w:rsidRPr="00D22CCD" w:rsidRDefault="0045302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Kop3"/>
        <w:jc w:val="both"/>
        <w:rPr>
          <w:ins w:id="2406" w:author="Gert Morlion" w:date="2024-08-26T14:06:00Z" w16du:dateUtc="2024-08-26T12:06:00Z"/>
        </w:rPr>
      </w:pPr>
      <w:bookmarkStart w:id="2407" w:name="_Toc487203186"/>
      <w:r w:rsidRPr="00D22CCD">
        <w:lastRenderedPageBreak/>
        <w:t>S</w:t>
      </w:r>
      <w:r w:rsidR="00212271" w:rsidRPr="00D22CCD">
        <w:t>1</w:t>
      </w:r>
      <w:r w:rsidRPr="00D22CCD">
        <w:t>0</w:t>
      </w:r>
      <w:r w:rsidR="00212271" w:rsidRPr="00D22CCD">
        <w:t>0</w:t>
      </w:r>
      <w:r w:rsidRPr="00D22CCD">
        <w:t>_DatasetDiscoveryMetadata</w:t>
      </w:r>
      <w:bookmarkEnd w:id="2407"/>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240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BE21AB">
            <w:pPr>
              <w:keepNext/>
              <w:keepLines/>
              <w:spacing w:before="60" w:after="60" w:line="240" w:lineRule="auto"/>
              <w:rPr>
                <w:ins w:id="2409" w:author="Gert Morlion" w:date="2024-08-26T14:06:00Z"/>
                <w:rFonts w:cs="Arial"/>
                <w:b/>
                <w:bCs/>
                <w:sz w:val="16"/>
                <w:szCs w:val="16"/>
                <w:lang w:eastAsia="en-US"/>
              </w:rPr>
            </w:pPr>
            <w:ins w:id="2410"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BE21AB">
            <w:pPr>
              <w:spacing w:before="60" w:after="60" w:line="240" w:lineRule="auto"/>
              <w:jc w:val="left"/>
              <w:rPr>
                <w:ins w:id="2411" w:author="Gert Morlion" w:date="2024-08-26T14:06:00Z"/>
                <w:rFonts w:cs="Arial"/>
                <w:b/>
                <w:bCs/>
                <w:sz w:val="16"/>
                <w:szCs w:val="16"/>
                <w:lang w:eastAsia="en-US"/>
              </w:rPr>
            </w:pPr>
            <w:ins w:id="2412"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BE21AB">
            <w:pPr>
              <w:keepNext/>
              <w:keepLines/>
              <w:spacing w:before="60" w:after="60" w:line="240" w:lineRule="auto"/>
              <w:jc w:val="center"/>
              <w:rPr>
                <w:ins w:id="2413" w:author="Gert Morlion" w:date="2024-08-26T14:06:00Z"/>
                <w:rFonts w:cs="Arial"/>
                <w:b/>
                <w:bCs/>
                <w:sz w:val="16"/>
                <w:szCs w:val="16"/>
                <w:lang w:eastAsia="en-US"/>
              </w:rPr>
            </w:pPr>
            <w:ins w:id="2414"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BE21AB">
            <w:pPr>
              <w:keepNext/>
              <w:keepLines/>
              <w:spacing w:before="60" w:after="60" w:line="240" w:lineRule="auto"/>
              <w:rPr>
                <w:ins w:id="2415" w:author="Gert Morlion" w:date="2024-08-26T14:06:00Z"/>
                <w:rFonts w:cs="Arial"/>
                <w:b/>
                <w:bCs/>
                <w:sz w:val="16"/>
                <w:szCs w:val="16"/>
                <w:lang w:eastAsia="en-US"/>
              </w:rPr>
            </w:pPr>
            <w:ins w:id="2416"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BE21AB">
            <w:pPr>
              <w:keepNext/>
              <w:keepLines/>
              <w:spacing w:before="60" w:after="60" w:line="240" w:lineRule="auto"/>
              <w:rPr>
                <w:ins w:id="2417" w:author="Gert Morlion" w:date="2024-08-26T14:06:00Z"/>
                <w:rFonts w:cs="Arial"/>
                <w:b/>
                <w:bCs/>
                <w:sz w:val="16"/>
                <w:szCs w:val="16"/>
                <w:lang w:eastAsia="en-US"/>
              </w:rPr>
            </w:pPr>
            <w:ins w:id="2418" w:author="Gert Morlion" w:date="2024-08-26T14:06:00Z">
              <w:r w:rsidRPr="003440C2">
                <w:rPr>
                  <w:rFonts w:cs="Arial"/>
                  <w:b/>
                  <w:bCs/>
                  <w:sz w:val="16"/>
                  <w:szCs w:val="16"/>
                  <w:lang w:eastAsia="en-US"/>
                </w:rPr>
                <w:t>Remarks</w:t>
              </w:r>
            </w:ins>
          </w:p>
        </w:tc>
      </w:tr>
      <w:tr w:rsidR="00175971" w:rsidRPr="003440C2" w14:paraId="28D2FC33" w14:textId="77777777" w:rsidTr="00BE21AB">
        <w:trPr>
          <w:cantSplit/>
          <w:ins w:id="241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7777777" w:rsidR="00175971" w:rsidRPr="003440C2" w:rsidRDefault="00175971" w:rsidP="00BE21AB">
            <w:pPr>
              <w:keepNext/>
              <w:keepLines/>
              <w:spacing w:before="60" w:after="60" w:line="240" w:lineRule="auto"/>
              <w:jc w:val="left"/>
              <w:rPr>
                <w:ins w:id="2420" w:author="Gert Morlion" w:date="2024-08-26T14:06:00Z"/>
                <w:rFonts w:cs="Arial"/>
                <w:b/>
                <w:bCs/>
                <w:sz w:val="16"/>
                <w:szCs w:val="16"/>
                <w:lang w:eastAsia="en-US"/>
              </w:rPr>
            </w:pPr>
            <w:ins w:id="2421" w:author="Gert Morlion" w:date="2024-08-26T14:06: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77777777" w:rsidR="00175971" w:rsidRPr="003440C2" w:rsidRDefault="00175971" w:rsidP="00BE21AB">
            <w:pPr>
              <w:keepNext/>
              <w:keepLines/>
              <w:spacing w:before="60" w:after="60" w:line="240" w:lineRule="auto"/>
              <w:jc w:val="left"/>
              <w:rPr>
                <w:ins w:id="2422" w:author="Gert Morlion" w:date="2024-08-26T14:06:00Z"/>
                <w:rFonts w:cs="Arial"/>
                <w:b/>
                <w:bCs/>
                <w:sz w:val="16"/>
                <w:szCs w:val="16"/>
                <w:lang w:eastAsia="en-US"/>
              </w:rPr>
            </w:pPr>
            <w:ins w:id="2423" w:author="Gert Morlion" w:date="2024-08-26T14:06: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7777777" w:rsidR="00175971" w:rsidRPr="003440C2" w:rsidRDefault="00175971" w:rsidP="00BE21AB">
            <w:pPr>
              <w:keepNext/>
              <w:keepLines/>
              <w:spacing w:before="60" w:after="60" w:line="240" w:lineRule="auto"/>
              <w:jc w:val="center"/>
              <w:rPr>
                <w:ins w:id="2424" w:author="Gert Morlion" w:date="2024-08-26T14:06:00Z"/>
                <w:rFonts w:cs="Arial"/>
                <w:b/>
                <w:bCs/>
                <w:sz w:val="16"/>
                <w:szCs w:val="16"/>
                <w:lang w:eastAsia="en-US"/>
              </w:rPr>
            </w:pPr>
            <w:ins w:id="2425" w:author="Gert Morlion" w:date="2024-08-26T14:06: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7777777" w:rsidR="00175971" w:rsidRPr="003440C2" w:rsidRDefault="00175971" w:rsidP="00BE21AB">
            <w:pPr>
              <w:keepNext/>
              <w:keepLines/>
              <w:spacing w:before="60" w:after="60" w:line="240" w:lineRule="auto"/>
              <w:jc w:val="left"/>
              <w:rPr>
                <w:ins w:id="2426" w:author="Gert Morlion" w:date="2024-08-26T14:06:00Z"/>
                <w:rFonts w:cs="Arial"/>
                <w:b/>
                <w:bCs/>
                <w:sz w:val="16"/>
                <w:szCs w:val="16"/>
                <w:lang w:eastAsia="en-US"/>
              </w:rPr>
            </w:pPr>
            <w:ins w:id="2427" w:author="Gert Morlion" w:date="2024-08-26T14:06: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7777777" w:rsidR="00175971" w:rsidRPr="003440C2" w:rsidRDefault="00175971" w:rsidP="00BE21AB">
            <w:pPr>
              <w:keepNext/>
              <w:keepLines/>
              <w:spacing w:before="60" w:after="60" w:line="240" w:lineRule="auto"/>
              <w:jc w:val="left"/>
              <w:rPr>
                <w:ins w:id="2428" w:author="Gert Morlion" w:date="2024-08-26T14:06:00Z"/>
                <w:rFonts w:cs="Arial"/>
                <w:b/>
                <w:bCs/>
                <w:sz w:val="16"/>
                <w:szCs w:val="16"/>
                <w:lang w:eastAsia="en-US"/>
              </w:rPr>
            </w:pPr>
            <w:ins w:id="2429" w:author="Gert Morlion" w:date="2024-08-26T14:06:00Z">
              <w:r w:rsidRPr="003440C2">
                <w:rPr>
                  <w:rFonts w:cs="Arial"/>
                  <w:sz w:val="16"/>
                  <w:szCs w:val="16"/>
                  <w:lang w:eastAsia="en-US"/>
                </w:rPr>
                <w:t>-</w:t>
              </w:r>
            </w:ins>
          </w:p>
        </w:tc>
      </w:tr>
      <w:tr w:rsidR="00175971" w:rsidRPr="003440C2" w14:paraId="13609608" w14:textId="77777777" w:rsidTr="00BE21AB">
        <w:trPr>
          <w:cantSplit/>
          <w:ins w:id="243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77777777" w:rsidR="00175971" w:rsidRPr="003440C2" w:rsidRDefault="00175971" w:rsidP="00BE21AB">
            <w:pPr>
              <w:spacing w:before="60" w:after="60" w:line="240" w:lineRule="auto"/>
              <w:jc w:val="left"/>
              <w:rPr>
                <w:ins w:id="2431" w:author="Gert Morlion" w:date="2024-08-26T14:06:00Z"/>
                <w:rFonts w:cs="Arial"/>
                <w:b/>
                <w:bCs/>
                <w:sz w:val="16"/>
                <w:szCs w:val="16"/>
                <w:lang w:eastAsia="en-US"/>
              </w:rPr>
            </w:pPr>
            <w:proofErr w:type="spellStart"/>
            <w:ins w:id="2432" w:author="Gert Morlion" w:date="2024-08-26T14:06:00Z">
              <w:r w:rsidRPr="003440C2">
                <w:rPr>
                  <w:rFonts w:cs="Arial"/>
                  <w:sz w:val="16"/>
                  <w:szCs w:val="16"/>
                  <w:lang w:eastAsia="en-US"/>
                </w:rPr>
                <w:t>fileName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7777777" w:rsidR="00175971" w:rsidRPr="003440C2" w:rsidRDefault="00175971" w:rsidP="00BE21AB">
            <w:pPr>
              <w:spacing w:before="60" w:after="60" w:line="240" w:lineRule="auto"/>
              <w:jc w:val="left"/>
              <w:rPr>
                <w:ins w:id="2433" w:author="Gert Morlion" w:date="2024-08-26T14:06:00Z"/>
                <w:rFonts w:cs="Arial"/>
                <w:b/>
                <w:bCs/>
                <w:sz w:val="16"/>
                <w:szCs w:val="16"/>
                <w:lang w:eastAsia="en-US"/>
              </w:rPr>
            </w:pPr>
            <w:ins w:id="2434" w:author="Gert Morlion" w:date="2024-08-26T14:06: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77777777" w:rsidR="00175971" w:rsidRPr="003440C2" w:rsidRDefault="00175971" w:rsidP="00BE21AB">
            <w:pPr>
              <w:spacing w:before="60" w:after="60" w:line="240" w:lineRule="auto"/>
              <w:jc w:val="center"/>
              <w:rPr>
                <w:ins w:id="2435" w:author="Gert Morlion" w:date="2024-08-26T14:06:00Z"/>
                <w:rFonts w:cs="Arial"/>
                <w:b/>
                <w:bCs/>
                <w:sz w:val="16"/>
                <w:szCs w:val="16"/>
                <w:lang w:eastAsia="en-US"/>
              </w:rPr>
            </w:pPr>
            <w:ins w:id="2436"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7777777" w:rsidR="00175971" w:rsidRPr="003440C2" w:rsidRDefault="00175971" w:rsidP="00BE21AB">
            <w:pPr>
              <w:spacing w:before="60" w:after="60" w:line="240" w:lineRule="auto"/>
              <w:jc w:val="left"/>
              <w:rPr>
                <w:ins w:id="2437" w:author="Gert Morlion" w:date="2024-08-26T14:06:00Z"/>
                <w:rFonts w:cs="Arial"/>
                <w:b/>
                <w:bCs/>
                <w:sz w:val="16"/>
                <w:szCs w:val="16"/>
                <w:lang w:eastAsia="en-US"/>
              </w:rPr>
            </w:pPr>
            <w:ins w:id="2438" w:author="Gert Morlion" w:date="2024-08-26T14:06: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77777777" w:rsidR="00175971" w:rsidRPr="003440C2" w:rsidRDefault="00175971" w:rsidP="00BE21AB">
            <w:pPr>
              <w:spacing w:before="60" w:after="60" w:line="240" w:lineRule="auto"/>
              <w:jc w:val="left"/>
              <w:rPr>
                <w:ins w:id="2439" w:author="Gert Morlion" w:date="2024-08-26T14:06:00Z"/>
                <w:rFonts w:cs="Arial"/>
                <w:b/>
                <w:bCs/>
                <w:sz w:val="16"/>
                <w:szCs w:val="16"/>
                <w:lang w:eastAsia="en-US"/>
              </w:rPr>
            </w:pPr>
            <w:ins w:id="2440" w:author="Gert Morlion" w:date="2024-08-26T14:06:00Z">
              <w:r>
                <w:rPr>
                  <w:sz w:val="16"/>
                  <w:szCs w:val="16"/>
                </w:rPr>
                <w:t>See S-100 Part 1, clause 1-4.6</w:t>
              </w:r>
            </w:ins>
          </w:p>
        </w:tc>
      </w:tr>
      <w:tr w:rsidR="00175971" w:rsidRPr="00BD587E" w14:paraId="7E695489" w14:textId="77777777" w:rsidTr="00BE21AB">
        <w:trPr>
          <w:cantSplit/>
          <w:ins w:id="24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7777777" w:rsidR="00175971" w:rsidRPr="00BD587E" w:rsidRDefault="00175971" w:rsidP="00BE21AB">
            <w:pPr>
              <w:spacing w:before="60" w:after="60" w:line="240" w:lineRule="auto"/>
              <w:jc w:val="left"/>
              <w:rPr>
                <w:ins w:id="2442" w:author="Gert Morlion" w:date="2024-08-26T14:06:00Z"/>
                <w:rFonts w:cs="Arial"/>
                <w:sz w:val="16"/>
                <w:szCs w:val="16"/>
                <w:lang w:eastAsia="en-US"/>
              </w:rPr>
            </w:pPr>
            <w:ins w:id="2443" w:author="Gert Morlion" w:date="2024-08-26T14:06: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77777777" w:rsidR="00175971" w:rsidRPr="00BD587E" w:rsidRDefault="00175971" w:rsidP="00BE21AB">
            <w:pPr>
              <w:spacing w:before="60" w:after="60" w:line="240" w:lineRule="auto"/>
              <w:jc w:val="left"/>
              <w:rPr>
                <w:ins w:id="2444" w:author="Gert Morlion" w:date="2024-08-26T14:06:00Z"/>
                <w:rFonts w:cs="Arial"/>
                <w:sz w:val="16"/>
                <w:szCs w:val="16"/>
                <w:lang w:eastAsia="en-US"/>
              </w:rPr>
            </w:pPr>
            <w:ins w:id="2445" w:author="Gert Morlion" w:date="2024-08-26T14:06: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77777777" w:rsidR="00175971" w:rsidRPr="00BD587E" w:rsidRDefault="00175971" w:rsidP="00BE21AB">
            <w:pPr>
              <w:spacing w:before="60" w:after="60" w:line="240" w:lineRule="auto"/>
              <w:jc w:val="center"/>
              <w:rPr>
                <w:ins w:id="2446" w:author="Gert Morlion" w:date="2024-08-26T14:06:00Z"/>
                <w:rFonts w:cs="Arial"/>
                <w:sz w:val="16"/>
                <w:szCs w:val="16"/>
                <w:lang w:eastAsia="en-US"/>
              </w:rPr>
            </w:pPr>
            <w:ins w:id="2447"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77777777" w:rsidR="00175971" w:rsidRPr="00BD587E" w:rsidRDefault="00175971" w:rsidP="00BE21AB">
            <w:pPr>
              <w:spacing w:before="60" w:after="60" w:line="240" w:lineRule="auto"/>
              <w:jc w:val="left"/>
              <w:rPr>
                <w:ins w:id="2448" w:author="Gert Morlion" w:date="2024-08-26T14:06:00Z"/>
                <w:rFonts w:cs="Arial"/>
                <w:sz w:val="16"/>
                <w:szCs w:val="16"/>
                <w:lang w:eastAsia="en-US"/>
              </w:rPr>
            </w:pPr>
            <w:proofErr w:type="spellStart"/>
            <w:ins w:id="2449" w:author="Gert Morlion" w:date="2024-08-26T14:06:00Z">
              <w:r w:rsidRPr="003440C2">
                <w:rPr>
                  <w:rFonts w:cs="Arial"/>
                  <w:sz w:val="16"/>
                  <w:szCs w:val="16"/>
                  <w:lang w:eastAsia="en-US"/>
                </w:rPr>
                <w:t>CharacterString</w:t>
              </w:r>
              <w:proofErr w:type="spellEnd"/>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43A543" w14:textId="77777777" w:rsidR="00175971" w:rsidRDefault="00175971" w:rsidP="00BE21AB">
            <w:pPr>
              <w:spacing w:before="60" w:after="60" w:line="240" w:lineRule="auto"/>
              <w:jc w:val="left"/>
              <w:rPr>
                <w:ins w:id="2450" w:author="Gert Morlion" w:date="2024-08-26T14:06:00Z"/>
                <w:rFonts w:cs="Arial"/>
                <w:sz w:val="16"/>
                <w:szCs w:val="16"/>
                <w:lang w:eastAsia="en-US"/>
              </w:rPr>
            </w:pPr>
            <w:ins w:id="2451" w:author="Gert Morlion" w:date="2024-08-26T14:06:00Z">
              <w:r w:rsidRPr="003440C2">
                <w:rPr>
                  <w:rFonts w:cs="Arial"/>
                  <w:sz w:val="16"/>
                  <w:szCs w:val="16"/>
                  <w:lang w:eastAsia="en-US"/>
                </w:rPr>
                <w:t>For example, a harbour or port name, between two named locations etc</w:t>
              </w:r>
            </w:ins>
          </w:p>
          <w:p w14:paraId="6727D6D3" w14:textId="77777777" w:rsidR="00175971" w:rsidRPr="00BD587E" w:rsidRDefault="00175971" w:rsidP="00BE21AB">
            <w:pPr>
              <w:spacing w:before="60" w:after="60" w:line="240" w:lineRule="auto"/>
              <w:jc w:val="left"/>
              <w:rPr>
                <w:ins w:id="2452" w:author="Gert Morlion" w:date="2024-08-26T14:06:00Z"/>
                <w:rFonts w:cs="Arial"/>
                <w:sz w:val="16"/>
                <w:szCs w:val="16"/>
                <w:lang w:eastAsia="en-US"/>
              </w:rPr>
            </w:pPr>
            <w:commentRangeStart w:id="2453"/>
            <w:ins w:id="2454" w:author="Gert Morlion" w:date="2024-08-26T14:06: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commentRangeEnd w:id="2453"/>
              <w:r>
                <w:rPr>
                  <w:rStyle w:val="Verwijzingopmerking"/>
                </w:rPr>
                <w:commentReference w:id="2453"/>
              </w:r>
            </w:ins>
          </w:p>
        </w:tc>
      </w:tr>
      <w:tr w:rsidR="00175971" w:rsidRPr="00BD587E" w14:paraId="09FA6FBB" w14:textId="77777777" w:rsidTr="00BE21AB">
        <w:trPr>
          <w:cantSplit/>
          <w:ins w:id="245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77777777" w:rsidR="00175971" w:rsidRPr="003440C2" w:rsidRDefault="00175971" w:rsidP="00BE21AB">
            <w:pPr>
              <w:spacing w:before="60" w:after="60" w:line="240" w:lineRule="auto"/>
              <w:jc w:val="left"/>
              <w:rPr>
                <w:ins w:id="2456" w:author="Gert Morlion" w:date="2024-08-26T14:06:00Z"/>
                <w:rFonts w:cs="Arial"/>
                <w:sz w:val="16"/>
                <w:szCs w:val="16"/>
                <w:lang w:eastAsia="en-US"/>
              </w:rPr>
            </w:pPr>
            <w:proofErr w:type="spellStart"/>
            <w:ins w:id="2457" w:author="Gert Morlion" w:date="2024-08-26T14:06:00Z">
              <w:r w:rsidRPr="003440C2">
                <w:rPr>
                  <w:rFonts w:cs="Arial"/>
                  <w:sz w:val="16"/>
                  <w:szCs w:val="16"/>
                  <w:lang w:eastAsia="en-US"/>
                </w:rPr>
                <w:t>datasetID</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77777777" w:rsidR="00175971" w:rsidRPr="003440C2" w:rsidRDefault="00175971" w:rsidP="00BE21AB">
            <w:pPr>
              <w:spacing w:before="60" w:after="60" w:line="240" w:lineRule="auto"/>
              <w:jc w:val="left"/>
              <w:rPr>
                <w:ins w:id="2458" w:author="Gert Morlion" w:date="2024-08-26T14:06:00Z"/>
                <w:rFonts w:cs="Arial"/>
                <w:sz w:val="16"/>
                <w:szCs w:val="16"/>
                <w:lang w:eastAsia="en-US"/>
              </w:rPr>
            </w:pPr>
            <w:ins w:id="2459" w:author="Gert Morlion" w:date="2024-08-26T14:06: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77777777" w:rsidR="00175971" w:rsidRPr="00BD587E" w:rsidRDefault="00175971" w:rsidP="00BE21AB">
            <w:pPr>
              <w:spacing w:before="60" w:after="60" w:line="240" w:lineRule="auto"/>
              <w:jc w:val="center"/>
              <w:rPr>
                <w:ins w:id="2460" w:author="Gert Morlion" w:date="2024-08-26T14:06:00Z"/>
                <w:rFonts w:cs="Arial"/>
                <w:sz w:val="16"/>
                <w:szCs w:val="16"/>
                <w:lang w:eastAsia="en-US"/>
              </w:rPr>
            </w:pPr>
            <w:ins w:id="2461"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777777" w:rsidR="00175971" w:rsidRPr="003440C2" w:rsidRDefault="00175971" w:rsidP="00BE21AB">
            <w:pPr>
              <w:spacing w:before="60" w:after="60" w:line="240" w:lineRule="auto"/>
              <w:jc w:val="left"/>
              <w:rPr>
                <w:ins w:id="2462" w:author="Gert Morlion" w:date="2024-08-26T14:06:00Z"/>
                <w:rFonts w:cs="Arial"/>
                <w:sz w:val="16"/>
                <w:szCs w:val="16"/>
                <w:lang w:eastAsia="en-US"/>
              </w:rPr>
            </w:pPr>
            <w:ins w:id="2463" w:author="Gert Morlion" w:date="2024-08-26T14:06: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7777777" w:rsidR="00175971" w:rsidRPr="003440C2" w:rsidRDefault="00175971" w:rsidP="00BE21AB">
            <w:pPr>
              <w:spacing w:before="60" w:after="60" w:line="240" w:lineRule="auto"/>
              <w:jc w:val="left"/>
              <w:rPr>
                <w:ins w:id="2464" w:author="Gert Morlion" w:date="2024-08-26T14:06:00Z"/>
                <w:rFonts w:cs="Arial"/>
                <w:sz w:val="16"/>
                <w:szCs w:val="16"/>
                <w:lang w:eastAsia="en-US"/>
              </w:rPr>
            </w:pPr>
            <w:ins w:id="2465" w:author="Gert Morlion" w:date="2024-08-26T14:06:00Z">
              <w:r w:rsidRPr="003440C2">
                <w:rPr>
                  <w:rFonts w:cs="Arial"/>
                  <w:sz w:val="16"/>
                  <w:szCs w:val="16"/>
                  <w:lang w:eastAsia="en-US"/>
                </w:rPr>
                <w:t>The URN must be an MRN</w:t>
              </w:r>
            </w:ins>
          </w:p>
        </w:tc>
      </w:tr>
      <w:tr w:rsidR="00175971" w:rsidRPr="00BD587E" w14:paraId="659A9B79" w14:textId="77777777" w:rsidTr="00BE21AB">
        <w:trPr>
          <w:cantSplit/>
          <w:ins w:id="246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77777777" w:rsidR="00175971" w:rsidRPr="003440C2" w:rsidRDefault="00175971" w:rsidP="00BE21AB">
            <w:pPr>
              <w:spacing w:before="60" w:after="60" w:line="240" w:lineRule="auto"/>
              <w:jc w:val="left"/>
              <w:rPr>
                <w:ins w:id="2467" w:author="Gert Morlion" w:date="2024-08-26T14:06:00Z"/>
                <w:rFonts w:cs="Arial"/>
                <w:sz w:val="16"/>
                <w:szCs w:val="16"/>
                <w:lang w:eastAsia="en-US"/>
              </w:rPr>
            </w:pPr>
            <w:proofErr w:type="spellStart"/>
            <w:ins w:id="2468" w:author="Gert Morlion" w:date="2024-08-26T14:06:00Z">
              <w:r w:rsidRPr="003440C2">
                <w:rPr>
                  <w:rFonts w:cs="Arial"/>
                  <w:sz w:val="16"/>
                  <w:szCs w:val="16"/>
                  <w:lang w:eastAsia="en-US"/>
                </w:rPr>
                <w:t>compressionFlag</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77777777" w:rsidR="00175971" w:rsidRPr="003440C2" w:rsidRDefault="00175971" w:rsidP="00BE21AB">
            <w:pPr>
              <w:spacing w:before="60" w:after="60" w:line="240" w:lineRule="auto"/>
              <w:jc w:val="left"/>
              <w:rPr>
                <w:ins w:id="2469" w:author="Gert Morlion" w:date="2024-08-26T14:06:00Z"/>
                <w:rFonts w:cs="Arial"/>
                <w:sz w:val="16"/>
                <w:szCs w:val="16"/>
                <w:lang w:eastAsia="en-US"/>
              </w:rPr>
            </w:pPr>
            <w:ins w:id="2470" w:author="Gert Morlion" w:date="2024-08-26T14:06: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77777777" w:rsidR="00175971" w:rsidRPr="00BD587E" w:rsidRDefault="00175971" w:rsidP="00BE21AB">
            <w:pPr>
              <w:spacing w:before="60" w:after="60" w:line="240" w:lineRule="auto"/>
              <w:jc w:val="center"/>
              <w:rPr>
                <w:ins w:id="2471" w:author="Gert Morlion" w:date="2024-08-26T14:06:00Z"/>
                <w:rFonts w:cs="Arial"/>
                <w:sz w:val="16"/>
                <w:szCs w:val="16"/>
                <w:lang w:eastAsia="en-US"/>
              </w:rPr>
            </w:pPr>
            <w:ins w:id="247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77777777" w:rsidR="00175971" w:rsidRPr="003440C2" w:rsidRDefault="00175971" w:rsidP="00BE21AB">
            <w:pPr>
              <w:spacing w:before="60" w:after="60" w:line="240" w:lineRule="auto"/>
              <w:jc w:val="left"/>
              <w:rPr>
                <w:ins w:id="2473" w:author="Gert Morlion" w:date="2024-08-26T14:06:00Z"/>
                <w:rFonts w:cs="Arial"/>
                <w:sz w:val="16"/>
                <w:szCs w:val="16"/>
                <w:lang w:eastAsia="en-US"/>
              </w:rPr>
            </w:pPr>
            <w:ins w:id="2474"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F05A6B" w14:textId="77777777" w:rsidR="00175971" w:rsidRPr="003440C2" w:rsidRDefault="00175971" w:rsidP="00BE21AB">
            <w:pPr>
              <w:spacing w:before="60" w:after="60" w:line="240" w:lineRule="auto"/>
              <w:jc w:val="left"/>
              <w:rPr>
                <w:ins w:id="2475" w:author="Gert Morlion" w:date="2024-08-26T14:06:00Z"/>
                <w:rFonts w:cs="Arial"/>
                <w:sz w:val="16"/>
                <w:szCs w:val="16"/>
                <w:lang w:eastAsia="en-US"/>
              </w:rPr>
            </w:pPr>
            <w:ins w:id="2476" w:author="Gert Morlion" w:date="2024-08-26T14:06: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77777777" w:rsidR="00175971" w:rsidRPr="003440C2" w:rsidRDefault="00175971" w:rsidP="00BE21AB">
            <w:pPr>
              <w:spacing w:before="60" w:after="60" w:line="240" w:lineRule="auto"/>
              <w:jc w:val="left"/>
              <w:rPr>
                <w:ins w:id="2477" w:author="Gert Morlion" w:date="2024-08-26T14:06:00Z"/>
                <w:rFonts w:cs="Arial"/>
                <w:sz w:val="16"/>
                <w:szCs w:val="16"/>
                <w:lang w:eastAsia="en-US"/>
              </w:rPr>
            </w:pPr>
            <w:ins w:id="2478" w:author="Gert Morlion" w:date="2024-08-26T14:06: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175971" w:rsidRPr="003440C2" w14:paraId="3E4A825A" w14:textId="77777777" w:rsidTr="00BE21AB">
        <w:trPr>
          <w:cantSplit/>
          <w:ins w:id="2479"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77777777" w:rsidR="00175971" w:rsidRPr="003440C2" w:rsidRDefault="00175971" w:rsidP="00BE21AB">
            <w:pPr>
              <w:spacing w:before="60" w:after="60" w:line="240" w:lineRule="auto"/>
              <w:jc w:val="left"/>
              <w:rPr>
                <w:ins w:id="2480" w:author="Gert Morlion" w:date="2024-08-26T14:06:00Z"/>
                <w:rFonts w:cs="Arial"/>
                <w:b/>
                <w:bCs/>
                <w:sz w:val="16"/>
                <w:szCs w:val="16"/>
                <w:lang w:eastAsia="en-US"/>
              </w:rPr>
            </w:pPr>
            <w:proofErr w:type="spellStart"/>
            <w:ins w:id="2481" w:author="Gert Morlion" w:date="2024-08-26T14:06:00Z">
              <w:r w:rsidRPr="003440C2">
                <w:rPr>
                  <w:rFonts w:cs="Arial"/>
                  <w:sz w:val="16"/>
                  <w:szCs w:val="16"/>
                  <w:lang w:eastAsia="en-US"/>
                </w:rPr>
                <w:t>dataProtection</w:t>
              </w:r>
              <w:proofErr w:type="spellEnd"/>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77777777" w:rsidR="00175971" w:rsidRPr="003440C2" w:rsidRDefault="00175971" w:rsidP="00BE21AB">
            <w:pPr>
              <w:spacing w:before="60" w:after="60" w:line="240" w:lineRule="auto"/>
              <w:jc w:val="left"/>
              <w:rPr>
                <w:ins w:id="2482" w:author="Gert Morlion" w:date="2024-08-26T14:06:00Z"/>
                <w:rFonts w:cs="Arial"/>
                <w:sz w:val="16"/>
                <w:szCs w:val="16"/>
                <w:lang w:eastAsia="en-US"/>
              </w:rPr>
            </w:pPr>
            <w:ins w:id="2483" w:author="Gert Morlion" w:date="2024-08-26T14:06: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77777777" w:rsidR="00175971" w:rsidRPr="003440C2" w:rsidRDefault="00175971" w:rsidP="00BE21AB">
            <w:pPr>
              <w:spacing w:before="60" w:after="60" w:line="240" w:lineRule="auto"/>
              <w:jc w:val="center"/>
              <w:rPr>
                <w:ins w:id="2484" w:author="Gert Morlion" w:date="2024-08-26T14:06:00Z"/>
                <w:rFonts w:cs="Arial"/>
                <w:b/>
                <w:bCs/>
                <w:sz w:val="16"/>
                <w:szCs w:val="16"/>
                <w:lang w:eastAsia="en-US"/>
              </w:rPr>
            </w:pPr>
            <w:ins w:id="2485"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77777777" w:rsidR="00175971" w:rsidRPr="003440C2" w:rsidRDefault="00175971" w:rsidP="00BE21AB">
            <w:pPr>
              <w:spacing w:before="60" w:after="60" w:line="240" w:lineRule="auto"/>
              <w:jc w:val="left"/>
              <w:rPr>
                <w:ins w:id="2486" w:author="Gert Morlion" w:date="2024-08-26T14:06:00Z"/>
                <w:rFonts w:cs="Arial"/>
                <w:b/>
                <w:bCs/>
                <w:sz w:val="16"/>
                <w:szCs w:val="16"/>
                <w:lang w:eastAsia="en-US"/>
              </w:rPr>
            </w:pPr>
            <w:ins w:id="2487" w:author="Gert Morlion" w:date="2024-08-26T14:06: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A95FB2" w14:textId="77777777" w:rsidR="00175971" w:rsidRPr="003440C2" w:rsidRDefault="00175971" w:rsidP="00BE21AB">
            <w:pPr>
              <w:snapToGrid w:val="0"/>
              <w:spacing w:before="60" w:after="60" w:line="240" w:lineRule="auto"/>
              <w:jc w:val="left"/>
              <w:rPr>
                <w:ins w:id="2488" w:author="Gert Morlion" w:date="2024-08-26T14:06:00Z"/>
                <w:rFonts w:cs="Arial"/>
                <w:sz w:val="16"/>
                <w:szCs w:val="16"/>
              </w:rPr>
            </w:pPr>
            <w:ins w:id="2489" w:author="Gert Morlion" w:date="2024-08-26T14:06:00Z">
              <w:r w:rsidRPr="003440C2">
                <w:rPr>
                  <w:rFonts w:cs="Arial"/>
                  <w:i/>
                  <w:sz w:val="16"/>
                  <w:szCs w:val="16"/>
                </w:rPr>
                <w:t>True</w:t>
              </w:r>
              <w:r w:rsidRPr="003440C2">
                <w:rPr>
                  <w:rFonts w:cs="Arial"/>
                  <w:sz w:val="16"/>
                  <w:szCs w:val="16"/>
                </w:rPr>
                <w:t xml:space="preserve"> indicates an encrypted dataset resource</w:t>
              </w:r>
            </w:ins>
          </w:p>
          <w:p w14:paraId="6AC90ED2" w14:textId="77777777" w:rsidR="00175971" w:rsidRPr="003440C2" w:rsidRDefault="00175971" w:rsidP="00BE21AB">
            <w:pPr>
              <w:spacing w:before="60" w:after="60" w:line="240" w:lineRule="auto"/>
              <w:jc w:val="left"/>
              <w:rPr>
                <w:ins w:id="2490" w:author="Gert Morlion" w:date="2024-08-26T14:06:00Z"/>
                <w:rFonts w:cs="Arial"/>
                <w:bCs/>
                <w:sz w:val="16"/>
                <w:szCs w:val="16"/>
                <w:lang w:eastAsia="en-US"/>
              </w:rPr>
            </w:pPr>
            <w:ins w:id="2491" w:author="Gert Morlion" w:date="2024-08-26T14:06:00Z">
              <w:r w:rsidRPr="003440C2">
                <w:rPr>
                  <w:rFonts w:cs="Arial"/>
                  <w:i/>
                  <w:sz w:val="16"/>
                  <w:szCs w:val="16"/>
                </w:rPr>
                <w:t>False</w:t>
              </w:r>
              <w:r w:rsidRPr="003440C2">
                <w:rPr>
                  <w:rFonts w:cs="Arial"/>
                  <w:sz w:val="16"/>
                  <w:szCs w:val="16"/>
                </w:rPr>
                <w:t xml:space="preserve"> indicates an unencrypted dataset resource</w:t>
              </w:r>
            </w:ins>
          </w:p>
        </w:tc>
      </w:tr>
      <w:tr w:rsidR="00175971" w:rsidRPr="003440C2" w14:paraId="29A1BC2D" w14:textId="77777777" w:rsidTr="00BE21AB">
        <w:trPr>
          <w:cantSplit/>
          <w:ins w:id="249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77777777" w:rsidR="00175971" w:rsidRPr="003440C2" w:rsidRDefault="00175971" w:rsidP="00BE21AB">
            <w:pPr>
              <w:spacing w:before="60" w:after="60" w:line="240" w:lineRule="auto"/>
              <w:jc w:val="left"/>
              <w:rPr>
                <w:ins w:id="2493" w:author="Gert Morlion" w:date="2024-08-26T14:06:00Z"/>
                <w:rFonts w:cs="Arial"/>
                <w:b/>
                <w:bCs/>
                <w:sz w:val="16"/>
                <w:szCs w:val="16"/>
                <w:lang w:eastAsia="en-US"/>
              </w:rPr>
            </w:pPr>
            <w:proofErr w:type="spellStart"/>
            <w:ins w:id="2494" w:author="Gert Morlion" w:date="2024-08-26T14:06:00Z">
              <w:r w:rsidRPr="003440C2">
                <w:rPr>
                  <w:rFonts w:cs="Arial"/>
                  <w:sz w:val="16"/>
                  <w:szCs w:val="16"/>
                  <w:lang w:eastAsia="en-US"/>
                </w:rPr>
                <w:t>protectionScheme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77777777" w:rsidR="00175971" w:rsidRPr="003440C2" w:rsidRDefault="00175971" w:rsidP="00BE21AB">
            <w:pPr>
              <w:spacing w:before="60" w:after="60" w:line="240" w:lineRule="auto"/>
              <w:jc w:val="left"/>
              <w:rPr>
                <w:ins w:id="2495" w:author="Gert Morlion" w:date="2024-08-26T14:06:00Z"/>
                <w:rFonts w:cs="Arial"/>
                <w:b/>
                <w:bCs/>
                <w:sz w:val="16"/>
                <w:szCs w:val="16"/>
                <w:lang w:eastAsia="en-US"/>
              </w:rPr>
            </w:pPr>
            <w:ins w:id="2496" w:author="Gert Morlion" w:date="2024-08-26T14:06: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77777777" w:rsidR="00175971" w:rsidRPr="003440C2" w:rsidRDefault="00175971" w:rsidP="00BE21AB">
            <w:pPr>
              <w:spacing w:before="60" w:after="60" w:line="240" w:lineRule="auto"/>
              <w:jc w:val="center"/>
              <w:rPr>
                <w:ins w:id="2497" w:author="Gert Morlion" w:date="2024-08-26T14:06:00Z"/>
                <w:rFonts w:cs="Arial"/>
                <w:b/>
                <w:bCs/>
                <w:sz w:val="16"/>
                <w:szCs w:val="16"/>
                <w:lang w:eastAsia="en-US"/>
              </w:rPr>
            </w:pPr>
            <w:ins w:id="2498" w:author="Gert Morlion" w:date="2024-08-26T14:06: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77777777" w:rsidR="00175971" w:rsidRPr="003440C2" w:rsidRDefault="00175971" w:rsidP="00BE21AB">
            <w:pPr>
              <w:spacing w:before="60" w:after="60" w:line="240" w:lineRule="auto"/>
              <w:jc w:val="left"/>
              <w:rPr>
                <w:ins w:id="2499" w:author="Gert Morlion" w:date="2024-08-26T14:06:00Z"/>
                <w:rFonts w:cs="Arial"/>
                <w:b/>
                <w:bCs/>
                <w:sz w:val="16"/>
                <w:szCs w:val="16"/>
                <w:lang w:eastAsia="en-US"/>
              </w:rPr>
            </w:pPr>
            <w:ins w:id="2500" w:author="Gert Morlion" w:date="2024-08-26T14:06: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175971" w:rsidRPr="003440C2" w:rsidRDefault="00175971" w:rsidP="00BE21AB">
            <w:pPr>
              <w:spacing w:before="60" w:after="60" w:line="240" w:lineRule="auto"/>
              <w:jc w:val="left"/>
              <w:rPr>
                <w:ins w:id="2501" w:author="Gert Morlion" w:date="2024-08-26T14:06:00Z"/>
                <w:rFonts w:cs="Arial"/>
                <w:b/>
                <w:bCs/>
                <w:sz w:val="16"/>
                <w:szCs w:val="16"/>
                <w:lang w:eastAsia="en-US"/>
              </w:rPr>
            </w:pPr>
          </w:p>
        </w:tc>
      </w:tr>
      <w:tr w:rsidR="00175971" w:rsidRPr="003440C2" w14:paraId="72D14102" w14:textId="77777777" w:rsidTr="00BE21AB">
        <w:trPr>
          <w:cantSplit/>
          <w:ins w:id="250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77777777" w:rsidR="00175971" w:rsidRPr="003440C2" w:rsidRDefault="00175971" w:rsidP="00BE21AB">
            <w:pPr>
              <w:spacing w:before="60" w:after="60" w:line="240" w:lineRule="auto"/>
              <w:jc w:val="left"/>
              <w:rPr>
                <w:ins w:id="2503" w:author="Gert Morlion" w:date="2024-08-26T14:06:00Z"/>
                <w:rFonts w:cs="Arial"/>
                <w:b/>
                <w:bCs/>
                <w:sz w:val="16"/>
                <w:szCs w:val="16"/>
                <w:lang w:eastAsia="en-US"/>
              </w:rPr>
            </w:pPr>
            <w:proofErr w:type="spellStart"/>
            <w:ins w:id="2504" w:author="Gert Morlion" w:date="2024-08-26T14:06:00Z">
              <w:r w:rsidRPr="003440C2">
                <w:rPr>
                  <w:rFonts w:cs="Arial"/>
                  <w:sz w:val="16"/>
                  <w:szCs w:val="16"/>
                  <w:lang w:eastAsia="en-US"/>
                </w:rPr>
                <w:t>digitalSignatureReference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7777777" w:rsidR="00175971" w:rsidRPr="003440C2" w:rsidRDefault="00175971" w:rsidP="00BE21AB">
            <w:pPr>
              <w:spacing w:before="60" w:after="60" w:line="240" w:lineRule="auto"/>
              <w:jc w:val="left"/>
              <w:rPr>
                <w:ins w:id="2505" w:author="Gert Morlion" w:date="2024-08-26T14:06:00Z"/>
                <w:rFonts w:cs="Arial"/>
                <w:b/>
                <w:bCs/>
                <w:sz w:val="16"/>
                <w:szCs w:val="16"/>
                <w:lang w:eastAsia="en-US"/>
              </w:rPr>
            </w:pPr>
            <w:ins w:id="2506" w:author="Gert Morlion" w:date="2024-08-26T14:06:00Z">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77777777" w:rsidR="00175971" w:rsidRPr="003440C2" w:rsidRDefault="00175971" w:rsidP="00BE21AB">
            <w:pPr>
              <w:spacing w:before="60" w:after="60" w:line="240" w:lineRule="auto"/>
              <w:jc w:val="center"/>
              <w:rPr>
                <w:ins w:id="2507" w:author="Gert Morlion" w:date="2024-08-26T14:06:00Z"/>
                <w:rFonts w:cs="Arial"/>
                <w:b/>
                <w:bCs/>
                <w:sz w:val="16"/>
                <w:szCs w:val="16"/>
                <w:lang w:eastAsia="en-US"/>
              </w:rPr>
            </w:pPr>
            <w:ins w:id="2508"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77777777" w:rsidR="00175971" w:rsidRPr="003440C2" w:rsidRDefault="00175971" w:rsidP="00BE21AB">
            <w:pPr>
              <w:spacing w:before="60" w:after="60" w:line="240" w:lineRule="auto"/>
              <w:jc w:val="left"/>
              <w:rPr>
                <w:ins w:id="2509" w:author="Gert Morlion" w:date="2024-08-26T14:06:00Z"/>
                <w:rFonts w:cs="Arial"/>
                <w:b/>
                <w:bCs/>
                <w:sz w:val="16"/>
                <w:szCs w:val="16"/>
              </w:rPr>
            </w:pPr>
            <w:ins w:id="2510"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175971" w:rsidRPr="003440C2" w:rsidRDefault="00175971" w:rsidP="00BE21AB">
            <w:pPr>
              <w:spacing w:before="60" w:after="60" w:line="240" w:lineRule="auto"/>
              <w:jc w:val="left"/>
              <w:rPr>
                <w:ins w:id="2511" w:author="Gert Morlion" w:date="2024-08-26T14:06:00Z"/>
                <w:rFonts w:cs="Arial"/>
                <w:b/>
                <w:bCs/>
                <w:sz w:val="16"/>
                <w:szCs w:val="16"/>
                <w:lang w:eastAsia="en-US"/>
              </w:rPr>
            </w:pPr>
          </w:p>
        </w:tc>
      </w:tr>
      <w:tr w:rsidR="00175971" w:rsidRPr="003440C2" w14:paraId="73B897BC" w14:textId="77777777" w:rsidTr="00BE21AB">
        <w:trPr>
          <w:cantSplit/>
          <w:ins w:id="2512"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77777777" w:rsidR="00175971" w:rsidRPr="003440C2" w:rsidRDefault="00175971" w:rsidP="00BE21AB">
            <w:pPr>
              <w:spacing w:before="60" w:after="60" w:line="240" w:lineRule="auto"/>
              <w:jc w:val="left"/>
              <w:rPr>
                <w:ins w:id="2513" w:author="Gert Morlion" w:date="2024-08-26T14:06:00Z"/>
                <w:rFonts w:cs="Arial"/>
                <w:sz w:val="16"/>
                <w:szCs w:val="16"/>
                <w:lang w:eastAsia="en-US"/>
              </w:rPr>
            </w:pPr>
            <w:proofErr w:type="spellStart"/>
            <w:ins w:id="2514" w:author="Gert Morlion" w:date="2024-08-26T14:06:00Z">
              <w:r w:rsidRPr="003440C2">
                <w:rPr>
                  <w:rFonts w:cs="Arial"/>
                  <w:sz w:val="16"/>
                  <w:szCs w:val="16"/>
                </w:rPr>
                <w:t>digitalSignatureValue</w:t>
              </w:r>
              <w:proofErr w:type="spellEnd"/>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77777777" w:rsidR="00175971" w:rsidRPr="003440C2" w:rsidRDefault="00175971" w:rsidP="00BE21AB">
            <w:pPr>
              <w:spacing w:before="60" w:after="60" w:line="240" w:lineRule="auto"/>
              <w:jc w:val="left"/>
              <w:rPr>
                <w:ins w:id="2515" w:author="Gert Morlion" w:date="2024-08-26T14:06:00Z"/>
                <w:rFonts w:cs="Arial"/>
                <w:sz w:val="16"/>
                <w:szCs w:val="16"/>
                <w:lang w:eastAsia="en-US"/>
              </w:rPr>
            </w:pPr>
            <w:ins w:id="2516" w:author="Gert Morlion" w:date="2024-08-26T14:06: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77777777" w:rsidR="00175971" w:rsidRPr="003440C2" w:rsidRDefault="00175971" w:rsidP="00BE21AB">
            <w:pPr>
              <w:spacing w:before="60" w:after="60" w:line="240" w:lineRule="auto"/>
              <w:jc w:val="center"/>
              <w:rPr>
                <w:ins w:id="2517" w:author="Gert Morlion" w:date="2024-08-26T14:06:00Z"/>
                <w:rFonts w:cs="Arial"/>
                <w:b/>
                <w:bCs/>
                <w:sz w:val="16"/>
                <w:szCs w:val="16"/>
                <w:lang w:eastAsia="en-US"/>
              </w:rPr>
            </w:pPr>
            <w:ins w:id="2518" w:author="Gert Morlion" w:date="2024-08-26T14:06: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77777777" w:rsidR="00175971" w:rsidRPr="003440C2" w:rsidRDefault="00175971" w:rsidP="00BE21AB">
            <w:pPr>
              <w:spacing w:before="60" w:after="60" w:line="240" w:lineRule="auto"/>
              <w:jc w:val="left"/>
              <w:rPr>
                <w:ins w:id="2519" w:author="Gert Morlion" w:date="2024-08-26T14:06:00Z"/>
                <w:rFonts w:cs="Arial"/>
                <w:sz w:val="16"/>
                <w:szCs w:val="16"/>
              </w:rPr>
            </w:pPr>
            <w:ins w:id="2520" w:author="Gert Morlion" w:date="2024-08-26T14:06: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A20C1C" w14:textId="77777777" w:rsidR="00175971" w:rsidRPr="003440C2" w:rsidRDefault="00175971" w:rsidP="00BE21AB">
            <w:pPr>
              <w:snapToGrid w:val="0"/>
              <w:spacing w:before="60" w:after="60" w:line="240" w:lineRule="auto"/>
              <w:jc w:val="left"/>
              <w:rPr>
                <w:ins w:id="2521" w:author="Gert Morlion" w:date="2024-08-26T14:06:00Z"/>
                <w:rFonts w:cs="Arial"/>
                <w:sz w:val="16"/>
                <w:szCs w:val="16"/>
              </w:rPr>
            </w:pPr>
            <w:ins w:id="2522" w:author="Gert Morlion" w:date="2024-08-26T14:06:00Z">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ins>
          </w:p>
          <w:p w14:paraId="38B786BB" w14:textId="77777777" w:rsidR="00175971" w:rsidRPr="003440C2" w:rsidRDefault="00175971" w:rsidP="00BE21AB">
            <w:pPr>
              <w:spacing w:before="60" w:after="60" w:line="240" w:lineRule="auto"/>
              <w:jc w:val="left"/>
              <w:rPr>
                <w:ins w:id="2523" w:author="Gert Morlion" w:date="2024-08-26T14:06:00Z"/>
                <w:rFonts w:cs="Arial"/>
                <w:b/>
                <w:bCs/>
                <w:sz w:val="16"/>
                <w:szCs w:val="16"/>
                <w:lang w:eastAsia="en-US"/>
              </w:rPr>
            </w:pPr>
            <w:ins w:id="2524" w:author="Gert Morlion" w:date="2024-08-26T14:06:00Z">
              <w:r w:rsidRPr="003440C2">
                <w:rPr>
                  <w:rFonts w:cs="Arial"/>
                  <w:sz w:val="16"/>
                  <w:szCs w:val="16"/>
                </w:rPr>
                <w:t>Implemented as the digital signature format specified in S-100 Part 15</w:t>
              </w:r>
            </w:ins>
          </w:p>
        </w:tc>
      </w:tr>
      <w:tr w:rsidR="00175971" w:rsidRPr="003440C2" w14:paraId="2C5F0254" w14:textId="77777777" w:rsidTr="00BE21AB">
        <w:trPr>
          <w:cantSplit/>
          <w:ins w:id="2525"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77777777" w:rsidR="00175971" w:rsidRPr="003440C2" w:rsidRDefault="00175971" w:rsidP="00BE21AB">
            <w:pPr>
              <w:spacing w:before="60" w:after="60" w:line="240" w:lineRule="auto"/>
              <w:jc w:val="left"/>
              <w:rPr>
                <w:ins w:id="2526" w:author="Gert Morlion" w:date="2024-08-26T14:06:00Z"/>
                <w:rFonts w:cs="Arial"/>
                <w:b/>
                <w:bCs/>
                <w:sz w:val="16"/>
                <w:szCs w:val="16"/>
                <w:lang w:eastAsia="en-US"/>
              </w:rPr>
            </w:pPr>
            <w:ins w:id="2527" w:author="Gert Morlion" w:date="2024-08-26T14:06: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77777777" w:rsidR="00175971" w:rsidRPr="003440C2" w:rsidRDefault="00175971" w:rsidP="00BE21AB">
            <w:pPr>
              <w:spacing w:before="60" w:after="60" w:line="240" w:lineRule="auto"/>
              <w:jc w:val="left"/>
              <w:rPr>
                <w:ins w:id="2528" w:author="Gert Morlion" w:date="2024-08-26T14:06:00Z"/>
                <w:rFonts w:cs="Arial"/>
                <w:b/>
                <w:bCs/>
                <w:sz w:val="16"/>
                <w:szCs w:val="16"/>
                <w:lang w:eastAsia="en-US"/>
              </w:rPr>
            </w:pPr>
            <w:ins w:id="2529" w:author="Gert Morlion" w:date="2024-08-26T14:06: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77777777" w:rsidR="00175971" w:rsidRPr="003440C2" w:rsidRDefault="00175971" w:rsidP="00BE21AB">
            <w:pPr>
              <w:spacing w:before="60" w:after="60" w:line="240" w:lineRule="auto"/>
              <w:jc w:val="center"/>
              <w:rPr>
                <w:ins w:id="2530" w:author="Gert Morlion" w:date="2024-08-26T14:06:00Z"/>
                <w:rFonts w:cs="Arial"/>
                <w:b/>
                <w:bCs/>
                <w:sz w:val="16"/>
                <w:szCs w:val="16"/>
                <w:lang w:eastAsia="en-US"/>
              </w:rPr>
            </w:pPr>
            <w:ins w:id="2531"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77777777" w:rsidR="00175971" w:rsidRPr="003440C2" w:rsidRDefault="00175971" w:rsidP="00BE21AB">
            <w:pPr>
              <w:spacing w:before="60" w:after="60" w:line="240" w:lineRule="auto"/>
              <w:jc w:val="left"/>
              <w:rPr>
                <w:ins w:id="2532" w:author="Gert Morlion" w:date="2024-08-26T14:06:00Z"/>
                <w:rFonts w:cs="Arial"/>
                <w:b/>
                <w:bCs/>
                <w:sz w:val="16"/>
                <w:szCs w:val="16"/>
                <w:lang w:eastAsia="en-US"/>
              </w:rPr>
            </w:pPr>
            <w:ins w:id="2533" w:author="Gert Morlion" w:date="2024-08-26T14:0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A55B012" w14:textId="77777777" w:rsidR="00175971" w:rsidRPr="003440C2" w:rsidRDefault="00175971" w:rsidP="00BE21AB">
            <w:pPr>
              <w:snapToGrid w:val="0"/>
              <w:spacing w:before="60" w:after="60" w:line="240" w:lineRule="auto"/>
              <w:jc w:val="left"/>
              <w:rPr>
                <w:ins w:id="2534" w:author="Gert Morlion" w:date="2024-08-26T14:06:00Z"/>
                <w:rFonts w:cs="Arial"/>
                <w:sz w:val="16"/>
                <w:szCs w:val="16"/>
              </w:rPr>
            </w:pPr>
            <w:ins w:id="2535" w:author="Gert Morlion" w:date="2024-08-26T14:06:00Z">
              <w:r w:rsidRPr="003440C2">
                <w:rPr>
                  <w:rFonts w:cs="Arial"/>
                  <w:i/>
                  <w:sz w:val="16"/>
                  <w:szCs w:val="16"/>
                </w:rPr>
                <w:t>True</w:t>
              </w:r>
              <w:r w:rsidRPr="003440C2">
                <w:rPr>
                  <w:rFonts w:cs="Arial"/>
                  <w:sz w:val="16"/>
                  <w:szCs w:val="16"/>
                </w:rPr>
                <w:t xml:space="preserve"> indicates the resource is copyrighted</w:t>
              </w:r>
            </w:ins>
          </w:p>
          <w:p w14:paraId="54506C7E" w14:textId="77777777" w:rsidR="00175971" w:rsidRPr="003440C2" w:rsidRDefault="00175971" w:rsidP="00BE21AB">
            <w:pPr>
              <w:spacing w:before="60" w:after="60" w:line="240" w:lineRule="auto"/>
              <w:jc w:val="left"/>
              <w:rPr>
                <w:ins w:id="2536" w:author="Gert Morlion" w:date="2024-08-26T14:06:00Z"/>
                <w:rFonts w:cs="Arial"/>
                <w:b/>
                <w:bCs/>
                <w:sz w:val="16"/>
                <w:szCs w:val="16"/>
                <w:lang w:eastAsia="en-US"/>
              </w:rPr>
            </w:pPr>
            <w:ins w:id="2537" w:author="Gert Morlion" w:date="2024-08-26T14:06: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175971" w:rsidRPr="003440C2" w14:paraId="387F304E" w14:textId="77777777" w:rsidTr="00BE21AB">
        <w:trPr>
          <w:cantSplit/>
          <w:ins w:id="2538"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77777777" w:rsidR="00175971" w:rsidRPr="003440C2" w:rsidRDefault="00175971" w:rsidP="00BE21AB">
            <w:pPr>
              <w:spacing w:before="60" w:after="60" w:line="240" w:lineRule="auto"/>
              <w:jc w:val="left"/>
              <w:rPr>
                <w:ins w:id="2539" w:author="Gert Morlion" w:date="2024-08-26T14:06:00Z"/>
                <w:rFonts w:cs="Arial"/>
                <w:b/>
                <w:bCs/>
                <w:sz w:val="16"/>
                <w:szCs w:val="16"/>
                <w:lang w:eastAsia="en-US"/>
              </w:rPr>
            </w:pPr>
            <w:ins w:id="2540" w:author="Gert Morlion" w:date="2024-08-26T14:06: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7777777" w:rsidR="00175971" w:rsidRPr="003440C2" w:rsidRDefault="00175971" w:rsidP="00BE21AB">
            <w:pPr>
              <w:spacing w:before="60" w:after="60" w:line="240" w:lineRule="auto"/>
              <w:jc w:val="left"/>
              <w:rPr>
                <w:ins w:id="2541" w:author="Gert Morlion" w:date="2024-08-26T14:06:00Z"/>
                <w:rFonts w:cs="Arial"/>
                <w:b/>
                <w:bCs/>
                <w:sz w:val="16"/>
                <w:szCs w:val="16"/>
                <w:lang w:eastAsia="en-US"/>
              </w:rPr>
            </w:pPr>
            <w:ins w:id="2542" w:author="Gert Morlion" w:date="2024-08-26T14:06: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77777777" w:rsidR="00175971" w:rsidRPr="003440C2" w:rsidRDefault="00175971" w:rsidP="00BE21AB">
            <w:pPr>
              <w:spacing w:before="60" w:after="60" w:line="240" w:lineRule="auto"/>
              <w:jc w:val="center"/>
              <w:rPr>
                <w:ins w:id="2543" w:author="Gert Morlion" w:date="2024-08-26T14:06:00Z"/>
                <w:rFonts w:cs="Arial"/>
                <w:b/>
                <w:bCs/>
                <w:sz w:val="16"/>
                <w:szCs w:val="16"/>
                <w:lang w:eastAsia="en-US"/>
              </w:rPr>
            </w:pPr>
            <w:ins w:id="2544"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D74EEA4" w14:textId="77777777" w:rsidR="00175971" w:rsidRPr="003440C2" w:rsidRDefault="00175971" w:rsidP="00BE21AB">
            <w:pPr>
              <w:spacing w:before="60" w:after="60" w:line="240" w:lineRule="auto"/>
              <w:jc w:val="left"/>
              <w:rPr>
                <w:ins w:id="2545" w:author="Gert Morlion" w:date="2024-08-26T14:06:00Z"/>
                <w:rFonts w:cs="Arial"/>
                <w:b/>
                <w:bCs/>
                <w:sz w:val="16"/>
                <w:szCs w:val="16"/>
                <w:lang w:eastAsia="en-US"/>
              </w:rPr>
            </w:pPr>
            <w:ins w:id="2546" w:author="Gert Morlion" w:date="2024-08-26T14:06:00Z">
              <w:r w:rsidRPr="003440C2">
                <w:rPr>
                  <w:rFonts w:cs="Arial"/>
                  <w:sz w:val="16"/>
                  <w:szCs w:val="16"/>
                  <w:lang w:eastAsia="en-US"/>
                </w:rPr>
                <w:t>Class</w:t>
              </w:r>
            </w:ins>
          </w:p>
          <w:p w14:paraId="49F3DCF9" w14:textId="77777777" w:rsidR="00175971" w:rsidRPr="003440C2" w:rsidRDefault="00175971" w:rsidP="00BE21AB">
            <w:pPr>
              <w:spacing w:before="60" w:after="60" w:line="240" w:lineRule="auto"/>
              <w:jc w:val="left"/>
              <w:rPr>
                <w:ins w:id="2547" w:author="Gert Morlion" w:date="2024-08-26T14:06:00Z"/>
                <w:rFonts w:cs="Arial"/>
                <w:sz w:val="16"/>
                <w:szCs w:val="16"/>
                <w:lang w:val="fr-FR"/>
              </w:rPr>
            </w:pPr>
            <w:proofErr w:type="spellStart"/>
            <w:ins w:id="2548" w:author="Gert Morlion" w:date="2024-08-26T14:06:00Z">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ins>
          </w:p>
          <w:p w14:paraId="2B711CAB" w14:textId="77777777" w:rsidR="00175971" w:rsidRPr="003440C2" w:rsidRDefault="00175971" w:rsidP="00BE21AB">
            <w:pPr>
              <w:spacing w:before="60" w:after="60" w:line="240" w:lineRule="auto"/>
              <w:jc w:val="left"/>
              <w:rPr>
                <w:ins w:id="2549"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D65884A" w14:textId="77777777" w:rsidR="00175971" w:rsidRPr="003440C2" w:rsidRDefault="00175971" w:rsidP="00BE21AB">
            <w:pPr>
              <w:spacing w:before="60" w:after="0" w:line="240" w:lineRule="auto"/>
              <w:jc w:val="left"/>
              <w:rPr>
                <w:ins w:id="2550" w:author="Gert Morlion" w:date="2024-08-26T14:06:00Z"/>
                <w:rFonts w:cs="Arial"/>
                <w:b/>
                <w:bCs/>
                <w:sz w:val="16"/>
                <w:szCs w:val="16"/>
                <w:lang w:eastAsia="en-US"/>
              </w:rPr>
            </w:pPr>
            <w:ins w:id="2551" w:author="Gert Morlion" w:date="2024-08-26T14:06:00Z">
              <w:r w:rsidRPr="003440C2">
                <w:rPr>
                  <w:rFonts w:cs="Arial"/>
                  <w:sz w:val="16"/>
                  <w:szCs w:val="16"/>
                  <w:lang w:eastAsia="en-US"/>
                </w:rPr>
                <w:t>1. unclassified</w:t>
              </w:r>
            </w:ins>
          </w:p>
          <w:p w14:paraId="2B2A5341" w14:textId="77777777" w:rsidR="00175971" w:rsidRPr="003440C2" w:rsidRDefault="00175971" w:rsidP="00BE21AB">
            <w:pPr>
              <w:spacing w:after="0" w:line="240" w:lineRule="auto"/>
              <w:jc w:val="left"/>
              <w:rPr>
                <w:ins w:id="2552" w:author="Gert Morlion" w:date="2024-08-26T14:06:00Z"/>
                <w:rFonts w:cs="Arial"/>
                <w:b/>
                <w:bCs/>
                <w:sz w:val="16"/>
                <w:szCs w:val="16"/>
                <w:lang w:eastAsia="en-US"/>
              </w:rPr>
            </w:pPr>
            <w:ins w:id="2553" w:author="Gert Morlion" w:date="2024-08-26T14:06:00Z">
              <w:r w:rsidRPr="003440C2">
                <w:rPr>
                  <w:rFonts w:cs="Arial"/>
                  <w:sz w:val="16"/>
                  <w:szCs w:val="16"/>
                  <w:lang w:eastAsia="en-US"/>
                </w:rPr>
                <w:t>2. restricted</w:t>
              </w:r>
            </w:ins>
          </w:p>
          <w:p w14:paraId="11C8AC53" w14:textId="77777777" w:rsidR="00175971" w:rsidRPr="003440C2" w:rsidRDefault="00175971" w:rsidP="00BE21AB">
            <w:pPr>
              <w:spacing w:after="0" w:line="240" w:lineRule="auto"/>
              <w:jc w:val="left"/>
              <w:rPr>
                <w:ins w:id="2554" w:author="Gert Morlion" w:date="2024-08-26T14:06:00Z"/>
                <w:rFonts w:cs="Arial"/>
                <w:b/>
                <w:bCs/>
                <w:sz w:val="16"/>
                <w:szCs w:val="16"/>
                <w:lang w:eastAsia="en-US"/>
              </w:rPr>
            </w:pPr>
            <w:ins w:id="2555" w:author="Gert Morlion" w:date="2024-08-26T14:06:00Z">
              <w:r w:rsidRPr="003440C2">
                <w:rPr>
                  <w:rFonts w:cs="Arial"/>
                  <w:sz w:val="16"/>
                  <w:szCs w:val="16"/>
                  <w:lang w:eastAsia="en-US"/>
                </w:rPr>
                <w:t>3. confidential</w:t>
              </w:r>
            </w:ins>
          </w:p>
          <w:p w14:paraId="5A87991C" w14:textId="77777777" w:rsidR="00175971" w:rsidRPr="003440C2" w:rsidRDefault="00175971" w:rsidP="00BE21AB">
            <w:pPr>
              <w:spacing w:after="0" w:line="240" w:lineRule="auto"/>
              <w:jc w:val="left"/>
              <w:rPr>
                <w:ins w:id="2556" w:author="Gert Morlion" w:date="2024-08-26T14:06:00Z"/>
                <w:rFonts w:cs="Arial"/>
                <w:b/>
                <w:bCs/>
                <w:sz w:val="16"/>
                <w:szCs w:val="16"/>
                <w:lang w:eastAsia="en-US"/>
              </w:rPr>
            </w:pPr>
            <w:ins w:id="2557" w:author="Gert Morlion" w:date="2024-08-26T14:06:00Z">
              <w:r w:rsidRPr="003440C2">
                <w:rPr>
                  <w:rFonts w:cs="Arial"/>
                  <w:sz w:val="16"/>
                  <w:szCs w:val="16"/>
                  <w:lang w:eastAsia="en-US"/>
                </w:rPr>
                <w:t>4. secret</w:t>
              </w:r>
            </w:ins>
          </w:p>
          <w:p w14:paraId="1F09A06A" w14:textId="77777777" w:rsidR="00175971" w:rsidRPr="003440C2" w:rsidRDefault="00175971" w:rsidP="00BE21AB">
            <w:pPr>
              <w:spacing w:after="0" w:line="240" w:lineRule="auto"/>
              <w:jc w:val="left"/>
              <w:rPr>
                <w:ins w:id="2558" w:author="Gert Morlion" w:date="2024-08-26T14:06:00Z"/>
                <w:rFonts w:cs="Arial"/>
                <w:sz w:val="16"/>
                <w:szCs w:val="16"/>
                <w:lang w:eastAsia="en-US"/>
              </w:rPr>
            </w:pPr>
            <w:ins w:id="2559" w:author="Gert Morlion" w:date="2024-08-26T14:06:00Z">
              <w:r w:rsidRPr="003440C2">
                <w:rPr>
                  <w:rFonts w:cs="Arial"/>
                  <w:sz w:val="16"/>
                  <w:szCs w:val="16"/>
                  <w:lang w:eastAsia="en-US"/>
                </w:rPr>
                <w:t>5. top secret</w:t>
              </w:r>
            </w:ins>
          </w:p>
          <w:p w14:paraId="4F5BC2CC" w14:textId="77777777" w:rsidR="00175971" w:rsidRPr="003440C2" w:rsidRDefault="00175971" w:rsidP="00BE21AB">
            <w:pPr>
              <w:snapToGrid w:val="0"/>
              <w:spacing w:after="0" w:line="240" w:lineRule="auto"/>
              <w:jc w:val="left"/>
              <w:rPr>
                <w:ins w:id="2560" w:author="Gert Morlion" w:date="2024-08-26T14:06:00Z"/>
                <w:rFonts w:cs="Arial"/>
                <w:sz w:val="16"/>
                <w:szCs w:val="16"/>
              </w:rPr>
            </w:pPr>
            <w:ins w:id="2561" w:author="Gert Morlion" w:date="2024-08-26T14:06:00Z">
              <w:r w:rsidRPr="003440C2">
                <w:rPr>
                  <w:rFonts w:cs="Arial"/>
                  <w:sz w:val="16"/>
                  <w:szCs w:val="16"/>
                </w:rPr>
                <w:t>6. sensitive but unclassified</w:t>
              </w:r>
            </w:ins>
          </w:p>
          <w:p w14:paraId="0E4CE01B" w14:textId="77777777" w:rsidR="00175971" w:rsidRPr="003440C2" w:rsidRDefault="00175971" w:rsidP="00BE21AB">
            <w:pPr>
              <w:snapToGrid w:val="0"/>
              <w:spacing w:after="0" w:line="240" w:lineRule="auto"/>
              <w:jc w:val="left"/>
              <w:rPr>
                <w:ins w:id="2562" w:author="Gert Morlion" w:date="2024-08-26T14:06:00Z"/>
                <w:rFonts w:cs="Arial"/>
                <w:sz w:val="16"/>
                <w:szCs w:val="16"/>
              </w:rPr>
            </w:pPr>
            <w:ins w:id="2563" w:author="Gert Morlion" w:date="2024-08-26T14:06:00Z">
              <w:r w:rsidRPr="003440C2">
                <w:rPr>
                  <w:rFonts w:cs="Arial"/>
                  <w:sz w:val="16"/>
                  <w:szCs w:val="16"/>
                </w:rPr>
                <w:t>7. for official use only</w:t>
              </w:r>
            </w:ins>
          </w:p>
          <w:p w14:paraId="363E370A" w14:textId="77777777" w:rsidR="00175971" w:rsidRPr="003440C2" w:rsidRDefault="00175971" w:rsidP="00BE21AB">
            <w:pPr>
              <w:snapToGrid w:val="0"/>
              <w:spacing w:after="0" w:line="240" w:lineRule="auto"/>
              <w:jc w:val="left"/>
              <w:rPr>
                <w:ins w:id="2564" w:author="Gert Morlion" w:date="2024-08-26T14:06:00Z"/>
                <w:rFonts w:cs="Arial"/>
                <w:sz w:val="16"/>
                <w:szCs w:val="16"/>
              </w:rPr>
            </w:pPr>
            <w:ins w:id="2565" w:author="Gert Morlion" w:date="2024-08-26T14:06:00Z">
              <w:r w:rsidRPr="003440C2">
                <w:rPr>
                  <w:rFonts w:cs="Arial"/>
                  <w:sz w:val="16"/>
                  <w:szCs w:val="16"/>
                </w:rPr>
                <w:t>8. protected</w:t>
              </w:r>
            </w:ins>
          </w:p>
          <w:p w14:paraId="0BD23C33" w14:textId="77777777" w:rsidR="00175971" w:rsidRDefault="00175971" w:rsidP="00BE21AB">
            <w:pPr>
              <w:spacing w:after="60" w:line="240" w:lineRule="auto"/>
              <w:jc w:val="left"/>
              <w:rPr>
                <w:ins w:id="2566" w:author="Gert Morlion" w:date="2024-08-26T14:06:00Z"/>
                <w:rFonts w:cs="Arial"/>
                <w:sz w:val="16"/>
                <w:szCs w:val="16"/>
              </w:rPr>
            </w:pPr>
            <w:ins w:id="2567" w:author="Gert Morlion" w:date="2024-08-26T14:06:00Z">
              <w:r w:rsidRPr="003440C2">
                <w:rPr>
                  <w:rFonts w:cs="Arial"/>
                  <w:sz w:val="16"/>
                  <w:szCs w:val="16"/>
                </w:rPr>
                <w:t>9. limited distribution</w:t>
              </w:r>
            </w:ins>
          </w:p>
          <w:p w14:paraId="1B5C2188" w14:textId="77777777" w:rsidR="00175971" w:rsidRPr="003440C2" w:rsidRDefault="00175971" w:rsidP="00BE21AB">
            <w:pPr>
              <w:spacing w:before="60" w:after="60" w:line="240" w:lineRule="auto"/>
              <w:jc w:val="left"/>
              <w:rPr>
                <w:ins w:id="2568" w:author="Gert Morlion" w:date="2024-08-26T14:06:00Z"/>
                <w:rFonts w:cs="Arial"/>
                <w:b/>
                <w:bCs/>
                <w:sz w:val="16"/>
                <w:szCs w:val="16"/>
                <w:lang w:eastAsia="en-US"/>
              </w:rPr>
            </w:pPr>
            <w:ins w:id="2569" w:author="Gert Morlion" w:date="2024-08-26T14:06:00Z">
              <w:r w:rsidRPr="00CA7F2D">
                <w:rPr>
                  <w:rFonts w:cs="Arial"/>
                  <w:sz w:val="16"/>
                  <w:szCs w:val="16"/>
                  <w:lang w:eastAsia="en-US"/>
                </w:rPr>
                <w:t>0..1 multiplicity in S-100 restricted to 1 in S-101</w:t>
              </w:r>
            </w:ins>
          </w:p>
        </w:tc>
      </w:tr>
      <w:tr w:rsidR="00175971" w:rsidRPr="003440C2" w14:paraId="42872276" w14:textId="77777777" w:rsidTr="00BE21AB">
        <w:trPr>
          <w:cantSplit/>
          <w:ins w:id="2570"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77777777" w:rsidR="00175971" w:rsidRPr="003440C2" w:rsidRDefault="00175971" w:rsidP="00BE21AB">
            <w:pPr>
              <w:spacing w:before="60" w:after="60" w:line="240" w:lineRule="auto"/>
              <w:jc w:val="left"/>
              <w:rPr>
                <w:ins w:id="2571" w:author="Gert Morlion" w:date="2024-08-26T14:06:00Z"/>
                <w:rFonts w:cs="Arial"/>
                <w:b/>
                <w:bCs/>
                <w:sz w:val="16"/>
                <w:szCs w:val="16"/>
                <w:lang w:eastAsia="en-US"/>
              </w:rPr>
            </w:pPr>
            <w:ins w:id="2572" w:author="Gert Morlion" w:date="2024-08-26T14:06:00Z">
              <w:r w:rsidRPr="003440C2">
                <w:rPr>
                  <w:rFonts w:cs="Arial"/>
                  <w:sz w:val="16"/>
                  <w:szCs w:val="16"/>
                  <w:lang w:eastAsia="en-US"/>
                </w:rPr>
                <w:lastRenderedPageBreak/>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77777777" w:rsidR="00175971" w:rsidRPr="003440C2" w:rsidRDefault="00175971" w:rsidP="00BE21AB">
            <w:pPr>
              <w:spacing w:before="60" w:after="60" w:line="240" w:lineRule="auto"/>
              <w:jc w:val="left"/>
              <w:rPr>
                <w:ins w:id="2573" w:author="Gert Morlion" w:date="2024-08-26T14:06:00Z"/>
                <w:rFonts w:cs="Arial"/>
                <w:sz w:val="16"/>
                <w:szCs w:val="16"/>
                <w:lang w:eastAsia="en-US"/>
              </w:rPr>
            </w:pPr>
            <w:ins w:id="2574" w:author="Gert Morlion" w:date="2024-08-26T14:06: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777777" w:rsidR="00175971" w:rsidRPr="003440C2" w:rsidRDefault="00175971" w:rsidP="00BE21AB">
            <w:pPr>
              <w:spacing w:before="60" w:after="60" w:line="240" w:lineRule="auto"/>
              <w:jc w:val="center"/>
              <w:rPr>
                <w:ins w:id="2575" w:author="Gert Morlion" w:date="2024-08-26T14:06:00Z"/>
                <w:rFonts w:cs="Arial"/>
                <w:b/>
                <w:bCs/>
                <w:sz w:val="16"/>
                <w:szCs w:val="16"/>
                <w:lang w:eastAsia="en-US"/>
              </w:rPr>
            </w:pPr>
            <w:ins w:id="2576"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77777777" w:rsidR="00175971" w:rsidRPr="003440C2" w:rsidRDefault="00175971" w:rsidP="00BE21AB">
            <w:pPr>
              <w:spacing w:before="60" w:after="60" w:line="240" w:lineRule="auto"/>
              <w:jc w:val="left"/>
              <w:rPr>
                <w:ins w:id="2577" w:author="Gert Morlion" w:date="2024-08-26T14:06:00Z"/>
                <w:rFonts w:cs="Arial"/>
                <w:b/>
                <w:bCs/>
                <w:sz w:val="16"/>
                <w:szCs w:val="16"/>
              </w:rPr>
            </w:pPr>
            <w:ins w:id="2578" w:author="Gert Morlion" w:date="2024-08-26T14:0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77777777" w:rsidR="00175971" w:rsidRPr="003440C2" w:rsidRDefault="00175971" w:rsidP="00BE21AB">
            <w:pPr>
              <w:spacing w:before="60" w:after="60" w:line="240" w:lineRule="auto"/>
              <w:jc w:val="left"/>
              <w:rPr>
                <w:ins w:id="2579" w:author="Gert Morlion" w:date="2024-08-26T14:06:00Z"/>
                <w:rFonts w:cs="Arial"/>
                <w:b/>
                <w:bCs/>
                <w:sz w:val="16"/>
                <w:szCs w:val="16"/>
                <w:lang w:eastAsia="en-US"/>
              </w:rPr>
            </w:pPr>
            <w:ins w:id="2580" w:author="Gert Morlion" w:date="2024-08-26T14:06:00Z">
              <w:r w:rsidRPr="00CA7F2D">
                <w:rPr>
                  <w:rFonts w:cs="Arial"/>
                  <w:sz w:val="16"/>
                  <w:szCs w:val="16"/>
                  <w:lang w:eastAsia="en-US"/>
                </w:rPr>
                <w:t>0..1 multiplicity in S-100 restricted to 1 in S-101</w:t>
              </w:r>
            </w:ins>
          </w:p>
        </w:tc>
      </w:tr>
      <w:tr w:rsidR="00175971" w:rsidRPr="003440C2" w14:paraId="593A954E" w14:textId="77777777" w:rsidTr="00BE21AB">
        <w:trPr>
          <w:cantSplit/>
          <w:ins w:id="258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77777777" w:rsidR="00175971" w:rsidRPr="003440C2" w:rsidRDefault="00175971" w:rsidP="00BE21AB">
            <w:pPr>
              <w:spacing w:before="60" w:after="60" w:line="240" w:lineRule="auto"/>
              <w:jc w:val="left"/>
              <w:rPr>
                <w:ins w:id="2582" w:author="Gert Morlion" w:date="2024-08-26T14:06:00Z"/>
                <w:rFonts w:cs="Arial"/>
                <w:sz w:val="16"/>
                <w:szCs w:val="16"/>
                <w:lang w:eastAsia="en-US"/>
              </w:rPr>
            </w:pPr>
            <w:proofErr w:type="spellStart"/>
            <w:ins w:id="2583" w:author="Gert Morlion" w:date="2024-08-26T14:06:00Z">
              <w:r w:rsidRPr="003440C2">
                <w:rPr>
                  <w:rFonts w:cs="Arial"/>
                  <w:sz w:val="16"/>
                  <w:szCs w:val="16"/>
                  <w:lang w:eastAsia="en-US"/>
                </w:rPr>
                <w:t>notForNavigation</w:t>
              </w:r>
              <w:proofErr w:type="spellEnd"/>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77777777" w:rsidR="00175971" w:rsidRPr="003440C2" w:rsidRDefault="00175971" w:rsidP="00BE21AB">
            <w:pPr>
              <w:spacing w:before="60" w:after="60" w:line="240" w:lineRule="auto"/>
              <w:jc w:val="left"/>
              <w:rPr>
                <w:ins w:id="2584" w:author="Gert Morlion" w:date="2024-08-26T14:06:00Z"/>
                <w:rFonts w:cs="Arial"/>
                <w:sz w:val="16"/>
                <w:szCs w:val="16"/>
                <w:lang w:eastAsia="en-US"/>
              </w:rPr>
            </w:pPr>
            <w:ins w:id="2585" w:author="Gert Morlion" w:date="2024-08-26T14:06: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77777777" w:rsidR="00175971" w:rsidRPr="003440C2" w:rsidRDefault="00175971" w:rsidP="00BE21AB">
            <w:pPr>
              <w:spacing w:before="60" w:after="60" w:line="240" w:lineRule="auto"/>
              <w:jc w:val="center"/>
              <w:rPr>
                <w:ins w:id="2586" w:author="Gert Morlion" w:date="2024-08-26T14:06:00Z"/>
                <w:rFonts w:cs="Arial"/>
                <w:sz w:val="16"/>
                <w:szCs w:val="16"/>
                <w:lang w:eastAsia="en-US"/>
              </w:rPr>
            </w:pPr>
            <w:ins w:id="2587" w:author="Gert Morlion" w:date="2024-08-26T14:06: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77777777" w:rsidR="00175971" w:rsidRPr="003440C2" w:rsidRDefault="00175971" w:rsidP="00BE21AB">
            <w:pPr>
              <w:spacing w:before="60" w:after="60" w:line="240" w:lineRule="auto"/>
              <w:jc w:val="left"/>
              <w:rPr>
                <w:ins w:id="2588" w:author="Gert Morlion" w:date="2024-08-26T14:06:00Z"/>
                <w:rFonts w:cs="Arial"/>
                <w:sz w:val="16"/>
                <w:szCs w:val="16"/>
                <w:lang w:eastAsia="en-US"/>
              </w:rPr>
            </w:pPr>
            <w:ins w:id="2589" w:author="Gert Morlion" w:date="2024-08-26T14:06: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62E537" w14:textId="77777777" w:rsidR="00175971" w:rsidRPr="003440C2" w:rsidRDefault="00175971" w:rsidP="00BE21AB">
            <w:pPr>
              <w:spacing w:before="60" w:after="60" w:line="240" w:lineRule="auto"/>
              <w:jc w:val="left"/>
              <w:rPr>
                <w:ins w:id="2590" w:author="Gert Morlion" w:date="2024-08-26T14:06:00Z"/>
                <w:rFonts w:cs="Arial"/>
                <w:sz w:val="16"/>
                <w:szCs w:val="16"/>
                <w:lang w:eastAsia="en-US"/>
              </w:rPr>
            </w:pPr>
            <w:ins w:id="2591" w:author="Gert Morlion" w:date="2024-08-26T14:06: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77777777" w:rsidR="00175971" w:rsidRPr="003440C2" w:rsidRDefault="00175971" w:rsidP="00BE21AB">
            <w:pPr>
              <w:spacing w:before="60" w:after="0" w:line="240" w:lineRule="auto"/>
              <w:jc w:val="left"/>
              <w:rPr>
                <w:ins w:id="2592" w:author="Gert Morlion" w:date="2024-08-26T14:06:00Z"/>
                <w:rFonts w:cs="Arial"/>
                <w:sz w:val="16"/>
                <w:szCs w:val="16"/>
              </w:rPr>
            </w:pPr>
            <w:ins w:id="2593" w:author="Gert Morlion" w:date="2024-08-26T14:06: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175971" w:rsidRPr="003440C2" w14:paraId="7D29A16F" w14:textId="77777777" w:rsidTr="00BE21AB">
        <w:trPr>
          <w:cantSplit/>
          <w:ins w:id="2594"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7777777" w:rsidR="00175971" w:rsidRPr="003440C2" w:rsidRDefault="00175971" w:rsidP="00BE21AB">
            <w:pPr>
              <w:spacing w:before="60" w:after="60" w:line="240" w:lineRule="auto"/>
              <w:jc w:val="left"/>
              <w:rPr>
                <w:ins w:id="2595" w:author="Gert Morlion" w:date="2024-08-26T14:06:00Z"/>
                <w:rFonts w:cs="Arial"/>
                <w:sz w:val="16"/>
                <w:szCs w:val="16"/>
                <w:lang w:eastAsia="en-US"/>
              </w:rPr>
            </w:pPr>
            <w:proofErr w:type="spellStart"/>
            <w:ins w:id="2596" w:author="Gert Morlion" w:date="2024-08-26T14:06:00Z">
              <w:r w:rsidRPr="003440C2">
                <w:rPr>
                  <w:rFonts w:cs="Arial"/>
                  <w:sz w:val="16"/>
                  <w:szCs w:val="16"/>
                  <w:lang w:eastAsia="en-US"/>
                </w:rPr>
                <w:t>specificUsage</w:t>
              </w:r>
              <w:proofErr w:type="spellEnd"/>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77777777" w:rsidR="00175971" w:rsidRPr="003440C2" w:rsidRDefault="00175971" w:rsidP="00BE21AB">
            <w:pPr>
              <w:spacing w:before="60" w:after="60" w:line="240" w:lineRule="auto"/>
              <w:jc w:val="left"/>
              <w:rPr>
                <w:ins w:id="2597" w:author="Gert Morlion" w:date="2024-08-26T14:06:00Z"/>
                <w:rFonts w:cs="Arial"/>
                <w:b/>
                <w:bCs/>
                <w:sz w:val="16"/>
                <w:szCs w:val="16"/>
                <w:lang w:eastAsia="en-US"/>
              </w:rPr>
            </w:pPr>
            <w:ins w:id="2598" w:author="Gert Morlion" w:date="2024-08-26T14:06: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77777777" w:rsidR="00175971" w:rsidRPr="003440C2" w:rsidRDefault="00175971" w:rsidP="00BE21AB">
            <w:pPr>
              <w:spacing w:before="60" w:after="60" w:line="240" w:lineRule="auto"/>
              <w:jc w:val="center"/>
              <w:rPr>
                <w:ins w:id="2599" w:author="Gert Morlion" w:date="2024-08-26T14:06:00Z"/>
                <w:rFonts w:cs="Arial"/>
                <w:b/>
                <w:bCs/>
                <w:sz w:val="16"/>
                <w:szCs w:val="16"/>
                <w:lang w:eastAsia="en-US"/>
              </w:rPr>
            </w:pPr>
            <w:ins w:id="2600" w:author="Gert Morlion" w:date="2024-08-26T14:06: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77777777" w:rsidR="00175971" w:rsidRPr="003440C2" w:rsidRDefault="00175971" w:rsidP="00BE21AB">
            <w:pPr>
              <w:spacing w:before="60" w:after="60" w:line="240" w:lineRule="auto"/>
              <w:jc w:val="left"/>
              <w:rPr>
                <w:ins w:id="2601" w:author="Gert Morlion" w:date="2024-08-26T14:06:00Z"/>
                <w:rFonts w:cs="Arial"/>
                <w:b/>
                <w:bCs/>
                <w:sz w:val="16"/>
                <w:szCs w:val="16"/>
                <w:lang w:val="fr-FR" w:eastAsia="en-US"/>
              </w:rPr>
            </w:pPr>
            <w:ins w:id="2602" w:author="Gert Morlion" w:date="2024-08-26T14:06:00Z">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175971" w:rsidRPr="003440C2" w:rsidRDefault="00175971" w:rsidP="00BE21AB">
            <w:pPr>
              <w:spacing w:before="60" w:after="60" w:line="240" w:lineRule="auto"/>
              <w:jc w:val="left"/>
              <w:rPr>
                <w:ins w:id="2603" w:author="Gert Morlion" w:date="2024-08-26T14:06:00Z"/>
                <w:rFonts w:cs="Arial"/>
                <w:b/>
                <w:bCs/>
                <w:sz w:val="16"/>
                <w:szCs w:val="16"/>
                <w:lang w:eastAsia="en-US"/>
              </w:rPr>
            </w:pPr>
          </w:p>
        </w:tc>
      </w:tr>
      <w:tr w:rsidR="00175971" w:rsidRPr="003440C2" w14:paraId="3C44A409" w14:textId="77777777" w:rsidTr="00BE21AB">
        <w:trPr>
          <w:cantSplit/>
          <w:ins w:id="260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77777777" w:rsidR="00175971" w:rsidRPr="003440C2" w:rsidRDefault="00175971" w:rsidP="00BE21AB">
            <w:pPr>
              <w:spacing w:before="60" w:after="60" w:line="240" w:lineRule="auto"/>
              <w:jc w:val="left"/>
              <w:rPr>
                <w:ins w:id="2605" w:author="Gert Morlion" w:date="2024-08-26T14:06:00Z"/>
                <w:rFonts w:cs="Arial"/>
                <w:b/>
                <w:bCs/>
                <w:sz w:val="16"/>
                <w:szCs w:val="16"/>
                <w:lang w:eastAsia="en-US"/>
              </w:rPr>
            </w:pPr>
            <w:proofErr w:type="spellStart"/>
            <w:ins w:id="2606" w:author="Gert Morlion" w:date="2024-08-26T14:06:00Z">
              <w:r w:rsidRPr="003440C2">
                <w:rPr>
                  <w:rFonts w:cs="Arial"/>
                  <w:sz w:val="16"/>
                  <w:szCs w:val="16"/>
                  <w:lang w:eastAsia="en-US"/>
                </w:rPr>
                <w:t>editionNumber</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77777777" w:rsidR="00175971" w:rsidRPr="003440C2" w:rsidRDefault="00175971" w:rsidP="00BE21AB">
            <w:pPr>
              <w:spacing w:before="60" w:after="60" w:line="240" w:lineRule="auto"/>
              <w:jc w:val="left"/>
              <w:rPr>
                <w:ins w:id="2607" w:author="Gert Morlion" w:date="2024-08-26T14:06:00Z"/>
                <w:rFonts w:cs="Arial"/>
                <w:b/>
                <w:bCs/>
                <w:sz w:val="16"/>
                <w:szCs w:val="16"/>
                <w:lang w:eastAsia="en-US"/>
              </w:rPr>
            </w:pPr>
            <w:ins w:id="2608" w:author="Gert Morlion" w:date="2024-08-26T14:06: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77777777" w:rsidR="00175971" w:rsidRPr="003440C2" w:rsidRDefault="00175971" w:rsidP="00BE21AB">
            <w:pPr>
              <w:spacing w:before="60" w:after="60" w:line="240" w:lineRule="auto"/>
              <w:jc w:val="center"/>
              <w:rPr>
                <w:ins w:id="2609" w:author="Gert Morlion" w:date="2024-08-26T14:06:00Z"/>
                <w:rFonts w:cs="Arial"/>
                <w:b/>
                <w:bCs/>
                <w:sz w:val="16"/>
                <w:szCs w:val="16"/>
                <w:lang w:eastAsia="en-US"/>
              </w:rPr>
            </w:pPr>
            <w:ins w:id="261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77777777" w:rsidR="00175971" w:rsidRPr="003440C2" w:rsidRDefault="00175971" w:rsidP="00BE21AB">
            <w:pPr>
              <w:spacing w:before="60" w:after="60" w:line="240" w:lineRule="auto"/>
              <w:jc w:val="left"/>
              <w:rPr>
                <w:ins w:id="2611" w:author="Gert Morlion" w:date="2024-08-26T14:06:00Z"/>
                <w:rFonts w:cs="Arial"/>
                <w:b/>
                <w:bCs/>
                <w:sz w:val="16"/>
                <w:szCs w:val="16"/>
                <w:lang w:eastAsia="en-US"/>
              </w:rPr>
            </w:pPr>
            <w:ins w:id="2612"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78D6890" w14:textId="77777777" w:rsidR="00175971" w:rsidRPr="003440C2" w:rsidRDefault="00175971" w:rsidP="00BE21AB">
            <w:pPr>
              <w:spacing w:before="60" w:after="60" w:line="240" w:lineRule="auto"/>
              <w:jc w:val="left"/>
              <w:rPr>
                <w:ins w:id="2613" w:author="Gert Morlion" w:date="2024-08-26T14:06:00Z"/>
                <w:rFonts w:cs="Arial"/>
                <w:b/>
                <w:bCs/>
                <w:sz w:val="16"/>
                <w:szCs w:val="16"/>
                <w:lang w:eastAsia="en-US"/>
              </w:rPr>
            </w:pPr>
            <w:ins w:id="2614" w:author="Gert Morlion" w:date="2024-08-26T14:06: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7777777" w:rsidR="00175971" w:rsidRPr="003440C2" w:rsidRDefault="00175971" w:rsidP="00BE21AB">
            <w:pPr>
              <w:spacing w:before="60" w:after="60" w:line="240" w:lineRule="auto"/>
              <w:jc w:val="left"/>
              <w:rPr>
                <w:ins w:id="2615" w:author="Gert Morlion" w:date="2024-08-26T14:06:00Z"/>
                <w:rFonts w:cs="Arial"/>
                <w:b/>
                <w:bCs/>
                <w:sz w:val="16"/>
                <w:szCs w:val="16"/>
                <w:lang w:eastAsia="en-US"/>
              </w:rPr>
            </w:pPr>
            <w:ins w:id="2616" w:author="Gert Morlion" w:date="2024-08-26T14:06:00Z">
              <w:r w:rsidRPr="003440C2">
                <w:rPr>
                  <w:rFonts w:cs="Arial"/>
                  <w:bCs/>
                  <w:sz w:val="16"/>
                  <w:szCs w:val="16"/>
                  <w:lang w:eastAsia="en-US"/>
                </w:rPr>
                <w:t>0..1 multiplicity in S-100 restricted to 1 in S-101</w:t>
              </w:r>
            </w:ins>
          </w:p>
        </w:tc>
      </w:tr>
      <w:tr w:rsidR="00175971" w:rsidRPr="003440C2" w14:paraId="2EE20B07" w14:textId="77777777" w:rsidTr="00BE21AB">
        <w:trPr>
          <w:cantSplit/>
          <w:ins w:id="26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77777777" w:rsidR="00175971" w:rsidRPr="003440C2" w:rsidRDefault="00175971" w:rsidP="00BE21AB">
            <w:pPr>
              <w:spacing w:before="60" w:after="60" w:line="240" w:lineRule="auto"/>
              <w:jc w:val="left"/>
              <w:rPr>
                <w:ins w:id="2618" w:author="Gert Morlion" w:date="2024-08-26T14:06:00Z"/>
                <w:rFonts w:cs="Arial"/>
                <w:b/>
                <w:bCs/>
                <w:sz w:val="16"/>
                <w:szCs w:val="16"/>
                <w:lang w:eastAsia="en-US"/>
              </w:rPr>
            </w:pPr>
            <w:proofErr w:type="spellStart"/>
            <w:ins w:id="2619" w:author="Gert Morlion" w:date="2024-08-26T14:06:00Z">
              <w:r w:rsidRPr="003440C2">
                <w:rPr>
                  <w:rFonts w:cs="Arial"/>
                  <w:sz w:val="16"/>
                  <w:szCs w:val="16"/>
                  <w:lang w:eastAsia="en-US"/>
                </w:rPr>
                <w:t>updateNumber</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77777777" w:rsidR="00175971" w:rsidRPr="003440C2" w:rsidRDefault="00175971" w:rsidP="00BE21AB">
            <w:pPr>
              <w:spacing w:before="60" w:after="60" w:line="240" w:lineRule="auto"/>
              <w:jc w:val="left"/>
              <w:rPr>
                <w:ins w:id="2620" w:author="Gert Morlion" w:date="2024-08-26T14:06:00Z"/>
                <w:rFonts w:cs="Arial"/>
                <w:b/>
                <w:bCs/>
                <w:sz w:val="16"/>
                <w:szCs w:val="16"/>
                <w:lang w:eastAsia="en-US"/>
              </w:rPr>
            </w:pPr>
            <w:ins w:id="2621" w:author="Gert Morlion" w:date="2024-08-26T14:06: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77777777" w:rsidR="00175971" w:rsidRPr="003440C2" w:rsidRDefault="00175971" w:rsidP="00BE21AB">
            <w:pPr>
              <w:spacing w:before="60" w:after="60" w:line="240" w:lineRule="auto"/>
              <w:jc w:val="center"/>
              <w:rPr>
                <w:ins w:id="2622" w:author="Gert Morlion" w:date="2024-08-26T14:06:00Z"/>
                <w:rFonts w:cs="Arial"/>
                <w:b/>
                <w:bCs/>
                <w:sz w:val="16"/>
                <w:szCs w:val="16"/>
                <w:lang w:eastAsia="en-US"/>
              </w:rPr>
            </w:pPr>
            <w:ins w:id="262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77777777" w:rsidR="00175971" w:rsidRPr="003440C2" w:rsidRDefault="00175971" w:rsidP="00BE21AB">
            <w:pPr>
              <w:spacing w:before="60" w:after="60" w:line="240" w:lineRule="auto"/>
              <w:jc w:val="left"/>
              <w:rPr>
                <w:ins w:id="2624" w:author="Gert Morlion" w:date="2024-08-26T14:06:00Z"/>
                <w:rFonts w:cs="Arial"/>
                <w:b/>
                <w:bCs/>
                <w:sz w:val="16"/>
                <w:szCs w:val="16"/>
                <w:lang w:eastAsia="en-US"/>
              </w:rPr>
            </w:pPr>
            <w:ins w:id="2625" w:author="Gert Morlion" w:date="2024-08-26T14:06: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F86062" w14:textId="77777777" w:rsidR="00175971" w:rsidRPr="003440C2" w:rsidRDefault="00175971" w:rsidP="00BE21AB">
            <w:pPr>
              <w:spacing w:before="60" w:after="60" w:line="240" w:lineRule="auto"/>
              <w:jc w:val="left"/>
              <w:rPr>
                <w:ins w:id="2626" w:author="Gert Morlion" w:date="2024-08-26T14:06:00Z"/>
                <w:rFonts w:cs="Arial"/>
                <w:b/>
                <w:bCs/>
                <w:sz w:val="16"/>
                <w:szCs w:val="16"/>
                <w:lang w:eastAsia="en-US"/>
              </w:rPr>
            </w:pPr>
            <w:ins w:id="2627" w:author="Gert Morlion" w:date="2024-08-26T14:06:00Z">
              <w:r w:rsidRPr="003440C2">
                <w:rPr>
                  <w:rFonts w:cs="Arial"/>
                  <w:sz w:val="16"/>
                  <w:szCs w:val="16"/>
                  <w:lang w:eastAsia="en-US"/>
                </w:rPr>
                <w:t>Update number 0 is assigned to a new dataset</w:t>
              </w:r>
            </w:ins>
          </w:p>
          <w:p w14:paraId="1296665F" w14:textId="77777777" w:rsidR="00175971" w:rsidRPr="003440C2" w:rsidRDefault="00175971" w:rsidP="00BE21AB">
            <w:pPr>
              <w:spacing w:before="60" w:after="60" w:line="240" w:lineRule="auto"/>
              <w:jc w:val="left"/>
              <w:rPr>
                <w:ins w:id="2628" w:author="Gert Morlion" w:date="2024-08-26T14:06:00Z"/>
                <w:rFonts w:cs="Arial"/>
                <w:b/>
                <w:bCs/>
                <w:sz w:val="16"/>
                <w:szCs w:val="16"/>
                <w:lang w:eastAsia="en-US"/>
              </w:rPr>
            </w:pPr>
            <w:ins w:id="2629" w:author="Gert Morlion" w:date="2024-08-26T14:06:00Z">
              <w:r w:rsidRPr="003440C2">
                <w:rPr>
                  <w:rFonts w:cs="Arial"/>
                  <w:bCs/>
                  <w:sz w:val="16"/>
                  <w:szCs w:val="16"/>
                  <w:lang w:eastAsia="en-US"/>
                </w:rPr>
                <w:t>0..1 multiplicity in S-100 restricted to 1 in S-101</w:t>
              </w:r>
            </w:ins>
          </w:p>
        </w:tc>
      </w:tr>
      <w:tr w:rsidR="00175971" w:rsidRPr="003440C2" w14:paraId="16CE00D5" w14:textId="77777777" w:rsidTr="00BE21AB">
        <w:trPr>
          <w:cantSplit/>
          <w:ins w:id="263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77777777" w:rsidR="00175971" w:rsidRPr="003440C2" w:rsidRDefault="00175971" w:rsidP="00BE21AB">
            <w:pPr>
              <w:spacing w:before="60" w:after="60" w:line="240" w:lineRule="auto"/>
              <w:jc w:val="left"/>
              <w:rPr>
                <w:ins w:id="2631" w:author="Gert Morlion" w:date="2024-08-26T14:06:00Z"/>
                <w:rFonts w:cs="Arial"/>
                <w:b/>
                <w:bCs/>
                <w:sz w:val="16"/>
                <w:szCs w:val="16"/>
                <w:lang w:eastAsia="en-US"/>
              </w:rPr>
            </w:pPr>
            <w:proofErr w:type="spellStart"/>
            <w:ins w:id="2632" w:author="Gert Morlion" w:date="2024-08-26T14:06:00Z">
              <w:r w:rsidRPr="003440C2">
                <w:rPr>
                  <w:rFonts w:cs="Arial"/>
                  <w:sz w:val="16"/>
                  <w:szCs w:val="16"/>
                  <w:lang w:eastAsia="en-US"/>
                </w:rPr>
                <w:t>updateApplicationDate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7777777" w:rsidR="00175971" w:rsidRPr="003440C2" w:rsidRDefault="00175971" w:rsidP="00BE21AB">
            <w:pPr>
              <w:spacing w:before="60" w:after="60" w:line="240" w:lineRule="auto"/>
              <w:jc w:val="left"/>
              <w:rPr>
                <w:ins w:id="2633" w:author="Gert Morlion" w:date="2024-08-26T14:06:00Z"/>
                <w:rFonts w:cs="Arial"/>
                <w:b/>
                <w:bCs/>
                <w:sz w:val="16"/>
                <w:szCs w:val="16"/>
                <w:lang w:eastAsia="en-US"/>
              </w:rPr>
            </w:pPr>
            <w:ins w:id="2634" w:author="Gert Morlion" w:date="2024-08-26T14:06: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77777777" w:rsidR="00175971" w:rsidRPr="003440C2" w:rsidRDefault="00175971" w:rsidP="00BE21AB">
            <w:pPr>
              <w:spacing w:before="60" w:after="60" w:line="240" w:lineRule="auto"/>
              <w:jc w:val="center"/>
              <w:rPr>
                <w:ins w:id="2635" w:author="Gert Morlion" w:date="2024-08-26T14:06:00Z"/>
                <w:rFonts w:cs="Arial"/>
                <w:b/>
                <w:bCs/>
                <w:sz w:val="16"/>
                <w:szCs w:val="16"/>
                <w:lang w:eastAsia="en-US"/>
              </w:rPr>
            </w:pPr>
            <w:ins w:id="263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77777777" w:rsidR="00175971" w:rsidRPr="003440C2" w:rsidRDefault="00175971" w:rsidP="00BE21AB">
            <w:pPr>
              <w:spacing w:before="60" w:after="60" w:line="240" w:lineRule="auto"/>
              <w:jc w:val="left"/>
              <w:rPr>
                <w:ins w:id="2637" w:author="Gert Morlion" w:date="2024-08-26T14:06:00Z"/>
                <w:rFonts w:cs="Arial"/>
                <w:b/>
                <w:bCs/>
                <w:sz w:val="16"/>
                <w:szCs w:val="16"/>
                <w:lang w:eastAsia="en-US"/>
              </w:rPr>
            </w:pPr>
            <w:ins w:id="2638"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175971" w:rsidRPr="003440C2" w:rsidRDefault="00175971" w:rsidP="00BE21AB">
            <w:pPr>
              <w:snapToGrid w:val="0"/>
              <w:spacing w:before="60" w:after="60" w:line="240" w:lineRule="auto"/>
              <w:jc w:val="left"/>
              <w:rPr>
                <w:ins w:id="2639" w:author="Gert Morlion" w:date="2024-08-26T14:06:00Z"/>
                <w:rFonts w:eastAsia="Times New Roman" w:cs="Arial"/>
                <w:sz w:val="16"/>
                <w:szCs w:val="16"/>
              </w:rPr>
            </w:pPr>
          </w:p>
        </w:tc>
      </w:tr>
      <w:tr w:rsidR="00175971" w:rsidRPr="003440C2" w14:paraId="1C7992D9" w14:textId="77777777" w:rsidTr="00BE21AB">
        <w:trPr>
          <w:cantSplit/>
          <w:ins w:id="264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77777777" w:rsidR="00175971" w:rsidRPr="003440C2" w:rsidRDefault="00175971" w:rsidP="00BE21AB">
            <w:pPr>
              <w:spacing w:before="60" w:after="60" w:line="240" w:lineRule="auto"/>
              <w:jc w:val="left"/>
              <w:rPr>
                <w:ins w:id="2641" w:author="Gert Morlion" w:date="2024-08-26T14:06:00Z"/>
                <w:rFonts w:cs="Arial"/>
                <w:sz w:val="16"/>
                <w:szCs w:val="16"/>
                <w:lang w:eastAsia="en-US"/>
              </w:rPr>
            </w:pPr>
            <w:proofErr w:type="spellStart"/>
            <w:ins w:id="2642" w:author="Gert Morlion" w:date="2024-08-26T14:06:00Z">
              <w:r w:rsidRPr="003440C2">
                <w:rPr>
                  <w:rFonts w:cs="Arial"/>
                  <w:sz w:val="16"/>
                  <w:szCs w:val="16"/>
                  <w:lang w:eastAsia="en-US"/>
                </w:rPr>
                <w:t>referenceID</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777777" w:rsidR="00175971" w:rsidRPr="003440C2" w:rsidRDefault="00175971" w:rsidP="00BE21AB">
            <w:pPr>
              <w:spacing w:before="60" w:after="60" w:line="240" w:lineRule="auto"/>
              <w:jc w:val="left"/>
              <w:rPr>
                <w:ins w:id="2643" w:author="Gert Morlion" w:date="2024-08-26T14:06:00Z"/>
                <w:rFonts w:cs="Arial"/>
                <w:sz w:val="16"/>
                <w:szCs w:val="16"/>
                <w:lang w:eastAsia="en-US"/>
              </w:rPr>
            </w:pPr>
            <w:ins w:id="2644" w:author="Gert Morlion" w:date="2024-08-26T14:06:00Z">
              <w:r>
                <w:rPr>
                  <w:sz w:val="16"/>
                  <w:szCs w:val="16"/>
                </w:rPr>
                <w:t xml:space="preserve">Reference back to the </w:t>
              </w:r>
              <w:proofErr w:type="spellStart"/>
              <w:r>
                <w:rPr>
                  <w:sz w:val="16"/>
                  <w:szCs w:val="16"/>
                </w:rPr>
                <w:t>datasetID</w:t>
              </w:r>
              <w:proofErr w:type="spellEnd"/>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77777777" w:rsidR="00175971" w:rsidRPr="003440C2" w:rsidRDefault="00175971" w:rsidP="00BE21AB">
            <w:pPr>
              <w:spacing w:before="60" w:after="60" w:line="240" w:lineRule="auto"/>
              <w:jc w:val="center"/>
              <w:rPr>
                <w:ins w:id="2645" w:author="Gert Morlion" w:date="2024-08-26T14:06:00Z"/>
                <w:rFonts w:cs="Arial"/>
                <w:b/>
                <w:bCs/>
                <w:sz w:val="16"/>
                <w:szCs w:val="16"/>
                <w:lang w:eastAsia="en-US"/>
              </w:rPr>
            </w:pPr>
            <w:ins w:id="2646"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77777777" w:rsidR="00175971" w:rsidRPr="003440C2" w:rsidRDefault="00175971" w:rsidP="00BE21AB">
            <w:pPr>
              <w:spacing w:before="60" w:after="60" w:line="240" w:lineRule="auto"/>
              <w:jc w:val="left"/>
              <w:rPr>
                <w:ins w:id="2647" w:author="Gert Morlion" w:date="2024-08-26T14:06:00Z"/>
                <w:rFonts w:cs="Arial"/>
                <w:sz w:val="16"/>
                <w:szCs w:val="16"/>
                <w:lang w:eastAsia="en-US"/>
              </w:rPr>
            </w:pPr>
            <w:ins w:id="2648" w:author="Gert Morlion" w:date="2024-08-26T14:06: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E7AF03" w14:textId="77777777" w:rsidR="00175971" w:rsidRPr="003440C2" w:rsidRDefault="00175971" w:rsidP="00BE21AB">
            <w:pPr>
              <w:snapToGrid w:val="0"/>
              <w:spacing w:before="60" w:after="60" w:line="240" w:lineRule="auto"/>
              <w:jc w:val="left"/>
              <w:rPr>
                <w:ins w:id="2649" w:author="Gert Morlion" w:date="2024-08-26T14:06:00Z"/>
                <w:rFonts w:cs="Arial"/>
                <w:sz w:val="16"/>
                <w:szCs w:val="16"/>
              </w:rPr>
            </w:pPr>
            <w:ins w:id="2650" w:author="Gert Morlion" w:date="2024-08-26T14:06: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3331E70C" w14:textId="77777777" w:rsidR="00175971" w:rsidRPr="003440C2" w:rsidRDefault="00175971" w:rsidP="00BE21AB">
            <w:pPr>
              <w:snapToGrid w:val="0"/>
              <w:spacing w:before="60" w:after="60" w:line="240" w:lineRule="auto"/>
              <w:jc w:val="left"/>
              <w:rPr>
                <w:ins w:id="2651" w:author="Gert Morlion" w:date="2024-08-26T14:06:00Z"/>
                <w:rFonts w:eastAsia="Times New Roman" w:cs="Arial"/>
                <w:sz w:val="16"/>
                <w:szCs w:val="16"/>
              </w:rPr>
            </w:pPr>
            <w:ins w:id="2652" w:author="Gert Morlion" w:date="2024-08-26T14:06:00Z">
              <w:r w:rsidRPr="003440C2">
                <w:rPr>
                  <w:rFonts w:cs="Arial"/>
                  <w:sz w:val="16"/>
                  <w:szCs w:val="16"/>
                </w:rPr>
                <w:t>The URN must be an MRN</w:t>
              </w:r>
            </w:ins>
          </w:p>
        </w:tc>
      </w:tr>
      <w:tr w:rsidR="00175971" w:rsidRPr="003440C2" w14:paraId="643F79D3" w14:textId="77777777" w:rsidTr="00BE21AB">
        <w:trPr>
          <w:cantSplit/>
          <w:ins w:id="265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77777777" w:rsidR="00175971" w:rsidRPr="003440C2" w:rsidRDefault="00175971" w:rsidP="00BE21AB">
            <w:pPr>
              <w:spacing w:before="60" w:after="60" w:line="240" w:lineRule="auto"/>
              <w:jc w:val="left"/>
              <w:rPr>
                <w:ins w:id="2654" w:author="Gert Morlion" w:date="2024-08-26T14:06:00Z"/>
                <w:rFonts w:cs="Arial"/>
                <w:b/>
                <w:bCs/>
                <w:sz w:val="16"/>
                <w:szCs w:val="16"/>
                <w:lang w:eastAsia="en-US"/>
              </w:rPr>
            </w:pPr>
            <w:proofErr w:type="spellStart"/>
            <w:ins w:id="2655" w:author="Gert Morlion" w:date="2024-08-26T14:06:00Z">
              <w:r w:rsidRPr="003440C2">
                <w:rPr>
                  <w:rFonts w:cs="Arial"/>
                  <w:sz w:val="16"/>
                  <w:szCs w:val="16"/>
                  <w:lang w:eastAsia="en-US"/>
                </w:rPr>
                <w:t>issueDate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77777777" w:rsidR="00175971" w:rsidRPr="003440C2" w:rsidRDefault="00175971" w:rsidP="00BE21AB">
            <w:pPr>
              <w:spacing w:before="60" w:after="60" w:line="240" w:lineRule="auto"/>
              <w:jc w:val="left"/>
              <w:rPr>
                <w:ins w:id="2656" w:author="Gert Morlion" w:date="2024-08-26T14:06:00Z"/>
                <w:rFonts w:cs="Arial"/>
                <w:b/>
                <w:bCs/>
                <w:sz w:val="16"/>
                <w:szCs w:val="16"/>
                <w:lang w:eastAsia="en-US"/>
              </w:rPr>
            </w:pPr>
            <w:ins w:id="2657" w:author="Gert Morlion" w:date="2024-08-26T14:06: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77777777" w:rsidR="00175971" w:rsidRPr="003440C2" w:rsidRDefault="00175971" w:rsidP="00BE21AB">
            <w:pPr>
              <w:spacing w:before="60" w:after="60" w:line="240" w:lineRule="auto"/>
              <w:jc w:val="center"/>
              <w:rPr>
                <w:ins w:id="2658" w:author="Gert Morlion" w:date="2024-08-26T14:06:00Z"/>
                <w:rFonts w:cs="Arial"/>
                <w:b/>
                <w:bCs/>
                <w:sz w:val="16"/>
                <w:szCs w:val="16"/>
                <w:lang w:eastAsia="en-US"/>
              </w:rPr>
            </w:pPr>
            <w:ins w:id="2659"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7777777" w:rsidR="00175971" w:rsidRPr="003440C2" w:rsidRDefault="00175971" w:rsidP="00BE21AB">
            <w:pPr>
              <w:spacing w:before="60" w:after="60" w:line="240" w:lineRule="auto"/>
              <w:jc w:val="left"/>
              <w:rPr>
                <w:ins w:id="2660" w:author="Gert Morlion" w:date="2024-08-26T14:06:00Z"/>
                <w:rFonts w:cs="Arial"/>
                <w:b/>
                <w:bCs/>
                <w:sz w:val="16"/>
                <w:szCs w:val="16"/>
                <w:lang w:eastAsia="en-US"/>
              </w:rPr>
            </w:pPr>
            <w:ins w:id="2661" w:author="Gert Morlion" w:date="2024-08-26T14:06: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175971" w:rsidRPr="003440C2" w:rsidRDefault="00175971" w:rsidP="00BE21AB">
            <w:pPr>
              <w:spacing w:before="60" w:after="60" w:line="240" w:lineRule="auto"/>
              <w:jc w:val="left"/>
              <w:rPr>
                <w:ins w:id="2662" w:author="Gert Morlion" w:date="2024-08-26T14:06:00Z"/>
                <w:rFonts w:cs="Arial"/>
                <w:b/>
                <w:bCs/>
                <w:sz w:val="16"/>
                <w:szCs w:val="16"/>
                <w:lang w:eastAsia="en-US"/>
              </w:rPr>
            </w:pPr>
          </w:p>
        </w:tc>
      </w:tr>
      <w:tr w:rsidR="00175971" w:rsidRPr="003440C2" w14:paraId="0973CCC5" w14:textId="77777777" w:rsidTr="00BE21AB">
        <w:trPr>
          <w:cantSplit/>
          <w:ins w:id="266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77777777" w:rsidR="00175971" w:rsidRPr="003440C2" w:rsidRDefault="00175971" w:rsidP="00BE21AB">
            <w:pPr>
              <w:spacing w:before="60" w:after="60" w:line="240" w:lineRule="auto"/>
              <w:jc w:val="left"/>
              <w:rPr>
                <w:ins w:id="2664" w:author="Gert Morlion" w:date="2024-08-26T14:06:00Z"/>
                <w:rFonts w:cs="Arial"/>
                <w:sz w:val="16"/>
                <w:szCs w:val="16"/>
                <w:lang w:eastAsia="en-US"/>
              </w:rPr>
            </w:pPr>
            <w:proofErr w:type="spellStart"/>
            <w:ins w:id="2665" w:author="Gert Morlion" w:date="2024-08-26T14:06:00Z">
              <w:r w:rsidRPr="003440C2">
                <w:rPr>
                  <w:rFonts w:cs="Arial"/>
                  <w:sz w:val="16"/>
                  <w:szCs w:val="16"/>
                </w:rPr>
                <w:t>issueTime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77777777" w:rsidR="00175971" w:rsidRPr="003440C2" w:rsidRDefault="00175971" w:rsidP="00BE21AB">
            <w:pPr>
              <w:spacing w:before="60" w:after="60" w:line="240" w:lineRule="auto"/>
              <w:jc w:val="left"/>
              <w:rPr>
                <w:ins w:id="2666" w:author="Gert Morlion" w:date="2024-08-26T14:06:00Z"/>
                <w:rFonts w:cs="Arial"/>
                <w:sz w:val="16"/>
                <w:szCs w:val="16"/>
                <w:lang w:eastAsia="en-US"/>
              </w:rPr>
            </w:pPr>
            <w:ins w:id="2667" w:author="Gert Morlion" w:date="2024-08-26T14:06: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77777777" w:rsidR="00175971" w:rsidRPr="003440C2" w:rsidRDefault="00175971" w:rsidP="00BE21AB">
            <w:pPr>
              <w:spacing w:before="60" w:after="60" w:line="240" w:lineRule="auto"/>
              <w:jc w:val="center"/>
              <w:rPr>
                <w:ins w:id="2668" w:author="Gert Morlion" w:date="2024-08-26T14:06:00Z"/>
                <w:rFonts w:cs="Arial"/>
                <w:b/>
                <w:bCs/>
                <w:sz w:val="16"/>
                <w:szCs w:val="16"/>
                <w:lang w:eastAsia="en-US"/>
              </w:rPr>
            </w:pPr>
            <w:ins w:id="2669"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77777777" w:rsidR="00175971" w:rsidRPr="003440C2" w:rsidRDefault="00175971" w:rsidP="00BE21AB">
            <w:pPr>
              <w:spacing w:before="60" w:after="60" w:line="240" w:lineRule="auto"/>
              <w:jc w:val="left"/>
              <w:rPr>
                <w:ins w:id="2670" w:author="Gert Morlion" w:date="2024-08-26T14:06:00Z"/>
                <w:rFonts w:cs="Arial"/>
                <w:sz w:val="16"/>
                <w:szCs w:val="16"/>
                <w:lang w:eastAsia="en-US"/>
              </w:rPr>
            </w:pPr>
            <w:ins w:id="2671" w:author="Gert Morlion" w:date="2024-08-26T14:06: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77777777" w:rsidR="00175971" w:rsidRPr="003440C2" w:rsidRDefault="00175971" w:rsidP="00BE21AB">
            <w:pPr>
              <w:spacing w:before="60" w:after="60" w:line="240" w:lineRule="auto"/>
              <w:jc w:val="left"/>
              <w:rPr>
                <w:ins w:id="2672" w:author="Gert Morlion" w:date="2024-08-26T14:06:00Z"/>
                <w:rFonts w:cs="Arial"/>
                <w:sz w:val="16"/>
                <w:szCs w:val="16"/>
                <w:lang w:eastAsia="en-US"/>
              </w:rPr>
            </w:pPr>
            <w:ins w:id="2673" w:author="Gert Morlion" w:date="2024-08-26T14:06:00Z">
              <w:r w:rsidRPr="003440C2">
                <w:rPr>
                  <w:rFonts w:cs="Arial"/>
                  <w:sz w:val="16"/>
                  <w:szCs w:val="16"/>
                </w:rPr>
                <w:t>The S-100 datatype Time</w:t>
              </w:r>
            </w:ins>
          </w:p>
        </w:tc>
      </w:tr>
      <w:tr w:rsidR="00175971" w:rsidRPr="003440C2" w14:paraId="1453E474" w14:textId="77777777" w:rsidTr="00BE21AB">
        <w:trPr>
          <w:cantSplit/>
          <w:ins w:id="267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7777777" w:rsidR="00175971" w:rsidRPr="003440C2" w:rsidRDefault="00175971" w:rsidP="00BE21AB">
            <w:pPr>
              <w:spacing w:before="60" w:after="60" w:line="240" w:lineRule="auto"/>
              <w:jc w:val="left"/>
              <w:rPr>
                <w:ins w:id="2675" w:author="Gert Morlion" w:date="2024-08-26T14:06:00Z"/>
                <w:rFonts w:cs="Arial"/>
                <w:sz w:val="16"/>
                <w:szCs w:val="16"/>
              </w:rPr>
            </w:pPr>
            <w:proofErr w:type="spellStart"/>
            <w:ins w:id="2676" w:author="Gert Morlion" w:date="2024-08-26T14:06:00Z">
              <w:r w:rsidRPr="003440C2">
                <w:rPr>
                  <w:rFonts w:cs="Arial"/>
                  <w:sz w:val="16"/>
                  <w:szCs w:val="16"/>
                  <w:lang w:eastAsia="en-US"/>
                </w:rPr>
                <w:t>boundingBox</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77777777" w:rsidR="00175971" w:rsidRPr="003440C2" w:rsidRDefault="00175971" w:rsidP="00BE21AB">
            <w:pPr>
              <w:spacing w:before="60" w:after="60" w:line="240" w:lineRule="auto"/>
              <w:jc w:val="left"/>
              <w:rPr>
                <w:ins w:id="2677" w:author="Gert Morlion" w:date="2024-08-26T14:06:00Z"/>
                <w:rFonts w:cs="Arial"/>
                <w:sz w:val="16"/>
                <w:szCs w:val="16"/>
                <w:lang w:eastAsia="en-US"/>
              </w:rPr>
            </w:pPr>
            <w:ins w:id="2678" w:author="Gert Morlion" w:date="2024-08-26T14:06: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77777777" w:rsidR="00175971" w:rsidRPr="003440C2" w:rsidRDefault="00175971" w:rsidP="00BE21AB">
            <w:pPr>
              <w:spacing w:before="60" w:after="60" w:line="240" w:lineRule="auto"/>
              <w:jc w:val="center"/>
              <w:rPr>
                <w:ins w:id="2679" w:author="Gert Morlion" w:date="2024-08-26T14:06:00Z"/>
                <w:rFonts w:cs="Arial"/>
                <w:b/>
                <w:bCs/>
                <w:sz w:val="16"/>
                <w:szCs w:val="16"/>
                <w:lang w:eastAsia="en-US"/>
              </w:rPr>
            </w:pPr>
            <w:ins w:id="2680"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7777777" w:rsidR="00175971" w:rsidRPr="003440C2" w:rsidRDefault="00175971" w:rsidP="00BE21AB">
            <w:pPr>
              <w:spacing w:before="60" w:after="60" w:line="240" w:lineRule="auto"/>
              <w:jc w:val="left"/>
              <w:rPr>
                <w:ins w:id="2681" w:author="Gert Morlion" w:date="2024-08-26T14:06:00Z"/>
                <w:rFonts w:cs="Arial"/>
                <w:sz w:val="16"/>
                <w:szCs w:val="16"/>
              </w:rPr>
            </w:pPr>
            <w:proofErr w:type="spellStart"/>
            <w:ins w:id="2682" w:author="Gert Morlion" w:date="2024-08-26T14:06:00Z">
              <w:r w:rsidRPr="003440C2">
                <w:rPr>
                  <w:rFonts w:cs="Arial"/>
                  <w:sz w:val="16"/>
                  <w:szCs w:val="16"/>
                </w:rPr>
                <w:t>EX_GeographicBoundingBox</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77777777" w:rsidR="00175971" w:rsidRPr="003440C2" w:rsidRDefault="00175971" w:rsidP="00BE21AB">
            <w:pPr>
              <w:spacing w:before="60" w:after="60" w:line="240" w:lineRule="auto"/>
              <w:jc w:val="left"/>
              <w:rPr>
                <w:ins w:id="2683" w:author="Gert Morlion" w:date="2024-08-26T14:06:00Z"/>
                <w:rFonts w:cs="Arial"/>
                <w:sz w:val="16"/>
                <w:szCs w:val="16"/>
              </w:rPr>
            </w:pPr>
            <w:ins w:id="2684" w:author="Gert Morlion" w:date="2024-08-26T14:06:00Z">
              <w:r w:rsidRPr="00CA7F2D">
                <w:rPr>
                  <w:rFonts w:cs="Arial"/>
                  <w:sz w:val="16"/>
                  <w:szCs w:val="16"/>
                  <w:lang w:eastAsia="en-US"/>
                </w:rPr>
                <w:t>0..1 multiplicity in S-100 restricted to 1 in S-101</w:t>
              </w:r>
            </w:ins>
          </w:p>
        </w:tc>
      </w:tr>
      <w:tr w:rsidR="00175971" w:rsidRPr="00130A33" w14:paraId="58E7B1AA" w14:textId="77777777" w:rsidTr="00BE21AB">
        <w:trPr>
          <w:cantSplit/>
          <w:ins w:id="268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77777777" w:rsidR="00175971" w:rsidRPr="00130A33" w:rsidRDefault="00175971" w:rsidP="00BE21AB">
            <w:pPr>
              <w:spacing w:before="60" w:after="60" w:line="240" w:lineRule="auto"/>
              <w:jc w:val="left"/>
              <w:rPr>
                <w:ins w:id="2686" w:author="Gert Morlion" w:date="2024-08-26T14:06:00Z"/>
                <w:rFonts w:cs="Arial"/>
                <w:bCs/>
                <w:sz w:val="16"/>
                <w:szCs w:val="16"/>
              </w:rPr>
            </w:pPr>
            <w:proofErr w:type="spellStart"/>
            <w:ins w:id="2687" w:author="Gert Morlion" w:date="2024-08-26T14:06:00Z">
              <w:r w:rsidRPr="00130A33">
                <w:rPr>
                  <w:rFonts w:cs="Arial"/>
                  <w:bCs/>
                  <w:sz w:val="16"/>
                  <w:szCs w:val="16"/>
                </w:rPr>
                <w:lastRenderedPageBreak/>
                <w:t>temporalExtent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7777777" w:rsidR="00175971" w:rsidRPr="00130A33" w:rsidRDefault="00175971" w:rsidP="00BE21AB">
            <w:pPr>
              <w:spacing w:before="60" w:after="60" w:line="240" w:lineRule="auto"/>
              <w:jc w:val="left"/>
              <w:rPr>
                <w:ins w:id="2688" w:author="Gert Morlion" w:date="2024-08-26T14:06:00Z"/>
                <w:rFonts w:cs="Arial"/>
                <w:bCs/>
                <w:sz w:val="16"/>
                <w:szCs w:val="16"/>
                <w:lang w:eastAsia="en-US"/>
              </w:rPr>
            </w:pPr>
            <w:ins w:id="2689" w:author="Gert Morlion" w:date="2024-08-26T14:06: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77777777" w:rsidR="00175971" w:rsidRPr="00130A33" w:rsidRDefault="00175971" w:rsidP="00BE21AB">
            <w:pPr>
              <w:spacing w:before="60" w:after="60" w:line="240" w:lineRule="auto"/>
              <w:jc w:val="center"/>
              <w:rPr>
                <w:ins w:id="2690" w:author="Gert Morlion" w:date="2024-08-26T14:06:00Z"/>
                <w:rFonts w:cs="Arial"/>
                <w:bCs/>
                <w:sz w:val="16"/>
                <w:szCs w:val="16"/>
                <w:lang w:eastAsia="en-US"/>
              </w:rPr>
            </w:pPr>
            <w:ins w:id="2691" w:author="Gert Morlion" w:date="2024-08-26T14:06: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7777777" w:rsidR="00175971" w:rsidRPr="00130A33" w:rsidRDefault="00175971" w:rsidP="00BE21AB">
            <w:pPr>
              <w:spacing w:before="60" w:after="60" w:line="240" w:lineRule="auto"/>
              <w:jc w:val="left"/>
              <w:rPr>
                <w:ins w:id="2692" w:author="Gert Morlion" w:date="2024-08-26T14:06:00Z"/>
                <w:rFonts w:cs="Arial"/>
                <w:bCs/>
                <w:sz w:val="16"/>
                <w:szCs w:val="16"/>
              </w:rPr>
            </w:pPr>
            <w:ins w:id="2693" w:author="Gert Morlion" w:date="2024-08-26T14:06: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307B81" w14:textId="77777777" w:rsidR="00175971" w:rsidRPr="00130A33" w:rsidRDefault="00175971" w:rsidP="00BE21AB">
            <w:pPr>
              <w:snapToGrid w:val="0"/>
              <w:spacing w:before="60" w:after="60" w:line="240" w:lineRule="auto"/>
              <w:jc w:val="left"/>
              <w:rPr>
                <w:ins w:id="2694" w:author="Gert Morlion" w:date="2024-08-26T14:06:00Z"/>
                <w:rFonts w:cs="Arial"/>
                <w:bCs/>
                <w:sz w:val="16"/>
                <w:szCs w:val="16"/>
              </w:rPr>
            </w:pPr>
            <w:ins w:id="2695" w:author="Gert Morlion" w:date="2024-08-26T14:06:00Z">
              <w:r w:rsidRPr="00130A33">
                <w:rPr>
                  <w:rFonts w:cs="Arial"/>
                  <w:bCs/>
                  <w:sz w:val="16"/>
                  <w:szCs w:val="16"/>
                </w:rPr>
                <w:t>The temporal extent is encoded as the date/time of the earliest and latest data records (in coverage datasets) or date/time ranges (in vector datasets)</w:t>
              </w:r>
            </w:ins>
          </w:p>
          <w:p w14:paraId="09FEC6A1" w14:textId="77777777" w:rsidR="00175971" w:rsidRPr="00130A33" w:rsidRDefault="00175971" w:rsidP="00BE21AB">
            <w:pPr>
              <w:snapToGrid w:val="0"/>
              <w:spacing w:before="60" w:after="60" w:line="240" w:lineRule="auto"/>
              <w:jc w:val="left"/>
              <w:rPr>
                <w:ins w:id="2696" w:author="Gert Morlion" w:date="2024-08-26T14:06:00Z"/>
                <w:rFonts w:cs="Arial"/>
                <w:bCs/>
                <w:sz w:val="16"/>
                <w:szCs w:val="16"/>
              </w:rPr>
            </w:pPr>
            <w:ins w:id="2697" w:author="Gert Morlion" w:date="2024-08-26T14:06: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0E16BBE6" w14:textId="77777777" w:rsidR="00175971" w:rsidRPr="00130A33" w:rsidRDefault="00175971" w:rsidP="00BE21AB">
            <w:pPr>
              <w:snapToGrid w:val="0"/>
              <w:spacing w:before="60" w:after="60" w:line="240" w:lineRule="auto"/>
              <w:jc w:val="left"/>
              <w:rPr>
                <w:ins w:id="2698" w:author="Gert Morlion" w:date="2024-08-26T14:06:00Z"/>
                <w:rFonts w:cs="Arial"/>
                <w:bCs/>
                <w:sz w:val="16"/>
                <w:szCs w:val="16"/>
              </w:rPr>
            </w:pPr>
            <w:ins w:id="2699" w:author="Gert Morlion" w:date="2024-08-26T14:06: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77777777" w:rsidR="00175971" w:rsidRPr="00130A33" w:rsidRDefault="00175971" w:rsidP="00BE21AB">
            <w:pPr>
              <w:spacing w:before="60" w:after="60" w:line="240" w:lineRule="auto"/>
              <w:jc w:val="left"/>
              <w:rPr>
                <w:ins w:id="2700" w:author="Gert Morlion" w:date="2024-08-26T14:06:00Z"/>
                <w:rFonts w:cs="Arial"/>
                <w:bCs/>
                <w:sz w:val="16"/>
                <w:szCs w:val="16"/>
              </w:rPr>
            </w:pPr>
            <w:ins w:id="2701" w:author="Gert Morlion" w:date="2024-08-26T14:06:00Z">
              <w:r w:rsidRPr="00130A33">
                <w:rPr>
                  <w:rFonts w:cs="Arial"/>
                  <w:bCs/>
                  <w:sz w:val="16"/>
                  <w:szCs w:val="16"/>
                </w:rPr>
                <w:t>This attribute is encoded if and only if at least one of the start and end of the temporal extent is known</w:t>
              </w:r>
            </w:ins>
          </w:p>
        </w:tc>
      </w:tr>
      <w:tr w:rsidR="00175971" w:rsidRPr="003440C2" w14:paraId="207D7324" w14:textId="77777777" w:rsidTr="00BE21AB">
        <w:trPr>
          <w:cantSplit/>
          <w:ins w:id="270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77777777" w:rsidR="00175971" w:rsidRPr="003440C2" w:rsidRDefault="00175971" w:rsidP="00BE21AB">
            <w:pPr>
              <w:spacing w:before="60" w:after="60" w:line="240" w:lineRule="auto"/>
              <w:jc w:val="left"/>
              <w:rPr>
                <w:ins w:id="2703" w:author="Gert Morlion" w:date="2024-08-26T14:06:00Z"/>
                <w:rFonts w:cs="Arial"/>
                <w:b/>
                <w:bCs/>
                <w:sz w:val="16"/>
                <w:szCs w:val="16"/>
                <w:lang w:eastAsia="en-US"/>
              </w:rPr>
            </w:pPr>
            <w:proofErr w:type="spellStart"/>
            <w:ins w:id="2704" w:author="Gert Morlion" w:date="2024-08-26T14:06:00Z">
              <w:r w:rsidRPr="003440C2">
                <w:rPr>
                  <w:rFonts w:cs="Arial"/>
                  <w:sz w:val="16"/>
                  <w:szCs w:val="16"/>
                  <w:lang w:eastAsia="en-US"/>
                </w:rPr>
                <w:t>productSpecification</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77777777" w:rsidR="00175971" w:rsidRPr="003440C2" w:rsidRDefault="00175971" w:rsidP="00BE21AB">
            <w:pPr>
              <w:spacing w:before="60" w:after="60" w:line="240" w:lineRule="auto"/>
              <w:jc w:val="left"/>
              <w:rPr>
                <w:ins w:id="2705" w:author="Gert Morlion" w:date="2024-08-26T14:06:00Z"/>
                <w:rFonts w:cs="Arial"/>
                <w:b/>
                <w:bCs/>
                <w:sz w:val="16"/>
                <w:szCs w:val="16"/>
                <w:lang w:eastAsia="en-US"/>
              </w:rPr>
            </w:pPr>
            <w:ins w:id="2706" w:author="Gert Morlion" w:date="2024-08-26T14:06: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77777777" w:rsidR="00175971" w:rsidRPr="003440C2" w:rsidRDefault="00175971" w:rsidP="00BE21AB">
            <w:pPr>
              <w:spacing w:before="60" w:after="60" w:line="240" w:lineRule="auto"/>
              <w:jc w:val="center"/>
              <w:rPr>
                <w:ins w:id="2707" w:author="Gert Morlion" w:date="2024-08-26T14:06:00Z"/>
                <w:rFonts w:cs="Arial"/>
                <w:bCs/>
                <w:sz w:val="16"/>
                <w:szCs w:val="16"/>
                <w:lang w:eastAsia="en-US"/>
              </w:rPr>
            </w:pPr>
            <w:ins w:id="270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7777777" w:rsidR="00175971" w:rsidRPr="003440C2" w:rsidRDefault="00175971" w:rsidP="00BE21AB">
            <w:pPr>
              <w:spacing w:before="60" w:after="60" w:line="240" w:lineRule="auto"/>
              <w:jc w:val="left"/>
              <w:rPr>
                <w:ins w:id="2709" w:author="Gert Morlion" w:date="2024-08-26T14:06:00Z"/>
                <w:rFonts w:cs="Arial"/>
                <w:b/>
                <w:bCs/>
                <w:sz w:val="16"/>
                <w:szCs w:val="16"/>
                <w:lang w:eastAsia="en-US"/>
              </w:rPr>
            </w:pPr>
            <w:ins w:id="2710" w:author="Gert Morlion" w:date="2024-08-26T14:06: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175971" w:rsidRPr="003440C2" w:rsidRDefault="00175971" w:rsidP="00BE21AB">
            <w:pPr>
              <w:spacing w:before="60" w:after="60" w:line="240" w:lineRule="auto"/>
              <w:jc w:val="left"/>
              <w:rPr>
                <w:ins w:id="2711" w:author="Gert Morlion" w:date="2024-08-26T14:06:00Z"/>
                <w:rFonts w:cs="Arial"/>
                <w:b/>
                <w:bCs/>
                <w:sz w:val="16"/>
                <w:szCs w:val="16"/>
                <w:lang w:eastAsia="en-US"/>
              </w:rPr>
            </w:pPr>
          </w:p>
        </w:tc>
      </w:tr>
      <w:tr w:rsidR="00175971" w:rsidRPr="003440C2" w14:paraId="0BF2FF88" w14:textId="77777777" w:rsidTr="00BE21AB">
        <w:trPr>
          <w:cantSplit/>
          <w:ins w:id="27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77777777" w:rsidR="00175971" w:rsidRPr="003440C2" w:rsidRDefault="00175971" w:rsidP="00BE21AB">
            <w:pPr>
              <w:spacing w:before="60" w:after="60" w:line="240" w:lineRule="auto"/>
              <w:jc w:val="left"/>
              <w:rPr>
                <w:ins w:id="2713" w:author="Gert Morlion" w:date="2024-08-26T14:06:00Z"/>
                <w:rFonts w:cs="Arial"/>
                <w:b/>
                <w:bCs/>
                <w:sz w:val="16"/>
                <w:szCs w:val="16"/>
                <w:lang w:eastAsia="en-US"/>
              </w:rPr>
            </w:pPr>
            <w:proofErr w:type="spellStart"/>
            <w:ins w:id="2714" w:author="Gert Morlion" w:date="2024-08-26T14:06:00Z">
              <w:r w:rsidRPr="003440C2">
                <w:rPr>
                  <w:rFonts w:cs="Arial"/>
                  <w:sz w:val="16"/>
                  <w:szCs w:val="16"/>
                  <w:lang w:eastAsia="en-US"/>
                </w:rPr>
                <w:t>producingAgency</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77777777" w:rsidR="00175971" w:rsidRPr="003440C2" w:rsidRDefault="00175971" w:rsidP="00BE21AB">
            <w:pPr>
              <w:spacing w:before="60" w:after="60" w:line="240" w:lineRule="auto"/>
              <w:jc w:val="left"/>
              <w:rPr>
                <w:ins w:id="2715" w:author="Gert Morlion" w:date="2024-08-26T14:06:00Z"/>
                <w:rFonts w:cs="Arial"/>
                <w:b/>
                <w:bCs/>
                <w:sz w:val="16"/>
                <w:szCs w:val="16"/>
                <w:lang w:eastAsia="en-US"/>
              </w:rPr>
            </w:pPr>
            <w:ins w:id="2716" w:author="Gert Morlion" w:date="2024-08-26T14:06: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77777777" w:rsidR="00175971" w:rsidRPr="003440C2" w:rsidRDefault="00175971" w:rsidP="00BE21AB">
            <w:pPr>
              <w:spacing w:before="60" w:after="60" w:line="240" w:lineRule="auto"/>
              <w:jc w:val="center"/>
              <w:rPr>
                <w:ins w:id="2717" w:author="Gert Morlion" w:date="2024-08-26T14:06:00Z"/>
                <w:rFonts w:cs="Arial"/>
                <w:b/>
                <w:bCs/>
                <w:sz w:val="16"/>
                <w:szCs w:val="16"/>
                <w:lang w:eastAsia="en-US"/>
              </w:rPr>
            </w:pPr>
            <w:ins w:id="2718"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9F4090" w14:textId="77777777" w:rsidR="00175971" w:rsidRPr="003440C2" w:rsidRDefault="00175971" w:rsidP="00BE21AB">
            <w:pPr>
              <w:snapToGrid w:val="0"/>
              <w:spacing w:before="60" w:after="60" w:line="240" w:lineRule="auto"/>
              <w:rPr>
                <w:ins w:id="2719" w:author="Gert Morlion" w:date="2024-08-26T14:06:00Z"/>
                <w:rFonts w:cs="Arial"/>
                <w:sz w:val="16"/>
                <w:szCs w:val="16"/>
                <w:lang w:val="fr-FR"/>
              </w:rPr>
            </w:pPr>
            <w:proofErr w:type="spellStart"/>
            <w:ins w:id="2720" w:author="Gert Morlion" w:date="2024-08-26T14:06:00Z">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ins>
          </w:p>
          <w:p w14:paraId="2B7CB44C" w14:textId="77777777" w:rsidR="00175971" w:rsidRPr="003440C2" w:rsidRDefault="00175971" w:rsidP="00BE21AB">
            <w:pPr>
              <w:snapToGrid w:val="0"/>
              <w:spacing w:before="60" w:after="60" w:line="240" w:lineRule="auto"/>
              <w:rPr>
                <w:ins w:id="2721"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77777777" w:rsidR="00175971" w:rsidRPr="003440C2" w:rsidRDefault="00175971" w:rsidP="00BE21AB">
            <w:pPr>
              <w:spacing w:before="60" w:after="60" w:line="240" w:lineRule="auto"/>
              <w:jc w:val="left"/>
              <w:rPr>
                <w:ins w:id="2722" w:author="Gert Morlion" w:date="2024-08-26T14:06:00Z"/>
                <w:rFonts w:cs="Arial"/>
                <w:b/>
                <w:bCs/>
                <w:sz w:val="16"/>
                <w:szCs w:val="16"/>
                <w:lang w:eastAsia="en-US"/>
              </w:rPr>
            </w:pPr>
            <w:ins w:id="2723" w:author="Gert Morlion" w:date="2024-08-26T14:06: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175971" w:rsidRPr="003440C2" w14:paraId="0CB5CE61" w14:textId="77777777" w:rsidTr="00BE21AB">
        <w:trPr>
          <w:cantSplit/>
          <w:ins w:id="272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77777777" w:rsidR="00175971" w:rsidRPr="003440C2" w:rsidRDefault="00175971" w:rsidP="00BE21AB">
            <w:pPr>
              <w:spacing w:before="60" w:after="60" w:line="240" w:lineRule="auto"/>
              <w:jc w:val="left"/>
              <w:rPr>
                <w:ins w:id="2725" w:author="Gert Morlion" w:date="2024-08-26T14:06:00Z"/>
                <w:rFonts w:cs="Arial"/>
                <w:sz w:val="16"/>
                <w:szCs w:val="16"/>
                <w:lang w:eastAsia="en-US"/>
              </w:rPr>
            </w:pPr>
            <w:proofErr w:type="spellStart"/>
            <w:ins w:id="2726" w:author="Gert Morlion" w:date="2024-08-26T14:06:00Z">
              <w:r w:rsidRPr="003440C2">
                <w:rPr>
                  <w:rFonts w:cs="Arial"/>
                  <w:sz w:val="16"/>
                  <w:szCs w:val="16"/>
                  <w:lang w:eastAsia="en-US"/>
                </w:rPr>
                <w:t>producerCode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77777777" w:rsidR="00175971" w:rsidRPr="003440C2" w:rsidRDefault="00175971" w:rsidP="00BE21AB">
            <w:pPr>
              <w:spacing w:before="60" w:after="60" w:line="240" w:lineRule="auto"/>
              <w:jc w:val="left"/>
              <w:rPr>
                <w:ins w:id="2727" w:author="Gert Morlion" w:date="2024-08-26T14:06:00Z"/>
                <w:rFonts w:cs="Arial"/>
                <w:sz w:val="16"/>
                <w:szCs w:val="16"/>
                <w:lang w:eastAsia="en-US"/>
              </w:rPr>
            </w:pPr>
            <w:ins w:id="2728" w:author="Gert Morlion" w:date="2024-08-26T14:06:00Z">
              <w:r>
                <w:rPr>
                  <w:sz w:val="16"/>
                  <w:szCs w:val="16"/>
                </w:rPr>
                <w:t xml:space="preserve">The official IHO S-100 Producer Code from </w:t>
              </w:r>
              <w:commentRangeStart w:id="2729"/>
              <w:r>
                <w:rPr>
                  <w:sz w:val="16"/>
                  <w:szCs w:val="16"/>
                </w:rPr>
                <w:t>the IHO GI Registry, Producer Code Register</w:t>
              </w:r>
              <w:commentRangeEnd w:id="2729"/>
              <w:r>
                <w:rPr>
                  <w:rStyle w:val="Verwijzingopmerking"/>
                </w:rPr>
                <w:commentReference w:id="2729"/>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77777777" w:rsidR="00175971" w:rsidRPr="003440C2" w:rsidRDefault="00175971" w:rsidP="00BE21AB">
            <w:pPr>
              <w:spacing w:before="60" w:after="60" w:line="240" w:lineRule="auto"/>
              <w:jc w:val="center"/>
              <w:rPr>
                <w:ins w:id="2730" w:author="Gert Morlion" w:date="2024-08-26T14:06:00Z"/>
                <w:rFonts w:cs="Arial"/>
                <w:b/>
                <w:bCs/>
                <w:sz w:val="16"/>
                <w:szCs w:val="16"/>
                <w:lang w:eastAsia="en-US"/>
              </w:rPr>
            </w:pPr>
            <w:ins w:id="2731"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77777777" w:rsidR="00175971" w:rsidRPr="003440C2" w:rsidRDefault="00175971" w:rsidP="00BE21AB">
            <w:pPr>
              <w:snapToGrid w:val="0"/>
              <w:spacing w:before="60" w:after="60" w:line="240" w:lineRule="auto"/>
              <w:rPr>
                <w:ins w:id="2732" w:author="Gert Morlion" w:date="2024-08-26T14:06:00Z"/>
                <w:rFonts w:cs="Arial"/>
                <w:sz w:val="16"/>
                <w:szCs w:val="16"/>
                <w:lang w:val="fr-FR"/>
              </w:rPr>
            </w:pPr>
            <w:proofErr w:type="spellStart"/>
            <w:ins w:id="2733" w:author="Gert Morlion" w:date="2024-08-26T14:06:00Z">
              <w:r w:rsidRPr="003440C2">
                <w:rPr>
                  <w:rFonts w:cs="Arial"/>
                  <w:sz w:val="16"/>
                  <w:szCs w:val="16"/>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77777777" w:rsidR="00175971" w:rsidRPr="003440C2" w:rsidRDefault="00175971" w:rsidP="00BE21AB">
            <w:pPr>
              <w:spacing w:before="60" w:after="60" w:line="240" w:lineRule="auto"/>
              <w:jc w:val="left"/>
              <w:rPr>
                <w:ins w:id="2734" w:author="Gert Morlion" w:date="2024-08-26T14:06:00Z"/>
                <w:rFonts w:cs="Arial"/>
                <w:sz w:val="16"/>
                <w:szCs w:val="16"/>
                <w:lang w:eastAsia="en-US"/>
              </w:rPr>
            </w:pPr>
            <w:ins w:id="2735" w:author="Gert Morlion" w:date="2024-08-26T14:06:00Z">
              <w:r w:rsidRPr="00CA7F2D">
                <w:rPr>
                  <w:rFonts w:cs="Arial"/>
                  <w:sz w:val="16"/>
                  <w:szCs w:val="16"/>
                  <w:lang w:eastAsia="en-US"/>
                </w:rPr>
                <w:t>0..1 multiplicity in S-100 restricted to 1 in S-101</w:t>
              </w:r>
            </w:ins>
          </w:p>
        </w:tc>
      </w:tr>
      <w:tr w:rsidR="00175971" w:rsidRPr="003440C2" w14:paraId="49F9CCEB" w14:textId="77777777" w:rsidTr="00BE21AB">
        <w:trPr>
          <w:cantSplit/>
          <w:ins w:id="273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77777777" w:rsidR="00175971" w:rsidRPr="003440C2" w:rsidRDefault="00175971" w:rsidP="00BE21AB">
            <w:pPr>
              <w:spacing w:before="60" w:after="60" w:line="240" w:lineRule="auto"/>
              <w:jc w:val="left"/>
              <w:rPr>
                <w:ins w:id="2737" w:author="Gert Morlion" w:date="2024-08-26T14:06:00Z"/>
                <w:rFonts w:cs="Arial"/>
                <w:sz w:val="16"/>
                <w:szCs w:val="16"/>
                <w:lang w:eastAsia="en-US"/>
              </w:rPr>
            </w:pPr>
            <w:proofErr w:type="spellStart"/>
            <w:ins w:id="2738" w:author="Gert Morlion" w:date="2024-08-26T14:06:00Z">
              <w:r w:rsidRPr="003440C2">
                <w:rPr>
                  <w:rFonts w:cs="Arial"/>
                  <w:sz w:val="16"/>
                  <w:szCs w:val="16"/>
                  <w:lang w:eastAsia="en-US"/>
                </w:rPr>
                <w:t>encodingFormat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77777777" w:rsidR="00175971" w:rsidRPr="003440C2" w:rsidRDefault="00175971" w:rsidP="00BE21AB">
            <w:pPr>
              <w:spacing w:before="60" w:after="60" w:line="240" w:lineRule="auto"/>
              <w:jc w:val="left"/>
              <w:rPr>
                <w:ins w:id="2739" w:author="Gert Morlion" w:date="2024-08-26T14:06:00Z"/>
                <w:rFonts w:cs="Arial"/>
                <w:sz w:val="16"/>
                <w:szCs w:val="16"/>
                <w:lang w:eastAsia="en-US"/>
              </w:rPr>
            </w:pPr>
            <w:ins w:id="2740" w:author="Gert Morlion" w:date="2024-08-26T14:06: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77777777" w:rsidR="00175971" w:rsidRPr="003440C2" w:rsidRDefault="00175971" w:rsidP="00BE21AB">
            <w:pPr>
              <w:spacing w:before="60" w:after="60" w:line="240" w:lineRule="auto"/>
              <w:jc w:val="center"/>
              <w:rPr>
                <w:ins w:id="2741" w:author="Gert Morlion" w:date="2024-08-26T14:06:00Z"/>
                <w:rFonts w:cs="Arial"/>
                <w:b/>
                <w:bCs/>
                <w:sz w:val="16"/>
                <w:szCs w:val="16"/>
                <w:lang w:eastAsia="en-US"/>
              </w:rPr>
            </w:pPr>
            <w:ins w:id="2742"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77777777" w:rsidR="00175971" w:rsidRPr="003440C2" w:rsidRDefault="00175971" w:rsidP="00BE21AB">
            <w:pPr>
              <w:snapToGrid w:val="0"/>
              <w:spacing w:before="60" w:after="60" w:line="240" w:lineRule="auto"/>
              <w:rPr>
                <w:ins w:id="2743" w:author="Gert Morlion" w:date="2024-08-26T14:06:00Z"/>
                <w:rFonts w:cs="Arial"/>
                <w:sz w:val="16"/>
                <w:szCs w:val="16"/>
                <w:lang w:val="fr-FR"/>
              </w:rPr>
            </w:pPr>
            <w:ins w:id="2744" w:author="Gert Morlion" w:date="2024-08-26T14:06: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77777777" w:rsidR="00175971" w:rsidRPr="003440C2" w:rsidRDefault="00175971" w:rsidP="00BE21AB">
            <w:pPr>
              <w:spacing w:before="60" w:after="60" w:line="240" w:lineRule="auto"/>
              <w:jc w:val="left"/>
              <w:rPr>
                <w:ins w:id="2745" w:author="Gert Morlion" w:date="2024-08-26T14:06:00Z"/>
                <w:rFonts w:cs="Arial"/>
                <w:sz w:val="16"/>
                <w:szCs w:val="16"/>
              </w:rPr>
            </w:pPr>
            <w:ins w:id="2746" w:author="Gert Morlion" w:date="2024-08-26T14:06:00Z">
              <w:r>
                <w:rPr>
                  <w:rFonts w:cs="Arial"/>
                  <w:sz w:val="16"/>
                  <w:szCs w:val="16"/>
                </w:rPr>
                <w:t xml:space="preserve">For S-101 datasets must be </w:t>
              </w:r>
              <w:r w:rsidRPr="003A450C">
                <w:rPr>
                  <w:sz w:val="16"/>
                  <w:szCs w:val="16"/>
                </w:rPr>
                <w:t>ISO/IEC 8211</w:t>
              </w:r>
            </w:ins>
          </w:p>
        </w:tc>
      </w:tr>
      <w:tr w:rsidR="00175971" w:rsidRPr="003440C2" w14:paraId="0C246658" w14:textId="77777777" w:rsidTr="00BE21AB">
        <w:trPr>
          <w:cantSplit/>
          <w:ins w:id="274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7777777" w:rsidR="00175971" w:rsidRPr="003440C2" w:rsidRDefault="00175971" w:rsidP="00BE21AB">
            <w:pPr>
              <w:spacing w:before="60" w:after="60" w:line="240" w:lineRule="auto"/>
              <w:jc w:val="left"/>
              <w:rPr>
                <w:ins w:id="2748" w:author="Gert Morlion" w:date="2024-08-26T14:06:00Z"/>
                <w:rFonts w:cs="Arial"/>
                <w:b/>
                <w:bCs/>
                <w:sz w:val="16"/>
                <w:szCs w:val="16"/>
                <w:lang w:eastAsia="en-US"/>
              </w:rPr>
            </w:pPr>
            <w:proofErr w:type="spellStart"/>
            <w:ins w:id="2749" w:author="Gert Morlion" w:date="2024-08-26T14:06:00Z">
              <w:r w:rsidRPr="003440C2">
                <w:rPr>
                  <w:rFonts w:cs="Arial"/>
                  <w:sz w:val="16"/>
                  <w:szCs w:val="16"/>
                  <w:lang w:eastAsia="en-US"/>
                </w:rPr>
                <w:t>dataCoverage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77777777" w:rsidR="00175971" w:rsidRPr="003440C2" w:rsidRDefault="00175971" w:rsidP="00BE21AB">
            <w:pPr>
              <w:spacing w:before="60" w:after="60" w:line="240" w:lineRule="auto"/>
              <w:jc w:val="left"/>
              <w:rPr>
                <w:ins w:id="2750" w:author="Gert Morlion" w:date="2024-08-26T14:06:00Z"/>
                <w:rFonts w:cs="Arial"/>
                <w:b/>
                <w:bCs/>
                <w:sz w:val="16"/>
                <w:szCs w:val="16"/>
                <w:lang w:eastAsia="en-US"/>
              </w:rPr>
            </w:pPr>
            <w:ins w:id="2751" w:author="Gert Morlion" w:date="2024-08-26T14:06: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77777777" w:rsidR="00175971" w:rsidRPr="003440C2" w:rsidRDefault="00175971" w:rsidP="00BE21AB">
            <w:pPr>
              <w:spacing w:before="60" w:after="60" w:line="240" w:lineRule="auto"/>
              <w:jc w:val="center"/>
              <w:rPr>
                <w:ins w:id="2752" w:author="Gert Morlion" w:date="2024-08-26T14:06:00Z"/>
                <w:rFonts w:cs="Arial"/>
                <w:b/>
                <w:bCs/>
                <w:sz w:val="16"/>
                <w:szCs w:val="16"/>
                <w:lang w:eastAsia="en-US"/>
              </w:rPr>
            </w:pPr>
            <w:ins w:id="2753" w:author="Gert Morlion" w:date="2024-08-26T14:06: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77777777" w:rsidR="00175971" w:rsidRPr="003440C2" w:rsidRDefault="00175971" w:rsidP="00BE21AB">
            <w:pPr>
              <w:spacing w:before="60" w:after="60" w:line="240" w:lineRule="auto"/>
              <w:jc w:val="left"/>
              <w:rPr>
                <w:ins w:id="2754" w:author="Gert Morlion" w:date="2024-08-26T14:06:00Z"/>
                <w:rFonts w:cs="Arial"/>
                <w:b/>
                <w:bCs/>
                <w:sz w:val="16"/>
                <w:szCs w:val="16"/>
                <w:lang w:eastAsia="en-US"/>
              </w:rPr>
            </w:pPr>
            <w:ins w:id="2755" w:author="Gert Morlion" w:date="2024-08-26T14:06: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77777777" w:rsidR="00175971" w:rsidRPr="003440C2" w:rsidRDefault="00175971" w:rsidP="00BE21AB">
            <w:pPr>
              <w:spacing w:before="60" w:after="60" w:line="240" w:lineRule="auto"/>
              <w:jc w:val="left"/>
              <w:rPr>
                <w:ins w:id="2756" w:author="Gert Morlion" w:date="2024-08-26T14:06:00Z"/>
                <w:rFonts w:cs="Arial"/>
                <w:b/>
                <w:bCs/>
                <w:sz w:val="16"/>
                <w:szCs w:val="16"/>
                <w:lang w:eastAsia="en-US"/>
              </w:rPr>
            </w:pPr>
            <w:ins w:id="2757" w:author="Gert Morlion" w:date="2024-08-26T14:06: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S-101</w:t>
              </w:r>
            </w:ins>
          </w:p>
        </w:tc>
      </w:tr>
      <w:tr w:rsidR="00175971" w:rsidRPr="003440C2" w14:paraId="61F5FEA5" w14:textId="77777777" w:rsidTr="00BE21AB">
        <w:trPr>
          <w:cantSplit/>
          <w:ins w:id="275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77777777" w:rsidR="00175971" w:rsidRPr="003440C2" w:rsidRDefault="00175971" w:rsidP="00BE21AB">
            <w:pPr>
              <w:spacing w:before="60" w:after="60" w:line="240" w:lineRule="auto"/>
              <w:jc w:val="left"/>
              <w:rPr>
                <w:ins w:id="2759" w:author="Gert Morlion" w:date="2024-08-26T14:06:00Z"/>
                <w:rFonts w:cs="Arial"/>
                <w:b/>
                <w:bCs/>
                <w:sz w:val="16"/>
                <w:szCs w:val="16"/>
                <w:lang w:eastAsia="en-US"/>
              </w:rPr>
            </w:pPr>
            <w:ins w:id="2760" w:author="Gert Morlion" w:date="2024-08-26T14:06: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77777777" w:rsidR="00175971" w:rsidRPr="003440C2" w:rsidRDefault="00175971" w:rsidP="00BE21AB">
            <w:pPr>
              <w:spacing w:before="60" w:after="60" w:line="240" w:lineRule="auto"/>
              <w:jc w:val="left"/>
              <w:rPr>
                <w:ins w:id="2761" w:author="Gert Morlion" w:date="2024-08-26T14:06:00Z"/>
                <w:rFonts w:cs="Arial"/>
                <w:b/>
                <w:bCs/>
                <w:sz w:val="16"/>
                <w:szCs w:val="16"/>
                <w:lang w:eastAsia="en-US"/>
              </w:rPr>
            </w:pPr>
            <w:ins w:id="2762" w:author="Gert Morlion" w:date="2024-08-26T14:06: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77777777" w:rsidR="00175971" w:rsidRPr="003440C2" w:rsidRDefault="00175971" w:rsidP="00BE21AB">
            <w:pPr>
              <w:spacing w:before="60" w:after="60" w:line="240" w:lineRule="auto"/>
              <w:jc w:val="center"/>
              <w:rPr>
                <w:ins w:id="2763" w:author="Gert Morlion" w:date="2024-08-26T14:06:00Z"/>
                <w:rFonts w:cs="Arial"/>
                <w:b/>
                <w:bCs/>
                <w:sz w:val="16"/>
                <w:szCs w:val="16"/>
                <w:lang w:eastAsia="en-US"/>
              </w:rPr>
            </w:pPr>
            <w:ins w:id="2764"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77777777" w:rsidR="00175971" w:rsidRPr="003440C2" w:rsidRDefault="00175971" w:rsidP="00BE21AB">
            <w:pPr>
              <w:spacing w:before="60" w:after="60" w:line="240" w:lineRule="auto"/>
              <w:jc w:val="left"/>
              <w:rPr>
                <w:ins w:id="2765" w:author="Gert Morlion" w:date="2024-08-26T14:06:00Z"/>
                <w:rFonts w:cs="Arial"/>
                <w:b/>
                <w:bCs/>
                <w:sz w:val="16"/>
                <w:szCs w:val="16"/>
                <w:lang w:eastAsia="en-US"/>
              </w:rPr>
            </w:pPr>
            <w:proofErr w:type="spellStart"/>
            <w:ins w:id="2766" w:author="Gert Morlion" w:date="2024-08-26T14:06:00Z">
              <w:r w:rsidRPr="003440C2">
                <w:rPr>
                  <w:rFonts w:cs="Arial"/>
                  <w:sz w:val="16"/>
                  <w:szCs w:val="16"/>
                  <w:lang w:eastAsia="en-US"/>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175971" w:rsidRPr="003440C2" w:rsidRDefault="00175971" w:rsidP="00BE21AB">
            <w:pPr>
              <w:spacing w:before="60" w:after="60" w:line="240" w:lineRule="auto"/>
              <w:jc w:val="left"/>
              <w:rPr>
                <w:ins w:id="2767" w:author="Gert Morlion" w:date="2024-08-26T14:06:00Z"/>
                <w:rFonts w:cs="Arial"/>
                <w:b/>
                <w:bCs/>
                <w:sz w:val="16"/>
                <w:szCs w:val="16"/>
                <w:lang w:eastAsia="en-US"/>
              </w:rPr>
            </w:pPr>
          </w:p>
        </w:tc>
      </w:tr>
      <w:tr w:rsidR="00175971" w:rsidRPr="003440C2" w14:paraId="0098B8EB" w14:textId="77777777" w:rsidTr="00BE21AB">
        <w:trPr>
          <w:cantSplit/>
          <w:ins w:id="276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77777777" w:rsidR="00175971" w:rsidRPr="003440C2" w:rsidRDefault="00175971" w:rsidP="00BE21AB">
            <w:pPr>
              <w:spacing w:before="60" w:after="60" w:line="240" w:lineRule="auto"/>
              <w:jc w:val="left"/>
              <w:rPr>
                <w:ins w:id="2769" w:author="Gert Morlion" w:date="2024-08-26T14:06:00Z"/>
                <w:rFonts w:cs="Arial"/>
                <w:sz w:val="16"/>
                <w:szCs w:val="16"/>
                <w:lang w:eastAsia="en-US"/>
              </w:rPr>
            </w:pPr>
            <w:proofErr w:type="spellStart"/>
            <w:ins w:id="2770" w:author="Gert Morlion" w:date="2024-08-26T14:06:00Z">
              <w:r w:rsidRPr="003440C2">
                <w:rPr>
                  <w:rFonts w:cs="Arial"/>
                  <w:sz w:val="16"/>
                  <w:szCs w:val="16"/>
                </w:rPr>
                <w:t>defaultLocale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77777777" w:rsidR="00175971" w:rsidRPr="003440C2" w:rsidRDefault="00175971" w:rsidP="00BE21AB">
            <w:pPr>
              <w:spacing w:before="60" w:after="60" w:line="240" w:lineRule="auto"/>
              <w:jc w:val="left"/>
              <w:rPr>
                <w:ins w:id="2771" w:author="Gert Morlion" w:date="2024-08-26T14:06:00Z"/>
                <w:rFonts w:cs="Arial"/>
                <w:sz w:val="16"/>
                <w:szCs w:val="16"/>
                <w:lang w:eastAsia="en-US"/>
              </w:rPr>
            </w:pPr>
            <w:ins w:id="2772" w:author="Gert Morlion" w:date="2024-08-26T14:06: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77777777" w:rsidR="00175971" w:rsidRPr="003440C2" w:rsidRDefault="00175971" w:rsidP="00BE21AB">
            <w:pPr>
              <w:spacing w:before="60" w:after="60" w:line="240" w:lineRule="auto"/>
              <w:jc w:val="center"/>
              <w:rPr>
                <w:ins w:id="2773" w:author="Gert Morlion" w:date="2024-08-26T14:06:00Z"/>
                <w:rFonts w:cs="Arial"/>
                <w:b/>
                <w:bCs/>
                <w:sz w:val="16"/>
                <w:szCs w:val="16"/>
                <w:lang w:eastAsia="en-US"/>
              </w:rPr>
            </w:pPr>
            <w:ins w:id="2774" w:author="Gert Morlion" w:date="2024-08-26T14:06: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77777777" w:rsidR="00175971" w:rsidRPr="003440C2" w:rsidRDefault="00175971" w:rsidP="00BE21AB">
            <w:pPr>
              <w:spacing w:before="60" w:after="60" w:line="240" w:lineRule="auto"/>
              <w:jc w:val="left"/>
              <w:rPr>
                <w:ins w:id="2775" w:author="Gert Morlion" w:date="2024-08-26T14:06:00Z"/>
                <w:rFonts w:cs="Arial"/>
                <w:sz w:val="16"/>
                <w:szCs w:val="16"/>
                <w:lang w:eastAsia="en-US"/>
              </w:rPr>
            </w:pPr>
            <w:proofErr w:type="spellStart"/>
            <w:ins w:id="2776" w:author="Gert Morlion" w:date="2024-08-26T14:06:00Z">
              <w:r w:rsidRPr="003440C2">
                <w:rPr>
                  <w:rFonts w:cs="Arial"/>
                  <w:sz w:val="16"/>
                  <w:szCs w:val="16"/>
                </w:rPr>
                <w:t>PT_Locale</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77777777" w:rsidR="00175971" w:rsidRPr="003440C2" w:rsidRDefault="00175971" w:rsidP="00BE21AB">
            <w:pPr>
              <w:spacing w:before="60" w:after="60" w:line="240" w:lineRule="auto"/>
              <w:jc w:val="left"/>
              <w:rPr>
                <w:ins w:id="2777" w:author="Gert Morlion" w:date="2024-08-26T14:06:00Z"/>
                <w:rFonts w:cs="Arial"/>
                <w:b/>
                <w:bCs/>
                <w:sz w:val="16"/>
                <w:szCs w:val="16"/>
                <w:lang w:eastAsia="en-US"/>
              </w:rPr>
            </w:pPr>
            <w:ins w:id="2778" w:author="Gert Morlion" w:date="2024-08-26T14:06: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175971" w:rsidRPr="003440C2" w14:paraId="22B38419" w14:textId="77777777" w:rsidTr="00BE21AB">
        <w:trPr>
          <w:cantSplit/>
          <w:ins w:id="277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77777777" w:rsidR="00175971" w:rsidRPr="003440C2" w:rsidRDefault="00175971" w:rsidP="00BE21AB">
            <w:pPr>
              <w:spacing w:before="60" w:after="60" w:line="240" w:lineRule="auto"/>
              <w:jc w:val="left"/>
              <w:rPr>
                <w:ins w:id="2780" w:author="Gert Morlion" w:date="2024-08-26T14:06:00Z"/>
                <w:rFonts w:cs="Arial"/>
                <w:sz w:val="16"/>
                <w:szCs w:val="16"/>
                <w:lang w:eastAsia="en-US"/>
              </w:rPr>
            </w:pPr>
            <w:proofErr w:type="spellStart"/>
            <w:ins w:id="2781" w:author="Gert Morlion" w:date="2024-08-26T14:06:00Z">
              <w:r w:rsidRPr="003440C2">
                <w:rPr>
                  <w:rFonts w:cs="Arial"/>
                  <w:sz w:val="16"/>
                  <w:szCs w:val="16"/>
                </w:rPr>
                <w:t>otherLocale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77777777" w:rsidR="00175971" w:rsidRPr="003440C2" w:rsidRDefault="00175971" w:rsidP="00BE21AB">
            <w:pPr>
              <w:spacing w:before="60" w:after="60" w:line="240" w:lineRule="auto"/>
              <w:jc w:val="left"/>
              <w:rPr>
                <w:ins w:id="2782" w:author="Gert Morlion" w:date="2024-08-26T14:06:00Z"/>
                <w:rFonts w:cs="Arial"/>
                <w:sz w:val="16"/>
                <w:szCs w:val="16"/>
                <w:lang w:eastAsia="en-US"/>
              </w:rPr>
            </w:pPr>
            <w:ins w:id="2783" w:author="Gert Morlion" w:date="2024-08-26T14:06: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77777777" w:rsidR="00175971" w:rsidRPr="003440C2" w:rsidRDefault="00175971" w:rsidP="00BE21AB">
            <w:pPr>
              <w:spacing w:before="60" w:after="60" w:line="240" w:lineRule="auto"/>
              <w:jc w:val="center"/>
              <w:rPr>
                <w:ins w:id="2784" w:author="Gert Morlion" w:date="2024-08-26T14:06:00Z"/>
                <w:rFonts w:cs="Arial"/>
                <w:b/>
                <w:bCs/>
                <w:sz w:val="16"/>
                <w:szCs w:val="16"/>
                <w:lang w:eastAsia="en-US"/>
              </w:rPr>
            </w:pPr>
            <w:ins w:id="2785"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77777777" w:rsidR="00175971" w:rsidRPr="003440C2" w:rsidRDefault="00175971" w:rsidP="00BE21AB">
            <w:pPr>
              <w:spacing w:before="60" w:after="60" w:line="240" w:lineRule="auto"/>
              <w:jc w:val="left"/>
              <w:rPr>
                <w:ins w:id="2786" w:author="Gert Morlion" w:date="2024-08-26T14:06:00Z"/>
                <w:rFonts w:cs="Arial"/>
                <w:sz w:val="16"/>
                <w:szCs w:val="16"/>
                <w:lang w:eastAsia="en-US"/>
              </w:rPr>
            </w:pPr>
            <w:proofErr w:type="spellStart"/>
            <w:ins w:id="2787" w:author="Gert Morlion" w:date="2024-08-26T14:06:00Z">
              <w:r w:rsidRPr="003440C2">
                <w:rPr>
                  <w:rFonts w:cs="Arial"/>
                  <w:sz w:val="16"/>
                  <w:szCs w:val="16"/>
                </w:rPr>
                <w:t>PT_Locale</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175971" w:rsidRPr="003440C2" w:rsidRDefault="00175971" w:rsidP="00BE21AB">
            <w:pPr>
              <w:spacing w:before="60" w:after="60" w:line="240" w:lineRule="auto"/>
              <w:jc w:val="left"/>
              <w:rPr>
                <w:ins w:id="2788" w:author="Gert Morlion" w:date="2024-08-26T14:06:00Z"/>
                <w:rFonts w:cs="Arial"/>
                <w:b/>
                <w:bCs/>
                <w:sz w:val="16"/>
                <w:szCs w:val="16"/>
                <w:lang w:eastAsia="en-US"/>
              </w:rPr>
            </w:pPr>
          </w:p>
        </w:tc>
      </w:tr>
      <w:tr w:rsidR="00175971" w:rsidRPr="003440C2" w14:paraId="3502060B" w14:textId="77777777" w:rsidTr="00BE21AB">
        <w:trPr>
          <w:cantSplit/>
          <w:ins w:id="2789"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7777777" w:rsidR="00175971" w:rsidRPr="003440C2" w:rsidRDefault="00175971" w:rsidP="00BE21AB">
            <w:pPr>
              <w:spacing w:before="60" w:after="60" w:line="240" w:lineRule="auto"/>
              <w:jc w:val="left"/>
              <w:rPr>
                <w:ins w:id="2790" w:author="Gert Morlion" w:date="2024-08-26T14:06:00Z"/>
                <w:rFonts w:cs="Arial"/>
                <w:sz w:val="16"/>
                <w:szCs w:val="16"/>
                <w:lang w:eastAsia="en-US"/>
              </w:rPr>
            </w:pPr>
            <w:proofErr w:type="spellStart"/>
            <w:ins w:id="2791" w:author="Gert Morlion" w:date="2024-08-26T14:06:00Z">
              <w:r w:rsidRPr="003440C2">
                <w:rPr>
                  <w:rFonts w:cs="Arial"/>
                  <w:sz w:val="16"/>
                  <w:szCs w:val="16"/>
                </w:rPr>
                <w:t>metadataPointOfContact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77777777" w:rsidR="00175971" w:rsidRPr="003440C2" w:rsidRDefault="00175971" w:rsidP="00BE21AB">
            <w:pPr>
              <w:spacing w:before="60" w:after="60" w:line="240" w:lineRule="auto"/>
              <w:jc w:val="left"/>
              <w:rPr>
                <w:ins w:id="2792" w:author="Gert Morlion" w:date="2024-08-26T14:06:00Z"/>
                <w:rFonts w:cs="Arial"/>
                <w:sz w:val="16"/>
                <w:szCs w:val="16"/>
                <w:lang w:eastAsia="en-US"/>
              </w:rPr>
            </w:pPr>
            <w:ins w:id="2793" w:author="Gert Morlion" w:date="2024-08-26T14:06: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7777777" w:rsidR="00175971" w:rsidRPr="003440C2" w:rsidRDefault="00175971" w:rsidP="00BE21AB">
            <w:pPr>
              <w:spacing w:before="60" w:after="60" w:line="240" w:lineRule="auto"/>
              <w:jc w:val="center"/>
              <w:rPr>
                <w:ins w:id="2794" w:author="Gert Morlion" w:date="2024-08-26T14:06:00Z"/>
                <w:rFonts w:cs="Arial"/>
                <w:b/>
                <w:bCs/>
                <w:sz w:val="16"/>
                <w:szCs w:val="16"/>
                <w:lang w:eastAsia="en-US"/>
              </w:rPr>
            </w:pPr>
            <w:ins w:id="2795"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04B552" w14:textId="77777777" w:rsidR="00175971" w:rsidRPr="006834DB" w:rsidRDefault="00175971" w:rsidP="00BE21AB">
            <w:pPr>
              <w:snapToGrid w:val="0"/>
              <w:spacing w:before="60" w:after="60" w:line="240" w:lineRule="auto"/>
              <w:jc w:val="left"/>
              <w:rPr>
                <w:ins w:id="2796" w:author="Gert Morlion" w:date="2024-08-26T14:06:00Z"/>
                <w:rFonts w:cs="Arial"/>
                <w:sz w:val="16"/>
                <w:szCs w:val="16"/>
                <w:lang w:val="it-IT"/>
              </w:rPr>
            </w:pPr>
            <w:ins w:id="2797" w:author="Gert Morlion" w:date="2024-08-26T14:06:00Z">
              <w:r w:rsidRPr="006834DB">
                <w:rPr>
                  <w:rFonts w:cs="Arial"/>
                  <w:sz w:val="16"/>
                  <w:szCs w:val="16"/>
                  <w:lang w:val="it-IT"/>
                </w:rPr>
                <w:t>CI_Responsibility&gt;CI_Individual or</w:t>
              </w:r>
            </w:ins>
          </w:p>
          <w:p w14:paraId="65ACB4D2" w14:textId="77777777" w:rsidR="00175971" w:rsidRPr="006834DB" w:rsidRDefault="00175971" w:rsidP="00BE21AB">
            <w:pPr>
              <w:spacing w:before="60" w:after="60" w:line="240" w:lineRule="auto"/>
              <w:jc w:val="left"/>
              <w:rPr>
                <w:ins w:id="2798" w:author="Gert Morlion" w:date="2024-08-26T14:06:00Z"/>
                <w:rFonts w:cs="Arial"/>
                <w:sz w:val="16"/>
                <w:szCs w:val="16"/>
                <w:lang w:val="it-IT" w:eastAsia="en-US"/>
              </w:rPr>
            </w:pPr>
            <w:ins w:id="2799" w:author="Gert Morlion" w:date="2024-08-26T14:06: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77777777" w:rsidR="00175971" w:rsidRPr="003440C2" w:rsidRDefault="00175971" w:rsidP="00BE21AB">
            <w:pPr>
              <w:spacing w:before="60" w:after="60" w:line="240" w:lineRule="auto"/>
              <w:jc w:val="left"/>
              <w:rPr>
                <w:ins w:id="2800" w:author="Gert Morlion" w:date="2024-08-26T14:06:00Z"/>
                <w:rFonts w:cs="Arial"/>
                <w:b/>
                <w:bCs/>
                <w:sz w:val="16"/>
                <w:szCs w:val="16"/>
                <w:lang w:val="en-US" w:eastAsia="en-US"/>
              </w:rPr>
            </w:pPr>
            <w:ins w:id="2801" w:author="Gert Morlion" w:date="2024-08-26T14:06: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ins>
          </w:p>
        </w:tc>
      </w:tr>
      <w:tr w:rsidR="00175971" w:rsidRPr="003440C2" w14:paraId="0422B2AB" w14:textId="77777777" w:rsidTr="00BE21AB">
        <w:trPr>
          <w:cantSplit/>
          <w:ins w:id="280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77777777" w:rsidR="00175971" w:rsidRPr="003440C2" w:rsidRDefault="00175971" w:rsidP="00BE21AB">
            <w:pPr>
              <w:spacing w:before="60" w:after="60" w:line="240" w:lineRule="auto"/>
              <w:jc w:val="left"/>
              <w:rPr>
                <w:ins w:id="2803" w:author="Gert Morlion" w:date="2024-08-26T14:06:00Z"/>
                <w:rFonts w:cs="Arial"/>
                <w:sz w:val="16"/>
                <w:szCs w:val="16"/>
                <w:lang w:eastAsia="en-US"/>
              </w:rPr>
            </w:pPr>
            <w:proofErr w:type="spellStart"/>
            <w:ins w:id="2804" w:author="Gert Morlion" w:date="2024-08-26T14:06:00Z">
              <w:r w:rsidRPr="003440C2">
                <w:rPr>
                  <w:rFonts w:cs="Arial"/>
                  <w:sz w:val="16"/>
                  <w:szCs w:val="16"/>
                </w:rPr>
                <w:t>metadataDateStamp</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77777777" w:rsidR="00175971" w:rsidRPr="003440C2" w:rsidRDefault="00175971" w:rsidP="00BE21AB">
            <w:pPr>
              <w:spacing w:before="60" w:after="60" w:line="240" w:lineRule="auto"/>
              <w:jc w:val="left"/>
              <w:rPr>
                <w:ins w:id="2805" w:author="Gert Morlion" w:date="2024-08-26T14:06:00Z"/>
                <w:rFonts w:cs="Arial"/>
                <w:sz w:val="16"/>
                <w:szCs w:val="16"/>
                <w:lang w:eastAsia="en-US"/>
              </w:rPr>
            </w:pPr>
            <w:ins w:id="2806" w:author="Gert Morlion" w:date="2024-08-26T14:06: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77777777" w:rsidR="00175971" w:rsidRPr="003440C2" w:rsidRDefault="00175971" w:rsidP="00BE21AB">
            <w:pPr>
              <w:spacing w:before="60" w:after="60" w:line="240" w:lineRule="auto"/>
              <w:jc w:val="center"/>
              <w:rPr>
                <w:ins w:id="2807" w:author="Gert Morlion" w:date="2024-08-26T14:06:00Z"/>
                <w:rFonts w:cs="Arial"/>
                <w:b/>
                <w:bCs/>
                <w:sz w:val="16"/>
                <w:szCs w:val="16"/>
                <w:lang w:eastAsia="en-US"/>
              </w:rPr>
            </w:pPr>
            <w:ins w:id="2808"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77777777" w:rsidR="00175971" w:rsidRPr="003440C2" w:rsidRDefault="00175971" w:rsidP="00BE21AB">
            <w:pPr>
              <w:spacing w:before="60" w:after="60" w:line="240" w:lineRule="auto"/>
              <w:jc w:val="left"/>
              <w:rPr>
                <w:ins w:id="2809" w:author="Gert Morlion" w:date="2024-08-26T14:06:00Z"/>
                <w:rFonts w:cs="Arial"/>
                <w:sz w:val="16"/>
                <w:szCs w:val="16"/>
                <w:lang w:eastAsia="en-US"/>
              </w:rPr>
            </w:pPr>
            <w:ins w:id="2810" w:author="Gert Morlion" w:date="2024-08-26T14:06: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77777777" w:rsidR="00175971" w:rsidRPr="003440C2" w:rsidRDefault="00175971" w:rsidP="00BE21AB">
            <w:pPr>
              <w:spacing w:before="60" w:after="60" w:line="240" w:lineRule="auto"/>
              <w:jc w:val="left"/>
              <w:rPr>
                <w:ins w:id="2811" w:author="Gert Morlion" w:date="2024-08-26T14:06:00Z"/>
                <w:rFonts w:cs="Arial"/>
                <w:b/>
                <w:bCs/>
                <w:sz w:val="16"/>
                <w:szCs w:val="16"/>
                <w:lang w:eastAsia="en-US"/>
              </w:rPr>
            </w:pPr>
            <w:ins w:id="2812" w:author="Gert Morlion" w:date="2024-08-26T14:06:00Z">
              <w:r w:rsidRPr="003440C2">
                <w:rPr>
                  <w:rFonts w:cs="Arial"/>
                  <w:sz w:val="16"/>
                  <w:szCs w:val="16"/>
                </w:rPr>
                <w:t>Metadata creation date, which may or may not be the dataset creation date</w:t>
              </w:r>
            </w:ins>
          </w:p>
        </w:tc>
      </w:tr>
      <w:tr w:rsidR="00175971" w:rsidRPr="003440C2" w14:paraId="2C477DAB" w14:textId="77777777" w:rsidTr="00BE21AB">
        <w:trPr>
          <w:cantSplit/>
          <w:ins w:id="281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77777777" w:rsidR="00175971" w:rsidRPr="003440C2" w:rsidRDefault="00175971" w:rsidP="00BE21AB">
            <w:pPr>
              <w:spacing w:before="60" w:after="60" w:line="240" w:lineRule="auto"/>
              <w:jc w:val="left"/>
              <w:rPr>
                <w:ins w:id="2814" w:author="Gert Morlion" w:date="2024-08-26T14:06:00Z"/>
                <w:rFonts w:cs="Arial"/>
                <w:sz w:val="16"/>
                <w:szCs w:val="16"/>
              </w:rPr>
            </w:pPr>
            <w:proofErr w:type="spellStart"/>
            <w:ins w:id="2815" w:author="Gert Morlion" w:date="2024-08-26T14:06:00Z">
              <w:r w:rsidRPr="003440C2">
                <w:rPr>
                  <w:rFonts w:cs="Arial"/>
                  <w:sz w:val="16"/>
                  <w:szCs w:val="16"/>
                </w:rPr>
                <w:lastRenderedPageBreak/>
                <w:t>replacedData</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77777777" w:rsidR="00175971" w:rsidRPr="003440C2" w:rsidRDefault="00175971" w:rsidP="00BE21AB">
            <w:pPr>
              <w:spacing w:before="60" w:after="60" w:line="240" w:lineRule="auto"/>
              <w:jc w:val="left"/>
              <w:rPr>
                <w:ins w:id="2816" w:author="Gert Morlion" w:date="2024-08-26T14:06:00Z"/>
                <w:rFonts w:cs="Arial"/>
                <w:sz w:val="16"/>
                <w:szCs w:val="16"/>
              </w:rPr>
            </w:pPr>
            <w:ins w:id="2817" w:author="Gert Morlion" w:date="2024-08-26T14:06: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77777777" w:rsidR="00175971" w:rsidRPr="003440C2" w:rsidRDefault="00175971" w:rsidP="00BE21AB">
            <w:pPr>
              <w:spacing w:before="60" w:after="60" w:line="240" w:lineRule="auto"/>
              <w:jc w:val="center"/>
              <w:rPr>
                <w:ins w:id="2818" w:author="Gert Morlion" w:date="2024-08-26T14:06:00Z"/>
                <w:rFonts w:cs="Arial"/>
                <w:b/>
                <w:bCs/>
                <w:sz w:val="16"/>
                <w:szCs w:val="16"/>
                <w:lang w:eastAsia="en-US"/>
              </w:rPr>
            </w:pPr>
            <w:ins w:id="2819"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77777777" w:rsidR="00175971" w:rsidRPr="003440C2" w:rsidRDefault="00175971" w:rsidP="00BE21AB">
            <w:pPr>
              <w:spacing w:before="60" w:after="60" w:line="240" w:lineRule="auto"/>
              <w:jc w:val="left"/>
              <w:rPr>
                <w:ins w:id="2820" w:author="Gert Morlion" w:date="2024-08-26T14:06:00Z"/>
                <w:rFonts w:cs="Arial"/>
                <w:sz w:val="16"/>
                <w:szCs w:val="16"/>
              </w:rPr>
            </w:pPr>
            <w:ins w:id="2821" w:author="Gert Morlion" w:date="2024-08-26T14:06: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77777777" w:rsidR="00175971" w:rsidRPr="003440C2" w:rsidRDefault="00175971" w:rsidP="00BE21AB">
            <w:pPr>
              <w:spacing w:before="60" w:after="60" w:line="240" w:lineRule="auto"/>
              <w:jc w:val="left"/>
              <w:rPr>
                <w:ins w:id="2822" w:author="Gert Morlion" w:date="2024-08-26T14:06:00Z"/>
                <w:rFonts w:cs="Arial"/>
                <w:sz w:val="16"/>
                <w:szCs w:val="16"/>
              </w:rPr>
            </w:pPr>
            <w:ins w:id="2823" w:author="Gert Morlion" w:date="2024-08-26T14:06:00Z">
              <w:r w:rsidRPr="00CF51A6">
                <w:rPr>
                  <w:rFonts w:cs="Arial"/>
                  <w:sz w:val="16"/>
                  <w:szCs w:val="16"/>
                  <w:lang w:eastAsia="en-US"/>
                </w:rPr>
                <w:t>See Note</w:t>
              </w:r>
              <w:r>
                <w:rPr>
                  <w:rFonts w:cs="Arial"/>
                  <w:sz w:val="16"/>
                  <w:szCs w:val="16"/>
                  <w:lang w:eastAsia="en-US"/>
                </w:rPr>
                <w:t xml:space="preserve"> 2</w:t>
              </w:r>
            </w:ins>
          </w:p>
        </w:tc>
      </w:tr>
      <w:tr w:rsidR="00175971" w:rsidRPr="003440C2" w14:paraId="37E9703A" w14:textId="77777777" w:rsidTr="00BE21AB">
        <w:trPr>
          <w:cantSplit/>
          <w:ins w:id="282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77777777" w:rsidR="00175971" w:rsidRPr="003440C2" w:rsidRDefault="00175971" w:rsidP="00BE21AB">
            <w:pPr>
              <w:spacing w:before="60" w:after="60" w:line="240" w:lineRule="auto"/>
              <w:jc w:val="left"/>
              <w:rPr>
                <w:ins w:id="2825" w:author="Gert Morlion" w:date="2024-08-26T14:06:00Z"/>
                <w:rFonts w:cs="Arial"/>
                <w:sz w:val="16"/>
                <w:szCs w:val="16"/>
              </w:rPr>
            </w:pPr>
            <w:proofErr w:type="spellStart"/>
            <w:ins w:id="2826" w:author="Gert Morlion" w:date="2024-08-26T14:06:00Z">
              <w:r w:rsidRPr="003440C2">
                <w:rPr>
                  <w:rFonts w:cs="Arial"/>
                  <w:sz w:val="16"/>
                  <w:szCs w:val="16"/>
                </w:rPr>
                <w:t>dataReplacement</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77777777" w:rsidR="00175971" w:rsidRPr="003440C2" w:rsidRDefault="00175971" w:rsidP="00BE21AB">
            <w:pPr>
              <w:spacing w:before="60" w:after="60" w:line="240" w:lineRule="auto"/>
              <w:jc w:val="left"/>
              <w:rPr>
                <w:ins w:id="2827" w:author="Gert Morlion" w:date="2024-08-26T14:06:00Z"/>
                <w:rFonts w:cs="Arial"/>
                <w:sz w:val="16"/>
                <w:szCs w:val="16"/>
              </w:rPr>
            </w:pPr>
            <w:ins w:id="2828" w:author="Gert Morlion" w:date="2024-08-26T14:06: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77777777" w:rsidR="00175971" w:rsidRPr="003440C2" w:rsidRDefault="00175971" w:rsidP="00BE21AB">
            <w:pPr>
              <w:spacing w:before="60" w:after="60" w:line="240" w:lineRule="auto"/>
              <w:jc w:val="center"/>
              <w:rPr>
                <w:ins w:id="2829" w:author="Gert Morlion" w:date="2024-08-26T14:06:00Z"/>
                <w:rFonts w:cs="Arial"/>
                <w:b/>
                <w:bCs/>
                <w:sz w:val="16"/>
                <w:szCs w:val="16"/>
                <w:lang w:eastAsia="en-US"/>
              </w:rPr>
            </w:pPr>
            <w:ins w:id="2830" w:author="Gert Morlion" w:date="2024-08-26T14:06: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7777777" w:rsidR="00175971" w:rsidRPr="003440C2" w:rsidRDefault="00175971" w:rsidP="00BE21AB">
            <w:pPr>
              <w:spacing w:before="60" w:after="60" w:line="240" w:lineRule="auto"/>
              <w:jc w:val="left"/>
              <w:rPr>
                <w:ins w:id="2831" w:author="Gert Morlion" w:date="2024-08-26T14:06:00Z"/>
                <w:rFonts w:cs="Arial"/>
                <w:sz w:val="16"/>
                <w:szCs w:val="16"/>
              </w:rPr>
            </w:pPr>
            <w:proofErr w:type="spellStart"/>
            <w:ins w:id="2832" w:author="Gert Morlion" w:date="2024-08-26T14:06:00Z">
              <w:r w:rsidRPr="003440C2">
                <w:rPr>
                  <w:rFonts w:cs="Arial"/>
                  <w:sz w:val="16"/>
                  <w:szCs w:val="16"/>
                </w:rPr>
                <w:t>CharacterString</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C368DF5" w14:textId="77777777" w:rsidR="00175971" w:rsidRDefault="00175971" w:rsidP="00BE21AB">
            <w:pPr>
              <w:spacing w:before="60" w:after="60" w:line="240" w:lineRule="auto"/>
              <w:jc w:val="left"/>
              <w:rPr>
                <w:ins w:id="2833" w:author="Gert Morlion" w:date="2024-08-26T14:06:00Z"/>
                <w:rFonts w:cs="Arial"/>
                <w:sz w:val="16"/>
                <w:szCs w:val="16"/>
              </w:rPr>
            </w:pPr>
            <w:ins w:id="2834" w:author="Gert Morlion" w:date="2024-08-26T14:06:00Z">
              <w:r w:rsidRPr="003440C2">
                <w:rPr>
                  <w:rFonts w:cs="Arial"/>
                  <w:sz w:val="16"/>
                  <w:szCs w:val="16"/>
                </w:rPr>
                <w:t>A dataset may be replaced by 1 or more datasets</w:t>
              </w:r>
            </w:ins>
          </w:p>
          <w:p w14:paraId="33F0CCB1" w14:textId="77777777" w:rsidR="00175971" w:rsidRPr="003440C2" w:rsidRDefault="00175971" w:rsidP="00BE21AB">
            <w:pPr>
              <w:spacing w:before="60" w:after="60" w:line="240" w:lineRule="auto"/>
              <w:jc w:val="left"/>
              <w:rPr>
                <w:ins w:id="2835" w:author="Gert Morlion" w:date="2024-08-26T14:06:00Z"/>
                <w:rFonts w:cs="Arial"/>
                <w:sz w:val="16"/>
                <w:szCs w:val="16"/>
              </w:rPr>
            </w:pPr>
            <w:ins w:id="2836" w:author="Gert Morlion" w:date="2024-08-26T14:06:00Z">
              <w:r>
                <w:rPr>
                  <w:rFonts w:cs="Arial"/>
                  <w:sz w:val="16"/>
                  <w:szCs w:val="16"/>
                </w:rPr>
                <w:t>See Note 2</w:t>
              </w:r>
            </w:ins>
          </w:p>
        </w:tc>
      </w:tr>
      <w:tr w:rsidR="00175971" w:rsidRPr="003440C2" w14:paraId="01947919" w14:textId="77777777" w:rsidTr="00BE21AB">
        <w:trPr>
          <w:cantSplit/>
          <w:ins w:id="283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77777777" w:rsidR="00175971" w:rsidRPr="003440C2" w:rsidRDefault="00175971" w:rsidP="00BE21AB">
            <w:pPr>
              <w:spacing w:before="60" w:after="60" w:line="240" w:lineRule="auto"/>
              <w:jc w:val="left"/>
              <w:rPr>
                <w:ins w:id="2838" w:author="Gert Morlion" w:date="2024-08-26T14:06:00Z"/>
                <w:rFonts w:cs="Arial"/>
                <w:sz w:val="16"/>
                <w:szCs w:val="16"/>
              </w:rPr>
            </w:pPr>
            <w:proofErr w:type="spellStart"/>
            <w:ins w:id="2839" w:author="Gert Morlion" w:date="2024-08-26T14:06:00Z">
              <w:r w:rsidRPr="003440C2">
                <w:rPr>
                  <w:rFonts w:cs="Arial"/>
                  <w:sz w:val="16"/>
                  <w:szCs w:val="16"/>
                </w:rPr>
                <w:t>navigationPurpose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77777777" w:rsidR="00175971" w:rsidRPr="003440C2" w:rsidRDefault="00175971" w:rsidP="00BE21AB">
            <w:pPr>
              <w:spacing w:before="60" w:after="60" w:line="240" w:lineRule="auto"/>
              <w:jc w:val="left"/>
              <w:rPr>
                <w:ins w:id="2840" w:author="Gert Morlion" w:date="2024-08-26T14:06:00Z"/>
                <w:rFonts w:cs="Arial"/>
                <w:sz w:val="16"/>
                <w:szCs w:val="16"/>
              </w:rPr>
            </w:pPr>
            <w:ins w:id="2841" w:author="Gert Morlion" w:date="2024-08-26T14:06: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77777777" w:rsidR="00175971" w:rsidRPr="003440C2" w:rsidRDefault="00175971" w:rsidP="00BE21AB">
            <w:pPr>
              <w:spacing w:before="60" w:after="60" w:line="240" w:lineRule="auto"/>
              <w:jc w:val="center"/>
              <w:rPr>
                <w:ins w:id="2842" w:author="Gert Morlion" w:date="2024-08-26T14:06:00Z"/>
                <w:rFonts w:cs="Arial"/>
                <w:b/>
                <w:bCs/>
                <w:sz w:val="16"/>
                <w:szCs w:val="16"/>
                <w:lang w:eastAsia="en-US"/>
              </w:rPr>
            </w:pPr>
            <w:ins w:id="2843" w:author="Gert Morlion" w:date="2024-08-26T14:06: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77777777" w:rsidR="00175971" w:rsidRPr="003440C2" w:rsidRDefault="00175971" w:rsidP="00BE21AB">
            <w:pPr>
              <w:spacing w:before="60" w:after="60" w:line="240" w:lineRule="auto"/>
              <w:jc w:val="left"/>
              <w:rPr>
                <w:ins w:id="2844" w:author="Gert Morlion" w:date="2024-08-26T14:06:00Z"/>
                <w:rFonts w:cs="Arial"/>
                <w:sz w:val="16"/>
                <w:szCs w:val="16"/>
              </w:rPr>
            </w:pPr>
            <w:ins w:id="2845" w:author="Gert Morlion" w:date="2024-08-26T14:06: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77777777" w:rsidR="00175971" w:rsidRPr="003440C2" w:rsidRDefault="00175971" w:rsidP="00BE21AB">
            <w:pPr>
              <w:spacing w:before="60" w:after="60" w:line="240" w:lineRule="auto"/>
              <w:jc w:val="left"/>
              <w:rPr>
                <w:ins w:id="2846" w:author="Gert Morlion" w:date="2024-08-26T14:06:00Z"/>
                <w:rFonts w:cs="Arial"/>
                <w:sz w:val="16"/>
                <w:szCs w:val="16"/>
              </w:rPr>
            </w:pPr>
            <w:ins w:id="2847" w:author="Gert Morlion" w:date="2024-08-26T14:06: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175971" w:rsidRPr="003440C2" w14:paraId="47A648D2" w14:textId="77777777" w:rsidTr="00BE21AB">
        <w:trPr>
          <w:cantSplit/>
          <w:ins w:id="28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77777777" w:rsidR="00175971" w:rsidRPr="003440C2" w:rsidRDefault="00175971" w:rsidP="00BE21AB">
            <w:pPr>
              <w:spacing w:before="60" w:after="60" w:line="240" w:lineRule="auto"/>
              <w:jc w:val="left"/>
              <w:rPr>
                <w:ins w:id="2849" w:author="Gert Morlion" w:date="2024-08-26T14:06:00Z"/>
                <w:rFonts w:cs="Arial"/>
                <w:sz w:val="16"/>
                <w:szCs w:val="16"/>
              </w:rPr>
            </w:pPr>
            <w:proofErr w:type="spellStart"/>
            <w:ins w:id="2850" w:author="Gert Morlion" w:date="2024-08-26T14:06:00Z">
              <w:r w:rsidRPr="003440C2">
                <w:rPr>
                  <w:rFonts w:cs="Arial"/>
                  <w:sz w:val="16"/>
                  <w:szCs w:val="16"/>
                </w:rPr>
                <w:t>resourceMaintenance</w:t>
              </w:r>
              <w:proofErr w:type="spellEnd"/>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77777777" w:rsidR="00175971" w:rsidRPr="003440C2" w:rsidRDefault="00175971" w:rsidP="00BE21AB">
            <w:pPr>
              <w:spacing w:before="60" w:after="60" w:line="240" w:lineRule="auto"/>
              <w:jc w:val="left"/>
              <w:rPr>
                <w:ins w:id="2851" w:author="Gert Morlion" w:date="2024-08-26T14:06:00Z"/>
                <w:rFonts w:cs="Arial"/>
                <w:sz w:val="16"/>
                <w:szCs w:val="16"/>
              </w:rPr>
            </w:pPr>
            <w:ins w:id="2852" w:author="Gert Morlion" w:date="2024-08-26T14:06: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77777777" w:rsidR="00175971" w:rsidRPr="003440C2" w:rsidRDefault="00175971" w:rsidP="00BE21AB">
            <w:pPr>
              <w:spacing w:before="60" w:after="60" w:line="240" w:lineRule="auto"/>
              <w:jc w:val="center"/>
              <w:rPr>
                <w:ins w:id="2853" w:author="Gert Morlion" w:date="2024-08-26T14:06:00Z"/>
                <w:rFonts w:cs="Arial"/>
                <w:b/>
                <w:bCs/>
                <w:sz w:val="16"/>
                <w:szCs w:val="16"/>
                <w:lang w:eastAsia="en-US"/>
              </w:rPr>
            </w:pPr>
            <w:ins w:id="2854" w:author="Gert Morlion" w:date="2024-08-26T14:06: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77777777" w:rsidR="00175971" w:rsidRPr="003440C2" w:rsidRDefault="00175971" w:rsidP="00BE21AB">
            <w:pPr>
              <w:spacing w:before="60" w:after="60" w:line="240" w:lineRule="auto"/>
              <w:jc w:val="left"/>
              <w:rPr>
                <w:ins w:id="2855" w:author="Gert Morlion" w:date="2024-08-26T14:06:00Z"/>
                <w:rFonts w:cs="Arial"/>
                <w:sz w:val="16"/>
                <w:szCs w:val="16"/>
              </w:rPr>
            </w:pPr>
            <w:proofErr w:type="spellStart"/>
            <w:ins w:id="2856" w:author="Gert Morlion" w:date="2024-08-26T14:06:00Z">
              <w:r w:rsidRPr="003440C2">
                <w:rPr>
                  <w:rFonts w:cs="Arial"/>
                  <w:sz w:val="16"/>
                  <w:szCs w:val="16"/>
                </w:rPr>
                <w:t>MD_MaintenanceInformation</w:t>
              </w:r>
              <w:proofErr w:type="spellEnd"/>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3DFC4D" w14:textId="77777777" w:rsidR="00175971" w:rsidRPr="00E77DEE" w:rsidRDefault="00175971" w:rsidP="00BE21AB">
            <w:pPr>
              <w:snapToGrid w:val="0"/>
              <w:spacing w:before="60" w:after="60" w:line="240" w:lineRule="auto"/>
              <w:jc w:val="left"/>
              <w:rPr>
                <w:ins w:id="2857" w:author="Gert Morlion" w:date="2024-08-26T14:06:00Z"/>
                <w:sz w:val="16"/>
                <w:szCs w:val="16"/>
              </w:rPr>
            </w:pPr>
            <w:ins w:id="2858" w:author="Gert Morlion" w:date="2024-08-26T14:06:00Z">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08051FEC" w14:textId="77777777" w:rsidR="00175971" w:rsidRPr="003440C2" w:rsidRDefault="00175971" w:rsidP="00BE21AB">
            <w:pPr>
              <w:spacing w:before="60" w:after="60" w:line="240" w:lineRule="auto"/>
              <w:jc w:val="left"/>
              <w:rPr>
                <w:ins w:id="2859" w:author="Gert Morlion" w:date="2024-08-26T14:06:00Z"/>
                <w:rFonts w:cs="Arial"/>
                <w:sz w:val="16"/>
                <w:szCs w:val="16"/>
              </w:rPr>
            </w:pPr>
            <w:ins w:id="2860" w:author="Gert Morlion" w:date="2024-08-26T14:06: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2861" w:author="Gert Morlion" w:date="2024-08-26T14:06:00Z"/>
        </w:rPr>
      </w:pPr>
    </w:p>
    <w:p w14:paraId="4C13A9E4" w14:textId="77777777" w:rsidR="00175971" w:rsidRDefault="00175971" w:rsidP="00175971">
      <w:pPr>
        <w:spacing w:after="120" w:line="240" w:lineRule="auto"/>
        <w:rPr>
          <w:ins w:id="2862" w:author="Gert Morlion" w:date="2024-08-26T14:06:00Z"/>
        </w:rPr>
      </w:pPr>
      <w:commentRangeStart w:id="2863"/>
      <w:ins w:id="2864" w:author="Gert Morlion" w:date="2024-08-26T14:06:00Z">
        <w:r w:rsidRPr="00FE61B1">
          <w:t xml:space="preserve">NOTE 1: description: </w:t>
        </w:r>
        <w:r>
          <w:t>D</w:t>
        </w:r>
        <w:r w:rsidRPr="00FE61B1">
          <w:t xml:space="preserve">uring the </w:t>
        </w:r>
        <w:r>
          <w:t xml:space="preserve">ENC </w:t>
        </w:r>
        <w:r w:rsidRPr="00FE61B1">
          <w:t>Dual</w:t>
        </w:r>
        <w:r>
          <w:t>-</w:t>
        </w:r>
        <w:r w:rsidRPr="00FE61B1">
          <w:t>Fuel transition period</w:t>
        </w:r>
        <w:r>
          <w:t>, it is recommended that</w:t>
        </w:r>
        <w:r w:rsidRPr="00FE61B1">
          <w:t xml:space="preserve"> </w:t>
        </w:r>
        <w:r>
          <w:t>t</w:t>
        </w:r>
        <w:r w:rsidRPr="00FE61B1">
          <w:t xml:space="preserve">he attribute description is </w:t>
        </w:r>
        <w:r>
          <w:t xml:space="preserve">used </w:t>
        </w:r>
        <w:r w:rsidRPr="00FE61B1">
          <w:t xml:space="preserve">to identify equivalent S-57 ENCs in S-101. This information is to be semicolon separated to distinguish it from any other information, </w:t>
        </w:r>
        <w:r>
          <w:t>for example</w:t>
        </w:r>
        <w:r w:rsidRPr="00FE61B1">
          <w:t xml:space="preserve"> for 1 to 1 mapping &lt;</w:t>
        </w:r>
        <w:proofErr w:type="spellStart"/>
        <w:r w:rsidRPr="00FE61B1">
          <w:t>XC:description</w:t>
        </w:r>
        <w:proofErr w:type="spellEnd"/>
        <w:r w:rsidRPr="00FE61B1">
          <w:t>&gt;;GB5DNABH;&lt;/</w:t>
        </w:r>
        <w:proofErr w:type="spellStart"/>
        <w:r w:rsidRPr="00FE61B1">
          <w:t>XC:description</w:t>
        </w:r>
        <w:proofErr w:type="spellEnd"/>
        <w:r w:rsidRPr="00FE61B1">
          <w:t>&gt; and for more than one equivalent S-57 ENC: &lt;</w:t>
        </w:r>
        <w:proofErr w:type="spellStart"/>
        <w:r w:rsidRPr="00FE61B1">
          <w:t>XC:description</w:t>
        </w:r>
        <w:proofErr w:type="spellEnd"/>
        <w:r w:rsidRPr="00FE61B1">
          <w:t>&gt;;NL4NZ110;NL5WS130;&lt;/</w:t>
        </w:r>
        <w:proofErr w:type="spellStart"/>
        <w:r w:rsidRPr="00FE61B1">
          <w:t>XC:description</w:t>
        </w:r>
        <w:proofErr w:type="spellEnd"/>
        <w:r w:rsidRPr="00FE61B1">
          <w:t>&gt;</w:t>
        </w:r>
        <w:r>
          <w:t>.</w:t>
        </w:r>
        <w:r w:rsidRPr="00FE61B1">
          <w:t xml:space="preserve"> If the mapping is partial, a “p” should be included at the end of the S-57 dataset name, </w:t>
        </w:r>
        <w:r>
          <w:t>for example</w:t>
        </w:r>
        <w:r w:rsidRPr="00FE61B1">
          <w:t xml:space="preserve">  &lt;</w:t>
        </w:r>
        <w:proofErr w:type="spellStart"/>
        <w:r w:rsidRPr="00FE61B1">
          <w:t>XC:description</w:t>
        </w:r>
        <w:proofErr w:type="spellEnd"/>
        <w:r w:rsidRPr="00FE61B1">
          <w:t>&gt;;GB5DNABHp;&lt;/</w:t>
        </w:r>
        <w:proofErr w:type="spellStart"/>
        <w:r w:rsidRPr="00FE61B1">
          <w:t>XC:description</w:t>
        </w:r>
        <w:proofErr w:type="spellEnd"/>
        <w:r w:rsidRPr="00FE61B1">
          <w:t>&gt;. There may be scenarios for non-ECDIS use only, where S-101 ENCs are produced without equivalent S-57 ENCs</w:t>
        </w:r>
        <w:r>
          <w:t>;</w:t>
        </w:r>
        <w:r w:rsidRPr="00FE61B1">
          <w:t xml:space="preserve"> this </w:t>
        </w:r>
        <w:r>
          <w:t>should</w:t>
        </w:r>
        <w:r w:rsidRPr="00FE61B1">
          <w:t xml:space="preserve"> be shown using an “n” as &lt;</w:t>
        </w:r>
        <w:proofErr w:type="spellStart"/>
        <w:r w:rsidRPr="00FE61B1">
          <w:t>XC:description</w:t>
        </w:r>
        <w:proofErr w:type="spellEnd"/>
        <w:r w:rsidRPr="00FE61B1">
          <w:t>&gt;;n;&lt;/</w:t>
        </w:r>
        <w:proofErr w:type="spellStart"/>
        <w:r w:rsidRPr="00FE61B1">
          <w:t>XC:description</w:t>
        </w:r>
        <w:proofErr w:type="spellEnd"/>
        <w:r w:rsidRPr="00FE61B1">
          <w:t>&gt;</w:t>
        </w:r>
        <w:commentRangeEnd w:id="2863"/>
        <w:r>
          <w:rPr>
            <w:rStyle w:val="Verwijzingopmerking"/>
          </w:rPr>
          <w:commentReference w:id="2863"/>
        </w:r>
      </w:ins>
    </w:p>
    <w:p w14:paraId="562D28B3" w14:textId="77777777" w:rsidR="00240D52" w:rsidRDefault="00240D52" w:rsidP="00240D52">
      <w:pPr>
        <w:spacing w:after="120" w:line="240" w:lineRule="auto"/>
        <w:rPr>
          <w:ins w:id="2865" w:author="Gert Morlion" w:date="2024-08-26T14:06:00Z"/>
        </w:rPr>
      </w:pPr>
      <w:ins w:id="2866" w:author="Gert Morlion" w:date="2024-08-26T14:06:00Z">
        <w:r>
          <w:t xml:space="preserve">NOTE 2: </w:t>
        </w:r>
        <w:proofErr w:type="spellStart"/>
        <w:r>
          <w:t>replacedData</w:t>
        </w:r>
        <w:proofErr w:type="spellEnd"/>
        <w:r>
          <w:t xml:space="preserve"> and </w:t>
        </w:r>
        <w:proofErr w:type="spellStart"/>
        <w:r>
          <w:t>dataReplacement</w:t>
        </w:r>
        <w:proofErr w:type="spellEnd"/>
        <w:r>
          <w:t xml:space="preserve">: The attribute </w:t>
        </w:r>
        <w:proofErr w:type="spellStart"/>
        <w:r>
          <w:t>replacedData</w:t>
        </w:r>
        <w:proofErr w:type="spellEnd"/>
        <w:r>
          <w:t xml:space="preserve"> is mandatory if the attribute purpose (see clause 12.1.2.3) is set to value </w:t>
        </w:r>
        <w:r>
          <w:rPr>
            <w:i/>
          </w:rPr>
          <w:t>5</w:t>
        </w:r>
        <w:r>
          <w:t xml:space="preserve"> (cancellation). The attribute </w:t>
        </w:r>
        <w:proofErr w:type="spellStart"/>
        <w:r>
          <w:t>dataReplacement</w:t>
        </w:r>
        <w:proofErr w:type="spellEnd"/>
        <w:r>
          <w:t xml:space="preserve"> is mandatory if </w:t>
        </w:r>
        <w:proofErr w:type="spellStart"/>
        <w:r>
          <w:t>replacedData</w:t>
        </w:r>
        <w:proofErr w:type="spellEnd"/>
        <w:r>
          <w:t xml:space="preserve"> = </w:t>
        </w:r>
        <w:r>
          <w:rPr>
            <w:i/>
          </w:rPr>
          <w:t>True</w:t>
        </w:r>
        <w:r>
          <w:t>.</w:t>
        </w:r>
      </w:ins>
    </w:p>
    <w:p w14:paraId="03308FC1" w14:textId="77777777" w:rsidR="00240D52" w:rsidRPr="00175971" w:rsidRDefault="00240D52" w:rsidP="00175971"/>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05396467" w14:textId="77777777" w:rsidTr="00E27500">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67A978CF" w14:textId="48CC3EC6" w:rsidR="00453023" w:rsidRPr="00D22CCD" w:rsidRDefault="007260E2" w:rsidP="00212271">
            <w:pPr>
              <w:pStyle w:val="Geenafstand"/>
              <w:rPr>
                <w:sz w:val="16"/>
                <w:szCs w:val="16"/>
                <w:lang w:eastAsia="en-US"/>
              </w:rPr>
            </w:pPr>
            <w:del w:id="2867" w:author="Gert Morlion" w:date="2024-08-26T14:06:00Z" w16du:dateUtc="2024-08-26T12:06:00Z">
              <w:r w:rsidRPr="00D22CCD" w:rsidDel="00175971">
                <w:rPr>
                  <w:sz w:val="16"/>
                  <w:szCs w:val="16"/>
                  <w:lang w:eastAsia="en-US"/>
                </w:rPr>
                <w:delText>Name</w:delText>
              </w:r>
            </w:del>
          </w:p>
        </w:tc>
        <w:tc>
          <w:tcPr>
            <w:tcW w:w="538" w:type="pct"/>
            <w:tcBorders>
              <w:top w:val="single" w:sz="8" w:space="0" w:color="000000"/>
              <w:left w:val="nil"/>
              <w:bottom w:val="single" w:sz="8" w:space="0" w:color="000000"/>
              <w:right w:val="single" w:sz="4" w:space="0" w:color="auto"/>
            </w:tcBorders>
            <w:shd w:val="clear" w:color="auto" w:fill="auto"/>
            <w:vAlign w:val="center"/>
          </w:tcPr>
          <w:p w14:paraId="6B8C8665" w14:textId="1D6863E0" w:rsidR="00453023" w:rsidRPr="00D22CCD" w:rsidRDefault="007260E2" w:rsidP="002C6683">
            <w:pPr>
              <w:pStyle w:val="Geenafstand"/>
              <w:jc w:val="center"/>
              <w:rPr>
                <w:sz w:val="16"/>
                <w:szCs w:val="16"/>
                <w:lang w:eastAsia="en-US"/>
              </w:rPr>
            </w:pPr>
            <w:del w:id="2868" w:author="Gert Morlion" w:date="2024-08-26T14:06:00Z" w16du:dateUtc="2024-08-26T12:06:00Z">
              <w:r w:rsidRPr="00D22CCD" w:rsidDel="00175971">
                <w:rPr>
                  <w:sz w:val="16"/>
                  <w:szCs w:val="16"/>
                  <w:lang w:eastAsia="en-US"/>
                </w:rPr>
                <w:delText>Multiplity</w:delText>
              </w:r>
            </w:del>
          </w:p>
        </w:tc>
        <w:tc>
          <w:tcPr>
            <w:tcW w:w="661" w:type="pct"/>
            <w:tcBorders>
              <w:top w:val="single" w:sz="4" w:space="0" w:color="auto"/>
              <w:left w:val="single" w:sz="4" w:space="0" w:color="auto"/>
              <w:bottom w:val="single" w:sz="8" w:space="0" w:color="000000"/>
              <w:right w:val="single" w:sz="4" w:space="0" w:color="auto"/>
            </w:tcBorders>
            <w:vAlign w:val="center"/>
          </w:tcPr>
          <w:p w14:paraId="090CD1CC" w14:textId="050B4BD2" w:rsidR="00453023" w:rsidRPr="00D22CCD" w:rsidRDefault="007260E2" w:rsidP="00212271">
            <w:pPr>
              <w:pStyle w:val="Geenafstand"/>
              <w:rPr>
                <w:sz w:val="16"/>
                <w:szCs w:val="16"/>
                <w:lang w:eastAsia="en-US"/>
              </w:rPr>
            </w:pPr>
            <w:del w:id="2869" w:author="Gert Morlion" w:date="2024-08-26T14:06:00Z" w16du:dateUtc="2024-08-26T12:06:00Z">
              <w:r w:rsidRPr="00D22CCD" w:rsidDel="00175971">
                <w:rPr>
                  <w:sz w:val="16"/>
                  <w:szCs w:val="16"/>
                  <w:lang w:eastAsia="en-US"/>
                </w:rPr>
                <w:delText>Value</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BD93163" w14:textId="296AE621" w:rsidR="00453023" w:rsidRPr="00D22CCD" w:rsidRDefault="007260E2" w:rsidP="00212271">
            <w:pPr>
              <w:pStyle w:val="Geenafstand"/>
              <w:rPr>
                <w:sz w:val="16"/>
                <w:szCs w:val="16"/>
                <w:lang w:eastAsia="en-US"/>
              </w:rPr>
            </w:pPr>
            <w:del w:id="2870" w:author="Gert Morlion" w:date="2024-08-26T14:06:00Z" w16du:dateUtc="2024-08-26T12:06:00Z">
              <w:r w:rsidRPr="00D22CCD" w:rsidDel="00175971">
                <w:rPr>
                  <w:sz w:val="16"/>
                  <w:szCs w:val="16"/>
                  <w:lang w:eastAsia="en-US"/>
                </w:rPr>
                <w:delText>Type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648783B" w14:textId="04E03C03" w:rsidR="00453023" w:rsidRPr="00D22CCD" w:rsidRDefault="007260E2" w:rsidP="00212271">
            <w:pPr>
              <w:pStyle w:val="Geenafstand"/>
              <w:rPr>
                <w:sz w:val="16"/>
                <w:szCs w:val="16"/>
                <w:lang w:eastAsia="en-US"/>
              </w:rPr>
            </w:pPr>
            <w:del w:id="2871" w:author="Gert Morlion" w:date="2024-08-26T14:06:00Z" w16du:dateUtc="2024-08-26T12:06:00Z">
              <w:r w:rsidRPr="00D22CCD" w:rsidDel="00175971">
                <w:rPr>
                  <w:sz w:val="16"/>
                  <w:szCs w:val="16"/>
                  <w:lang w:eastAsia="en-US"/>
                </w:rPr>
                <w:delText>Remarks</w:delText>
              </w:r>
            </w:del>
          </w:p>
        </w:tc>
      </w:tr>
      <w:tr w:rsidR="00453023" w:rsidRPr="00D22CCD" w14:paraId="1EA9C7FF" w14:textId="77777777" w:rsidTr="00E27500">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5CD654A" w14:textId="40A7CBB5" w:rsidR="00453023" w:rsidRPr="00D22CCD" w:rsidRDefault="007260E2" w:rsidP="00212271">
            <w:pPr>
              <w:pStyle w:val="Geenafstand"/>
              <w:rPr>
                <w:sz w:val="16"/>
                <w:szCs w:val="16"/>
                <w:lang w:eastAsia="en-US"/>
              </w:rPr>
            </w:pPr>
            <w:del w:id="2872" w:author="Gert Morlion" w:date="2024-08-26T14:06:00Z" w16du:dateUtc="2024-08-26T12:06:00Z">
              <w:r w:rsidRPr="00D22CCD" w:rsidDel="00175971">
                <w:rPr>
                  <w:sz w:val="16"/>
                  <w:szCs w:val="16"/>
                  <w:lang w:eastAsia="en-US"/>
                </w:rPr>
                <w:delText>S</w:delText>
              </w:r>
              <w:r w:rsidR="00212271" w:rsidRPr="00D22CCD" w:rsidDel="00175971">
                <w:rPr>
                  <w:sz w:val="16"/>
                  <w:szCs w:val="16"/>
                  <w:lang w:eastAsia="en-US"/>
                </w:rPr>
                <w:delText>100</w:delText>
              </w:r>
              <w:r w:rsidRPr="00D22CCD" w:rsidDel="00175971">
                <w:rPr>
                  <w:sz w:val="16"/>
                  <w:szCs w:val="16"/>
                  <w:lang w:eastAsia="en-US"/>
                </w:rPr>
                <w:delText>_DatasetDiscoveryMetadata</w:delText>
              </w:r>
            </w:del>
          </w:p>
        </w:tc>
        <w:tc>
          <w:tcPr>
            <w:tcW w:w="538" w:type="pct"/>
            <w:tcBorders>
              <w:top w:val="single" w:sz="8" w:space="0" w:color="000000"/>
              <w:left w:val="nil"/>
              <w:bottom w:val="single" w:sz="8" w:space="0" w:color="000000"/>
              <w:right w:val="single" w:sz="4" w:space="0" w:color="auto"/>
            </w:tcBorders>
            <w:shd w:val="clear" w:color="auto" w:fill="auto"/>
          </w:tcPr>
          <w:p w14:paraId="33B37F42" w14:textId="555F28CF" w:rsidR="00453023" w:rsidRPr="00D22CCD" w:rsidRDefault="007260E2" w:rsidP="002C6683">
            <w:pPr>
              <w:pStyle w:val="Geenafstand"/>
              <w:jc w:val="center"/>
              <w:rPr>
                <w:sz w:val="16"/>
                <w:szCs w:val="16"/>
                <w:lang w:eastAsia="en-US"/>
              </w:rPr>
            </w:pPr>
            <w:del w:id="2873" w:author="Gert Morlion" w:date="2024-08-26T14:06:00Z" w16du:dateUtc="2024-08-26T12:06:00Z">
              <w:r w:rsidRPr="00D22CCD" w:rsidDel="00175971">
                <w:rPr>
                  <w:sz w:val="16"/>
                  <w:szCs w:val="16"/>
                  <w:lang w:eastAsia="en-US"/>
                </w:rPr>
                <w:delText>-</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825C35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C4D66D" w14:textId="0340508F" w:rsidR="00453023" w:rsidRPr="00D22CCD" w:rsidRDefault="007260E2" w:rsidP="00212271">
            <w:pPr>
              <w:pStyle w:val="Geenafstand"/>
              <w:rPr>
                <w:sz w:val="16"/>
                <w:szCs w:val="16"/>
                <w:lang w:eastAsia="en-US"/>
              </w:rPr>
            </w:pPr>
            <w:del w:id="2874" w:author="Gert Morlion" w:date="2024-08-26T14:06:00Z" w16du:dateUtc="2024-08-26T12:06:00Z">
              <w:r w:rsidRPr="00D22CCD" w:rsidDel="00175971">
                <w:rPr>
                  <w:sz w:val="16"/>
                  <w:szCs w:val="16"/>
                  <w:lang w:eastAsia="en-US"/>
                </w:rPr>
                <w:delText>-</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62CEF1" w14:textId="544C03F2" w:rsidR="00453023" w:rsidRPr="00D22CCD" w:rsidRDefault="007260E2" w:rsidP="00212271">
            <w:pPr>
              <w:pStyle w:val="Geenafstand"/>
              <w:rPr>
                <w:sz w:val="16"/>
                <w:szCs w:val="16"/>
                <w:lang w:eastAsia="en-US"/>
              </w:rPr>
            </w:pPr>
            <w:del w:id="2875" w:author="Gert Morlion" w:date="2024-08-26T14:06:00Z" w16du:dateUtc="2024-08-26T12:06:00Z">
              <w:r w:rsidRPr="00D22CCD" w:rsidDel="00175971">
                <w:rPr>
                  <w:sz w:val="16"/>
                  <w:szCs w:val="16"/>
                  <w:lang w:eastAsia="en-US"/>
                </w:rPr>
                <w:delText>-</w:delText>
              </w:r>
            </w:del>
          </w:p>
        </w:tc>
      </w:tr>
      <w:tr w:rsidR="00453023" w:rsidRPr="00D22CCD" w14:paraId="59FA05FC" w14:textId="77777777" w:rsidTr="00E27500">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26A504F" w14:textId="01177AD9" w:rsidR="00453023" w:rsidRPr="00D22CCD" w:rsidRDefault="007260E2" w:rsidP="00212271">
            <w:pPr>
              <w:pStyle w:val="Geenafstand"/>
              <w:rPr>
                <w:sz w:val="16"/>
                <w:szCs w:val="16"/>
                <w:lang w:eastAsia="en-US"/>
              </w:rPr>
            </w:pPr>
            <w:del w:id="2876" w:author="Gert Morlion" w:date="2024-08-26T14:06:00Z" w16du:dateUtc="2024-08-26T12:06:00Z">
              <w:r w:rsidRPr="00D22CCD" w:rsidDel="00175971">
                <w:rPr>
                  <w:sz w:val="16"/>
                  <w:szCs w:val="16"/>
                  <w:lang w:eastAsia="en-US"/>
                </w:rPr>
                <w:delText>fileName</w:delText>
              </w:r>
            </w:del>
          </w:p>
        </w:tc>
        <w:tc>
          <w:tcPr>
            <w:tcW w:w="538" w:type="pct"/>
            <w:tcBorders>
              <w:top w:val="single" w:sz="8" w:space="0" w:color="000000"/>
              <w:left w:val="nil"/>
              <w:bottom w:val="single" w:sz="8" w:space="0" w:color="000000"/>
              <w:right w:val="single" w:sz="4" w:space="0" w:color="auto"/>
            </w:tcBorders>
            <w:shd w:val="clear" w:color="auto" w:fill="auto"/>
          </w:tcPr>
          <w:p w14:paraId="7397DC42" w14:textId="0C78606A" w:rsidR="00453023" w:rsidRPr="00D22CCD" w:rsidRDefault="007260E2" w:rsidP="002C6683">
            <w:pPr>
              <w:pStyle w:val="Geenafstand"/>
              <w:jc w:val="center"/>
              <w:rPr>
                <w:sz w:val="16"/>
                <w:szCs w:val="16"/>
                <w:lang w:eastAsia="en-US"/>
              </w:rPr>
            </w:pPr>
            <w:del w:id="2877"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E9D00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BDE86B7" w14:textId="0272E2ED" w:rsidR="00453023" w:rsidRPr="00D22CCD" w:rsidRDefault="007260E2" w:rsidP="00212271">
            <w:pPr>
              <w:pStyle w:val="Geenafstand"/>
              <w:rPr>
                <w:sz w:val="16"/>
                <w:szCs w:val="16"/>
                <w:lang w:eastAsia="en-US"/>
              </w:rPr>
            </w:pPr>
            <w:del w:id="2878"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2E30316" w14:textId="003EC0B0" w:rsidR="00453023" w:rsidRPr="00D22CCD" w:rsidRDefault="007260E2" w:rsidP="00212271">
            <w:pPr>
              <w:pStyle w:val="Geenafstand"/>
              <w:rPr>
                <w:sz w:val="16"/>
                <w:szCs w:val="16"/>
                <w:lang w:eastAsia="en-US"/>
              </w:rPr>
            </w:pPr>
            <w:del w:id="2879" w:author="Gert Morlion" w:date="2024-08-26T14:06:00Z" w16du:dateUtc="2024-08-26T12:06:00Z">
              <w:r w:rsidRPr="00D22CCD" w:rsidDel="00175971">
                <w:rPr>
                  <w:sz w:val="16"/>
                  <w:szCs w:val="16"/>
                  <w:lang w:eastAsia="en-US"/>
                </w:rPr>
                <w:delText>Dataset file name</w:delText>
              </w:r>
            </w:del>
          </w:p>
        </w:tc>
      </w:tr>
      <w:tr w:rsidR="00453023" w:rsidRPr="00D22CCD" w14:paraId="0F2C4829" w14:textId="77777777" w:rsidTr="00E27500">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7C467B8" w14:textId="77C1735C" w:rsidR="00453023" w:rsidRPr="00D22CCD" w:rsidRDefault="007260E2" w:rsidP="00212271">
            <w:pPr>
              <w:pStyle w:val="Geenafstand"/>
              <w:rPr>
                <w:sz w:val="16"/>
                <w:szCs w:val="16"/>
                <w:lang w:eastAsia="en-US"/>
              </w:rPr>
            </w:pPr>
            <w:del w:id="2880" w:author="Gert Morlion" w:date="2024-08-26T14:06:00Z" w16du:dateUtc="2024-08-26T12:06:00Z">
              <w:r w:rsidRPr="00D22CCD" w:rsidDel="00175971">
                <w:rPr>
                  <w:sz w:val="16"/>
                  <w:szCs w:val="16"/>
                  <w:lang w:eastAsia="en-US"/>
                </w:rPr>
                <w:delText>filePath</w:delText>
              </w:r>
            </w:del>
          </w:p>
        </w:tc>
        <w:tc>
          <w:tcPr>
            <w:tcW w:w="538" w:type="pct"/>
            <w:tcBorders>
              <w:top w:val="single" w:sz="8" w:space="0" w:color="000000"/>
              <w:left w:val="nil"/>
              <w:bottom w:val="single" w:sz="8" w:space="0" w:color="000000"/>
              <w:right w:val="single" w:sz="4" w:space="0" w:color="auto"/>
            </w:tcBorders>
            <w:shd w:val="clear" w:color="auto" w:fill="auto"/>
          </w:tcPr>
          <w:p w14:paraId="74CBE026" w14:textId="7C5C309A" w:rsidR="00453023" w:rsidRPr="00D22CCD" w:rsidRDefault="007260E2" w:rsidP="002C6683">
            <w:pPr>
              <w:pStyle w:val="Geenafstand"/>
              <w:jc w:val="center"/>
              <w:rPr>
                <w:sz w:val="16"/>
                <w:szCs w:val="16"/>
                <w:lang w:eastAsia="en-US"/>
              </w:rPr>
            </w:pPr>
            <w:del w:id="2881"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62F7A2"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BC2D600" w14:textId="7E18114A" w:rsidR="00453023" w:rsidRPr="00D22CCD" w:rsidRDefault="007260E2" w:rsidP="00212271">
            <w:pPr>
              <w:pStyle w:val="Geenafstand"/>
              <w:rPr>
                <w:sz w:val="16"/>
                <w:szCs w:val="16"/>
                <w:lang w:eastAsia="en-US"/>
              </w:rPr>
            </w:pPr>
            <w:del w:id="2882"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9870CD" w14:textId="13D2190F" w:rsidR="00453023" w:rsidRPr="00D22CCD" w:rsidRDefault="007260E2" w:rsidP="00212271">
            <w:pPr>
              <w:pStyle w:val="Geenafstand"/>
              <w:rPr>
                <w:sz w:val="16"/>
                <w:szCs w:val="16"/>
                <w:lang w:eastAsia="en-US"/>
              </w:rPr>
            </w:pPr>
            <w:del w:id="2883" w:author="Gert Morlion" w:date="2024-08-26T14:06:00Z" w16du:dateUtc="2024-08-26T12:06:00Z">
              <w:r w:rsidRPr="00D22CCD" w:rsidDel="00175971">
                <w:rPr>
                  <w:sz w:val="16"/>
                  <w:szCs w:val="16"/>
                  <w:lang w:eastAsia="en-US"/>
                </w:rPr>
                <w:delText> </w:delText>
              </w:r>
              <w:r w:rsidRPr="00D22CCD" w:rsidDel="00175971">
                <w:rPr>
                  <w:sz w:val="16"/>
                  <w:szCs w:val="16"/>
                </w:rPr>
                <w:delText xml:space="preserve">Path to the dataset file, relative to the root directory of the exchange set. The location of the dataset file after the exchange set is unpacked into directory &lt;EXCH_ROOT&gt; will be: </w:delText>
              </w:r>
              <w:r w:rsidRPr="00D22CCD" w:rsidDel="00175971">
                <w:rPr>
                  <w:sz w:val="16"/>
                  <w:szCs w:val="16"/>
                </w:rPr>
                <w:lastRenderedPageBreak/>
                <w:delText>&lt;EXCH_ROOT&gt;/&lt;filePath&gt;/&lt;fileName&gt;</w:delText>
              </w:r>
            </w:del>
          </w:p>
        </w:tc>
      </w:tr>
      <w:tr w:rsidR="00453023" w:rsidRPr="00D22CCD" w14:paraId="17CEFDF9" w14:textId="77777777" w:rsidTr="00E27500">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0D8FEA6" w14:textId="235B72D0" w:rsidR="00453023" w:rsidRPr="00D22CCD" w:rsidRDefault="007260E2" w:rsidP="00212271">
            <w:pPr>
              <w:pStyle w:val="Geenafstand"/>
              <w:rPr>
                <w:sz w:val="16"/>
                <w:szCs w:val="16"/>
                <w:lang w:eastAsia="en-US"/>
              </w:rPr>
            </w:pPr>
            <w:del w:id="2884" w:author="Gert Morlion" w:date="2024-08-26T14:06:00Z" w16du:dateUtc="2024-08-26T12:06:00Z">
              <w:r w:rsidRPr="00D22CCD" w:rsidDel="00175971">
                <w:rPr>
                  <w:sz w:val="16"/>
                  <w:szCs w:val="16"/>
                  <w:lang w:eastAsia="en-US"/>
                </w:rPr>
                <w:lastRenderedPageBreak/>
                <w:delText>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0FADF129" w14:textId="25B4C7A3" w:rsidR="00453023" w:rsidRPr="00D22CCD" w:rsidRDefault="007260E2" w:rsidP="002C6683">
            <w:pPr>
              <w:pStyle w:val="Geenafstand"/>
              <w:jc w:val="center"/>
              <w:rPr>
                <w:sz w:val="16"/>
                <w:szCs w:val="16"/>
                <w:lang w:eastAsia="en-US"/>
              </w:rPr>
            </w:pPr>
            <w:del w:id="288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0976F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2640CB" w14:textId="00D5D0B8" w:rsidR="00453023" w:rsidRPr="00D22CCD" w:rsidRDefault="007260E2" w:rsidP="00212271">
            <w:pPr>
              <w:pStyle w:val="Geenafstand"/>
              <w:rPr>
                <w:sz w:val="16"/>
                <w:szCs w:val="16"/>
                <w:lang w:eastAsia="en-US"/>
              </w:rPr>
            </w:pPr>
            <w:del w:id="2886"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B907BC5" w14:textId="1B079CB0" w:rsidR="00453023" w:rsidRPr="00D22CCD" w:rsidDel="00175971" w:rsidRDefault="007260E2" w:rsidP="00212271">
            <w:pPr>
              <w:pStyle w:val="Geenafstand"/>
              <w:rPr>
                <w:del w:id="2887" w:author="Gert Morlion" w:date="2024-08-26T14:06:00Z" w16du:dateUtc="2024-08-26T12:06:00Z"/>
                <w:sz w:val="16"/>
                <w:szCs w:val="16"/>
                <w:lang w:eastAsia="en-US"/>
              </w:rPr>
            </w:pPr>
            <w:del w:id="2888" w:author="Gert Morlion" w:date="2024-08-26T14:06:00Z" w16du:dateUtc="2024-08-26T12:06:00Z">
              <w:r w:rsidRPr="00D22CCD" w:rsidDel="00175971">
                <w:rPr>
                  <w:sz w:val="16"/>
                  <w:szCs w:val="16"/>
                  <w:lang w:eastAsia="en-US"/>
                </w:rPr>
                <w:delText>Short description of the area covered by dataset harbour or port name, between two named locations etc.</w:delText>
              </w:r>
            </w:del>
          </w:p>
          <w:p w14:paraId="50E90E1B" w14:textId="0E12C32A" w:rsidR="00453023" w:rsidRPr="00D22CCD" w:rsidRDefault="007260E2" w:rsidP="00212271">
            <w:pPr>
              <w:pStyle w:val="Geenafstand"/>
              <w:rPr>
                <w:sz w:val="16"/>
                <w:szCs w:val="16"/>
                <w:lang w:eastAsia="en-US"/>
              </w:rPr>
            </w:pPr>
            <w:del w:id="2889" w:author="Gert Morlion" w:date="2024-08-26T14:06:00Z" w16du:dateUtc="2024-08-26T12:06:00Z">
              <w:r w:rsidRPr="00D22CCD" w:rsidDel="00175971">
                <w:rPr>
                  <w:sz w:val="16"/>
                  <w:szCs w:val="16"/>
                  <w:lang w:eastAsia="en-US"/>
                </w:rPr>
                <w:delText>NATIONAL LANGUAGE enabled</w:delText>
              </w:r>
            </w:del>
          </w:p>
        </w:tc>
      </w:tr>
      <w:tr w:rsidR="00453023" w:rsidRPr="00D22CCD" w14:paraId="73CFB27B" w14:textId="77777777" w:rsidTr="00E27500">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7AF1FCF7" w14:textId="033E7BC5" w:rsidR="00453023" w:rsidRPr="00D22CCD" w:rsidRDefault="007260E2" w:rsidP="00212271">
            <w:pPr>
              <w:pStyle w:val="Geenafstand"/>
              <w:rPr>
                <w:sz w:val="16"/>
                <w:szCs w:val="16"/>
                <w:lang w:eastAsia="en-US"/>
              </w:rPr>
            </w:pPr>
            <w:del w:id="2890" w:author="Gert Morlion" w:date="2024-08-26T14:06:00Z" w16du:dateUtc="2024-08-26T12:06:00Z">
              <w:r w:rsidRPr="00D22CCD" w:rsidDel="00175971">
                <w:rPr>
                  <w:sz w:val="16"/>
                  <w:szCs w:val="16"/>
                  <w:lang w:eastAsia="en-US"/>
                </w:rPr>
                <w:delText>dataProtection</w:delText>
              </w:r>
            </w:del>
          </w:p>
        </w:tc>
        <w:tc>
          <w:tcPr>
            <w:tcW w:w="538" w:type="pct"/>
            <w:tcBorders>
              <w:top w:val="single" w:sz="8" w:space="0" w:color="000000"/>
              <w:left w:val="nil"/>
              <w:bottom w:val="single" w:sz="4" w:space="0" w:color="auto"/>
              <w:right w:val="single" w:sz="4" w:space="0" w:color="auto"/>
            </w:tcBorders>
            <w:shd w:val="clear" w:color="auto" w:fill="auto"/>
          </w:tcPr>
          <w:p w14:paraId="308282D2" w14:textId="7213F8D8" w:rsidR="00453023" w:rsidRPr="00D22CCD" w:rsidRDefault="007260E2" w:rsidP="002C6683">
            <w:pPr>
              <w:pStyle w:val="Geenafstand"/>
              <w:jc w:val="center"/>
              <w:rPr>
                <w:sz w:val="16"/>
                <w:szCs w:val="16"/>
                <w:lang w:eastAsia="en-US"/>
              </w:rPr>
            </w:pPr>
            <w:del w:id="2891"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19E18C21"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CC99FA8" w14:textId="2656FC26" w:rsidR="00453023" w:rsidRPr="00D22CCD" w:rsidRDefault="007260E2" w:rsidP="00212271">
            <w:pPr>
              <w:pStyle w:val="Geenafstand"/>
              <w:rPr>
                <w:sz w:val="16"/>
                <w:szCs w:val="16"/>
                <w:lang w:eastAsia="en-US"/>
              </w:rPr>
            </w:pPr>
            <w:del w:id="2892" w:author="Gert Morlion" w:date="2024-08-26T14:06:00Z" w16du:dateUtc="2024-08-26T12:06:00Z">
              <w:r w:rsidRPr="00D22CCD" w:rsidDel="00175971">
                <w:rPr>
                  <w:sz w:val="16"/>
                  <w:szCs w:val="16"/>
                  <w:lang w:eastAsia="en-US"/>
                </w:rPr>
                <w:delText>Boolean</w:delText>
              </w:r>
            </w:del>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DFEEFC8" w14:textId="53074F9B" w:rsidR="00453023" w:rsidRPr="00D22CCD" w:rsidDel="00175971" w:rsidRDefault="007260E2" w:rsidP="00212271">
            <w:pPr>
              <w:pStyle w:val="Geenafstand"/>
              <w:rPr>
                <w:del w:id="2893" w:author="Gert Morlion" w:date="2024-08-26T14:06:00Z" w16du:dateUtc="2024-08-26T12:06:00Z"/>
                <w:sz w:val="16"/>
                <w:szCs w:val="16"/>
                <w:lang w:eastAsia="en-US"/>
              </w:rPr>
            </w:pPr>
            <w:del w:id="2894" w:author="Gert Morlion" w:date="2024-08-26T14:06:00Z" w16du:dateUtc="2024-08-26T12:06:00Z">
              <w:r w:rsidRPr="00D22CCD" w:rsidDel="00175971">
                <w:rPr>
                  <w:sz w:val="16"/>
                  <w:szCs w:val="16"/>
                  <w:lang w:eastAsia="en-US"/>
                </w:rPr>
                <w:delText>True = Encrypted</w:delText>
              </w:r>
            </w:del>
          </w:p>
          <w:p w14:paraId="1841C053" w14:textId="5CDD746B" w:rsidR="00453023" w:rsidRPr="00D22CCD" w:rsidDel="00175971" w:rsidRDefault="007260E2" w:rsidP="00212271">
            <w:pPr>
              <w:pStyle w:val="Geenafstand"/>
              <w:rPr>
                <w:del w:id="2895" w:author="Gert Morlion" w:date="2024-08-26T14:06:00Z" w16du:dateUtc="2024-08-26T12:06:00Z"/>
                <w:sz w:val="16"/>
                <w:szCs w:val="16"/>
                <w:lang w:eastAsia="en-US"/>
              </w:rPr>
            </w:pPr>
            <w:del w:id="2896" w:author="Gert Morlion" w:date="2024-08-26T14:06:00Z" w16du:dateUtc="2024-08-26T12:06:00Z">
              <w:r w:rsidRPr="00D22CCD" w:rsidDel="00175971">
                <w:rPr>
                  <w:sz w:val="16"/>
                  <w:szCs w:val="16"/>
                  <w:lang w:eastAsia="en-US"/>
                </w:rPr>
                <w:delText>False = Unencrypted</w:delText>
              </w:r>
            </w:del>
          </w:p>
          <w:p w14:paraId="2D7BDC83" w14:textId="36C80B0F" w:rsidR="00212271" w:rsidRPr="00D22CCD" w:rsidDel="00175971" w:rsidRDefault="00212271" w:rsidP="00212271">
            <w:pPr>
              <w:pStyle w:val="Geenafstand"/>
              <w:rPr>
                <w:del w:id="2897" w:author="Gert Morlion" w:date="2024-08-26T14:06:00Z" w16du:dateUtc="2024-08-26T12:06:00Z"/>
                <w:sz w:val="16"/>
                <w:szCs w:val="16"/>
                <w:lang w:eastAsia="en-US"/>
              </w:rPr>
            </w:pPr>
          </w:p>
          <w:p w14:paraId="03C75573" w14:textId="11942D6F" w:rsidR="00453023" w:rsidRPr="00D22CCD" w:rsidDel="00175971" w:rsidRDefault="007260E2" w:rsidP="00212271">
            <w:pPr>
              <w:pStyle w:val="Geenafstand"/>
              <w:rPr>
                <w:del w:id="2898" w:author="Gert Morlion" w:date="2024-08-26T14:06:00Z" w16du:dateUtc="2024-08-26T12:06:00Z"/>
                <w:sz w:val="16"/>
                <w:szCs w:val="16"/>
              </w:rPr>
            </w:pPr>
            <w:del w:id="2899" w:author="Gert Morlion" w:date="2024-08-26T14:06:00Z" w16du:dateUtc="2024-08-26T12:06:00Z">
              <w:r w:rsidRPr="00D22CCD" w:rsidDel="00175971">
                <w:rPr>
                  <w:sz w:val="16"/>
                  <w:szCs w:val="16"/>
                </w:rPr>
                <w:delText>A value of True indicates the presence of encryption.  Otherwise, the value must be False</w:delText>
              </w:r>
            </w:del>
          </w:p>
          <w:p w14:paraId="1125D7AD" w14:textId="1685CEB0" w:rsidR="00212271" w:rsidRPr="00D22CCD" w:rsidRDefault="00212271" w:rsidP="00212271">
            <w:pPr>
              <w:pStyle w:val="Geenafstand"/>
              <w:rPr>
                <w:sz w:val="16"/>
                <w:szCs w:val="16"/>
                <w:lang w:eastAsia="en-US"/>
              </w:rPr>
            </w:pPr>
            <w:del w:id="2900" w:author="Gert Morlion" w:date="2024-08-26T14:06:00Z" w16du:dateUtc="2024-08-26T12:06:00Z">
              <w:r w:rsidRPr="00D22CCD" w:rsidDel="00175971">
                <w:rPr>
                  <w:sz w:val="16"/>
                  <w:szCs w:val="16"/>
                </w:rPr>
                <w:delText>0..1 multiplicity in S-100 restricted to 1 in S-401</w:delText>
              </w:r>
            </w:del>
          </w:p>
        </w:tc>
      </w:tr>
      <w:tr w:rsidR="00453023" w:rsidRPr="00D22CCD" w14:paraId="3C4F2D8F"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01FF0017" w14:textId="6321DAD9" w:rsidR="00453023" w:rsidRPr="00D22CCD" w:rsidRDefault="007260E2" w:rsidP="00212271">
            <w:pPr>
              <w:pStyle w:val="Geenafstand"/>
              <w:rPr>
                <w:sz w:val="16"/>
                <w:szCs w:val="16"/>
                <w:lang w:eastAsia="en-US"/>
              </w:rPr>
            </w:pPr>
            <w:del w:id="2901" w:author="Gert Morlion" w:date="2024-08-26T14:06:00Z" w16du:dateUtc="2024-08-26T12:06:00Z">
              <w:r w:rsidRPr="00D22CCD" w:rsidDel="00175971">
                <w:rPr>
                  <w:sz w:val="16"/>
                  <w:szCs w:val="16"/>
                  <w:lang w:eastAsia="en-US"/>
                </w:rPr>
                <w:delText>protectionScheme</w:delText>
              </w:r>
            </w:del>
          </w:p>
        </w:tc>
        <w:tc>
          <w:tcPr>
            <w:tcW w:w="538" w:type="pct"/>
            <w:tcBorders>
              <w:top w:val="single" w:sz="4" w:space="0" w:color="auto"/>
              <w:left w:val="nil"/>
              <w:bottom w:val="single" w:sz="4" w:space="0" w:color="auto"/>
              <w:right w:val="single" w:sz="4" w:space="0" w:color="auto"/>
            </w:tcBorders>
            <w:shd w:val="clear" w:color="auto" w:fill="auto"/>
          </w:tcPr>
          <w:p w14:paraId="2EB318F2" w14:textId="1279BBAF" w:rsidR="00453023" w:rsidRPr="00D22CCD" w:rsidRDefault="007260E2" w:rsidP="002C6683">
            <w:pPr>
              <w:pStyle w:val="Geenafstand"/>
              <w:jc w:val="center"/>
              <w:rPr>
                <w:sz w:val="16"/>
                <w:szCs w:val="16"/>
                <w:lang w:eastAsia="en-US"/>
              </w:rPr>
            </w:pPr>
            <w:del w:id="2902" w:author="Gert Morlion" w:date="2024-08-26T14:06:00Z" w16du:dateUtc="2024-08-26T12:06:00Z">
              <w:r w:rsidRPr="00D22CCD" w:rsidDel="00175971">
                <w:rPr>
                  <w:sz w:val="16"/>
                  <w:szCs w:val="16"/>
                  <w:lang w:eastAsia="en-US"/>
                </w:rPr>
                <w:delText>0..1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7D0C44D"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0773ED" w14:textId="7D0A62B5" w:rsidR="00453023" w:rsidRPr="00D22CCD" w:rsidRDefault="00212271" w:rsidP="00212271">
            <w:pPr>
              <w:pStyle w:val="Geenafstand"/>
              <w:rPr>
                <w:sz w:val="16"/>
                <w:szCs w:val="16"/>
                <w:lang w:eastAsia="en-US"/>
              </w:rPr>
            </w:pPr>
            <w:del w:id="2903" w:author="Gert Morlion" w:date="2024-08-26T14:06:00Z" w16du:dateUtc="2024-08-26T12:06:00Z">
              <w:r w:rsidRPr="00D22CCD" w:rsidDel="00175971">
                <w:rPr>
                  <w:sz w:val="16"/>
                  <w:szCs w:val="16"/>
                  <w:lang w:eastAsia="en-US"/>
                </w:rPr>
                <w:delText>S100_ProtectionScheme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F6F62F" w14:textId="616BBBA4" w:rsidR="00453023" w:rsidRPr="00D22CCD" w:rsidRDefault="007260E2" w:rsidP="00212271">
            <w:pPr>
              <w:pStyle w:val="Geenafstand"/>
              <w:rPr>
                <w:sz w:val="16"/>
                <w:szCs w:val="16"/>
                <w:lang w:eastAsia="en-US"/>
              </w:rPr>
            </w:pPr>
            <w:del w:id="2904" w:author="Gert Morlion" w:date="2024-08-26T14:06:00Z" w16du:dateUtc="2024-08-26T12:06:00Z">
              <w:r w:rsidRPr="00D22CCD" w:rsidDel="00175971">
                <w:rPr>
                  <w:sz w:val="16"/>
                  <w:szCs w:val="16"/>
                </w:rPr>
                <w:delText>For example,</w:delText>
              </w:r>
              <w:r w:rsidRPr="00D22CCD" w:rsidDel="00175971">
                <w:rPr>
                  <w:sz w:val="16"/>
                  <w:szCs w:val="16"/>
                  <w:lang w:eastAsia="en-US"/>
                </w:rPr>
                <w:delText xml:space="preserve"> </w:delText>
              </w:r>
              <w:r w:rsidR="00212271" w:rsidRPr="00D22CCD" w:rsidDel="00175971">
                <w:rPr>
                  <w:sz w:val="16"/>
                  <w:szCs w:val="16"/>
                  <w:lang w:eastAsia="en-US"/>
                </w:rPr>
                <w:delText>S-100</w:delText>
              </w:r>
            </w:del>
          </w:p>
        </w:tc>
      </w:tr>
      <w:tr w:rsidR="00453023" w:rsidRPr="00D22CCD" w14:paraId="23EFADB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4493A18A" w14:textId="476AD898" w:rsidR="00453023" w:rsidRPr="00D22CCD" w:rsidRDefault="007260E2" w:rsidP="00212271">
            <w:pPr>
              <w:pStyle w:val="Geenafstand"/>
              <w:rPr>
                <w:sz w:val="16"/>
                <w:szCs w:val="16"/>
                <w:lang w:eastAsia="en-US"/>
              </w:rPr>
            </w:pPr>
            <w:del w:id="2905" w:author="Gert Morlion" w:date="2024-08-26T14:06:00Z" w16du:dateUtc="2024-08-26T12:06:00Z">
              <w:r w:rsidRPr="00D22CCD" w:rsidDel="00175971">
                <w:rPr>
                  <w:sz w:val="16"/>
                  <w:szCs w:val="16"/>
                  <w:lang w:eastAsia="en-US"/>
                </w:rPr>
                <w:delText>digitalSignature</w:delText>
              </w:r>
            </w:del>
          </w:p>
        </w:tc>
        <w:tc>
          <w:tcPr>
            <w:tcW w:w="538" w:type="pct"/>
            <w:tcBorders>
              <w:top w:val="single" w:sz="4" w:space="0" w:color="auto"/>
              <w:left w:val="nil"/>
              <w:bottom w:val="single" w:sz="4" w:space="0" w:color="auto"/>
              <w:right w:val="single" w:sz="4" w:space="0" w:color="auto"/>
            </w:tcBorders>
            <w:shd w:val="clear" w:color="auto" w:fill="auto"/>
          </w:tcPr>
          <w:p w14:paraId="6EA8F5C2" w14:textId="5A63F2EA" w:rsidR="00453023" w:rsidRPr="00D22CCD" w:rsidRDefault="007260E2" w:rsidP="002C6683">
            <w:pPr>
              <w:pStyle w:val="Geenafstand"/>
              <w:jc w:val="center"/>
              <w:rPr>
                <w:sz w:val="16"/>
                <w:szCs w:val="16"/>
                <w:lang w:eastAsia="en-US"/>
              </w:rPr>
            </w:pPr>
            <w:del w:id="2906"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2E91061"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2651A6" w14:textId="58C00A9C" w:rsidR="00453023" w:rsidRPr="00D22CCD" w:rsidRDefault="00212271" w:rsidP="00212271">
            <w:pPr>
              <w:pStyle w:val="Geenafstand"/>
              <w:rPr>
                <w:sz w:val="16"/>
                <w:szCs w:val="16"/>
              </w:rPr>
            </w:pPr>
            <w:del w:id="2907" w:author="Gert Morlion" w:date="2024-08-26T14:06:00Z" w16du:dateUtc="2024-08-26T12:06:00Z">
              <w:r w:rsidRPr="00D22CCD" w:rsidDel="00175971">
                <w:rPr>
                  <w:sz w:val="16"/>
                  <w:szCs w:val="16"/>
                </w:rPr>
                <w:delText>S100_DigitalSignature</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317232C" w14:textId="352C4DD5" w:rsidR="00453023" w:rsidRPr="00D22CCD" w:rsidDel="00175971" w:rsidRDefault="00212271" w:rsidP="00212271">
            <w:pPr>
              <w:pStyle w:val="Geenafstand"/>
              <w:rPr>
                <w:del w:id="2908" w:author="Gert Morlion" w:date="2024-08-26T14:06:00Z" w16du:dateUtc="2024-08-26T12:06:00Z"/>
                <w:sz w:val="16"/>
                <w:szCs w:val="16"/>
                <w:lang w:eastAsia="en-US"/>
              </w:rPr>
            </w:pPr>
            <w:del w:id="2909" w:author="Gert Morlion" w:date="2024-08-26T14:06:00Z" w16du:dateUtc="2024-08-26T12:06:00Z">
              <w:r w:rsidRPr="00D22CCD" w:rsidDel="00175971">
                <w:rPr>
                  <w:sz w:val="16"/>
                  <w:szCs w:val="16"/>
                  <w:lang w:eastAsia="en-US"/>
                </w:rPr>
                <w:delText>The valie resulting from application of digitalSignatureReference.</w:delText>
              </w:r>
            </w:del>
          </w:p>
          <w:p w14:paraId="19AD2EF8" w14:textId="0494BA69" w:rsidR="00212271" w:rsidRPr="00D22CCD" w:rsidRDefault="00212271" w:rsidP="00212271">
            <w:pPr>
              <w:pStyle w:val="Geenafstand"/>
              <w:rPr>
                <w:sz w:val="16"/>
                <w:szCs w:val="16"/>
                <w:lang w:eastAsia="en-US"/>
              </w:rPr>
            </w:pPr>
            <w:del w:id="2910" w:author="Gert Morlion" w:date="2024-08-26T14:06:00Z" w16du:dateUtc="2024-08-26T12:06:00Z">
              <w:r w:rsidRPr="00D22CCD" w:rsidDel="00175971">
                <w:rPr>
                  <w:sz w:val="16"/>
                  <w:szCs w:val="16"/>
                  <w:lang w:eastAsia="en-US"/>
                </w:rPr>
                <w:delText>Implemented as the digital signature format specified in S-100 Part 15</w:delText>
              </w:r>
            </w:del>
          </w:p>
        </w:tc>
      </w:tr>
      <w:tr w:rsidR="00453023" w:rsidRPr="00D22CCD" w14:paraId="24430769"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CE84C94" w14:textId="58096F4C" w:rsidR="00453023" w:rsidRPr="00D22CCD" w:rsidRDefault="007260E2" w:rsidP="00212271">
            <w:pPr>
              <w:pStyle w:val="Geenafstand"/>
              <w:rPr>
                <w:sz w:val="16"/>
                <w:szCs w:val="16"/>
                <w:lang w:eastAsia="en-US"/>
              </w:rPr>
            </w:pPr>
            <w:del w:id="2911" w:author="Gert Morlion" w:date="2024-08-26T14:06:00Z" w16du:dateUtc="2024-08-26T12:06:00Z">
              <w:r w:rsidRPr="00D22CCD" w:rsidDel="00175971">
                <w:rPr>
                  <w:sz w:val="16"/>
                  <w:szCs w:val="16"/>
                  <w:lang w:eastAsia="en-US"/>
                </w:rPr>
                <w:delText>copyright</w:delText>
              </w:r>
            </w:del>
          </w:p>
        </w:tc>
        <w:tc>
          <w:tcPr>
            <w:tcW w:w="538" w:type="pct"/>
            <w:tcBorders>
              <w:top w:val="single" w:sz="4" w:space="0" w:color="auto"/>
              <w:left w:val="nil"/>
              <w:bottom w:val="single" w:sz="4" w:space="0" w:color="auto"/>
              <w:right w:val="single" w:sz="4" w:space="0" w:color="auto"/>
            </w:tcBorders>
            <w:shd w:val="clear" w:color="auto" w:fill="auto"/>
          </w:tcPr>
          <w:p w14:paraId="36CE9059" w14:textId="15397350" w:rsidR="00453023" w:rsidRPr="00D22CCD" w:rsidRDefault="007260E2" w:rsidP="002C6683">
            <w:pPr>
              <w:pStyle w:val="Geenafstand"/>
              <w:jc w:val="center"/>
              <w:rPr>
                <w:sz w:val="16"/>
                <w:szCs w:val="16"/>
                <w:lang w:eastAsia="en-US"/>
              </w:rPr>
            </w:pPr>
            <w:del w:id="2912" w:author="Gert Morlion" w:date="2024-08-26T14:06:00Z" w16du:dateUtc="2024-08-26T12:06:00Z">
              <w:r w:rsidRPr="00D22CCD" w:rsidDel="00175971">
                <w:rPr>
                  <w:sz w:val="16"/>
                  <w:szCs w:val="16"/>
                  <w:lang w:eastAsia="en-US"/>
                </w:rPr>
                <w:delText>0..*</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2D848438" w14:textId="77777777" w:rsidR="00453023" w:rsidRPr="00D22CCD" w:rsidRDefault="00453023" w:rsidP="00212271">
            <w:pPr>
              <w:pStyle w:val="Geenafstand"/>
              <w:rPr>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FD122AC" w14:textId="714F95F9" w:rsidR="00453023" w:rsidRPr="00D22CCD" w:rsidRDefault="007260E2" w:rsidP="00212271">
            <w:pPr>
              <w:pStyle w:val="Geenafstand"/>
              <w:rPr>
                <w:sz w:val="16"/>
                <w:szCs w:val="16"/>
                <w:lang w:eastAsia="en-US"/>
              </w:rPr>
            </w:pPr>
            <w:del w:id="2913" w:author="Gert Morlion" w:date="2024-08-26T14:06:00Z" w16du:dateUtc="2024-08-26T12:06:00Z">
              <w:r w:rsidRPr="00D22CCD" w:rsidDel="00175971">
                <w:rPr>
                  <w:sz w:val="16"/>
                  <w:szCs w:val="16"/>
                </w:rPr>
                <w:delText>MD_LegalConstraints -&gt;MD_RestrictionCode &lt;copyright&gt; (ISO 19115</w:delText>
              </w:r>
              <w:r w:rsidR="00212271" w:rsidRPr="00D22CCD" w:rsidDel="00175971">
                <w:rPr>
                  <w:sz w:val="16"/>
                  <w:szCs w:val="16"/>
                </w:rPr>
                <w:delText>-1</w:delText>
              </w:r>
              <w:r w:rsidRPr="00D22CCD" w:rsidDel="00175971">
                <w:rPr>
                  <w:sz w:val="16"/>
                  <w:szCs w:val="16"/>
                </w:rPr>
                <w:delText>)</w:delText>
              </w:r>
            </w:del>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2C0185" w14:textId="77777777" w:rsidR="00453023" w:rsidRPr="00D22CCD" w:rsidRDefault="00453023" w:rsidP="00212271">
            <w:pPr>
              <w:pStyle w:val="Geenafstand"/>
              <w:rPr>
                <w:sz w:val="16"/>
                <w:szCs w:val="16"/>
                <w:lang w:eastAsia="en-US"/>
              </w:rPr>
            </w:pPr>
          </w:p>
        </w:tc>
      </w:tr>
      <w:tr w:rsidR="00453023" w:rsidRPr="00D22CCD" w14:paraId="4F3B075E"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A80148C" w14:textId="154F3AD8" w:rsidR="00453023" w:rsidRPr="00D22CCD" w:rsidRDefault="007260E2" w:rsidP="00212271">
            <w:pPr>
              <w:pStyle w:val="Geenafstand"/>
              <w:rPr>
                <w:sz w:val="16"/>
                <w:szCs w:val="16"/>
                <w:lang w:eastAsia="en-US"/>
              </w:rPr>
            </w:pPr>
            <w:del w:id="2914" w:author="Gert Morlion" w:date="2024-08-26T14:06:00Z" w16du:dateUtc="2024-08-26T12:06:00Z">
              <w:r w:rsidRPr="00D22CCD" w:rsidDel="00175971">
                <w:rPr>
                  <w:sz w:val="16"/>
                  <w:szCs w:val="16"/>
                  <w:lang w:eastAsia="en-US"/>
                </w:rPr>
                <w:delText>classification</w:delText>
              </w:r>
            </w:del>
          </w:p>
        </w:tc>
        <w:tc>
          <w:tcPr>
            <w:tcW w:w="538" w:type="pct"/>
            <w:tcBorders>
              <w:top w:val="single" w:sz="4" w:space="0" w:color="auto"/>
              <w:left w:val="nil"/>
              <w:bottom w:val="single" w:sz="4" w:space="0" w:color="auto"/>
              <w:right w:val="single" w:sz="4" w:space="0" w:color="auto"/>
            </w:tcBorders>
            <w:shd w:val="clear" w:color="auto" w:fill="auto"/>
          </w:tcPr>
          <w:p w14:paraId="5EA10AAF" w14:textId="3D482F66" w:rsidR="00453023" w:rsidRPr="00D22CCD" w:rsidRDefault="007260E2" w:rsidP="002C6683">
            <w:pPr>
              <w:pStyle w:val="Geenafstand"/>
              <w:jc w:val="center"/>
              <w:rPr>
                <w:sz w:val="16"/>
                <w:szCs w:val="16"/>
                <w:lang w:eastAsia="en-US"/>
              </w:rPr>
            </w:pPr>
            <w:del w:id="2915"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323D4E2" w14:textId="71D61749" w:rsidR="00453023" w:rsidRPr="00D22CCD" w:rsidRDefault="007260E2" w:rsidP="00212271">
            <w:pPr>
              <w:pStyle w:val="Geenafstand"/>
              <w:rPr>
                <w:sz w:val="16"/>
                <w:szCs w:val="16"/>
                <w:lang w:eastAsia="en-US"/>
              </w:rPr>
            </w:pPr>
            <w:del w:id="2916" w:author="Gert Morlion" w:date="2024-08-26T14:06:00Z" w16du:dateUtc="2024-08-26T12:06:00Z">
              <w:r w:rsidRPr="00D22CCD" w:rsidDel="00175971">
                <w:rPr>
                  <w:sz w:val="16"/>
                  <w:szCs w:val="16"/>
                  <w:lang w:eastAsia="en-US"/>
                </w:rPr>
                <w:delText>{1} to {</w:delText>
              </w:r>
              <w:r w:rsidR="00212271" w:rsidRPr="00D22CCD" w:rsidDel="00175971">
                <w:rPr>
                  <w:sz w:val="16"/>
                  <w:szCs w:val="16"/>
                  <w:lang w:eastAsia="en-US"/>
                </w:rPr>
                <w:delText>9</w:delText>
              </w:r>
              <w:r w:rsidRPr="00D22CCD" w:rsidDel="00175971">
                <w:rPr>
                  <w:sz w:val="16"/>
                  <w:szCs w:val="16"/>
                  <w:lang w:eastAsia="en-US"/>
                </w:rPr>
                <w:delText>}</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AABEDC" w14:textId="5590A2B8" w:rsidR="00453023" w:rsidRPr="00D22CCD" w:rsidDel="00175971" w:rsidRDefault="007260E2" w:rsidP="00212271">
            <w:pPr>
              <w:pStyle w:val="Geenafstand"/>
              <w:rPr>
                <w:del w:id="2917" w:author="Gert Morlion" w:date="2024-08-26T14:06:00Z" w16du:dateUtc="2024-08-26T12:06:00Z"/>
                <w:sz w:val="16"/>
                <w:szCs w:val="16"/>
                <w:lang w:eastAsia="en-US"/>
              </w:rPr>
            </w:pPr>
            <w:del w:id="2918" w:author="Gert Morlion" w:date="2024-08-26T14:06:00Z" w16du:dateUtc="2024-08-26T12:06:00Z">
              <w:r w:rsidRPr="00D22CCD" w:rsidDel="00175971">
                <w:rPr>
                  <w:sz w:val="16"/>
                  <w:szCs w:val="16"/>
                  <w:lang w:eastAsia="en-US"/>
                </w:rPr>
                <w:delText>Class</w:delText>
              </w:r>
            </w:del>
          </w:p>
          <w:p w14:paraId="6168F92D" w14:textId="28BF4E7A" w:rsidR="00212271" w:rsidRPr="00D22CCD" w:rsidDel="00175971" w:rsidRDefault="00212271" w:rsidP="00212271">
            <w:pPr>
              <w:pStyle w:val="Geenafstand"/>
              <w:rPr>
                <w:del w:id="2919" w:author="Gert Morlion" w:date="2024-08-26T14:06:00Z" w16du:dateUtc="2024-08-26T12:06:00Z"/>
                <w:rFonts w:ascii="Calibri" w:hAnsi="Calibri"/>
                <w:color w:val="000000"/>
                <w:sz w:val="16"/>
                <w:szCs w:val="16"/>
              </w:rPr>
            </w:pPr>
          </w:p>
          <w:p w14:paraId="132C2BE9" w14:textId="7F5E43E7" w:rsidR="00453023" w:rsidRPr="00D22CCD" w:rsidDel="00175971" w:rsidRDefault="007260E2" w:rsidP="00212271">
            <w:pPr>
              <w:pStyle w:val="Geenafstand"/>
              <w:rPr>
                <w:del w:id="2920" w:author="Gert Morlion" w:date="2024-08-26T14:06:00Z" w16du:dateUtc="2024-08-26T12:06:00Z"/>
                <w:rFonts w:ascii="Calibri" w:hAnsi="Calibri"/>
                <w:color w:val="000000"/>
                <w:sz w:val="16"/>
                <w:szCs w:val="16"/>
              </w:rPr>
            </w:pPr>
            <w:del w:id="2921" w:author="Gert Morlion" w:date="2024-08-26T14:06:00Z" w16du:dateUtc="2024-08-26T12:06:00Z">
              <w:r w:rsidRPr="00D22CCD" w:rsidDel="00175971">
                <w:rPr>
                  <w:rFonts w:ascii="Calibri" w:hAnsi="Calibri"/>
                  <w:color w:val="000000"/>
                  <w:sz w:val="16"/>
                  <w:szCs w:val="16"/>
                </w:rPr>
                <w:delText>MD_SecurityConstraints&gt;MD_ClassificationCode (codelist)</w:delText>
              </w:r>
            </w:del>
          </w:p>
          <w:p w14:paraId="209D4717"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CBCEEBC" w14:textId="7238CA40" w:rsidR="00453023" w:rsidRPr="00D22CCD" w:rsidDel="00175971" w:rsidRDefault="007260E2" w:rsidP="00212271">
            <w:pPr>
              <w:pStyle w:val="Geenafstand"/>
              <w:rPr>
                <w:del w:id="2922" w:author="Gert Morlion" w:date="2024-08-26T14:06:00Z" w16du:dateUtc="2024-08-26T12:06:00Z"/>
                <w:sz w:val="16"/>
                <w:szCs w:val="16"/>
                <w:lang w:eastAsia="en-US"/>
              </w:rPr>
            </w:pPr>
            <w:del w:id="2923" w:author="Gert Morlion" w:date="2024-08-26T14:06:00Z" w16du:dateUtc="2024-08-26T12:06:00Z">
              <w:r w:rsidRPr="00D22CCD" w:rsidDel="00175971">
                <w:rPr>
                  <w:sz w:val="16"/>
                  <w:szCs w:val="16"/>
                  <w:lang w:eastAsia="en-US"/>
                </w:rPr>
                <w:delText>1. unclassified</w:delText>
              </w:r>
            </w:del>
          </w:p>
          <w:p w14:paraId="071F70AD" w14:textId="6E0D81D0" w:rsidR="00453023" w:rsidRPr="00D22CCD" w:rsidDel="00175971" w:rsidRDefault="007260E2" w:rsidP="00212271">
            <w:pPr>
              <w:pStyle w:val="Geenafstand"/>
              <w:rPr>
                <w:del w:id="2924" w:author="Gert Morlion" w:date="2024-08-26T14:06:00Z" w16du:dateUtc="2024-08-26T12:06:00Z"/>
                <w:sz w:val="16"/>
                <w:szCs w:val="16"/>
                <w:lang w:eastAsia="en-US"/>
              </w:rPr>
            </w:pPr>
            <w:del w:id="2925" w:author="Gert Morlion" w:date="2024-08-26T14:06:00Z" w16du:dateUtc="2024-08-26T12:06:00Z">
              <w:r w:rsidRPr="00D22CCD" w:rsidDel="00175971">
                <w:rPr>
                  <w:sz w:val="16"/>
                  <w:szCs w:val="16"/>
                  <w:lang w:eastAsia="en-US"/>
                </w:rPr>
                <w:delText>2. restricted</w:delText>
              </w:r>
            </w:del>
          </w:p>
          <w:p w14:paraId="5C32502C" w14:textId="26CB6BD5" w:rsidR="00453023" w:rsidRPr="00D22CCD" w:rsidDel="00175971" w:rsidRDefault="007260E2" w:rsidP="00212271">
            <w:pPr>
              <w:pStyle w:val="Geenafstand"/>
              <w:rPr>
                <w:del w:id="2926" w:author="Gert Morlion" w:date="2024-08-26T14:06:00Z" w16du:dateUtc="2024-08-26T12:06:00Z"/>
                <w:sz w:val="16"/>
                <w:szCs w:val="16"/>
                <w:lang w:eastAsia="en-US"/>
              </w:rPr>
            </w:pPr>
            <w:del w:id="2927" w:author="Gert Morlion" w:date="2024-08-26T14:06:00Z" w16du:dateUtc="2024-08-26T12:06:00Z">
              <w:r w:rsidRPr="00D22CCD" w:rsidDel="00175971">
                <w:rPr>
                  <w:sz w:val="16"/>
                  <w:szCs w:val="16"/>
                  <w:lang w:eastAsia="en-US"/>
                </w:rPr>
                <w:delText>3. confidential</w:delText>
              </w:r>
            </w:del>
          </w:p>
          <w:p w14:paraId="113A9216" w14:textId="177533B8" w:rsidR="00453023" w:rsidRPr="00D22CCD" w:rsidDel="00175971" w:rsidRDefault="007260E2" w:rsidP="00212271">
            <w:pPr>
              <w:pStyle w:val="Geenafstand"/>
              <w:rPr>
                <w:del w:id="2928" w:author="Gert Morlion" w:date="2024-08-26T14:06:00Z" w16du:dateUtc="2024-08-26T12:06:00Z"/>
                <w:sz w:val="16"/>
                <w:szCs w:val="16"/>
                <w:lang w:eastAsia="en-US"/>
              </w:rPr>
            </w:pPr>
            <w:del w:id="2929" w:author="Gert Morlion" w:date="2024-08-26T14:06:00Z" w16du:dateUtc="2024-08-26T12:06:00Z">
              <w:r w:rsidRPr="00D22CCD" w:rsidDel="00175971">
                <w:rPr>
                  <w:sz w:val="16"/>
                  <w:szCs w:val="16"/>
                  <w:lang w:eastAsia="en-US"/>
                </w:rPr>
                <w:delText>4. secret</w:delText>
              </w:r>
            </w:del>
          </w:p>
          <w:p w14:paraId="0F031144" w14:textId="720CB17C" w:rsidR="00453023" w:rsidRPr="00D22CCD" w:rsidDel="00175971" w:rsidRDefault="007260E2" w:rsidP="00212271">
            <w:pPr>
              <w:pStyle w:val="Geenafstand"/>
              <w:rPr>
                <w:del w:id="2930" w:author="Gert Morlion" w:date="2024-08-26T14:06:00Z" w16du:dateUtc="2024-08-26T12:06:00Z"/>
                <w:sz w:val="16"/>
                <w:szCs w:val="16"/>
                <w:lang w:eastAsia="en-US"/>
              </w:rPr>
            </w:pPr>
            <w:del w:id="2931" w:author="Gert Morlion" w:date="2024-08-26T14:06:00Z" w16du:dateUtc="2024-08-26T12:06:00Z">
              <w:r w:rsidRPr="00D22CCD" w:rsidDel="00175971">
                <w:rPr>
                  <w:sz w:val="16"/>
                  <w:szCs w:val="16"/>
                  <w:lang w:eastAsia="en-US"/>
                </w:rPr>
                <w:delText>5. top secret</w:delText>
              </w:r>
            </w:del>
          </w:p>
          <w:p w14:paraId="03BA04D2" w14:textId="1C8B82DE" w:rsidR="00212271" w:rsidRPr="00D22CCD" w:rsidDel="00175971" w:rsidRDefault="00212271" w:rsidP="00212271">
            <w:pPr>
              <w:pStyle w:val="Geenafstand"/>
              <w:rPr>
                <w:del w:id="2932" w:author="Gert Morlion" w:date="2024-08-26T14:06:00Z" w16du:dateUtc="2024-08-26T12:06:00Z"/>
                <w:sz w:val="16"/>
                <w:szCs w:val="16"/>
                <w:lang w:eastAsia="en-US"/>
              </w:rPr>
            </w:pPr>
            <w:del w:id="2933" w:author="Gert Morlion" w:date="2024-08-26T14:06:00Z" w16du:dateUtc="2024-08-26T12:06:00Z">
              <w:r w:rsidRPr="00D22CCD" w:rsidDel="00175971">
                <w:rPr>
                  <w:sz w:val="16"/>
                  <w:szCs w:val="16"/>
                  <w:lang w:eastAsia="en-US"/>
                </w:rPr>
                <w:delText>6. sensitive but unclassified</w:delText>
              </w:r>
            </w:del>
          </w:p>
          <w:p w14:paraId="125798BA" w14:textId="371A24A3" w:rsidR="00212271" w:rsidRPr="00D22CCD" w:rsidDel="00175971" w:rsidRDefault="00212271" w:rsidP="00212271">
            <w:pPr>
              <w:pStyle w:val="Geenafstand"/>
              <w:rPr>
                <w:del w:id="2934" w:author="Gert Morlion" w:date="2024-08-26T14:06:00Z" w16du:dateUtc="2024-08-26T12:06:00Z"/>
                <w:sz w:val="16"/>
                <w:szCs w:val="16"/>
                <w:lang w:eastAsia="en-US"/>
              </w:rPr>
            </w:pPr>
            <w:del w:id="2935" w:author="Gert Morlion" w:date="2024-08-26T14:06:00Z" w16du:dateUtc="2024-08-26T12:06:00Z">
              <w:r w:rsidRPr="00D22CCD" w:rsidDel="00175971">
                <w:rPr>
                  <w:sz w:val="16"/>
                  <w:szCs w:val="16"/>
                  <w:lang w:eastAsia="en-US"/>
                </w:rPr>
                <w:delText>7. for official use only</w:delText>
              </w:r>
            </w:del>
          </w:p>
          <w:p w14:paraId="458AC008" w14:textId="6D632C90" w:rsidR="00212271" w:rsidRPr="00D22CCD" w:rsidDel="00175971" w:rsidRDefault="00212271" w:rsidP="00212271">
            <w:pPr>
              <w:pStyle w:val="Geenafstand"/>
              <w:rPr>
                <w:del w:id="2936" w:author="Gert Morlion" w:date="2024-08-26T14:06:00Z" w16du:dateUtc="2024-08-26T12:06:00Z"/>
                <w:sz w:val="16"/>
                <w:szCs w:val="16"/>
                <w:lang w:eastAsia="en-US"/>
              </w:rPr>
            </w:pPr>
            <w:del w:id="2937" w:author="Gert Morlion" w:date="2024-08-26T14:06:00Z" w16du:dateUtc="2024-08-26T12:06:00Z">
              <w:r w:rsidRPr="00D22CCD" w:rsidDel="00175971">
                <w:rPr>
                  <w:sz w:val="16"/>
                  <w:szCs w:val="16"/>
                  <w:lang w:eastAsia="en-US"/>
                </w:rPr>
                <w:delText>8. protected</w:delText>
              </w:r>
            </w:del>
          </w:p>
          <w:p w14:paraId="76F5D00A" w14:textId="10B191B8" w:rsidR="00212271" w:rsidRPr="00D22CCD" w:rsidRDefault="00212271" w:rsidP="00212271">
            <w:pPr>
              <w:pStyle w:val="Geenafstand"/>
              <w:rPr>
                <w:sz w:val="16"/>
                <w:szCs w:val="16"/>
                <w:lang w:eastAsia="en-US"/>
              </w:rPr>
            </w:pPr>
            <w:del w:id="2938" w:author="Gert Morlion" w:date="2024-08-26T14:06:00Z" w16du:dateUtc="2024-08-26T12:06:00Z">
              <w:r w:rsidRPr="00D22CCD" w:rsidDel="00175971">
                <w:rPr>
                  <w:sz w:val="16"/>
                  <w:szCs w:val="16"/>
                  <w:lang w:eastAsia="en-US"/>
                </w:rPr>
                <w:delText>9. limited distribution</w:delText>
              </w:r>
            </w:del>
          </w:p>
        </w:tc>
      </w:tr>
      <w:tr w:rsidR="00453023" w:rsidRPr="00D22CCD" w14:paraId="762E4418" w14:textId="77777777" w:rsidTr="00E27500">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696852E" w14:textId="41FB8CCD" w:rsidR="00453023" w:rsidRPr="00D22CCD" w:rsidRDefault="007260E2" w:rsidP="00212271">
            <w:pPr>
              <w:pStyle w:val="Geenafstand"/>
              <w:rPr>
                <w:sz w:val="16"/>
                <w:szCs w:val="16"/>
                <w:lang w:eastAsia="en-US"/>
              </w:rPr>
            </w:pPr>
            <w:del w:id="2939" w:author="Gert Morlion" w:date="2024-08-26T14:06:00Z" w16du:dateUtc="2024-08-26T12:06:00Z">
              <w:r w:rsidRPr="00D22CCD" w:rsidDel="00175971">
                <w:rPr>
                  <w:sz w:val="16"/>
                  <w:szCs w:val="16"/>
                  <w:lang w:eastAsia="en-US"/>
                </w:rPr>
                <w:delText>purpose</w:delText>
              </w:r>
            </w:del>
          </w:p>
        </w:tc>
        <w:tc>
          <w:tcPr>
            <w:tcW w:w="538" w:type="pct"/>
            <w:tcBorders>
              <w:top w:val="single" w:sz="4" w:space="0" w:color="auto"/>
              <w:left w:val="nil"/>
              <w:bottom w:val="single" w:sz="4" w:space="0" w:color="auto"/>
              <w:right w:val="single" w:sz="4" w:space="0" w:color="auto"/>
            </w:tcBorders>
            <w:shd w:val="clear" w:color="auto" w:fill="auto"/>
          </w:tcPr>
          <w:p w14:paraId="777FFBFE" w14:textId="130856ED" w:rsidR="00453023" w:rsidRPr="00D22CCD" w:rsidRDefault="007260E2" w:rsidP="002C6683">
            <w:pPr>
              <w:pStyle w:val="Geenafstand"/>
              <w:jc w:val="center"/>
              <w:rPr>
                <w:sz w:val="16"/>
                <w:szCs w:val="16"/>
                <w:lang w:eastAsia="en-US"/>
              </w:rPr>
            </w:pPr>
            <w:del w:id="2940"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3F327A7" w14:textId="3AC42D3D" w:rsidR="00453023" w:rsidRPr="00D22CCD" w:rsidRDefault="007260E2" w:rsidP="00212271">
            <w:pPr>
              <w:pStyle w:val="Geenafstand"/>
              <w:rPr>
                <w:sz w:val="16"/>
                <w:szCs w:val="16"/>
                <w:lang w:eastAsia="en-US"/>
              </w:rPr>
            </w:pPr>
            <w:del w:id="2941" w:author="Gert Morlion" w:date="2024-08-26T14:06:00Z" w16du:dateUtc="2024-08-26T12:06:00Z">
              <w:r w:rsidRPr="00D22CCD" w:rsidDel="00175971">
                <w:rPr>
                  <w:sz w:val="16"/>
                  <w:szCs w:val="16"/>
                  <w:lang w:eastAsia="en-US"/>
                </w:rPr>
                <w:delText>{1} to {5}</w:delText>
              </w:r>
            </w:del>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244E632" w14:textId="16CE7398" w:rsidR="00453023" w:rsidRPr="00D22CCD" w:rsidDel="00175971" w:rsidRDefault="007260E2" w:rsidP="00212271">
            <w:pPr>
              <w:pStyle w:val="Geenafstand"/>
              <w:rPr>
                <w:del w:id="2942" w:author="Gert Morlion" w:date="2024-08-26T14:06:00Z" w16du:dateUtc="2024-08-26T12:06:00Z"/>
                <w:sz w:val="16"/>
                <w:szCs w:val="16"/>
                <w:lang w:eastAsia="en-US"/>
              </w:rPr>
            </w:pPr>
            <w:del w:id="2943" w:author="Gert Morlion" w:date="2024-08-26T14:06:00Z" w16du:dateUtc="2024-08-26T12:06:00Z">
              <w:r w:rsidRPr="00D22CCD" w:rsidDel="00175971">
                <w:rPr>
                  <w:sz w:val="16"/>
                  <w:szCs w:val="16"/>
                  <w:lang w:eastAsia="en-US"/>
                </w:rPr>
                <w:delText>CharacterString</w:delText>
              </w:r>
            </w:del>
          </w:p>
          <w:p w14:paraId="483FCC4D" w14:textId="093550E9" w:rsidR="00453023" w:rsidRPr="00D22CCD" w:rsidDel="00175971" w:rsidRDefault="00453023" w:rsidP="00212271">
            <w:pPr>
              <w:pStyle w:val="Geenafstand"/>
              <w:rPr>
                <w:del w:id="2944" w:author="Gert Morlion" w:date="2024-08-26T14:06:00Z" w16du:dateUtc="2024-08-26T12:06:00Z"/>
                <w:sz w:val="16"/>
                <w:szCs w:val="16"/>
                <w:lang w:eastAsia="en-US"/>
              </w:rPr>
            </w:pPr>
          </w:p>
          <w:p w14:paraId="528D9265" w14:textId="51C9836F" w:rsidR="00453023" w:rsidRPr="00D22CCD" w:rsidDel="00175971" w:rsidRDefault="007260E2" w:rsidP="00212271">
            <w:pPr>
              <w:pStyle w:val="Geenafstand"/>
              <w:rPr>
                <w:del w:id="2945" w:author="Gert Morlion" w:date="2024-08-26T14:06:00Z" w16du:dateUtc="2024-08-26T12:06:00Z"/>
                <w:rFonts w:ascii="Calibri" w:hAnsi="Calibri"/>
                <w:color w:val="000000"/>
                <w:sz w:val="16"/>
                <w:szCs w:val="16"/>
              </w:rPr>
            </w:pPr>
            <w:del w:id="2946" w:author="Gert Morlion" w:date="2024-08-26T14:06:00Z" w16du:dateUtc="2024-08-26T12:06:00Z">
              <w:r w:rsidRPr="00D22CCD" w:rsidDel="00175971">
                <w:rPr>
                  <w:rFonts w:ascii="Calibri" w:hAnsi="Calibri"/>
                  <w:color w:val="000000"/>
                  <w:sz w:val="16"/>
                  <w:szCs w:val="16"/>
                </w:rPr>
                <w:delText>MD_Identification&gt;purpose (character string)</w:delText>
              </w:r>
            </w:del>
          </w:p>
          <w:p w14:paraId="1C36002A" w14:textId="77777777" w:rsidR="00453023" w:rsidRPr="00D22CCD" w:rsidRDefault="00453023" w:rsidP="00212271">
            <w:pPr>
              <w:pStyle w:val="Geenafstand"/>
              <w:rPr>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EB10C12" w14:textId="28D23B76" w:rsidR="00453023" w:rsidRPr="00D22CCD" w:rsidDel="00175971" w:rsidRDefault="007260E2" w:rsidP="00212271">
            <w:pPr>
              <w:pStyle w:val="Geenafstand"/>
              <w:rPr>
                <w:del w:id="2947" w:author="Gert Morlion" w:date="2024-08-26T14:06:00Z" w16du:dateUtc="2024-08-26T12:06:00Z"/>
                <w:sz w:val="16"/>
                <w:szCs w:val="16"/>
                <w:lang w:eastAsia="en-US"/>
              </w:rPr>
            </w:pPr>
            <w:del w:id="2948" w:author="Gert Morlion" w:date="2024-08-26T14:06:00Z" w16du:dateUtc="2024-08-26T12:06:00Z">
              <w:r w:rsidRPr="00D22CCD" w:rsidDel="00175971">
                <w:rPr>
                  <w:sz w:val="16"/>
                  <w:szCs w:val="16"/>
                  <w:lang w:eastAsia="en-US"/>
                </w:rPr>
                <w:delText>1. New Dataset</w:delText>
              </w:r>
            </w:del>
          </w:p>
          <w:p w14:paraId="4928ECF3" w14:textId="344845D6" w:rsidR="00453023" w:rsidRPr="00D22CCD" w:rsidDel="00175971" w:rsidRDefault="007260E2" w:rsidP="00212271">
            <w:pPr>
              <w:pStyle w:val="Geenafstand"/>
              <w:rPr>
                <w:del w:id="2949" w:author="Gert Morlion" w:date="2024-08-26T14:06:00Z" w16du:dateUtc="2024-08-26T12:06:00Z"/>
                <w:sz w:val="16"/>
                <w:szCs w:val="16"/>
                <w:lang w:eastAsia="en-US"/>
              </w:rPr>
            </w:pPr>
            <w:del w:id="2950" w:author="Gert Morlion" w:date="2024-08-26T14:06:00Z" w16du:dateUtc="2024-08-26T12:06:00Z">
              <w:r w:rsidRPr="00D22CCD" w:rsidDel="00175971">
                <w:rPr>
                  <w:sz w:val="16"/>
                  <w:szCs w:val="16"/>
                  <w:lang w:eastAsia="en-US"/>
                </w:rPr>
                <w:delText>2. New Edition</w:delText>
              </w:r>
            </w:del>
          </w:p>
          <w:p w14:paraId="4216FB05" w14:textId="049BD91F" w:rsidR="00453023" w:rsidRPr="00D22CCD" w:rsidDel="00175971" w:rsidRDefault="007260E2" w:rsidP="00212271">
            <w:pPr>
              <w:pStyle w:val="Geenafstand"/>
              <w:rPr>
                <w:del w:id="2951" w:author="Gert Morlion" w:date="2024-08-26T14:06:00Z" w16du:dateUtc="2024-08-26T12:06:00Z"/>
                <w:sz w:val="16"/>
                <w:szCs w:val="16"/>
                <w:lang w:eastAsia="en-US"/>
              </w:rPr>
            </w:pPr>
            <w:del w:id="2952" w:author="Gert Morlion" w:date="2024-08-26T14:06:00Z" w16du:dateUtc="2024-08-26T12:06:00Z">
              <w:r w:rsidRPr="00D22CCD" w:rsidDel="00175971">
                <w:rPr>
                  <w:sz w:val="16"/>
                  <w:szCs w:val="16"/>
                  <w:lang w:eastAsia="en-US"/>
                </w:rPr>
                <w:delText xml:space="preserve">3. Update </w:delText>
              </w:r>
            </w:del>
          </w:p>
          <w:p w14:paraId="06A8D95E" w14:textId="160D54DF" w:rsidR="00453023" w:rsidRPr="00D22CCD" w:rsidDel="00175971" w:rsidRDefault="007260E2" w:rsidP="00212271">
            <w:pPr>
              <w:pStyle w:val="Geenafstand"/>
              <w:rPr>
                <w:del w:id="2953" w:author="Gert Morlion" w:date="2024-08-26T14:06:00Z" w16du:dateUtc="2024-08-26T12:06:00Z"/>
                <w:sz w:val="16"/>
                <w:szCs w:val="16"/>
                <w:lang w:eastAsia="en-US"/>
              </w:rPr>
            </w:pPr>
            <w:del w:id="2954" w:author="Gert Morlion" w:date="2024-08-26T14:06:00Z" w16du:dateUtc="2024-08-26T12:06:00Z">
              <w:r w:rsidRPr="00D22CCD" w:rsidDel="00175971">
                <w:rPr>
                  <w:sz w:val="16"/>
                  <w:szCs w:val="16"/>
                  <w:lang w:eastAsia="en-US"/>
                </w:rPr>
                <w:delText>4. Re-issue</w:delText>
              </w:r>
            </w:del>
          </w:p>
          <w:p w14:paraId="16A7A9DE" w14:textId="29E8C364" w:rsidR="00453023" w:rsidRPr="00D22CCD" w:rsidDel="00175971" w:rsidRDefault="007260E2" w:rsidP="00212271">
            <w:pPr>
              <w:pStyle w:val="Geenafstand"/>
              <w:rPr>
                <w:del w:id="2955" w:author="Gert Morlion" w:date="2024-08-26T14:06:00Z" w16du:dateUtc="2024-08-26T12:06:00Z"/>
                <w:sz w:val="16"/>
                <w:szCs w:val="16"/>
                <w:lang w:eastAsia="en-US"/>
              </w:rPr>
            </w:pPr>
            <w:del w:id="2956" w:author="Gert Morlion" w:date="2024-08-26T14:06:00Z" w16du:dateUtc="2024-08-26T12:06:00Z">
              <w:r w:rsidRPr="00D22CCD" w:rsidDel="00175971">
                <w:rPr>
                  <w:sz w:val="16"/>
                  <w:szCs w:val="16"/>
                  <w:lang w:eastAsia="en-US"/>
                </w:rPr>
                <w:delText xml:space="preserve">5.Cancellation </w:delText>
              </w:r>
            </w:del>
          </w:p>
          <w:p w14:paraId="392C5E66" w14:textId="619C93D7" w:rsidR="00212271" w:rsidRPr="00D22CCD" w:rsidRDefault="00212271" w:rsidP="00212271">
            <w:pPr>
              <w:pStyle w:val="Geenafstand"/>
              <w:rPr>
                <w:sz w:val="16"/>
                <w:szCs w:val="16"/>
                <w:lang w:eastAsia="en-US"/>
              </w:rPr>
            </w:pPr>
            <w:del w:id="2957"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719CD5D7" w14:textId="77777777" w:rsidTr="00E27500">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67F75323" w14:textId="6D526834" w:rsidR="00453023" w:rsidRPr="00D22CCD" w:rsidRDefault="007260E2" w:rsidP="00212271">
            <w:pPr>
              <w:pStyle w:val="Geenafstand"/>
              <w:rPr>
                <w:sz w:val="16"/>
                <w:szCs w:val="16"/>
                <w:lang w:eastAsia="en-US"/>
              </w:rPr>
            </w:pPr>
            <w:del w:id="2958" w:author="Gert Morlion" w:date="2024-08-26T14:06:00Z" w16du:dateUtc="2024-08-26T12:06:00Z">
              <w:r w:rsidRPr="00D22CCD" w:rsidDel="00175971">
                <w:rPr>
                  <w:sz w:val="16"/>
                  <w:szCs w:val="16"/>
                  <w:lang w:eastAsia="en-US"/>
                </w:rPr>
                <w:delText>specificUsage</w:delText>
              </w:r>
            </w:del>
          </w:p>
        </w:tc>
        <w:tc>
          <w:tcPr>
            <w:tcW w:w="538" w:type="pct"/>
            <w:tcBorders>
              <w:top w:val="single" w:sz="4" w:space="0" w:color="auto"/>
              <w:left w:val="nil"/>
              <w:bottom w:val="single" w:sz="8" w:space="0" w:color="000000"/>
              <w:right w:val="single" w:sz="4" w:space="0" w:color="auto"/>
            </w:tcBorders>
            <w:shd w:val="clear" w:color="auto" w:fill="auto"/>
          </w:tcPr>
          <w:p w14:paraId="163D60D3" w14:textId="528C5980" w:rsidR="00453023" w:rsidRPr="00D22CCD" w:rsidRDefault="007260E2" w:rsidP="002C6683">
            <w:pPr>
              <w:pStyle w:val="Geenafstand"/>
              <w:jc w:val="center"/>
              <w:rPr>
                <w:sz w:val="16"/>
                <w:szCs w:val="16"/>
                <w:lang w:eastAsia="en-US"/>
              </w:rPr>
            </w:pPr>
            <w:del w:id="2959"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4BB842D6" w14:textId="10601EDA" w:rsidR="00453023" w:rsidRPr="00D22CCD" w:rsidRDefault="007260E2" w:rsidP="00212271">
            <w:pPr>
              <w:pStyle w:val="Geenafstand"/>
              <w:rPr>
                <w:sz w:val="16"/>
                <w:szCs w:val="16"/>
                <w:lang w:eastAsia="en-US"/>
              </w:rPr>
            </w:pPr>
            <w:del w:id="2960" w:author="Gert Morlion" w:date="2024-08-26T14:06:00Z" w16du:dateUtc="2024-08-26T12:06:00Z">
              <w:r w:rsidRPr="00D22CCD" w:rsidDel="00175971">
                <w:rPr>
                  <w:sz w:val="16"/>
                  <w:szCs w:val="16"/>
                  <w:lang w:eastAsia="en-US"/>
                </w:rPr>
                <w:delText>{1} to {3}</w:delText>
              </w:r>
            </w:del>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E8F0D1" w14:textId="59D24293" w:rsidR="00453023" w:rsidRPr="00D22CCD" w:rsidDel="00175971" w:rsidRDefault="007260E2" w:rsidP="00212271">
            <w:pPr>
              <w:pStyle w:val="Geenafstand"/>
              <w:rPr>
                <w:del w:id="2961" w:author="Gert Morlion" w:date="2024-08-26T14:06:00Z" w16du:dateUtc="2024-08-26T12:06:00Z"/>
                <w:sz w:val="16"/>
                <w:szCs w:val="16"/>
                <w:lang w:eastAsia="en-US"/>
              </w:rPr>
            </w:pPr>
            <w:del w:id="2962" w:author="Gert Morlion" w:date="2024-08-26T14:06:00Z" w16du:dateUtc="2024-08-26T12:06:00Z">
              <w:r w:rsidRPr="00D22CCD" w:rsidDel="00175971">
                <w:rPr>
                  <w:sz w:val="16"/>
                  <w:szCs w:val="16"/>
                  <w:lang w:eastAsia="en-US"/>
                </w:rPr>
                <w:delText>CharacterString</w:delText>
              </w:r>
            </w:del>
          </w:p>
          <w:p w14:paraId="616B8366" w14:textId="7250EA99" w:rsidR="00453023" w:rsidRPr="00D22CCD" w:rsidDel="00175971" w:rsidRDefault="00453023" w:rsidP="00212271">
            <w:pPr>
              <w:pStyle w:val="Geenafstand"/>
              <w:rPr>
                <w:del w:id="2963" w:author="Gert Morlion" w:date="2024-08-26T14:06:00Z" w16du:dateUtc="2024-08-26T12:06:00Z"/>
                <w:sz w:val="16"/>
                <w:szCs w:val="16"/>
                <w:lang w:eastAsia="en-US"/>
              </w:rPr>
            </w:pPr>
          </w:p>
          <w:p w14:paraId="749CDB75" w14:textId="60D24236" w:rsidR="00453023" w:rsidRPr="00D22CCD" w:rsidDel="00175971" w:rsidRDefault="007260E2" w:rsidP="00212271">
            <w:pPr>
              <w:pStyle w:val="Geenafstand"/>
              <w:rPr>
                <w:del w:id="2964" w:author="Gert Morlion" w:date="2024-08-26T14:06:00Z" w16du:dateUtc="2024-08-26T12:06:00Z"/>
                <w:rFonts w:ascii="Calibri" w:hAnsi="Calibri"/>
                <w:color w:val="000000"/>
                <w:sz w:val="16"/>
                <w:szCs w:val="16"/>
              </w:rPr>
            </w:pPr>
            <w:del w:id="2965" w:author="Gert Morlion" w:date="2024-08-26T14:06:00Z" w16du:dateUtc="2024-08-26T12:06:00Z">
              <w:r w:rsidRPr="00D22CCD" w:rsidDel="00175971">
                <w:rPr>
                  <w:rFonts w:ascii="Calibri" w:hAnsi="Calibri"/>
                  <w:color w:val="000000"/>
                  <w:sz w:val="16"/>
                  <w:szCs w:val="16"/>
                </w:rPr>
                <w:delText>MD_USAGE&gt;specificUsage (character string)</w:delText>
              </w:r>
            </w:del>
          </w:p>
          <w:p w14:paraId="409C1DED" w14:textId="7D430D3F" w:rsidR="00453023" w:rsidRPr="00D22CCD" w:rsidRDefault="007260E2" w:rsidP="00212271">
            <w:pPr>
              <w:pStyle w:val="Geenafstand"/>
              <w:rPr>
                <w:sz w:val="16"/>
                <w:szCs w:val="16"/>
                <w:lang w:val="fr-FR" w:eastAsia="en-US"/>
              </w:rPr>
            </w:pPr>
            <w:del w:id="2966" w:author="Gert Morlion" w:date="2024-08-26T14:06:00Z" w16du:dateUtc="2024-08-26T12:06:00Z">
              <w:r w:rsidRPr="00D22CCD" w:rsidDel="00175971">
                <w:rPr>
                  <w:sz w:val="16"/>
                  <w:szCs w:val="16"/>
                  <w:lang w:val="fr-FR" w:eastAsia="en-US"/>
                </w:rPr>
                <w:delText xml:space="preserve">MD_USAGE&gt;userContactInfo </w:delText>
              </w:r>
              <w:r w:rsidRPr="00D22CCD" w:rsidDel="00175971">
                <w:rPr>
                  <w:sz w:val="16"/>
                  <w:szCs w:val="16"/>
                  <w:lang w:val="fr-FR" w:eastAsia="en-US"/>
                </w:rPr>
                <w:lastRenderedPageBreak/>
                <w:delText>(CI_ResponsibleParty)</w:delText>
              </w:r>
            </w:del>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034E1D8" w14:textId="5E837E54" w:rsidR="00453023" w:rsidRPr="00D22CCD" w:rsidDel="00175971" w:rsidRDefault="007260E2" w:rsidP="00AC585C">
            <w:pPr>
              <w:pStyle w:val="Geenafstand"/>
              <w:numPr>
                <w:ilvl w:val="0"/>
                <w:numId w:val="37"/>
              </w:numPr>
              <w:rPr>
                <w:del w:id="2967" w:author="Gert Morlion" w:date="2024-08-26T14:06:00Z" w16du:dateUtc="2024-08-26T12:06:00Z"/>
                <w:color w:val="000000"/>
                <w:sz w:val="16"/>
                <w:szCs w:val="16"/>
                <w:lang w:val="en-US" w:eastAsia="de-AT"/>
              </w:rPr>
            </w:pPr>
            <w:del w:id="2968" w:author="Gert Morlion" w:date="2024-08-26T14:06:00Z" w16du:dateUtc="2024-08-26T12:06:00Z">
              <w:r w:rsidRPr="00D22CCD" w:rsidDel="00175971">
                <w:rPr>
                  <w:color w:val="000000"/>
                  <w:sz w:val="16"/>
                  <w:szCs w:val="16"/>
                  <w:lang w:val="en-US" w:eastAsia="de-AT"/>
                </w:rPr>
                <w:lastRenderedPageBreak/>
                <w:delText>Overlay - Overlay cell to be displayed in conjunction with skin cells</w:delText>
              </w:r>
            </w:del>
          </w:p>
          <w:p w14:paraId="47C8DFA7" w14:textId="064486D6" w:rsidR="00453023" w:rsidRPr="00D22CCD" w:rsidDel="00175971" w:rsidRDefault="007260E2" w:rsidP="00AC585C">
            <w:pPr>
              <w:pStyle w:val="Geenafstand"/>
              <w:numPr>
                <w:ilvl w:val="0"/>
                <w:numId w:val="37"/>
              </w:numPr>
              <w:rPr>
                <w:del w:id="2969" w:author="Gert Morlion" w:date="2024-08-26T14:06:00Z" w16du:dateUtc="2024-08-26T12:06:00Z"/>
                <w:color w:val="000000"/>
                <w:sz w:val="16"/>
                <w:szCs w:val="16"/>
                <w:lang w:val="en-US" w:eastAsia="de-AT"/>
              </w:rPr>
            </w:pPr>
            <w:del w:id="2970" w:author="Gert Morlion" w:date="2024-08-26T14:06:00Z" w16du:dateUtc="2024-08-26T12:06:00Z">
              <w:r w:rsidRPr="00D22CCD" w:rsidDel="00175971">
                <w:rPr>
                  <w:color w:val="000000"/>
                  <w:sz w:val="16"/>
                  <w:szCs w:val="16"/>
                  <w:lang w:val="en-US" w:eastAsia="de-AT"/>
                </w:rPr>
                <w:delText>River berthing – Detailed data to aid berthing maneuvering in inland navigation (skin cell).</w:delText>
              </w:r>
            </w:del>
          </w:p>
          <w:p w14:paraId="0038EEC0" w14:textId="2FCB85B9" w:rsidR="00453023" w:rsidRPr="00D22CCD" w:rsidDel="00175971" w:rsidRDefault="007260E2" w:rsidP="00AC585C">
            <w:pPr>
              <w:pStyle w:val="Geenafstand"/>
              <w:numPr>
                <w:ilvl w:val="0"/>
                <w:numId w:val="37"/>
              </w:numPr>
              <w:rPr>
                <w:del w:id="2971" w:author="Gert Morlion" w:date="2024-08-26T14:06:00Z" w16du:dateUtc="2024-08-26T12:06:00Z"/>
                <w:color w:val="000000"/>
                <w:sz w:val="16"/>
                <w:szCs w:val="16"/>
                <w:lang w:val="en-US" w:eastAsia="de-AT"/>
              </w:rPr>
            </w:pPr>
            <w:del w:id="2972" w:author="Gert Morlion" w:date="2024-08-26T14:06:00Z" w16du:dateUtc="2024-08-26T12:06:00Z">
              <w:r w:rsidRPr="00D22CCD" w:rsidDel="00175971">
                <w:rPr>
                  <w:color w:val="000000"/>
                  <w:sz w:val="16"/>
                  <w:szCs w:val="16"/>
                  <w:lang w:val="en-US" w:eastAsia="de-AT"/>
                </w:rPr>
                <w:lastRenderedPageBreak/>
                <w:delText>River harbor - Navigating within ports and harbours on inland waterways (skin cell).</w:delText>
              </w:r>
            </w:del>
          </w:p>
          <w:p w14:paraId="232BF080" w14:textId="7D420414" w:rsidR="00453023" w:rsidDel="00175971" w:rsidRDefault="007260E2" w:rsidP="00AC585C">
            <w:pPr>
              <w:pStyle w:val="Geenafstand"/>
              <w:numPr>
                <w:ilvl w:val="0"/>
                <w:numId w:val="37"/>
              </w:numPr>
              <w:rPr>
                <w:del w:id="2973" w:author="Gert Morlion" w:date="2024-08-26T14:06:00Z" w16du:dateUtc="2024-08-26T12:06:00Z"/>
                <w:color w:val="000000"/>
                <w:sz w:val="16"/>
                <w:szCs w:val="16"/>
                <w:lang w:val="en-US" w:eastAsia="de-AT"/>
              </w:rPr>
            </w:pPr>
            <w:del w:id="2974" w:author="Gert Morlion" w:date="2024-08-26T14:06:00Z" w16du:dateUtc="2024-08-26T12:06:00Z">
              <w:r w:rsidRPr="00D22CCD" w:rsidDel="00175971">
                <w:rPr>
                  <w:color w:val="000000"/>
                  <w:sz w:val="16"/>
                  <w:szCs w:val="16"/>
                  <w:lang w:val="en-US" w:eastAsia="de-AT"/>
                </w:rPr>
                <w:delText>River - Navigating the inland waterways (skin cell).</w:delText>
              </w:r>
            </w:del>
          </w:p>
          <w:p w14:paraId="67B6338B" w14:textId="68A3629B" w:rsidR="002C1384" w:rsidRPr="00D22CCD" w:rsidDel="00175971" w:rsidRDefault="002C1384" w:rsidP="00212271">
            <w:pPr>
              <w:pStyle w:val="Geenafstand"/>
              <w:rPr>
                <w:del w:id="2975" w:author="Gert Morlion" w:date="2024-08-26T14:06:00Z" w16du:dateUtc="2024-08-26T12:06:00Z"/>
                <w:color w:val="000000"/>
                <w:sz w:val="16"/>
                <w:szCs w:val="16"/>
                <w:lang w:val="en-US" w:eastAsia="de-AT"/>
              </w:rPr>
            </w:pPr>
          </w:p>
          <w:p w14:paraId="53E449F1" w14:textId="3D147C6F" w:rsidR="00453023" w:rsidRPr="00D22CCD" w:rsidDel="00175971" w:rsidRDefault="007260E2" w:rsidP="00212271">
            <w:pPr>
              <w:pStyle w:val="Geenafstand"/>
              <w:rPr>
                <w:del w:id="2976" w:author="Gert Morlion" w:date="2024-08-26T14:06:00Z" w16du:dateUtc="2024-08-26T12:06:00Z"/>
                <w:sz w:val="16"/>
                <w:szCs w:val="16"/>
              </w:rPr>
            </w:pPr>
            <w:del w:id="2977" w:author="Gert Morlion" w:date="2024-08-26T14:06:00Z" w16du:dateUtc="2024-08-26T12:06:00Z">
              <w:r w:rsidRPr="00D22CCD" w:rsidDel="00175971">
                <w:rPr>
                  <w:sz w:val="16"/>
                  <w:szCs w:val="16"/>
                </w:rPr>
                <w:delText>1. Port Entry – A dataset containing data required:</w:delText>
              </w:r>
            </w:del>
          </w:p>
          <w:p w14:paraId="77F57259" w14:textId="246ADBE4" w:rsidR="00453023" w:rsidRPr="00D22CCD" w:rsidDel="00175971" w:rsidRDefault="002C6683" w:rsidP="002C6683">
            <w:pPr>
              <w:pStyle w:val="Geenafstand"/>
              <w:ind w:left="340"/>
              <w:rPr>
                <w:del w:id="2978" w:author="Gert Morlion" w:date="2024-08-26T14:06:00Z" w16du:dateUtc="2024-08-26T12:06:00Z"/>
                <w:sz w:val="16"/>
                <w:szCs w:val="16"/>
              </w:rPr>
            </w:pPr>
            <w:del w:id="2979" w:author="Gert Morlion" w:date="2024-08-26T14:06:00Z" w16du:dateUtc="2024-08-26T12:06:00Z">
              <w:r w:rsidRPr="00D22CCD" w:rsidDel="00175971">
                <w:rPr>
                  <w:sz w:val="16"/>
                  <w:szCs w:val="16"/>
                </w:rPr>
                <w:delText>f</w:delText>
              </w:r>
              <w:r w:rsidR="007260E2" w:rsidRPr="00D22CCD" w:rsidDel="00175971">
                <w:rPr>
                  <w:sz w:val="16"/>
                  <w:szCs w:val="16"/>
                </w:rPr>
                <w:delText>or navigating the approaches to ports</w:delText>
              </w:r>
            </w:del>
          </w:p>
          <w:p w14:paraId="1E30AB55" w14:textId="516012BB" w:rsidR="00453023" w:rsidRPr="00D22CCD" w:rsidDel="00175971" w:rsidRDefault="007260E2" w:rsidP="002C6683">
            <w:pPr>
              <w:pStyle w:val="Geenafstand"/>
              <w:ind w:left="340"/>
              <w:rPr>
                <w:del w:id="2980" w:author="Gert Morlion" w:date="2024-08-26T14:06:00Z" w16du:dateUtc="2024-08-26T12:06:00Z"/>
                <w:sz w:val="16"/>
                <w:szCs w:val="16"/>
              </w:rPr>
            </w:pPr>
            <w:del w:id="2981" w:author="Gert Morlion" w:date="2024-08-26T14:06:00Z" w16du:dateUtc="2024-08-26T12:06:00Z">
              <w:r w:rsidRPr="00D22CCD" w:rsidDel="00175971">
                <w:rPr>
                  <w:sz w:val="16"/>
                  <w:szCs w:val="16"/>
                </w:rPr>
                <w:delText>for navigating within ports, harbours, bays, rivers and canals, for anchorages</w:delText>
              </w:r>
            </w:del>
          </w:p>
          <w:p w14:paraId="4C299E0A" w14:textId="4A7C5B1A" w:rsidR="00453023" w:rsidRPr="00D22CCD" w:rsidDel="00175971" w:rsidRDefault="007260E2" w:rsidP="002C6683">
            <w:pPr>
              <w:pStyle w:val="Geenafstand"/>
              <w:ind w:left="340"/>
              <w:rPr>
                <w:del w:id="2982" w:author="Gert Morlion" w:date="2024-08-26T14:06:00Z" w16du:dateUtc="2024-08-26T12:06:00Z"/>
                <w:sz w:val="16"/>
                <w:szCs w:val="16"/>
              </w:rPr>
            </w:pPr>
            <w:del w:id="2983" w:author="Gert Morlion" w:date="2024-08-26T14:06:00Z" w16du:dateUtc="2024-08-26T12:06:00Z">
              <w:r w:rsidRPr="00D22CCD" w:rsidDel="00175971">
                <w:rPr>
                  <w:sz w:val="16"/>
                  <w:szCs w:val="16"/>
                </w:rPr>
                <w:delText>as an  aid to berthing</w:delText>
              </w:r>
            </w:del>
          </w:p>
          <w:p w14:paraId="73A0CE61" w14:textId="1AF5283B" w:rsidR="00453023" w:rsidRPr="00D22CCD" w:rsidDel="00175971" w:rsidRDefault="007260E2" w:rsidP="002C6683">
            <w:pPr>
              <w:pStyle w:val="Geenafstand"/>
              <w:ind w:left="340"/>
              <w:rPr>
                <w:del w:id="2984" w:author="Gert Morlion" w:date="2024-08-26T14:06:00Z" w16du:dateUtc="2024-08-26T12:06:00Z"/>
                <w:sz w:val="16"/>
                <w:szCs w:val="16"/>
              </w:rPr>
            </w:pPr>
            <w:del w:id="2985" w:author="Gert Morlion" w:date="2024-08-26T14:06:00Z" w16du:dateUtc="2024-08-26T12:06:00Z">
              <w:r w:rsidRPr="00D22CCD" w:rsidDel="00175971">
                <w:rPr>
                  <w:sz w:val="16"/>
                  <w:szCs w:val="16"/>
                </w:rPr>
                <w:delText>or any combination of the above.</w:delText>
              </w:r>
            </w:del>
          </w:p>
          <w:p w14:paraId="7B1A5CE4" w14:textId="4A151EBF" w:rsidR="00453023" w:rsidRPr="00D22CCD" w:rsidDel="00175971" w:rsidRDefault="00453023" w:rsidP="00212271">
            <w:pPr>
              <w:pStyle w:val="Geenafstand"/>
              <w:rPr>
                <w:del w:id="2986" w:author="Gert Morlion" w:date="2024-08-26T14:06:00Z" w16du:dateUtc="2024-08-26T12:06:00Z"/>
                <w:sz w:val="16"/>
                <w:szCs w:val="16"/>
              </w:rPr>
            </w:pPr>
          </w:p>
          <w:p w14:paraId="3D6A8832" w14:textId="47A2C58A" w:rsidR="00453023" w:rsidRPr="00D22CCD" w:rsidDel="00175971" w:rsidRDefault="007260E2" w:rsidP="00212271">
            <w:pPr>
              <w:pStyle w:val="Geenafstand"/>
              <w:rPr>
                <w:del w:id="2987" w:author="Gert Morlion" w:date="2024-08-26T14:06:00Z" w16du:dateUtc="2024-08-26T12:06:00Z"/>
                <w:sz w:val="16"/>
                <w:szCs w:val="16"/>
              </w:rPr>
            </w:pPr>
            <w:del w:id="2988" w:author="Gert Morlion" w:date="2024-08-26T14:06:00Z" w16du:dateUtc="2024-08-26T12:06:00Z">
              <w:r w:rsidRPr="00D22CCD" w:rsidDel="00175971">
                <w:rPr>
                  <w:sz w:val="16"/>
                  <w:szCs w:val="16"/>
                </w:rPr>
                <w:delText>2.Transit – A dataset containing data required for :</w:delText>
              </w:r>
            </w:del>
          </w:p>
          <w:p w14:paraId="3AF7B943" w14:textId="57096A39" w:rsidR="00453023" w:rsidRPr="00D22CCD" w:rsidDel="00175971" w:rsidRDefault="007260E2" w:rsidP="002C6683">
            <w:pPr>
              <w:pStyle w:val="Geenafstand"/>
              <w:ind w:left="340"/>
              <w:rPr>
                <w:del w:id="2989" w:author="Gert Morlion" w:date="2024-08-26T14:06:00Z" w16du:dateUtc="2024-08-26T12:06:00Z"/>
                <w:sz w:val="16"/>
                <w:szCs w:val="16"/>
              </w:rPr>
            </w:pPr>
            <w:del w:id="2990" w:author="Gert Morlion" w:date="2024-08-26T14:06:00Z" w16du:dateUtc="2024-08-26T12:06:00Z">
              <w:r w:rsidRPr="00D22CCD" w:rsidDel="00175971">
                <w:rPr>
                  <w:sz w:val="16"/>
                  <w:szCs w:val="16"/>
                </w:rPr>
                <w:delText>navigating along the coastline either inshore or offshore</w:delText>
              </w:r>
            </w:del>
          </w:p>
          <w:p w14:paraId="4C8B03AD" w14:textId="7D1AC966" w:rsidR="00453023" w:rsidRPr="00D22CCD" w:rsidDel="00175971" w:rsidRDefault="007260E2" w:rsidP="002C6683">
            <w:pPr>
              <w:pStyle w:val="Geenafstand"/>
              <w:ind w:left="340"/>
              <w:rPr>
                <w:del w:id="2991" w:author="Gert Morlion" w:date="2024-08-26T14:06:00Z" w16du:dateUtc="2024-08-26T12:06:00Z"/>
                <w:sz w:val="16"/>
                <w:szCs w:val="16"/>
              </w:rPr>
            </w:pPr>
            <w:del w:id="2992" w:author="Gert Morlion" w:date="2024-08-26T14:06:00Z" w16du:dateUtc="2024-08-26T12:06:00Z">
              <w:r w:rsidRPr="00D22CCD" w:rsidDel="00175971">
                <w:rPr>
                  <w:sz w:val="16"/>
                  <w:szCs w:val="16"/>
                </w:rPr>
                <w:delText>navigating oceans, approaching coasts</w:delText>
              </w:r>
            </w:del>
          </w:p>
          <w:p w14:paraId="0C18D081" w14:textId="2097152B" w:rsidR="00453023" w:rsidRPr="00D22CCD" w:rsidDel="00175971" w:rsidRDefault="007260E2" w:rsidP="002C6683">
            <w:pPr>
              <w:pStyle w:val="Geenafstand"/>
              <w:ind w:left="340"/>
              <w:rPr>
                <w:del w:id="2993" w:author="Gert Morlion" w:date="2024-08-26T14:06:00Z" w16du:dateUtc="2024-08-26T12:06:00Z"/>
                <w:sz w:val="16"/>
                <w:szCs w:val="16"/>
              </w:rPr>
            </w:pPr>
            <w:del w:id="2994" w:author="Gert Morlion" w:date="2024-08-26T14:06:00Z" w16du:dateUtc="2024-08-26T12:06:00Z">
              <w:r w:rsidRPr="00D22CCD" w:rsidDel="00175971">
                <w:rPr>
                  <w:sz w:val="16"/>
                  <w:szCs w:val="16"/>
                </w:rPr>
                <w:delText>route planning</w:delText>
              </w:r>
            </w:del>
          </w:p>
          <w:p w14:paraId="2F03915F" w14:textId="47199A8F" w:rsidR="00453023" w:rsidRPr="00D22CCD" w:rsidDel="00175971" w:rsidRDefault="007260E2" w:rsidP="002C6683">
            <w:pPr>
              <w:pStyle w:val="Geenafstand"/>
              <w:ind w:left="340"/>
              <w:rPr>
                <w:del w:id="2995" w:author="Gert Morlion" w:date="2024-08-26T14:06:00Z" w16du:dateUtc="2024-08-26T12:06:00Z"/>
                <w:sz w:val="16"/>
                <w:szCs w:val="16"/>
              </w:rPr>
            </w:pPr>
            <w:del w:id="2996" w:author="Gert Morlion" w:date="2024-08-26T14:06:00Z" w16du:dateUtc="2024-08-26T12:06:00Z">
              <w:r w:rsidRPr="00D22CCD" w:rsidDel="00175971">
                <w:rPr>
                  <w:sz w:val="16"/>
                  <w:szCs w:val="16"/>
                </w:rPr>
                <w:delText>or any combination of the above.</w:delText>
              </w:r>
            </w:del>
          </w:p>
          <w:p w14:paraId="36ECBF4E" w14:textId="3C4B4B79" w:rsidR="002C6683" w:rsidRPr="00D22CCD" w:rsidDel="00175971" w:rsidRDefault="002C6683" w:rsidP="002C6683">
            <w:pPr>
              <w:pStyle w:val="Geenafstand"/>
              <w:ind w:left="340"/>
              <w:rPr>
                <w:del w:id="2997" w:author="Gert Morlion" w:date="2024-08-26T14:06:00Z" w16du:dateUtc="2024-08-26T12:06:00Z"/>
                <w:sz w:val="16"/>
                <w:szCs w:val="16"/>
              </w:rPr>
            </w:pPr>
          </w:p>
          <w:p w14:paraId="3373EC5A" w14:textId="6F2EACAB" w:rsidR="00453023" w:rsidRPr="00D22CCD" w:rsidDel="00175971" w:rsidRDefault="007260E2" w:rsidP="00212271">
            <w:pPr>
              <w:pStyle w:val="Geenafstand"/>
              <w:rPr>
                <w:del w:id="2998" w:author="Gert Morlion" w:date="2024-08-26T14:06:00Z" w16du:dateUtc="2024-08-26T12:06:00Z"/>
                <w:sz w:val="16"/>
                <w:szCs w:val="16"/>
              </w:rPr>
            </w:pPr>
            <w:del w:id="2999" w:author="Gert Morlion" w:date="2024-08-26T14:06:00Z" w16du:dateUtc="2024-08-26T12:06:00Z">
              <w:r w:rsidRPr="00D22CCD" w:rsidDel="00175971">
                <w:rPr>
                  <w:sz w:val="16"/>
                  <w:szCs w:val="16"/>
                </w:rPr>
                <w:delText>3.Overview – A dataset containing data required:</w:delText>
              </w:r>
            </w:del>
          </w:p>
          <w:p w14:paraId="013F0A72" w14:textId="2335D14C" w:rsidR="00453023" w:rsidRPr="00D22CCD" w:rsidDel="00175971" w:rsidRDefault="007260E2" w:rsidP="002C6683">
            <w:pPr>
              <w:pStyle w:val="Geenafstand"/>
              <w:ind w:left="340"/>
              <w:rPr>
                <w:del w:id="3000" w:author="Gert Morlion" w:date="2024-08-26T14:06:00Z" w16du:dateUtc="2024-08-26T12:06:00Z"/>
                <w:sz w:val="16"/>
                <w:szCs w:val="16"/>
              </w:rPr>
            </w:pPr>
            <w:del w:id="3001" w:author="Gert Morlion" w:date="2024-08-26T14:06:00Z" w16du:dateUtc="2024-08-26T12:06:00Z">
              <w:r w:rsidRPr="00D22CCD" w:rsidDel="00175971">
                <w:rPr>
                  <w:sz w:val="16"/>
                  <w:szCs w:val="16"/>
                </w:rPr>
                <w:delText xml:space="preserve">for </w:delText>
              </w:r>
              <w:r w:rsidR="002C6683" w:rsidRPr="00D22CCD" w:rsidDel="00175971">
                <w:rPr>
                  <w:sz w:val="16"/>
                  <w:szCs w:val="16"/>
                </w:rPr>
                <w:delText>o</w:delText>
              </w:r>
              <w:r w:rsidRPr="00D22CCD" w:rsidDel="00175971">
                <w:rPr>
                  <w:sz w:val="16"/>
                  <w:szCs w:val="16"/>
                </w:rPr>
                <w:delText>cean Crossing</w:delText>
              </w:r>
            </w:del>
          </w:p>
          <w:p w14:paraId="6A807168" w14:textId="5846B4F4" w:rsidR="00453023" w:rsidRPr="00D22CCD" w:rsidDel="00175971" w:rsidRDefault="007260E2" w:rsidP="002C6683">
            <w:pPr>
              <w:pStyle w:val="Geenafstand"/>
              <w:ind w:left="340"/>
              <w:rPr>
                <w:del w:id="3002" w:author="Gert Morlion" w:date="2024-08-26T14:06:00Z" w16du:dateUtc="2024-08-26T12:06:00Z"/>
                <w:sz w:val="16"/>
                <w:szCs w:val="16"/>
              </w:rPr>
            </w:pPr>
            <w:del w:id="3003" w:author="Gert Morlion" w:date="2024-08-26T14:06:00Z" w16du:dateUtc="2024-08-26T12:06:00Z">
              <w:r w:rsidRPr="00D22CCD" w:rsidDel="00175971">
                <w:rPr>
                  <w:sz w:val="16"/>
                  <w:szCs w:val="16"/>
                </w:rPr>
                <w:delText>route planning</w:delText>
              </w:r>
            </w:del>
          </w:p>
          <w:p w14:paraId="5C8B9340" w14:textId="2B98D3E0" w:rsidR="00453023" w:rsidRPr="00D22CCD" w:rsidRDefault="002C6683" w:rsidP="00212271">
            <w:pPr>
              <w:pStyle w:val="Geenafstand"/>
              <w:rPr>
                <w:sz w:val="16"/>
                <w:szCs w:val="16"/>
                <w:lang w:eastAsia="en-US"/>
              </w:rPr>
            </w:pPr>
            <w:del w:id="3004"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462104D3" w14:textId="77777777" w:rsidTr="00E27500">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8C47FE9" w14:textId="4B1F7835" w:rsidR="00453023" w:rsidRPr="00D22CCD" w:rsidRDefault="007260E2" w:rsidP="00212271">
            <w:pPr>
              <w:pStyle w:val="Geenafstand"/>
              <w:rPr>
                <w:sz w:val="16"/>
                <w:szCs w:val="16"/>
                <w:lang w:eastAsia="en-US"/>
              </w:rPr>
            </w:pPr>
            <w:del w:id="3005" w:author="Gert Morlion" w:date="2024-08-26T14:06:00Z" w16du:dateUtc="2024-08-26T12:06:00Z">
              <w:r w:rsidRPr="00D22CCD" w:rsidDel="00175971">
                <w:rPr>
                  <w:sz w:val="16"/>
                  <w:szCs w:val="16"/>
                  <w:lang w:eastAsia="en-US"/>
                </w:rPr>
                <w:lastRenderedPageBreak/>
                <w:delText>editionNumber</w:delText>
              </w:r>
            </w:del>
          </w:p>
        </w:tc>
        <w:tc>
          <w:tcPr>
            <w:tcW w:w="538" w:type="pct"/>
            <w:tcBorders>
              <w:top w:val="single" w:sz="8" w:space="0" w:color="000000"/>
              <w:left w:val="nil"/>
              <w:bottom w:val="single" w:sz="8" w:space="0" w:color="000000"/>
              <w:right w:val="single" w:sz="4" w:space="0" w:color="auto"/>
            </w:tcBorders>
            <w:shd w:val="clear" w:color="auto" w:fill="auto"/>
          </w:tcPr>
          <w:p w14:paraId="156BC937" w14:textId="744D0E03" w:rsidR="00453023" w:rsidRPr="00D22CCD" w:rsidRDefault="007260E2" w:rsidP="002C6683">
            <w:pPr>
              <w:pStyle w:val="Geenafstand"/>
              <w:jc w:val="center"/>
              <w:rPr>
                <w:sz w:val="16"/>
                <w:szCs w:val="16"/>
                <w:lang w:eastAsia="en-US"/>
              </w:rPr>
            </w:pPr>
            <w:del w:id="3006"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1305F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BD8BD67" w14:textId="718AC8FA" w:rsidR="00453023" w:rsidRPr="00D22CCD" w:rsidRDefault="007260E2" w:rsidP="00212271">
            <w:pPr>
              <w:pStyle w:val="Geenafstand"/>
              <w:rPr>
                <w:sz w:val="16"/>
                <w:szCs w:val="16"/>
                <w:lang w:eastAsia="en-US"/>
              </w:rPr>
            </w:pPr>
            <w:del w:id="3007"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4E70F1A" w14:textId="32A65393" w:rsidR="00453023" w:rsidRPr="00D22CCD" w:rsidDel="00175971" w:rsidRDefault="007260E2" w:rsidP="00212271">
            <w:pPr>
              <w:pStyle w:val="Geenafstand"/>
              <w:rPr>
                <w:del w:id="3008" w:author="Gert Morlion" w:date="2024-08-26T14:06:00Z" w16du:dateUtc="2024-08-26T12:06:00Z"/>
                <w:sz w:val="16"/>
                <w:szCs w:val="16"/>
                <w:lang w:eastAsia="en-US"/>
              </w:rPr>
            </w:pPr>
            <w:del w:id="3009" w:author="Gert Morlion" w:date="2024-08-26T14:06:00Z" w16du:dateUtc="2024-08-26T12:06:00Z">
              <w:r w:rsidRPr="00D22CCD" w:rsidDel="00175971">
                <w:rPr>
                  <w:sz w:val="16"/>
                  <w:szCs w:val="16"/>
                  <w:lang w:eastAsia="en-US"/>
                </w:rPr>
                <w:delText>When a dataset is initially created, the edition number 1 is assigned to it. The edition number is increased by 1 at each new edition. Edition number remains the same for Update and Re-issue.</w:delText>
              </w:r>
            </w:del>
          </w:p>
          <w:p w14:paraId="5F3B4DDB" w14:textId="54498382" w:rsidR="002C6683" w:rsidRPr="00D22CCD" w:rsidDel="00175971" w:rsidRDefault="002C6683" w:rsidP="002C6683">
            <w:pPr>
              <w:pStyle w:val="Geenafstand"/>
              <w:rPr>
                <w:del w:id="3010" w:author="Gert Morlion" w:date="2024-08-26T14:06:00Z" w16du:dateUtc="2024-08-26T12:06:00Z"/>
                <w:sz w:val="16"/>
                <w:szCs w:val="16"/>
              </w:rPr>
            </w:pPr>
            <w:del w:id="3011" w:author="Gert Morlion" w:date="2024-08-26T14:06:00Z" w16du:dateUtc="2024-08-26T12:06:00Z">
              <w:r w:rsidRPr="00D22CCD" w:rsidDel="00175971">
                <w:rPr>
                  <w:sz w:val="16"/>
                  <w:szCs w:val="16"/>
                  <w:lang w:eastAsia="en-US"/>
                </w:rPr>
                <w:delText>Characters forming the editionNumber must be integers.</w:delText>
              </w:r>
              <w:r w:rsidRPr="00D22CCD" w:rsidDel="00175971">
                <w:rPr>
                  <w:sz w:val="16"/>
                  <w:szCs w:val="16"/>
                </w:rPr>
                <w:delText xml:space="preserve"> </w:delText>
              </w:r>
            </w:del>
          </w:p>
          <w:p w14:paraId="0126BCAE" w14:textId="2346E34D" w:rsidR="00453023" w:rsidRPr="00D22CCD" w:rsidRDefault="002C6683" w:rsidP="00212271">
            <w:pPr>
              <w:pStyle w:val="Geenafstand"/>
              <w:rPr>
                <w:sz w:val="16"/>
                <w:szCs w:val="16"/>
                <w:lang w:eastAsia="en-US"/>
              </w:rPr>
            </w:pPr>
            <w:del w:id="3012"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7512FE12" w14:textId="77777777" w:rsidTr="00E27500">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BC2F388" w14:textId="2CA9837C" w:rsidR="00453023" w:rsidRPr="00D22CCD" w:rsidRDefault="007260E2" w:rsidP="00212271">
            <w:pPr>
              <w:pStyle w:val="Geenafstand"/>
              <w:rPr>
                <w:sz w:val="16"/>
                <w:szCs w:val="16"/>
                <w:lang w:eastAsia="en-US"/>
              </w:rPr>
            </w:pPr>
            <w:del w:id="3013" w:author="Gert Morlion" w:date="2024-08-26T14:06:00Z" w16du:dateUtc="2024-08-26T12:06:00Z">
              <w:r w:rsidRPr="00D22CCD" w:rsidDel="00175971">
                <w:rPr>
                  <w:sz w:val="16"/>
                  <w:szCs w:val="16"/>
                  <w:lang w:eastAsia="en-US"/>
                </w:rPr>
                <w:delText>updateNumber</w:delText>
              </w:r>
            </w:del>
          </w:p>
        </w:tc>
        <w:tc>
          <w:tcPr>
            <w:tcW w:w="538" w:type="pct"/>
            <w:tcBorders>
              <w:top w:val="single" w:sz="8" w:space="0" w:color="000000"/>
              <w:left w:val="nil"/>
              <w:bottom w:val="single" w:sz="8" w:space="0" w:color="000000"/>
              <w:right w:val="single" w:sz="4" w:space="0" w:color="auto"/>
            </w:tcBorders>
            <w:shd w:val="clear" w:color="auto" w:fill="auto"/>
          </w:tcPr>
          <w:p w14:paraId="0105AEC2" w14:textId="3123275A" w:rsidR="00453023" w:rsidRPr="00D22CCD" w:rsidRDefault="007260E2" w:rsidP="002C6683">
            <w:pPr>
              <w:pStyle w:val="Geenafstand"/>
              <w:jc w:val="center"/>
              <w:rPr>
                <w:sz w:val="16"/>
                <w:szCs w:val="16"/>
                <w:lang w:eastAsia="en-US"/>
              </w:rPr>
            </w:pPr>
            <w:del w:id="3014"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0DEFD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BB5E643" w14:textId="08835366" w:rsidR="00453023" w:rsidRPr="00D22CCD" w:rsidRDefault="007260E2" w:rsidP="00212271">
            <w:pPr>
              <w:pStyle w:val="Geenafstand"/>
              <w:rPr>
                <w:sz w:val="16"/>
                <w:szCs w:val="16"/>
                <w:lang w:eastAsia="en-US"/>
              </w:rPr>
            </w:pPr>
            <w:del w:id="3015"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C4F8CA2" w14:textId="4935488F" w:rsidR="002C6683" w:rsidRPr="00D22CCD" w:rsidDel="00175971" w:rsidRDefault="007260E2" w:rsidP="002C6683">
            <w:pPr>
              <w:pStyle w:val="Geenafstand"/>
              <w:rPr>
                <w:del w:id="3016" w:author="Gert Morlion" w:date="2024-08-26T14:06:00Z" w16du:dateUtc="2024-08-26T12:06:00Z"/>
                <w:sz w:val="16"/>
                <w:szCs w:val="16"/>
                <w:lang w:eastAsia="en-US"/>
              </w:rPr>
            </w:pPr>
            <w:del w:id="3017" w:author="Gert Morlion" w:date="2024-08-26T14:06:00Z" w16du:dateUtc="2024-08-26T12:06:00Z">
              <w:r w:rsidRPr="00D22CCD" w:rsidDel="00175971">
                <w:rPr>
                  <w:sz w:val="16"/>
                  <w:szCs w:val="16"/>
                  <w:lang w:eastAsia="en-US"/>
                </w:rPr>
                <w:delText xml:space="preserve">Update number 0 is assigned to a new dataset. </w:delText>
              </w:r>
            </w:del>
          </w:p>
          <w:p w14:paraId="62D2D2BB" w14:textId="79E86423" w:rsidR="002C6683" w:rsidRPr="00D22CCD" w:rsidDel="00175971" w:rsidRDefault="002C6683" w:rsidP="002C6683">
            <w:pPr>
              <w:pStyle w:val="Geenafstand"/>
              <w:rPr>
                <w:del w:id="3018" w:author="Gert Morlion" w:date="2024-08-26T14:06:00Z" w16du:dateUtc="2024-08-26T12:06:00Z"/>
                <w:sz w:val="16"/>
                <w:szCs w:val="16"/>
              </w:rPr>
            </w:pPr>
            <w:del w:id="3019" w:author="Gert Morlion" w:date="2024-08-26T14:06:00Z" w16du:dateUtc="2024-08-26T12:06:00Z">
              <w:r w:rsidRPr="00D22CCD" w:rsidDel="00175971">
                <w:rPr>
                  <w:sz w:val="16"/>
                  <w:szCs w:val="16"/>
                  <w:lang w:eastAsia="en-US"/>
                </w:rPr>
                <w:delText>Characters forming the updateNumber must be integers.</w:delText>
              </w:r>
              <w:r w:rsidRPr="00D22CCD" w:rsidDel="00175971">
                <w:rPr>
                  <w:sz w:val="16"/>
                  <w:szCs w:val="16"/>
                </w:rPr>
                <w:delText xml:space="preserve"> </w:delText>
              </w:r>
            </w:del>
          </w:p>
          <w:p w14:paraId="4CEB2C65" w14:textId="63568042" w:rsidR="00453023" w:rsidRPr="00D22CCD" w:rsidRDefault="002C6683" w:rsidP="00212271">
            <w:pPr>
              <w:pStyle w:val="Geenafstand"/>
              <w:rPr>
                <w:sz w:val="16"/>
                <w:szCs w:val="16"/>
                <w:lang w:eastAsia="en-US"/>
              </w:rPr>
            </w:pPr>
            <w:del w:id="3020"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1A8FA92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4AA0181" w14:textId="6B676D3B" w:rsidR="00453023" w:rsidRPr="00D22CCD" w:rsidRDefault="007260E2" w:rsidP="00212271">
            <w:pPr>
              <w:pStyle w:val="Geenafstand"/>
              <w:rPr>
                <w:sz w:val="16"/>
                <w:szCs w:val="16"/>
                <w:lang w:eastAsia="en-US"/>
              </w:rPr>
            </w:pPr>
            <w:del w:id="3021" w:author="Gert Morlion" w:date="2024-08-26T14:06:00Z" w16du:dateUtc="2024-08-26T12:06:00Z">
              <w:r w:rsidRPr="00D22CCD" w:rsidDel="00175971">
                <w:rPr>
                  <w:sz w:val="16"/>
                  <w:szCs w:val="16"/>
                  <w:lang w:eastAsia="en-US"/>
                </w:rPr>
                <w:delText>updateApplicationDate</w:delText>
              </w:r>
            </w:del>
          </w:p>
        </w:tc>
        <w:tc>
          <w:tcPr>
            <w:tcW w:w="538" w:type="pct"/>
            <w:tcBorders>
              <w:top w:val="single" w:sz="8" w:space="0" w:color="000000"/>
              <w:left w:val="nil"/>
              <w:bottom w:val="single" w:sz="8" w:space="0" w:color="000000"/>
              <w:right w:val="single" w:sz="4" w:space="0" w:color="auto"/>
            </w:tcBorders>
            <w:shd w:val="clear" w:color="auto" w:fill="auto"/>
          </w:tcPr>
          <w:p w14:paraId="3908B391" w14:textId="2E897C04" w:rsidR="00453023" w:rsidRPr="00D22CCD" w:rsidRDefault="007260E2" w:rsidP="002C6683">
            <w:pPr>
              <w:pStyle w:val="Geenafstand"/>
              <w:jc w:val="center"/>
              <w:rPr>
                <w:sz w:val="16"/>
                <w:szCs w:val="16"/>
                <w:lang w:eastAsia="en-US"/>
              </w:rPr>
            </w:pPr>
            <w:del w:id="3022"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DDD8557"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6510EE8" w14:textId="3D34D2D8" w:rsidR="00453023" w:rsidRPr="00D22CCD" w:rsidRDefault="007260E2" w:rsidP="00212271">
            <w:pPr>
              <w:pStyle w:val="Geenafstand"/>
              <w:rPr>
                <w:sz w:val="16"/>
                <w:szCs w:val="16"/>
                <w:lang w:eastAsia="en-US"/>
              </w:rPr>
            </w:pPr>
            <w:del w:id="3023" w:author="Gert Morlion" w:date="2024-08-26T14:06:00Z" w16du:dateUtc="2024-08-26T12: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B5ABE0" w14:textId="4E30B24B" w:rsidR="00453023" w:rsidRPr="00D22CCD" w:rsidRDefault="002C6683" w:rsidP="00212271">
            <w:pPr>
              <w:pStyle w:val="Geenafstand"/>
              <w:rPr>
                <w:rFonts w:eastAsia="Times New Roman"/>
                <w:sz w:val="16"/>
                <w:szCs w:val="16"/>
              </w:rPr>
            </w:pPr>
            <w:del w:id="3024" w:author="Gert Morlion" w:date="2024-08-26T14:06:00Z" w16du:dateUtc="2024-08-26T12:06:00Z">
              <w:r w:rsidRPr="00D22CCD" w:rsidDel="00175971">
                <w:rPr>
                  <w:rFonts w:eastAsia="Times New Roman"/>
                  <w:sz w:val="16"/>
                  <w:szCs w:val="16"/>
                </w:rPr>
                <w:delText>T</w:delText>
              </w:r>
              <w:r w:rsidR="007260E2" w:rsidRPr="00D22CCD" w:rsidDel="00175971">
                <w:rPr>
                  <w:rFonts w:eastAsia="Times New Roman"/>
                  <w:sz w:val="16"/>
                  <w:szCs w:val="16"/>
                </w:rPr>
                <w:delText>his date is only used for the base dataset files (</w:delText>
              </w:r>
              <w:r w:rsidR="007260E2" w:rsidRPr="00E27500" w:rsidDel="00175971">
                <w:rPr>
                  <w:sz w:val="16"/>
                  <w:szCs w:val="16"/>
                </w:rPr>
                <w:delText>That is</w:delText>
              </w:r>
              <w:r w:rsidR="007260E2" w:rsidRPr="00D22CCD" w:rsidDel="00175971">
                <w:rPr>
                  <w:rFonts w:eastAsia="Times New Roman"/>
                  <w:sz w:val="16"/>
                  <w:szCs w:val="16"/>
                </w:rPr>
                <w:delText xml:space="preserve"> new datasets, re-issue and new edition), not update dataset files. All updates dated on or before this date must have been applied by the producer</w:delText>
              </w:r>
            </w:del>
          </w:p>
        </w:tc>
      </w:tr>
      <w:tr w:rsidR="00453023" w:rsidRPr="00D22CCD" w14:paraId="1731376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4595C3E" w14:textId="3BC8F1C3" w:rsidR="00453023" w:rsidRPr="00D22CCD" w:rsidRDefault="007260E2" w:rsidP="00212271">
            <w:pPr>
              <w:pStyle w:val="Geenafstand"/>
              <w:rPr>
                <w:sz w:val="16"/>
                <w:szCs w:val="16"/>
                <w:lang w:eastAsia="en-US"/>
              </w:rPr>
            </w:pPr>
            <w:del w:id="3025" w:author="Gert Morlion" w:date="2024-08-26T14:06:00Z" w16du:dateUtc="2024-08-26T12:06:00Z">
              <w:r w:rsidRPr="00D22CCD" w:rsidDel="00175971">
                <w:rPr>
                  <w:sz w:val="16"/>
                  <w:szCs w:val="16"/>
                  <w:lang w:eastAsia="en-US"/>
                </w:rPr>
                <w:delText>issueDate</w:delText>
              </w:r>
            </w:del>
          </w:p>
        </w:tc>
        <w:tc>
          <w:tcPr>
            <w:tcW w:w="538" w:type="pct"/>
            <w:tcBorders>
              <w:top w:val="single" w:sz="8" w:space="0" w:color="000000"/>
              <w:left w:val="nil"/>
              <w:bottom w:val="single" w:sz="8" w:space="0" w:color="000000"/>
              <w:right w:val="single" w:sz="4" w:space="0" w:color="auto"/>
            </w:tcBorders>
            <w:shd w:val="clear" w:color="auto" w:fill="auto"/>
          </w:tcPr>
          <w:p w14:paraId="433481E7" w14:textId="1EA1AF25" w:rsidR="00453023" w:rsidRPr="00D22CCD" w:rsidRDefault="007260E2" w:rsidP="002C6683">
            <w:pPr>
              <w:pStyle w:val="Geenafstand"/>
              <w:jc w:val="center"/>
              <w:rPr>
                <w:sz w:val="16"/>
                <w:szCs w:val="16"/>
                <w:lang w:eastAsia="en-US"/>
              </w:rPr>
            </w:pPr>
            <w:del w:id="3026"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84A6B"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FBB9FF" w14:textId="32BD2E30" w:rsidR="00453023" w:rsidRPr="00D22CCD" w:rsidRDefault="007260E2" w:rsidP="00212271">
            <w:pPr>
              <w:pStyle w:val="Geenafstand"/>
              <w:rPr>
                <w:sz w:val="16"/>
                <w:szCs w:val="16"/>
                <w:lang w:eastAsia="en-US"/>
              </w:rPr>
            </w:pPr>
            <w:del w:id="3027" w:author="Gert Morlion" w:date="2024-08-26T14:06:00Z" w16du:dateUtc="2024-08-26T12:06:00Z">
              <w:r w:rsidRPr="00D22CCD" w:rsidDel="00175971">
                <w:rPr>
                  <w:sz w:val="16"/>
                  <w:szCs w:val="16"/>
                  <w:lang w:eastAsia="en-US"/>
                </w:rPr>
                <w:delText>Date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31B3E49" w14:textId="79D67115" w:rsidR="00453023" w:rsidRPr="00D22CCD" w:rsidRDefault="007260E2" w:rsidP="00212271">
            <w:pPr>
              <w:pStyle w:val="Geenafstand"/>
              <w:rPr>
                <w:sz w:val="16"/>
                <w:szCs w:val="16"/>
                <w:lang w:eastAsia="en-US"/>
              </w:rPr>
            </w:pPr>
            <w:del w:id="3028" w:author="Gert Morlion" w:date="2024-08-26T14:06:00Z" w16du:dateUtc="2024-08-26T12:06:00Z">
              <w:r w:rsidRPr="00D22CCD" w:rsidDel="00175971">
                <w:rPr>
                  <w:sz w:val="16"/>
                  <w:szCs w:val="16"/>
                  <w:lang w:eastAsia="en-US"/>
                </w:rPr>
                <w:delText>Date on which the data was made available by the data producer.</w:delText>
              </w:r>
            </w:del>
          </w:p>
        </w:tc>
      </w:tr>
      <w:tr w:rsidR="002C6683" w:rsidRPr="00D22CCD" w14:paraId="76BCADC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6277628" w14:textId="77A2C860" w:rsidR="002C6683" w:rsidRPr="00D22CCD" w:rsidRDefault="002C6683" w:rsidP="00212271">
            <w:pPr>
              <w:pStyle w:val="Geenafstand"/>
              <w:rPr>
                <w:sz w:val="16"/>
                <w:szCs w:val="16"/>
                <w:lang w:eastAsia="en-US"/>
              </w:rPr>
            </w:pPr>
            <w:del w:id="3029" w:author="Gert Morlion" w:date="2024-08-26T14:06:00Z" w16du:dateUtc="2024-08-26T12:06:00Z">
              <w:r w:rsidRPr="00D22CCD" w:rsidDel="00175971">
                <w:rPr>
                  <w:sz w:val="16"/>
                  <w:szCs w:val="16"/>
                  <w:lang w:eastAsia="en-US"/>
                </w:rPr>
                <w:delText>issueTime</w:delText>
              </w:r>
            </w:del>
          </w:p>
        </w:tc>
        <w:tc>
          <w:tcPr>
            <w:tcW w:w="538" w:type="pct"/>
            <w:tcBorders>
              <w:top w:val="single" w:sz="8" w:space="0" w:color="000000"/>
              <w:left w:val="nil"/>
              <w:bottom w:val="single" w:sz="8" w:space="0" w:color="000000"/>
              <w:right w:val="single" w:sz="4" w:space="0" w:color="auto"/>
            </w:tcBorders>
            <w:shd w:val="clear" w:color="auto" w:fill="auto"/>
          </w:tcPr>
          <w:p w14:paraId="42ECD384" w14:textId="677B135D" w:rsidR="002C6683" w:rsidRPr="00D22CCD" w:rsidRDefault="002C6683" w:rsidP="002C6683">
            <w:pPr>
              <w:pStyle w:val="Geenafstand"/>
              <w:jc w:val="center"/>
              <w:rPr>
                <w:sz w:val="16"/>
                <w:szCs w:val="16"/>
                <w:lang w:eastAsia="en-US"/>
              </w:rPr>
            </w:pPr>
            <w:del w:id="3030"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7B59E1" w14:textId="77777777" w:rsidR="002C6683" w:rsidRPr="00D22CCD" w:rsidRDefault="002C668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33C7EF" w14:textId="51B6A8EB" w:rsidR="002C6683" w:rsidRPr="00D22CCD" w:rsidRDefault="002C6683" w:rsidP="00212271">
            <w:pPr>
              <w:pStyle w:val="Geenafstand"/>
              <w:rPr>
                <w:sz w:val="16"/>
                <w:szCs w:val="16"/>
                <w:lang w:eastAsia="en-US"/>
              </w:rPr>
            </w:pPr>
            <w:del w:id="3031" w:author="Gert Morlion" w:date="2024-08-26T14:06:00Z" w16du:dateUtc="2024-08-26T12:06:00Z">
              <w:r w:rsidRPr="00D22CCD" w:rsidDel="00175971">
                <w:rPr>
                  <w:sz w:val="16"/>
                  <w:szCs w:val="16"/>
                  <w:lang w:eastAsia="en-US"/>
                </w:rPr>
                <w:delText>Time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89E255" w14:textId="26EF9F15" w:rsidR="002C6683" w:rsidRPr="00D22CCD" w:rsidDel="002C6683" w:rsidRDefault="002C6683" w:rsidP="00212271">
            <w:pPr>
              <w:pStyle w:val="Geenafstand"/>
              <w:rPr>
                <w:sz w:val="16"/>
                <w:szCs w:val="16"/>
                <w:lang w:eastAsia="en-US"/>
              </w:rPr>
            </w:pPr>
            <w:del w:id="3032" w:author="Gert Morlion" w:date="2024-08-26T14:06:00Z" w16du:dateUtc="2024-08-26T12:06:00Z">
              <w:r w:rsidRPr="00D22CCD" w:rsidDel="00175971">
                <w:rPr>
                  <w:sz w:val="16"/>
                  <w:szCs w:val="16"/>
                  <w:lang w:eastAsia="en-US"/>
                </w:rPr>
                <w:delText>The S-100 datatype Time</w:delText>
              </w:r>
            </w:del>
          </w:p>
        </w:tc>
      </w:tr>
      <w:tr w:rsidR="00453023" w:rsidRPr="00D22CCD" w14:paraId="4D57D3DB" w14:textId="77777777" w:rsidTr="00E27500">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F64398F" w14:textId="6F5C22BF" w:rsidR="00453023" w:rsidRPr="00D22CCD" w:rsidRDefault="007260E2" w:rsidP="00212271">
            <w:pPr>
              <w:pStyle w:val="Geenafstand"/>
              <w:rPr>
                <w:sz w:val="16"/>
                <w:szCs w:val="16"/>
                <w:lang w:eastAsia="en-US"/>
              </w:rPr>
            </w:pPr>
            <w:del w:id="3033" w:author="Gert Morlion" w:date="2024-08-26T14:06:00Z" w16du:dateUtc="2024-08-26T12:06:00Z">
              <w:r w:rsidRPr="00D22CCD" w:rsidDel="00175971">
                <w:rPr>
                  <w:sz w:val="16"/>
                  <w:szCs w:val="16"/>
                  <w:lang w:eastAsia="en-US"/>
                </w:rPr>
                <w:delText>productSpecification</w:delText>
              </w:r>
            </w:del>
          </w:p>
        </w:tc>
        <w:tc>
          <w:tcPr>
            <w:tcW w:w="538" w:type="pct"/>
            <w:tcBorders>
              <w:top w:val="single" w:sz="8" w:space="0" w:color="000000"/>
              <w:left w:val="nil"/>
              <w:bottom w:val="single" w:sz="8" w:space="0" w:color="000000"/>
              <w:right w:val="single" w:sz="4" w:space="0" w:color="auto"/>
            </w:tcBorders>
            <w:shd w:val="clear" w:color="auto" w:fill="auto"/>
          </w:tcPr>
          <w:p w14:paraId="030103B0" w14:textId="48A7FB2F" w:rsidR="00453023" w:rsidRPr="00D22CCD" w:rsidRDefault="007260E2" w:rsidP="002C6683">
            <w:pPr>
              <w:pStyle w:val="Geenafstand"/>
              <w:jc w:val="center"/>
              <w:rPr>
                <w:sz w:val="16"/>
                <w:szCs w:val="16"/>
                <w:lang w:eastAsia="en-US"/>
              </w:rPr>
            </w:pPr>
            <w:del w:id="3034"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F71728"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40376C" w14:textId="6FB9DEDF" w:rsidR="00453023" w:rsidRPr="00D22CCD" w:rsidRDefault="007260E2" w:rsidP="00212271">
            <w:pPr>
              <w:pStyle w:val="Geenafstand"/>
              <w:rPr>
                <w:sz w:val="16"/>
                <w:szCs w:val="16"/>
                <w:lang w:eastAsia="en-US"/>
              </w:rPr>
            </w:pPr>
            <w:del w:id="3035" w:author="Gert Morlion" w:date="2024-08-26T14:06:00Z" w16du:dateUtc="2024-08-26T12:06:00Z">
              <w:r w:rsidRPr="00D22CCD" w:rsidDel="00175971">
                <w:rPr>
                  <w:sz w:val="16"/>
                  <w:szCs w:val="16"/>
                  <w:lang w:eastAsia="en-US"/>
                </w:rPr>
                <w:delText>S</w:delText>
              </w:r>
              <w:r w:rsidR="002C6683" w:rsidRPr="00D22CCD" w:rsidDel="00175971">
                <w:rPr>
                  <w:sz w:val="16"/>
                  <w:szCs w:val="16"/>
                  <w:lang w:eastAsia="en-US"/>
                </w:rPr>
                <w:delText>100</w:delText>
              </w:r>
              <w:r w:rsidRPr="00D22CCD" w:rsidDel="00175971">
                <w:rPr>
                  <w:sz w:val="16"/>
                  <w:szCs w:val="16"/>
                  <w:lang w:eastAsia="en-US"/>
                </w:rPr>
                <w:delText>_ProductSpecification</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9AE534" w14:textId="77777777" w:rsidR="00453023" w:rsidRPr="00D22CCD" w:rsidRDefault="00453023" w:rsidP="00212271">
            <w:pPr>
              <w:pStyle w:val="Geenafstand"/>
              <w:rPr>
                <w:sz w:val="16"/>
                <w:szCs w:val="16"/>
                <w:lang w:eastAsia="en-US"/>
              </w:rPr>
            </w:pPr>
          </w:p>
        </w:tc>
      </w:tr>
      <w:tr w:rsidR="00453023" w:rsidRPr="00D22CCD" w14:paraId="491187A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675BD7" w14:textId="4F36254C" w:rsidR="00453023" w:rsidRPr="00D22CCD" w:rsidRDefault="007260E2" w:rsidP="00212271">
            <w:pPr>
              <w:pStyle w:val="Geenafstand"/>
              <w:rPr>
                <w:sz w:val="16"/>
                <w:szCs w:val="16"/>
                <w:lang w:eastAsia="en-US"/>
              </w:rPr>
            </w:pPr>
            <w:del w:id="3036" w:author="Gert Morlion" w:date="2024-08-26T14:06:00Z" w16du:dateUtc="2024-08-26T12:06:00Z">
              <w:r w:rsidRPr="00D22CCD" w:rsidDel="00175971">
                <w:rPr>
                  <w:sz w:val="16"/>
                  <w:szCs w:val="16"/>
                  <w:lang w:eastAsia="en-US"/>
                </w:rPr>
                <w:delText>producingAgency</w:delText>
              </w:r>
            </w:del>
          </w:p>
        </w:tc>
        <w:tc>
          <w:tcPr>
            <w:tcW w:w="538" w:type="pct"/>
            <w:tcBorders>
              <w:top w:val="single" w:sz="8" w:space="0" w:color="000000"/>
              <w:left w:val="nil"/>
              <w:bottom w:val="single" w:sz="8" w:space="0" w:color="000000"/>
              <w:right w:val="single" w:sz="4" w:space="0" w:color="auto"/>
            </w:tcBorders>
            <w:shd w:val="clear" w:color="auto" w:fill="auto"/>
          </w:tcPr>
          <w:p w14:paraId="413B146F" w14:textId="6A5B64C7" w:rsidR="00453023" w:rsidRPr="00D22CCD" w:rsidRDefault="007260E2" w:rsidP="002C6683">
            <w:pPr>
              <w:pStyle w:val="Geenafstand"/>
              <w:jc w:val="center"/>
              <w:rPr>
                <w:sz w:val="16"/>
                <w:szCs w:val="16"/>
                <w:lang w:eastAsia="en-US"/>
              </w:rPr>
            </w:pPr>
            <w:del w:id="3037"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28BAB30"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330125" w14:textId="3B2A8C76" w:rsidR="00453023" w:rsidRPr="00BE52D5" w:rsidRDefault="007260E2" w:rsidP="002C6683">
            <w:pPr>
              <w:pStyle w:val="Geenafstand"/>
              <w:jc w:val="left"/>
              <w:rPr>
                <w:sz w:val="16"/>
                <w:szCs w:val="16"/>
                <w:lang w:val="it-IT" w:eastAsia="en-US"/>
              </w:rPr>
            </w:pPr>
            <w:del w:id="3038" w:author="Gert Morlion" w:date="2024-08-26T14:06:00Z" w16du:dateUtc="2024-08-26T12:06:00Z">
              <w:r w:rsidRPr="00BE52D5" w:rsidDel="00175971">
                <w:rPr>
                  <w:sz w:val="16"/>
                  <w:szCs w:val="16"/>
                  <w:lang w:val="it-IT" w:eastAsia="en-US"/>
                </w:rPr>
                <w:delText>CI_Responsib</w:delText>
              </w:r>
              <w:r w:rsidR="002C6683" w:rsidRPr="00BE52D5" w:rsidDel="00175971">
                <w:rPr>
                  <w:sz w:val="16"/>
                  <w:szCs w:val="16"/>
                  <w:lang w:val="it-IT" w:eastAsia="en-US"/>
                </w:rPr>
                <w:delText>ility&gt;CI_Organisation or CI_Responsibility&gt;CI_Individual</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BF9E77" w14:textId="77DFD7F3" w:rsidR="00453023" w:rsidRPr="00D22CCD" w:rsidDel="00175971" w:rsidRDefault="007260E2" w:rsidP="00212271">
            <w:pPr>
              <w:pStyle w:val="Geenafstand"/>
              <w:rPr>
                <w:del w:id="3039" w:author="Gert Morlion" w:date="2024-08-26T14:06:00Z" w16du:dateUtc="2024-08-26T12:06:00Z"/>
                <w:sz w:val="16"/>
                <w:szCs w:val="16"/>
                <w:lang w:eastAsia="en-US"/>
              </w:rPr>
            </w:pPr>
            <w:del w:id="3040" w:author="Gert Morlion" w:date="2024-08-26T14:06:00Z" w16du:dateUtc="2024-08-26T12:06:00Z">
              <w:r w:rsidRPr="00D22CCD" w:rsidDel="00175971">
                <w:rPr>
                  <w:sz w:val="16"/>
                  <w:szCs w:val="16"/>
                  <w:lang w:eastAsia="en-US"/>
                </w:rPr>
                <w:delText>Agency responsible for producing the data.</w:delText>
              </w:r>
            </w:del>
          </w:p>
          <w:p w14:paraId="202F13A6" w14:textId="192A49F3" w:rsidR="002C6683" w:rsidRPr="00D22CCD" w:rsidRDefault="002C6683" w:rsidP="00212271">
            <w:pPr>
              <w:pStyle w:val="Geenafstand"/>
              <w:rPr>
                <w:sz w:val="16"/>
                <w:szCs w:val="16"/>
                <w:lang w:eastAsia="en-US"/>
              </w:rPr>
            </w:pPr>
            <w:del w:id="3041" w:author="Gert Morlion" w:date="2024-08-26T14:06:00Z" w16du:dateUtc="2024-08-26T12:06:00Z">
              <w:r w:rsidRPr="00D22CCD" w:rsidDel="00175971">
                <w:rPr>
                  <w:sz w:val="16"/>
                  <w:szCs w:val="16"/>
                  <w:lang w:eastAsia="en-US"/>
                </w:rPr>
                <w:delText>See Part 4a Tables 4a-2 and 4a-3</w:delText>
              </w:r>
            </w:del>
          </w:p>
        </w:tc>
      </w:tr>
      <w:tr w:rsidR="00767C47" w:rsidRPr="00D22CCD" w14:paraId="531FF2DB" w14:textId="77777777" w:rsidTr="00E27500">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8E8616" w14:textId="1F657D77" w:rsidR="00767C47" w:rsidRPr="00D22CCD" w:rsidRDefault="00767C47" w:rsidP="00767C47">
            <w:pPr>
              <w:pStyle w:val="Geenafstand"/>
              <w:rPr>
                <w:sz w:val="16"/>
                <w:szCs w:val="16"/>
                <w:lang w:eastAsia="en-US"/>
              </w:rPr>
            </w:pPr>
            <w:del w:id="3042" w:author="Gert Morlion" w:date="2024-08-26T14:06:00Z" w16du:dateUtc="2024-08-26T12:06:00Z">
              <w:r w:rsidRPr="00E343E2" w:rsidDel="00175971">
                <w:rPr>
                  <w:rFonts w:cs="Arial"/>
                  <w:sz w:val="16"/>
                  <w:szCs w:val="16"/>
                  <w:lang w:eastAsia="en-US"/>
                </w:rPr>
                <w:lastRenderedPageBreak/>
                <w:delText>maximumDisplayScale</w:delText>
              </w:r>
            </w:del>
          </w:p>
        </w:tc>
        <w:tc>
          <w:tcPr>
            <w:tcW w:w="538" w:type="pct"/>
            <w:tcBorders>
              <w:top w:val="single" w:sz="8" w:space="0" w:color="000000"/>
              <w:left w:val="nil"/>
              <w:bottom w:val="single" w:sz="8" w:space="0" w:color="000000"/>
              <w:right w:val="single" w:sz="4" w:space="0" w:color="auto"/>
            </w:tcBorders>
            <w:shd w:val="clear" w:color="auto" w:fill="auto"/>
          </w:tcPr>
          <w:p w14:paraId="36BAC11A" w14:textId="72F440C3" w:rsidR="00767C47" w:rsidRPr="00D22CCD" w:rsidRDefault="00767C47" w:rsidP="00767C47">
            <w:pPr>
              <w:pStyle w:val="Geenafstand"/>
              <w:jc w:val="center"/>
              <w:rPr>
                <w:sz w:val="16"/>
                <w:szCs w:val="16"/>
                <w:lang w:eastAsia="en-US"/>
              </w:rPr>
            </w:pPr>
            <w:del w:id="3043" w:author="Gert Morlion" w:date="2024-08-26T14:06:00Z" w16du:dateUtc="2024-08-26T12:06:00Z">
              <w:r w:rsidRPr="00E343E2" w:rsidDel="0017597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58EC462" w14:textId="77777777" w:rsidR="00767C47" w:rsidRPr="00D22CCD" w:rsidRDefault="00767C47" w:rsidP="00767C47">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10B772" w14:textId="452336A5" w:rsidR="00767C47" w:rsidRPr="00D22CCD" w:rsidRDefault="00767C47" w:rsidP="00767C47">
            <w:pPr>
              <w:pStyle w:val="Geenafstand"/>
              <w:rPr>
                <w:sz w:val="16"/>
                <w:szCs w:val="16"/>
                <w:lang w:eastAsia="en-US"/>
              </w:rPr>
            </w:pPr>
            <w:del w:id="3044" w:author="Gert Morlion" w:date="2024-08-26T14:06:00Z" w16du:dateUtc="2024-08-26T12:06:00Z">
              <w:r w:rsidRPr="00E343E2" w:rsidDel="00175971">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95A7412" w14:textId="511EEB56" w:rsidR="00767C47" w:rsidDel="00175971" w:rsidRDefault="00767C47" w:rsidP="00767C47">
            <w:pPr>
              <w:spacing w:before="60" w:after="60" w:line="240" w:lineRule="auto"/>
              <w:jc w:val="left"/>
              <w:rPr>
                <w:del w:id="3045" w:author="Gert Morlion" w:date="2024-08-26T14:06:00Z" w16du:dateUtc="2024-08-26T12:06:00Z"/>
                <w:rFonts w:cs="Arial"/>
                <w:sz w:val="16"/>
                <w:szCs w:val="16"/>
                <w:lang w:eastAsia="en-US"/>
              </w:rPr>
            </w:pPr>
            <w:del w:id="3046" w:author="Gert Morlion" w:date="2024-08-26T14:06:00Z" w16du:dateUtc="2024-08-26T12:06:00Z">
              <w:r w:rsidRPr="00E343E2" w:rsidDel="00175971">
                <w:rPr>
                  <w:rFonts w:cs="Arial"/>
                  <w:sz w:val="16"/>
                  <w:szCs w:val="16"/>
                  <w:lang w:eastAsia="en-US"/>
                </w:rPr>
                <w:delText>Must be one of the following values:</w:delText>
              </w:r>
            </w:del>
          </w:p>
          <w:p w14:paraId="5E23A058" w14:textId="225C3F5A" w:rsidR="00767C47" w:rsidRPr="00E343E2" w:rsidDel="00175971" w:rsidRDefault="00767C47" w:rsidP="00767C47">
            <w:pPr>
              <w:spacing w:before="60" w:after="60" w:line="240" w:lineRule="auto"/>
              <w:jc w:val="left"/>
              <w:rPr>
                <w:del w:id="3047" w:author="Gert Morlion" w:date="2024-08-26T14:06:00Z" w16du:dateUtc="2024-08-26T12:06:00Z"/>
                <w:rFonts w:cs="Arial"/>
                <w:sz w:val="16"/>
                <w:szCs w:val="16"/>
                <w:lang w:eastAsia="en-US"/>
              </w:rPr>
            </w:pPr>
            <w:del w:id="3048" w:author="Gert Morlion" w:date="2024-08-26T14:06:00Z" w16du:dateUtc="2024-08-26T12:06:00Z">
              <w:r w:rsidDel="00175971">
                <w:rPr>
                  <w:rFonts w:cs="Arial"/>
                  <w:sz w:val="16"/>
                  <w:szCs w:val="16"/>
                  <w:lang w:eastAsia="en-US"/>
                </w:rPr>
                <w:delText>100</w:delText>
              </w:r>
            </w:del>
          </w:p>
          <w:p w14:paraId="17CB2697" w14:textId="6D5F4860" w:rsidR="00767C47" w:rsidRPr="00E343E2" w:rsidDel="00175971" w:rsidRDefault="00767C47" w:rsidP="00767C47">
            <w:pPr>
              <w:spacing w:before="60" w:after="0" w:line="240" w:lineRule="auto"/>
              <w:jc w:val="left"/>
              <w:rPr>
                <w:del w:id="3049" w:author="Gert Morlion" w:date="2024-08-26T14:06:00Z" w16du:dateUtc="2024-08-26T12:06:00Z"/>
                <w:rFonts w:cs="Arial"/>
                <w:b/>
                <w:bCs/>
                <w:sz w:val="16"/>
                <w:szCs w:val="16"/>
                <w:lang w:eastAsia="en-US"/>
              </w:rPr>
            </w:pPr>
            <w:del w:id="3050" w:author="Gert Morlion" w:date="2024-08-26T14:06:00Z" w16du:dateUtc="2024-08-26T12:06:00Z">
              <w:r w:rsidRPr="00E343E2" w:rsidDel="00175971">
                <w:rPr>
                  <w:rFonts w:cs="Arial"/>
                  <w:sz w:val="16"/>
                  <w:szCs w:val="16"/>
                  <w:lang w:eastAsia="en-US"/>
                </w:rPr>
                <w:delText>1000</w:delText>
              </w:r>
            </w:del>
          </w:p>
          <w:p w14:paraId="6794216E" w14:textId="75530882" w:rsidR="00767C47" w:rsidRPr="00E343E2" w:rsidDel="00175971" w:rsidRDefault="00767C47" w:rsidP="00767C47">
            <w:pPr>
              <w:spacing w:after="0" w:line="240" w:lineRule="auto"/>
              <w:jc w:val="left"/>
              <w:rPr>
                <w:del w:id="3051" w:author="Gert Morlion" w:date="2024-08-26T14:06:00Z" w16du:dateUtc="2024-08-26T12:06:00Z"/>
                <w:rFonts w:cs="Arial"/>
                <w:b/>
                <w:bCs/>
                <w:sz w:val="16"/>
                <w:szCs w:val="16"/>
                <w:lang w:eastAsia="en-US"/>
              </w:rPr>
            </w:pPr>
            <w:del w:id="3052" w:author="Gert Morlion" w:date="2024-08-26T14:06:00Z" w16du:dateUtc="2024-08-26T12:06:00Z">
              <w:r w:rsidRPr="00E343E2" w:rsidDel="00175971">
                <w:rPr>
                  <w:rFonts w:cs="Arial"/>
                  <w:sz w:val="16"/>
                  <w:szCs w:val="16"/>
                  <w:lang w:eastAsia="en-US"/>
                </w:rPr>
                <w:delText>2000</w:delText>
              </w:r>
            </w:del>
          </w:p>
          <w:p w14:paraId="38D36A1A" w14:textId="2AEF0897" w:rsidR="00767C47" w:rsidRPr="00E343E2" w:rsidDel="00175971" w:rsidRDefault="00767C47" w:rsidP="00767C47">
            <w:pPr>
              <w:spacing w:after="0" w:line="240" w:lineRule="auto"/>
              <w:jc w:val="left"/>
              <w:rPr>
                <w:del w:id="3053" w:author="Gert Morlion" w:date="2024-08-26T14:06:00Z" w16du:dateUtc="2024-08-26T12:06:00Z"/>
                <w:rFonts w:cs="Arial"/>
                <w:b/>
                <w:bCs/>
                <w:sz w:val="16"/>
                <w:szCs w:val="16"/>
                <w:lang w:eastAsia="en-US"/>
              </w:rPr>
            </w:pPr>
            <w:del w:id="3054" w:author="Gert Morlion" w:date="2024-08-26T14:06:00Z" w16du:dateUtc="2024-08-26T12:06:00Z">
              <w:r w:rsidRPr="00E343E2" w:rsidDel="00175971">
                <w:rPr>
                  <w:rFonts w:cs="Arial"/>
                  <w:sz w:val="16"/>
                  <w:szCs w:val="16"/>
                  <w:lang w:eastAsia="en-US"/>
                </w:rPr>
                <w:delText>3000</w:delText>
              </w:r>
            </w:del>
          </w:p>
          <w:p w14:paraId="219A4BED" w14:textId="5E3E208E" w:rsidR="00767C47" w:rsidRPr="00E343E2" w:rsidDel="00175971" w:rsidRDefault="00767C47" w:rsidP="00767C47">
            <w:pPr>
              <w:spacing w:after="0" w:line="240" w:lineRule="auto"/>
              <w:jc w:val="left"/>
              <w:rPr>
                <w:del w:id="3055" w:author="Gert Morlion" w:date="2024-08-26T14:06:00Z" w16du:dateUtc="2024-08-26T12:06:00Z"/>
                <w:rFonts w:cs="Arial"/>
                <w:b/>
                <w:bCs/>
                <w:sz w:val="16"/>
                <w:szCs w:val="16"/>
                <w:lang w:eastAsia="en-US"/>
              </w:rPr>
            </w:pPr>
            <w:del w:id="3056" w:author="Gert Morlion" w:date="2024-08-26T14:06:00Z" w16du:dateUtc="2024-08-26T12:06:00Z">
              <w:r w:rsidRPr="00E343E2" w:rsidDel="00175971">
                <w:rPr>
                  <w:rFonts w:cs="Arial"/>
                  <w:sz w:val="16"/>
                  <w:szCs w:val="16"/>
                  <w:lang w:eastAsia="en-US"/>
                </w:rPr>
                <w:delText>4000</w:delText>
              </w:r>
            </w:del>
          </w:p>
          <w:p w14:paraId="375F8CD4" w14:textId="4617CA04" w:rsidR="00767C47" w:rsidRPr="00E343E2" w:rsidDel="00175971" w:rsidRDefault="00767C47" w:rsidP="00767C47">
            <w:pPr>
              <w:spacing w:after="0" w:line="240" w:lineRule="auto"/>
              <w:jc w:val="left"/>
              <w:rPr>
                <w:del w:id="3057" w:author="Gert Morlion" w:date="2024-08-26T14:06:00Z" w16du:dateUtc="2024-08-26T12:06:00Z"/>
                <w:rFonts w:cs="Arial"/>
                <w:b/>
                <w:bCs/>
                <w:sz w:val="16"/>
                <w:szCs w:val="16"/>
                <w:lang w:eastAsia="en-US"/>
              </w:rPr>
            </w:pPr>
            <w:del w:id="3058" w:author="Gert Morlion" w:date="2024-08-26T14:06:00Z" w16du:dateUtc="2024-08-26T12:06:00Z">
              <w:r w:rsidRPr="00E343E2" w:rsidDel="00175971">
                <w:rPr>
                  <w:rFonts w:cs="Arial"/>
                  <w:sz w:val="16"/>
                  <w:szCs w:val="16"/>
                  <w:lang w:eastAsia="en-US"/>
                </w:rPr>
                <w:delText>8000</w:delText>
              </w:r>
            </w:del>
          </w:p>
          <w:p w14:paraId="67AA70AA" w14:textId="3DE7C3E4" w:rsidR="00767C47" w:rsidRPr="00E343E2" w:rsidDel="00175971" w:rsidRDefault="00767C47" w:rsidP="00767C47">
            <w:pPr>
              <w:spacing w:after="0" w:line="240" w:lineRule="auto"/>
              <w:jc w:val="left"/>
              <w:rPr>
                <w:del w:id="3059" w:author="Gert Morlion" w:date="2024-08-26T14:06:00Z" w16du:dateUtc="2024-08-26T12:06:00Z"/>
                <w:rFonts w:cs="Arial"/>
                <w:b/>
                <w:bCs/>
                <w:sz w:val="16"/>
                <w:szCs w:val="16"/>
                <w:lang w:eastAsia="en-US"/>
              </w:rPr>
            </w:pPr>
            <w:del w:id="3060" w:author="Gert Morlion" w:date="2024-08-26T14:06:00Z" w16du:dateUtc="2024-08-26T12:06:00Z">
              <w:r w:rsidRPr="00E343E2" w:rsidDel="00175971">
                <w:rPr>
                  <w:rFonts w:cs="Arial"/>
                  <w:sz w:val="16"/>
                  <w:szCs w:val="16"/>
                  <w:lang w:eastAsia="en-US"/>
                </w:rPr>
                <w:delText>12000</w:delText>
              </w:r>
            </w:del>
          </w:p>
          <w:p w14:paraId="10B106D2" w14:textId="28BF20ED" w:rsidR="00767C47" w:rsidRPr="00E343E2" w:rsidDel="00175971" w:rsidRDefault="00767C47" w:rsidP="00767C47">
            <w:pPr>
              <w:spacing w:after="0" w:line="240" w:lineRule="auto"/>
              <w:jc w:val="left"/>
              <w:rPr>
                <w:del w:id="3061" w:author="Gert Morlion" w:date="2024-08-26T14:06:00Z" w16du:dateUtc="2024-08-26T12:06:00Z"/>
                <w:rFonts w:cs="Arial"/>
                <w:b/>
                <w:bCs/>
                <w:sz w:val="16"/>
                <w:szCs w:val="16"/>
                <w:lang w:eastAsia="en-US"/>
              </w:rPr>
            </w:pPr>
            <w:del w:id="3062" w:author="Gert Morlion" w:date="2024-08-26T14:06:00Z" w16du:dateUtc="2024-08-26T12:06:00Z">
              <w:r w:rsidRPr="00E343E2" w:rsidDel="00175971">
                <w:rPr>
                  <w:rFonts w:cs="Arial"/>
                  <w:sz w:val="16"/>
                  <w:szCs w:val="16"/>
                  <w:lang w:eastAsia="en-US"/>
                </w:rPr>
                <w:delText>22000</w:delText>
              </w:r>
            </w:del>
          </w:p>
          <w:p w14:paraId="725F70B1" w14:textId="1D10AD9C" w:rsidR="00767C47" w:rsidRPr="00E343E2" w:rsidDel="00175971" w:rsidRDefault="00767C47" w:rsidP="00767C47">
            <w:pPr>
              <w:spacing w:after="0" w:line="240" w:lineRule="auto"/>
              <w:jc w:val="left"/>
              <w:rPr>
                <w:del w:id="3063" w:author="Gert Morlion" w:date="2024-08-26T14:06:00Z" w16du:dateUtc="2024-08-26T12:06:00Z"/>
                <w:rFonts w:cs="Arial"/>
                <w:b/>
                <w:bCs/>
                <w:sz w:val="16"/>
                <w:szCs w:val="16"/>
                <w:lang w:eastAsia="en-US"/>
              </w:rPr>
            </w:pPr>
            <w:del w:id="3064" w:author="Gert Morlion" w:date="2024-08-26T14:06:00Z" w16du:dateUtc="2024-08-26T12:06:00Z">
              <w:r w:rsidRPr="00E343E2" w:rsidDel="00175971">
                <w:rPr>
                  <w:rFonts w:cs="Arial"/>
                  <w:sz w:val="16"/>
                  <w:szCs w:val="16"/>
                  <w:lang w:eastAsia="en-US"/>
                </w:rPr>
                <w:delText>45000</w:delText>
              </w:r>
            </w:del>
          </w:p>
          <w:p w14:paraId="52731E4D" w14:textId="0A82F39D" w:rsidR="00767C47" w:rsidRPr="00E343E2" w:rsidDel="00175971" w:rsidRDefault="00767C47" w:rsidP="00767C47">
            <w:pPr>
              <w:spacing w:after="0" w:line="240" w:lineRule="auto"/>
              <w:jc w:val="left"/>
              <w:rPr>
                <w:del w:id="3065" w:author="Gert Morlion" w:date="2024-08-26T14:06:00Z" w16du:dateUtc="2024-08-26T12:06:00Z"/>
                <w:rFonts w:cs="Arial"/>
                <w:b/>
                <w:bCs/>
                <w:sz w:val="16"/>
                <w:szCs w:val="16"/>
                <w:lang w:eastAsia="en-US"/>
              </w:rPr>
            </w:pPr>
            <w:del w:id="3066" w:author="Gert Morlion" w:date="2024-08-26T14:06:00Z" w16du:dateUtc="2024-08-26T12:06:00Z">
              <w:r w:rsidRPr="00E343E2" w:rsidDel="00175971">
                <w:rPr>
                  <w:rFonts w:cs="Arial"/>
                  <w:sz w:val="16"/>
                  <w:szCs w:val="16"/>
                  <w:lang w:eastAsia="en-US"/>
                </w:rPr>
                <w:delText>90000</w:delText>
              </w:r>
            </w:del>
          </w:p>
          <w:p w14:paraId="255E4E4F" w14:textId="135C8D6B" w:rsidR="00767C47" w:rsidRPr="00E343E2" w:rsidDel="00175971" w:rsidRDefault="00767C47" w:rsidP="00767C47">
            <w:pPr>
              <w:spacing w:after="0" w:line="240" w:lineRule="auto"/>
              <w:jc w:val="left"/>
              <w:rPr>
                <w:del w:id="3067" w:author="Gert Morlion" w:date="2024-08-26T14:06:00Z" w16du:dateUtc="2024-08-26T12:06:00Z"/>
                <w:rFonts w:cs="Arial"/>
                <w:b/>
                <w:bCs/>
                <w:sz w:val="16"/>
                <w:szCs w:val="16"/>
                <w:lang w:eastAsia="en-US"/>
              </w:rPr>
            </w:pPr>
            <w:del w:id="3068" w:author="Gert Morlion" w:date="2024-08-26T14:06:00Z" w16du:dateUtc="2024-08-26T12:06:00Z">
              <w:r w:rsidRPr="00E343E2" w:rsidDel="00175971">
                <w:rPr>
                  <w:rFonts w:cs="Arial"/>
                  <w:sz w:val="16"/>
                  <w:szCs w:val="16"/>
                  <w:lang w:eastAsia="en-US"/>
                </w:rPr>
                <w:delText>180000</w:delText>
              </w:r>
            </w:del>
          </w:p>
          <w:p w14:paraId="2DEEFA7A" w14:textId="76CDFF9E" w:rsidR="00767C47" w:rsidRPr="00E343E2" w:rsidDel="00175971" w:rsidRDefault="00767C47" w:rsidP="00767C47">
            <w:pPr>
              <w:spacing w:after="0" w:line="240" w:lineRule="auto"/>
              <w:jc w:val="left"/>
              <w:rPr>
                <w:del w:id="3069" w:author="Gert Morlion" w:date="2024-08-26T14:06:00Z" w16du:dateUtc="2024-08-26T12:06:00Z"/>
                <w:rFonts w:cs="Arial"/>
                <w:b/>
                <w:bCs/>
                <w:sz w:val="16"/>
                <w:szCs w:val="16"/>
                <w:lang w:eastAsia="en-US"/>
              </w:rPr>
            </w:pPr>
            <w:del w:id="3070" w:author="Gert Morlion" w:date="2024-08-26T14:06:00Z" w16du:dateUtc="2024-08-26T12:06:00Z">
              <w:r w:rsidRPr="00E343E2" w:rsidDel="00175971">
                <w:rPr>
                  <w:rFonts w:cs="Arial"/>
                  <w:sz w:val="16"/>
                  <w:szCs w:val="16"/>
                  <w:lang w:eastAsia="en-US"/>
                </w:rPr>
                <w:delText>350000</w:delText>
              </w:r>
            </w:del>
          </w:p>
          <w:p w14:paraId="440BE2A0" w14:textId="04EBCF4D" w:rsidR="00767C47" w:rsidRPr="00E343E2" w:rsidDel="00175971" w:rsidRDefault="00767C47" w:rsidP="00767C47">
            <w:pPr>
              <w:spacing w:after="0" w:line="240" w:lineRule="auto"/>
              <w:jc w:val="left"/>
              <w:rPr>
                <w:del w:id="3071" w:author="Gert Morlion" w:date="2024-08-26T14:06:00Z" w16du:dateUtc="2024-08-26T12:06:00Z"/>
                <w:rFonts w:cs="Arial"/>
                <w:b/>
                <w:bCs/>
                <w:sz w:val="16"/>
                <w:szCs w:val="16"/>
                <w:lang w:eastAsia="en-US"/>
              </w:rPr>
            </w:pPr>
            <w:del w:id="3072" w:author="Gert Morlion" w:date="2024-08-26T14:06:00Z" w16du:dateUtc="2024-08-26T12:06:00Z">
              <w:r w:rsidRPr="00E343E2" w:rsidDel="00175971">
                <w:rPr>
                  <w:rFonts w:cs="Arial"/>
                  <w:sz w:val="16"/>
                  <w:szCs w:val="16"/>
                  <w:lang w:eastAsia="en-US"/>
                </w:rPr>
                <w:delText>700000</w:delText>
              </w:r>
            </w:del>
          </w:p>
          <w:p w14:paraId="1701F8D5" w14:textId="74798059" w:rsidR="00767C47" w:rsidRPr="00E343E2" w:rsidDel="00175971" w:rsidRDefault="00767C47" w:rsidP="00767C47">
            <w:pPr>
              <w:spacing w:after="0" w:line="240" w:lineRule="auto"/>
              <w:jc w:val="left"/>
              <w:rPr>
                <w:del w:id="3073" w:author="Gert Morlion" w:date="2024-08-26T14:06:00Z" w16du:dateUtc="2024-08-26T12:06:00Z"/>
                <w:rFonts w:cs="Arial"/>
                <w:b/>
                <w:bCs/>
                <w:sz w:val="16"/>
                <w:szCs w:val="16"/>
                <w:lang w:eastAsia="en-US"/>
              </w:rPr>
            </w:pPr>
            <w:del w:id="3074" w:author="Gert Morlion" w:date="2024-08-26T14:06:00Z" w16du:dateUtc="2024-08-26T12:06:00Z">
              <w:r w:rsidRPr="00E343E2" w:rsidDel="00175971">
                <w:rPr>
                  <w:rFonts w:cs="Arial"/>
                  <w:sz w:val="16"/>
                  <w:szCs w:val="16"/>
                  <w:lang w:eastAsia="en-US"/>
                </w:rPr>
                <w:delText>1500000</w:delText>
              </w:r>
            </w:del>
          </w:p>
          <w:p w14:paraId="41B3BBA6" w14:textId="0250C39F" w:rsidR="00767C47" w:rsidRPr="00E343E2" w:rsidDel="00175971" w:rsidRDefault="00767C47" w:rsidP="00767C47">
            <w:pPr>
              <w:spacing w:after="0" w:line="240" w:lineRule="auto"/>
              <w:jc w:val="left"/>
              <w:rPr>
                <w:del w:id="3075" w:author="Gert Morlion" w:date="2024-08-26T14:06:00Z" w16du:dateUtc="2024-08-26T12:06:00Z"/>
                <w:rFonts w:cs="Arial"/>
                <w:b/>
                <w:bCs/>
                <w:sz w:val="16"/>
                <w:szCs w:val="16"/>
                <w:lang w:eastAsia="en-US"/>
              </w:rPr>
            </w:pPr>
            <w:del w:id="3076" w:author="Gert Morlion" w:date="2024-08-26T14:06:00Z" w16du:dateUtc="2024-08-26T12:06:00Z">
              <w:r w:rsidRPr="00E343E2" w:rsidDel="00175971">
                <w:rPr>
                  <w:rFonts w:cs="Arial"/>
                  <w:sz w:val="16"/>
                  <w:szCs w:val="16"/>
                  <w:lang w:eastAsia="en-US"/>
                </w:rPr>
                <w:delText>3500000</w:delText>
              </w:r>
            </w:del>
          </w:p>
          <w:p w14:paraId="2732B8F5" w14:textId="53BF0512" w:rsidR="00767C47" w:rsidRPr="00E343E2" w:rsidDel="00175971" w:rsidRDefault="00767C47" w:rsidP="00767C47">
            <w:pPr>
              <w:spacing w:after="0" w:line="240" w:lineRule="auto"/>
              <w:jc w:val="left"/>
              <w:rPr>
                <w:del w:id="3077" w:author="Gert Morlion" w:date="2024-08-26T14:06:00Z" w16du:dateUtc="2024-08-26T12:06:00Z"/>
                <w:rFonts w:cs="Arial"/>
                <w:sz w:val="16"/>
                <w:szCs w:val="16"/>
                <w:lang w:eastAsia="en-US"/>
              </w:rPr>
            </w:pPr>
            <w:del w:id="3078" w:author="Gert Morlion" w:date="2024-08-26T14:06:00Z" w16du:dateUtc="2024-08-26T12:06:00Z">
              <w:r w:rsidRPr="00E343E2" w:rsidDel="00175971">
                <w:rPr>
                  <w:rFonts w:cs="Arial"/>
                  <w:sz w:val="16"/>
                  <w:szCs w:val="16"/>
                  <w:lang w:eastAsia="en-US"/>
                </w:rPr>
                <w:delText>10000000</w:delText>
              </w:r>
            </w:del>
          </w:p>
          <w:p w14:paraId="5FEE46D3" w14:textId="6232779A" w:rsidR="00767C47" w:rsidRPr="00D22CCD" w:rsidRDefault="00767C47" w:rsidP="00767C47">
            <w:pPr>
              <w:pStyle w:val="Geenafstand"/>
              <w:rPr>
                <w:sz w:val="16"/>
                <w:szCs w:val="16"/>
                <w:lang w:eastAsia="en-US"/>
              </w:rPr>
            </w:pPr>
            <w:del w:id="3079" w:author="Gert Morlion" w:date="2024-08-26T14:06:00Z" w16du:dateUtc="2024-08-26T12:06:00Z">
              <w:r w:rsidRPr="00E343E2" w:rsidDel="00175971">
                <w:rPr>
                  <w:rFonts w:cs="Arial"/>
                  <w:bCs/>
                  <w:sz w:val="16"/>
                  <w:szCs w:val="16"/>
                  <w:lang w:eastAsia="en-US"/>
                </w:rPr>
                <w:delText>0..1 multiplicity in S-100 restricted to 1 in S-101</w:delText>
              </w:r>
            </w:del>
          </w:p>
        </w:tc>
      </w:tr>
      <w:tr w:rsidR="00453023" w:rsidRPr="00D22CCD" w14:paraId="310CC41D"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BB48C1C" w14:textId="5269D0DB" w:rsidR="00453023" w:rsidRPr="00D22CCD" w:rsidRDefault="007260E2" w:rsidP="00212271">
            <w:pPr>
              <w:pStyle w:val="Geenafstand"/>
              <w:rPr>
                <w:sz w:val="16"/>
                <w:szCs w:val="16"/>
                <w:lang w:eastAsia="en-US"/>
              </w:rPr>
            </w:pPr>
            <w:del w:id="3080" w:author="Gert Morlion" w:date="2024-08-26T14:06:00Z" w16du:dateUtc="2024-08-26T12:06:00Z">
              <w:r w:rsidRPr="00D22CCD" w:rsidDel="00175971">
                <w:rPr>
                  <w:sz w:val="16"/>
                  <w:szCs w:val="16"/>
                  <w:lang w:eastAsia="en-US"/>
                </w:rPr>
                <w:delText>horizontalDatumReference</w:delText>
              </w:r>
            </w:del>
          </w:p>
        </w:tc>
        <w:tc>
          <w:tcPr>
            <w:tcW w:w="538" w:type="pct"/>
            <w:tcBorders>
              <w:top w:val="single" w:sz="8" w:space="0" w:color="000000"/>
              <w:left w:val="nil"/>
              <w:bottom w:val="single" w:sz="8" w:space="0" w:color="000000"/>
              <w:right w:val="single" w:sz="4" w:space="0" w:color="auto"/>
            </w:tcBorders>
            <w:shd w:val="clear" w:color="auto" w:fill="auto"/>
          </w:tcPr>
          <w:p w14:paraId="286FCBC4" w14:textId="20ED8090" w:rsidR="00453023" w:rsidRPr="00D22CCD" w:rsidRDefault="007260E2" w:rsidP="002C6683">
            <w:pPr>
              <w:pStyle w:val="Geenafstand"/>
              <w:jc w:val="center"/>
              <w:rPr>
                <w:sz w:val="16"/>
                <w:szCs w:val="16"/>
                <w:lang w:eastAsia="en-US"/>
              </w:rPr>
            </w:pPr>
            <w:del w:id="3081"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3E8DD84" w14:textId="5752DCCD" w:rsidR="00453023" w:rsidRPr="00D22CCD" w:rsidRDefault="007260E2" w:rsidP="00212271">
            <w:pPr>
              <w:pStyle w:val="Geenafstand"/>
              <w:rPr>
                <w:sz w:val="16"/>
                <w:szCs w:val="16"/>
                <w:lang w:eastAsia="en-US"/>
              </w:rPr>
            </w:pPr>
            <w:del w:id="3082" w:author="Gert Morlion" w:date="2024-08-26T14:06:00Z" w16du:dateUtc="2024-08-26T12:06:00Z">
              <w:r w:rsidRPr="00D22CCD" w:rsidDel="00175971">
                <w:rPr>
                  <w:sz w:val="16"/>
                  <w:szCs w:val="16"/>
                  <w:lang w:eastAsia="en-US"/>
                </w:rPr>
                <w:delText> EPSG</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86FD72" w14:textId="138B0531" w:rsidR="00453023" w:rsidRPr="00D22CCD" w:rsidRDefault="007260E2" w:rsidP="00212271">
            <w:pPr>
              <w:pStyle w:val="Geenafstand"/>
              <w:rPr>
                <w:sz w:val="16"/>
                <w:szCs w:val="16"/>
                <w:lang w:eastAsia="en-US"/>
              </w:rPr>
            </w:pPr>
            <w:del w:id="3083"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0B5FF38" w14:textId="77777777" w:rsidR="00453023" w:rsidRPr="00D22CCD" w:rsidRDefault="00453023" w:rsidP="00212271">
            <w:pPr>
              <w:pStyle w:val="Geenafstand"/>
              <w:rPr>
                <w:sz w:val="16"/>
                <w:szCs w:val="16"/>
                <w:lang w:eastAsia="en-US"/>
              </w:rPr>
            </w:pPr>
          </w:p>
        </w:tc>
      </w:tr>
      <w:tr w:rsidR="00453023" w:rsidRPr="00D22CCD" w14:paraId="5302FA0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CC4BEC" w14:textId="25A3E2B2" w:rsidR="00453023" w:rsidRPr="00D22CCD" w:rsidRDefault="007260E2" w:rsidP="00212271">
            <w:pPr>
              <w:pStyle w:val="Geenafstand"/>
              <w:rPr>
                <w:sz w:val="16"/>
                <w:szCs w:val="16"/>
                <w:lang w:eastAsia="en-US"/>
              </w:rPr>
            </w:pPr>
            <w:del w:id="3084" w:author="Gert Morlion" w:date="2024-08-26T14:06:00Z" w16du:dateUtc="2024-08-26T12:06:00Z">
              <w:r w:rsidRPr="00D22CCD" w:rsidDel="00175971">
                <w:rPr>
                  <w:sz w:val="16"/>
                  <w:szCs w:val="16"/>
                  <w:lang w:eastAsia="en-US"/>
                </w:rPr>
                <w:delText>horizontalDatumValue</w:delText>
              </w:r>
            </w:del>
          </w:p>
        </w:tc>
        <w:tc>
          <w:tcPr>
            <w:tcW w:w="538" w:type="pct"/>
            <w:tcBorders>
              <w:top w:val="single" w:sz="8" w:space="0" w:color="000000"/>
              <w:left w:val="nil"/>
              <w:bottom w:val="single" w:sz="8" w:space="0" w:color="000000"/>
              <w:right w:val="single" w:sz="4" w:space="0" w:color="auto"/>
            </w:tcBorders>
            <w:shd w:val="clear" w:color="auto" w:fill="auto"/>
          </w:tcPr>
          <w:p w14:paraId="25899033" w14:textId="68587C42" w:rsidR="00453023" w:rsidRPr="00D22CCD" w:rsidRDefault="007260E2" w:rsidP="002C6683">
            <w:pPr>
              <w:pStyle w:val="Geenafstand"/>
              <w:jc w:val="center"/>
              <w:rPr>
                <w:sz w:val="16"/>
                <w:szCs w:val="16"/>
                <w:lang w:eastAsia="en-US"/>
              </w:rPr>
            </w:pPr>
            <w:del w:id="308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6DCAD9" w14:textId="48E3DB14" w:rsidR="00453023" w:rsidRPr="00D22CCD" w:rsidRDefault="007260E2" w:rsidP="00212271">
            <w:pPr>
              <w:pStyle w:val="Geenafstand"/>
              <w:rPr>
                <w:sz w:val="16"/>
                <w:szCs w:val="16"/>
                <w:lang w:eastAsia="en-US"/>
              </w:rPr>
            </w:pPr>
            <w:del w:id="3086" w:author="Gert Morlion" w:date="2024-08-26T14:06:00Z" w16du:dateUtc="2024-08-26T12:06:00Z">
              <w:r w:rsidRPr="00D22CCD" w:rsidDel="00175971">
                <w:rPr>
                  <w:sz w:val="16"/>
                  <w:szCs w:val="16"/>
                  <w:lang w:eastAsia="en-US"/>
                </w:rPr>
                <w:delText>4326</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0BA3E5" w14:textId="4460993F" w:rsidR="00453023" w:rsidRPr="00D22CCD" w:rsidRDefault="007260E2" w:rsidP="00212271">
            <w:pPr>
              <w:pStyle w:val="Geenafstand"/>
              <w:rPr>
                <w:sz w:val="16"/>
                <w:szCs w:val="16"/>
                <w:lang w:eastAsia="en-US"/>
              </w:rPr>
            </w:pPr>
            <w:del w:id="3087" w:author="Gert Morlion" w:date="2024-08-26T14:06:00Z" w16du:dateUtc="2024-08-26T12:06:00Z">
              <w:r w:rsidRPr="00D22CCD" w:rsidDel="00175971">
                <w:rPr>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9B89D0" w14:textId="407E3268" w:rsidR="00453023" w:rsidRPr="00D22CCD" w:rsidRDefault="007260E2" w:rsidP="00212271">
            <w:pPr>
              <w:pStyle w:val="Geenafstand"/>
              <w:rPr>
                <w:sz w:val="16"/>
                <w:szCs w:val="16"/>
                <w:lang w:eastAsia="en-US"/>
              </w:rPr>
            </w:pPr>
            <w:del w:id="3088" w:author="Gert Morlion" w:date="2024-08-26T14:06:00Z" w16du:dateUtc="2024-08-26T12:06:00Z">
              <w:r w:rsidRPr="00D22CCD" w:rsidDel="00175971">
                <w:rPr>
                  <w:sz w:val="16"/>
                  <w:szCs w:val="16"/>
                  <w:lang w:eastAsia="en-US"/>
                </w:rPr>
                <w:delText>WGS84</w:delText>
              </w:r>
            </w:del>
          </w:p>
        </w:tc>
      </w:tr>
      <w:tr w:rsidR="003F0395" w:rsidRPr="00D22CCD" w14:paraId="57032172"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343FD0EA" w14:textId="147677D6" w:rsidR="003F0395" w:rsidRPr="00D22CCD" w:rsidRDefault="003F0395" w:rsidP="00212271">
            <w:pPr>
              <w:pStyle w:val="Geenafstand"/>
              <w:rPr>
                <w:sz w:val="16"/>
                <w:szCs w:val="16"/>
                <w:lang w:eastAsia="en-US"/>
              </w:rPr>
            </w:pPr>
            <w:del w:id="3089" w:author="Gert Morlion" w:date="2024-08-26T14:06:00Z" w16du:dateUtc="2024-08-26T12:06:00Z">
              <w:r w:rsidRPr="00D22CCD" w:rsidDel="00175971">
                <w:rPr>
                  <w:sz w:val="16"/>
                  <w:szCs w:val="16"/>
                  <w:lang w:eastAsia="en-US"/>
                </w:rPr>
                <w:delText>epoch</w:delText>
              </w:r>
            </w:del>
          </w:p>
        </w:tc>
        <w:tc>
          <w:tcPr>
            <w:tcW w:w="538" w:type="pct"/>
            <w:tcBorders>
              <w:top w:val="single" w:sz="8" w:space="0" w:color="000000"/>
              <w:left w:val="nil"/>
              <w:bottom w:val="single" w:sz="4" w:space="0" w:color="auto"/>
              <w:right w:val="single" w:sz="4" w:space="0" w:color="auto"/>
            </w:tcBorders>
            <w:shd w:val="clear" w:color="auto" w:fill="auto"/>
          </w:tcPr>
          <w:p w14:paraId="0F3E7515" w14:textId="724677FF" w:rsidR="003F0395" w:rsidRPr="00D22CCD" w:rsidRDefault="003F0395" w:rsidP="002C6683">
            <w:pPr>
              <w:pStyle w:val="Geenafstand"/>
              <w:jc w:val="center"/>
              <w:rPr>
                <w:sz w:val="16"/>
                <w:szCs w:val="16"/>
                <w:lang w:eastAsia="en-US"/>
              </w:rPr>
            </w:pPr>
            <w:del w:id="3090"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6A1E5276" w14:textId="77777777" w:rsidR="003F0395" w:rsidRPr="00D22CCD" w:rsidRDefault="003F0395" w:rsidP="00212271">
            <w:pPr>
              <w:pStyle w:val="Geenafstand"/>
              <w:rPr>
                <w:sz w:val="16"/>
                <w:szCs w:val="16"/>
                <w:lang w:eastAsia="en-US"/>
              </w:rPr>
            </w:pP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84E5CAC" w14:textId="7AADA2AB" w:rsidR="003F0395" w:rsidRPr="00D22CCD" w:rsidRDefault="003F0395" w:rsidP="00212271">
            <w:pPr>
              <w:pStyle w:val="Geenafstand"/>
              <w:rPr>
                <w:sz w:val="16"/>
                <w:szCs w:val="16"/>
                <w:lang w:eastAsia="en-US"/>
              </w:rPr>
            </w:pPr>
            <w:del w:id="3091"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1460A39" w14:textId="1B3C7DAA" w:rsidR="003F0395" w:rsidRPr="00D22CCD" w:rsidRDefault="003F0395" w:rsidP="00212271">
            <w:pPr>
              <w:pStyle w:val="Geenafstand"/>
              <w:rPr>
                <w:sz w:val="16"/>
                <w:szCs w:val="16"/>
                <w:lang w:eastAsia="en-US"/>
              </w:rPr>
            </w:pPr>
            <w:del w:id="3092" w:author="Gert Morlion" w:date="2024-08-26T14:06:00Z" w16du:dateUtc="2024-08-26T12:06:00Z">
              <w:r w:rsidRPr="00D22CCD" w:rsidDel="00175971">
                <w:rPr>
                  <w:sz w:val="16"/>
                  <w:szCs w:val="16"/>
                  <w:lang w:eastAsia="en-US"/>
                </w:rPr>
                <w:delText>For example, G1762 for the 2013-10-16 realization of the geodetic datum for WGS84</w:delText>
              </w:r>
            </w:del>
          </w:p>
        </w:tc>
      </w:tr>
      <w:tr w:rsidR="00453023" w:rsidRPr="00D22CCD" w14:paraId="3DBD3E11" w14:textId="77777777" w:rsidTr="00E27500">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2E26EC1B" w14:textId="0DBE8F66" w:rsidR="00453023" w:rsidRPr="00D22CCD" w:rsidRDefault="007260E2" w:rsidP="00212271">
            <w:pPr>
              <w:pStyle w:val="Geenafstand"/>
              <w:rPr>
                <w:sz w:val="16"/>
                <w:szCs w:val="16"/>
                <w:lang w:eastAsia="en-US"/>
              </w:rPr>
            </w:pPr>
            <w:del w:id="3093" w:author="Gert Morlion" w:date="2024-08-26T14:06:00Z" w16du:dateUtc="2024-08-26T12:06:00Z">
              <w:r w:rsidRPr="00D22CCD" w:rsidDel="00175971">
                <w:rPr>
                  <w:sz w:val="16"/>
                  <w:szCs w:val="16"/>
                  <w:lang w:eastAsia="en-US"/>
                </w:rPr>
                <w:delText>verticalDatum</w:delText>
              </w:r>
            </w:del>
          </w:p>
        </w:tc>
        <w:tc>
          <w:tcPr>
            <w:tcW w:w="538" w:type="pct"/>
            <w:tcBorders>
              <w:top w:val="single" w:sz="8" w:space="0" w:color="000000"/>
              <w:left w:val="nil"/>
              <w:bottom w:val="single" w:sz="4" w:space="0" w:color="auto"/>
              <w:right w:val="single" w:sz="4" w:space="0" w:color="auto"/>
            </w:tcBorders>
            <w:shd w:val="clear" w:color="auto" w:fill="auto"/>
          </w:tcPr>
          <w:p w14:paraId="263C8B8C" w14:textId="6857DCCD" w:rsidR="00453023" w:rsidRPr="00D22CCD" w:rsidRDefault="007260E2" w:rsidP="002C6683">
            <w:pPr>
              <w:pStyle w:val="Geenafstand"/>
              <w:jc w:val="center"/>
              <w:rPr>
                <w:sz w:val="16"/>
                <w:szCs w:val="16"/>
                <w:lang w:eastAsia="en-US"/>
              </w:rPr>
            </w:pPr>
            <w:del w:id="3094"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BC23520" w14:textId="60C45E05" w:rsidR="00453023" w:rsidRPr="00D22CCD" w:rsidRDefault="007260E2" w:rsidP="00212271">
            <w:pPr>
              <w:pStyle w:val="Geenafstand"/>
              <w:rPr>
                <w:sz w:val="16"/>
                <w:szCs w:val="16"/>
                <w:lang w:eastAsia="en-US"/>
              </w:rPr>
            </w:pPr>
            <w:del w:id="3095" w:author="Gert Morlion" w:date="2024-08-26T14:06:00Z" w16du:dateUtc="2024-08-26T12:06:00Z">
              <w:r w:rsidRPr="00D22CCD" w:rsidDel="00175971">
                <w:rPr>
                  <w:sz w:val="16"/>
                  <w:szCs w:val="16"/>
                  <w:lang w:eastAsia="en-US"/>
                </w:rPr>
                <w:delText>{1} to {43}</w:delText>
              </w:r>
            </w:del>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7D0076" w14:textId="23C1E6EA" w:rsidR="00453023" w:rsidRPr="00D22CCD" w:rsidRDefault="007260E2" w:rsidP="00212271">
            <w:pPr>
              <w:pStyle w:val="Geenafstand"/>
              <w:rPr>
                <w:sz w:val="16"/>
                <w:szCs w:val="16"/>
                <w:lang w:eastAsia="en-US"/>
              </w:rPr>
            </w:pPr>
            <w:del w:id="3096" w:author="Gert Morlion" w:date="2024-08-26T14:06:00Z" w16du:dateUtc="2024-08-26T12:06:00Z">
              <w:r w:rsidRPr="00D22CCD" w:rsidDel="00175971">
                <w:rPr>
                  <w:sz w:val="16"/>
                  <w:szCs w:val="16"/>
                  <w:lang w:eastAsia="en-US"/>
                </w:rPr>
                <w:delText>S100_VerticalAndSoundingDatum</w:delText>
              </w:r>
            </w:del>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A87A82D" w14:textId="714CA0CE" w:rsidR="003F0395" w:rsidRPr="00D22CCD" w:rsidDel="00175971" w:rsidRDefault="003F0395" w:rsidP="00DA5FB2">
            <w:pPr>
              <w:pStyle w:val="Geenafstand"/>
              <w:rPr>
                <w:del w:id="3097" w:author="Gert Morlion" w:date="2024-08-26T14:06:00Z" w16du:dateUtc="2024-08-26T12:06:00Z"/>
                <w:sz w:val="16"/>
                <w:szCs w:val="16"/>
              </w:rPr>
            </w:pPr>
            <w:del w:id="3098" w:author="Gert Morlion" w:date="2024-08-26T14:06:00Z" w16du:dateUtc="2024-08-26T12:06:00Z">
              <w:r w:rsidRPr="00D22CCD" w:rsidDel="00175971">
                <w:rPr>
                  <w:sz w:val="16"/>
                  <w:szCs w:val="16"/>
                  <w:lang w:eastAsia="en-US"/>
                </w:rPr>
                <w:delText>0..1 multiplicity in S-100 restricted to 1 in S-401</w:delText>
              </w:r>
            </w:del>
          </w:p>
          <w:p w14:paraId="314BA31C" w14:textId="77777777" w:rsidR="00453023" w:rsidRPr="00D22CCD" w:rsidRDefault="00453023" w:rsidP="00212271">
            <w:pPr>
              <w:pStyle w:val="Geenafstand"/>
              <w:rPr>
                <w:sz w:val="16"/>
                <w:szCs w:val="16"/>
                <w:lang w:val="en-US" w:eastAsia="en-US"/>
              </w:rPr>
            </w:pPr>
          </w:p>
        </w:tc>
      </w:tr>
      <w:tr w:rsidR="00453023" w:rsidRPr="00D22CCD" w14:paraId="72F95936" w14:textId="77777777" w:rsidTr="00E27500">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2002E44D" w14:textId="20ED3BBD" w:rsidR="00453023" w:rsidRPr="00D22CCD" w:rsidRDefault="007260E2" w:rsidP="00212271">
            <w:pPr>
              <w:pStyle w:val="Geenafstand"/>
              <w:rPr>
                <w:sz w:val="16"/>
                <w:szCs w:val="16"/>
                <w:lang w:eastAsia="en-US"/>
              </w:rPr>
            </w:pPr>
            <w:del w:id="3099" w:author="Gert Morlion" w:date="2024-08-26T14:06:00Z" w16du:dateUtc="2024-08-26T12:06:00Z">
              <w:r w:rsidRPr="00D22CCD" w:rsidDel="00175971">
                <w:rPr>
                  <w:sz w:val="16"/>
                  <w:szCs w:val="16"/>
                  <w:lang w:eastAsia="en-US"/>
                </w:rPr>
                <w:delText>soundingDatum</w:delText>
              </w:r>
            </w:del>
          </w:p>
        </w:tc>
        <w:tc>
          <w:tcPr>
            <w:tcW w:w="538" w:type="pct"/>
            <w:tcBorders>
              <w:top w:val="single" w:sz="4" w:space="0" w:color="auto"/>
              <w:left w:val="nil"/>
              <w:bottom w:val="single" w:sz="8" w:space="0" w:color="000000"/>
              <w:right w:val="single" w:sz="4" w:space="0" w:color="auto"/>
            </w:tcBorders>
            <w:shd w:val="clear" w:color="auto" w:fill="auto"/>
          </w:tcPr>
          <w:p w14:paraId="29FD1472" w14:textId="56EB6E24" w:rsidR="00453023" w:rsidRPr="00D22CCD" w:rsidRDefault="007260E2" w:rsidP="002C6683">
            <w:pPr>
              <w:pStyle w:val="Geenafstand"/>
              <w:jc w:val="center"/>
              <w:rPr>
                <w:sz w:val="16"/>
                <w:szCs w:val="16"/>
                <w:lang w:eastAsia="en-US"/>
              </w:rPr>
            </w:pPr>
            <w:del w:id="3100" w:author="Gert Morlion" w:date="2024-08-26T14:06:00Z" w16du:dateUtc="2024-08-26T12:06:00Z">
              <w:r w:rsidRPr="00D22CCD" w:rsidDel="00175971">
                <w:rPr>
                  <w:sz w:val="16"/>
                  <w:szCs w:val="16"/>
                  <w:lang w:eastAsia="en-US"/>
                </w:rPr>
                <w:delText>1</w:delText>
              </w:r>
            </w:del>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D063546" w14:textId="397BA165" w:rsidR="00453023" w:rsidRPr="00D22CCD" w:rsidRDefault="007260E2" w:rsidP="00212271">
            <w:pPr>
              <w:pStyle w:val="Geenafstand"/>
              <w:rPr>
                <w:sz w:val="16"/>
                <w:szCs w:val="16"/>
                <w:lang w:eastAsia="en-US"/>
              </w:rPr>
            </w:pPr>
            <w:del w:id="3101" w:author="Gert Morlion" w:date="2024-08-26T14:06:00Z" w16du:dateUtc="2024-08-26T12:06:00Z">
              <w:r w:rsidRPr="00D22CCD" w:rsidDel="00175971">
                <w:rPr>
                  <w:sz w:val="16"/>
                  <w:szCs w:val="16"/>
                  <w:lang w:eastAsia="en-US"/>
                </w:rPr>
                <w:delText>{1} to {43}</w:delText>
              </w:r>
            </w:del>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36B2CC" w14:textId="480D18C2" w:rsidR="00453023" w:rsidRPr="00D22CCD" w:rsidRDefault="007260E2" w:rsidP="00212271">
            <w:pPr>
              <w:pStyle w:val="Geenafstand"/>
              <w:rPr>
                <w:sz w:val="16"/>
                <w:szCs w:val="16"/>
                <w:lang w:eastAsia="en-US"/>
              </w:rPr>
            </w:pPr>
            <w:del w:id="3102" w:author="Gert Morlion" w:date="2024-08-26T14:06:00Z" w16du:dateUtc="2024-08-26T12:06:00Z">
              <w:r w:rsidRPr="00D22CCD" w:rsidDel="00175971">
                <w:rPr>
                  <w:sz w:val="16"/>
                  <w:szCs w:val="16"/>
                  <w:lang w:eastAsia="en-US"/>
                </w:rPr>
                <w:delText>S100_VerticalAndSoundingDatum</w:delText>
              </w:r>
            </w:del>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775F309" w14:textId="628FF73F" w:rsidR="00453023" w:rsidRPr="00D22CCD" w:rsidRDefault="003F0395" w:rsidP="00212271">
            <w:pPr>
              <w:pStyle w:val="Geenafstand"/>
              <w:rPr>
                <w:sz w:val="16"/>
                <w:szCs w:val="16"/>
              </w:rPr>
            </w:pPr>
            <w:del w:id="3103" w:author="Gert Morlion" w:date="2024-08-26T14:06:00Z" w16du:dateUtc="2024-08-26T12:06:00Z">
              <w:r w:rsidRPr="00D22CCD" w:rsidDel="00175971">
                <w:rPr>
                  <w:sz w:val="16"/>
                  <w:szCs w:val="16"/>
                  <w:lang w:eastAsia="en-US"/>
                </w:rPr>
                <w:delText>0..1 multiplicity in S-100 restricted to 1 in S-401</w:delText>
              </w:r>
            </w:del>
          </w:p>
        </w:tc>
      </w:tr>
      <w:tr w:rsidR="00453023" w:rsidRPr="00D22CCD" w14:paraId="4FFE088B"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2E06E9E" w14:textId="07CC81B0" w:rsidR="00453023" w:rsidRPr="00D22CCD" w:rsidRDefault="007260E2" w:rsidP="00212271">
            <w:pPr>
              <w:pStyle w:val="Geenafstand"/>
              <w:rPr>
                <w:sz w:val="16"/>
                <w:szCs w:val="16"/>
                <w:lang w:eastAsia="en-US"/>
              </w:rPr>
            </w:pPr>
            <w:del w:id="3104" w:author="Gert Morlion" w:date="2024-08-26T14:06:00Z" w16du:dateUtc="2024-08-26T12:06:00Z">
              <w:r w:rsidRPr="00D22CCD" w:rsidDel="00175971">
                <w:rPr>
                  <w:sz w:val="16"/>
                  <w:szCs w:val="16"/>
                  <w:lang w:eastAsia="en-US"/>
                </w:rPr>
                <w:delText>dataType</w:delText>
              </w:r>
            </w:del>
          </w:p>
        </w:tc>
        <w:tc>
          <w:tcPr>
            <w:tcW w:w="538" w:type="pct"/>
            <w:tcBorders>
              <w:top w:val="single" w:sz="8" w:space="0" w:color="000000"/>
              <w:left w:val="nil"/>
              <w:bottom w:val="single" w:sz="8" w:space="0" w:color="000000"/>
              <w:right w:val="single" w:sz="4" w:space="0" w:color="auto"/>
            </w:tcBorders>
            <w:shd w:val="clear" w:color="auto" w:fill="auto"/>
          </w:tcPr>
          <w:p w14:paraId="570082EE" w14:textId="20737141" w:rsidR="00453023" w:rsidRPr="00D22CCD" w:rsidRDefault="007260E2" w:rsidP="002C6683">
            <w:pPr>
              <w:pStyle w:val="Geenafstand"/>
              <w:jc w:val="center"/>
              <w:rPr>
                <w:sz w:val="16"/>
                <w:szCs w:val="16"/>
                <w:lang w:eastAsia="en-US"/>
              </w:rPr>
            </w:pPr>
            <w:del w:id="3105" w:author="Gert Morlion" w:date="2024-08-26T14:06:00Z" w16du:dateUtc="2024-08-26T12:06:00Z">
              <w:r w:rsidRPr="00D22CCD" w:rsidDel="00175971">
                <w:rPr>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ABD501" w14:textId="6AE64F0C" w:rsidR="00453023" w:rsidRPr="00D22CCD" w:rsidRDefault="007260E2" w:rsidP="00212271">
            <w:pPr>
              <w:pStyle w:val="Geenafstand"/>
              <w:rPr>
                <w:sz w:val="16"/>
                <w:szCs w:val="16"/>
                <w:lang w:eastAsia="en-US"/>
              </w:rPr>
            </w:pPr>
            <w:del w:id="3106" w:author="Gert Morlion" w:date="2024-08-26T14:06:00Z" w16du:dateUtc="2024-08-26T12:06:00Z">
              <w:r w:rsidRPr="00D22CCD" w:rsidDel="00175971">
                <w:rPr>
                  <w:sz w:val="16"/>
                  <w:szCs w:val="16"/>
                  <w:lang w:eastAsia="en-US"/>
                </w:rPr>
                <w:delText>ISO</w:delText>
              </w:r>
              <w:r w:rsidR="00DA5FB2" w:rsidRPr="00D22CCD" w:rsidDel="00175971">
                <w:rPr>
                  <w:sz w:val="16"/>
                  <w:szCs w:val="16"/>
                  <w:lang w:eastAsia="en-US"/>
                </w:rPr>
                <w:delText>/IEC</w:delText>
              </w:r>
              <w:r w:rsidRPr="00D22CCD" w:rsidDel="00175971">
                <w:rPr>
                  <w:sz w:val="16"/>
                  <w:szCs w:val="16"/>
                  <w:lang w:eastAsia="en-US"/>
                </w:rPr>
                <w:delText xml:space="preserve"> 8211 </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175A75" w14:textId="15813C70" w:rsidR="00453023" w:rsidRPr="00D22CCD" w:rsidRDefault="007260E2" w:rsidP="00212271">
            <w:pPr>
              <w:pStyle w:val="Geenafstand"/>
              <w:rPr>
                <w:sz w:val="16"/>
                <w:szCs w:val="16"/>
                <w:lang w:eastAsia="en-US"/>
              </w:rPr>
            </w:pPr>
            <w:del w:id="3107" w:author="Gert Morlion" w:date="2024-08-26T14:06:00Z" w16du:dateUtc="2024-08-26T12:06:00Z">
              <w:r w:rsidRPr="00D22CCD" w:rsidDel="00175971">
                <w:rPr>
                  <w:sz w:val="16"/>
                  <w:szCs w:val="16"/>
                  <w:lang w:eastAsia="en-US"/>
                </w:rPr>
                <w:delText>S100_DataFormat</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AF62533" w14:textId="48198146" w:rsidR="00453023" w:rsidRPr="00D22CCD" w:rsidRDefault="007260E2" w:rsidP="00212271">
            <w:pPr>
              <w:pStyle w:val="Geenafstand"/>
              <w:rPr>
                <w:sz w:val="16"/>
                <w:szCs w:val="16"/>
                <w:lang w:eastAsia="en-US"/>
              </w:rPr>
            </w:pPr>
            <w:del w:id="3108" w:author="Gert Morlion" w:date="2024-08-26T14:06:00Z" w16du:dateUtc="2024-08-26T12:06:00Z">
              <w:r w:rsidRPr="00D22CCD" w:rsidDel="00175971">
                <w:rPr>
                  <w:sz w:val="16"/>
                  <w:szCs w:val="16"/>
                  <w:lang w:eastAsia="en-US"/>
                </w:rPr>
                <w:delText> </w:delText>
              </w:r>
            </w:del>
          </w:p>
        </w:tc>
      </w:tr>
      <w:tr w:rsidR="00453023" w:rsidRPr="00D22CCD" w14:paraId="65943F3A"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F9A8F71" w14:textId="798AE22F" w:rsidR="00453023" w:rsidRPr="00D22CCD" w:rsidRDefault="007260E2" w:rsidP="00212271">
            <w:pPr>
              <w:pStyle w:val="Geenafstand"/>
              <w:rPr>
                <w:sz w:val="16"/>
                <w:szCs w:val="16"/>
                <w:lang w:eastAsia="en-US"/>
              </w:rPr>
            </w:pPr>
            <w:del w:id="3109" w:author="Gert Morlion" w:date="2024-08-26T14:06:00Z" w16du:dateUtc="2024-08-26T12:06:00Z">
              <w:r w:rsidRPr="00D22CCD" w:rsidDel="00175971">
                <w:rPr>
                  <w:sz w:val="16"/>
                  <w:szCs w:val="16"/>
                  <w:lang w:eastAsia="en-US"/>
                </w:rPr>
                <w:delText>otherDataTypeDescription</w:delText>
              </w:r>
            </w:del>
          </w:p>
        </w:tc>
        <w:tc>
          <w:tcPr>
            <w:tcW w:w="538" w:type="pct"/>
            <w:tcBorders>
              <w:top w:val="single" w:sz="8" w:space="0" w:color="000000"/>
              <w:left w:val="nil"/>
              <w:bottom w:val="single" w:sz="8" w:space="0" w:color="000000"/>
              <w:right w:val="single" w:sz="4" w:space="0" w:color="auto"/>
            </w:tcBorders>
            <w:shd w:val="clear" w:color="auto" w:fill="auto"/>
          </w:tcPr>
          <w:p w14:paraId="477DBED0" w14:textId="5EF1B3C8" w:rsidR="00453023" w:rsidRPr="00D22CCD" w:rsidRDefault="007260E2" w:rsidP="002C6683">
            <w:pPr>
              <w:pStyle w:val="Geenafstand"/>
              <w:jc w:val="center"/>
              <w:rPr>
                <w:sz w:val="16"/>
                <w:szCs w:val="16"/>
                <w:lang w:eastAsia="en-US"/>
              </w:rPr>
            </w:pPr>
            <w:del w:id="3110"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E0E0675"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1A88A0" w14:textId="21D762B0" w:rsidR="00453023" w:rsidRPr="00D22CCD" w:rsidRDefault="007260E2" w:rsidP="00212271">
            <w:pPr>
              <w:pStyle w:val="Geenafstand"/>
              <w:rPr>
                <w:sz w:val="16"/>
                <w:szCs w:val="16"/>
                <w:lang w:eastAsia="en-US"/>
              </w:rPr>
            </w:pPr>
            <w:del w:id="3111"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F83EF7" w14:textId="4B9803D2" w:rsidR="00453023" w:rsidRPr="00D22CCD" w:rsidRDefault="007260E2" w:rsidP="00212271">
            <w:pPr>
              <w:pStyle w:val="Geenafstand"/>
              <w:rPr>
                <w:sz w:val="16"/>
                <w:szCs w:val="16"/>
                <w:lang w:eastAsia="en-US"/>
              </w:rPr>
            </w:pPr>
            <w:del w:id="3112" w:author="Gert Morlion" w:date="2024-08-26T14:06:00Z" w16du:dateUtc="2024-08-26T12:06:00Z">
              <w:r w:rsidRPr="00D22CCD" w:rsidDel="00175971">
                <w:rPr>
                  <w:sz w:val="16"/>
                  <w:szCs w:val="16"/>
                  <w:lang w:eastAsia="en-US"/>
                </w:rPr>
                <w:delText> </w:delText>
              </w:r>
            </w:del>
          </w:p>
        </w:tc>
      </w:tr>
      <w:tr w:rsidR="00453023" w:rsidRPr="00D22CCD" w14:paraId="4B325306"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34A8870" w14:textId="6D00631D" w:rsidR="00453023" w:rsidRPr="00D22CCD" w:rsidRDefault="007260E2" w:rsidP="00212271">
            <w:pPr>
              <w:pStyle w:val="Geenafstand"/>
              <w:rPr>
                <w:sz w:val="16"/>
                <w:szCs w:val="16"/>
                <w:lang w:eastAsia="en-US"/>
              </w:rPr>
            </w:pPr>
            <w:del w:id="3113" w:author="Gert Morlion" w:date="2024-08-26T14:06:00Z" w16du:dateUtc="2024-08-26T12:06:00Z">
              <w:r w:rsidRPr="00D22CCD" w:rsidDel="00175971">
                <w:rPr>
                  <w:sz w:val="16"/>
                  <w:szCs w:val="16"/>
                  <w:lang w:eastAsia="en-US"/>
                </w:rPr>
                <w:delText>dataCoverage</w:delText>
              </w:r>
            </w:del>
          </w:p>
        </w:tc>
        <w:tc>
          <w:tcPr>
            <w:tcW w:w="538" w:type="pct"/>
            <w:tcBorders>
              <w:top w:val="single" w:sz="8" w:space="0" w:color="000000"/>
              <w:left w:val="nil"/>
              <w:bottom w:val="single" w:sz="8" w:space="0" w:color="000000"/>
              <w:right w:val="single" w:sz="4" w:space="0" w:color="auto"/>
            </w:tcBorders>
            <w:shd w:val="clear" w:color="auto" w:fill="auto"/>
          </w:tcPr>
          <w:p w14:paraId="5D60E789" w14:textId="6615CA57" w:rsidR="00453023" w:rsidRPr="00D22CCD" w:rsidRDefault="007260E2" w:rsidP="002C6683">
            <w:pPr>
              <w:pStyle w:val="Geenafstand"/>
              <w:jc w:val="center"/>
              <w:rPr>
                <w:sz w:val="16"/>
                <w:szCs w:val="16"/>
                <w:lang w:eastAsia="en-US"/>
              </w:rPr>
            </w:pPr>
            <w:del w:id="3114" w:author="Gert Morlion" w:date="2024-08-26T14:06:00Z" w16du:dateUtc="2024-08-26T12:06:00Z">
              <w:r w:rsidRPr="00D22CCD" w:rsidDel="00175971">
                <w:rPr>
                  <w:sz w:val="16"/>
                  <w:szCs w:val="16"/>
                  <w:lang w:eastAsia="en-US"/>
                </w:rPr>
                <w:delText>1..3</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9F4B1C"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1167F0" w14:textId="7F15100D" w:rsidR="00453023" w:rsidRPr="00D22CCD" w:rsidRDefault="007260E2" w:rsidP="00212271">
            <w:pPr>
              <w:pStyle w:val="Geenafstand"/>
              <w:rPr>
                <w:sz w:val="16"/>
                <w:szCs w:val="16"/>
                <w:lang w:eastAsia="en-US"/>
              </w:rPr>
            </w:pPr>
            <w:del w:id="3115" w:author="Gert Morlion" w:date="2024-08-26T14:06:00Z" w16du:dateUtc="2024-08-26T12:06:00Z">
              <w:r w:rsidRPr="00D22CCD" w:rsidDel="00175971">
                <w:rPr>
                  <w:sz w:val="16"/>
                  <w:szCs w:val="16"/>
                  <w:lang w:eastAsia="en-US"/>
                </w:rPr>
                <w:delText>S401_DataCoverage</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9CD11D7" w14:textId="60141FCE" w:rsidR="00453023" w:rsidRPr="00D22CCD" w:rsidRDefault="007260E2" w:rsidP="00212271">
            <w:pPr>
              <w:pStyle w:val="Geenafstand"/>
              <w:rPr>
                <w:sz w:val="16"/>
                <w:szCs w:val="16"/>
                <w:lang w:eastAsia="en-US"/>
              </w:rPr>
            </w:pPr>
            <w:del w:id="3116" w:author="Gert Morlion" w:date="2024-08-26T14:06:00Z" w16du:dateUtc="2024-08-26T12:06:00Z">
              <w:r w:rsidRPr="00D22CCD" w:rsidDel="00175971">
                <w:rPr>
                  <w:sz w:val="16"/>
                  <w:szCs w:val="16"/>
                  <w:lang w:eastAsia="en-US"/>
                </w:rPr>
                <w:delText>Provides information about data coverages within the dataset</w:delText>
              </w:r>
            </w:del>
          </w:p>
        </w:tc>
      </w:tr>
      <w:tr w:rsidR="00453023" w:rsidRPr="00D22CCD" w14:paraId="04B93A2F"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4A7F900" w14:textId="5C7776DD" w:rsidR="00453023" w:rsidRPr="00D22CCD" w:rsidRDefault="007260E2" w:rsidP="00212271">
            <w:pPr>
              <w:pStyle w:val="Geenafstand"/>
              <w:rPr>
                <w:sz w:val="16"/>
                <w:szCs w:val="16"/>
                <w:lang w:eastAsia="en-US"/>
              </w:rPr>
            </w:pPr>
            <w:del w:id="3117" w:author="Gert Morlion" w:date="2024-08-26T14:06:00Z" w16du:dateUtc="2024-08-26T12:06:00Z">
              <w:r w:rsidRPr="00D22CCD" w:rsidDel="00175971">
                <w:rPr>
                  <w:sz w:val="16"/>
                  <w:szCs w:val="16"/>
                  <w:lang w:eastAsia="en-US"/>
                </w:rPr>
                <w:delText>comment</w:delText>
              </w:r>
            </w:del>
          </w:p>
        </w:tc>
        <w:tc>
          <w:tcPr>
            <w:tcW w:w="538" w:type="pct"/>
            <w:tcBorders>
              <w:top w:val="single" w:sz="8" w:space="0" w:color="000000"/>
              <w:left w:val="nil"/>
              <w:bottom w:val="single" w:sz="8" w:space="0" w:color="000000"/>
              <w:right w:val="single" w:sz="4" w:space="0" w:color="auto"/>
            </w:tcBorders>
            <w:shd w:val="clear" w:color="auto" w:fill="auto"/>
          </w:tcPr>
          <w:p w14:paraId="1B085D74" w14:textId="3D4A0A3C" w:rsidR="00453023" w:rsidRPr="00D22CCD" w:rsidRDefault="007260E2" w:rsidP="002C6683">
            <w:pPr>
              <w:pStyle w:val="Geenafstand"/>
              <w:jc w:val="center"/>
              <w:rPr>
                <w:sz w:val="16"/>
                <w:szCs w:val="16"/>
                <w:lang w:eastAsia="en-US"/>
              </w:rPr>
            </w:pPr>
            <w:del w:id="3118" w:author="Gert Morlion" w:date="2024-08-26T14:06:00Z" w16du:dateUtc="2024-08-26T12:06:00Z">
              <w:r w:rsidRPr="00D22CCD" w:rsidDel="00175971">
                <w:rPr>
                  <w:sz w:val="16"/>
                  <w:szCs w:val="16"/>
                  <w:lang w:eastAsia="en-US"/>
                </w:rPr>
                <w:delText>0..1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AF5E68F" w14:textId="77777777" w:rsidR="00453023" w:rsidRPr="00D22CCD" w:rsidRDefault="00453023" w:rsidP="00212271">
            <w:pPr>
              <w:pStyle w:val="Geenafstand"/>
              <w:rPr>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9AD75D" w14:textId="42E744DF" w:rsidR="00453023" w:rsidRPr="00D22CCD" w:rsidRDefault="007260E2" w:rsidP="00212271">
            <w:pPr>
              <w:pStyle w:val="Geenafstand"/>
              <w:rPr>
                <w:sz w:val="16"/>
                <w:szCs w:val="16"/>
                <w:lang w:eastAsia="en-US"/>
              </w:rPr>
            </w:pPr>
            <w:del w:id="3119" w:author="Gert Morlion" w:date="2024-08-26T14:06:00Z" w16du:dateUtc="2024-08-26T12:06:00Z">
              <w:r w:rsidRPr="00D22CCD" w:rsidDel="00175971">
                <w:rPr>
                  <w:sz w:val="16"/>
                  <w:szCs w:val="16"/>
                  <w:lang w:eastAsia="en-US"/>
                </w:rPr>
                <w:delText>CharacterString</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D44D556" w14:textId="77777777" w:rsidR="00453023" w:rsidRPr="00D22CCD" w:rsidRDefault="00453023" w:rsidP="00212271">
            <w:pPr>
              <w:pStyle w:val="Geenafstand"/>
              <w:rPr>
                <w:sz w:val="16"/>
                <w:szCs w:val="16"/>
                <w:lang w:eastAsia="en-US"/>
              </w:rPr>
            </w:pPr>
          </w:p>
        </w:tc>
      </w:tr>
    </w:tbl>
    <w:p w14:paraId="5C65A61F" w14:textId="77777777" w:rsidR="009613DB" w:rsidRPr="009F0C13" w:rsidRDefault="009613DB" w:rsidP="009613DB">
      <w:pPr>
        <w:pStyle w:val="Kop4"/>
        <w:keepLines/>
        <w:tabs>
          <w:tab w:val="clear" w:pos="940"/>
          <w:tab w:val="clear" w:pos="1140"/>
          <w:tab w:val="clear" w:pos="1360"/>
          <w:tab w:val="left" w:pos="993"/>
        </w:tabs>
        <w:spacing w:before="120" w:after="120" w:line="240" w:lineRule="auto"/>
        <w:ind w:left="993" w:hanging="993"/>
        <w:rPr>
          <w:ins w:id="3120" w:author="Gert Morlion" w:date="2024-08-26T14:08:00Z"/>
        </w:rPr>
      </w:pPr>
      <w:ins w:id="3121"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122" w:author="Gert Morlion" w:date="2024-08-26T14:08:00Z"/>
        </w:trPr>
        <w:tc>
          <w:tcPr>
            <w:tcW w:w="1393" w:type="dxa"/>
            <w:shd w:val="clear" w:color="auto" w:fill="D9D9D9"/>
          </w:tcPr>
          <w:p w14:paraId="42A2D02C" w14:textId="77777777" w:rsidR="009613DB" w:rsidRPr="00A04EA2" w:rsidRDefault="009613DB" w:rsidP="00BE21AB">
            <w:pPr>
              <w:snapToGrid w:val="0"/>
              <w:spacing w:before="60" w:after="60" w:line="240" w:lineRule="auto"/>
              <w:rPr>
                <w:ins w:id="3123" w:author="Gert Morlion" w:date="2024-08-26T14:08:00Z"/>
                <w:rFonts w:cs="Arial"/>
                <w:b/>
                <w:sz w:val="16"/>
                <w:szCs w:val="16"/>
              </w:rPr>
            </w:pPr>
            <w:bookmarkStart w:id="3124" w:name="_Hlk91097681"/>
            <w:ins w:id="3125"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BE21AB">
            <w:pPr>
              <w:snapToGrid w:val="0"/>
              <w:spacing w:before="60" w:after="60" w:line="240" w:lineRule="auto"/>
              <w:rPr>
                <w:ins w:id="3126" w:author="Gert Morlion" w:date="2024-08-26T14:08:00Z"/>
                <w:rFonts w:cs="Arial"/>
                <w:b/>
                <w:sz w:val="16"/>
                <w:szCs w:val="16"/>
              </w:rPr>
            </w:pPr>
            <w:ins w:id="3127"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BE21AB">
            <w:pPr>
              <w:snapToGrid w:val="0"/>
              <w:spacing w:before="60" w:after="60" w:line="240" w:lineRule="auto"/>
              <w:rPr>
                <w:ins w:id="3128" w:author="Gert Morlion" w:date="2024-08-26T14:08:00Z"/>
                <w:rFonts w:cs="Arial"/>
                <w:b/>
                <w:sz w:val="16"/>
                <w:szCs w:val="16"/>
              </w:rPr>
            </w:pPr>
            <w:ins w:id="3129"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BE21AB">
            <w:pPr>
              <w:snapToGrid w:val="0"/>
              <w:spacing w:before="60" w:after="60" w:line="240" w:lineRule="auto"/>
              <w:jc w:val="center"/>
              <w:rPr>
                <w:ins w:id="3130" w:author="Gert Morlion" w:date="2024-08-26T14:08:00Z"/>
                <w:rFonts w:cs="Arial"/>
                <w:b/>
                <w:sz w:val="16"/>
                <w:szCs w:val="16"/>
              </w:rPr>
            </w:pPr>
            <w:ins w:id="3131"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BE21AB">
            <w:pPr>
              <w:snapToGrid w:val="0"/>
              <w:spacing w:before="60" w:after="60" w:line="240" w:lineRule="auto"/>
              <w:rPr>
                <w:ins w:id="3132" w:author="Gert Morlion" w:date="2024-08-26T14:08:00Z"/>
                <w:rFonts w:cs="Arial"/>
                <w:b/>
                <w:sz w:val="16"/>
                <w:szCs w:val="16"/>
              </w:rPr>
            </w:pPr>
            <w:ins w:id="3133" w:author="Gert Morlion" w:date="2024-08-26T14:08:00Z">
              <w:r w:rsidRPr="00A04EA2">
                <w:rPr>
                  <w:rFonts w:cs="Arial"/>
                  <w:b/>
                  <w:sz w:val="16"/>
                  <w:szCs w:val="16"/>
                </w:rPr>
                <w:t>Remarks</w:t>
              </w:r>
            </w:ins>
          </w:p>
        </w:tc>
      </w:tr>
      <w:tr w:rsidR="009613DB" w:rsidRPr="00A04EA2" w14:paraId="150027EB" w14:textId="77777777" w:rsidTr="00BE21AB">
        <w:trPr>
          <w:cantSplit/>
          <w:trHeight w:val="305"/>
          <w:ins w:id="3134" w:author="Gert Morlion" w:date="2024-08-26T14:08:00Z"/>
        </w:trPr>
        <w:tc>
          <w:tcPr>
            <w:tcW w:w="1393" w:type="dxa"/>
          </w:tcPr>
          <w:p w14:paraId="77CB9685" w14:textId="77777777" w:rsidR="009613DB" w:rsidRPr="00A04EA2" w:rsidRDefault="009613DB" w:rsidP="00BE21AB">
            <w:pPr>
              <w:snapToGrid w:val="0"/>
              <w:spacing w:before="60" w:after="60" w:line="240" w:lineRule="auto"/>
              <w:rPr>
                <w:ins w:id="3135" w:author="Gert Morlion" w:date="2024-08-26T14:08:00Z"/>
                <w:rFonts w:cs="Arial"/>
                <w:sz w:val="16"/>
                <w:szCs w:val="16"/>
              </w:rPr>
            </w:pPr>
            <w:ins w:id="3136"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BE21AB">
            <w:pPr>
              <w:snapToGrid w:val="0"/>
              <w:spacing w:before="60" w:after="60" w:line="240" w:lineRule="auto"/>
              <w:rPr>
                <w:ins w:id="3137" w:author="Gert Morlion" w:date="2024-08-26T14:08:00Z"/>
                <w:rFonts w:cs="Arial"/>
                <w:sz w:val="16"/>
                <w:szCs w:val="16"/>
              </w:rPr>
            </w:pPr>
            <w:ins w:id="3138"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BE21AB">
            <w:pPr>
              <w:snapToGrid w:val="0"/>
              <w:spacing w:before="60" w:after="60" w:line="240" w:lineRule="auto"/>
              <w:rPr>
                <w:ins w:id="3139" w:author="Gert Morlion" w:date="2024-08-26T14:08:00Z"/>
                <w:rFonts w:cs="Arial"/>
                <w:sz w:val="16"/>
                <w:szCs w:val="16"/>
              </w:rPr>
            </w:pPr>
            <w:ins w:id="3140"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BE21AB">
            <w:pPr>
              <w:snapToGrid w:val="0"/>
              <w:spacing w:before="60" w:after="60" w:line="240" w:lineRule="auto"/>
              <w:jc w:val="center"/>
              <w:rPr>
                <w:ins w:id="3141" w:author="Gert Morlion" w:date="2024-08-26T14:08:00Z"/>
                <w:rFonts w:cs="Arial"/>
                <w:sz w:val="16"/>
                <w:szCs w:val="16"/>
              </w:rPr>
            </w:pPr>
            <w:ins w:id="3142" w:author="Gert Morlion" w:date="2024-08-26T14:08:00Z">
              <w:r w:rsidRPr="00A04EA2">
                <w:rPr>
                  <w:rFonts w:cs="Arial"/>
                  <w:sz w:val="16"/>
                  <w:szCs w:val="16"/>
                </w:rPr>
                <w:t>-</w:t>
              </w:r>
            </w:ins>
          </w:p>
        </w:tc>
        <w:tc>
          <w:tcPr>
            <w:tcW w:w="5528" w:type="dxa"/>
          </w:tcPr>
          <w:p w14:paraId="63281D7D" w14:textId="77777777" w:rsidR="009613DB" w:rsidRPr="00A04EA2" w:rsidRDefault="009613DB" w:rsidP="00BE21AB">
            <w:pPr>
              <w:spacing w:before="60" w:after="60" w:line="240" w:lineRule="auto"/>
              <w:rPr>
                <w:ins w:id="3143" w:author="Gert Morlion" w:date="2024-08-26T14:08:00Z"/>
                <w:rFonts w:cs="Arial"/>
                <w:sz w:val="16"/>
                <w:szCs w:val="16"/>
              </w:rPr>
            </w:pPr>
            <w:ins w:id="3144" w:author="Gert Morlion" w:date="2024-08-26T14:08:00Z">
              <w:r w:rsidRPr="00A04EA2" w:rsidDel="006A2EDF">
                <w:rPr>
                  <w:rFonts w:cs="Arial"/>
                  <w:sz w:val="16"/>
                  <w:szCs w:val="16"/>
                  <w:lang w:eastAsia="en-US"/>
                </w:rPr>
                <w:t xml:space="preserve"> </w:t>
              </w:r>
            </w:ins>
          </w:p>
        </w:tc>
      </w:tr>
      <w:tr w:rsidR="009613DB" w:rsidRPr="00A04EA2" w14:paraId="0E1ED06D" w14:textId="77777777" w:rsidTr="00BE21AB">
        <w:trPr>
          <w:cantSplit/>
          <w:trHeight w:val="277"/>
          <w:ins w:id="3145" w:author="Gert Morlion" w:date="2024-08-26T14:08:00Z"/>
        </w:trPr>
        <w:tc>
          <w:tcPr>
            <w:tcW w:w="1393" w:type="dxa"/>
          </w:tcPr>
          <w:p w14:paraId="42081E3D" w14:textId="77777777" w:rsidR="009613DB" w:rsidRPr="00A04EA2" w:rsidRDefault="009613DB" w:rsidP="00BE21AB">
            <w:pPr>
              <w:snapToGrid w:val="0"/>
              <w:spacing w:before="60" w:after="60" w:line="240" w:lineRule="auto"/>
              <w:rPr>
                <w:ins w:id="3146" w:author="Gert Morlion" w:date="2024-08-26T14:08:00Z"/>
                <w:rFonts w:cs="Arial"/>
                <w:sz w:val="16"/>
                <w:szCs w:val="16"/>
              </w:rPr>
            </w:pPr>
            <w:ins w:id="3147" w:author="Gert Morlion" w:date="2024-08-26T14:08:00Z">
              <w:r w:rsidRPr="00A04EA2">
                <w:rPr>
                  <w:rFonts w:cs="Arial"/>
                  <w:sz w:val="16"/>
                  <w:szCs w:val="16"/>
                </w:rPr>
                <w:t>Value</w:t>
              </w:r>
            </w:ins>
          </w:p>
        </w:tc>
        <w:tc>
          <w:tcPr>
            <w:tcW w:w="3006" w:type="dxa"/>
          </w:tcPr>
          <w:p w14:paraId="4C7CE905" w14:textId="77777777" w:rsidR="009613DB" w:rsidRPr="00A04EA2" w:rsidRDefault="009613DB" w:rsidP="00BE21AB">
            <w:pPr>
              <w:snapToGrid w:val="0"/>
              <w:spacing w:before="60" w:after="60" w:line="240" w:lineRule="auto"/>
              <w:rPr>
                <w:ins w:id="3148" w:author="Gert Morlion" w:date="2024-08-26T14:08:00Z"/>
                <w:rFonts w:cs="Arial"/>
                <w:sz w:val="16"/>
                <w:szCs w:val="16"/>
              </w:rPr>
            </w:pPr>
            <w:ins w:id="3149" w:author="Gert Morlion" w:date="2024-08-26T14:08:00Z">
              <w:r w:rsidRPr="00A04EA2">
                <w:rPr>
                  <w:rFonts w:cs="Arial"/>
                  <w:sz w:val="16"/>
                  <w:szCs w:val="16"/>
                </w:rPr>
                <w:t>port</w:t>
              </w:r>
            </w:ins>
          </w:p>
        </w:tc>
        <w:tc>
          <w:tcPr>
            <w:tcW w:w="3420" w:type="dxa"/>
          </w:tcPr>
          <w:p w14:paraId="6F043D01" w14:textId="77777777" w:rsidR="009613DB" w:rsidRPr="00A04EA2" w:rsidRDefault="009613DB" w:rsidP="00BE21AB">
            <w:pPr>
              <w:snapToGrid w:val="0"/>
              <w:spacing w:before="60" w:after="60" w:line="240" w:lineRule="auto"/>
              <w:rPr>
                <w:ins w:id="3150" w:author="Gert Morlion" w:date="2024-08-26T14:08:00Z"/>
                <w:rFonts w:cs="Arial"/>
                <w:sz w:val="16"/>
                <w:szCs w:val="16"/>
              </w:rPr>
            </w:pPr>
            <w:ins w:id="3151"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BE21AB">
            <w:pPr>
              <w:snapToGrid w:val="0"/>
              <w:spacing w:before="60" w:after="60" w:line="240" w:lineRule="auto"/>
              <w:jc w:val="center"/>
              <w:rPr>
                <w:ins w:id="3152" w:author="Gert Morlion" w:date="2024-08-26T14:08:00Z"/>
                <w:rFonts w:cs="Arial"/>
                <w:sz w:val="16"/>
                <w:szCs w:val="16"/>
              </w:rPr>
            </w:pPr>
            <w:ins w:id="3153" w:author="Gert Morlion" w:date="2024-08-26T14:08:00Z">
              <w:r w:rsidRPr="00A04EA2">
                <w:rPr>
                  <w:rFonts w:cs="Arial"/>
                  <w:sz w:val="16"/>
                  <w:szCs w:val="16"/>
                </w:rPr>
                <w:t>1</w:t>
              </w:r>
            </w:ins>
          </w:p>
        </w:tc>
        <w:tc>
          <w:tcPr>
            <w:tcW w:w="5528" w:type="dxa"/>
          </w:tcPr>
          <w:p w14:paraId="2FB6AD30" w14:textId="77777777" w:rsidR="009613DB" w:rsidRPr="00A04EA2" w:rsidRDefault="009613DB" w:rsidP="00BE21AB">
            <w:pPr>
              <w:snapToGrid w:val="0"/>
              <w:spacing w:before="60" w:after="60" w:line="240" w:lineRule="auto"/>
              <w:rPr>
                <w:ins w:id="3154" w:author="Gert Morlion" w:date="2024-08-26T14:08:00Z"/>
                <w:rFonts w:cs="Arial"/>
                <w:sz w:val="16"/>
                <w:szCs w:val="16"/>
              </w:rPr>
            </w:pPr>
            <w:ins w:id="3155" w:author="Gert Morlion" w:date="2024-08-26T14:08:00Z">
              <w:r w:rsidRPr="00A04EA2">
                <w:rPr>
                  <w:rFonts w:cs="Arial"/>
                  <w:sz w:val="16"/>
                  <w:szCs w:val="16"/>
                </w:rPr>
                <w:t>-</w:t>
              </w:r>
            </w:ins>
          </w:p>
        </w:tc>
      </w:tr>
      <w:tr w:rsidR="009613DB" w:rsidRPr="00A04EA2" w14:paraId="6AB91A3F" w14:textId="77777777" w:rsidTr="00BE21AB">
        <w:trPr>
          <w:cantSplit/>
          <w:trHeight w:val="277"/>
          <w:ins w:id="3156" w:author="Gert Morlion" w:date="2024-08-26T14:08:00Z"/>
        </w:trPr>
        <w:tc>
          <w:tcPr>
            <w:tcW w:w="1393" w:type="dxa"/>
          </w:tcPr>
          <w:p w14:paraId="4F2E8BBC" w14:textId="77777777" w:rsidR="009613DB" w:rsidRPr="00A04EA2" w:rsidRDefault="009613DB" w:rsidP="00BE21AB">
            <w:pPr>
              <w:snapToGrid w:val="0"/>
              <w:spacing w:before="60" w:after="60" w:line="240" w:lineRule="auto"/>
              <w:rPr>
                <w:ins w:id="3157" w:author="Gert Morlion" w:date="2024-08-26T14:08:00Z"/>
                <w:rFonts w:cs="Arial"/>
                <w:sz w:val="16"/>
                <w:szCs w:val="16"/>
              </w:rPr>
            </w:pPr>
            <w:ins w:id="3158" w:author="Gert Morlion" w:date="2024-08-26T14:08:00Z">
              <w:r w:rsidRPr="00A04EA2">
                <w:rPr>
                  <w:rFonts w:cs="Arial"/>
                  <w:sz w:val="16"/>
                  <w:szCs w:val="16"/>
                </w:rPr>
                <w:t>Value</w:t>
              </w:r>
            </w:ins>
          </w:p>
        </w:tc>
        <w:tc>
          <w:tcPr>
            <w:tcW w:w="3006" w:type="dxa"/>
          </w:tcPr>
          <w:p w14:paraId="47B39698" w14:textId="77777777" w:rsidR="009613DB" w:rsidRPr="00A04EA2" w:rsidRDefault="009613DB" w:rsidP="00BE21AB">
            <w:pPr>
              <w:snapToGrid w:val="0"/>
              <w:spacing w:before="60" w:after="60" w:line="240" w:lineRule="auto"/>
              <w:rPr>
                <w:ins w:id="3159" w:author="Gert Morlion" w:date="2024-08-26T14:08:00Z"/>
                <w:rFonts w:cs="Arial"/>
                <w:sz w:val="16"/>
                <w:szCs w:val="16"/>
              </w:rPr>
            </w:pPr>
            <w:ins w:id="3160" w:author="Gert Morlion" w:date="2024-08-26T14:08:00Z">
              <w:r w:rsidRPr="00A04EA2">
                <w:rPr>
                  <w:rFonts w:cs="Arial"/>
                  <w:sz w:val="16"/>
                  <w:szCs w:val="16"/>
                </w:rPr>
                <w:t>transit</w:t>
              </w:r>
            </w:ins>
          </w:p>
        </w:tc>
        <w:tc>
          <w:tcPr>
            <w:tcW w:w="3420" w:type="dxa"/>
          </w:tcPr>
          <w:p w14:paraId="4FA52341" w14:textId="77777777" w:rsidR="009613DB" w:rsidRPr="00A04EA2" w:rsidRDefault="009613DB" w:rsidP="00BE21AB">
            <w:pPr>
              <w:snapToGrid w:val="0"/>
              <w:spacing w:before="60" w:after="60" w:line="240" w:lineRule="auto"/>
              <w:rPr>
                <w:ins w:id="3161" w:author="Gert Morlion" w:date="2024-08-26T14:08:00Z"/>
                <w:rFonts w:cs="Arial"/>
                <w:sz w:val="16"/>
                <w:szCs w:val="16"/>
              </w:rPr>
            </w:pPr>
            <w:ins w:id="3162"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BE21AB">
            <w:pPr>
              <w:snapToGrid w:val="0"/>
              <w:spacing w:before="60" w:after="60" w:line="240" w:lineRule="auto"/>
              <w:jc w:val="center"/>
              <w:rPr>
                <w:ins w:id="3163" w:author="Gert Morlion" w:date="2024-08-26T14:08:00Z"/>
                <w:rFonts w:cs="Arial"/>
                <w:sz w:val="16"/>
                <w:szCs w:val="16"/>
              </w:rPr>
            </w:pPr>
            <w:ins w:id="3164" w:author="Gert Morlion" w:date="2024-08-26T14:08:00Z">
              <w:r w:rsidRPr="00A04EA2">
                <w:rPr>
                  <w:rFonts w:cs="Arial"/>
                  <w:sz w:val="16"/>
                  <w:szCs w:val="16"/>
                </w:rPr>
                <w:t>2</w:t>
              </w:r>
            </w:ins>
          </w:p>
        </w:tc>
        <w:tc>
          <w:tcPr>
            <w:tcW w:w="5528" w:type="dxa"/>
          </w:tcPr>
          <w:p w14:paraId="5D002C87" w14:textId="77777777" w:rsidR="009613DB" w:rsidRPr="00A04EA2" w:rsidRDefault="009613DB" w:rsidP="00BE21AB">
            <w:pPr>
              <w:snapToGrid w:val="0"/>
              <w:spacing w:before="60" w:after="60" w:line="240" w:lineRule="auto"/>
              <w:rPr>
                <w:ins w:id="3165" w:author="Gert Morlion" w:date="2024-08-26T14:08:00Z"/>
                <w:rFonts w:cs="Arial"/>
                <w:sz w:val="16"/>
                <w:szCs w:val="16"/>
              </w:rPr>
            </w:pPr>
            <w:ins w:id="3166" w:author="Gert Morlion" w:date="2024-08-26T14:08:00Z">
              <w:r w:rsidRPr="00A04EA2">
                <w:rPr>
                  <w:rFonts w:cs="Arial"/>
                  <w:sz w:val="16"/>
                  <w:szCs w:val="16"/>
                </w:rPr>
                <w:t>-</w:t>
              </w:r>
            </w:ins>
          </w:p>
        </w:tc>
      </w:tr>
      <w:tr w:rsidR="009613DB" w:rsidRPr="00A04EA2" w14:paraId="6C29219F" w14:textId="77777777" w:rsidTr="00BE21AB">
        <w:trPr>
          <w:cantSplit/>
          <w:trHeight w:val="305"/>
          <w:ins w:id="3167" w:author="Gert Morlion" w:date="2024-08-26T14:08:00Z"/>
        </w:trPr>
        <w:tc>
          <w:tcPr>
            <w:tcW w:w="1393" w:type="dxa"/>
          </w:tcPr>
          <w:p w14:paraId="5A30CF9B" w14:textId="77777777" w:rsidR="009613DB" w:rsidRPr="00A04EA2" w:rsidRDefault="009613DB" w:rsidP="00BE21AB">
            <w:pPr>
              <w:snapToGrid w:val="0"/>
              <w:spacing w:before="60" w:after="60" w:line="240" w:lineRule="auto"/>
              <w:rPr>
                <w:ins w:id="3168" w:author="Gert Morlion" w:date="2024-08-26T14:08:00Z"/>
                <w:rFonts w:cs="Arial"/>
                <w:sz w:val="16"/>
                <w:szCs w:val="16"/>
              </w:rPr>
            </w:pPr>
            <w:ins w:id="3169" w:author="Gert Morlion" w:date="2024-08-26T14:08:00Z">
              <w:r w:rsidRPr="00A04EA2">
                <w:rPr>
                  <w:rFonts w:cs="Arial"/>
                  <w:sz w:val="16"/>
                  <w:szCs w:val="16"/>
                </w:rPr>
                <w:t>Value</w:t>
              </w:r>
            </w:ins>
          </w:p>
        </w:tc>
        <w:tc>
          <w:tcPr>
            <w:tcW w:w="3006" w:type="dxa"/>
          </w:tcPr>
          <w:p w14:paraId="1D995CA8" w14:textId="77777777" w:rsidR="009613DB" w:rsidRPr="00A04EA2" w:rsidRDefault="009613DB" w:rsidP="00BE21AB">
            <w:pPr>
              <w:snapToGrid w:val="0"/>
              <w:spacing w:before="60" w:after="60" w:line="240" w:lineRule="auto"/>
              <w:rPr>
                <w:ins w:id="3170" w:author="Gert Morlion" w:date="2024-08-26T14:08:00Z"/>
                <w:rFonts w:cs="Arial"/>
                <w:sz w:val="16"/>
                <w:szCs w:val="16"/>
              </w:rPr>
            </w:pPr>
            <w:ins w:id="3171"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BE21AB">
            <w:pPr>
              <w:snapToGrid w:val="0"/>
              <w:spacing w:before="60" w:after="60" w:line="240" w:lineRule="auto"/>
              <w:rPr>
                <w:ins w:id="3172" w:author="Gert Morlion" w:date="2024-08-26T14:08:00Z"/>
                <w:rFonts w:cs="Arial"/>
                <w:sz w:val="16"/>
                <w:szCs w:val="16"/>
              </w:rPr>
            </w:pPr>
            <w:ins w:id="3173"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BE21AB">
            <w:pPr>
              <w:snapToGrid w:val="0"/>
              <w:spacing w:before="60" w:after="60" w:line="240" w:lineRule="auto"/>
              <w:jc w:val="center"/>
              <w:rPr>
                <w:ins w:id="3174" w:author="Gert Morlion" w:date="2024-08-26T14:08:00Z"/>
                <w:rFonts w:cs="Arial"/>
                <w:sz w:val="16"/>
                <w:szCs w:val="16"/>
              </w:rPr>
            </w:pPr>
            <w:ins w:id="3175" w:author="Gert Morlion" w:date="2024-08-26T14:08:00Z">
              <w:r w:rsidRPr="00A04EA2">
                <w:rPr>
                  <w:rFonts w:cs="Arial"/>
                  <w:sz w:val="16"/>
                  <w:szCs w:val="16"/>
                </w:rPr>
                <w:t>3</w:t>
              </w:r>
            </w:ins>
          </w:p>
        </w:tc>
        <w:tc>
          <w:tcPr>
            <w:tcW w:w="5528" w:type="dxa"/>
          </w:tcPr>
          <w:p w14:paraId="48A13989" w14:textId="77777777" w:rsidR="009613DB" w:rsidRPr="00A04EA2" w:rsidRDefault="009613DB" w:rsidP="00BE21AB">
            <w:pPr>
              <w:snapToGrid w:val="0"/>
              <w:spacing w:before="60" w:after="60" w:line="240" w:lineRule="auto"/>
              <w:rPr>
                <w:ins w:id="3176" w:author="Gert Morlion" w:date="2024-08-26T14:08:00Z"/>
                <w:rFonts w:cs="Arial"/>
                <w:sz w:val="16"/>
                <w:szCs w:val="16"/>
              </w:rPr>
            </w:pPr>
            <w:ins w:id="3177" w:author="Gert Morlion" w:date="2024-08-26T14:08:00Z">
              <w:r w:rsidRPr="00A04EA2">
                <w:rPr>
                  <w:rFonts w:cs="Arial"/>
                  <w:sz w:val="16"/>
                  <w:szCs w:val="16"/>
                </w:rPr>
                <w:t>-</w:t>
              </w:r>
            </w:ins>
          </w:p>
        </w:tc>
      </w:tr>
    </w:tbl>
    <w:bookmarkEnd w:id="3124"/>
    <w:p w14:paraId="50F9CCF4" w14:textId="77777777" w:rsidR="00453023" w:rsidRPr="00D22CCD" w:rsidRDefault="007260E2">
      <w:pPr>
        <w:pStyle w:val="Kop4"/>
      </w:pPr>
      <w:r w:rsidRPr="00D22CCD">
        <w:lastRenderedPageBreak/>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453023"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77777777" w:rsidR="00453023" w:rsidRPr="00D22CCD" w:rsidRDefault="007260E2" w:rsidP="3CCBF2F9">
            <w:pPr>
              <w:spacing w:before="100" w:beforeAutospacing="1" w:after="0" w:line="240" w:lineRule="auto"/>
              <w:rPr>
                <w:rFonts w:cs="Arial"/>
                <w:sz w:val="16"/>
                <w:szCs w:val="16"/>
                <w:lang w:eastAsia="en-US"/>
              </w:rPr>
            </w:pPr>
            <w:r w:rsidRPr="00D22CCD">
              <w:rPr>
                <w:rFonts w:cs="Arial"/>
                <w:sz w:val="16"/>
                <w:szCs w:val="16"/>
                <w:lang w:eastAsia="en-US"/>
              </w:rPr>
              <w:t>S</w:t>
            </w:r>
            <w:r w:rsidR="00DA5FB2" w:rsidRPr="00D22CCD">
              <w:rPr>
                <w:rFonts w:cs="Arial"/>
                <w:sz w:val="16"/>
                <w:szCs w:val="16"/>
                <w:lang w:eastAsia="en-US"/>
              </w:rPr>
              <w:t>100</w:t>
            </w:r>
            <w:r w:rsidRPr="00D22CCD">
              <w:rPr>
                <w:rFonts w:cs="Arial"/>
                <w:sz w:val="16"/>
                <w:szCs w:val="16"/>
                <w:lang w:eastAsia="en-US"/>
              </w:rPr>
              <w:t>_DataCoverage</w:t>
            </w:r>
          </w:p>
        </w:tc>
        <w:tc>
          <w:tcPr>
            <w:tcW w:w="538" w:type="pct"/>
            <w:tcBorders>
              <w:top w:val="single" w:sz="8" w:space="0" w:color="000000"/>
              <w:left w:val="nil"/>
              <w:bottom w:val="single" w:sz="8" w:space="0" w:color="000000"/>
              <w:right w:val="single" w:sz="4" w:space="0" w:color="auto"/>
            </w:tcBorders>
            <w:shd w:val="clear" w:color="auto" w:fill="auto"/>
          </w:tcPr>
          <w:p w14:paraId="29041F02"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w:t>
            </w:r>
          </w:p>
        </w:tc>
      </w:tr>
      <w:tr w:rsidR="00453023"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3A751AD9" w:rsidR="00453023" w:rsidRPr="00D22CCD" w:rsidRDefault="007260E2">
            <w:pPr>
              <w:spacing w:before="100" w:beforeAutospacing="1" w:after="0" w:line="240" w:lineRule="auto"/>
              <w:rPr>
                <w:rFonts w:cs="Arial"/>
                <w:sz w:val="16"/>
                <w:szCs w:val="16"/>
                <w:lang w:eastAsia="en-US"/>
              </w:rPr>
            </w:pPr>
            <w:del w:id="3178" w:author="Gert Morlion" w:date="2024-08-26T14:08:00Z" w16du:dateUtc="2024-08-26T12:08:00Z">
              <w:r w:rsidRPr="00D22CCD" w:rsidDel="009613DB">
                <w:rPr>
                  <w:rFonts w:cs="Arial"/>
                  <w:sz w:val="16"/>
                  <w:szCs w:val="16"/>
                  <w:lang w:eastAsia="en-US"/>
                </w:rPr>
                <w:delText>ID</w:delText>
              </w:r>
            </w:del>
          </w:p>
        </w:tc>
        <w:tc>
          <w:tcPr>
            <w:tcW w:w="538" w:type="pct"/>
            <w:tcBorders>
              <w:top w:val="single" w:sz="8" w:space="0" w:color="000000"/>
              <w:left w:val="nil"/>
              <w:bottom w:val="single" w:sz="8" w:space="0" w:color="000000"/>
              <w:right w:val="single" w:sz="4" w:space="0" w:color="auto"/>
            </w:tcBorders>
            <w:shd w:val="clear" w:color="auto" w:fill="auto"/>
          </w:tcPr>
          <w:p w14:paraId="460E09AC" w14:textId="4831D2E9" w:rsidR="00453023" w:rsidRPr="00D22CCD" w:rsidRDefault="007260E2">
            <w:pPr>
              <w:spacing w:before="100" w:beforeAutospacing="1" w:after="0" w:line="240" w:lineRule="auto"/>
              <w:rPr>
                <w:rFonts w:cs="Arial"/>
                <w:sz w:val="16"/>
                <w:szCs w:val="16"/>
                <w:lang w:eastAsia="en-US"/>
              </w:rPr>
            </w:pPr>
            <w:del w:id="3179" w:author="Gert Morlion" w:date="2024-08-26T14:08:00Z" w16du:dateUtc="2024-08-26T12:08:00Z">
              <w:r w:rsidRPr="00D22CCD" w:rsidDel="009613DB">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011CC803" w:rsidR="00453023" w:rsidRPr="00D22CCD" w:rsidRDefault="007260E2">
            <w:pPr>
              <w:spacing w:before="100" w:beforeAutospacing="1" w:after="0" w:line="240" w:lineRule="auto"/>
              <w:rPr>
                <w:rFonts w:cs="Arial"/>
                <w:sz w:val="16"/>
                <w:szCs w:val="16"/>
                <w:lang w:eastAsia="en-US"/>
              </w:rPr>
            </w:pPr>
            <w:del w:id="3180" w:author="Gert Morlion" w:date="2024-08-26T14:08:00Z" w16du:dateUtc="2024-08-26T12:08:00Z">
              <w:r w:rsidRPr="00D22CCD" w:rsidDel="009613DB">
                <w:rPr>
                  <w:rFonts w:cs="Arial"/>
                  <w:sz w:val="16"/>
                  <w:szCs w:val="16"/>
                  <w:lang w:eastAsia="en-US"/>
                </w:rPr>
                <w:delText>Integer</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7FD7491D" w:rsidR="00453023" w:rsidRPr="00D22CCD" w:rsidRDefault="007260E2">
            <w:pPr>
              <w:spacing w:before="100" w:beforeAutospacing="1" w:after="0" w:line="240" w:lineRule="auto"/>
              <w:rPr>
                <w:rFonts w:cs="Arial"/>
                <w:sz w:val="16"/>
                <w:szCs w:val="16"/>
                <w:lang w:eastAsia="en-US"/>
              </w:rPr>
            </w:pPr>
            <w:del w:id="3181" w:author="Gert Morlion" w:date="2024-08-26T14:08:00Z" w16du:dateUtc="2024-08-26T12:08:00Z">
              <w:r w:rsidRPr="00D22CCD" w:rsidDel="009613DB">
                <w:rPr>
                  <w:rFonts w:cs="Arial"/>
                  <w:sz w:val="16"/>
                  <w:szCs w:val="16"/>
                  <w:lang w:eastAsia="en-US"/>
                </w:rPr>
                <w:delText>Uniquely identifies the coverage</w:delText>
              </w:r>
            </w:del>
          </w:p>
        </w:tc>
      </w:tr>
      <w:tr w:rsidR="00453023"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1071EF20" w:rsidR="00453023" w:rsidRPr="00D22CCD" w:rsidRDefault="007260E2">
            <w:pPr>
              <w:spacing w:before="100" w:beforeAutospacing="1" w:after="0" w:line="240" w:lineRule="auto"/>
              <w:rPr>
                <w:rFonts w:cs="Arial"/>
                <w:sz w:val="16"/>
                <w:szCs w:val="16"/>
                <w:lang w:eastAsia="en-US"/>
              </w:rPr>
            </w:pPr>
            <w:del w:id="3182" w:author="Gert Morlion" w:date="2024-08-26T14:08:00Z" w16du:dateUtc="2024-08-26T12:08:00Z">
              <w:r w:rsidRPr="00D22CCD" w:rsidDel="00CA2927">
                <w:rPr>
                  <w:rFonts w:cs="Arial"/>
                  <w:sz w:val="16"/>
                  <w:szCs w:val="16"/>
                  <w:lang w:eastAsia="en-US"/>
                </w:rPr>
                <w:delText>boundingBox</w:delText>
              </w:r>
            </w:del>
          </w:p>
        </w:tc>
        <w:tc>
          <w:tcPr>
            <w:tcW w:w="538" w:type="pct"/>
            <w:tcBorders>
              <w:top w:val="single" w:sz="8" w:space="0" w:color="000000"/>
              <w:left w:val="nil"/>
              <w:bottom w:val="single" w:sz="8" w:space="0" w:color="000000"/>
              <w:right w:val="single" w:sz="4" w:space="0" w:color="auto"/>
            </w:tcBorders>
            <w:shd w:val="clear" w:color="auto" w:fill="auto"/>
          </w:tcPr>
          <w:p w14:paraId="2F9EC4BD" w14:textId="670A47D0" w:rsidR="00453023" w:rsidRPr="00D22CCD" w:rsidRDefault="007260E2">
            <w:pPr>
              <w:spacing w:before="100" w:beforeAutospacing="1" w:after="0" w:line="240" w:lineRule="auto"/>
              <w:rPr>
                <w:rFonts w:cs="Arial"/>
                <w:sz w:val="16"/>
                <w:szCs w:val="16"/>
                <w:lang w:eastAsia="en-US"/>
              </w:rPr>
            </w:pPr>
            <w:del w:id="3183" w:author="Gert Morlion" w:date="2024-08-26T14:08:00Z" w16du:dateUtc="2024-08-26T12:08:00Z">
              <w:r w:rsidRPr="00D22CCD" w:rsidDel="00CA2927">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2E5AA8CB" w:rsidR="00453023" w:rsidRPr="00D22CCD" w:rsidRDefault="007260E2">
            <w:pPr>
              <w:spacing w:before="100" w:beforeAutospacing="1" w:after="0" w:line="240" w:lineRule="auto"/>
              <w:rPr>
                <w:rFonts w:cs="Arial"/>
                <w:sz w:val="16"/>
                <w:szCs w:val="16"/>
                <w:lang w:eastAsia="en-US"/>
              </w:rPr>
            </w:pPr>
            <w:del w:id="3184" w:author="Gert Morlion" w:date="2024-08-26T14:08:00Z" w16du:dateUtc="2024-08-26T12:08:00Z">
              <w:r w:rsidRPr="00D22CCD" w:rsidDel="00CA2927">
                <w:rPr>
                  <w:rFonts w:cs="Arial"/>
                  <w:sz w:val="16"/>
                  <w:szCs w:val="16"/>
                  <w:lang w:eastAsia="en-US"/>
                </w:rPr>
                <w:delText>EX_GeographicBoundingBox</w:delText>
              </w:r>
            </w:del>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0AD1D164" w:rsidR="00453023" w:rsidRPr="00D22CCD" w:rsidRDefault="007260E2">
            <w:pPr>
              <w:spacing w:before="100" w:beforeAutospacing="1" w:after="0" w:line="240" w:lineRule="auto"/>
              <w:rPr>
                <w:rFonts w:cs="Arial"/>
                <w:sz w:val="16"/>
                <w:szCs w:val="16"/>
                <w:lang w:eastAsia="en-US"/>
              </w:rPr>
            </w:pPr>
            <w:del w:id="3185" w:author="Gert Morlion" w:date="2024-08-26T14:08:00Z" w16du:dateUtc="2024-08-26T12:08:00Z">
              <w:r w:rsidRPr="00D22CCD" w:rsidDel="00CA2927">
                <w:rPr>
                  <w:rFonts w:cs="Arial"/>
                  <w:sz w:val="16"/>
                  <w:szCs w:val="16"/>
                  <w:lang w:eastAsia="en-US"/>
                </w:rPr>
                <w:delText> </w:delText>
              </w:r>
            </w:del>
          </w:p>
        </w:tc>
      </w:tr>
      <w:tr w:rsidR="00453023"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7777777" w:rsidR="00453023" w:rsidRPr="00D22CCD" w:rsidRDefault="007260E2">
            <w:pPr>
              <w:spacing w:before="100" w:beforeAutospacing="1" w:after="0" w:line="240" w:lineRule="auto"/>
              <w:rPr>
                <w:rFonts w:cs="Arial"/>
                <w:sz w:val="16"/>
                <w:szCs w:val="16"/>
                <w:lang w:eastAsia="en-US"/>
              </w:rPr>
            </w:pPr>
            <w:proofErr w:type="spellStart"/>
            <w:r w:rsidRPr="00D22CCD">
              <w:rPr>
                <w:rFonts w:cs="Arial"/>
                <w:sz w:val="16"/>
                <w:szCs w:val="16"/>
                <w:lang w:eastAsia="en-US"/>
              </w:rPr>
              <w:t>boundingPolygon</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4DBE296F"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453023" w:rsidRPr="00D22CCD" w:rsidRDefault="00453023">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77777777" w:rsidR="00453023" w:rsidRPr="00D22CCD" w:rsidRDefault="007260E2">
            <w:pPr>
              <w:spacing w:before="100" w:beforeAutospacing="1" w:after="0" w:line="240" w:lineRule="auto"/>
              <w:rPr>
                <w:rFonts w:cs="Arial"/>
                <w:sz w:val="16"/>
                <w:szCs w:val="16"/>
                <w:lang w:eastAsia="en-US"/>
              </w:rPr>
            </w:pPr>
            <w:proofErr w:type="spellStart"/>
            <w:r w:rsidRPr="00D22CCD">
              <w:rPr>
                <w:rFonts w:cs="Arial"/>
                <w:sz w:val="16"/>
                <w:szCs w:val="16"/>
                <w:lang w:eastAsia="en-US"/>
              </w:rPr>
              <w:t>EX_BoundingPolygon</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E5CF5E6" w14:textId="77777777" w:rsidR="00453023" w:rsidRPr="00D22CCD" w:rsidRDefault="007260E2">
            <w:pPr>
              <w:spacing w:before="100" w:beforeAutospacing="1" w:after="0" w:line="240" w:lineRule="auto"/>
              <w:rPr>
                <w:rFonts w:cs="Arial"/>
                <w:sz w:val="16"/>
                <w:szCs w:val="16"/>
                <w:lang w:eastAsia="en-US"/>
              </w:rPr>
            </w:pPr>
            <w:r w:rsidRPr="00D22CCD">
              <w:rPr>
                <w:rFonts w:cs="Arial"/>
                <w:sz w:val="16"/>
                <w:szCs w:val="16"/>
                <w:lang w:eastAsia="en-US"/>
              </w:rPr>
              <w:t> </w:t>
            </w:r>
          </w:p>
        </w:tc>
      </w:tr>
      <w:tr w:rsidR="00CA2927" w:rsidRPr="00D22CCD" w14:paraId="263B2708" w14:textId="77777777" w:rsidTr="00E27500">
        <w:trPr>
          <w:trHeight w:val="177"/>
          <w:ins w:id="3186" w:author="Gert Morlion" w:date="2024-08-26T14:09:00Z" w16du:dateUtc="2024-08-26T12: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7BB06589" w:rsidR="00CA2927" w:rsidRPr="009F0C13" w:rsidRDefault="00CA2927" w:rsidP="00CA2927">
            <w:pPr>
              <w:spacing w:before="100" w:beforeAutospacing="1" w:after="0" w:line="240" w:lineRule="auto"/>
              <w:rPr>
                <w:ins w:id="3187" w:author="Gert Morlion" w:date="2024-08-26T14:09:00Z" w16du:dateUtc="2024-08-26T12:09:00Z"/>
                <w:rFonts w:cs="Arial"/>
                <w:sz w:val="16"/>
                <w:szCs w:val="16"/>
                <w:lang w:eastAsia="en-US"/>
              </w:rPr>
            </w:pPr>
            <w:proofErr w:type="spellStart"/>
            <w:ins w:id="3188" w:author="Gert Morlion" w:date="2024-08-26T14:09:00Z" w16du:dateUtc="2024-08-26T12:09:00Z">
              <w:r>
                <w:rPr>
                  <w:rFonts w:cs="Arial"/>
                  <w:sz w:val="16"/>
                  <w:szCs w:val="16"/>
                  <w:lang w:eastAsia="en-US"/>
                </w:rPr>
                <w:t>temporalExtent</w:t>
              </w:r>
              <w:proofErr w:type="spellEnd"/>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9342EEF" w:rsidR="00CA2927" w:rsidRPr="009F0C13" w:rsidRDefault="00CA2927" w:rsidP="00CA2927">
            <w:pPr>
              <w:spacing w:before="100" w:beforeAutospacing="1" w:after="0" w:line="240" w:lineRule="auto"/>
              <w:rPr>
                <w:ins w:id="3189" w:author="Gert Morlion" w:date="2024-08-26T14:09:00Z" w16du:dateUtc="2024-08-26T12:09:00Z"/>
                <w:rFonts w:cs="Arial"/>
                <w:sz w:val="16"/>
                <w:szCs w:val="16"/>
                <w:lang w:eastAsia="en-US"/>
              </w:rPr>
            </w:pPr>
            <w:ins w:id="3190" w:author="Gert Morlion" w:date="2024-08-26T14:09:00Z" w16du:dateUtc="2024-08-26T12:09: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CA2927" w:rsidRPr="00D22CCD" w:rsidRDefault="00CA2927" w:rsidP="00CA2927">
            <w:pPr>
              <w:spacing w:before="100" w:beforeAutospacing="1" w:after="0" w:line="240" w:lineRule="auto"/>
              <w:rPr>
                <w:ins w:id="3191" w:author="Gert Morlion" w:date="2024-08-26T14:09:00Z" w16du:dateUtc="2024-08-26T12: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21F94B89" w:rsidR="00CA2927" w:rsidRPr="009F0C13" w:rsidRDefault="00CA2927" w:rsidP="00CA2927">
            <w:pPr>
              <w:spacing w:before="100" w:beforeAutospacing="1" w:after="0" w:line="240" w:lineRule="auto"/>
              <w:rPr>
                <w:ins w:id="3192" w:author="Gert Morlion" w:date="2024-08-26T14:09:00Z" w16du:dateUtc="2024-08-26T12:09:00Z"/>
                <w:rFonts w:cs="Arial"/>
                <w:sz w:val="16"/>
                <w:szCs w:val="16"/>
                <w:lang w:eastAsia="en-US"/>
              </w:rPr>
            </w:pPr>
            <w:ins w:id="3193" w:author="Gert Morlion" w:date="2024-08-26T14:09:00Z" w16du:dateUtc="2024-08-26T12:09: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A0E342" w14:textId="73D38FE6" w:rsidR="00CA2927" w:rsidRPr="009F0C13" w:rsidRDefault="00CA2927" w:rsidP="00CA2927">
            <w:pPr>
              <w:spacing w:before="60" w:after="60" w:line="240" w:lineRule="auto"/>
              <w:jc w:val="left"/>
              <w:rPr>
                <w:ins w:id="3194" w:author="Gert Morlion" w:date="2024-08-26T14:09:00Z" w16du:dateUtc="2024-08-26T12:09:00Z"/>
                <w:rFonts w:cs="Arial"/>
                <w:sz w:val="16"/>
                <w:szCs w:val="16"/>
                <w:lang w:eastAsia="en-US"/>
              </w:rPr>
            </w:pPr>
            <w:ins w:id="3195" w:author="Gert Morlion" w:date="2024-08-26T14:09:00Z" w16du:dateUtc="2024-08-26T12:09: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CA2927" w:rsidRPr="00D22CCD" w14:paraId="4B5CB752" w14:textId="77777777" w:rsidTr="00E27500">
        <w:trPr>
          <w:trHeight w:val="177"/>
          <w:ins w:id="3196" w:author="Gert Morlion" w:date="2024-08-26T14:09:00Z" w16du:dateUtc="2024-08-26T12:09: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16444F30" w:rsidR="00CA2927" w:rsidRPr="009F0C13" w:rsidRDefault="00CA2927" w:rsidP="00CA2927">
            <w:pPr>
              <w:spacing w:before="100" w:beforeAutospacing="1" w:after="0" w:line="240" w:lineRule="auto"/>
              <w:rPr>
                <w:ins w:id="3197" w:author="Gert Morlion" w:date="2024-08-26T14:09:00Z" w16du:dateUtc="2024-08-26T12:09:00Z"/>
                <w:rFonts w:cs="Arial"/>
                <w:sz w:val="16"/>
                <w:szCs w:val="16"/>
                <w:lang w:eastAsia="en-US"/>
              </w:rPr>
            </w:pPr>
            <w:proofErr w:type="spellStart"/>
            <w:ins w:id="3198" w:author="Gert Morlion" w:date="2024-08-26T14:09:00Z" w16du:dateUtc="2024-08-26T12:09:00Z">
              <w:r>
                <w:rPr>
                  <w:rFonts w:cs="Arial"/>
                  <w:sz w:val="16"/>
                  <w:szCs w:val="16"/>
                  <w:lang w:eastAsia="en-US"/>
                </w:rPr>
                <w:t>optimumDisplayScale</w:t>
              </w:r>
              <w:proofErr w:type="spellEnd"/>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559E95D0" w:rsidR="00CA2927" w:rsidRPr="009F0C13" w:rsidRDefault="00CA2927" w:rsidP="00CA2927">
            <w:pPr>
              <w:spacing w:before="100" w:beforeAutospacing="1" w:after="0" w:line="240" w:lineRule="auto"/>
              <w:rPr>
                <w:ins w:id="3199" w:author="Gert Morlion" w:date="2024-08-26T14:09:00Z" w16du:dateUtc="2024-08-26T12:09:00Z"/>
                <w:rFonts w:cs="Arial"/>
                <w:sz w:val="16"/>
                <w:szCs w:val="16"/>
                <w:lang w:eastAsia="en-US"/>
              </w:rPr>
            </w:pPr>
            <w:ins w:id="3200" w:author="Gert Morlion" w:date="2024-08-26T14:09:00Z" w16du:dateUtc="2024-08-26T12:09: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CA2927" w:rsidRPr="00D22CCD" w:rsidRDefault="00CA2927" w:rsidP="00CA2927">
            <w:pPr>
              <w:spacing w:before="100" w:beforeAutospacing="1" w:after="0" w:line="240" w:lineRule="auto"/>
              <w:rPr>
                <w:ins w:id="3201" w:author="Gert Morlion" w:date="2024-08-26T14:09:00Z" w16du:dateUtc="2024-08-26T12:09: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3FE6414D" w:rsidR="00CA2927" w:rsidRPr="009F0C13" w:rsidRDefault="00CA2927" w:rsidP="00CA2927">
            <w:pPr>
              <w:spacing w:before="100" w:beforeAutospacing="1" w:after="0" w:line="240" w:lineRule="auto"/>
              <w:rPr>
                <w:ins w:id="3202" w:author="Gert Morlion" w:date="2024-08-26T14:09:00Z" w16du:dateUtc="2024-08-26T12:09:00Z"/>
                <w:rFonts w:cs="Arial"/>
                <w:sz w:val="16"/>
                <w:szCs w:val="16"/>
                <w:lang w:eastAsia="en-US"/>
              </w:rPr>
            </w:pPr>
            <w:ins w:id="3203" w:author="Gert Morlion" w:date="2024-08-26T14:09:00Z" w16du:dateUtc="2024-08-26T12:09: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6400A9" w14:textId="77777777" w:rsidR="00CA2927" w:rsidRPr="009F0C13" w:rsidRDefault="00CA2927" w:rsidP="00CA2927">
            <w:pPr>
              <w:spacing w:before="60" w:after="60" w:line="240" w:lineRule="auto"/>
              <w:jc w:val="left"/>
              <w:rPr>
                <w:ins w:id="3204" w:author="Gert Morlion" w:date="2024-08-26T14:09:00Z" w16du:dateUtc="2024-08-26T12:09:00Z"/>
                <w:rFonts w:cs="Arial"/>
                <w:sz w:val="16"/>
                <w:szCs w:val="16"/>
                <w:lang w:eastAsia="en-US"/>
              </w:rPr>
            </w:pPr>
            <w:ins w:id="3205" w:author="Gert Morlion" w:date="2024-08-26T14:09:00Z" w16du:dateUtc="2024-08-26T12:09:00Z">
              <w:r w:rsidRPr="009F0C13">
                <w:rPr>
                  <w:rFonts w:cs="Arial"/>
                  <w:sz w:val="16"/>
                  <w:szCs w:val="16"/>
                  <w:lang w:eastAsia="en-US"/>
                </w:rPr>
                <w:t>Must be one of the following values:</w:t>
              </w:r>
            </w:ins>
          </w:p>
          <w:p w14:paraId="3A7A3D7E" w14:textId="77777777" w:rsidR="00CA2927" w:rsidRPr="009F0C13" w:rsidRDefault="00CA2927" w:rsidP="00CA2927">
            <w:pPr>
              <w:spacing w:before="60" w:after="0" w:line="240" w:lineRule="auto"/>
              <w:jc w:val="left"/>
              <w:rPr>
                <w:ins w:id="3206" w:author="Gert Morlion" w:date="2024-08-26T14:09:00Z" w16du:dateUtc="2024-08-26T12:09:00Z"/>
                <w:rFonts w:cs="Arial"/>
                <w:b/>
                <w:bCs/>
                <w:sz w:val="16"/>
                <w:szCs w:val="16"/>
                <w:lang w:eastAsia="en-US"/>
              </w:rPr>
            </w:pPr>
            <w:ins w:id="3207" w:author="Gert Morlion" w:date="2024-08-26T14:09:00Z" w16du:dateUtc="2024-08-26T12:09:00Z">
              <w:r w:rsidRPr="009F0C13">
                <w:rPr>
                  <w:rFonts w:cs="Arial"/>
                  <w:sz w:val="16"/>
                  <w:szCs w:val="16"/>
                  <w:lang w:eastAsia="en-US"/>
                </w:rPr>
                <w:t>1000</w:t>
              </w:r>
            </w:ins>
          </w:p>
          <w:p w14:paraId="7E95EC67" w14:textId="77777777" w:rsidR="00CA2927" w:rsidRPr="009F0C13" w:rsidRDefault="00CA2927" w:rsidP="00CA2927">
            <w:pPr>
              <w:spacing w:after="0" w:line="240" w:lineRule="auto"/>
              <w:jc w:val="left"/>
              <w:rPr>
                <w:ins w:id="3208" w:author="Gert Morlion" w:date="2024-08-26T14:09:00Z" w16du:dateUtc="2024-08-26T12:09:00Z"/>
                <w:rFonts w:cs="Arial"/>
                <w:b/>
                <w:bCs/>
                <w:sz w:val="16"/>
                <w:szCs w:val="16"/>
                <w:lang w:eastAsia="en-US"/>
              </w:rPr>
            </w:pPr>
            <w:ins w:id="3209" w:author="Gert Morlion" w:date="2024-08-26T14:09:00Z" w16du:dateUtc="2024-08-26T12:09:00Z">
              <w:r w:rsidRPr="009F0C13">
                <w:rPr>
                  <w:rFonts w:cs="Arial"/>
                  <w:sz w:val="16"/>
                  <w:szCs w:val="16"/>
                  <w:lang w:eastAsia="en-US"/>
                </w:rPr>
                <w:t>2000</w:t>
              </w:r>
            </w:ins>
          </w:p>
          <w:p w14:paraId="589B1F42" w14:textId="77777777" w:rsidR="00CA2927" w:rsidRPr="009F0C13" w:rsidRDefault="00CA2927" w:rsidP="00CA2927">
            <w:pPr>
              <w:spacing w:after="0" w:line="240" w:lineRule="auto"/>
              <w:jc w:val="left"/>
              <w:rPr>
                <w:ins w:id="3210" w:author="Gert Morlion" w:date="2024-08-26T14:09:00Z" w16du:dateUtc="2024-08-26T12:09:00Z"/>
                <w:rFonts w:cs="Arial"/>
                <w:b/>
                <w:bCs/>
                <w:sz w:val="16"/>
                <w:szCs w:val="16"/>
                <w:lang w:eastAsia="en-US"/>
              </w:rPr>
            </w:pPr>
            <w:ins w:id="3211" w:author="Gert Morlion" w:date="2024-08-26T14:09:00Z" w16du:dateUtc="2024-08-26T12:09:00Z">
              <w:r w:rsidRPr="009F0C13">
                <w:rPr>
                  <w:rFonts w:cs="Arial"/>
                  <w:sz w:val="16"/>
                  <w:szCs w:val="16"/>
                  <w:lang w:eastAsia="en-US"/>
                </w:rPr>
                <w:t>3000</w:t>
              </w:r>
            </w:ins>
          </w:p>
          <w:p w14:paraId="520AF9EC" w14:textId="77777777" w:rsidR="00CA2927" w:rsidRPr="009F0C13" w:rsidRDefault="00CA2927" w:rsidP="00CA2927">
            <w:pPr>
              <w:spacing w:after="0" w:line="240" w:lineRule="auto"/>
              <w:jc w:val="left"/>
              <w:rPr>
                <w:ins w:id="3212" w:author="Gert Morlion" w:date="2024-08-26T14:09:00Z" w16du:dateUtc="2024-08-26T12:09:00Z"/>
                <w:rFonts w:cs="Arial"/>
                <w:b/>
                <w:bCs/>
                <w:sz w:val="16"/>
                <w:szCs w:val="16"/>
                <w:lang w:eastAsia="en-US"/>
              </w:rPr>
            </w:pPr>
            <w:ins w:id="3213" w:author="Gert Morlion" w:date="2024-08-26T14:09:00Z" w16du:dateUtc="2024-08-26T12:09:00Z">
              <w:r w:rsidRPr="009F0C13">
                <w:rPr>
                  <w:rFonts w:cs="Arial"/>
                  <w:sz w:val="16"/>
                  <w:szCs w:val="16"/>
                  <w:lang w:eastAsia="en-US"/>
                </w:rPr>
                <w:t>4000</w:t>
              </w:r>
            </w:ins>
          </w:p>
          <w:p w14:paraId="0A22AF80" w14:textId="77777777" w:rsidR="00CA2927" w:rsidRPr="009F0C13" w:rsidRDefault="00CA2927" w:rsidP="00CA2927">
            <w:pPr>
              <w:spacing w:after="0" w:line="240" w:lineRule="auto"/>
              <w:jc w:val="left"/>
              <w:rPr>
                <w:ins w:id="3214" w:author="Gert Morlion" w:date="2024-08-26T14:09:00Z" w16du:dateUtc="2024-08-26T12:09:00Z"/>
                <w:rFonts w:cs="Arial"/>
                <w:b/>
                <w:bCs/>
                <w:sz w:val="16"/>
                <w:szCs w:val="16"/>
                <w:lang w:eastAsia="en-US"/>
              </w:rPr>
            </w:pPr>
            <w:ins w:id="3215" w:author="Gert Morlion" w:date="2024-08-26T14:09:00Z" w16du:dateUtc="2024-08-26T12:09:00Z">
              <w:r w:rsidRPr="009F0C13">
                <w:rPr>
                  <w:rFonts w:cs="Arial"/>
                  <w:sz w:val="16"/>
                  <w:szCs w:val="16"/>
                  <w:lang w:eastAsia="en-US"/>
                </w:rPr>
                <w:t>8000</w:t>
              </w:r>
            </w:ins>
          </w:p>
          <w:p w14:paraId="6FB37007" w14:textId="77777777" w:rsidR="00CA2927" w:rsidRPr="009F0C13" w:rsidRDefault="00CA2927" w:rsidP="00CA2927">
            <w:pPr>
              <w:spacing w:after="0" w:line="240" w:lineRule="auto"/>
              <w:jc w:val="left"/>
              <w:rPr>
                <w:ins w:id="3216" w:author="Gert Morlion" w:date="2024-08-26T14:09:00Z" w16du:dateUtc="2024-08-26T12:09:00Z"/>
                <w:rFonts w:cs="Arial"/>
                <w:b/>
                <w:bCs/>
                <w:sz w:val="16"/>
                <w:szCs w:val="16"/>
                <w:lang w:eastAsia="en-US"/>
              </w:rPr>
            </w:pPr>
            <w:ins w:id="3217" w:author="Gert Morlion" w:date="2024-08-26T14:09:00Z" w16du:dateUtc="2024-08-26T12:09:00Z">
              <w:r w:rsidRPr="009F0C13">
                <w:rPr>
                  <w:rFonts w:cs="Arial"/>
                  <w:sz w:val="16"/>
                  <w:szCs w:val="16"/>
                  <w:lang w:eastAsia="en-US"/>
                </w:rPr>
                <w:t>12000</w:t>
              </w:r>
            </w:ins>
          </w:p>
          <w:p w14:paraId="51DDB507" w14:textId="77777777" w:rsidR="00CA2927" w:rsidRPr="009F0C13" w:rsidRDefault="00CA2927" w:rsidP="00CA2927">
            <w:pPr>
              <w:spacing w:after="0" w:line="240" w:lineRule="auto"/>
              <w:jc w:val="left"/>
              <w:rPr>
                <w:ins w:id="3218" w:author="Gert Morlion" w:date="2024-08-26T14:09:00Z" w16du:dateUtc="2024-08-26T12:09:00Z"/>
                <w:rFonts w:cs="Arial"/>
                <w:b/>
                <w:bCs/>
                <w:sz w:val="16"/>
                <w:szCs w:val="16"/>
                <w:lang w:eastAsia="en-US"/>
              </w:rPr>
            </w:pPr>
            <w:ins w:id="3219" w:author="Gert Morlion" w:date="2024-08-26T14:09:00Z" w16du:dateUtc="2024-08-26T12:09:00Z">
              <w:r w:rsidRPr="009F0C13">
                <w:rPr>
                  <w:rFonts w:cs="Arial"/>
                  <w:sz w:val="16"/>
                  <w:szCs w:val="16"/>
                  <w:lang w:eastAsia="en-US"/>
                </w:rPr>
                <w:t>22000</w:t>
              </w:r>
            </w:ins>
          </w:p>
          <w:p w14:paraId="4176AA61" w14:textId="77777777" w:rsidR="00CA2927" w:rsidRPr="009F0C13" w:rsidRDefault="00CA2927" w:rsidP="00CA2927">
            <w:pPr>
              <w:spacing w:after="0" w:line="240" w:lineRule="auto"/>
              <w:jc w:val="left"/>
              <w:rPr>
                <w:ins w:id="3220" w:author="Gert Morlion" w:date="2024-08-26T14:09:00Z" w16du:dateUtc="2024-08-26T12:09:00Z"/>
                <w:rFonts w:cs="Arial"/>
                <w:b/>
                <w:bCs/>
                <w:sz w:val="16"/>
                <w:szCs w:val="16"/>
                <w:lang w:eastAsia="en-US"/>
              </w:rPr>
            </w:pPr>
            <w:ins w:id="3221" w:author="Gert Morlion" w:date="2024-08-26T14:09:00Z" w16du:dateUtc="2024-08-26T12:09:00Z">
              <w:r w:rsidRPr="009F0C13">
                <w:rPr>
                  <w:rFonts w:cs="Arial"/>
                  <w:sz w:val="16"/>
                  <w:szCs w:val="16"/>
                  <w:lang w:eastAsia="en-US"/>
                </w:rPr>
                <w:t>45000</w:t>
              </w:r>
            </w:ins>
          </w:p>
          <w:p w14:paraId="0073271B" w14:textId="77777777" w:rsidR="00CA2927" w:rsidRPr="009F0C13" w:rsidRDefault="00CA2927" w:rsidP="00CA2927">
            <w:pPr>
              <w:spacing w:after="0" w:line="240" w:lineRule="auto"/>
              <w:jc w:val="left"/>
              <w:rPr>
                <w:ins w:id="3222" w:author="Gert Morlion" w:date="2024-08-26T14:09:00Z" w16du:dateUtc="2024-08-26T12:09:00Z"/>
                <w:rFonts w:cs="Arial"/>
                <w:b/>
                <w:bCs/>
                <w:sz w:val="16"/>
                <w:szCs w:val="16"/>
                <w:lang w:eastAsia="en-US"/>
              </w:rPr>
            </w:pPr>
            <w:ins w:id="3223" w:author="Gert Morlion" w:date="2024-08-26T14:09:00Z" w16du:dateUtc="2024-08-26T12:09:00Z">
              <w:r w:rsidRPr="009F0C13">
                <w:rPr>
                  <w:rFonts w:cs="Arial"/>
                  <w:sz w:val="16"/>
                  <w:szCs w:val="16"/>
                  <w:lang w:eastAsia="en-US"/>
                </w:rPr>
                <w:t>90000</w:t>
              </w:r>
            </w:ins>
          </w:p>
          <w:p w14:paraId="5CAFDE72" w14:textId="77777777" w:rsidR="00CA2927" w:rsidRPr="009F0C13" w:rsidRDefault="00CA2927" w:rsidP="00CA2927">
            <w:pPr>
              <w:spacing w:after="0" w:line="240" w:lineRule="auto"/>
              <w:jc w:val="left"/>
              <w:rPr>
                <w:ins w:id="3224" w:author="Gert Morlion" w:date="2024-08-26T14:09:00Z" w16du:dateUtc="2024-08-26T12:09:00Z"/>
                <w:rFonts w:cs="Arial"/>
                <w:b/>
                <w:bCs/>
                <w:sz w:val="16"/>
                <w:szCs w:val="16"/>
                <w:lang w:eastAsia="en-US"/>
              </w:rPr>
            </w:pPr>
            <w:ins w:id="3225" w:author="Gert Morlion" w:date="2024-08-26T14:09:00Z" w16du:dateUtc="2024-08-26T12:09:00Z">
              <w:r w:rsidRPr="009F0C13">
                <w:rPr>
                  <w:rFonts w:cs="Arial"/>
                  <w:sz w:val="16"/>
                  <w:szCs w:val="16"/>
                  <w:lang w:eastAsia="en-US"/>
                </w:rPr>
                <w:t>180000</w:t>
              </w:r>
            </w:ins>
          </w:p>
          <w:p w14:paraId="61F598A0" w14:textId="77777777" w:rsidR="00CA2927" w:rsidRPr="009F0C13" w:rsidRDefault="00CA2927" w:rsidP="00CA2927">
            <w:pPr>
              <w:spacing w:after="0" w:line="240" w:lineRule="auto"/>
              <w:jc w:val="left"/>
              <w:rPr>
                <w:ins w:id="3226" w:author="Gert Morlion" w:date="2024-08-26T14:09:00Z" w16du:dateUtc="2024-08-26T12:09:00Z"/>
                <w:rFonts w:cs="Arial"/>
                <w:b/>
                <w:bCs/>
                <w:sz w:val="16"/>
                <w:szCs w:val="16"/>
                <w:lang w:eastAsia="en-US"/>
              </w:rPr>
            </w:pPr>
            <w:ins w:id="3227" w:author="Gert Morlion" w:date="2024-08-26T14:09:00Z" w16du:dateUtc="2024-08-26T12:09:00Z">
              <w:r w:rsidRPr="009F0C13">
                <w:rPr>
                  <w:rFonts w:cs="Arial"/>
                  <w:sz w:val="16"/>
                  <w:szCs w:val="16"/>
                  <w:lang w:eastAsia="en-US"/>
                </w:rPr>
                <w:t>350000</w:t>
              </w:r>
            </w:ins>
          </w:p>
          <w:p w14:paraId="25ED15EE" w14:textId="77777777" w:rsidR="00CA2927" w:rsidRPr="009F0C13" w:rsidRDefault="00CA2927" w:rsidP="00CA2927">
            <w:pPr>
              <w:spacing w:after="0" w:line="240" w:lineRule="auto"/>
              <w:jc w:val="left"/>
              <w:rPr>
                <w:ins w:id="3228" w:author="Gert Morlion" w:date="2024-08-26T14:09:00Z" w16du:dateUtc="2024-08-26T12:09:00Z"/>
                <w:rFonts w:cs="Arial"/>
                <w:b/>
                <w:bCs/>
                <w:sz w:val="16"/>
                <w:szCs w:val="16"/>
                <w:lang w:eastAsia="en-US"/>
              </w:rPr>
            </w:pPr>
            <w:ins w:id="3229" w:author="Gert Morlion" w:date="2024-08-26T14:09:00Z" w16du:dateUtc="2024-08-26T12:09:00Z">
              <w:r w:rsidRPr="009F0C13">
                <w:rPr>
                  <w:rFonts w:cs="Arial"/>
                  <w:sz w:val="16"/>
                  <w:szCs w:val="16"/>
                  <w:lang w:eastAsia="en-US"/>
                </w:rPr>
                <w:t>700000</w:t>
              </w:r>
            </w:ins>
          </w:p>
          <w:p w14:paraId="136F2334" w14:textId="77777777" w:rsidR="00CA2927" w:rsidRPr="009F0C13" w:rsidRDefault="00CA2927" w:rsidP="00CA2927">
            <w:pPr>
              <w:spacing w:after="0" w:line="240" w:lineRule="auto"/>
              <w:jc w:val="left"/>
              <w:rPr>
                <w:ins w:id="3230" w:author="Gert Morlion" w:date="2024-08-26T14:09:00Z" w16du:dateUtc="2024-08-26T12:09:00Z"/>
                <w:rFonts w:cs="Arial"/>
                <w:b/>
                <w:bCs/>
                <w:sz w:val="16"/>
                <w:szCs w:val="16"/>
                <w:lang w:eastAsia="en-US"/>
              </w:rPr>
            </w:pPr>
            <w:ins w:id="3231" w:author="Gert Morlion" w:date="2024-08-26T14:09:00Z" w16du:dateUtc="2024-08-26T12:09:00Z">
              <w:r w:rsidRPr="009F0C13">
                <w:rPr>
                  <w:rFonts w:cs="Arial"/>
                  <w:sz w:val="16"/>
                  <w:szCs w:val="16"/>
                  <w:lang w:eastAsia="en-US"/>
                </w:rPr>
                <w:t>1500000</w:t>
              </w:r>
            </w:ins>
          </w:p>
          <w:p w14:paraId="29A65044" w14:textId="77777777" w:rsidR="00CA2927" w:rsidRPr="009F0C13" w:rsidRDefault="00CA2927" w:rsidP="00CA2927">
            <w:pPr>
              <w:spacing w:after="0" w:line="240" w:lineRule="auto"/>
              <w:jc w:val="left"/>
              <w:rPr>
                <w:ins w:id="3232" w:author="Gert Morlion" w:date="2024-08-26T14:09:00Z" w16du:dateUtc="2024-08-26T12:09:00Z"/>
                <w:rFonts w:cs="Arial"/>
                <w:b/>
                <w:bCs/>
                <w:sz w:val="16"/>
                <w:szCs w:val="16"/>
                <w:lang w:eastAsia="en-US"/>
              </w:rPr>
            </w:pPr>
            <w:ins w:id="3233" w:author="Gert Morlion" w:date="2024-08-26T14:09:00Z" w16du:dateUtc="2024-08-26T12:09:00Z">
              <w:r w:rsidRPr="009F0C13">
                <w:rPr>
                  <w:rFonts w:cs="Arial"/>
                  <w:sz w:val="16"/>
                  <w:szCs w:val="16"/>
                  <w:lang w:eastAsia="en-US"/>
                </w:rPr>
                <w:t>3500000</w:t>
              </w:r>
            </w:ins>
          </w:p>
          <w:p w14:paraId="6C621A64" w14:textId="77777777" w:rsidR="00CA2927" w:rsidRPr="009F0C13" w:rsidRDefault="00CA2927" w:rsidP="00CA2927">
            <w:pPr>
              <w:spacing w:after="60" w:line="240" w:lineRule="auto"/>
              <w:jc w:val="left"/>
              <w:rPr>
                <w:ins w:id="3234" w:author="Gert Morlion" w:date="2024-08-26T14:09:00Z" w16du:dateUtc="2024-08-26T12:09:00Z"/>
                <w:rFonts w:cs="Arial"/>
                <w:sz w:val="16"/>
                <w:szCs w:val="16"/>
                <w:lang w:eastAsia="en-US"/>
              </w:rPr>
            </w:pPr>
            <w:ins w:id="3235" w:author="Gert Morlion" w:date="2024-08-26T14:09:00Z" w16du:dateUtc="2024-08-26T12:09:00Z">
              <w:r w:rsidRPr="009F0C13">
                <w:rPr>
                  <w:rFonts w:cs="Arial"/>
                  <w:sz w:val="16"/>
                  <w:szCs w:val="16"/>
                  <w:lang w:eastAsia="en-US"/>
                </w:rPr>
                <w:t>10000000</w:t>
              </w:r>
            </w:ins>
          </w:p>
          <w:p w14:paraId="5D70CC5B" w14:textId="0A9B586E" w:rsidR="00CA2927" w:rsidRPr="009F0C13" w:rsidRDefault="00CA2927" w:rsidP="00CA2927">
            <w:pPr>
              <w:spacing w:before="60" w:after="60" w:line="240" w:lineRule="auto"/>
              <w:jc w:val="left"/>
              <w:rPr>
                <w:ins w:id="3236" w:author="Gert Morlion" w:date="2024-08-26T14:09:00Z" w16du:dateUtc="2024-08-26T12:09:00Z"/>
                <w:rFonts w:cs="Arial"/>
                <w:sz w:val="16"/>
                <w:szCs w:val="16"/>
                <w:lang w:eastAsia="en-US"/>
              </w:rPr>
            </w:pPr>
            <w:ins w:id="3237" w:author="Gert Morlion" w:date="2024-08-26T14:09:00Z" w16du:dateUtc="2024-08-26T12:09:00Z">
              <w:r w:rsidRPr="009F0C13">
                <w:rPr>
                  <w:rFonts w:cs="Arial"/>
                  <w:bCs/>
                  <w:sz w:val="16"/>
                  <w:szCs w:val="16"/>
                  <w:lang w:eastAsia="en-US"/>
                </w:rPr>
                <w:t>0..1 multiplicity in S-100 restricted to 1 in S-101</w:t>
              </w:r>
            </w:ins>
          </w:p>
        </w:tc>
      </w:tr>
      <w:tr w:rsidR="00767C47" w:rsidRPr="00D22CCD" w14:paraId="21249825"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B25EE42" w14:textId="77777777" w:rsidR="00767C47" w:rsidRPr="00D22CCD" w:rsidRDefault="00767C47" w:rsidP="00767C47">
            <w:pPr>
              <w:spacing w:before="100" w:beforeAutospacing="1" w:after="0" w:line="240" w:lineRule="auto"/>
              <w:rPr>
                <w:rFonts w:cs="Arial"/>
                <w:sz w:val="16"/>
                <w:szCs w:val="16"/>
                <w:lang w:eastAsia="en-US"/>
              </w:rPr>
            </w:pPr>
            <w:proofErr w:type="spellStart"/>
            <w:r w:rsidRPr="009F0C13">
              <w:rPr>
                <w:rFonts w:cs="Arial"/>
                <w:sz w:val="16"/>
                <w:szCs w:val="16"/>
                <w:lang w:eastAsia="en-US"/>
              </w:rPr>
              <w:t>maximumDisplayScale</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69322341"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7F672E"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A61F2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0549DF" w14:textId="77777777" w:rsidR="00767C47"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76EFC6C7" w14:textId="77777777" w:rsidR="00767C47" w:rsidRPr="009F0C13" w:rsidRDefault="00767C47" w:rsidP="00767C47">
            <w:pPr>
              <w:spacing w:before="60" w:after="60" w:line="240" w:lineRule="auto"/>
              <w:jc w:val="left"/>
              <w:rPr>
                <w:rFonts w:cs="Arial"/>
                <w:sz w:val="16"/>
                <w:szCs w:val="16"/>
                <w:lang w:eastAsia="en-US"/>
              </w:rPr>
            </w:pPr>
            <w:r>
              <w:rPr>
                <w:rFonts w:cs="Arial"/>
                <w:sz w:val="16"/>
                <w:szCs w:val="16"/>
                <w:lang w:eastAsia="en-US"/>
              </w:rPr>
              <w:t>100</w:t>
            </w:r>
          </w:p>
          <w:p w14:paraId="67A9A72B" w14:textId="77777777" w:rsidR="00767C47" w:rsidRPr="009F0C13" w:rsidRDefault="00767C47" w:rsidP="00767C47">
            <w:pPr>
              <w:spacing w:before="60" w:after="0" w:line="240" w:lineRule="auto"/>
              <w:jc w:val="left"/>
              <w:rPr>
                <w:rFonts w:cs="Arial"/>
                <w:b/>
                <w:bCs/>
                <w:sz w:val="16"/>
                <w:szCs w:val="16"/>
                <w:lang w:eastAsia="en-US"/>
              </w:rPr>
            </w:pPr>
            <w:r w:rsidRPr="009F0C13">
              <w:rPr>
                <w:rFonts w:cs="Arial"/>
                <w:sz w:val="16"/>
                <w:szCs w:val="16"/>
                <w:lang w:eastAsia="en-US"/>
              </w:rPr>
              <w:t>1000</w:t>
            </w:r>
          </w:p>
          <w:p w14:paraId="727F059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0E06846B"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2B12BB70"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08AD84D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03CEEF9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34C9935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342698F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47C7418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422AA7C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79741453"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753C9E79"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31987E9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423C6F3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lastRenderedPageBreak/>
              <w:t>3500000</w:t>
            </w:r>
          </w:p>
          <w:p w14:paraId="2382A7EF"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10000000</w:t>
            </w:r>
          </w:p>
          <w:p w14:paraId="66713C56"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r w:rsidR="00767C47" w:rsidRPr="00D22CCD" w14:paraId="4D8A541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3ED824F" w14:textId="77777777" w:rsidR="00767C47" w:rsidRPr="00D22CCD" w:rsidRDefault="00767C47" w:rsidP="00767C47">
            <w:pPr>
              <w:spacing w:before="100" w:beforeAutospacing="1" w:after="0" w:line="240" w:lineRule="auto"/>
              <w:rPr>
                <w:rFonts w:cs="Arial"/>
                <w:sz w:val="16"/>
                <w:szCs w:val="16"/>
                <w:lang w:eastAsia="en-US"/>
              </w:rPr>
            </w:pPr>
            <w:proofErr w:type="spellStart"/>
            <w:r w:rsidRPr="009F0C13">
              <w:rPr>
                <w:rFonts w:cs="Arial"/>
                <w:sz w:val="16"/>
                <w:szCs w:val="16"/>
                <w:lang w:eastAsia="en-US"/>
              </w:rPr>
              <w:lastRenderedPageBreak/>
              <w:t>minimumDisplayScale</w:t>
            </w:r>
            <w:proofErr w:type="spellEnd"/>
          </w:p>
        </w:tc>
        <w:tc>
          <w:tcPr>
            <w:tcW w:w="538" w:type="pct"/>
            <w:tcBorders>
              <w:top w:val="single" w:sz="8" w:space="0" w:color="000000"/>
              <w:left w:val="nil"/>
              <w:bottom w:val="single" w:sz="8" w:space="0" w:color="000000"/>
              <w:right w:val="single" w:sz="4" w:space="0" w:color="auto"/>
            </w:tcBorders>
            <w:shd w:val="clear" w:color="auto" w:fill="auto"/>
          </w:tcPr>
          <w:p w14:paraId="19ACD36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63649C5" w14:textId="77777777" w:rsidR="00767C47" w:rsidRPr="00D22CCD" w:rsidRDefault="00767C47" w:rsidP="00767C4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B8C503" w14:textId="77777777" w:rsidR="00767C47" w:rsidRPr="00D22CCD" w:rsidRDefault="00767C47" w:rsidP="00767C47">
            <w:pPr>
              <w:spacing w:before="100" w:beforeAutospacing="1" w:after="0" w:line="240" w:lineRule="auto"/>
              <w:rPr>
                <w:rFonts w:cs="Arial"/>
                <w:sz w:val="16"/>
                <w:szCs w:val="16"/>
                <w:lang w:eastAsia="en-US"/>
              </w:rPr>
            </w:pPr>
            <w:r w:rsidRPr="009F0C13">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AD1A4" w14:textId="77777777" w:rsidR="00767C47" w:rsidRPr="009F0C13" w:rsidRDefault="00767C47" w:rsidP="00767C47">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F95A58"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2000</w:t>
            </w:r>
          </w:p>
          <w:p w14:paraId="2F0BACA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3000</w:t>
            </w:r>
          </w:p>
          <w:p w14:paraId="6DEC1FFE"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4000</w:t>
            </w:r>
          </w:p>
          <w:p w14:paraId="1694477D"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8000</w:t>
            </w:r>
          </w:p>
          <w:p w14:paraId="518755C2"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12000</w:t>
            </w:r>
          </w:p>
          <w:p w14:paraId="4FF1DB0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22000</w:t>
            </w:r>
          </w:p>
          <w:p w14:paraId="0C6C766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45000</w:t>
            </w:r>
          </w:p>
          <w:p w14:paraId="38084077"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90000</w:t>
            </w:r>
          </w:p>
          <w:p w14:paraId="2F9DDB4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180000</w:t>
            </w:r>
          </w:p>
          <w:p w14:paraId="55F2795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w:t>
            </w:r>
          </w:p>
          <w:p w14:paraId="522658DF"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700000</w:t>
            </w:r>
          </w:p>
          <w:p w14:paraId="242C416C"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1500000</w:t>
            </w:r>
          </w:p>
          <w:p w14:paraId="50D6A0FA" w14:textId="77777777" w:rsidR="00767C47" w:rsidRPr="009F0C13" w:rsidRDefault="00767C47" w:rsidP="00767C47">
            <w:pPr>
              <w:spacing w:after="0" w:line="240" w:lineRule="auto"/>
              <w:jc w:val="left"/>
              <w:rPr>
                <w:rFonts w:cs="Arial"/>
                <w:b/>
                <w:bCs/>
                <w:sz w:val="16"/>
                <w:szCs w:val="16"/>
                <w:lang w:eastAsia="en-US"/>
              </w:rPr>
            </w:pPr>
            <w:r w:rsidRPr="009F0C13">
              <w:rPr>
                <w:rFonts w:cs="Arial"/>
                <w:sz w:val="16"/>
                <w:szCs w:val="16"/>
                <w:lang w:eastAsia="en-US"/>
              </w:rPr>
              <w:t>3500000</w:t>
            </w:r>
          </w:p>
          <w:p w14:paraId="54EA815E" w14:textId="77777777" w:rsidR="00767C47" w:rsidRPr="009F0C13" w:rsidRDefault="00767C47" w:rsidP="00767C47">
            <w:pPr>
              <w:spacing w:after="0" w:line="240" w:lineRule="auto"/>
              <w:jc w:val="left"/>
              <w:rPr>
                <w:rFonts w:cs="Arial"/>
                <w:sz w:val="16"/>
                <w:szCs w:val="16"/>
                <w:lang w:eastAsia="en-US"/>
              </w:rPr>
            </w:pPr>
            <w:r w:rsidRPr="009F0C13">
              <w:rPr>
                <w:rFonts w:cs="Arial"/>
                <w:sz w:val="16"/>
                <w:szCs w:val="16"/>
                <w:lang w:eastAsia="en-US"/>
              </w:rPr>
              <w:t>10000000</w:t>
            </w:r>
          </w:p>
          <w:p w14:paraId="4371D83A" w14:textId="77777777" w:rsidR="00767C47" w:rsidRPr="009F0C13" w:rsidRDefault="00767C47" w:rsidP="00767C47">
            <w:pPr>
              <w:spacing w:after="60" w:line="240" w:lineRule="auto"/>
              <w:jc w:val="left"/>
              <w:rPr>
                <w:rFonts w:cs="Arial"/>
                <w:sz w:val="16"/>
                <w:szCs w:val="16"/>
                <w:lang w:eastAsia="en-US"/>
              </w:rPr>
            </w:pPr>
            <w:r w:rsidRPr="009F0C13">
              <w:rPr>
                <w:rFonts w:cs="Arial"/>
                <w:sz w:val="16"/>
                <w:szCs w:val="16"/>
                <w:lang w:eastAsia="en-US"/>
              </w:rPr>
              <w:t>NULL</w:t>
            </w:r>
          </w:p>
          <w:p w14:paraId="01810430" w14:textId="77777777" w:rsidR="00767C47" w:rsidRPr="00D22CCD" w:rsidRDefault="00767C47" w:rsidP="00767C47">
            <w:pPr>
              <w:spacing w:after="0" w:line="240" w:lineRule="auto"/>
              <w:jc w:val="left"/>
              <w:rPr>
                <w:rFonts w:cs="Arial"/>
                <w:sz w:val="16"/>
                <w:szCs w:val="16"/>
                <w:lang w:eastAsia="en-US"/>
              </w:rPr>
            </w:pPr>
            <w:r w:rsidRPr="009F0C13">
              <w:rPr>
                <w:rFonts w:cs="Arial"/>
                <w:bCs/>
                <w:sz w:val="16"/>
                <w:szCs w:val="16"/>
                <w:lang w:eastAsia="en-US"/>
              </w:rPr>
              <w:t>0..1 multiplicity in S-100 restricted to 1 in S-</w:t>
            </w:r>
            <w:r>
              <w:rPr>
                <w:rFonts w:cs="Arial"/>
                <w:bCs/>
                <w:sz w:val="16"/>
                <w:szCs w:val="16"/>
                <w:lang w:eastAsia="en-US"/>
              </w:rPr>
              <w:t>4</w:t>
            </w:r>
            <w:r w:rsidRPr="009F0C13">
              <w:rPr>
                <w:rFonts w:cs="Arial"/>
                <w:bCs/>
                <w:sz w:val="16"/>
                <w:szCs w:val="16"/>
                <w:lang w:eastAsia="en-US"/>
              </w:rPr>
              <w:t>01</w:t>
            </w:r>
          </w:p>
        </w:tc>
      </w:tr>
    </w:tbl>
    <w:p w14:paraId="4EC9E2F5" w14:textId="77777777" w:rsidR="00453023" w:rsidRPr="00D22CCD" w:rsidRDefault="00453023"/>
    <w:p w14:paraId="2C797408" w14:textId="77777777" w:rsidR="00F54CF5" w:rsidRPr="00E23934" w:rsidRDefault="00F54CF5" w:rsidP="00F54CF5">
      <w:pPr>
        <w:pStyle w:val="Kop4"/>
        <w:keepLines/>
        <w:tabs>
          <w:tab w:val="clear" w:pos="940"/>
          <w:tab w:val="clear" w:pos="1140"/>
          <w:tab w:val="clear" w:pos="1360"/>
          <w:tab w:val="left" w:pos="993"/>
        </w:tabs>
        <w:spacing w:before="120" w:after="120" w:line="240" w:lineRule="auto"/>
        <w:ind w:left="993" w:hanging="993"/>
        <w:rPr>
          <w:ins w:id="3238" w:author="Gert Morlion" w:date="2024-08-26T14:10:00Z"/>
        </w:rPr>
      </w:pPr>
      <w:ins w:id="3239"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240" w:author="Gert Morlion" w:date="2024-08-26T14:10:00Z"/>
        </w:trPr>
        <w:tc>
          <w:tcPr>
            <w:tcW w:w="1140" w:type="dxa"/>
            <w:shd w:val="clear" w:color="auto" w:fill="D9D9D9"/>
          </w:tcPr>
          <w:p w14:paraId="4A651A44" w14:textId="77777777" w:rsidR="00F54CF5" w:rsidRPr="003A450C" w:rsidRDefault="00F54CF5" w:rsidP="00BE21AB">
            <w:pPr>
              <w:snapToGrid w:val="0"/>
              <w:spacing w:before="60" w:after="60" w:line="240" w:lineRule="auto"/>
              <w:jc w:val="left"/>
              <w:rPr>
                <w:ins w:id="3241" w:author="Gert Morlion" w:date="2024-08-26T14:10:00Z"/>
                <w:b/>
                <w:sz w:val="16"/>
                <w:szCs w:val="16"/>
              </w:rPr>
            </w:pPr>
            <w:ins w:id="3242"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BE21AB">
            <w:pPr>
              <w:snapToGrid w:val="0"/>
              <w:spacing w:before="60" w:after="60" w:line="240" w:lineRule="auto"/>
              <w:jc w:val="left"/>
              <w:rPr>
                <w:ins w:id="3243" w:author="Gert Morlion" w:date="2024-08-26T14:10:00Z"/>
                <w:b/>
                <w:sz w:val="16"/>
                <w:szCs w:val="16"/>
              </w:rPr>
            </w:pPr>
            <w:ins w:id="3244"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BE21AB">
            <w:pPr>
              <w:snapToGrid w:val="0"/>
              <w:spacing w:before="60" w:after="60" w:line="240" w:lineRule="auto"/>
              <w:jc w:val="left"/>
              <w:rPr>
                <w:ins w:id="3245" w:author="Gert Morlion" w:date="2024-08-26T14:10:00Z"/>
                <w:b/>
                <w:sz w:val="16"/>
                <w:szCs w:val="16"/>
              </w:rPr>
            </w:pPr>
            <w:ins w:id="3246"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BE21AB">
            <w:pPr>
              <w:snapToGrid w:val="0"/>
              <w:spacing w:before="60" w:after="60" w:line="240" w:lineRule="auto"/>
              <w:jc w:val="center"/>
              <w:rPr>
                <w:ins w:id="3247" w:author="Gert Morlion" w:date="2024-08-26T14:10:00Z"/>
                <w:b/>
                <w:sz w:val="16"/>
                <w:szCs w:val="16"/>
              </w:rPr>
            </w:pPr>
            <w:ins w:id="3248"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BE21AB">
            <w:pPr>
              <w:snapToGrid w:val="0"/>
              <w:spacing w:before="60" w:after="60" w:line="240" w:lineRule="auto"/>
              <w:jc w:val="left"/>
              <w:rPr>
                <w:ins w:id="3249" w:author="Gert Morlion" w:date="2024-08-26T14:10:00Z"/>
                <w:b/>
                <w:sz w:val="16"/>
                <w:szCs w:val="16"/>
              </w:rPr>
            </w:pPr>
            <w:ins w:id="3250" w:author="Gert Morlion" w:date="2024-08-26T14:10:00Z">
              <w:r w:rsidRPr="003A450C">
                <w:rPr>
                  <w:b/>
                  <w:sz w:val="16"/>
                  <w:szCs w:val="16"/>
                </w:rPr>
                <w:t>Remarks</w:t>
              </w:r>
            </w:ins>
          </w:p>
        </w:tc>
      </w:tr>
      <w:tr w:rsidR="00F54CF5" w:rsidRPr="003A450C" w14:paraId="1AD4D0C7" w14:textId="77777777" w:rsidTr="00BE21AB">
        <w:trPr>
          <w:cantSplit/>
          <w:trHeight w:val="305"/>
          <w:ins w:id="3251" w:author="Gert Morlion" w:date="2024-08-26T14:10:00Z"/>
        </w:trPr>
        <w:tc>
          <w:tcPr>
            <w:tcW w:w="1140" w:type="dxa"/>
          </w:tcPr>
          <w:p w14:paraId="7239CC8F" w14:textId="77777777" w:rsidR="00F54CF5" w:rsidRPr="003A450C" w:rsidRDefault="00F54CF5" w:rsidP="00BE21AB">
            <w:pPr>
              <w:snapToGrid w:val="0"/>
              <w:spacing w:before="60" w:after="60" w:line="240" w:lineRule="auto"/>
              <w:jc w:val="left"/>
              <w:rPr>
                <w:ins w:id="3252" w:author="Gert Morlion" w:date="2024-08-26T14:10:00Z"/>
                <w:sz w:val="16"/>
                <w:szCs w:val="16"/>
              </w:rPr>
            </w:pPr>
            <w:ins w:id="3253" w:author="Gert Morlion" w:date="2024-08-26T14:10:00Z">
              <w:r w:rsidRPr="003A450C">
                <w:rPr>
                  <w:sz w:val="16"/>
                  <w:szCs w:val="16"/>
                </w:rPr>
                <w:t>Enumeration</w:t>
              </w:r>
            </w:ins>
          </w:p>
        </w:tc>
        <w:tc>
          <w:tcPr>
            <w:tcW w:w="3024" w:type="dxa"/>
          </w:tcPr>
          <w:p w14:paraId="2E697925" w14:textId="77777777" w:rsidR="00F54CF5" w:rsidRPr="003A450C" w:rsidRDefault="00F54CF5" w:rsidP="00BE21AB">
            <w:pPr>
              <w:snapToGrid w:val="0"/>
              <w:spacing w:before="60" w:after="60" w:line="240" w:lineRule="auto"/>
              <w:jc w:val="left"/>
              <w:rPr>
                <w:ins w:id="3254" w:author="Gert Morlion" w:date="2024-08-26T14:10:00Z"/>
                <w:sz w:val="16"/>
                <w:szCs w:val="16"/>
              </w:rPr>
            </w:pPr>
            <w:ins w:id="3255" w:author="Gert Morlion" w:date="2024-08-26T14:10:00Z">
              <w:r>
                <w:rPr>
                  <w:sz w:val="16"/>
                  <w:szCs w:val="16"/>
                </w:rPr>
                <w:t>S100_Purpose</w:t>
              </w:r>
            </w:ins>
          </w:p>
        </w:tc>
        <w:tc>
          <w:tcPr>
            <w:tcW w:w="3440" w:type="dxa"/>
          </w:tcPr>
          <w:p w14:paraId="1F594933" w14:textId="77777777" w:rsidR="00F54CF5" w:rsidRPr="003A450C" w:rsidRDefault="00F54CF5" w:rsidP="00BE21AB">
            <w:pPr>
              <w:snapToGrid w:val="0"/>
              <w:spacing w:before="60" w:after="60" w:line="240" w:lineRule="auto"/>
              <w:jc w:val="left"/>
              <w:rPr>
                <w:ins w:id="3256" w:author="Gert Morlion" w:date="2024-08-26T14:10:00Z"/>
                <w:sz w:val="16"/>
                <w:szCs w:val="16"/>
              </w:rPr>
            </w:pPr>
            <w:ins w:id="3257" w:author="Gert Morlion" w:date="2024-08-26T14:10:00Z">
              <w:r>
                <w:rPr>
                  <w:sz w:val="16"/>
                  <w:szCs w:val="16"/>
                </w:rPr>
                <w:t>The purpose of the dataset</w:t>
              </w:r>
            </w:ins>
          </w:p>
        </w:tc>
        <w:tc>
          <w:tcPr>
            <w:tcW w:w="809" w:type="dxa"/>
          </w:tcPr>
          <w:p w14:paraId="3F59EB51" w14:textId="77777777" w:rsidR="00F54CF5" w:rsidRPr="003A450C" w:rsidRDefault="00F54CF5" w:rsidP="00BE21AB">
            <w:pPr>
              <w:snapToGrid w:val="0"/>
              <w:spacing w:before="60" w:after="60" w:line="240" w:lineRule="auto"/>
              <w:jc w:val="center"/>
              <w:rPr>
                <w:ins w:id="3258" w:author="Gert Morlion" w:date="2024-08-26T14:10:00Z"/>
                <w:sz w:val="16"/>
                <w:szCs w:val="16"/>
              </w:rPr>
            </w:pPr>
            <w:ins w:id="3259" w:author="Gert Morlion" w:date="2024-08-26T14:10:00Z">
              <w:r w:rsidRPr="003A450C">
                <w:rPr>
                  <w:sz w:val="16"/>
                  <w:szCs w:val="16"/>
                </w:rPr>
                <w:t>-</w:t>
              </w:r>
            </w:ins>
          </w:p>
        </w:tc>
        <w:tc>
          <w:tcPr>
            <w:tcW w:w="5921" w:type="dxa"/>
          </w:tcPr>
          <w:p w14:paraId="77A54855" w14:textId="77777777" w:rsidR="00F54CF5" w:rsidRPr="003A450C" w:rsidRDefault="00F54CF5" w:rsidP="00BE21AB">
            <w:pPr>
              <w:spacing w:before="60" w:after="60" w:line="240" w:lineRule="auto"/>
              <w:jc w:val="left"/>
              <w:rPr>
                <w:ins w:id="3260" w:author="Gert Morlion" w:date="2024-08-26T14:10:00Z"/>
                <w:sz w:val="16"/>
                <w:szCs w:val="16"/>
              </w:rPr>
            </w:pPr>
            <w:ins w:id="3261" w:author="Gert Morlion" w:date="2024-08-26T14:10:00Z">
              <w:r w:rsidRPr="003A450C" w:rsidDel="006A2EDF">
                <w:rPr>
                  <w:rFonts w:cs="Arial"/>
                  <w:sz w:val="16"/>
                  <w:szCs w:val="16"/>
                  <w:lang w:eastAsia="en-US"/>
                </w:rPr>
                <w:t xml:space="preserve"> </w:t>
              </w:r>
            </w:ins>
          </w:p>
        </w:tc>
      </w:tr>
      <w:tr w:rsidR="00F54CF5" w:rsidRPr="003A450C" w14:paraId="404E6D96" w14:textId="77777777" w:rsidTr="00BE21AB">
        <w:trPr>
          <w:cantSplit/>
          <w:trHeight w:val="277"/>
          <w:ins w:id="3262" w:author="Gert Morlion" w:date="2024-08-26T14:10:00Z"/>
        </w:trPr>
        <w:tc>
          <w:tcPr>
            <w:tcW w:w="1140" w:type="dxa"/>
          </w:tcPr>
          <w:p w14:paraId="715A2B58" w14:textId="77777777" w:rsidR="00F54CF5" w:rsidRPr="003A450C" w:rsidRDefault="00F54CF5" w:rsidP="00BE21AB">
            <w:pPr>
              <w:snapToGrid w:val="0"/>
              <w:spacing w:before="60" w:after="60" w:line="240" w:lineRule="auto"/>
              <w:jc w:val="left"/>
              <w:rPr>
                <w:ins w:id="3263" w:author="Gert Morlion" w:date="2024-08-26T14:10:00Z"/>
                <w:sz w:val="16"/>
                <w:szCs w:val="16"/>
              </w:rPr>
            </w:pPr>
            <w:ins w:id="3264" w:author="Gert Morlion" w:date="2024-08-26T14:10:00Z">
              <w:r w:rsidRPr="003A450C">
                <w:rPr>
                  <w:sz w:val="16"/>
                  <w:szCs w:val="16"/>
                </w:rPr>
                <w:t>Value</w:t>
              </w:r>
            </w:ins>
          </w:p>
        </w:tc>
        <w:tc>
          <w:tcPr>
            <w:tcW w:w="3024" w:type="dxa"/>
          </w:tcPr>
          <w:p w14:paraId="2B3DD2FE" w14:textId="77777777" w:rsidR="00F54CF5" w:rsidRPr="003A450C" w:rsidRDefault="00F54CF5" w:rsidP="00BE21AB">
            <w:pPr>
              <w:snapToGrid w:val="0"/>
              <w:spacing w:before="60" w:after="60" w:line="240" w:lineRule="auto"/>
              <w:jc w:val="left"/>
              <w:rPr>
                <w:ins w:id="3265" w:author="Gert Morlion" w:date="2024-08-26T14:10:00Z"/>
                <w:sz w:val="16"/>
                <w:szCs w:val="16"/>
              </w:rPr>
            </w:pPr>
            <w:proofErr w:type="spellStart"/>
            <w:ins w:id="3266" w:author="Gert Morlion" w:date="2024-08-26T14:10:00Z">
              <w:r>
                <w:rPr>
                  <w:sz w:val="16"/>
                  <w:szCs w:val="16"/>
                </w:rPr>
                <w:t>newDataset</w:t>
              </w:r>
              <w:proofErr w:type="spellEnd"/>
            </w:ins>
          </w:p>
        </w:tc>
        <w:tc>
          <w:tcPr>
            <w:tcW w:w="3440" w:type="dxa"/>
          </w:tcPr>
          <w:p w14:paraId="7DD43635" w14:textId="77777777" w:rsidR="00F54CF5" w:rsidRPr="003A450C" w:rsidRDefault="00F54CF5" w:rsidP="00BE21AB">
            <w:pPr>
              <w:snapToGrid w:val="0"/>
              <w:spacing w:before="60" w:after="60" w:line="240" w:lineRule="auto"/>
              <w:jc w:val="left"/>
              <w:rPr>
                <w:ins w:id="3267" w:author="Gert Morlion" w:date="2024-08-26T14:10:00Z"/>
                <w:sz w:val="16"/>
                <w:szCs w:val="16"/>
              </w:rPr>
            </w:pPr>
            <w:ins w:id="3268" w:author="Gert Morlion" w:date="2024-08-26T14:10:00Z">
              <w:r>
                <w:rPr>
                  <w:sz w:val="16"/>
                  <w:szCs w:val="16"/>
                </w:rPr>
                <w:t>Brand new dataset</w:t>
              </w:r>
            </w:ins>
          </w:p>
        </w:tc>
        <w:tc>
          <w:tcPr>
            <w:tcW w:w="809" w:type="dxa"/>
          </w:tcPr>
          <w:p w14:paraId="51308A96" w14:textId="77777777" w:rsidR="00F54CF5" w:rsidRPr="003A450C" w:rsidRDefault="00F54CF5" w:rsidP="00BE21AB">
            <w:pPr>
              <w:snapToGrid w:val="0"/>
              <w:spacing w:before="60" w:after="60" w:line="240" w:lineRule="auto"/>
              <w:jc w:val="center"/>
              <w:rPr>
                <w:ins w:id="3269" w:author="Gert Morlion" w:date="2024-08-26T14:10:00Z"/>
                <w:sz w:val="16"/>
                <w:szCs w:val="16"/>
              </w:rPr>
            </w:pPr>
            <w:ins w:id="3270" w:author="Gert Morlion" w:date="2024-08-26T14:10:00Z">
              <w:r>
                <w:rPr>
                  <w:sz w:val="16"/>
                  <w:szCs w:val="16"/>
                </w:rPr>
                <w:t>1</w:t>
              </w:r>
            </w:ins>
          </w:p>
        </w:tc>
        <w:tc>
          <w:tcPr>
            <w:tcW w:w="5921" w:type="dxa"/>
          </w:tcPr>
          <w:p w14:paraId="4E4175BB" w14:textId="77777777" w:rsidR="00F54CF5" w:rsidRPr="003A450C" w:rsidRDefault="00F54CF5" w:rsidP="00BE21AB">
            <w:pPr>
              <w:snapToGrid w:val="0"/>
              <w:spacing w:before="60" w:after="60" w:line="240" w:lineRule="auto"/>
              <w:jc w:val="left"/>
              <w:rPr>
                <w:ins w:id="3271" w:author="Gert Morlion" w:date="2024-08-26T14:10:00Z"/>
                <w:sz w:val="16"/>
                <w:szCs w:val="16"/>
              </w:rPr>
            </w:pPr>
            <w:ins w:id="3272" w:author="Gert Morlion" w:date="2024-08-26T14:10:00Z">
              <w:r>
                <w:rPr>
                  <w:sz w:val="16"/>
                  <w:szCs w:val="16"/>
                </w:rPr>
                <w:t xml:space="preserve">No data has previously been produced for this area </w:t>
              </w:r>
            </w:ins>
          </w:p>
        </w:tc>
      </w:tr>
      <w:tr w:rsidR="00F54CF5" w:rsidRPr="003A450C" w14:paraId="561C1FE2" w14:textId="77777777" w:rsidTr="00BE21AB">
        <w:trPr>
          <w:cantSplit/>
          <w:trHeight w:val="277"/>
          <w:ins w:id="3273" w:author="Gert Morlion" w:date="2024-08-26T14:10:00Z"/>
        </w:trPr>
        <w:tc>
          <w:tcPr>
            <w:tcW w:w="1140" w:type="dxa"/>
          </w:tcPr>
          <w:p w14:paraId="1BCEE77D" w14:textId="77777777" w:rsidR="00F54CF5" w:rsidRPr="003A450C" w:rsidRDefault="00F54CF5" w:rsidP="00BE21AB">
            <w:pPr>
              <w:snapToGrid w:val="0"/>
              <w:spacing w:before="60" w:after="60" w:line="240" w:lineRule="auto"/>
              <w:jc w:val="left"/>
              <w:rPr>
                <w:ins w:id="3274" w:author="Gert Morlion" w:date="2024-08-26T14:10:00Z"/>
                <w:sz w:val="16"/>
                <w:szCs w:val="16"/>
              </w:rPr>
            </w:pPr>
            <w:ins w:id="3275" w:author="Gert Morlion" w:date="2024-08-26T14:10:00Z">
              <w:r w:rsidRPr="003A450C">
                <w:rPr>
                  <w:sz w:val="16"/>
                  <w:szCs w:val="16"/>
                </w:rPr>
                <w:t>Value</w:t>
              </w:r>
            </w:ins>
          </w:p>
        </w:tc>
        <w:tc>
          <w:tcPr>
            <w:tcW w:w="3024" w:type="dxa"/>
          </w:tcPr>
          <w:p w14:paraId="6B9371A3" w14:textId="77777777" w:rsidR="00F54CF5" w:rsidRPr="003A450C" w:rsidRDefault="00F54CF5" w:rsidP="00BE21AB">
            <w:pPr>
              <w:snapToGrid w:val="0"/>
              <w:spacing w:before="60" w:after="60" w:line="240" w:lineRule="auto"/>
              <w:jc w:val="left"/>
              <w:rPr>
                <w:ins w:id="3276" w:author="Gert Morlion" w:date="2024-08-26T14:10:00Z"/>
                <w:sz w:val="16"/>
                <w:szCs w:val="16"/>
              </w:rPr>
            </w:pPr>
            <w:proofErr w:type="spellStart"/>
            <w:ins w:id="3277" w:author="Gert Morlion" w:date="2024-08-26T14:10:00Z">
              <w:r>
                <w:rPr>
                  <w:sz w:val="16"/>
                  <w:szCs w:val="16"/>
                </w:rPr>
                <w:t>newEdition</w:t>
              </w:r>
              <w:proofErr w:type="spellEnd"/>
            </w:ins>
          </w:p>
        </w:tc>
        <w:tc>
          <w:tcPr>
            <w:tcW w:w="3440" w:type="dxa"/>
          </w:tcPr>
          <w:p w14:paraId="127B6225" w14:textId="77777777" w:rsidR="00F54CF5" w:rsidRPr="003A450C" w:rsidRDefault="00F54CF5" w:rsidP="00BE21AB">
            <w:pPr>
              <w:snapToGrid w:val="0"/>
              <w:spacing w:before="60" w:after="60" w:line="240" w:lineRule="auto"/>
              <w:jc w:val="left"/>
              <w:rPr>
                <w:ins w:id="3278" w:author="Gert Morlion" w:date="2024-08-26T14:10:00Z"/>
                <w:sz w:val="16"/>
                <w:szCs w:val="16"/>
              </w:rPr>
            </w:pPr>
            <w:ins w:id="3279"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BE21AB">
            <w:pPr>
              <w:snapToGrid w:val="0"/>
              <w:spacing w:before="60" w:after="60" w:line="240" w:lineRule="auto"/>
              <w:jc w:val="center"/>
              <w:rPr>
                <w:ins w:id="3280" w:author="Gert Morlion" w:date="2024-08-26T14:10:00Z"/>
                <w:sz w:val="16"/>
                <w:szCs w:val="16"/>
              </w:rPr>
            </w:pPr>
            <w:ins w:id="3281" w:author="Gert Morlion" w:date="2024-08-26T14:10:00Z">
              <w:r>
                <w:rPr>
                  <w:sz w:val="16"/>
                  <w:szCs w:val="16"/>
                </w:rPr>
                <w:t>2</w:t>
              </w:r>
            </w:ins>
          </w:p>
        </w:tc>
        <w:tc>
          <w:tcPr>
            <w:tcW w:w="5921" w:type="dxa"/>
          </w:tcPr>
          <w:p w14:paraId="5DE2852E" w14:textId="77777777" w:rsidR="00F54CF5" w:rsidRPr="003A450C" w:rsidRDefault="00F54CF5" w:rsidP="00BE21AB">
            <w:pPr>
              <w:snapToGrid w:val="0"/>
              <w:spacing w:before="60" w:after="60" w:line="240" w:lineRule="auto"/>
              <w:jc w:val="left"/>
              <w:rPr>
                <w:ins w:id="3282" w:author="Gert Morlion" w:date="2024-08-26T14:10:00Z"/>
                <w:sz w:val="16"/>
                <w:szCs w:val="16"/>
              </w:rPr>
            </w:pPr>
            <w:ins w:id="3283" w:author="Gert Morlion" w:date="2024-08-26T14:10:00Z">
              <w:r>
                <w:rPr>
                  <w:sz w:val="16"/>
                  <w:szCs w:val="16"/>
                </w:rPr>
                <w:t>Includes new information which has not been previously distributed by updates</w:t>
              </w:r>
            </w:ins>
          </w:p>
        </w:tc>
      </w:tr>
      <w:tr w:rsidR="00F54CF5" w:rsidRPr="003A450C" w14:paraId="7DAC9277" w14:textId="77777777" w:rsidTr="00BE21AB">
        <w:trPr>
          <w:cantSplit/>
          <w:trHeight w:val="305"/>
          <w:ins w:id="3284" w:author="Gert Morlion" w:date="2024-08-26T14:10:00Z"/>
        </w:trPr>
        <w:tc>
          <w:tcPr>
            <w:tcW w:w="1140" w:type="dxa"/>
          </w:tcPr>
          <w:p w14:paraId="100009B4" w14:textId="77777777" w:rsidR="00F54CF5" w:rsidRPr="003A450C" w:rsidRDefault="00F54CF5" w:rsidP="00BE21AB">
            <w:pPr>
              <w:snapToGrid w:val="0"/>
              <w:spacing w:before="60" w:after="60" w:line="240" w:lineRule="auto"/>
              <w:jc w:val="left"/>
              <w:rPr>
                <w:ins w:id="3285" w:author="Gert Morlion" w:date="2024-08-26T14:10:00Z"/>
                <w:sz w:val="16"/>
                <w:szCs w:val="16"/>
              </w:rPr>
            </w:pPr>
            <w:ins w:id="3286" w:author="Gert Morlion" w:date="2024-08-26T14:10:00Z">
              <w:r w:rsidRPr="003A450C">
                <w:rPr>
                  <w:sz w:val="16"/>
                  <w:szCs w:val="16"/>
                </w:rPr>
                <w:t>Value</w:t>
              </w:r>
            </w:ins>
          </w:p>
        </w:tc>
        <w:tc>
          <w:tcPr>
            <w:tcW w:w="3024" w:type="dxa"/>
          </w:tcPr>
          <w:p w14:paraId="6C8107BE" w14:textId="77777777" w:rsidR="00F54CF5" w:rsidRPr="003A450C" w:rsidRDefault="00F54CF5" w:rsidP="00BE21AB">
            <w:pPr>
              <w:snapToGrid w:val="0"/>
              <w:spacing w:before="60" w:after="60" w:line="240" w:lineRule="auto"/>
              <w:jc w:val="left"/>
              <w:rPr>
                <w:ins w:id="3287" w:author="Gert Morlion" w:date="2024-08-26T14:10:00Z"/>
                <w:sz w:val="16"/>
                <w:szCs w:val="16"/>
              </w:rPr>
            </w:pPr>
            <w:ins w:id="3288" w:author="Gert Morlion" w:date="2024-08-26T14:10:00Z">
              <w:r>
                <w:rPr>
                  <w:sz w:val="16"/>
                  <w:szCs w:val="16"/>
                </w:rPr>
                <w:t>update</w:t>
              </w:r>
            </w:ins>
          </w:p>
        </w:tc>
        <w:tc>
          <w:tcPr>
            <w:tcW w:w="3440" w:type="dxa"/>
          </w:tcPr>
          <w:p w14:paraId="2D12FD8F" w14:textId="77777777" w:rsidR="00F54CF5" w:rsidRPr="003A450C" w:rsidRDefault="00F54CF5" w:rsidP="00BE21AB">
            <w:pPr>
              <w:snapToGrid w:val="0"/>
              <w:spacing w:before="60" w:after="60" w:line="240" w:lineRule="auto"/>
              <w:jc w:val="left"/>
              <w:rPr>
                <w:ins w:id="3289" w:author="Gert Morlion" w:date="2024-08-26T14:10:00Z"/>
                <w:sz w:val="16"/>
                <w:szCs w:val="16"/>
              </w:rPr>
            </w:pPr>
            <w:ins w:id="3290" w:author="Gert Morlion" w:date="2024-08-26T14:10:00Z">
              <w:r>
                <w:rPr>
                  <w:sz w:val="16"/>
                  <w:szCs w:val="16"/>
                </w:rPr>
                <w:t>Dataset update</w:t>
              </w:r>
            </w:ins>
          </w:p>
        </w:tc>
        <w:tc>
          <w:tcPr>
            <w:tcW w:w="809" w:type="dxa"/>
          </w:tcPr>
          <w:p w14:paraId="4C962267" w14:textId="77777777" w:rsidR="00F54CF5" w:rsidRPr="003A450C" w:rsidRDefault="00F54CF5" w:rsidP="00BE21AB">
            <w:pPr>
              <w:snapToGrid w:val="0"/>
              <w:spacing w:before="60" w:after="60" w:line="240" w:lineRule="auto"/>
              <w:jc w:val="center"/>
              <w:rPr>
                <w:ins w:id="3291" w:author="Gert Morlion" w:date="2024-08-26T14:10:00Z"/>
                <w:sz w:val="16"/>
                <w:szCs w:val="16"/>
              </w:rPr>
            </w:pPr>
            <w:ins w:id="3292" w:author="Gert Morlion" w:date="2024-08-26T14:10:00Z">
              <w:r>
                <w:rPr>
                  <w:sz w:val="16"/>
                  <w:szCs w:val="16"/>
                </w:rPr>
                <w:t>3</w:t>
              </w:r>
            </w:ins>
          </w:p>
        </w:tc>
        <w:tc>
          <w:tcPr>
            <w:tcW w:w="5921" w:type="dxa"/>
          </w:tcPr>
          <w:p w14:paraId="36B29FE3" w14:textId="77777777" w:rsidR="00F54CF5" w:rsidRPr="003A450C" w:rsidRDefault="00F54CF5" w:rsidP="00BE21AB">
            <w:pPr>
              <w:snapToGrid w:val="0"/>
              <w:spacing w:before="60" w:after="60" w:line="240" w:lineRule="auto"/>
              <w:jc w:val="left"/>
              <w:rPr>
                <w:ins w:id="3293" w:author="Gert Morlion" w:date="2024-08-26T14:10:00Z"/>
                <w:sz w:val="16"/>
                <w:szCs w:val="16"/>
              </w:rPr>
            </w:pPr>
            <w:ins w:id="3294" w:author="Gert Morlion" w:date="2024-08-26T14:10:00Z">
              <w:r>
                <w:rPr>
                  <w:sz w:val="16"/>
                  <w:szCs w:val="16"/>
                </w:rPr>
                <w:t>Changing some information in an existing dataset</w:t>
              </w:r>
            </w:ins>
          </w:p>
        </w:tc>
      </w:tr>
      <w:tr w:rsidR="00F54CF5" w:rsidRPr="003A450C" w14:paraId="78378A47" w14:textId="77777777" w:rsidTr="00BE21AB">
        <w:trPr>
          <w:cantSplit/>
          <w:trHeight w:val="305"/>
          <w:ins w:id="3295" w:author="Gert Morlion" w:date="2024-08-26T14:10:00Z"/>
        </w:trPr>
        <w:tc>
          <w:tcPr>
            <w:tcW w:w="1140" w:type="dxa"/>
          </w:tcPr>
          <w:p w14:paraId="607BD89D" w14:textId="77777777" w:rsidR="00F54CF5" w:rsidRPr="003A450C" w:rsidRDefault="00F54CF5" w:rsidP="00BE21AB">
            <w:pPr>
              <w:snapToGrid w:val="0"/>
              <w:spacing w:before="60" w:after="60" w:line="240" w:lineRule="auto"/>
              <w:jc w:val="left"/>
              <w:rPr>
                <w:ins w:id="3296" w:author="Gert Morlion" w:date="2024-08-26T14:10:00Z"/>
                <w:sz w:val="16"/>
                <w:szCs w:val="16"/>
              </w:rPr>
            </w:pPr>
            <w:ins w:id="3297" w:author="Gert Morlion" w:date="2024-08-26T14:10:00Z">
              <w:r w:rsidRPr="003A450C">
                <w:rPr>
                  <w:sz w:val="16"/>
                  <w:szCs w:val="16"/>
                </w:rPr>
                <w:t>Value</w:t>
              </w:r>
            </w:ins>
          </w:p>
        </w:tc>
        <w:tc>
          <w:tcPr>
            <w:tcW w:w="3024" w:type="dxa"/>
          </w:tcPr>
          <w:p w14:paraId="0A31E2C5" w14:textId="77777777" w:rsidR="00F54CF5" w:rsidRPr="003A450C" w:rsidRDefault="00F54CF5" w:rsidP="00BE21AB">
            <w:pPr>
              <w:snapToGrid w:val="0"/>
              <w:spacing w:before="60" w:after="60" w:line="240" w:lineRule="auto"/>
              <w:jc w:val="left"/>
              <w:rPr>
                <w:ins w:id="3298" w:author="Gert Morlion" w:date="2024-08-26T14:10:00Z"/>
                <w:sz w:val="16"/>
                <w:szCs w:val="16"/>
              </w:rPr>
            </w:pPr>
            <w:ins w:id="3299" w:author="Gert Morlion" w:date="2024-08-26T14:10:00Z">
              <w:r>
                <w:rPr>
                  <w:sz w:val="16"/>
                  <w:szCs w:val="16"/>
                </w:rPr>
                <w:t>reissue</w:t>
              </w:r>
            </w:ins>
          </w:p>
        </w:tc>
        <w:tc>
          <w:tcPr>
            <w:tcW w:w="3440" w:type="dxa"/>
          </w:tcPr>
          <w:p w14:paraId="36D549FA" w14:textId="77777777" w:rsidR="00F54CF5" w:rsidRPr="003A450C" w:rsidRDefault="00F54CF5" w:rsidP="00BE21AB">
            <w:pPr>
              <w:snapToGrid w:val="0"/>
              <w:spacing w:before="60" w:after="60" w:line="240" w:lineRule="auto"/>
              <w:jc w:val="left"/>
              <w:rPr>
                <w:ins w:id="3300" w:author="Gert Morlion" w:date="2024-08-26T14:10:00Z"/>
                <w:sz w:val="16"/>
                <w:szCs w:val="16"/>
              </w:rPr>
            </w:pPr>
            <w:ins w:id="3301" w:author="Gert Morlion" w:date="2024-08-26T14:10:00Z">
              <w:r>
                <w:rPr>
                  <w:sz w:val="16"/>
                  <w:szCs w:val="16"/>
                </w:rPr>
                <w:t>Dataset that has been re-issued</w:t>
              </w:r>
            </w:ins>
          </w:p>
        </w:tc>
        <w:tc>
          <w:tcPr>
            <w:tcW w:w="809" w:type="dxa"/>
          </w:tcPr>
          <w:p w14:paraId="2F83CE51" w14:textId="77777777" w:rsidR="00F54CF5" w:rsidRPr="003A450C" w:rsidRDefault="00F54CF5" w:rsidP="00BE21AB">
            <w:pPr>
              <w:snapToGrid w:val="0"/>
              <w:spacing w:before="60" w:after="60" w:line="240" w:lineRule="auto"/>
              <w:jc w:val="center"/>
              <w:rPr>
                <w:ins w:id="3302" w:author="Gert Morlion" w:date="2024-08-26T14:10:00Z"/>
                <w:sz w:val="16"/>
                <w:szCs w:val="16"/>
              </w:rPr>
            </w:pPr>
            <w:ins w:id="3303" w:author="Gert Morlion" w:date="2024-08-26T14:10:00Z">
              <w:r>
                <w:rPr>
                  <w:sz w:val="16"/>
                  <w:szCs w:val="16"/>
                </w:rPr>
                <w:t>4</w:t>
              </w:r>
            </w:ins>
          </w:p>
        </w:tc>
        <w:tc>
          <w:tcPr>
            <w:tcW w:w="5921" w:type="dxa"/>
          </w:tcPr>
          <w:p w14:paraId="6E8ED2BD" w14:textId="77777777" w:rsidR="00F54CF5" w:rsidRPr="003A450C" w:rsidRDefault="00F54CF5" w:rsidP="00BE21AB">
            <w:pPr>
              <w:snapToGrid w:val="0"/>
              <w:spacing w:before="60" w:after="60" w:line="240" w:lineRule="auto"/>
              <w:jc w:val="left"/>
              <w:rPr>
                <w:ins w:id="3304" w:author="Gert Morlion" w:date="2024-08-26T14:10:00Z"/>
                <w:sz w:val="16"/>
                <w:szCs w:val="16"/>
              </w:rPr>
            </w:pPr>
            <w:ins w:id="3305"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BE21AB">
        <w:trPr>
          <w:cantSplit/>
          <w:trHeight w:val="305"/>
          <w:ins w:id="3306" w:author="Gert Morlion" w:date="2024-08-26T14:10:00Z"/>
        </w:trPr>
        <w:tc>
          <w:tcPr>
            <w:tcW w:w="1140" w:type="dxa"/>
          </w:tcPr>
          <w:p w14:paraId="05C0BC1C" w14:textId="77777777" w:rsidR="00F54CF5" w:rsidRPr="003A450C" w:rsidRDefault="00F54CF5" w:rsidP="00BE21AB">
            <w:pPr>
              <w:snapToGrid w:val="0"/>
              <w:spacing w:before="60" w:after="60" w:line="240" w:lineRule="auto"/>
              <w:jc w:val="left"/>
              <w:rPr>
                <w:ins w:id="3307" w:author="Gert Morlion" w:date="2024-08-26T14:10:00Z"/>
                <w:sz w:val="16"/>
                <w:szCs w:val="16"/>
              </w:rPr>
            </w:pPr>
            <w:ins w:id="3308" w:author="Gert Morlion" w:date="2024-08-26T14:10:00Z">
              <w:r>
                <w:rPr>
                  <w:sz w:val="16"/>
                  <w:szCs w:val="16"/>
                </w:rPr>
                <w:t>Value</w:t>
              </w:r>
            </w:ins>
          </w:p>
        </w:tc>
        <w:tc>
          <w:tcPr>
            <w:tcW w:w="3024" w:type="dxa"/>
          </w:tcPr>
          <w:p w14:paraId="4DFD2A74" w14:textId="77777777" w:rsidR="00F54CF5" w:rsidRDefault="00F54CF5" w:rsidP="00BE21AB">
            <w:pPr>
              <w:snapToGrid w:val="0"/>
              <w:spacing w:before="60" w:after="60" w:line="240" w:lineRule="auto"/>
              <w:jc w:val="left"/>
              <w:rPr>
                <w:ins w:id="3309" w:author="Gert Morlion" w:date="2024-08-26T14:10:00Z"/>
                <w:sz w:val="16"/>
                <w:szCs w:val="16"/>
              </w:rPr>
            </w:pPr>
            <w:ins w:id="3310" w:author="Gert Morlion" w:date="2024-08-26T14:10:00Z">
              <w:r>
                <w:rPr>
                  <w:sz w:val="16"/>
                  <w:szCs w:val="16"/>
                </w:rPr>
                <w:t>cancellation</w:t>
              </w:r>
            </w:ins>
          </w:p>
        </w:tc>
        <w:tc>
          <w:tcPr>
            <w:tcW w:w="3440" w:type="dxa"/>
          </w:tcPr>
          <w:p w14:paraId="04528B65" w14:textId="77777777" w:rsidR="00F54CF5" w:rsidRDefault="00F54CF5" w:rsidP="00BE21AB">
            <w:pPr>
              <w:snapToGrid w:val="0"/>
              <w:spacing w:before="60" w:after="60" w:line="240" w:lineRule="auto"/>
              <w:jc w:val="left"/>
              <w:rPr>
                <w:ins w:id="3311" w:author="Gert Morlion" w:date="2024-08-26T14:10:00Z"/>
                <w:sz w:val="16"/>
                <w:szCs w:val="16"/>
              </w:rPr>
            </w:pPr>
            <w:ins w:id="3312"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BE21AB">
            <w:pPr>
              <w:snapToGrid w:val="0"/>
              <w:spacing w:before="60" w:after="60" w:line="240" w:lineRule="auto"/>
              <w:jc w:val="center"/>
              <w:rPr>
                <w:ins w:id="3313" w:author="Gert Morlion" w:date="2024-08-26T14:10:00Z"/>
                <w:sz w:val="16"/>
                <w:szCs w:val="16"/>
              </w:rPr>
            </w:pPr>
            <w:ins w:id="3314" w:author="Gert Morlion" w:date="2024-08-26T14:10:00Z">
              <w:r>
                <w:rPr>
                  <w:sz w:val="16"/>
                  <w:szCs w:val="16"/>
                </w:rPr>
                <w:t>5</w:t>
              </w:r>
            </w:ins>
          </w:p>
        </w:tc>
        <w:tc>
          <w:tcPr>
            <w:tcW w:w="5921" w:type="dxa"/>
          </w:tcPr>
          <w:p w14:paraId="221CD061" w14:textId="77777777" w:rsidR="00F54CF5" w:rsidRPr="003A450C" w:rsidRDefault="00F54CF5" w:rsidP="00BE21AB">
            <w:pPr>
              <w:snapToGrid w:val="0"/>
              <w:spacing w:before="60" w:after="60" w:line="240" w:lineRule="auto"/>
              <w:jc w:val="left"/>
              <w:rPr>
                <w:ins w:id="3315" w:author="Gert Morlion" w:date="2024-08-26T14:10:00Z"/>
                <w:sz w:val="16"/>
                <w:szCs w:val="16"/>
              </w:rPr>
            </w:pPr>
            <w:ins w:id="3316"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3317" w:author="Gert Morlion" w:date="2024-08-26T14:10:00Z"/>
        </w:rPr>
      </w:pPr>
    </w:p>
    <w:p w14:paraId="6D59B2A0" w14:textId="77777777" w:rsidR="00F54CF5" w:rsidRPr="009D36B5" w:rsidRDefault="00F54CF5" w:rsidP="00F54CF5">
      <w:pPr>
        <w:pStyle w:val="Kop4"/>
        <w:keepLines/>
        <w:tabs>
          <w:tab w:val="clear" w:pos="940"/>
          <w:tab w:val="clear" w:pos="1140"/>
          <w:tab w:val="clear" w:pos="1360"/>
          <w:tab w:val="left" w:pos="993"/>
        </w:tabs>
        <w:spacing w:before="120" w:after="120" w:line="240" w:lineRule="auto"/>
        <w:ind w:left="993" w:hanging="993"/>
        <w:rPr>
          <w:ins w:id="3318" w:author="Gert Morlion" w:date="2024-08-26T14:10:00Z"/>
        </w:rPr>
      </w:pPr>
      <w:ins w:id="3319" w:author="Gert Morlion" w:date="2024-08-26T14:10:00Z">
        <w:r w:rsidRPr="009D36B5">
          <w:lastRenderedPageBreak/>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3320" w:author="Gert Morlion" w:date="2024-08-26T14:10:00Z"/>
        </w:trPr>
        <w:tc>
          <w:tcPr>
            <w:tcW w:w="1117" w:type="dxa"/>
            <w:shd w:val="clear" w:color="auto" w:fill="D9D9D9"/>
          </w:tcPr>
          <w:p w14:paraId="2526A168" w14:textId="77777777" w:rsidR="00F54CF5" w:rsidRPr="00B81B69" w:rsidRDefault="00F54CF5" w:rsidP="00BE21AB">
            <w:pPr>
              <w:keepNext/>
              <w:keepLines/>
              <w:snapToGrid w:val="0"/>
              <w:spacing w:before="60" w:after="60" w:line="240" w:lineRule="auto"/>
              <w:jc w:val="left"/>
              <w:rPr>
                <w:ins w:id="3321" w:author="Gert Morlion" w:date="2024-08-26T14:10:00Z"/>
                <w:b/>
                <w:sz w:val="16"/>
                <w:szCs w:val="16"/>
              </w:rPr>
            </w:pPr>
            <w:ins w:id="3322"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BE21AB">
            <w:pPr>
              <w:keepNext/>
              <w:keepLines/>
              <w:snapToGrid w:val="0"/>
              <w:spacing w:before="60" w:after="60" w:line="240" w:lineRule="auto"/>
              <w:jc w:val="left"/>
              <w:rPr>
                <w:ins w:id="3323" w:author="Gert Morlion" w:date="2024-08-26T14:10:00Z"/>
                <w:b/>
                <w:sz w:val="16"/>
                <w:szCs w:val="16"/>
              </w:rPr>
            </w:pPr>
            <w:ins w:id="3324"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BE21AB">
            <w:pPr>
              <w:keepNext/>
              <w:keepLines/>
              <w:snapToGrid w:val="0"/>
              <w:spacing w:before="60" w:after="60" w:line="240" w:lineRule="auto"/>
              <w:jc w:val="left"/>
              <w:rPr>
                <w:ins w:id="3325" w:author="Gert Morlion" w:date="2024-08-26T14:10:00Z"/>
                <w:b/>
                <w:sz w:val="16"/>
                <w:szCs w:val="16"/>
              </w:rPr>
            </w:pPr>
            <w:ins w:id="3326"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BE21AB">
            <w:pPr>
              <w:keepNext/>
              <w:keepLines/>
              <w:snapToGrid w:val="0"/>
              <w:spacing w:before="60" w:after="60" w:line="240" w:lineRule="auto"/>
              <w:jc w:val="center"/>
              <w:rPr>
                <w:ins w:id="3327" w:author="Gert Morlion" w:date="2024-08-26T14:10:00Z"/>
                <w:b/>
                <w:sz w:val="16"/>
                <w:szCs w:val="16"/>
              </w:rPr>
            </w:pPr>
            <w:ins w:id="3328"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BE21AB">
            <w:pPr>
              <w:keepNext/>
              <w:keepLines/>
              <w:snapToGrid w:val="0"/>
              <w:spacing w:before="60" w:after="60" w:line="240" w:lineRule="auto"/>
              <w:jc w:val="left"/>
              <w:rPr>
                <w:ins w:id="3329" w:author="Gert Morlion" w:date="2024-08-26T14:10:00Z"/>
                <w:b/>
                <w:sz w:val="16"/>
                <w:szCs w:val="16"/>
              </w:rPr>
            </w:pPr>
            <w:ins w:id="3330"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BE21AB">
            <w:pPr>
              <w:keepNext/>
              <w:keepLines/>
              <w:snapToGrid w:val="0"/>
              <w:spacing w:before="60" w:after="60" w:line="240" w:lineRule="auto"/>
              <w:jc w:val="left"/>
              <w:rPr>
                <w:ins w:id="3331" w:author="Gert Morlion" w:date="2024-08-26T14:10:00Z"/>
                <w:b/>
                <w:sz w:val="16"/>
                <w:szCs w:val="16"/>
              </w:rPr>
            </w:pPr>
            <w:ins w:id="3332" w:author="Gert Morlion" w:date="2024-08-26T14:10:00Z">
              <w:r w:rsidRPr="00B81B69">
                <w:rPr>
                  <w:b/>
                  <w:sz w:val="16"/>
                  <w:szCs w:val="16"/>
                </w:rPr>
                <w:t>Remarks</w:t>
              </w:r>
            </w:ins>
          </w:p>
        </w:tc>
      </w:tr>
      <w:tr w:rsidR="00F54CF5" w:rsidRPr="00B81B69" w14:paraId="09245FFC" w14:textId="77777777" w:rsidTr="00BE21AB">
        <w:trPr>
          <w:cantSplit/>
          <w:ins w:id="3333" w:author="Gert Morlion" w:date="2024-08-26T14:10:00Z"/>
        </w:trPr>
        <w:tc>
          <w:tcPr>
            <w:tcW w:w="1117" w:type="dxa"/>
          </w:tcPr>
          <w:p w14:paraId="04BA8C81" w14:textId="77777777" w:rsidR="00F54CF5" w:rsidRPr="00B81B69" w:rsidRDefault="00F54CF5" w:rsidP="00BE21AB">
            <w:pPr>
              <w:snapToGrid w:val="0"/>
              <w:spacing w:before="60" w:after="60" w:line="240" w:lineRule="auto"/>
              <w:jc w:val="left"/>
              <w:rPr>
                <w:ins w:id="3334" w:author="Gert Morlion" w:date="2024-08-26T14:10:00Z"/>
                <w:sz w:val="16"/>
                <w:szCs w:val="16"/>
              </w:rPr>
            </w:pPr>
            <w:ins w:id="3335" w:author="Gert Morlion" w:date="2024-08-26T14:10:00Z">
              <w:r w:rsidRPr="00B81B69">
                <w:rPr>
                  <w:sz w:val="16"/>
                  <w:szCs w:val="16"/>
                </w:rPr>
                <w:t>Class</w:t>
              </w:r>
            </w:ins>
          </w:p>
        </w:tc>
        <w:tc>
          <w:tcPr>
            <w:tcW w:w="3165" w:type="dxa"/>
          </w:tcPr>
          <w:p w14:paraId="03ACD283" w14:textId="77777777" w:rsidR="00F54CF5" w:rsidRPr="00B81B69" w:rsidRDefault="00F54CF5" w:rsidP="00BE21AB">
            <w:pPr>
              <w:snapToGrid w:val="0"/>
              <w:spacing w:before="60" w:after="60" w:line="240" w:lineRule="auto"/>
              <w:jc w:val="left"/>
              <w:rPr>
                <w:ins w:id="3336" w:author="Gert Morlion" w:date="2024-08-26T14:10:00Z"/>
                <w:sz w:val="16"/>
                <w:szCs w:val="16"/>
              </w:rPr>
            </w:pPr>
            <w:ins w:id="3337" w:author="Gert Morlion" w:date="2024-08-26T14:10:00Z">
              <w:r w:rsidRPr="00B81B69">
                <w:rPr>
                  <w:sz w:val="16"/>
                  <w:szCs w:val="16"/>
                </w:rPr>
                <w:t>S100_TemporalExtent</w:t>
              </w:r>
            </w:ins>
          </w:p>
        </w:tc>
        <w:tc>
          <w:tcPr>
            <w:tcW w:w="3537" w:type="dxa"/>
          </w:tcPr>
          <w:p w14:paraId="18148E0F" w14:textId="77777777" w:rsidR="00F54CF5" w:rsidRPr="00B81B69" w:rsidRDefault="00F54CF5" w:rsidP="00BE21AB">
            <w:pPr>
              <w:spacing w:before="60" w:after="60" w:line="240" w:lineRule="auto"/>
              <w:rPr>
                <w:ins w:id="3338" w:author="Gert Morlion" w:date="2024-08-26T14:10:00Z"/>
                <w:rFonts w:eastAsia="Times New Roman"/>
                <w:sz w:val="16"/>
                <w:szCs w:val="16"/>
                <w:lang w:eastAsia="en-US"/>
              </w:rPr>
            </w:pPr>
            <w:ins w:id="3339"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BE21AB">
            <w:pPr>
              <w:snapToGrid w:val="0"/>
              <w:spacing w:before="60" w:after="60" w:line="240" w:lineRule="auto"/>
              <w:jc w:val="left"/>
              <w:rPr>
                <w:ins w:id="3340" w:author="Gert Morlion" w:date="2024-08-26T14:10:00Z"/>
                <w:sz w:val="16"/>
                <w:szCs w:val="16"/>
              </w:rPr>
            </w:pPr>
          </w:p>
        </w:tc>
        <w:tc>
          <w:tcPr>
            <w:tcW w:w="831" w:type="dxa"/>
          </w:tcPr>
          <w:p w14:paraId="31B4190B" w14:textId="77777777" w:rsidR="00F54CF5" w:rsidRPr="00B81B69" w:rsidRDefault="00F54CF5" w:rsidP="00BE21AB">
            <w:pPr>
              <w:snapToGrid w:val="0"/>
              <w:spacing w:before="60" w:after="60" w:line="240" w:lineRule="auto"/>
              <w:jc w:val="center"/>
              <w:rPr>
                <w:ins w:id="3341" w:author="Gert Morlion" w:date="2024-08-26T14:10:00Z"/>
                <w:sz w:val="16"/>
                <w:szCs w:val="16"/>
              </w:rPr>
            </w:pPr>
            <w:ins w:id="3342" w:author="Gert Morlion" w:date="2024-08-26T14:10:00Z">
              <w:r w:rsidRPr="00B81B69">
                <w:rPr>
                  <w:sz w:val="16"/>
                  <w:szCs w:val="16"/>
                </w:rPr>
                <w:t>--</w:t>
              </w:r>
            </w:ins>
          </w:p>
        </w:tc>
        <w:tc>
          <w:tcPr>
            <w:tcW w:w="2519" w:type="dxa"/>
          </w:tcPr>
          <w:p w14:paraId="653180E7" w14:textId="77777777" w:rsidR="00F54CF5" w:rsidRPr="00B81B69" w:rsidRDefault="00F54CF5" w:rsidP="00BE21AB">
            <w:pPr>
              <w:snapToGrid w:val="0"/>
              <w:spacing w:before="60" w:after="60" w:line="240" w:lineRule="auto"/>
              <w:jc w:val="left"/>
              <w:rPr>
                <w:ins w:id="3343" w:author="Gert Morlion" w:date="2024-08-26T14:10:00Z"/>
                <w:sz w:val="16"/>
                <w:szCs w:val="16"/>
              </w:rPr>
            </w:pPr>
          </w:p>
        </w:tc>
        <w:tc>
          <w:tcPr>
            <w:tcW w:w="3165" w:type="dxa"/>
          </w:tcPr>
          <w:p w14:paraId="372B09D1" w14:textId="77777777" w:rsidR="00F54CF5" w:rsidRPr="00B81B69" w:rsidRDefault="00F54CF5" w:rsidP="00BE21AB">
            <w:pPr>
              <w:snapToGrid w:val="0"/>
              <w:spacing w:before="60" w:after="60" w:line="240" w:lineRule="auto"/>
              <w:jc w:val="left"/>
              <w:rPr>
                <w:ins w:id="3344" w:author="Gert Morlion" w:date="2024-08-26T14:10:00Z"/>
                <w:sz w:val="16"/>
                <w:szCs w:val="16"/>
              </w:rPr>
            </w:pPr>
            <w:ins w:id="3345" w:author="Gert Morlion" w:date="2024-08-26T14:10: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BE21AB">
        <w:trPr>
          <w:cantSplit/>
          <w:ins w:id="3346" w:author="Gert Morlion" w:date="2024-08-26T14:10:00Z"/>
        </w:trPr>
        <w:tc>
          <w:tcPr>
            <w:tcW w:w="1117" w:type="dxa"/>
          </w:tcPr>
          <w:p w14:paraId="5382FDD8" w14:textId="77777777" w:rsidR="00F54CF5" w:rsidRPr="00B81B69" w:rsidRDefault="00F54CF5" w:rsidP="00BE21AB">
            <w:pPr>
              <w:snapToGrid w:val="0"/>
              <w:spacing w:before="60" w:after="60" w:line="240" w:lineRule="auto"/>
              <w:jc w:val="left"/>
              <w:rPr>
                <w:ins w:id="3347" w:author="Gert Morlion" w:date="2024-08-26T14:10:00Z"/>
                <w:sz w:val="16"/>
                <w:szCs w:val="16"/>
              </w:rPr>
            </w:pPr>
            <w:ins w:id="3348" w:author="Gert Morlion" w:date="2024-08-26T14:10:00Z">
              <w:r w:rsidRPr="00B81B69">
                <w:rPr>
                  <w:sz w:val="16"/>
                  <w:szCs w:val="16"/>
                </w:rPr>
                <w:t>Attribute</w:t>
              </w:r>
            </w:ins>
          </w:p>
        </w:tc>
        <w:tc>
          <w:tcPr>
            <w:tcW w:w="3165" w:type="dxa"/>
          </w:tcPr>
          <w:p w14:paraId="63512341" w14:textId="77777777" w:rsidR="00F54CF5" w:rsidRPr="00B81B69" w:rsidRDefault="00F54CF5" w:rsidP="00BE21AB">
            <w:pPr>
              <w:snapToGrid w:val="0"/>
              <w:spacing w:before="60" w:after="60" w:line="240" w:lineRule="auto"/>
              <w:jc w:val="left"/>
              <w:rPr>
                <w:ins w:id="3349" w:author="Gert Morlion" w:date="2024-08-26T14:10:00Z"/>
                <w:sz w:val="16"/>
                <w:szCs w:val="16"/>
              </w:rPr>
            </w:pPr>
            <w:proofErr w:type="spellStart"/>
            <w:ins w:id="3350" w:author="Gert Morlion" w:date="2024-08-26T14:10:00Z">
              <w:r w:rsidRPr="00B81B69">
                <w:rPr>
                  <w:sz w:val="16"/>
                  <w:szCs w:val="16"/>
                </w:rPr>
                <w:t>timeInstantBegin</w:t>
              </w:r>
              <w:proofErr w:type="spellEnd"/>
            </w:ins>
          </w:p>
        </w:tc>
        <w:tc>
          <w:tcPr>
            <w:tcW w:w="3537" w:type="dxa"/>
          </w:tcPr>
          <w:p w14:paraId="3AC26202" w14:textId="77777777" w:rsidR="00F54CF5" w:rsidRPr="00B81B69" w:rsidRDefault="00F54CF5" w:rsidP="00BE21AB">
            <w:pPr>
              <w:snapToGrid w:val="0"/>
              <w:spacing w:before="60" w:after="60" w:line="240" w:lineRule="auto"/>
              <w:jc w:val="left"/>
              <w:rPr>
                <w:ins w:id="3351" w:author="Gert Morlion" w:date="2024-08-26T14:10:00Z"/>
                <w:sz w:val="16"/>
                <w:szCs w:val="16"/>
              </w:rPr>
            </w:pPr>
            <w:ins w:id="3352"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BE21AB">
            <w:pPr>
              <w:snapToGrid w:val="0"/>
              <w:spacing w:before="60" w:after="60" w:line="240" w:lineRule="auto"/>
              <w:jc w:val="center"/>
              <w:rPr>
                <w:ins w:id="3353" w:author="Gert Morlion" w:date="2024-08-26T14:10:00Z"/>
                <w:sz w:val="16"/>
                <w:szCs w:val="16"/>
              </w:rPr>
            </w:pPr>
            <w:ins w:id="3354" w:author="Gert Morlion" w:date="2024-08-26T14:10:00Z">
              <w:r w:rsidRPr="00B81B69">
                <w:rPr>
                  <w:sz w:val="16"/>
                  <w:szCs w:val="16"/>
                </w:rPr>
                <w:t>0..1</w:t>
              </w:r>
            </w:ins>
          </w:p>
        </w:tc>
        <w:tc>
          <w:tcPr>
            <w:tcW w:w="2519" w:type="dxa"/>
          </w:tcPr>
          <w:p w14:paraId="26A5BF6B" w14:textId="77777777" w:rsidR="00F54CF5" w:rsidRPr="00B81B69" w:rsidRDefault="00F54CF5" w:rsidP="00BE21AB">
            <w:pPr>
              <w:snapToGrid w:val="0"/>
              <w:spacing w:before="60" w:after="60" w:line="240" w:lineRule="auto"/>
              <w:jc w:val="left"/>
              <w:rPr>
                <w:ins w:id="3355" w:author="Gert Morlion" w:date="2024-08-26T14:10:00Z"/>
                <w:sz w:val="16"/>
                <w:szCs w:val="16"/>
              </w:rPr>
            </w:pPr>
            <w:proofErr w:type="spellStart"/>
            <w:ins w:id="3356" w:author="Gert Morlion" w:date="2024-08-26T14:10:00Z">
              <w:r w:rsidRPr="00B81B69">
                <w:rPr>
                  <w:sz w:val="16"/>
                  <w:szCs w:val="16"/>
                </w:rPr>
                <w:t>DateTime</w:t>
              </w:r>
              <w:proofErr w:type="spellEnd"/>
            </w:ins>
          </w:p>
        </w:tc>
        <w:tc>
          <w:tcPr>
            <w:tcW w:w="3165" w:type="dxa"/>
          </w:tcPr>
          <w:p w14:paraId="3FAD28CA" w14:textId="77777777" w:rsidR="00F54CF5" w:rsidRPr="00B81B69" w:rsidRDefault="00F54CF5" w:rsidP="00BE21AB">
            <w:pPr>
              <w:snapToGrid w:val="0"/>
              <w:spacing w:before="60" w:after="60" w:line="240" w:lineRule="auto"/>
              <w:jc w:val="left"/>
              <w:rPr>
                <w:ins w:id="3357" w:author="Gert Morlion" w:date="2024-08-26T14:10:00Z"/>
                <w:sz w:val="16"/>
                <w:szCs w:val="16"/>
              </w:rPr>
            </w:pPr>
          </w:p>
        </w:tc>
      </w:tr>
      <w:tr w:rsidR="00F54CF5" w:rsidRPr="00B81B69" w14:paraId="7450DAFE" w14:textId="77777777" w:rsidTr="00BE21AB">
        <w:trPr>
          <w:cantSplit/>
          <w:ins w:id="3358" w:author="Gert Morlion" w:date="2024-08-26T14:10:00Z"/>
        </w:trPr>
        <w:tc>
          <w:tcPr>
            <w:tcW w:w="1117" w:type="dxa"/>
          </w:tcPr>
          <w:p w14:paraId="0BF5FCFB" w14:textId="77777777" w:rsidR="00F54CF5" w:rsidRPr="00B81B69" w:rsidRDefault="00F54CF5" w:rsidP="00BE21AB">
            <w:pPr>
              <w:snapToGrid w:val="0"/>
              <w:spacing w:before="60" w:after="60" w:line="240" w:lineRule="auto"/>
              <w:jc w:val="left"/>
              <w:rPr>
                <w:ins w:id="3359" w:author="Gert Morlion" w:date="2024-08-26T14:10:00Z"/>
                <w:sz w:val="16"/>
                <w:szCs w:val="16"/>
              </w:rPr>
            </w:pPr>
            <w:ins w:id="3360" w:author="Gert Morlion" w:date="2024-08-26T14:10:00Z">
              <w:r w:rsidRPr="00B81B69">
                <w:rPr>
                  <w:sz w:val="16"/>
                  <w:szCs w:val="16"/>
                </w:rPr>
                <w:t>Attribute</w:t>
              </w:r>
            </w:ins>
          </w:p>
        </w:tc>
        <w:tc>
          <w:tcPr>
            <w:tcW w:w="3165" w:type="dxa"/>
          </w:tcPr>
          <w:p w14:paraId="76F6D9F5" w14:textId="77777777" w:rsidR="00F54CF5" w:rsidRPr="00B81B69" w:rsidRDefault="00F54CF5" w:rsidP="00BE21AB">
            <w:pPr>
              <w:snapToGrid w:val="0"/>
              <w:spacing w:before="60" w:after="60" w:line="240" w:lineRule="auto"/>
              <w:jc w:val="left"/>
              <w:rPr>
                <w:ins w:id="3361" w:author="Gert Morlion" w:date="2024-08-26T14:10:00Z"/>
                <w:sz w:val="16"/>
                <w:szCs w:val="16"/>
              </w:rPr>
            </w:pPr>
            <w:proofErr w:type="spellStart"/>
            <w:ins w:id="3362" w:author="Gert Morlion" w:date="2024-08-26T14:10:00Z">
              <w:r w:rsidRPr="00B81B69">
                <w:rPr>
                  <w:sz w:val="16"/>
                  <w:szCs w:val="16"/>
                </w:rPr>
                <w:t>timeInstantEnd</w:t>
              </w:r>
              <w:proofErr w:type="spellEnd"/>
            </w:ins>
          </w:p>
        </w:tc>
        <w:tc>
          <w:tcPr>
            <w:tcW w:w="3537" w:type="dxa"/>
          </w:tcPr>
          <w:p w14:paraId="771495B8" w14:textId="77777777" w:rsidR="00F54CF5" w:rsidRPr="00B81B69" w:rsidRDefault="00F54CF5" w:rsidP="00BE21AB">
            <w:pPr>
              <w:snapToGrid w:val="0"/>
              <w:spacing w:before="60" w:after="60" w:line="240" w:lineRule="auto"/>
              <w:jc w:val="left"/>
              <w:rPr>
                <w:ins w:id="3363" w:author="Gert Morlion" w:date="2024-08-26T14:10:00Z"/>
                <w:sz w:val="16"/>
                <w:szCs w:val="16"/>
              </w:rPr>
            </w:pPr>
            <w:ins w:id="3364"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BE21AB">
            <w:pPr>
              <w:snapToGrid w:val="0"/>
              <w:spacing w:before="60" w:after="60" w:line="240" w:lineRule="auto"/>
              <w:jc w:val="center"/>
              <w:rPr>
                <w:ins w:id="3365" w:author="Gert Morlion" w:date="2024-08-26T14:10:00Z"/>
                <w:sz w:val="16"/>
                <w:szCs w:val="16"/>
              </w:rPr>
            </w:pPr>
            <w:ins w:id="3366" w:author="Gert Morlion" w:date="2024-08-26T14:10:00Z">
              <w:r w:rsidRPr="00B81B69">
                <w:rPr>
                  <w:sz w:val="16"/>
                  <w:szCs w:val="16"/>
                </w:rPr>
                <w:t>0..1</w:t>
              </w:r>
            </w:ins>
          </w:p>
        </w:tc>
        <w:tc>
          <w:tcPr>
            <w:tcW w:w="2519" w:type="dxa"/>
          </w:tcPr>
          <w:p w14:paraId="59F90B6B" w14:textId="77777777" w:rsidR="00F54CF5" w:rsidRPr="00B81B69" w:rsidRDefault="00F54CF5" w:rsidP="00BE21AB">
            <w:pPr>
              <w:snapToGrid w:val="0"/>
              <w:spacing w:before="60" w:after="60" w:line="240" w:lineRule="auto"/>
              <w:jc w:val="left"/>
              <w:rPr>
                <w:ins w:id="3367" w:author="Gert Morlion" w:date="2024-08-26T14:10:00Z"/>
                <w:sz w:val="16"/>
                <w:szCs w:val="16"/>
              </w:rPr>
            </w:pPr>
            <w:proofErr w:type="spellStart"/>
            <w:ins w:id="3368" w:author="Gert Morlion" w:date="2024-08-26T14:10:00Z">
              <w:r w:rsidRPr="00B81B69">
                <w:rPr>
                  <w:sz w:val="16"/>
                  <w:szCs w:val="16"/>
                </w:rPr>
                <w:t>DateTime</w:t>
              </w:r>
              <w:proofErr w:type="spellEnd"/>
            </w:ins>
          </w:p>
        </w:tc>
        <w:tc>
          <w:tcPr>
            <w:tcW w:w="3165" w:type="dxa"/>
          </w:tcPr>
          <w:p w14:paraId="4237DE1D" w14:textId="77777777" w:rsidR="00F54CF5" w:rsidRPr="00B81B69" w:rsidRDefault="00F54CF5" w:rsidP="00BE21AB">
            <w:pPr>
              <w:snapToGrid w:val="0"/>
              <w:spacing w:before="60" w:after="60" w:line="240" w:lineRule="auto"/>
              <w:jc w:val="left"/>
              <w:rPr>
                <w:ins w:id="3369" w:author="Gert Morlion" w:date="2024-08-26T14:10:00Z"/>
                <w:sz w:val="16"/>
                <w:szCs w:val="16"/>
              </w:rPr>
            </w:pPr>
          </w:p>
        </w:tc>
      </w:tr>
    </w:tbl>
    <w:p w14:paraId="5CEE4805" w14:textId="77777777" w:rsidR="00F54CF5" w:rsidRPr="00261D89" w:rsidRDefault="00F54CF5" w:rsidP="00F54CF5">
      <w:pPr>
        <w:spacing w:after="0" w:line="240" w:lineRule="auto"/>
        <w:rPr>
          <w:ins w:id="3370" w:author="Gert Morlion" w:date="2024-08-26T14:10:00Z"/>
        </w:rPr>
      </w:pPr>
    </w:p>
    <w:p w14:paraId="3C4DCA7F" w14:textId="77777777" w:rsidR="00F54CF5" w:rsidRPr="002455BA" w:rsidRDefault="00F54CF5" w:rsidP="00F54CF5">
      <w:pPr>
        <w:pStyle w:val="Kop4"/>
        <w:keepLines/>
        <w:tabs>
          <w:tab w:val="clear" w:pos="940"/>
          <w:tab w:val="clear" w:pos="1140"/>
          <w:tab w:val="clear" w:pos="1360"/>
          <w:tab w:val="left" w:pos="993"/>
        </w:tabs>
        <w:spacing w:before="120" w:after="120" w:line="240" w:lineRule="auto"/>
        <w:ind w:left="993" w:hanging="993"/>
        <w:rPr>
          <w:ins w:id="3371" w:author="Gert Morlion" w:date="2024-08-26T14:10:00Z"/>
        </w:rPr>
      </w:pPr>
      <w:ins w:id="3372" w:author="Gert Morlion" w:date="2024-08-26T14:10:00Z">
        <w:r w:rsidRPr="002455BA">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3373" w:author="Gert Morlion" w:date="2024-08-26T14:10:00Z"/>
        </w:trPr>
        <w:tc>
          <w:tcPr>
            <w:tcW w:w="1134" w:type="dxa"/>
            <w:shd w:val="clear" w:color="auto" w:fill="D9D9D9"/>
          </w:tcPr>
          <w:p w14:paraId="0F5E4C72" w14:textId="77777777" w:rsidR="00F54CF5" w:rsidRPr="002455BA" w:rsidRDefault="00F54CF5" w:rsidP="00BE21AB">
            <w:pPr>
              <w:keepNext/>
              <w:keepLines/>
              <w:suppressAutoHyphens/>
              <w:snapToGrid w:val="0"/>
              <w:spacing w:before="60" w:after="60" w:line="240" w:lineRule="auto"/>
              <w:rPr>
                <w:ins w:id="3374" w:author="Gert Morlion" w:date="2024-08-26T14:10:00Z"/>
                <w:b/>
                <w:bCs/>
                <w:sz w:val="16"/>
                <w:szCs w:val="16"/>
                <w:lang w:eastAsia="ar-SA"/>
              </w:rPr>
            </w:pPr>
            <w:ins w:id="3375"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BE21AB">
            <w:pPr>
              <w:keepNext/>
              <w:keepLines/>
              <w:suppressAutoHyphens/>
              <w:snapToGrid w:val="0"/>
              <w:spacing w:before="60" w:after="60" w:line="240" w:lineRule="auto"/>
              <w:rPr>
                <w:ins w:id="3376" w:author="Gert Morlion" w:date="2024-08-26T14:10:00Z"/>
                <w:b/>
                <w:bCs/>
                <w:sz w:val="16"/>
                <w:szCs w:val="16"/>
                <w:lang w:eastAsia="ar-SA"/>
              </w:rPr>
            </w:pPr>
            <w:ins w:id="3377"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BE21AB">
            <w:pPr>
              <w:keepNext/>
              <w:keepLines/>
              <w:suppressAutoHyphens/>
              <w:snapToGrid w:val="0"/>
              <w:spacing w:before="60" w:after="60" w:line="240" w:lineRule="auto"/>
              <w:rPr>
                <w:ins w:id="3378" w:author="Gert Morlion" w:date="2024-08-26T14:10:00Z"/>
                <w:b/>
                <w:bCs/>
                <w:sz w:val="16"/>
                <w:szCs w:val="16"/>
                <w:lang w:eastAsia="ar-SA"/>
              </w:rPr>
            </w:pPr>
            <w:ins w:id="3379"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BE21AB">
            <w:pPr>
              <w:keepNext/>
              <w:keepLines/>
              <w:suppressAutoHyphens/>
              <w:snapToGrid w:val="0"/>
              <w:spacing w:before="60" w:after="60" w:line="240" w:lineRule="auto"/>
              <w:jc w:val="center"/>
              <w:rPr>
                <w:ins w:id="3380" w:author="Gert Morlion" w:date="2024-08-26T14:10:00Z"/>
                <w:b/>
                <w:bCs/>
                <w:sz w:val="16"/>
                <w:szCs w:val="16"/>
                <w:lang w:eastAsia="ar-SA"/>
              </w:rPr>
            </w:pPr>
            <w:ins w:id="3381"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BE21AB">
            <w:pPr>
              <w:keepNext/>
              <w:keepLines/>
              <w:suppressAutoHyphens/>
              <w:snapToGrid w:val="0"/>
              <w:spacing w:before="60" w:after="60" w:line="240" w:lineRule="auto"/>
              <w:rPr>
                <w:ins w:id="3382" w:author="Gert Morlion" w:date="2024-08-26T14:10:00Z"/>
                <w:b/>
                <w:bCs/>
                <w:sz w:val="16"/>
                <w:szCs w:val="16"/>
                <w:lang w:eastAsia="ar-SA"/>
              </w:rPr>
            </w:pPr>
            <w:ins w:id="3383" w:author="Gert Morlion" w:date="2024-08-26T14:10:00Z">
              <w:r w:rsidRPr="002455BA">
                <w:rPr>
                  <w:b/>
                  <w:sz w:val="16"/>
                  <w:szCs w:val="16"/>
                  <w:lang w:eastAsia="ar-SA"/>
                </w:rPr>
                <w:t>Remarks</w:t>
              </w:r>
            </w:ins>
          </w:p>
        </w:tc>
      </w:tr>
      <w:tr w:rsidR="00F54CF5" w:rsidRPr="002455BA" w14:paraId="7F8ED39B" w14:textId="77777777" w:rsidTr="00BE21AB">
        <w:trPr>
          <w:cantSplit/>
          <w:ins w:id="3384" w:author="Gert Morlion" w:date="2024-08-26T14:10:00Z"/>
        </w:trPr>
        <w:tc>
          <w:tcPr>
            <w:tcW w:w="1134" w:type="dxa"/>
          </w:tcPr>
          <w:p w14:paraId="204D9D31" w14:textId="77777777" w:rsidR="00F54CF5" w:rsidRPr="002455BA" w:rsidRDefault="00F54CF5" w:rsidP="00BE21AB">
            <w:pPr>
              <w:keepNext/>
              <w:keepLines/>
              <w:suppressAutoHyphens/>
              <w:snapToGrid w:val="0"/>
              <w:spacing w:before="60" w:after="60" w:line="240" w:lineRule="auto"/>
              <w:rPr>
                <w:ins w:id="3385" w:author="Gert Morlion" w:date="2024-08-26T14:10:00Z"/>
                <w:b/>
                <w:bCs/>
                <w:sz w:val="16"/>
                <w:szCs w:val="16"/>
                <w:lang w:eastAsia="ar-SA"/>
              </w:rPr>
            </w:pPr>
            <w:ins w:id="3386"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BE21AB">
            <w:pPr>
              <w:keepNext/>
              <w:keepLines/>
              <w:suppressAutoHyphens/>
              <w:snapToGrid w:val="0"/>
              <w:spacing w:before="60" w:after="60" w:line="240" w:lineRule="auto"/>
              <w:rPr>
                <w:ins w:id="3387" w:author="Gert Morlion" w:date="2024-08-26T14:10:00Z"/>
                <w:b/>
                <w:bCs/>
                <w:sz w:val="16"/>
                <w:szCs w:val="16"/>
                <w:lang w:eastAsia="ar-SA"/>
              </w:rPr>
            </w:pPr>
            <w:ins w:id="3388"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BE21AB">
            <w:pPr>
              <w:keepNext/>
              <w:keepLines/>
              <w:suppressAutoHyphens/>
              <w:snapToGrid w:val="0"/>
              <w:spacing w:before="60" w:after="60" w:line="240" w:lineRule="auto"/>
              <w:rPr>
                <w:ins w:id="3389" w:author="Gert Morlion" w:date="2024-08-26T14:10:00Z"/>
                <w:b/>
                <w:bCs/>
                <w:sz w:val="16"/>
                <w:szCs w:val="16"/>
                <w:lang w:eastAsia="ar-SA"/>
              </w:rPr>
            </w:pPr>
            <w:ins w:id="3390"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BE21AB">
            <w:pPr>
              <w:keepNext/>
              <w:keepLines/>
              <w:suppressAutoHyphens/>
              <w:snapToGrid w:val="0"/>
              <w:spacing w:before="60" w:after="60" w:line="240" w:lineRule="auto"/>
              <w:jc w:val="center"/>
              <w:rPr>
                <w:ins w:id="3391" w:author="Gert Morlion" w:date="2024-08-26T14:10:00Z"/>
                <w:b/>
                <w:bCs/>
                <w:sz w:val="16"/>
                <w:szCs w:val="16"/>
                <w:lang w:eastAsia="ar-SA"/>
              </w:rPr>
            </w:pPr>
            <w:ins w:id="3392" w:author="Gert Morlion" w:date="2024-08-26T14:10:00Z">
              <w:r w:rsidRPr="002455BA">
                <w:rPr>
                  <w:sz w:val="16"/>
                  <w:szCs w:val="16"/>
                  <w:lang w:eastAsia="ar-SA"/>
                </w:rPr>
                <w:t>-</w:t>
              </w:r>
            </w:ins>
          </w:p>
        </w:tc>
        <w:tc>
          <w:tcPr>
            <w:tcW w:w="5670" w:type="dxa"/>
          </w:tcPr>
          <w:p w14:paraId="0EDAEBA5" w14:textId="77777777" w:rsidR="00F54CF5" w:rsidRPr="002455BA" w:rsidRDefault="00F54CF5" w:rsidP="00BE21AB">
            <w:pPr>
              <w:keepNext/>
              <w:keepLines/>
              <w:suppressAutoHyphens/>
              <w:snapToGrid w:val="0"/>
              <w:spacing w:before="60" w:after="60" w:line="240" w:lineRule="auto"/>
              <w:rPr>
                <w:ins w:id="3393" w:author="Gert Morlion" w:date="2024-08-26T14:10:00Z"/>
                <w:b/>
                <w:bCs/>
                <w:sz w:val="16"/>
                <w:szCs w:val="16"/>
                <w:lang w:eastAsia="ar-SA"/>
              </w:rPr>
            </w:pPr>
            <w:ins w:id="3394"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BE21AB">
        <w:trPr>
          <w:cantSplit/>
          <w:ins w:id="3395" w:author="Gert Morlion" w:date="2024-08-26T14:10:00Z"/>
        </w:trPr>
        <w:tc>
          <w:tcPr>
            <w:tcW w:w="1134" w:type="dxa"/>
          </w:tcPr>
          <w:p w14:paraId="2558EA21" w14:textId="77777777" w:rsidR="00F54CF5" w:rsidRPr="002455BA" w:rsidRDefault="00F54CF5" w:rsidP="00BE21AB">
            <w:pPr>
              <w:suppressAutoHyphens/>
              <w:snapToGrid w:val="0"/>
              <w:spacing w:before="60" w:after="60" w:line="240" w:lineRule="auto"/>
              <w:rPr>
                <w:ins w:id="3396" w:author="Gert Morlion" w:date="2024-08-26T14:10:00Z"/>
                <w:b/>
                <w:bCs/>
                <w:sz w:val="16"/>
                <w:szCs w:val="16"/>
                <w:lang w:eastAsia="ar-SA"/>
              </w:rPr>
            </w:pPr>
            <w:ins w:id="3397"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BE21AB">
            <w:pPr>
              <w:suppressAutoHyphens/>
              <w:snapToGrid w:val="0"/>
              <w:spacing w:before="60" w:after="60" w:line="240" w:lineRule="auto"/>
              <w:rPr>
                <w:ins w:id="3398" w:author="Gert Morlion" w:date="2024-08-26T14:10:00Z"/>
                <w:b/>
                <w:bCs/>
                <w:sz w:val="16"/>
                <w:szCs w:val="16"/>
                <w:lang w:eastAsia="ar-SA"/>
              </w:rPr>
            </w:pPr>
            <w:ins w:id="3399"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BE21AB">
            <w:pPr>
              <w:suppressAutoHyphens/>
              <w:snapToGrid w:val="0"/>
              <w:spacing w:before="60" w:after="60" w:line="240" w:lineRule="auto"/>
              <w:rPr>
                <w:ins w:id="3400" w:author="Gert Morlion" w:date="2024-08-26T14:10:00Z"/>
                <w:b/>
                <w:bCs/>
                <w:sz w:val="16"/>
                <w:szCs w:val="16"/>
                <w:lang w:eastAsia="ar-SA"/>
              </w:rPr>
            </w:pPr>
            <w:ins w:id="3401"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BE21AB">
            <w:pPr>
              <w:suppressAutoHyphens/>
              <w:snapToGrid w:val="0"/>
              <w:spacing w:before="60" w:after="60" w:line="240" w:lineRule="auto"/>
              <w:jc w:val="center"/>
              <w:rPr>
                <w:ins w:id="3402" w:author="Gert Morlion" w:date="2024-08-26T14:10:00Z"/>
                <w:b/>
                <w:bCs/>
                <w:sz w:val="16"/>
                <w:szCs w:val="16"/>
                <w:lang w:eastAsia="ar-SA"/>
              </w:rPr>
            </w:pPr>
            <w:ins w:id="3403" w:author="Gert Morlion" w:date="2024-08-26T14:10:00Z">
              <w:r>
                <w:rPr>
                  <w:b/>
                  <w:bCs/>
                  <w:sz w:val="16"/>
                  <w:szCs w:val="16"/>
                  <w:lang w:eastAsia="ar-SA"/>
                </w:rPr>
                <w:t>1</w:t>
              </w:r>
            </w:ins>
          </w:p>
        </w:tc>
        <w:tc>
          <w:tcPr>
            <w:tcW w:w="5670" w:type="dxa"/>
          </w:tcPr>
          <w:p w14:paraId="1B597F7D" w14:textId="77777777" w:rsidR="00F54CF5" w:rsidRPr="002455BA" w:rsidRDefault="00F54CF5" w:rsidP="00BE21AB">
            <w:pPr>
              <w:suppressAutoHyphens/>
              <w:snapToGrid w:val="0"/>
              <w:spacing w:before="60" w:after="60" w:line="240" w:lineRule="auto"/>
              <w:rPr>
                <w:ins w:id="3404"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3405" w:author="Gert Morlion" w:date="2024-08-26T14:10:00Z"/>
        </w:rPr>
      </w:pPr>
    </w:p>
    <w:p w14:paraId="3214B110" w14:textId="55E3564F" w:rsidR="00453023" w:rsidRPr="00D22CCD" w:rsidDel="00F54CF5" w:rsidRDefault="007260E2">
      <w:pPr>
        <w:pStyle w:val="Kop4"/>
        <w:rPr>
          <w:del w:id="3406" w:author="Gert Morlion" w:date="2024-08-26T14:10:00Z" w16du:dateUtc="2024-08-26T12:10:00Z"/>
        </w:rPr>
      </w:pPr>
      <w:del w:id="3407" w:author="Gert Morlion" w:date="2024-08-26T14:10:00Z" w16du:dateUtc="2024-08-26T12:10:00Z">
        <w:r w:rsidRPr="00D22CCD" w:rsidDel="00F54CF5">
          <w:delText>S100_VerticalAndSoundingDatum</w:delText>
        </w:r>
      </w:del>
    </w:p>
    <w:tbl>
      <w:tblPr>
        <w:tblW w:w="140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3006"/>
        <w:gridCol w:w="3420"/>
        <w:gridCol w:w="804"/>
        <w:gridCol w:w="5694"/>
      </w:tblGrid>
      <w:tr w:rsidR="00B7180B" w:rsidRPr="00D22CCD" w:rsidDel="00F54CF5" w14:paraId="249F43E7" w14:textId="0AC1E71D" w:rsidTr="3CCBF2F9">
        <w:trPr>
          <w:cantSplit/>
          <w:tblHeader/>
          <w:del w:id="3408" w:author="Gert Morlion" w:date="2024-08-26T14:10:00Z" w16du:dateUtc="2024-08-26T12:10:00Z"/>
        </w:trPr>
        <w:tc>
          <w:tcPr>
            <w:tcW w:w="1134" w:type="dxa"/>
            <w:tcMar>
              <w:top w:w="0" w:type="dxa"/>
              <w:bottom w:w="0" w:type="dxa"/>
            </w:tcMar>
            <w:vAlign w:val="center"/>
          </w:tcPr>
          <w:p w14:paraId="5ED98768" w14:textId="0D867230" w:rsidR="00B7180B" w:rsidRPr="00D22CCD" w:rsidDel="00F54CF5" w:rsidRDefault="00B7180B" w:rsidP="3CCBF2F9">
            <w:pPr>
              <w:suppressAutoHyphens/>
              <w:snapToGrid w:val="0"/>
              <w:spacing w:before="60" w:after="60" w:line="240" w:lineRule="auto"/>
              <w:rPr>
                <w:del w:id="3409" w:author="Gert Morlion" w:date="2024-08-26T14:10:00Z" w16du:dateUtc="2024-08-26T12:10:00Z"/>
                <w:b/>
                <w:bCs/>
                <w:sz w:val="16"/>
                <w:szCs w:val="16"/>
                <w:lang w:eastAsia="ar-SA"/>
              </w:rPr>
            </w:pPr>
            <w:del w:id="3410" w:author="Gert Morlion" w:date="2024-08-26T14:10:00Z" w16du:dateUtc="2024-08-26T12:10:00Z">
              <w:r w:rsidRPr="00D22CCD" w:rsidDel="00F54CF5">
                <w:rPr>
                  <w:b/>
                  <w:bCs/>
                  <w:sz w:val="16"/>
                  <w:szCs w:val="16"/>
                  <w:lang w:eastAsia="ar-SA"/>
                </w:rPr>
                <w:delText>Role Name</w:delText>
              </w:r>
            </w:del>
          </w:p>
        </w:tc>
        <w:tc>
          <w:tcPr>
            <w:tcW w:w="3006" w:type="dxa"/>
            <w:tcMar>
              <w:top w:w="0" w:type="dxa"/>
              <w:bottom w:w="0" w:type="dxa"/>
            </w:tcMar>
            <w:vAlign w:val="center"/>
          </w:tcPr>
          <w:p w14:paraId="5A2C7D64" w14:textId="53DE79F9" w:rsidR="00B7180B" w:rsidRPr="00D22CCD" w:rsidDel="00F54CF5" w:rsidRDefault="00B7180B" w:rsidP="3CCBF2F9">
            <w:pPr>
              <w:suppressAutoHyphens/>
              <w:snapToGrid w:val="0"/>
              <w:spacing w:before="60" w:after="60" w:line="240" w:lineRule="auto"/>
              <w:rPr>
                <w:del w:id="3411" w:author="Gert Morlion" w:date="2024-08-26T14:10:00Z" w16du:dateUtc="2024-08-26T12:10:00Z"/>
                <w:b/>
                <w:bCs/>
                <w:sz w:val="16"/>
                <w:szCs w:val="16"/>
                <w:lang w:eastAsia="ar-SA"/>
              </w:rPr>
            </w:pPr>
            <w:del w:id="3412" w:author="Gert Morlion" w:date="2024-08-26T14:10:00Z" w16du:dateUtc="2024-08-26T12:10:00Z">
              <w:r w:rsidRPr="00D22CCD" w:rsidDel="00F54CF5">
                <w:rPr>
                  <w:b/>
                  <w:bCs/>
                  <w:sz w:val="16"/>
                  <w:szCs w:val="16"/>
                  <w:lang w:eastAsia="ar-SA"/>
                </w:rPr>
                <w:delText>Name</w:delText>
              </w:r>
            </w:del>
          </w:p>
        </w:tc>
        <w:tc>
          <w:tcPr>
            <w:tcW w:w="3420" w:type="dxa"/>
            <w:tcMar>
              <w:top w:w="0" w:type="dxa"/>
              <w:bottom w:w="0" w:type="dxa"/>
            </w:tcMar>
            <w:vAlign w:val="center"/>
          </w:tcPr>
          <w:p w14:paraId="77D352A5" w14:textId="4EEB7424" w:rsidR="00B7180B" w:rsidRPr="00D22CCD" w:rsidDel="00F54CF5" w:rsidRDefault="00B7180B" w:rsidP="3CCBF2F9">
            <w:pPr>
              <w:suppressAutoHyphens/>
              <w:snapToGrid w:val="0"/>
              <w:spacing w:before="60" w:after="60" w:line="240" w:lineRule="auto"/>
              <w:rPr>
                <w:del w:id="3413" w:author="Gert Morlion" w:date="2024-08-26T14:10:00Z" w16du:dateUtc="2024-08-26T12:10:00Z"/>
                <w:b/>
                <w:bCs/>
                <w:sz w:val="16"/>
                <w:szCs w:val="16"/>
                <w:lang w:eastAsia="ar-SA"/>
              </w:rPr>
            </w:pPr>
            <w:del w:id="3414" w:author="Gert Morlion" w:date="2024-08-26T14:10:00Z" w16du:dateUtc="2024-08-26T12:10:00Z">
              <w:r w:rsidRPr="00D22CCD" w:rsidDel="00F54CF5">
                <w:rPr>
                  <w:b/>
                  <w:bCs/>
                  <w:sz w:val="16"/>
                  <w:szCs w:val="16"/>
                  <w:lang w:eastAsia="ar-SA"/>
                </w:rPr>
                <w:delText>Description</w:delText>
              </w:r>
            </w:del>
          </w:p>
        </w:tc>
        <w:tc>
          <w:tcPr>
            <w:tcW w:w="804" w:type="dxa"/>
          </w:tcPr>
          <w:p w14:paraId="011684AC" w14:textId="00B13E94" w:rsidR="00B7180B" w:rsidRPr="00D22CCD" w:rsidDel="00F54CF5" w:rsidRDefault="00B7180B" w:rsidP="3CCBF2F9">
            <w:pPr>
              <w:suppressAutoHyphens/>
              <w:snapToGrid w:val="0"/>
              <w:spacing w:before="60" w:after="60" w:line="240" w:lineRule="auto"/>
              <w:jc w:val="center"/>
              <w:rPr>
                <w:del w:id="3415" w:author="Gert Morlion" w:date="2024-08-26T14:10:00Z" w16du:dateUtc="2024-08-26T12:10:00Z"/>
                <w:b/>
                <w:bCs/>
                <w:sz w:val="16"/>
                <w:szCs w:val="16"/>
                <w:lang w:eastAsia="ar-SA"/>
              </w:rPr>
            </w:pPr>
            <w:del w:id="3416" w:author="Gert Morlion" w:date="2024-08-26T14:10:00Z" w16du:dateUtc="2024-08-26T12:10:00Z">
              <w:r w:rsidRPr="00D22CCD" w:rsidDel="00F54CF5">
                <w:rPr>
                  <w:b/>
                  <w:bCs/>
                  <w:sz w:val="16"/>
                  <w:szCs w:val="16"/>
                </w:rPr>
                <w:delText>Code</w:delText>
              </w:r>
            </w:del>
          </w:p>
        </w:tc>
        <w:tc>
          <w:tcPr>
            <w:tcW w:w="5694" w:type="dxa"/>
            <w:tcMar>
              <w:top w:w="0" w:type="dxa"/>
              <w:bottom w:w="0" w:type="dxa"/>
            </w:tcMar>
            <w:vAlign w:val="center"/>
          </w:tcPr>
          <w:p w14:paraId="57EC705B" w14:textId="4A571B5F" w:rsidR="00B7180B" w:rsidRPr="00D22CCD" w:rsidDel="00F54CF5" w:rsidRDefault="00B7180B" w:rsidP="3CCBF2F9">
            <w:pPr>
              <w:suppressAutoHyphens/>
              <w:snapToGrid w:val="0"/>
              <w:spacing w:before="60" w:after="60" w:line="240" w:lineRule="auto"/>
              <w:rPr>
                <w:del w:id="3417" w:author="Gert Morlion" w:date="2024-08-26T14:10:00Z" w16du:dateUtc="2024-08-26T12:10:00Z"/>
                <w:b/>
                <w:bCs/>
                <w:sz w:val="16"/>
                <w:szCs w:val="16"/>
                <w:lang w:eastAsia="ar-SA"/>
              </w:rPr>
            </w:pPr>
            <w:del w:id="3418" w:author="Gert Morlion" w:date="2024-08-26T14:10:00Z" w16du:dateUtc="2024-08-26T12:10:00Z">
              <w:r w:rsidRPr="00D22CCD" w:rsidDel="00F54CF5">
                <w:rPr>
                  <w:b/>
                  <w:bCs/>
                  <w:sz w:val="16"/>
                  <w:szCs w:val="16"/>
                  <w:lang w:eastAsia="ar-SA"/>
                </w:rPr>
                <w:delText>Remarks</w:delText>
              </w:r>
            </w:del>
          </w:p>
        </w:tc>
      </w:tr>
      <w:tr w:rsidR="00B7180B" w:rsidRPr="00D22CCD" w:rsidDel="00F54CF5" w14:paraId="0E57B6D0" w14:textId="17D4E4AB" w:rsidTr="3CCBF2F9">
        <w:trPr>
          <w:cantSplit/>
          <w:del w:id="3419" w:author="Gert Morlion" w:date="2024-08-26T14:10:00Z" w16du:dateUtc="2024-08-26T12:10:00Z"/>
        </w:trPr>
        <w:tc>
          <w:tcPr>
            <w:tcW w:w="1134" w:type="dxa"/>
            <w:tcMar>
              <w:top w:w="0" w:type="dxa"/>
              <w:bottom w:w="0" w:type="dxa"/>
            </w:tcMar>
          </w:tcPr>
          <w:p w14:paraId="0CFCC8FE" w14:textId="6E033AE7" w:rsidR="00B7180B" w:rsidRPr="00D22CCD" w:rsidDel="00F54CF5" w:rsidRDefault="00B7180B" w:rsidP="00C739EB">
            <w:pPr>
              <w:suppressAutoHyphens/>
              <w:snapToGrid w:val="0"/>
              <w:spacing w:before="60" w:after="60" w:line="240" w:lineRule="auto"/>
              <w:rPr>
                <w:del w:id="3420" w:author="Gert Morlion" w:date="2024-08-26T14:10:00Z" w16du:dateUtc="2024-08-26T12:10:00Z"/>
                <w:sz w:val="16"/>
                <w:szCs w:val="16"/>
                <w:lang w:eastAsia="ar-SA"/>
              </w:rPr>
            </w:pPr>
            <w:del w:id="3421" w:author="Gert Morlion" w:date="2024-08-26T14:10:00Z" w16du:dateUtc="2024-08-26T12:10:00Z">
              <w:r w:rsidRPr="00D22CCD" w:rsidDel="00F54CF5">
                <w:rPr>
                  <w:sz w:val="16"/>
                  <w:szCs w:val="16"/>
                </w:rPr>
                <w:delText>Enumeration</w:delText>
              </w:r>
            </w:del>
          </w:p>
        </w:tc>
        <w:tc>
          <w:tcPr>
            <w:tcW w:w="3006" w:type="dxa"/>
            <w:tcMar>
              <w:top w:w="0" w:type="dxa"/>
              <w:bottom w:w="0" w:type="dxa"/>
            </w:tcMar>
          </w:tcPr>
          <w:p w14:paraId="58B7641B" w14:textId="1191B09A" w:rsidR="00B7180B" w:rsidRPr="00D22CCD" w:rsidDel="00F54CF5" w:rsidRDefault="00B7180B" w:rsidP="00C739EB">
            <w:pPr>
              <w:suppressAutoHyphens/>
              <w:snapToGrid w:val="0"/>
              <w:spacing w:before="60" w:after="60" w:line="240" w:lineRule="auto"/>
              <w:rPr>
                <w:del w:id="3422" w:author="Gert Morlion" w:date="2024-08-26T14:10:00Z" w16du:dateUtc="2024-08-26T12:10:00Z"/>
                <w:sz w:val="16"/>
                <w:szCs w:val="16"/>
                <w:lang w:eastAsia="ar-SA"/>
              </w:rPr>
            </w:pPr>
            <w:del w:id="3423" w:author="Gert Morlion" w:date="2024-08-26T14:10:00Z" w16du:dateUtc="2024-08-26T12:10:00Z">
              <w:r w:rsidRPr="00D22CCD" w:rsidDel="00F54CF5">
                <w:rPr>
                  <w:sz w:val="16"/>
                  <w:szCs w:val="16"/>
                </w:rPr>
                <w:delText>S100_VerticalAndSoundingDatum</w:delText>
              </w:r>
            </w:del>
          </w:p>
        </w:tc>
        <w:tc>
          <w:tcPr>
            <w:tcW w:w="3420" w:type="dxa"/>
            <w:tcMar>
              <w:top w:w="0" w:type="dxa"/>
              <w:bottom w:w="0" w:type="dxa"/>
            </w:tcMar>
          </w:tcPr>
          <w:p w14:paraId="0E88439E" w14:textId="700526E5" w:rsidR="00B7180B" w:rsidRPr="00D22CCD" w:rsidDel="00F54CF5" w:rsidRDefault="00B7180B" w:rsidP="00C739EB">
            <w:pPr>
              <w:suppressAutoHyphens/>
              <w:snapToGrid w:val="0"/>
              <w:spacing w:before="60" w:after="60" w:line="240" w:lineRule="auto"/>
              <w:jc w:val="left"/>
              <w:rPr>
                <w:del w:id="3424" w:author="Gert Morlion" w:date="2024-08-26T14:10:00Z" w16du:dateUtc="2024-08-26T12:10:00Z"/>
                <w:sz w:val="16"/>
                <w:szCs w:val="16"/>
                <w:lang w:eastAsia="ar-SA"/>
              </w:rPr>
            </w:pPr>
            <w:del w:id="3425" w:author="Gert Morlion" w:date="2024-08-26T14:10:00Z" w16du:dateUtc="2024-08-26T12:10:00Z">
              <w:r w:rsidRPr="00D22CCD" w:rsidDel="00F54CF5">
                <w:rPr>
                  <w:sz w:val="16"/>
                  <w:szCs w:val="16"/>
                </w:rPr>
                <w:delText>Allowable vertical and sounding datums</w:delText>
              </w:r>
            </w:del>
          </w:p>
        </w:tc>
        <w:tc>
          <w:tcPr>
            <w:tcW w:w="804" w:type="dxa"/>
          </w:tcPr>
          <w:p w14:paraId="1C96B5C7" w14:textId="1D1A8F7A" w:rsidR="00B7180B" w:rsidRPr="00D22CCD" w:rsidDel="00F54CF5" w:rsidRDefault="00B7180B" w:rsidP="00C739EB">
            <w:pPr>
              <w:suppressAutoHyphens/>
              <w:snapToGrid w:val="0"/>
              <w:spacing w:before="60" w:after="60" w:line="240" w:lineRule="auto"/>
              <w:jc w:val="center"/>
              <w:rPr>
                <w:del w:id="3426" w:author="Gert Morlion" w:date="2024-08-26T14:10:00Z" w16du:dateUtc="2024-08-26T12:10:00Z"/>
                <w:sz w:val="16"/>
                <w:szCs w:val="16"/>
              </w:rPr>
            </w:pPr>
            <w:del w:id="3427" w:author="Gert Morlion" w:date="2024-08-26T14:10:00Z" w16du:dateUtc="2024-08-26T12:10:00Z">
              <w:r w:rsidRPr="00D22CCD" w:rsidDel="00F54CF5">
                <w:rPr>
                  <w:sz w:val="16"/>
                  <w:szCs w:val="16"/>
                </w:rPr>
                <w:delText>-</w:delText>
              </w:r>
            </w:del>
          </w:p>
        </w:tc>
        <w:tc>
          <w:tcPr>
            <w:tcW w:w="5694" w:type="dxa"/>
            <w:tcMar>
              <w:top w:w="0" w:type="dxa"/>
              <w:bottom w:w="0" w:type="dxa"/>
            </w:tcMar>
          </w:tcPr>
          <w:p w14:paraId="5CC861AB" w14:textId="379CDCF1" w:rsidR="00B7180B" w:rsidRPr="00D22CCD" w:rsidDel="00F54CF5" w:rsidRDefault="00B7180B" w:rsidP="00C739EB">
            <w:pPr>
              <w:suppressAutoHyphens/>
              <w:snapToGrid w:val="0"/>
              <w:spacing w:before="60" w:after="60" w:line="240" w:lineRule="auto"/>
              <w:rPr>
                <w:del w:id="3428" w:author="Gert Morlion" w:date="2024-08-26T14:10:00Z" w16du:dateUtc="2024-08-26T12:10:00Z"/>
                <w:sz w:val="16"/>
                <w:szCs w:val="16"/>
                <w:lang w:eastAsia="ar-SA"/>
              </w:rPr>
            </w:pPr>
            <w:del w:id="3429" w:author="Gert Morlion" w:date="2024-08-26T14:10:00Z" w16du:dateUtc="2024-08-26T12:10:00Z">
              <w:r w:rsidRPr="00D22CCD" w:rsidDel="00F54CF5">
                <w:rPr>
                  <w:sz w:val="16"/>
                  <w:szCs w:val="16"/>
                </w:rPr>
                <w:delText>-</w:delText>
              </w:r>
            </w:del>
          </w:p>
        </w:tc>
      </w:tr>
      <w:tr w:rsidR="00B7180B" w:rsidRPr="00D22CCD" w:rsidDel="00F54CF5" w14:paraId="76B325E7" w14:textId="3EDBCDD9" w:rsidTr="3CCBF2F9">
        <w:trPr>
          <w:cantSplit/>
          <w:del w:id="3430" w:author="Gert Morlion" w:date="2024-08-26T14:10:00Z" w16du:dateUtc="2024-08-26T12:10:00Z"/>
        </w:trPr>
        <w:tc>
          <w:tcPr>
            <w:tcW w:w="1134" w:type="dxa"/>
            <w:tcMar>
              <w:top w:w="0" w:type="dxa"/>
              <w:bottom w:w="0" w:type="dxa"/>
            </w:tcMar>
          </w:tcPr>
          <w:p w14:paraId="560D0D4C" w14:textId="2624F288" w:rsidR="00B7180B" w:rsidRPr="00D22CCD" w:rsidDel="00F54CF5" w:rsidRDefault="00B7180B" w:rsidP="00C739EB">
            <w:pPr>
              <w:suppressAutoHyphens/>
              <w:snapToGrid w:val="0"/>
              <w:spacing w:before="60" w:after="60" w:line="240" w:lineRule="auto"/>
              <w:rPr>
                <w:del w:id="3431" w:author="Gert Morlion" w:date="2024-08-26T14:10:00Z" w16du:dateUtc="2024-08-26T12:10:00Z"/>
                <w:sz w:val="16"/>
                <w:szCs w:val="16"/>
                <w:lang w:eastAsia="ar-SA"/>
              </w:rPr>
            </w:pPr>
            <w:del w:id="343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DC3FE3E" w14:textId="2BCD7C9D" w:rsidR="00B7180B" w:rsidRPr="00D22CCD" w:rsidDel="00F54CF5" w:rsidRDefault="00B7180B" w:rsidP="00C739EB">
            <w:pPr>
              <w:suppressAutoHyphens/>
              <w:snapToGrid w:val="0"/>
              <w:spacing w:before="60" w:after="60" w:line="240" w:lineRule="auto"/>
              <w:rPr>
                <w:del w:id="3433" w:author="Gert Morlion" w:date="2024-08-26T14:10:00Z" w16du:dateUtc="2024-08-26T12:10:00Z"/>
                <w:sz w:val="16"/>
                <w:szCs w:val="16"/>
                <w:lang w:eastAsia="ar-SA"/>
              </w:rPr>
            </w:pPr>
            <w:del w:id="3434" w:author="Gert Morlion" w:date="2024-08-26T14:10:00Z" w16du:dateUtc="2024-08-26T12:10:00Z">
              <w:r w:rsidRPr="00D22CCD" w:rsidDel="00F54CF5">
                <w:rPr>
                  <w:rFonts w:cs="Arial"/>
                  <w:sz w:val="16"/>
                  <w:szCs w:val="16"/>
                  <w:lang w:val="en-US" w:eastAsia="en-US"/>
                </w:rPr>
                <w:delText>meanLowWaterSprings</w:delText>
              </w:r>
            </w:del>
          </w:p>
        </w:tc>
        <w:tc>
          <w:tcPr>
            <w:tcW w:w="3420" w:type="dxa"/>
            <w:tcMar>
              <w:top w:w="0" w:type="dxa"/>
              <w:bottom w:w="0" w:type="dxa"/>
            </w:tcMar>
          </w:tcPr>
          <w:p w14:paraId="72FD5DFF" w14:textId="053259FF" w:rsidR="00B7180B" w:rsidRPr="00D22CCD" w:rsidDel="00F54CF5" w:rsidRDefault="00B7180B" w:rsidP="00C739EB">
            <w:pPr>
              <w:suppressAutoHyphens/>
              <w:snapToGrid w:val="0"/>
              <w:spacing w:before="60" w:after="60" w:line="240" w:lineRule="auto"/>
              <w:jc w:val="left"/>
              <w:rPr>
                <w:del w:id="3435" w:author="Gert Morlion" w:date="2024-08-26T14:10:00Z" w16du:dateUtc="2024-08-26T12:10:00Z"/>
                <w:sz w:val="16"/>
                <w:szCs w:val="16"/>
                <w:lang w:val="fr-MC" w:eastAsia="ar-SA"/>
              </w:rPr>
            </w:pPr>
          </w:p>
        </w:tc>
        <w:tc>
          <w:tcPr>
            <w:tcW w:w="804" w:type="dxa"/>
          </w:tcPr>
          <w:p w14:paraId="7D0BF8CB" w14:textId="329D2C4E" w:rsidR="00B7180B" w:rsidRPr="00D22CCD" w:rsidDel="00F54CF5" w:rsidRDefault="00B7180B" w:rsidP="00C739EB">
            <w:pPr>
              <w:suppressAutoHyphens/>
              <w:snapToGrid w:val="0"/>
              <w:spacing w:before="60" w:after="60" w:line="240" w:lineRule="auto"/>
              <w:jc w:val="center"/>
              <w:rPr>
                <w:del w:id="3436" w:author="Gert Morlion" w:date="2024-08-26T14:10:00Z" w16du:dateUtc="2024-08-26T12:10:00Z"/>
                <w:sz w:val="16"/>
                <w:szCs w:val="16"/>
              </w:rPr>
            </w:pPr>
            <w:del w:id="3437" w:author="Gert Morlion" w:date="2024-08-26T14:10:00Z" w16du:dateUtc="2024-08-26T12:10:00Z">
              <w:r w:rsidRPr="00D22CCD" w:rsidDel="00F54CF5">
                <w:rPr>
                  <w:sz w:val="16"/>
                  <w:szCs w:val="16"/>
                </w:rPr>
                <w:delText>1</w:delText>
              </w:r>
            </w:del>
          </w:p>
        </w:tc>
        <w:tc>
          <w:tcPr>
            <w:tcW w:w="5694" w:type="dxa"/>
            <w:tcMar>
              <w:top w:w="0" w:type="dxa"/>
              <w:bottom w:w="0" w:type="dxa"/>
            </w:tcMar>
          </w:tcPr>
          <w:p w14:paraId="4F547902" w14:textId="2DFC3075" w:rsidR="00B7180B" w:rsidRPr="00D22CCD" w:rsidDel="00F54CF5" w:rsidRDefault="00B7180B" w:rsidP="00C739EB">
            <w:pPr>
              <w:suppressAutoHyphens/>
              <w:snapToGrid w:val="0"/>
              <w:spacing w:before="60" w:after="60" w:line="240" w:lineRule="auto"/>
              <w:rPr>
                <w:del w:id="3438" w:author="Gert Morlion" w:date="2024-08-26T14:10:00Z" w16du:dateUtc="2024-08-26T12:10:00Z"/>
                <w:sz w:val="16"/>
                <w:szCs w:val="16"/>
                <w:lang w:eastAsia="ar-SA"/>
              </w:rPr>
            </w:pPr>
            <w:del w:id="3439" w:author="Gert Morlion" w:date="2024-08-26T14:10:00Z" w16du:dateUtc="2024-08-26T12:10:00Z">
              <w:r w:rsidRPr="00D22CCD" w:rsidDel="00F54CF5">
                <w:rPr>
                  <w:sz w:val="16"/>
                  <w:szCs w:val="16"/>
                </w:rPr>
                <w:delText>(MLWS)</w:delText>
              </w:r>
            </w:del>
          </w:p>
        </w:tc>
      </w:tr>
      <w:tr w:rsidR="00B7180B" w:rsidRPr="00D22CCD" w:rsidDel="00F54CF5" w14:paraId="013B1EBA" w14:textId="609C5D1E" w:rsidTr="3CCBF2F9">
        <w:trPr>
          <w:cantSplit/>
          <w:del w:id="3440" w:author="Gert Morlion" w:date="2024-08-26T14:10:00Z" w16du:dateUtc="2024-08-26T12:10:00Z"/>
        </w:trPr>
        <w:tc>
          <w:tcPr>
            <w:tcW w:w="1134" w:type="dxa"/>
            <w:tcMar>
              <w:top w:w="0" w:type="dxa"/>
              <w:bottom w:w="0" w:type="dxa"/>
            </w:tcMar>
          </w:tcPr>
          <w:p w14:paraId="51C20980" w14:textId="49DEDA87" w:rsidR="00B7180B" w:rsidRPr="00D22CCD" w:rsidDel="00F54CF5" w:rsidRDefault="00B7180B" w:rsidP="00C739EB">
            <w:pPr>
              <w:suppressAutoHyphens/>
              <w:snapToGrid w:val="0"/>
              <w:spacing w:before="60" w:after="60" w:line="240" w:lineRule="auto"/>
              <w:rPr>
                <w:del w:id="3441" w:author="Gert Morlion" w:date="2024-08-26T14:10:00Z" w16du:dateUtc="2024-08-26T12:10:00Z"/>
                <w:sz w:val="16"/>
                <w:szCs w:val="16"/>
              </w:rPr>
            </w:pPr>
            <w:del w:id="344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BF353A3" w14:textId="0CB9F668" w:rsidR="00B7180B" w:rsidRPr="00D22CCD" w:rsidDel="00F54CF5" w:rsidRDefault="00B7180B" w:rsidP="00C739EB">
            <w:pPr>
              <w:suppressAutoHyphens/>
              <w:snapToGrid w:val="0"/>
              <w:spacing w:before="60" w:after="60" w:line="240" w:lineRule="auto"/>
              <w:rPr>
                <w:del w:id="3443" w:author="Gert Morlion" w:date="2024-08-26T14:10:00Z" w16du:dateUtc="2024-08-26T12:10:00Z"/>
                <w:rFonts w:cs="Arial"/>
                <w:sz w:val="16"/>
                <w:szCs w:val="16"/>
                <w:lang w:val="en-US" w:eastAsia="en-US"/>
              </w:rPr>
            </w:pPr>
            <w:del w:id="3444" w:author="Gert Morlion" w:date="2024-08-26T14:10:00Z" w16du:dateUtc="2024-08-26T12:10:00Z">
              <w:r w:rsidRPr="00D22CCD" w:rsidDel="00F54CF5">
                <w:rPr>
                  <w:rFonts w:cs="Arial"/>
                  <w:sz w:val="16"/>
                  <w:szCs w:val="16"/>
                  <w:lang w:val="en-US" w:eastAsia="en-US"/>
                </w:rPr>
                <w:delText>meanLowerLowWaterSprings</w:delText>
              </w:r>
            </w:del>
          </w:p>
        </w:tc>
        <w:tc>
          <w:tcPr>
            <w:tcW w:w="3420" w:type="dxa"/>
            <w:tcMar>
              <w:top w:w="0" w:type="dxa"/>
              <w:bottom w:w="0" w:type="dxa"/>
            </w:tcMar>
          </w:tcPr>
          <w:p w14:paraId="60DC496A" w14:textId="552EA216" w:rsidR="00B7180B" w:rsidRPr="00D22CCD" w:rsidDel="00F54CF5" w:rsidRDefault="00B7180B" w:rsidP="00C739EB">
            <w:pPr>
              <w:suppressAutoHyphens/>
              <w:snapToGrid w:val="0"/>
              <w:spacing w:before="60" w:after="60" w:line="240" w:lineRule="auto"/>
              <w:jc w:val="left"/>
              <w:rPr>
                <w:del w:id="3445" w:author="Gert Morlion" w:date="2024-08-26T14:10:00Z" w16du:dateUtc="2024-08-26T12:10:00Z"/>
                <w:sz w:val="16"/>
                <w:szCs w:val="16"/>
                <w:lang w:eastAsia="ar-SA"/>
              </w:rPr>
            </w:pPr>
          </w:p>
        </w:tc>
        <w:tc>
          <w:tcPr>
            <w:tcW w:w="804" w:type="dxa"/>
          </w:tcPr>
          <w:p w14:paraId="7DF93FFF" w14:textId="04350F3E" w:rsidR="00B7180B" w:rsidRPr="00D22CCD" w:rsidDel="00F54CF5" w:rsidRDefault="00B7180B" w:rsidP="00C739EB">
            <w:pPr>
              <w:suppressAutoHyphens/>
              <w:snapToGrid w:val="0"/>
              <w:spacing w:before="60" w:after="60" w:line="240" w:lineRule="auto"/>
              <w:jc w:val="center"/>
              <w:rPr>
                <w:del w:id="3446" w:author="Gert Morlion" w:date="2024-08-26T14:10:00Z" w16du:dateUtc="2024-08-26T12:10:00Z"/>
                <w:sz w:val="16"/>
                <w:szCs w:val="16"/>
              </w:rPr>
            </w:pPr>
            <w:del w:id="3447" w:author="Gert Morlion" w:date="2024-08-26T14:10:00Z" w16du:dateUtc="2024-08-26T12:10:00Z">
              <w:r w:rsidRPr="00D22CCD" w:rsidDel="00F54CF5">
                <w:rPr>
                  <w:sz w:val="16"/>
                  <w:szCs w:val="16"/>
                </w:rPr>
                <w:delText>2</w:delText>
              </w:r>
            </w:del>
          </w:p>
        </w:tc>
        <w:tc>
          <w:tcPr>
            <w:tcW w:w="5694" w:type="dxa"/>
            <w:tcMar>
              <w:top w:w="0" w:type="dxa"/>
              <w:bottom w:w="0" w:type="dxa"/>
            </w:tcMar>
          </w:tcPr>
          <w:p w14:paraId="5E190755" w14:textId="029671E7" w:rsidR="00B7180B" w:rsidRPr="00D22CCD" w:rsidDel="00F54CF5" w:rsidRDefault="00B7180B" w:rsidP="00C739EB">
            <w:pPr>
              <w:suppressAutoHyphens/>
              <w:snapToGrid w:val="0"/>
              <w:spacing w:before="60" w:after="60" w:line="240" w:lineRule="auto"/>
              <w:rPr>
                <w:del w:id="3448" w:author="Gert Morlion" w:date="2024-08-26T14:10:00Z" w16du:dateUtc="2024-08-26T12:10:00Z"/>
                <w:sz w:val="16"/>
                <w:szCs w:val="16"/>
              </w:rPr>
            </w:pPr>
          </w:p>
        </w:tc>
      </w:tr>
      <w:tr w:rsidR="00B7180B" w:rsidRPr="00D22CCD" w:rsidDel="00F54CF5" w14:paraId="263E05D3" w14:textId="22E35FE0" w:rsidTr="3CCBF2F9">
        <w:trPr>
          <w:cantSplit/>
          <w:del w:id="3449" w:author="Gert Morlion" w:date="2024-08-26T14:10:00Z" w16du:dateUtc="2024-08-26T12:10:00Z"/>
        </w:trPr>
        <w:tc>
          <w:tcPr>
            <w:tcW w:w="1134" w:type="dxa"/>
            <w:tcMar>
              <w:top w:w="0" w:type="dxa"/>
              <w:bottom w:w="0" w:type="dxa"/>
            </w:tcMar>
          </w:tcPr>
          <w:p w14:paraId="541666B0" w14:textId="35F94A0A" w:rsidR="00B7180B" w:rsidRPr="00D22CCD" w:rsidDel="00F54CF5" w:rsidRDefault="00B7180B" w:rsidP="00C739EB">
            <w:pPr>
              <w:suppressAutoHyphens/>
              <w:snapToGrid w:val="0"/>
              <w:spacing w:before="60" w:after="60" w:line="240" w:lineRule="auto"/>
              <w:rPr>
                <w:del w:id="3450" w:author="Gert Morlion" w:date="2024-08-26T14:10:00Z" w16du:dateUtc="2024-08-26T12:10:00Z"/>
                <w:sz w:val="16"/>
                <w:szCs w:val="16"/>
                <w:lang w:eastAsia="ar-SA"/>
              </w:rPr>
            </w:pPr>
            <w:del w:id="345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A6E52B7" w14:textId="2EDAB151" w:rsidR="00B7180B" w:rsidRPr="00D22CCD" w:rsidDel="00F54CF5" w:rsidRDefault="00B7180B" w:rsidP="00C739EB">
            <w:pPr>
              <w:suppressAutoHyphens/>
              <w:snapToGrid w:val="0"/>
              <w:spacing w:before="60" w:after="60" w:line="240" w:lineRule="auto"/>
              <w:rPr>
                <w:del w:id="3452" w:author="Gert Morlion" w:date="2024-08-26T14:10:00Z" w16du:dateUtc="2024-08-26T12:10:00Z"/>
                <w:sz w:val="16"/>
                <w:szCs w:val="16"/>
                <w:lang w:eastAsia="ar-SA"/>
              </w:rPr>
            </w:pPr>
            <w:del w:id="3453" w:author="Gert Morlion" w:date="2024-08-26T14:10:00Z" w16du:dateUtc="2024-08-26T12:10:00Z">
              <w:r w:rsidRPr="00D22CCD" w:rsidDel="00F54CF5">
                <w:rPr>
                  <w:rFonts w:cs="Arial"/>
                  <w:sz w:val="16"/>
                  <w:szCs w:val="16"/>
                  <w:lang w:val="en-US" w:eastAsia="en-US"/>
                </w:rPr>
                <w:delText>meanSeaLevel</w:delText>
              </w:r>
            </w:del>
          </w:p>
        </w:tc>
        <w:tc>
          <w:tcPr>
            <w:tcW w:w="3420" w:type="dxa"/>
            <w:tcMar>
              <w:top w:w="0" w:type="dxa"/>
              <w:bottom w:w="0" w:type="dxa"/>
            </w:tcMar>
          </w:tcPr>
          <w:p w14:paraId="7568278B" w14:textId="16D1415A" w:rsidR="00B7180B" w:rsidRPr="00D22CCD" w:rsidDel="00F54CF5" w:rsidRDefault="00B7180B" w:rsidP="00C739EB">
            <w:pPr>
              <w:suppressAutoHyphens/>
              <w:snapToGrid w:val="0"/>
              <w:spacing w:before="60" w:after="60" w:line="240" w:lineRule="auto"/>
              <w:jc w:val="left"/>
              <w:rPr>
                <w:del w:id="3454" w:author="Gert Morlion" w:date="2024-08-26T14:10:00Z" w16du:dateUtc="2024-08-26T12:10:00Z"/>
                <w:sz w:val="16"/>
                <w:szCs w:val="16"/>
                <w:lang w:eastAsia="ar-SA"/>
              </w:rPr>
            </w:pPr>
          </w:p>
        </w:tc>
        <w:tc>
          <w:tcPr>
            <w:tcW w:w="804" w:type="dxa"/>
          </w:tcPr>
          <w:p w14:paraId="37C20372" w14:textId="3DFCD747" w:rsidR="00B7180B" w:rsidRPr="00D22CCD" w:rsidDel="00F54CF5" w:rsidRDefault="00B7180B" w:rsidP="00C739EB">
            <w:pPr>
              <w:suppressAutoHyphens/>
              <w:snapToGrid w:val="0"/>
              <w:spacing w:before="60" w:after="60" w:line="240" w:lineRule="auto"/>
              <w:jc w:val="center"/>
              <w:rPr>
                <w:del w:id="3455" w:author="Gert Morlion" w:date="2024-08-26T14:10:00Z" w16du:dateUtc="2024-08-26T12:10:00Z"/>
                <w:sz w:val="16"/>
                <w:szCs w:val="16"/>
              </w:rPr>
            </w:pPr>
            <w:del w:id="3456" w:author="Gert Morlion" w:date="2024-08-26T14:10:00Z" w16du:dateUtc="2024-08-26T12:10:00Z">
              <w:r w:rsidRPr="00D22CCD" w:rsidDel="00F54CF5">
                <w:rPr>
                  <w:sz w:val="16"/>
                  <w:szCs w:val="16"/>
                </w:rPr>
                <w:delText>3</w:delText>
              </w:r>
            </w:del>
          </w:p>
        </w:tc>
        <w:tc>
          <w:tcPr>
            <w:tcW w:w="5694" w:type="dxa"/>
            <w:tcMar>
              <w:top w:w="0" w:type="dxa"/>
              <w:bottom w:w="0" w:type="dxa"/>
            </w:tcMar>
          </w:tcPr>
          <w:p w14:paraId="290B014F" w14:textId="2BD4EF0C" w:rsidR="00B7180B" w:rsidRPr="00D22CCD" w:rsidDel="00F54CF5" w:rsidRDefault="00B7180B" w:rsidP="00C739EB">
            <w:pPr>
              <w:suppressAutoHyphens/>
              <w:snapToGrid w:val="0"/>
              <w:spacing w:before="60" w:after="60" w:line="240" w:lineRule="auto"/>
              <w:rPr>
                <w:del w:id="3457" w:author="Gert Morlion" w:date="2024-08-26T14:10:00Z" w16du:dateUtc="2024-08-26T12:10:00Z"/>
                <w:sz w:val="16"/>
                <w:szCs w:val="16"/>
                <w:lang w:eastAsia="ar-SA"/>
              </w:rPr>
            </w:pPr>
            <w:del w:id="3458" w:author="Gert Morlion" w:date="2024-08-26T14:10:00Z" w16du:dateUtc="2024-08-26T12:10:00Z">
              <w:r w:rsidRPr="00D22CCD" w:rsidDel="00F54CF5">
                <w:rPr>
                  <w:sz w:val="16"/>
                  <w:szCs w:val="16"/>
                </w:rPr>
                <w:delText>(MSL)</w:delText>
              </w:r>
            </w:del>
          </w:p>
        </w:tc>
      </w:tr>
      <w:tr w:rsidR="00B7180B" w:rsidRPr="00D22CCD" w:rsidDel="00F54CF5" w14:paraId="4E3B2AD0" w14:textId="6476C197" w:rsidTr="3CCBF2F9">
        <w:trPr>
          <w:cantSplit/>
          <w:del w:id="3459" w:author="Gert Morlion" w:date="2024-08-26T14:10:00Z" w16du:dateUtc="2024-08-26T12:10:00Z"/>
        </w:trPr>
        <w:tc>
          <w:tcPr>
            <w:tcW w:w="1134" w:type="dxa"/>
            <w:tcMar>
              <w:top w:w="0" w:type="dxa"/>
              <w:bottom w:w="0" w:type="dxa"/>
            </w:tcMar>
          </w:tcPr>
          <w:p w14:paraId="34722620" w14:textId="7DFE8DDF" w:rsidR="00B7180B" w:rsidRPr="00D22CCD" w:rsidDel="00F54CF5" w:rsidRDefault="00B7180B" w:rsidP="00C739EB">
            <w:pPr>
              <w:suppressAutoHyphens/>
              <w:snapToGrid w:val="0"/>
              <w:spacing w:before="60" w:after="60" w:line="240" w:lineRule="auto"/>
              <w:rPr>
                <w:del w:id="3460" w:author="Gert Morlion" w:date="2024-08-26T14:10:00Z" w16du:dateUtc="2024-08-26T12:10:00Z"/>
                <w:sz w:val="16"/>
                <w:szCs w:val="16"/>
              </w:rPr>
            </w:pPr>
            <w:del w:id="346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A2D757D" w14:textId="69516BC3" w:rsidR="00B7180B" w:rsidRPr="00D22CCD" w:rsidDel="00F54CF5" w:rsidRDefault="00B7180B" w:rsidP="00C739EB">
            <w:pPr>
              <w:suppressAutoHyphens/>
              <w:snapToGrid w:val="0"/>
              <w:spacing w:before="60" w:after="60" w:line="240" w:lineRule="auto"/>
              <w:rPr>
                <w:del w:id="3462" w:author="Gert Morlion" w:date="2024-08-26T14:10:00Z" w16du:dateUtc="2024-08-26T12:10:00Z"/>
                <w:rFonts w:cs="Arial"/>
                <w:sz w:val="16"/>
                <w:szCs w:val="16"/>
                <w:lang w:val="en-US" w:eastAsia="en-US"/>
              </w:rPr>
            </w:pPr>
            <w:del w:id="3463" w:author="Gert Morlion" w:date="2024-08-26T14:10:00Z" w16du:dateUtc="2024-08-26T12:10:00Z">
              <w:r w:rsidRPr="00D22CCD" w:rsidDel="00F54CF5">
                <w:rPr>
                  <w:rFonts w:cs="Arial"/>
                  <w:sz w:val="16"/>
                  <w:szCs w:val="16"/>
                  <w:lang w:val="en-US" w:eastAsia="en-US"/>
                </w:rPr>
                <w:delText>lowestLowWater</w:delText>
              </w:r>
            </w:del>
          </w:p>
        </w:tc>
        <w:tc>
          <w:tcPr>
            <w:tcW w:w="3420" w:type="dxa"/>
            <w:tcMar>
              <w:top w:w="0" w:type="dxa"/>
              <w:bottom w:w="0" w:type="dxa"/>
            </w:tcMar>
          </w:tcPr>
          <w:p w14:paraId="5D010A69" w14:textId="73A00695" w:rsidR="00B7180B" w:rsidRPr="00D22CCD" w:rsidDel="00F54CF5" w:rsidRDefault="00B7180B" w:rsidP="00C739EB">
            <w:pPr>
              <w:suppressAutoHyphens/>
              <w:snapToGrid w:val="0"/>
              <w:spacing w:before="60" w:after="60" w:line="240" w:lineRule="auto"/>
              <w:jc w:val="left"/>
              <w:rPr>
                <w:del w:id="3464" w:author="Gert Morlion" w:date="2024-08-26T14:10:00Z" w16du:dateUtc="2024-08-26T12:10:00Z"/>
                <w:sz w:val="16"/>
                <w:szCs w:val="16"/>
                <w:lang w:eastAsia="ar-SA"/>
              </w:rPr>
            </w:pPr>
          </w:p>
        </w:tc>
        <w:tc>
          <w:tcPr>
            <w:tcW w:w="804" w:type="dxa"/>
          </w:tcPr>
          <w:p w14:paraId="0BF93B5C" w14:textId="19662C10" w:rsidR="00B7180B" w:rsidRPr="00D22CCD" w:rsidDel="00F54CF5" w:rsidRDefault="00B7180B" w:rsidP="00C739EB">
            <w:pPr>
              <w:suppressAutoHyphens/>
              <w:snapToGrid w:val="0"/>
              <w:spacing w:before="60" w:after="60" w:line="240" w:lineRule="auto"/>
              <w:jc w:val="center"/>
              <w:rPr>
                <w:del w:id="3465" w:author="Gert Morlion" w:date="2024-08-26T14:10:00Z" w16du:dateUtc="2024-08-26T12:10:00Z"/>
                <w:sz w:val="16"/>
                <w:szCs w:val="16"/>
              </w:rPr>
            </w:pPr>
            <w:del w:id="3466" w:author="Gert Morlion" w:date="2024-08-26T14:10:00Z" w16du:dateUtc="2024-08-26T12:10:00Z">
              <w:r w:rsidRPr="00D22CCD" w:rsidDel="00F54CF5">
                <w:rPr>
                  <w:sz w:val="16"/>
                  <w:szCs w:val="16"/>
                </w:rPr>
                <w:delText>4</w:delText>
              </w:r>
            </w:del>
          </w:p>
        </w:tc>
        <w:tc>
          <w:tcPr>
            <w:tcW w:w="5694" w:type="dxa"/>
            <w:tcMar>
              <w:top w:w="0" w:type="dxa"/>
              <w:bottom w:w="0" w:type="dxa"/>
            </w:tcMar>
          </w:tcPr>
          <w:p w14:paraId="7366EA65" w14:textId="7FB52C70" w:rsidR="00B7180B" w:rsidRPr="00D22CCD" w:rsidDel="00F54CF5" w:rsidRDefault="00B7180B" w:rsidP="00C739EB">
            <w:pPr>
              <w:suppressAutoHyphens/>
              <w:snapToGrid w:val="0"/>
              <w:spacing w:before="60" w:after="60" w:line="240" w:lineRule="auto"/>
              <w:rPr>
                <w:del w:id="3467" w:author="Gert Morlion" w:date="2024-08-26T14:10:00Z" w16du:dateUtc="2024-08-26T12:10:00Z"/>
                <w:sz w:val="16"/>
                <w:szCs w:val="16"/>
              </w:rPr>
            </w:pPr>
          </w:p>
        </w:tc>
      </w:tr>
      <w:tr w:rsidR="00B7180B" w:rsidRPr="00D22CCD" w:rsidDel="00F54CF5" w14:paraId="7F06EE83" w14:textId="18A6F8A3" w:rsidTr="3CCBF2F9">
        <w:trPr>
          <w:cantSplit/>
          <w:del w:id="3468" w:author="Gert Morlion" w:date="2024-08-26T14:10:00Z" w16du:dateUtc="2024-08-26T12:10:00Z"/>
        </w:trPr>
        <w:tc>
          <w:tcPr>
            <w:tcW w:w="1134" w:type="dxa"/>
            <w:tcMar>
              <w:top w:w="0" w:type="dxa"/>
              <w:bottom w:w="0" w:type="dxa"/>
            </w:tcMar>
          </w:tcPr>
          <w:p w14:paraId="4EE64CCC" w14:textId="4C762492" w:rsidR="00B7180B" w:rsidRPr="00D22CCD" w:rsidDel="00F54CF5" w:rsidRDefault="00B7180B" w:rsidP="00C739EB">
            <w:pPr>
              <w:suppressAutoHyphens/>
              <w:snapToGrid w:val="0"/>
              <w:spacing w:before="60" w:after="60" w:line="240" w:lineRule="auto"/>
              <w:rPr>
                <w:del w:id="3469" w:author="Gert Morlion" w:date="2024-08-26T14:10:00Z" w16du:dateUtc="2024-08-26T12:10:00Z"/>
                <w:sz w:val="16"/>
                <w:szCs w:val="16"/>
              </w:rPr>
            </w:pPr>
            <w:del w:id="347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41D02C7" w14:textId="3CAA14CE" w:rsidR="00B7180B" w:rsidRPr="00D22CCD" w:rsidDel="00F54CF5" w:rsidRDefault="00B7180B" w:rsidP="00C739EB">
            <w:pPr>
              <w:suppressAutoHyphens/>
              <w:snapToGrid w:val="0"/>
              <w:spacing w:before="60" w:after="60" w:line="240" w:lineRule="auto"/>
              <w:rPr>
                <w:del w:id="3471" w:author="Gert Morlion" w:date="2024-08-26T14:10:00Z" w16du:dateUtc="2024-08-26T12:10:00Z"/>
                <w:rFonts w:cs="Arial"/>
                <w:sz w:val="16"/>
                <w:szCs w:val="16"/>
                <w:lang w:val="en-US" w:eastAsia="en-US"/>
              </w:rPr>
            </w:pPr>
            <w:del w:id="3472" w:author="Gert Morlion" w:date="2024-08-26T14:10:00Z" w16du:dateUtc="2024-08-26T12:10:00Z">
              <w:r w:rsidRPr="00D22CCD" w:rsidDel="00F54CF5">
                <w:rPr>
                  <w:rFonts w:cs="Arial"/>
                  <w:sz w:val="16"/>
                  <w:szCs w:val="16"/>
                  <w:lang w:val="en-US" w:eastAsia="en-US"/>
                </w:rPr>
                <w:delText>meanLowWater</w:delText>
              </w:r>
            </w:del>
          </w:p>
        </w:tc>
        <w:tc>
          <w:tcPr>
            <w:tcW w:w="3420" w:type="dxa"/>
            <w:tcMar>
              <w:top w:w="0" w:type="dxa"/>
              <w:bottom w:w="0" w:type="dxa"/>
            </w:tcMar>
          </w:tcPr>
          <w:p w14:paraId="18006FE0" w14:textId="63ED0391" w:rsidR="00B7180B" w:rsidRPr="00D22CCD" w:rsidDel="00F54CF5" w:rsidRDefault="00B7180B" w:rsidP="00C739EB">
            <w:pPr>
              <w:suppressAutoHyphens/>
              <w:snapToGrid w:val="0"/>
              <w:spacing w:before="60" w:after="60" w:line="240" w:lineRule="auto"/>
              <w:jc w:val="left"/>
              <w:rPr>
                <w:del w:id="3473" w:author="Gert Morlion" w:date="2024-08-26T14:10:00Z" w16du:dateUtc="2024-08-26T12:10:00Z"/>
                <w:sz w:val="16"/>
                <w:szCs w:val="16"/>
                <w:lang w:eastAsia="ar-SA"/>
              </w:rPr>
            </w:pPr>
          </w:p>
        </w:tc>
        <w:tc>
          <w:tcPr>
            <w:tcW w:w="804" w:type="dxa"/>
          </w:tcPr>
          <w:p w14:paraId="63D0A749" w14:textId="48D3B7A6" w:rsidR="00B7180B" w:rsidRPr="00D22CCD" w:rsidDel="00F54CF5" w:rsidRDefault="00B7180B" w:rsidP="00C739EB">
            <w:pPr>
              <w:suppressAutoHyphens/>
              <w:snapToGrid w:val="0"/>
              <w:spacing w:before="60" w:after="60" w:line="240" w:lineRule="auto"/>
              <w:jc w:val="center"/>
              <w:rPr>
                <w:del w:id="3474" w:author="Gert Morlion" w:date="2024-08-26T14:10:00Z" w16du:dateUtc="2024-08-26T12:10:00Z"/>
                <w:sz w:val="16"/>
                <w:szCs w:val="16"/>
              </w:rPr>
            </w:pPr>
            <w:del w:id="3475" w:author="Gert Morlion" w:date="2024-08-26T14:10:00Z" w16du:dateUtc="2024-08-26T12:10:00Z">
              <w:r w:rsidRPr="00D22CCD" w:rsidDel="00F54CF5">
                <w:rPr>
                  <w:sz w:val="16"/>
                  <w:szCs w:val="16"/>
                </w:rPr>
                <w:delText>5</w:delText>
              </w:r>
            </w:del>
          </w:p>
        </w:tc>
        <w:tc>
          <w:tcPr>
            <w:tcW w:w="5694" w:type="dxa"/>
            <w:tcMar>
              <w:top w:w="0" w:type="dxa"/>
              <w:bottom w:w="0" w:type="dxa"/>
            </w:tcMar>
          </w:tcPr>
          <w:p w14:paraId="56AE7D3A" w14:textId="146598E3" w:rsidR="00B7180B" w:rsidRPr="00D22CCD" w:rsidDel="00F54CF5" w:rsidRDefault="00B7180B" w:rsidP="00C739EB">
            <w:pPr>
              <w:suppressAutoHyphens/>
              <w:snapToGrid w:val="0"/>
              <w:spacing w:before="60" w:after="60" w:line="240" w:lineRule="auto"/>
              <w:rPr>
                <w:del w:id="3476" w:author="Gert Morlion" w:date="2024-08-26T14:10:00Z" w16du:dateUtc="2024-08-26T12:10:00Z"/>
                <w:sz w:val="16"/>
                <w:szCs w:val="16"/>
              </w:rPr>
            </w:pPr>
            <w:del w:id="3477" w:author="Gert Morlion" w:date="2024-08-26T14:10:00Z" w16du:dateUtc="2024-08-26T12:10:00Z">
              <w:r w:rsidRPr="00D22CCD" w:rsidDel="00F54CF5">
                <w:rPr>
                  <w:sz w:val="16"/>
                  <w:szCs w:val="16"/>
                </w:rPr>
                <w:delText>(MLW)</w:delText>
              </w:r>
            </w:del>
          </w:p>
        </w:tc>
      </w:tr>
      <w:tr w:rsidR="00B7180B" w:rsidRPr="00D22CCD" w:rsidDel="00F54CF5" w14:paraId="0D26CD9F" w14:textId="0964DCFC" w:rsidTr="3CCBF2F9">
        <w:trPr>
          <w:cantSplit/>
          <w:del w:id="3478" w:author="Gert Morlion" w:date="2024-08-26T14:10:00Z" w16du:dateUtc="2024-08-26T12:10:00Z"/>
        </w:trPr>
        <w:tc>
          <w:tcPr>
            <w:tcW w:w="1134" w:type="dxa"/>
            <w:tcMar>
              <w:top w:w="0" w:type="dxa"/>
              <w:bottom w:w="0" w:type="dxa"/>
            </w:tcMar>
          </w:tcPr>
          <w:p w14:paraId="47F90CA1" w14:textId="21C2D96A" w:rsidR="00B7180B" w:rsidRPr="00D22CCD" w:rsidDel="00F54CF5" w:rsidRDefault="00B7180B" w:rsidP="00C739EB">
            <w:pPr>
              <w:suppressAutoHyphens/>
              <w:snapToGrid w:val="0"/>
              <w:spacing w:before="60" w:after="60" w:line="240" w:lineRule="auto"/>
              <w:rPr>
                <w:del w:id="3479" w:author="Gert Morlion" w:date="2024-08-26T14:10:00Z" w16du:dateUtc="2024-08-26T12:10:00Z"/>
                <w:sz w:val="16"/>
                <w:szCs w:val="16"/>
              </w:rPr>
            </w:pPr>
            <w:del w:id="348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8664BD7" w14:textId="7AA9C041" w:rsidR="00B7180B" w:rsidRPr="00D22CCD" w:rsidDel="00F54CF5" w:rsidRDefault="00B7180B" w:rsidP="00C739EB">
            <w:pPr>
              <w:suppressAutoHyphens/>
              <w:snapToGrid w:val="0"/>
              <w:spacing w:before="60" w:after="60" w:line="240" w:lineRule="auto"/>
              <w:rPr>
                <w:del w:id="3481" w:author="Gert Morlion" w:date="2024-08-26T14:10:00Z" w16du:dateUtc="2024-08-26T12:10:00Z"/>
                <w:rFonts w:cs="Arial"/>
                <w:sz w:val="16"/>
                <w:szCs w:val="16"/>
                <w:lang w:val="en-US" w:eastAsia="en-US"/>
              </w:rPr>
            </w:pPr>
            <w:del w:id="3482" w:author="Gert Morlion" w:date="2024-08-26T14:10:00Z" w16du:dateUtc="2024-08-26T12:10:00Z">
              <w:r w:rsidRPr="00D22CCD" w:rsidDel="00F54CF5">
                <w:rPr>
                  <w:rFonts w:cs="Arial"/>
                  <w:sz w:val="16"/>
                  <w:szCs w:val="16"/>
                  <w:lang w:val="en-US" w:eastAsia="en-US"/>
                </w:rPr>
                <w:delText>lowestLowWaterSprings</w:delText>
              </w:r>
            </w:del>
          </w:p>
        </w:tc>
        <w:tc>
          <w:tcPr>
            <w:tcW w:w="3420" w:type="dxa"/>
            <w:tcMar>
              <w:top w:w="0" w:type="dxa"/>
              <w:bottom w:w="0" w:type="dxa"/>
            </w:tcMar>
          </w:tcPr>
          <w:p w14:paraId="4778384B" w14:textId="5D416443" w:rsidR="00B7180B" w:rsidRPr="00D22CCD" w:rsidDel="00F54CF5" w:rsidRDefault="00B7180B" w:rsidP="00C739EB">
            <w:pPr>
              <w:suppressAutoHyphens/>
              <w:snapToGrid w:val="0"/>
              <w:spacing w:before="60" w:after="60" w:line="240" w:lineRule="auto"/>
              <w:jc w:val="left"/>
              <w:rPr>
                <w:del w:id="3483" w:author="Gert Morlion" w:date="2024-08-26T14:10:00Z" w16du:dateUtc="2024-08-26T12:10:00Z"/>
                <w:sz w:val="16"/>
                <w:szCs w:val="16"/>
                <w:lang w:eastAsia="ar-SA"/>
              </w:rPr>
            </w:pPr>
          </w:p>
        </w:tc>
        <w:tc>
          <w:tcPr>
            <w:tcW w:w="804" w:type="dxa"/>
          </w:tcPr>
          <w:p w14:paraId="6A147022" w14:textId="784D55FE" w:rsidR="00B7180B" w:rsidRPr="00D22CCD" w:rsidDel="00F54CF5" w:rsidRDefault="00B7180B" w:rsidP="00C739EB">
            <w:pPr>
              <w:suppressAutoHyphens/>
              <w:snapToGrid w:val="0"/>
              <w:spacing w:before="60" w:after="60" w:line="240" w:lineRule="auto"/>
              <w:jc w:val="center"/>
              <w:rPr>
                <w:del w:id="3484" w:author="Gert Morlion" w:date="2024-08-26T14:10:00Z" w16du:dateUtc="2024-08-26T12:10:00Z"/>
                <w:sz w:val="16"/>
                <w:szCs w:val="16"/>
              </w:rPr>
            </w:pPr>
            <w:del w:id="3485" w:author="Gert Morlion" w:date="2024-08-26T14:10:00Z" w16du:dateUtc="2024-08-26T12:10:00Z">
              <w:r w:rsidRPr="00D22CCD" w:rsidDel="00F54CF5">
                <w:rPr>
                  <w:sz w:val="16"/>
                  <w:szCs w:val="16"/>
                </w:rPr>
                <w:delText>6</w:delText>
              </w:r>
            </w:del>
          </w:p>
        </w:tc>
        <w:tc>
          <w:tcPr>
            <w:tcW w:w="5694" w:type="dxa"/>
            <w:tcMar>
              <w:top w:w="0" w:type="dxa"/>
              <w:bottom w:w="0" w:type="dxa"/>
            </w:tcMar>
          </w:tcPr>
          <w:p w14:paraId="2D1EAEDB" w14:textId="49E8F752" w:rsidR="00B7180B" w:rsidRPr="00D22CCD" w:rsidDel="00F54CF5" w:rsidRDefault="00B7180B" w:rsidP="00C739EB">
            <w:pPr>
              <w:suppressAutoHyphens/>
              <w:snapToGrid w:val="0"/>
              <w:spacing w:before="60" w:after="60" w:line="240" w:lineRule="auto"/>
              <w:rPr>
                <w:del w:id="3486" w:author="Gert Morlion" w:date="2024-08-26T14:10:00Z" w16du:dateUtc="2024-08-26T12:10:00Z"/>
                <w:sz w:val="16"/>
                <w:szCs w:val="16"/>
              </w:rPr>
            </w:pPr>
          </w:p>
        </w:tc>
      </w:tr>
      <w:tr w:rsidR="00B7180B" w:rsidRPr="00D22CCD" w:rsidDel="00F54CF5" w14:paraId="0059C26F" w14:textId="39D111F7" w:rsidTr="3CCBF2F9">
        <w:trPr>
          <w:cantSplit/>
          <w:del w:id="3487" w:author="Gert Morlion" w:date="2024-08-26T14:10:00Z" w16du:dateUtc="2024-08-26T12:10:00Z"/>
        </w:trPr>
        <w:tc>
          <w:tcPr>
            <w:tcW w:w="1134" w:type="dxa"/>
            <w:tcMar>
              <w:top w:w="0" w:type="dxa"/>
              <w:bottom w:w="0" w:type="dxa"/>
            </w:tcMar>
          </w:tcPr>
          <w:p w14:paraId="24AAF9DF" w14:textId="73761CB0" w:rsidR="00B7180B" w:rsidRPr="00D22CCD" w:rsidDel="00F54CF5" w:rsidRDefault="00B7180B" w:rsidP="00C739EB">
            <w:pPr>
              <w:suppressAutoHyphens/>
              <w:snapToGrid w:val="0"/>
              <w:spacing w:before="60" w:after="60" w:line="240" w:lineRule="auto"/>
              <w:rPr>
                <w:del w:id="3488" w:author="Gert Morlion" w:date="2024-08-26T14:10:00Z" w16du:dateUtc="2024-08-26T12:10:00Z"/>
                <w:sz w:val="16"/>
                <w:szCs w:val="16"/>
              </w:rPr>
            </w:pPr>
            <w:del w:id="348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E40A0D3" w14:textId="0C1134F8" w:rsidR="00B7180B" w:rsidRPr="00D22CCD" w:rsidDel="00F54CF5" w:rsidRDefault="00B7180B" w:rsidP="00C739EB">
            <w:pPr>
              <w:suppressAutoHyphens/>
              <w:snapToGrid w:val="0"/>
              <w:spacing w:before="60" w:after="60" w:line="240" w:lineRule="auto"/>
              <w:rPr>
                <w:del w:id="3490" w:author="Gert Morlion" w:date="2024-08-26T14:10:00Z" w16du:dateUtc="2024-08-26T12:10:00Z"/>
                <w:rFonts w:cs="Arial"/>
                <w:sz w:val="16"/>
                <w:szCs w:val="16"/>
                <w:lang w:val="en-US" w:eastAsia="en-US"/>
              </w:rPr>
            </w:pPr>
            <w:del w:id="3491" w:author="Gert Morlion" w:date="2024-08-26T14:10:00Z" w16du:dateUtc="2024-08-26T12:10:00Z">
              <w:r w:rsidRPr="00D22CCD" w:rsidDel="00F54CF5">
                <w:rPr>
                  <w:rFonts w:cs="Arial"/>
                  <w:sz w:val="16"/>
                  <w:szCs w:val="16"/>
                  <w:lang w:val="en-US" w:eastAsia="en-US"/>
                </w:rPr>
                <w:delText>approximateMeanLowWaterSprings</w:delText>
              </w:r>
            </w:del>
          </w:p>
        </w:tc>
        <w:tc>
          <w:tcPr>
            <w:tcW w:w="3420" w:type="dxa"/>
            <w:tcMar>
              <w:top w:w="0" w:type="dxa"/>
              <w:bottom w:w="0" w:type="dxa"/>
            </w:tcMar>
          </w:tcPr>
          <w:p w14:paraId="20669D10" w14:textId="0B29D5E1" w:rsidR="00B7180B" w:rsidRPr="00D22CCD" w:rsidDel="00F54CF5" w:rsidRDefault="00B7180B" w:rsidP="00C739EB">
            <w:pPr>
              <w:suppressAutoHyphens/>
              <w:snapToGrid w:val="0"/>
              <w:spacing w:before="60" w:after="60" w:line="240" w:lineRule="auto"/>
              <w:jc w:val="left"/>
              <w:rPr>
                <w:del w:id="3492" w:author="Gert Morlion" w:date="2024-08-26T14:10:00Z" w16du:dateUtc="2024-08-26T12:10:00Z"/>
                <w:sz w:val="16"/>
                <w:szCs w:val="16"/>
                <w:lang w:eastAsia="ar-SA"/>
              </w:rPr>
            </w:pPr>
          </w:p>
        </w:tc>
        <w:tc>
          <w:tcPr>
            <w:tcW w:w="804" w:type="dxa"/>
          </w:tcPr>
          <w:p w14:paraId="1BA4438F" w14:textId="6FFE6AE0" w:rsidR="00B7180B" w:rsidRPr="00D22CCD" w:rsidDel="00F54CF5" w:rsidRDefault="00B7180B" w:rsidP="00C739EB">
            <w:pPr>
              <w:suppressAutoHyphens/>
              <w:snapToGrid w:val="0"/>
              <w:spacing w:before="60" w:after="60" w:line="240" w:lineRule="auto"/>
              <w:jc w:val="center"/>
              <w:rPr>
                <w:del w:id="3493" w:author="Gert Morlion" w:date="2024-08-26T14:10:00Z" w16du:dateUtc="2024-08-26T12:10:00Z"/>
                <w:sz w:val="16"/>
                <w:szCs w:val="16"/>
              </w:rPr>
            </w:pPr>
            <w:del w:id="3494" w:author="Gert Morlion" w:date="2024-08-26T14:10:00Z" w16du:dateUtc="2024-08-26T12:10:00Z">
              <w:r w:rsidRPr="00D22CCD" w:rsidDel="00F54CF5">
                <w:rPr>
                  <w:sz w:val="16"/>
                  <w:szCs w:val="16"/>
                </w:rPr>
                <w:delText>7</w:delText>
              </w:r>
            </w:del>
          </w:p>
        </w:tc>
        <w:tc>
          <w:tcPr>
            <w:tcW w:w="5694" w:type="dxa"/>
            <w:tcMar>
              <w:top w:w="0" w:type="dxa"/>
              <w:bottom w:w="0" w:type="dxa"/>
            </w:tcMar>
          </w:tcPr>
          <w:p w14:paraId="07C08923" w14:textId="0E56FA68" w:rsidR="00B7180B" w:rsidRPr="00D22CCD" w:rsidDel="00F54CF5" w:rsidRDefault="00B7180B" w:rsidP="00C739EB">
            <w:pPr>
              <w:suppressAutoHyphens/>
              <w:snapToGrid w:val="0"/>
              <w:spacing w:before="60" w:after="60" w:line="240" w:lineRule="auto"/>
              <w:rPr>
                <w:del w:id="3495" w:author="Gert Morlion" w:date="2024-08-26T14:10:00Z" w16du:dateUtc="2024-08-26T12:10:00Z"/>
                <w:sz w:val="16"/>
                <w:szCs w:val="16"/>
              </w:rPr>
            </w:pPr>
          </w:p>
        </w:tc>
      </w:tr>
      <w:tr w:rsidR="00B7180B" w:rsidRPr="00D22CCD" w:rsidDel="00F54CF5" w14:paraId="48751E32" w14:textId="08DF6970" w:rsidTr="3CCBF2F9">
        <w:trPr>
          <w:cantSplit/>
          <w:del w:id="3496" w:author="Gert Morlion" w:date="2024-08-26T14:10:00Z" w16du:dateUtc="2024-08-26T12:10:00Z"/>
        </w:trPr>
        <w:tc>
          <w:tcPr>
            <w:tcW w:w="1134" w:type="dxa"/>
            <w:tcMar>
              <w:top w:w="0" w:type="dxa"/>
              <w:bottom w:w="0" w:type="dxa"/>
            </w:tcMar>
          </w:tcPr>
          <w:p w14:paraId="0E84D114" w14:textId="52456340" w:rsidR="00B7180B" w:rsidRPr="00D22CCD" w:rsidDel="00F54CF5" w:rsidRDefault="00B7180B" w:rsidP="00C739EB">
            <w:pPr>
              <w:suppressAutoHyphens/>
              <w:snapToGrid w:val="0"/>
              <w:spacing w:before="60" w:after="60" w:line="240" w:lineRule="auto"/>
              <w:rPr>
                <w:del w:id="3497" w:author="Gert Morlion" w:date="2024-08-26T14:10:00Z" w16du:dateUtc="2024-08-26T12:10:00Z"/>
                <w:sz w:val="16"/>
                <w:szCs w:val="16"/>
              </w:rPr>
            </w:pPr>
            <w:del w:id="3498" w:author="Gert Morlion" w:date="2024-08-26T14:10:00Z" w16du:dateUtc="2024-08-26T12:10:00Z">
              <w:r w:rsidRPr="00D22CCD" w:rsidDel="00F54CF5">
                <w:rPr>
                  <w:sz w:val="16"/>
                  <w:szCs w:val="16"/>
                </w:rPr>
                <w:lastRenderedPageBreak/>
                <w:delText>Value</w:delText>
              </w:r>
            </w:del>
          </w:p>
        </w:tc>
        <w:tc>
          <w:tcPr>
            <w:tcW w:w="3006" w:type="dxa"/>
            <w:tcMar>
              <w:top w:w="0" w:type="dxa"/>
              <w:bottom w:w="0" w:type="dxa"/>
            </w:tcMar>
          </w:tcPr>
          <w:p w14:paraId="18559AF3" w14:textId="795ACBD2" w:rsidR="00B7180B" w:rsidRPr="00D22CCD" w:rsidDel="00F54CF5" w:rsidRDefault="00B7180B" w:rsidP="00C739EB">
            <w:pPr>
              <w:suppressAutoHyphens/>
              <w:snapToGrid w:val="0"/>
              <w:spacing w:before="60" w:after="60" w:line="240" w:lineRule="auto"/>
              <w:rPr>
                <w:del w:id="3499" w:author="Gert Morlion" w:date="2024-08-26T14:10:00Z" w16du:dateUtc="2024-08-26T12:10:00Z"/>
                <w:rFonts w:cs="Arial"/>
                <w:sz w:val="16"/>
                <w:szCs w:val="16"/>
                <w:lang w:val="en-US" w:eastAsia="en-US"/>
              </w:rPr>
            </w:pPr>
            <w:del w:id="3500" w:author="Gert Morlion" w:date="2024-08-26T14:10:00Z" w16du:dateUtc="2024-08-26T12:10:00Z">
              <w:r w:rsidRPr="00D22CCD" w:rsidDel="00F54CF5">
                <w:rPr>
                  <w:rFonts w:cs="Arial"/>
                  <w:sz w:val="16"/>
                  <w:szCs w:val="16"/>
                  <w:lang w:val="en-US" w:eastAsia="en-US"/>
                </w:rPr>
                <w:delText>indianSpringLowWater</w:delText>
              </w:r>
            </w:del>
          </w:p>
        </w:tc>
        <w:tc>
          <w:tcPr>
            <w:tcW w:w="3420" w:type="dxa"/>
            <w:tcMar>
              <w:top w:w="0" w:type="dxa"/>
              <w:bottom w:w="0" w:type="dxa"/>
            </w:tcMar>
          </w:tcPr>
          <w:p w14:paraId="27262457" w14:textId="2B4A40B6" w:rsidR="00B7180B" w:rsidRPr="00D22CCD" w:rsidDel="00F54CF5" w:rsidRDefault="00B7180B" w:rsidP="00C739EB">
            <w:pPr>
              <w:suppressAutoHyphens/>
              <w:snapToGrid w:val="0"/>
              <w:spacing w:before="60" w:after="60" w:line="240" w:lineRule="auto"/>
              <w:jc w:val="left"/>
              <w:rPr>
                <w:del w:id="3501" w:author="Gert Morlion" w:date="2024-08-26T14:10:00Z" w16du:dateUtc="2024-08-26T12:10:00Z"/>
                <w:sz w:val="16"/>
                <w:szCs w:val="16"/>
                <w:lang w:eastAsia="ar-SA"/>
              </w:rPr>
            </w:pPr>
          </w:p>
        </w:tc>
        <w:tc>
          <w:tcPr>
            <w:tcW w:w="804" w:type="dxa"/>
          </w:tcPr>
          <w:p w14:paraId="7D4CF540" w14:textId="76EEC518" w:rsidR="00B7180B" w:rsidRPr="00D22CCD" w:rsidDel="00F54CF5" w:rsidRDefault="00B7180B" w:rsidP="00C739EB">
            <w:pPr>
              <w:suppressAutoHyphens/>
              <w:snapToGrid w:val="0"/>
              <w:spacing w:before="60" w:after="60" w:line="240" w:lineRule="auto"/>
              <w:jc w:val="center"/>
              <w:rPr>
                <w:del w:id="3502" w:author="Gert Morlion" w:date="2024-08-26T14:10:00Z" w16du:dateUtc="2024-08-26T12:10:00Z"/>
                <w:sz w:val="16"/>
                <w:szCs w:val="16"/>
              </w:rPr>
            </w:pPr>
            <w:del w:id="3503" w:author="Gert Morlion" w:date="2024-08-26T14:10:00Z" w16du:dateUtc="2024-08-26T12:10:00Z">
              <w:r w:rsidRPr="00D22CCD" w:rsidDel="00F54CF5">
                <w:rPr>
                  <w:sz w:val="16"/>
                  <w:szCs w:val="16"/>
                </w:rPr>
                <w:delText>8</w:delText>
              </w:r>
            </w:del>
          </w:p>
        </w:tc>
        <w:tc>
          <w:tcPr>
            <w:tcW w:w="5694" w:type="dxa"/>
            <w:tcMar>
              <w:top w:w="0" w:type="dxa"/>
              <w:bottom w:w="0" w:type="dxa"/>
            </w:tcMar>
          </w:tcPr>
          <w:p w14:paraId="0C698DE4" w14:textId="410C1DC8" w:rsidR="00B7180B" w:rsidRPr="00D22CCD" w:rsidDel="00F54CF5" w:rsidRDefault="00B7180B" w:rsidP="00C739EB">
            <w:pPr>
              <w:suppressAutoHyphens/>
              <w:snapToGrid w:val="0"/>
              <w:spacing w:before="60" w:after="60" w:line="240" w:lineRule="auto"/>
              <w:rPr>
                <w:del w:id="3504" w:author="Gert Morlion" w:date="2024-08-26T14:10:00Z" w16du:dateUtc="2024-08-26T12:10:00Z"/>
                <w:sz w:val="16"/>
                <w:szCs w:val="16"/>
              </w:rPr>
            </w:pPr>
          </w:p>
        </w:tc>
      </w:tr>
      <w:tr w:rsidR="00B7180B" w:rsidRPr="00D22CCD" w:rsidDel="00F54CF5" w14:paraId="612CBD12" w14:textId="7EFDBA44" w:rsidTr="3CCBF2F9">
        <w:trPr>
          <w:cantSplit/>
          <w:del w:id="3505" w:author="Gert Morlion" w:date="2024-08-26T14:10:00Z" w16du:dateUtc="2024-08-26T12:10:00Z"/>
        </w:trPr>
        <w:tc>
          <w:tcPr>
            <w:tcW w:w="1134" w:type="dxa"/>
            <w:tcMar>
              <w:top w:w="0" w:type="dxa"/>
              <w:bottom w:w="0" w:type="dxa"/>
            </w:tcMar>
          </w:tcPr>
          <w:p w14:paraId="5014511C" w14:textId="11AA1641" w:rsidR="00B7180B" w:rsidRPr="00D22CCD" w:rsidDel="00F54CF5" w:rsidRDefault="00B7180B" w:rsidP="00C739EB">
            <w:pPr>
              <w:suppressAutoHyphens/>
              <w:snapToGrid w:val="0"/>
              <w:spacing w:before="60" w:after="60" w:line="240" w:lineRule="auto"/>
              <w:rPr>
                <w:del w:id="3506" w:author="Gert Morlion" w:date="2024-08-26T14:10:00Z" w16du:dateUtc="2024-08-26T12:10:00Z"/>
                <w:sz w:val="16"/>
                <w:szCs w:val="16"/>
              </w:rPr>
            </w:pPr>
            <w:del w:id="350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6787D0F" w14:textId="24BD74E3" w:rsidR="00B7180B" w:rsidRPr="00D22CCD" w:rsidDel="00F54CF5" w:rsidRDefault="00B7180B" w:rsidP="00C739EB">
            <w:pPr>
              <w:suppressAutoHyphens/>
              <w:snapToGrid w:val="0"/>
              <w:spacing w:before="60" w:after="60" w:line="240" w:lineRule="auto"/>
              <w:rPr>
                <w:del w:id="3508" w:author="Gert Morlion" w:date="2024-08-26T14:10:00Z" w16du:dateUtc="2024-08-26T12:10:00Z"/>
                <w:rFonts w:cs="Arial"/>
                <w:sz w:val="16"/>
                <w:szCs w:val="16"/>
                <w:lang w:val="en-US" w:eastAsia="en-US"/>
              </w:rPr>
            </w:pPr>
            <w:del w:id="3509" w:author="Gert Morlion" w:date="2024-08-26T14:10:00Z" w16du:dateUtc="2024-08-26T12:10:00Z">
              <w:r w:rsidRPr="00D22CCD" w:rsidDel="00F54CF5">
                <w:rPr>
                  <w:rFonts w:cs="Arial"/>
                  <w:sz w:val="16"/>
                  <w:szCs w:val="16"/>
                  <w:lang w:val="en-US" w:eastAsia="en-US"/>
                </w:rPr>
                <w:delText>lowWaterSprings</w:delText>
              </w:r>
            </w:del>
          </w:p>
        </w:tc>
        <w:tc>
          <w:tcPr>
            <w:tcW w:w="3420" w:type="dxa"/>
            <w:tcMar>
              <w:top w:w="0" w:type="dxa"/>
              <w:bottom w:w="0" w:type="dxa"/>
            </w:tcMar>
          </w:tcPr>
          <w:p w14:paraId="476272C7" w14:textId="1339F412" w:rsidR="00B7180B" w:rsidRPr="00D22CCD" w:rsidDel="00F54CF5" w:rsidRDefault="00B7180B" w:rsidP="00C739EB">
            <w:pPr>
              <w:suppressAutoHyphens/>
              <w:snapToGrid w:val="0"/>
              <w:spacing w:before="60" w:after="60" w:line="240" w:lineRule="auto"/>
              <w:jc w:val="left"/>
              <w:rPr>
                <w:del w:id="3510" w:author="Gert Morlion" w:date="2024-08-26T14:10:00Z" w16du:dateUtc="2024-08-26T12:10:00Z"/>
                <w:sz w:val="16"/>
                <w:szCs w:val="16"/>
                <w:lang w:eastAsia="ar-SA"/>
              </w:rPr>
            </w:pPr>
          </w:p>
        </w:tc>
        <w:tc>
          <w:tcPr>
            <w:tcW w:w="804" w:type="dxa"/>
          </w:tcPr>
          <w:p w14:paraId="26DA1D54" w14:textId="28035AE4" w:rsidR="00B7180B" w:rsidRPr="00D22CCD" w:rsidDel="00F54CF5" w:rsidRDefault="00B7180B" w:rsidP="00C739EB">
            <w:pPr>
              <w:suppressAutoHyphens/>
              <w:snapToGrid w:val="0"/>
              <w:spacing w:before="60" w:after="60" w:line="240" w:lineRule="auto"/>
              <w:jc w:val="center"/>
              <w:rPr>
                <w:del w:id="3511" w:author="Gert Morlion" w:date="2024-08-26T14:10:00Z" w16du:dateUtc="2024-08-26T12:10:00Z"/>
                <w:sz w:val="16"/>
                <w:szCs w:val="16"/>
              </w:rPr>
            </w:pPr>
            <w:del w:id="3512" w:author="Gert Morlion" w:date="2024-08-26T14:10:00Z" w16du:dateUtc="2024-08-26T12:10:00Z">
              <w:r w:rsidRPr="00D22CCD" w:rsidDel="00F54CF5">
                <w:rPr>
                  <w:sz w:val="16"/>
                  <w:szCs w:val="16"/>
                </w:rPr>
                <w:delText>9</w:delText>
              </w:r>
            </w:del>
          </w:p>
        </w:tc>
        <w:tc>
          <w:tcPr>
            <w:tcW w:w="5694" w:type="dxa"/>
            <w:tcMar>
              <w:top w:w="0" w:type="dxa"/>
              <w:bottom w:w="0" w:type="dxa"/>
            </w:tcMar>
          </w:tcPr>
          <w:p w14:paraId="18A3DB9C" w14:textId="23C2B09A" w:rsidR="00B7180B" w:rsidRPr="00D22CCD" w:rsidDel="00F54CF5" w:rsidRDefault="00B7180B" w:rsidP="00C739EB">
            <w:pPr>
              <w:suppressAutoHyphens/>
              <w:snapToGrid w:val="0"/>
              <w:spacing w:before="60" w:after="60" w:line="240" w:lineRule="auto"/>
              <w:rPr>
                <w:del w:id="3513" w:author="Gert Morlion" w:date="2024-08-26T14:10:00Z" w16du:dateUtc="2024-08-26T12:10:00Z"/>
                <w:sz w:val="16"/>
                <w:szCs w:val="16"/>
              </w:rPr>
            </w:pPr>
          </w:p>
        </w:tc>
      </w:tr>
      <w:tr w:rsidR="00B7180B" w:rsidRPr="00D22CCD" w:rsidDel="00F54CF5" w14:paraId="52878C66" w14:textId="262D5E7A" w:rsidTr="3CCBF2F9">
        <w:trPr>
          <w:cantSplit/>
          <w:del w:id="3514" w:author="Gert Morlion" w:date="2024-08-26T14:10:00Z" w16du:dateUtc="2024-08-26T12:10:00Z"/>
        </w:trPr>
        <w:tc>
          <w:tcPr>
            <w:tcW w:w="1134" w:type="dxa"/>
            <w:tcMar>
              <w:top w:w="0" w:type="dxa"/>
              <w:bottom w:w="0" w:type="dxa"/>
            </w:tcMar>
          </w:tcPr>
          <w:p w14:paraId="0C5E4DBC" w14:textId="2F7C0484" w:rsidR="00B7180B" w:rsidRPr="00D22CCD" w:rsidDel="00F54CF5" w:rsidRDefault="00B7180B" w:rsidP="00C739EB">
            <w:pPr>
              <w:suppressAutoHyphens/>
              <w:snapToGrid w:val="0"/>
              <w:spacing w:before="60" w:after="60" w:line="240" w:lineRule="auto"/>
              <w:rPr>
                <w:del w:id="3515" w:author="Gert Morlion" w:date="2024-08-26T14:10:00Z" w16du:dateUtc="2024-08-26T12:10:00Z"/>
                <w:sz w:val="16"/>
                <w:szCs w:val="16"/>
              </w:rPr>
            </w:pPr>
            <w:del w:id="351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8D8D1E2" w14:textId="21A379E5" w:rsidR="00B7180B" w:rsidRPr="00D22CCD" w:rsidDel="00F54CF5" w:rsidRDefault="00B7180B" w:rsidP="00C739EB">
            <w:pPr>
              <w:suppressAutoHyphens/>
              <w:snapToGrid w:val="0"/>
              <w:spacing w:before="60" w:after="60" w:line="240" w:lineRule="auto"/>
              <w:rPr>
                <w:del w:id="3517" w:author="Gert Morlion" w:date="2024-08-26T14:10:00Z" w16du:dateUtc="2024-08-26T12:10:00Z"/>
                <w:rFonts w:cs="Arial"/>
                <w:sz w:val="16"/>
                <w:szCs w:val="16"/>
                <w:lang w:val="en-US" w:eastAsia="en-US"/>
              </w:rPr>
            </w:pPr>
            <w:del w:id="3518" w:author="Gert Morlion" w:date="2024-08-26T14:10:00Z" w16du:dateUtc="2024-08-26T12:10:00Z">
              <w:r w:rsidRPr="00D22CCD" w:rsidDel="00F54CF5">
                <w:rPr>
                  <w:rFonts w:cs="Arial"/>
                  <w:sz w:val="16"/>
                  <w:szCs w:val="16"/>
                  <w:lang w:val="en-US" w:eastAsia="en-US"/>
                </w:rPr>
                <w:delText>approximateLowestAstronomicalTide</w:delText>
              </w:r>
            </w:del>
          </w:p>
        </w:tc>
        <w:tc>
          <w:tcPr>
            <w:tcW w:w="3420" w:type="dxa"/>
            <w:tcMar>
              <w:top w:w="0" w:type="dxa"/>
              <w:bottom w:w="0" w:type="dxa"/>
            </w:tcMar>
          </w:tcPr>
          <w:p w14:paraId="50F88180" w14:textId="17880270" w:rsidR="00B7180B" w:rsidRPr="00D22CCD" w:rsidDel="00F54CF5" w:rsidRDefault="00B7180B" w:rsidP="00C739EB">
            <w:pPr>
              <w:suppressAutoHyphens/>
              <w:snapToGrid w:val="0"/>
              <w:spacing w:before="60" w:after="60" w:line="240" w:lineRule="auto"/>
              <w:jc w:val="left"/>
              <w:rPr>
                <w:del w:id="3519" w:author="Gert Morlion" w:date="2024-08-26T14:10:00Z" w16du:dateUtc="2024-08-26T12:10:00Z"/>
                <w:sz w:val="16"/>
                <w:szCs w:val="16"/>
                <w:lang w:eastAsia="ar-SA"/>
              </w:rPr>
            </w:pPr>
          </w:p>
        </w:tc>
        <w:tc>
          <w:tcPr>
            <w:tcW w:w="804" w:type="dxa"/>
          </w:tcPr>
          <w:p w14:paraId="688CE064" w14:textId="36AE3858" w:rsidR="00B7180B" w:rsidRPr="00D22CCD" w:rsidDel="00F54CF5" w:rsidRDefault="00B7180B" w:rsidP="00C739EB">
            <w:pPr>
              <w:suppressAutoHyphens/>
              <w:snapToGrid w:val="0"/>
              <w:spacing w:before="60" w:after="60" w:line="240" w:lineRule="auto"/>
              <w:jc w:val="center"/>
              <w:rPr>
                <w:del w:id="3520" w:author="Gert Morlion" w:date="2024-08-26T14:10:00Z" w16du:dateUtc="2024-08-26T12:10:00Z"/>
                <w:sz w:val="16"/>
                <w:szCs w:val="16"/>
              </w:rPr>
            </w:pPr>
            <w:del w:id="3521" w:author="Gert Morlion" w:date="2024-08-26T14:10:00Z" w16du:dateUtc="2024-08-26T12:10:00Z">
              <w:r w:rsidRPr="00D22CCD" w:rsidDel="00F54CF5">
                <w:rPr>
                  <w:sz w:val="16"/>
                  <w:szCs w:val="16"/>
                </w:rPr>
                <w:delText>10</w:delText>
              </w:r>
            </w:del>
          </w:p>
        </w:tc>
        <w:tc>
          <w:tcPr>
            <w:tcW w:w="5694" w:type="dxa"/>
            <w:tcMar>
              <w:top w:w="0" w:type="dxa"/>
              <w:bottom w:w="0" w:type="dxa"/>
            </w:tcMar>
          </w:tcPr>
          <w:p w14:paraId="7F8954CF" w14:textId="54B45BAA" w:rsidR="00B7180B" w:rsidRPr="00D22CCD" w:rsidDel="00F54CF5" w:rsidRDefault="00B7180B" w:rsidP="00C739EB">
            <w:pPr>
              <w:suppressAutoHyphens/>
              <w:snapToGrid w:val="0"/>
              <w:spacing w:before="60" w:after="60" w:line="240" w:lineRule="auto"/>
              <w:rPr>
                <w:del w:id="3522" w:author="Gert Morlion" w:date="2024-08-26T14:10:00Z" w16du:dateUtc="2024-08-26T12:10:00Z"/>
                <w:sz w:val="16"/>
                <w:szCs w:val="16"/>
              </w:rPr>
            </w:pPr>
          </w:p>
        </w:tc>
      </w:tr>
      <w:tr w:rsidR="00B7180B" w:rsidRPr="00D22CCD" w:rsidDel="00F54CF5" w14:paraId="4320D648" w14:textId="50EF431B" w:rsidTr="3CCBF2F9">
        <w:trPr>
          <w:cantSplit/>
          <w:del w:id="3523" w:author="Gert Morlion" w:date="2024-08-26T14:10:00Z" w16du:dateUtc="2024-08-26T12:10:00Z"/>
        </w:trPr>
        <w:tc>
          <w:tcPr>
            <w:tcW w:w="1134" w:type="dxa"/>
            <w:tcMar>
              <w:top w:w="0" w:type="dxa"/>
              <w:bottom w:w="0" w:type="dxa"/>
            </w:tcMar>
          </w:tcPr>
          <w:p w14:paraId="352200FE" w14:textId="2D482C05" w:rsidR="00B7180B" w:rsidRPr="00D22CCD" w:rsidDel="00F54CF5" w:rsidRDefault="00B7180B" w:rsidP="00C739EB">
            <w:pPr>
              <w:suppressAutoHyphens/>
              <w:snapToGrid w:val="0"/>
              <w:spacing w:before="60" w:after="60" w:line="240" w:lineRule="auto"/>
              <w:rPr>
                <w:del w:id="3524" w:author="Gert Morlion" w:date="2024-08-26T14:10:00Z" w16du:dateUtc="2024-08-26T12:10:00Z"/>
                <w:sz w:val="16"/>
                <w:szCs w:val="16"/>
              </w:rPr>
            </w:pPr>
            <w:del w:id="352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48CE53D" w14:textId="191F1751" w:rsidR="00B7180B" w:rsidRPr="00D22CCD" w:rsidDel="00F54CF5" w:rsidRDefault="00B7180B" w:rsidP="00C739EB">
            <w:pPr>
              <w:suppressAutoHyphens/>
              <w:snapToGrid w:val="0"/>
              <w:spacing w:before="60" w:after="60" w:line="240" w:lineRule="auto"/>
              <w:rPr>
                <w:del w:id="3526" w:author="Gert Morlion" w:date="2024-08-26T14:10:00Z" w16du:dateUtc="2024-08-26T12:10:00Z"/>
                <w:rFonts w:cs="Arial"/>
                <w:sz w:val="16"/>
                <w:szCs w:val="16"/>
                <w:lang w:val="en-US" w:eastAsia="en-US"/>
              </w:rPr>
            </w:pPr>
            <w:del w:id="3527" w:author="Gert Morlion" w:date="2024-08-26T14:10:00Z" w16du:dateUtc="2024-08-26T12:10:00Z">
              <w:r w:rsidRPr="00D22CCD" w:rsidDel="00F54CF5">
                <w:rPr>
                  <w:rFonts w:cs="Arial"/>
                  <w:sz w:val="16"/>
                  <w:szCs w:val="16"/>
                  <w:lang w:val="en-US" w:eastAsia="en-US"/>
                </w:rPr>
                <w:delText>nearlyLowestLowWater</w:delText>
              </w:r>
            </w:del>
          </w:p>
        </w:tc>
        <w:tc>
          <w:tcPr>
            <w:tcW w:w="3420" w:type="dxa"/>
            <w:tcMar>
              <w:top w:w="0" w:type="dxa"/>
              <w:bottom w:w="0" w:type="dxa"/>
            </w:tcMar>
          </w:tcPr>
          <w:p w14:paraId="5C43549D" w14:textId="58CE38CB" w:rsidR="00B7180B" w:rsidRPr="00D22CCD" w:rsidDel="00F54CF5" w:rsidRDefault="00B7180B" w:rsidP="00C739EB">
            <w:pPr>
              <w:suppressAutoHyphens/>
              <w:snapToGrid w:val="0"/>
              <w:spacing w:before="60" w:after="60" w:line="240" w:lineRule="auto"/>
              <w:jc w:val="left"/>
              <w:rPr>
                <w:del w:id="3528" w:author="Gert Morlion" w:date="2024-08-26T14:10:00Z" w16du:dateUtc="2024-08-26T12:10:00Z"/>
                <w:sz w:val="16"/>
                <w:szCs w:val="16"/>
                <w:lang w:eastAsia="ar-SA"/>
              </w:rPr>
            </w:pPr>
          </w:p>
        </w:tc>
        <w:tc>
          <w:tcPr>
            <w:tcW w:w="804" w:type="dxa"/>
          </w:tcPr>
          <w:p w14:paraId="1E11E3D4" w14:textId="2A385430" w:rsidR="00B7180B" w:rsidRPr="00D22CCD" w:rsidDel="00F54CF5" w:rsidRDefault="00B7180B" w:rsidP="00C739EB">
            <w:pPr>
              <w:suppressAutoHyphens/>
              <w:snapToGrid w:val="0"/>
              <w:spacing w:before="60" w:after="60" w:line="240" w:lineRule="auto"/>
              <w:jc w:val="center"/>
              <w:rPr>
                <w:del w:id="3529" w:author="Gert Morlion" w:date="2024-08-26T14:10:00Z" w16du:dateUtc="2024-08-26T12:10:00Z"/>
                <w:sz w:val="16"/>
                <w:szCs w:val="16"/>
              </w:rPr>
            </w:pPr>
            <w:del w:id="3530" w:author="Gert Morlion" w:date="2024-08-26T14:10:00Z" w16du:dateUtc="2024-08-26T12:10:00Z">
              <w:r w:rsidRPr="00D22CCD" w:rsidDel="00F54CF5">
                <w:rPr>
                  <w:sz w:val="16"/>
                  <w:szCs w:val="16"/>
                </w:rPr>
                <w:delText>11</w:delText>
              </w:r>
            </w:del>
          </w:p>
        </w:tc>
        <w:tc>
          <w:tcPr>
            <w:tcW w:w="5694" w:type="dxa"/>
            <w:tcMar>
              <w:top w:w="0" w:type="dxa"/>
              <w:bottom w:w="0" w:type="dxa"/>
            </w:tcMar>
          </w:tcPr>
          <w:p w14:paraId="2F5DF8DC" w14:textId="4E027FD7" w:rsidR="00B7180B" w:rsidRPr="00D22CCD" w:rsidDel="00F54CF5" w:rsidRDefault="00B7180B" w:rsidP="00C739EB">
            <w:pPr>
              <w:suppressAutoHyphens/>
              <w:snapToGrid w:val="0"/>
              <w:spacing w:before="60" w:after="60" w:line="240" w:lineRule="auto"/>
              <w:rPr>
                <w:del w:id="3531" w:author="Gert Morlion" w:date="2024-08-26T14:10:00Z" w16du:dateUtc="2024-08-26T12:10:00Z"/>
                <w:sz w:val="16"/>
                <w:szCs w:val="16"/>
              </w:rPr>
            </w:pPr>
          </w:p>
        </w:tc>
      </w:tr>
      <w:tr w:rsidR="00B7180B" w:rsidRPr="00D22CCD" w:rsidDel="00F54CF5" w14:paraId="4D342421" w14:textId="7C9A6E40" w:rsidTr="3CCBF2F9">
        <w:trPr>
          <w:cantSplit/>
          <w:del w:id="3532" w:author="Gert Morlion" w:date="2024-08-26T14:10:00Z" w16du:dateUtc="2024-08-26T12:10:00Z"/>
        </w:trPr>
        <w:tc>
          <w:tcPr>
            <w:tcW w:w="1134" w:type="dxa"/>
            <w:tcMar>
              <w:top w:w="0" w:type="dxa"/>
              <w:bottom w:w="0" w:type="dxa"/>
            </w:tcMar>
          </w:tcPr>
          <w:p w14:paraId="5DC95123" w14:textId="2045F638" w:rsidR="00B7180B" w:rsidRPr="00D22CCD" w:rsidDel="00F54CF5" w:rsidRDefault="00B7180B" w:rsidP="00C739EB">
            <w:pPr>
              <w:suppressAutoHyphens/>
              <w:snapToGrid w:val="0"/>
              <w:spacing w:before="60" w:after="60" w:line="240" w:lineRule="auto"/>
              <w:rPr>
                <w:del w:id="3533" w:author="Gert Morlion" w:date="2024-08-26T14:10:00Z" w16du:dateUtc="2024-08-26T12:10:00Z"/>
                <w:sz w:val="16"/>
                <w:szCs w:val="16"/>
              </w:rPr>
            </w:pPr>
            <w:del w:id="353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F3A8269" w14:textId="1DEAE703" w:rsidR="00B7180B" w:rsidRPr="00D22CCD" w:rsidDel="00F54CF5" w:rsidRDefault="00B7180B" w:rsidP="00C739EB">
            <w:pPr>
              <w:suppressAutoHyphens/>
              <w:snapToGrid w:val="0"/>
              <w:spacing w:before="60" w:after="60" w:line="240" w:lineRule="auto"/>
              <w:rPr>
                <w:del w:id="3535" w:author="Gert Morlion" w:date="2024-08-26T14:10:00Z" w16du:dateUtc="2024-08-26T12:10:00Z"/>
                <w:rFonts w:cs="Arial"/>
                <w:sz w:val="16"/>
                <w:szCs w:val="16"/>
                <w:lang w:val="en-US" w:eastAsia="en-US"/>
              </w:rPr>
            </w:pPr>
            <w:del w:id="3536" w:author="Gert Morlion" w:date="2024-08-26T14:10:00Z" w16du:dateUtc="2024-08-26T12:10:00Z">
              <w:r w:rsidRPr="00D22CCD" w:rsidDel="00F54CF5">
                <w:rPr>
                  <w:rFonts w:cs="Arial"/>
                  <w:sz w:val="16"/>
                  <w:szCs w:val="16"/>
                  <w:lang w:val="en-US" w:eastAsia="en-US"/>
                </w:rPr>
                <w:delText>meanLowerLowWater</w:delText>
              </w:r>
            </w:del>
          </w:p>
        </w:tc>
        <w:tc>
          <w:tcPr>
            <w:tcW w:w="3420" w:type="dxa"/>
            <w:tcMar>
              <w:top w:w="0" w:type="dxa"/>
              <w:bottom w:w="0" w:type="dxa"/>
            </w:tcMar>
          </w:tcPr>
          <w:p w14:paraId="52A9AFB0" w14:textId="57AD165C" w:rsidR="00B7180B" w:rsidRPr="00D22CCD" w:rsidDel="00F54CF5" w:rsidRDefault="00B7180B" w:rsidP="00C739EB">
            <w:pPr>
              <w:suppressAutoHyphens/>
              <w:snapToGrid w:val="0"/>
              <w:spacing w:before="60" w:after="60" w:line="240" w:lineRule="auto"/>
              <w:jc w:val="left"/>
              <w:rPr>
                <w:del w:id="3537" w:author="Gert Morlion" w:date="2024-08-26T14:10:00Z" w16du:dateUtc="2024-08-26T12:10:00Z"/>
                <w:sz w:val="16"/>
                <w:szCs w:val="16"/>
                <w:lang w:eastAsia="ar-SA"/>
              </w:rPr>
            </w:pPr>
          </w:p>
        </w:tc>
        <w:tc>
          <w:tcPr>
            <w:tcW w:w="804" w:type="dxa"/>
          </w:tcPr>
          <w:p w14:paraId="52C5DFF5" w14:textId="7478DDB9" w:rsidR="00B7180B" w:rsidRPr="00D22CCD" w:rsidDel="00F54CF5" w:rsidRDefault="00B7180B" w:rsidP="00C739EB">
            <w:pPr>
              <w:suppressAutoHyphens/>
              <w:snapToGrid w:val="0"/>
              <w:spacing w:before="60" w:after="60" w:line="240" w:lineRule="auto"/>
              <w:jc w:val="center"/>
              <w:rPr>
                <w:del w:id="3538" w:author="Gert Morlion" w:date="2024-08-26T14:10:00Z" w16du:dateUtc="2024-08-26T12:10:00Z"/>
                <w:sz w:val="16"/>
                <w:szCs w:val="16"/>
              </w:rPr>
            </w:pPr>
            <w:del w:id="3539" w:author="Gert Morlion" w:date="2024-08-26T14:10:00Z" w16du:dateUtc="2024-08-26T12:10:00Z">
              <w:r w:rsidRPr="00D22CCD" w:rsidDel="00F54CF5">
                <w:rPr>
                  <w:sz w:val="16"/>
                  <w:szCs w:val="16"/>
                </w:rPr>
                <w:delText>12</w:delText>
              </w:r>
            </w:del>
          </w:p>
        </w:tc>
        <w:tc>
          <w:tcPr>
            <w:tcW w:w="5694" w:type="dxa"/>
            <w:tcMar>
              <w:top w:w="0" w:type="dxa"/>
              <w:bottom w:w="0" w:type="dxa"/>
            </w:tcMar>
          </w:tcPr>
          <w:p w14:paraId="0C2D9EDC" w14:textId="1186D4B2" w:rsidR="00B7180B" w:rsidRPr="00D22CCD" w:rsidDel="00F54CF5" w:rsidRDefault="00B7180B" w:rsidP="00C739EB">
            <w:pPr>
              <w:suppressAutoHyphens/>
              <w:snapToGrid w:val="0"/>
              <w:spacing w:before="60" w:after="60" w:line="240" w:lineRule="auto"/>
              <w:rPr>
                <w:del w:id="3540" w:author="Gert Morlion" w:date="2024-08-26T14:10:00Z" w16du:dateUtc="2024-08-26T12:10:00Z"/>
                <w:sz w:val="16"/>
                <w:szCs w:val="16"/>
              </w:rPr>
            </w:pPr>
            <w:del w:id="3541" w:author="Gert Morlion" w:date="2024-08-26T14:10:00Z" w16du:dateUtc="2024-08-26T12:10:00Z">
              <w:r w:rsidRPr="00D22CCD" w:rsidDel="00F54CF5">
                <w:rPr>
                  <w:sz w:val="16"/>
                  <w:szCs w:val="16"/>
                </w:rPr>
                <w:delText>(MLLW)</w:delText>
              </w:r>
            </w:del>
          </w:p>
        </w:tc>
      </w:tr>
      <w:tr w:rsidR="00B7180B" w:rsidRPr="00D22CCD" w:rsidDel="00F54CF5" w14:paraId="084D41D3" w14:textId="6C6AF931" w:rsidTr="3CCBF2F9">
        <w:trPr>
          <w:cantSplit/>
          <w:del w:id="3542" w:author="Gert Morlion" w:date="2024-08-26T14:10:00Z" w16du:dateUtc="2024-08-26T12:10:00Z"/>
        </w:trPr>
        <w:tc>
          <w:tcPr>
            <w:tcW w:w="1134" w:type="dxa"/>
            <w:tcMar>
              <w:top w:w="0" w:type="dxa"/>
              <w:bottom w:w="0" w:type="dxa"/>
            </w:tcMar>
          </w:tcPr>
          <w:p w14:paraId="645AE765" w14:textId="38F99874" w:rsidR="00B7180B" w:rsidRPr="00D22CCD" w:rsidDel="00F54CF5" w:rsidRDefault="00B7180B" w:rsidP="00C739EB">
            <w:pPr>
              <w:suppressAutoHyphens/>
              <w:snapToGrid w:val="0"/>
              <w:spacing w:before="60" w:after="60" w:line="240" w:lineRule="auto"/>
              <w:rPr>
                <w:del w:id="3543" w:author="Gert Morlion" w:date="2024-08-26T14:10:00Z" w16du:dateUtc="2024-08-26T12:10:00Z"/>
                <w:sz w:val="16"/>
                <w:szCs w:val="16"/>
              </w:rPr>
            </w:pPr>
            <w:del w:id="354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E6BECA1" w14:textId="5C4288CB" w:rsidR="00B7180B" w:rsidRPr="00D22CCD" w:rsidDel="00F54CF5" w:rsidRDefault="00B7180B" w:rsidP="00C739EB">
            <w:pPr>
              <w:suppressAutoHyphens/>
              <w:snapToGrid w:val="0"/>
              <w:spacing w:before="60" w:after="60" w:line="240" w:lineRule="auto"/>
              <w:rPr>
                <w:del w:id="3545" w:author="Gert Morlion" w:date="2024-08-26T14:10:00Z" w16du:dateUtc="2024-08-26T12:10:00Z"/>
                <w:rFonts w:cs="Arial"/>
                <w:sz w:val="16"/>
                <w:szCs w:val="16"/>
                <w:lang w:val="en-US" w:eastAsia="en-US"/>
              </w:rPr>
            </w:pPr>
            <w:del w:id="3546" w:author="Gert Morlion" w:date="2024-08-26T14:10:00Z" w16du:dateUtc="2024-08-26T12:10:00Z">
              <w:r w:rsidRPr="00D22CCD" w:rsidDel="00F54CF5">
                <w:rPr>
                  <w:rFonts w:cs="Arial"/>
                  <w:sz w:val="16"/>
                  <w:szCs w:val="16"/>
                  <w:lang w:val="en-US" w:eastAsia="en-US"/>
                </w:rPr>
                <w:delText>lowWater</w:delText>
              </w:r>
            </w:del>
          </w:p>
        </w:tc>
        <w:tc>
          <w:tcPr>
            <w:tcW w:w="3420" w:type="dxa"/>
            <w:tcMar>
              <w:top w:w="0" w:type="dxa"/>
              <w:bottom w:w="0" w:type="dxa"/>
            </w:tcMar>
          </w:tcPr>
          <w:p w14:paraId="5D619548" w14:textId="7F86B2E7" w:rsidR="00B7180B" w:rsidRPr="00D22CCD" w:rsidDel="00F54CF5" w:rsidRDefault="00B7180B" w:rsidP="00C739EB">
            <w:pPr>
              <w:suppressAutoHyphens/>
              <w:snapToGrid w:val="0"/>
              <w:spacing w:before="60" w:after="60" w:line="240" w:lineRule="auto"/>
              <w:jc w:val="left"/>
              <w:rPr>
                <w:del w:id="3547" w:author="Gert Morlion" w:date="2024-08-26T14:10:00Z" w16du:dateUtc="2024-08-26T12:10:00Z"/>
                <w:sz w:val="16"/>
                <w:szCs w:val="16"/>
                <w:lang w:eastAsia="ar-SA"/>
              </w:rPr>
            </w:pPr>
          </w:p>
        </w:tc>
        <w:tc>
          <w:tcPr>
            <w:tcW w:w="804" w:type="dxa"/>
          </w:tcPr>
          <w:p w14:paraId="03A8DF39" w14:textId="6B2BF3F5" w:rsidR="00B7180B" w:rsidRPr="00D22CCD" w:rsidDel="00F54CF5" w:rsidRDefault="00B7180B" w:rsidP="00C739EB">
            <w:pPr>
              <w:suppressAutoHyphens/>
              <w:snapToGrid w:val="0"/>
              <w:spacing w:before="60" w:after="60" w:line="240" w:lineRule="auto"/>
              <w:jc w:val="center"/>
              <w:rPr>
                <w:del w:id="3548" w:author="Gert Morlion" w:date="2024-08-26T14:10:00Z" w16du:dateUtc="2024-08-26T12:10:00Z"/>
                <w:sz w:val="16"/>
                <w:szCs w:val="16"/>
              </w:rPr>
            </w:pPr>
            <w:del w:id="3549" w:author="Gert Morlion" w:date="2024-08-26T14:10:00Z" w16du:dateUtc="2024-08-26T12:10:00Z">
              <w:r w:rsidRPr="00D22CCD" w:rsidDel="00F54CF5">
                <w:rPr>
                  <w:sz w:val="16"/>
                  <w:szCs w:val="16"/>
                </w:rPr>
                <w:delText>13</w:delText>
              </w:r>
            </w:del>
          </w:p>
        </w:tc>
        <w:tc>
          <w:tcPr>
            <w:tcW w:w="5694" w:type="dxa"/>
            <w:tcMar>
              <w:top w:w="0" w:type="dxa"/>
              <w:bottom w:w="0" w:type="dxa"/>
            </w:tcMar>
          </w:tcPr>
          <w:p w14:paraId="00884F0C" w14:textId="3FC46532" w:rsidR="00B7180B" w:rsidRPr="00D22CCD" w:rsidDel="00F54CF5" w:rsidRDefault="00B7180B" w:rsidP="00C739EB">
            <w:pPr>
              <w:suppressAutoHyphens/>
              <w:snapToGrid w:val="0"/>
              <w:spacing w:before="60" w:after="60" w:line="240" w:lineRule="auto"/>
              <w:rPr>
                <w:del w:id="3550" w:author="Gert Morlion" w:date="2024-08-26T14:10:00Z" w16du:dateUtc="2024-08-26T12:10:00Z"/>
                <w:sz w:val="16"/>
                <w:szCs w:val="16"/>
              </w:rPr>
            </w:pPr>
            <w:del w:id="3551" w:author="Gert Morlion" w:date="2024-08-26T14:10:00Z" w16du:dateUtc="2024-08-26T12:10:00Z">
              <w:r w:rsidRPr="00D22CCD" w:rsidDel="00F54CF5">
                <w:rPr>
                  <w:sz w:val="16"/>
                  <w:szCs w:val="16"/>
                </w:rPr>
                <w:delText>(LW)</w:delText>
              </w:r>
            </w:del>
          </w:p>
        </w:tc>
      </w:tr>
      <w:tr w:rsidR="00B7180B" w:rsidRPr="00D22CCD" w:rsidDel="00F54CF5" w14:paraId="4781911D" w14:textId="456B76C7" w:rsidTr="3CCBF2F9">
        <w:trPr>
          <w:cantSplit/>
          <w:del w:id="3552" w:author="Gert Morlion" w:date="2024-08-26T14:10:00Z" w16du:dateUtc="2024-08-26T12:10:00Z"/>
        </w:trPr>
        <w:tc>
          <w:tcPr>
            <w:tcW w:w="1134" w:type="dxa"/>
            <w:tcMar>
              <w:top w:w="0" w:type="dxa"/>
              <w:bottom w:w="0" w:type="dxa"/>
            </w:tcMar>
          </w:tcPr>
          <w:p w14:paraId="16E2F38E" w14:textId="543A14CE" w:rsidR="00B7180B" w:rsidRPr="00D22CCD" w:rsidDel="00F54CF5" w:rsidRDefault="00B7180B" w:rsidP="00C739EB">
            <w:pPr>
              <w:suppressAutoHyphens/>
              <w:snapToGrid w:val="0"/>
              <w:spacing w:before="60" w:after="60" w:line="240" w:lineRule="auto"/>
              <w:rPr>
                <w:del w:id="3553" w:author="Gert Morlion" w:date="2024-08-26T14:10:00Z" w16du:dateUtc="2024-08-26T12:10:00Z"/>
                <w:sz w:val="16"/>
                <w:szCs w:val="16"/>
              </w:rPr>
            </w:pPr>
            <w:del w:id="355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BA63A89" w14:textId="64AAF68B" w:rsidR="00B7180B" w:rsidRPr="00D22CCD" w:rsidDel="00F54CF5" w:rsidRDefault="00B7180B" w:rsidP="00C739EB">
            <w:pPr>
              <w:suppressAutoHyphens/>
              <w:snapToGrid w:val="0"/>
              <w:spacing w:before="60" w:after="60" w:line="240" w:lineRule="auto"/>
              <w:rPr>
                <w:del w:id="3555" w:author="Gert Morlion" w:date="2024-08-26T14:10:00Z" w16du:dateUtc="2024-08-26T12:10:00Z"/>
                <w:rFonts w:cs="Arial"/>
                <w:sz w:val="16"/>
                <w:szCs w:val="16"/>
                <w:lang w:val="en-US" w:eastAsia="en-US"/>
              </w:rPr>
            </w:pPr>
            <w:del w:id="3556" w:author="Gert Morlion" w:date="2024-08-26T14:10:00Z" w16du:dateUtc="2024-08-26T12:10:00Z">
              <w:r w:rsidRPr="00D22CCD" w:rsidDel="00F54CF5">
                <w:rPr>
                  <w:rFonts w:cs="Arial"/>
                  <w:sz w:val="16"/>
                  <w:szCs w:val="16"/>
                  <w:lang w:val="en-US" w:eastAsia="en-US"/>
                </w:rPr>
                <w:delText>approximateMeanLowWater</w:delText>
              </w:r>
            </w:del>
          </w:p>
        </w:tc>
        <w:tc>
          <w:tcPr>
            <w:tcW w:w="3420" w:type="dxa"/>
            <w:tcMar>
              <w:top w:w="0" w:type="dxa"/>
              <w:bottom w:w="0" w:type="dxa"/>
            </w:tcMar>
          </w:tcPr>
          <w:p w14:paraId="53204E7B" w14:textId="0DC131E1" w:rsidR="00B7180B" w:rsidRPr="00D22CCD" w:rsidDel="00F54CF5" w:rsidRDefault="00B7180B" w:rsidP="00C739EB">
            <w:pPr>
              <w:suppressAutoHyphens/>
              <w:snapToGrid w:val="0"/>
              <w:spacing w:before="60" w:after="60" w:line="240" w:lineRule="auto"/>
              <w:jc w:val="left"/>
              <w:rPr>
                <w:del w:id="3557" w:author="Gert Morlion" w:date="2024-08-26T14:10:00Z" w16du:dateUtc="2024-08-26T12:10:00Z"/>
                <w:sz w:val="16"/>
                <w:szCs w:val="16"/>
                <w:lang w:eastAsia="ar-SA"/>
              </w:rPr>
            </w:pPr>
          </w:p>
        </w:tc>
        <w:tc>
          <w:tcPr>
            <w:tcW w:w="804" w:type="dxa"/>
          </w:tcPr>
          <w:p w14:paraId="196FA96D" w14:textId="5A79F59E" w:rsidR="00B7180B" w:rsidRPr="00D22CCD" w:rsidDel="00F54CF5" w:rsidRDefault="00B7180B" w:rsidP="00C739EB">
            <w:pPr>
              <w:suppressAutoHyphens/>
              <w:snapToGrid w:val="0"/>
              <w:spacing w:before="60" w:after="60" w:line="240" w:lineRule="auto"/>
              <w:jc w:val="center"/>
              <w:rPr>
                <w:del w:id="3558" w:author="Gert Morlion" w:date="2024-08-26T14:10:00Z" w16du:dateUtc="2024-08-26T12:10:00Z"/>
                <w:sz w:val="16"/>
                <w:szCs w:val="16"/>
              </w:rPr>
            </w:pPr>
            <w:del w:id="3559" w:author="Gert Morlion" w:date="2024-08-26T14:10:00Z" w16du:dateUtc="2024-08-26T12:10:00Z">
              <w:r w:rsidRPr="00D22CCD" w:rsidDel="00F54CF5">
                <w:rPr>
                  <w:sz w:val="16"/>
                  <w:szCs w:val="16"/>
                </w:rPr>
                <w:delText>14</w:delText>
              </w:r>
            </w:del>
          </w:p>
        </w:tc>
        <w:tc>
          <w:tcPr>
            <w:tcW w:w="5694" w:type="dxa"/>
            <w:tcMar>
              <w:top w:w="0" w:type="dxa"/>
              <w:bottom w:w="0" w:type="dxa"/>
            </w:tcMar>
          </w:tcPr>
          <w:p w14:paraId="6BC38992" w14:textId="13D09EDE" w:rsidR="00B7180B" w:rsidRPr="00D22CCD" w:rsidDel="00F54CF5" w:rsidRDefault="00B7180B" w:rsidP="00C739EB">
            <w:pPr>
              <w:suppressAutoHyphens/>
              <w:snapToGrid w:val="0"/>
              <w:spacing w:before="60" w:after="60" w:line="240" w:lineRule="auto"/>
              <w:rPr>
                <w:del w:id="3560" w:author="Gert Morlion" w:date="2024-08-26T14:10:00Z" w16du:dateUtc="2024-08-26T12:10:00Z"/>
                <w:sz w:val="16"/>
                <w:szCs w:val="16"/>
              </w:rPr>
            </w:pPr>
          </w:p>
        </w:tc>
      </w:tr>
      <w:tr w:rsidR="00B7180B" w:rsidRPr="00D22CCD" w:rsidDel="00F54CF5" w14:paraId="6695A58A" w14:textId="2C4812B6" w:rsidTr="3CCBF2F9">
        <w:trPr>
          <w:cantSplit/>
          <w:del w:id="3561" w:author="Gert Morlion" w:date="2024-08-26T14:10:00Z" w16du:dateUtc="2024-08-26T12:10:00Z"/>
        </w:trPr>
        <w:tc>
          <w:tcPr>
            <w:tcW w:w="1134" w:type="dxa"/>
            <w:tcMar>
              <w:top w:w="0" w:type="dxa"/>
              <w:bottom w:w="0" w:type="dxa"/>
            </w:tcMar>
          </w:tcPr>
          <w:p w14:paraId="50A8CEBD" w14:textId="2DFD2A07" w:rsidR="00B7180B" w:rsidRPr="00D22CCD" w:rsidDel="00F54CF5" w:rsidRDefault="00B7180B" w:rsidP="00C739EB">
            <w:pPr>
              <w:suppressAutoHyphens/>
              <w:snapToGrid w:val="0"/>
              <w:spacing w:before="60" w:after="60" w:line="240" w:lineRule="auto"/>
              <w:rPr>
                <w:del w:id="3562" w:author="Gert Morlion" w:date="2024-08-26T14:10:00Z" w16du:dateUtc="2024-08-26T12:10:00Z"/>
                <w:sz w:val="16"/>
                <w:szCs w:val="16"/>
              </w:rPr>
            </w:pPr>
            <w:del w:id="356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7101441" w14:textId="588FCF39" w:rsidR="00B7180B" w:rsidRPr="00D22CCD" w:rsidDel="00F54CF5" w:rsidRDefault="00B7180B" w:rsidP="00C739EB">
            <w:pPr>
              <w:suppressAutoHyphens/>
              <w:snapToGrid w:val="0"/>
              <w:spacing w:before="60" w:after="60" w:line="240" w:lineRule="auto"/>
              <w:rPr>
                <w:del w:id="3564" w:author="Gert Morlion" w:date="2024-08-26T14:10:00Z" w16du:dateUtc="2024-08-26T12:10:00Z"/>
                <w:rFonts w:cs="Arial"/>
                <w:sz w:val="16"/>
                <w:szCs w:val="16"/>
                <w:lang w:val="en-US" w:eastAsia="en-US"/>
              </w:rPr>
            </w:pPr>
            <w:del w:id="3565" w:author="Gert Morlion" w:date="2024-08-26T14:10:00Z" w16du:dateUtc="2024-08-26T12:10:00Z">
              <w:r w:rsidRPr="00D22CCD" w:rsidDel="00F54CF5">
                <w:rPr>
                  <w:rFonts w:cs="Arial"/>
                  <w:sz w:val="16"/>
                  <w:szCs w:val="16"/>
                  <w:lang w:val="en-US" w:eastAsia="en-US"/>
                </w:rPr>
                <w:delText>approximateMeanLowerLowWater</w:delText>
              </w:r>
            </w:del>
          </w:p>
        </w:tc>
        <w:tc>
          <w:tcPr>
            <w:tcW w:w="3420" w:type="dxa"/>
            <w:tcMar>
              <w:top w:w="0" w:type="dxa"/>
              <w:bottom w:w="0" w:type="dxa"/>
            </w:tcMar>
          </w:tcPr>
          <w:p w14:paraId="3EE5FB86" w14:textId="200D94DA" w:rsidR="00B7180B" w:rsidRPr="00D22CCD" w:rsidDel="00F54CF5" w:rsidRDefault="00B7180B" w:rsidP="00C739EB">
            <w:pPr>
              <w:suppressAutoHyphens/>
              <w:snapToGrid w:val="0"/>
              <w:spacing w:before="60" w:after="60" w:line="240" w:lineRule="auto"/>
              <w:jc w:val="left"/>
              <w:rPr>
                <w:del w:id="3566" w:author="Gert Morlion" w:date="2024-08-26T14:10:00Z" w16du:dateUtc="2024-08-26T12:10:00Z"/>
                <w:sz w:val="16"/>
                <w:szCs w:val="16"/>
                <w:lang w:eastAsia="ar-SA"/>
              </w:rPr>
            </w:pPr>
          </w:p>
        </w:tc>
        <w:tc>
          <w:tcPr>
            <w:tcW w:w="804" w:type="dxa"/>
          </w:tcPr>
          <w:p w14:paraId="17EF0B8A" w14:textId="54F001BB" w:rsidR="00B7180B" w:rsidRPr="00D22CCD" w:rsidDel="00F54CF5" w:rsidRDefault="00B7180B" w:rsidP="00C739EB">
            <w:pPr>
              <w:suppressAutoHyphens/>
              <w:snapToGrid w:val="0"/>
              <w:spacing w:before="60" w:after="60" w:line="240" w:lineRule="auto"/>
              <w:jc w:val="center"/>
              <w:rPr>
                <w:del w:id="3567" w:author="Gert Morlion" w:date="2024-08-26T14:10:00Z" w16du:dateUtc="2024-08-26T12:10:00Z"/>
                <w:sz w:val="16"/>
                <w:szCs w:val="16"/>
              </w:rPr>
            </w:pPr>
            <w:del w:id="3568" w:author="Gert Morlion" w:date="2024-08-26T14:10:00Z" w16du:dateUtc="2024-08-26T12:10:00Z">
              <w:r w:rsidRPr="00D22CCD" w:rsidDel="00F54CF5">
                <w:rPr>
                  <w:sz w:val="16"/>
                  <w:szCs w:val="16"/>
                </w:rPr>
                <w:delText>15</w:delText>
              </w:r>
            </w:del>
          </w:p>
        </w:tc>
        <w:tc>
          <w:tcPr>
            <w:tcW w:w="5694" w:type="dxa"/>
            <w:tcMar>
              <w:top w:w="0" w:type="dxa"/>
              <w:bottom w:w="0" w:type="dxa"/>
            </w:tcMar>
          </w:tcPr>
          <w:p w14:paraId="489A6807" w14:textId="167F4A0A" w:rsidR="00B7180B" w:rsidRPr="00D22CCD" w:rsidDel="00F54CF5" w:rsidRDefault="00B7180B" w:rsidP="00C739EB">
            <w:pPr>
              <w:suppressAutoHyphens/>
              <w:snapToGrid w:val="0"/>
              <w:spacing w:before="60" w:after="60" w:line="240" w:lineRule="auto"/>
              <w:rPr>
                <w:del w:id="3569" w:author="Gert Morlion" w:date="2024-08-26T14:10:00Z" w16du:dateUtc="2024-08-26T12:10:00Z"/>
                <w:sz w:val="16"/>
                <w:szCs w:val="16"/>
              </w:rPr>
            </w:pPr>
          </w:p>
        </w:tc>
      </w:tr>
      <w:tr w:rsidR="00B7180B" w:rsidRPr="00D22CCD" w:rsidDel="00F54CF5" w14:paraId="437A1D97" w14:textId="18726721" w:rsidTr="3CCBF2F9">
        <w:trPr>
          <w:cantSplit/>
          <w:del w:id="3570" w:author="Gert Morlion" w:date="2024-08-26T14:10:00Z" w16du:dateUtc="2024-08-26T12:10:00Z"/>
        </w:trPr>
        <w:tc>
          <w:tcPr>
            <w:tcW w:w="1134" w:type="dxa"/>
            <w:tcMar>
              <w:top w:w="0" w:type="dxa"/>
              <w:bottom w:w="0" w:type="dxa"/>
            </w:tcMar>
          </w:tcPr>
          <w:p w14:paraId="15FC8689" w14:textId="55198F5B" w:rsidR="00B7180B" w:rsidRPr="00D22CCD" w:rsidDel="00F54CF5" w:rsidRDefault="00B7180B" w:rsidP="00C739EB">
            <w:pPr>
              <w:suppressAutoHyphens/>
              <w:snapToGrid w:val="0"/>
              <w:spacing w:before="60" w:after="60" w:line="240" w:lineRule="auto"/>
              <w:rPr>
                <w:del w:id="3571" w:author="Gert Morlion" w:date="2024-08-26T14:10:00Z" w16du:dateUtc="2024-08-26T12:10:00Z"/>
                <w:sz w:val="16"/>
                <w:szCs w:val="16"/>
              </w:rPr>
            </w:pPr>
            <w:del w:id="357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3C202B9" w14:textId="4510E2C0" w:rsidR="00B7180B" w:rsidRPr="00D22CCD" w:rsidDel="00F54CF5" w:rsidRDefault="00B7180B" w:rsidP="00C739EB">
            <w:pPr>
              <w:suppressAutoHyphens/>
              <w:snapToGrid w:val="0"/>
              <w:spacing w:before="60" w:after="60" w:line="240" w:lineRule="auto"/>
              <w:rPr>
                <w:del w:id="3573" w:author="Gert Morlion" w:date="2024-08-26T14:10:00Z" w16du:dateUtc="2024-08-26T12:10:00Z"/>
                <w:rFonts w:cs="Arial"/>
                <w:sz w:val="16"/>
                <w:szCs w:val="16"/>
                <w:lang w:val="en-US" w:eastAsia="en-US"/>
              </w:rPr>
            </w:pPr>
            <w:del w:id="3574" w:author="Gert Morlion" w:date="2024-08-26T14:10:00Z" w16du:dateUtc="2024-08-26T12:10:00Z">
              <w:r w:rsidRPr="00D22CCD" w:rsidDel="00F54CF5">
                <w:rPr>
                  <w:rFonts w:cs="Arial"/>
                  <w:sz w:val="16"/>
                  <w:szCs w:val="16"/>
                  <w:lang w:val="en-US" w:eastAsia="en-US"/>
                </w:rPr>
                <w:delText>meanHighWater</w:delText>
              </w:r>
            </w:del>
          </w:p>
        </w:tc>
        <w:tc>
          <w:tcPr>
            <w:tcW w:w="3420" w:type="dxa"/>
            <w:tcMar>
              <w:top w:w="0" w:type="dxa"/>
              <w:bottom w:w="0" w:type="dxa"/>
            </w:tcMar>
          </w:tcPr>
          <w:p w14:paraId="14EF3B97" w14:textId="33D7B2EC" w:rsidR="00B7180B" w:rsidRPr="00D22CCD" w:rsidDel="00F54CF5" w:rsidRDefault="00B7180B" w:rsidP="00C739EB">
            <w:pPr>
              <w:suppressAutoHyphens/>
              <w:snapToGrid w:val="0"/>
              <w:spacing w:before="60" w:after="60" w:line="240" w:lineRule="auto"/>
              <w:jc w:val="left"/>
              <w:rPr>
                <w:del w:id="3575" w:author="Gert Morlion" w:date="2024-08-26T14:10:00Z" w16du:dateUtc="2024-08-26T12:10:00Z"/>
                <w:sz w:val="16"/>
                <w:szCs w:val="16"/>
                <w:lang w:eastAsia="ar-SA"/>
              </w:rPr>
            </w:pPr>
          </w:p>
        </w:tc>
        <w:tc>
          <w:tcPr>
            <w:tcW w:w="804" w:type="dxa"/>
          </w:tcPr>
          <w:p w14:paraId="38CDD52A" w14:textId="6267EF29" w:rsidR="00B7180B" w:rsidRPr="00D22CCD" w:rsidDel="00F54CF5" w:rsidRDefault="00B7180B" w:rsidP="00C739EB">
            <w:pPr>
              <w:suppressAutoHyphens/>
              <w:snapToGrid w:val="0"/>
              <w:spacing w:before="60" w:after="60" w:line="240" w:lineRule="auto"/>
              <w:jc w:val="center"/>
              <w:rPr>
                <w:del w:id="3576" w:author="Gert Morlion" w:date="2024-08-26T14:10:00Z" w16du:dateUtc="2024-08-26T12:10:00Z"/>
                <w:sz w:val="16"/>
                <w:szCs w:val="16"/>
              </w:rPr>
            </w:pPr>
            <w:del w:id="3577" w:author="Gert Morlion" w:date="2024-08-26T14:10:00Z" w16du:dateUtc="2024-08-26T12:10:00Z">
              <w:r w:rsidRPr="00D22CCD" w:rsidDel="00F54CF5">
                <w:rPr>
                  <w:sz w:val="16"/>
                  <w:szCs w:val="16"/>
                </w:rPr>
                <w:delText>16</w:delText>
              </w:r>
            </w:del>
          </w:p>
        </w:tc>
        <w:tc>
          <w:tcPr>
            <w:tcW w:w="5694" w:type="dxa"/>
            <w:tcMar>
              <w:top w:w="0" w:type="dxa"/>
              <w:bottom w:w="0" w:type="dxa"/>
            </w:tcMar>
          </w:tcPr>
          <w:p w14:paraId="4B7786C5" w14:textId="1793B423" w:rsidR="00B7180B" w:rsidRPr="00D22CCD" w:rsidDel="00F54CF5" w:rsidRDefault="00B7180B" w:rsidP="00C739EB">
            <w:pPr>
              <w:suppressAutoHyphens/>
              <w:snapToGrid w:val="0"/>
              <w:spacing w:before="60" w:after="60" w:line="240" w:lineRule="auto"/>
              <w:rPr>
                <w:del w:id="3578" w:author="Gert Morlion" w:date="2024-08-26T14:10:00Z" w16du:dateUtc="2024-08-26T12:10:00Z"/>
                <w:sz w:val="16"/>
                <w:szCs w:val="16"/>
              </w:rPr>
            </w:pPr>
            <w:del w:id="3579" w:author="Gert Morlion" w:date="2024-08-26T14:10:00Z" w16du:dateUtc="2024-08-26T12:10:00Z">
              <w:r w:rsidRPr="00D22CCD" w:rsidDel="00F54CF5">
                <w:rPr>
                  <w:sz w:val="16"/>
                  <w:szCs w:val="16"/>
                </w:rPr>
                <w:delText>(MHW)</w:delText>
              </w:r>
            </w:del>
          </w:p>
        </w:tc>
      </w:tr>
      <w:tr w:rsidR="00B7180B" w:rsidRPr="00D22CCD" w:rsidDel="00F54CF5" w14:paraId="1FE4C4FB" w14:textId="741BD248" w:rsidTr="3CCBF2F9">
        <w:trPr>
          <w:cantSplit/>
          <w:del w:id="3580" w:author="Gert Morlion" w:date="2024-08-26T14:10:00Z" w16du:dateUtc="2024-08-26T12:10:00Z"/>
        </w:trPr>
        <w:tc>
          <w:tcPr>
            <w:tcW w:w="1134" w:type="dxa"/>
            <w:tcMar>
              <w:top w:w="0" w:type="dxa"/>
              <w:bottom w:w="0" w:type="dxa"/>
            </w:tcMar>
          </w:tcPr>
          <w:p w14:paraId="3ECE0485" w14:textId="0EF4E1A4" w:rsidR="00B7180B" w:rsidRPr="00D22CCD" w:rsidDel="00F54CF5" w:rsidRDefault="00B7180B" w:rsidP="00C739EB">
            <w:pPr>
              <w:suppressAutoHyphens/>
              <w:snapToGrid w:val="0"/>
              <w:spacing w:before="60" w:after="60" w:line="240" w:lineRule="auto"/>
              <w:rPr>
                <w:del w:id="3581" w:author="Gert Morlion" w:date="2024-08-26T14:10:00Z" w16du:dateUtc="2024-08-26T12:10:00Z"/>
                <w:sz w:val="16"/>
                <w:szCs w:val="16"/>
              </w:rPr>
            </w:pPr>
            <w:del w:id="358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09033EB" w14:textId="66FB64F7" w:rsidR="00B7180B" w:rsidRPr="00D22CCD" w:rsidDel="00F54CF5" w:rsidRDefault="00B7180B" w:rsidP="00C739EB">
            <w:pPr>
              <w:suppressAutoHyphens/>
              <w:snapToGrid w:val="0"/>
              <w:spacing w:before="60" w:after="60" w:line="240" w:lineRule="auto"/>
              <w:rPr>
                <w:del w:id="3583" w:author="Gert Morlion" w:date="2024-08-26T14:10:00Z" w16du:dateUtc="2024-08-26T12:10:00Z"/>
                <w:rFonts w:cs="Arial"/>
                <w:sz w:val="16"/>
                <w:szCs w:val="16"/>
                <w:lang w:val="en-US" w:eastAsia="en-US"/>
              </w:rPr>
            </w:pPr>
            <w:del w:id="3584" w:author="Gert Morlion" w:date="2024-08-26T14:10:00Z" w16du:dateUtc="2024-08-26T12:10:00Z">
              <w:r w:rsidRPr="00D22CCD" w:rsidDel="00F54CF5">
                <w:rPr>
                  <w:rFonts w:cs="Arial"/>
                  <w:sz w:val="16"/>
                  <w:szCs w:val="16"/>
                  <w:lang w:val="en-US" w:eastAsia="en-US"/>
                </w:rPr>
                <w:delText>meanHighWaterSprings</w:delText>
              </w:r>
            </w:del>
          </w:p>
        </w:tc>
        <w:tc>
          <w:tcPr>
            <w:tcW w:w="3420" w:type="dxa"/>
            <w:tcMar>
              <w:top w:w="0" w:type="dxa"/>
              <w:bottom w:w="0" w:type="dxa"/>
            </w:tcMar>
          </w:tcPr>
          <w:p w14:paraId="37246A6E" w14:textId="555D371D" w:rsidR="00B7180B" w:rsidRPr="00D22CCD" w:rsidDel="00F54CF5" w:rsidRDefault="00B7180B" w:rsidP="00C739EB">
            <w:pPr>
              <w:suppressAutoHyphens/>
              <w:snapToGrid w:val="0"/>
              <w:spacing w:before="60" w:after="60" w:line="240" w:lineRule="auto"/>
              <w:jc w:val="left"/>
              <w:rPr>
                <w:del w:id="3585" w:author="Gert Morlion" w:date="2024-08-26T14:10:00Z" w16du:dateUtc="2024-08-26T12:10:00Z"/>
                <w:sz w:val="16"/>
                <w:szCs w:val="16"/>
                <w:lang w:eastAsia="ar-SA"/>
              </w:rPr>
            </w:pPr>
          </w:p>
        </w:tc>
        <w:tc>
          <w:tcPr>
            <w:tcW w:w="804" w:type="dxa"/>
          </w:tcPr>
          <w:p w14:paraId="0B13D050" w14:textId="5FE1DE6A" w:rsidR="00B7180B" w:rsidRPr="00D22CCD" w:rsidDel="00F54CF5" w:rsidRDefault="00B7180B" w:rsidP="00C739EB">
            <w:pPr>
              <w:suppressAutoHyphens/>
              <w:snapToGrid w:val="0"/>
              <w:spacing w:before="60" w:after="60" w:line="240" w:lineRule="auto"/>
              <w:jc w:val="center"/>
              <w:rPr>
                <w:del w:id="3586" w:author="Gert Morlion" w:date="2024-08-26T14:10:00Z" w16du:dateUtc="2024-08-26T12:10:00Z"/>
                <w:sz w:val="16"/>
                <w:szCs w:val="16"/>
              </w:rPr>
            </w:pPr>
            <w:del w:id="3587" w:author="Gert Morlion" w:date="2024-08-26T14:10:00Z" w16du:dateUtc="2024-08-26T12:10:00Z">
              <w:r w:rsidRPr="00D22CCD" w:rsidDel="00F54CF5">
                <w:rPr>
                  <w:sz w:val="16"/>
                  <w:szCs w:val="16"/>
                </w:rPr>
                <w:delText>17</w:delText>
              </w:r>
            </w:del>
          </w:p>
        </w:tc>
        <w:tc>
          <w:tcPr>
            <w:tcW w:w="5694" w:type="dxa"/>
            <w:tcMar>
              <w:top w:w="0" w:type="dxa"/>
              <w:bottom w:w="0" w:type="dxa"/>
            </w:tcMar>
          </w:tcPr>
          <w:p w14:paraId="122B3D8B" w14:textId="661CA611" w:rsidR="00B7180B" w:rsidRPr="00D22CCD" w:rsidDel="00F54CF5" w:rsidRDefault="00B7180B" w:rsidP="00C739EB">
            <w:pPr>
              <w:suppressAutoHyphens/>
              <w:snapToGrid w:val="0"/>
              <w:spacing w:before="60" w:after="60" w:line="240" w:lineRule="auto"/>
              <w:rPr>
                <w:del w:id="3588" w:author="Gert Morlion" w:date="2024-08-26T14:10:00Z" w16du:dateUtc="2024-08-26T12:10:00Z"/>
                <w:sz w:val="16"/>
                <w:szCs w:val="16"/>
              </w:rPr>
            </w:pPr>
            <w:del w:id="3589" w:author="Gert Morlion" w:date="2024-08-26T14:10:00Z" w16du:dateUtc="2024-08-26T12:10:00Z">
              <w:r w:rsidRPr="00D22CCD" w:rsidDel="00F54CF5">
                <w:rPr>
                  <w:sz w:val="16"/>
                  <w:szCs w:val="16"/>
                </w:rPr>
                <w:delText>(MHWS)</w:delText>
              </w:r>
            </w:del>
          </w:p>
        </w:tc>
      </w:tr>
      <w:tr w:rsidR="00B7180B" w:rsidRPr="00D22CCD" w:rsidDel="00F54CF5" w14:paraId="54F409CD" w14:textId="06E474D7" w:rsidTr="3CCBF2F9">
        <w:trPr>
          <w:cantSplit/>
          <w:del w:id="3590" w:author="Gert Morlion" w:date="2024-08-26T14:10:00Z" w16du:dateUtc="2024-08-26T12:10:00Z"/>
        </w:trPr>
        <w:tc>
          <w:tcPr>
            <w:tcW w:w="1134" w:type="dxa"/>
            <w:tcMar>
              <w:top w:w="0" w:type="dxa"/>
              <w:bottom w:w="0" w:type="dxa"/>
            </w:tcMar>
          </w:tcPr>
          <w:p w14:paraId="26658F9A" w14:textId="5D96F3FE" w:rsidR="00B7180B" w:rsidRPr="00D22CCD" w:rsidDel="00F54CF5" w:rsidRDefault="00B7180B" w:rsidP="00C739EB">
            <w:pPr>
              <w:suppressAutoHyphens/>
              <w:snapToGrid w:val="0"/>
              <w:spacing w:before="60" w:after="60" w:line="240" w:lineRule="auto"/>
              <w:rPr>
                <w:del w:id="3591" w:author="Gert Morlion" w:date="2024-08-26T14:10:00Z" w16du:dateUtc="2024-08-26T12:10:00Z"/>
                <w:sz w:val="16"/>
                <w:szCs w:val="16"/>
              </w:rPr>
            </w:pPr>
            <w:del w:id="359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142C630" w14:textId="454096D2" w:rsidR="00B7180B" w:rsidRPr="00D22CCD" w:rsidDel="00F54CF5" w:rsidRDefault="00B7180B" w:rsidP="00C739EB">
            <w:pPr>
              <w:suppressAutoHyphens/>
              <w:snapToGrid w:val="0"/>
              <w:spacing w:before="60" w:after="60" w:line="240" w:lineRule="auto"/>
              <w:rPr>
                <w:del w:id="3593" w:author="Gert Morlion" w:date="2024-08-26T14:10:00Z" w16du:dateUtc="2024-08-26T12:10:00Z"/>
                <w:rFonts w:cs="Arial"/>
                <w:sz w:val="16"/>
                <w:szCs w:val="16"/>
                <w:lang w:val="en-US" w:eastAsia="en-US"/>
              </w:rPr>
            </w:pPr>
            <w:del w:id="3594" w:author="Gert Morlion" w:date="2024-08-26T14:10:00Z" w16du:dateUtc="2024-08-26T12:10:00Z">
              <w:r w:rsidRPr="00D22CCD" w:rsidDel="00F54CF5">
                <w:rPr>
                  <w:rFonts w:cs="Arial"/>
                  <w:sz w:val="16"/>
                  <w:szCs w:val="16"/>
                  <w:lang w:val="en-US" w:eastAsia="en-US"/>
                </w:rPr>
                <w:delText>highWater</w:delText>
              </w:r>
            </w:del>
          </w:p>
        </w:tc>
        <w:tc>
          <w:tcPr>
            <w:tcW w:w="3420" w:type="dxa"/>
            <w:tcMar>
              <w:top w:w="0" w:type="dxa"/>
              <w:bottom w:w="0" w:type="dxa"/>
            </w:tcMar>
          </w:tcPr>
          <w:p w14:paraId="19B9DE9B" w14:textId="59E6C351" w:rsidR="00B7180B" w:rsidRPr="00D22CCD" w:rsidDel="00F54CF5" w:rsidRDefault="00B7180B" w:rsidP="00C739EB">
            <w:pPr>
              <w:suppressAutoHyphens/>
              <w:snapToGrid w:val="0"/>
              <w:spacing w:before="60" w:after="60" w:line="240" w:lineRule="auto"/>
              <w:jc w:val="left"/>
              <w:rPr>
                <w:del w:id="3595" w:author="Gert Morlion" w:date="2024-08-26T14:10:00Z" w16du:dateUtc="2024-08-26T12:10:00Z"/>
                <w:sz w:val="16"/>
                <w:szCs w:val="16"/>
                <w:lang w:eastAsia="ar-SA"/>
              </w:rPr>
            </w:pPr>
          </w:p>
        </w:tc>
        <w:tc>
          <w:tcPr>
            <w:tcW w:w="804" w:type="dxa"/>
          </w:tcPr>
          <w:p w14:paraId="0A9D9882" w14:textId="1BBF10C8" w:rsidR="00B7180B" w:rsidRPr="00D22CCD" w:rsidDel="00F54CF5" w:rsidRDefault="00B7180B" w:rsidP="00C739EB">
            <w:pPr>
              <w:suppressAutoHyphens/>
              <w:snapToGrid w:val="0"/>
              <w:spacing w:before="60" w:after="60" w:line="240" w:lineRule="auto"/>
              <w:jc w:val="center"/>
              <w:rPr>
                <w:del w:id="3596" w:author="Gert Morlion" w:date="2024-08-26T14:10:00Z" w16du:dateUtc="2024-08-26T12:10:00Z"/>
                <w:sz w:val="16"/>
                <w:szCs w:val="16"/>
              </w:rPr>
            </w:pPr>
            <w:del w:id="3597" w:author="Gert Morlion" w:date="2024-08-26T14:10:00Z" w16du:dateUtc="2024-08-26T12:10:00Z">
              <w:r w:rsidRPr="00D22CCD" w:rsidDel="00F54CF5">
                <w:rPr>
                  <w:sz w:val="16"/>
                  <w:szCs w:val="16"/>
                </w:rPr>
                <w:delText>18</w:delText>
              </w:r>
            </w:del>
          </w:p>
        </w:tc>
        <w:tc>
          <w:tcPr>
            <w:tcW w:w="5694" w:type="dxa"/>
            <w:tcMar>
              <w:top w:w="0" w:type="dxa"/>
              <w:bottom w:w="0" w:type="dxa"/>
            </w:tcMar>
          </w:tcPr>
          <w:p w14:paraId="5AF06F8B" w14:textId="1735D2CB" w:rsidR="00B7180B" w:rsidRPr="00D22CCD" w:rsidDel="00F54CF5" w:rsidRDefault="00B7180B" w:rsidP="00C739EB">
            <w:pPr>
              <w:suppressAutoHyphens/>
              <w:snapToGrid w:val="0"/>
              <w:spacing w:before="60" w:after="60" w:line="240" w:lineRule="auto"/>
              <w:rPr>
                <w:del w:id="3598" w:author="Gert Morlion" w:date="2024-08-26T14:10:00Z" w16du:dateUtc="2024-08-26T12:10:00Z"/>
                <w:sz w:val="16"/>
                <w:szCs w:val="16"/>
              </w:rPr>
            </w:pPr>
            <w:del w:id="3599" w:author="Gert Morlion" w:date="2024-08-26T14:10:00Z" w16du:dateUtc="2024-08-26T12:10:00Z">
              <w:r w:rsidRPr="00D22CCD" w:rsidDel="00F54CF5">
                <w:rPr>
                  <w:sz w:val="16"/>
                  <w:szCs w:val="16"/>
                </w:rPr>
                <w:delText>(HW)</w:delText>
              </w:r>
            </w:del>
          </w:p>
        </w:tc>
      </w:tr>
      <w:tr w:rsidR="00B7180B" w:rsidRPr="00D22CCD" w:rsidDel="00F54CF5" w14:paraId="4693DB2C" w14:textId="01675B33" w:rsidTr="3CCBF2F9">
        <w:trPr>
          <w:cantSplit/>
          <w:del w:id="3600" w:author="Gert Morlion" w:date="2024-08-26T14:10:00Z" w16du:dateUtc="2024-08-26T12:10:00Z"/>
        </w:trPr>
        <w:tc>
          <w:tcPr>
            <w:tcW w:w="1134" w:type="dxa"/>
            <w:tcMar>
              <w:top w:w="0" w:type="dxa"/>
              <w:bottom w:w="0" w:type="dxa"/>
            </w:tcMar>
          </w:tcPr>
          <w:p w14:paraId="3128E34D" w14:textId="44035CAE" w:rsidR="00B7180B" w:rsidRPr="00D22CCD" w:rsidDel="00F54CF5" w:rsidRDefault="00B7180B" w:rsidP="00C739EB">
            <w:pPr>
              <w:suppressAutoHyphens/>
              <w:snapToGrid w:val="0"/>
              <w:spacing w:before="60" w:after="60" w:line="240" w:lineRule="auto"/>
              <w:rPr>
                <w:del w:id="3601" w:author="Gert Morlion" w:date="2024-08-26T14:10:00Z" w16du:dateUtc="2024-08-26T12:10:00Z"/>
                <w:sz w:val="16"/>
                <w:szCs w:val="16"/>
              </w:rPr>
            </w:pPr>
            <w:del w:id="360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8A4D50C" w14:textId="46268B6D" w:rsidR="00B7180B" w:rsidRPr="00D22CCD" w:rsidDel="00F54CF5" w:rsidRDefault="00B7180B" w:rsidP="00C739EB">
            <w:pPr>
              <w:suppressAutoHyphens/>
              <w:snapToGrid w:val="0"/>
              <w:spacing w:before="60" w:after="60" w:line="240" w:lineRule="auto"/>
              <w:rPr>
                <w:del w:id="3603" w:author="Gert Morlion" w:date="2024-08-26T14:10:00Z" w16du:dateUtc="2024-08-26T12:10:00Z"/>
                <w:rFonts w:cs="Arial"/>
                <w:sz w:val="16"/>
                <w:szCs w:val="16"/>
                <w:lang w:val="en-US" w:eastAsia="en-US"/>
              </w:rPr>
            </w:pPr>
            <w:del w:id="3604" w:author="Gert Morlion" w:date="2024-08-26T14:10:00Z" w16du:dateUtc="2024-08-26T12:10:00Z">
              <w:r w:rsidRPr="00D22CCD" w:rsidDel="00F54CF5">
                <w:rPr>
                  <w:rFonts w:cs="Arial"/>
                  <w:sz w:val="16"/>
                  <w:szCs w:val="16"/>
                  <w:lang w:val="en-US" w:eastAsia="en-US"/>
                </w:rPr>
                <w:delText>approximateMeanSeaLevel</w:delText>
              </w:r>
            </w:del>
          </w:p>
        </w:tc>
        <w:tc>
          <w:tcPr>
            <w:tcW w:w="3420" w:type="dxa"/>
            <w:tcMar>
              <w:top w:w="0" w:type="dxa"/>
              <w:bottom w:w="0" w:type="dxa"/>
            </w:tcMar>
          </w:tcPr>
          <w:p w14:paraId="368DD931" w14:textId="4FBFBD46" w:rsidR="00B7180B" w:rsidRPr="00D22CCD" w:rsidDel="00F54CF5" w:rsidRDefault="00B7180B" w:rsidP="00C739EB">
            <w:pPr>
              <w:suppressAutoHyphens/>
              <w:snapToGrid w:val="0"/>
              <w:spacing w:before="60" w:after="60" w:line="240" w:lineRule="auto"/>
              <w:jc w:val="left"/>
              <w:rPr>
                <w:del w:id="3605" w:author="Gert Morlion" w:date="2024-08-26T14:10:00Z" w16du:dateUtc="2024-08-26T12:10:00Z"/>
                <w:sz w:val="16"/>
                <w:szCs w:val="16"/>
                <w:lang w:eastAsia="ar-SA"/>
              </w:rPr>
            </w:pPr>
          </w:p>
        </w:tc>
        <w:tc>
          <w:tcPr>
            <w:tcW w:w="804" w:type="dxa"/>
          </w:tcPr>
          <w:p w14:paraId="7AD2109A" w14:textId="1723192A" w:rsidR="00B7180B" w:rsidRPr="00D22CCD" w:rsidDel="00F54CF5" w:rsidRDefault="00B7180B" w:rsidP="00C739EB">
            <w:pPr>
              <w:suppressAutoHyphens/>
              <w:snapToGrid w:val="0"/>
              <w:spacing w:before="60" w:after="60" w:line="240" w:lineRule="auto"/>
              <w:jc w:val="center"/>
              <w:rPr>
                <w:del w:id="3606" w:author="Gert Morlion" w:date="2024-08-26T14:10:00Z" w16du:dateUtc="2024-08-26T12:10:00Z"/>
                <w:sz w:val="16"/>
                <w:szCs w:val="16"/>
              </w:rPr>
            </w:pPr>
            <w:del w:id="3607" w:author="Gert Morlion" w:date="2024-08-26T14:10:00Z" w16du:dateUtc="2024-08-26T12:10:00Z">
              <w:r w:rsidRPr="00D22CCD" w:rsidDel="00F54CF5">
                <w:rPr>
                  <w:sz w:val="16"/>
                  <w:szCs w:val="16"/>
                </w:rPr>
                <w:delText>19</w:delText>
              </w:r>
            </w:del>
          </w:p>
        </w:tc>
        <w:tc>
          <w:tcPr>
            <w:tcW w:w="5694" w:type="dxa"/>
            <w:tcMar>
              <w:top w:w="0" w:type="dxa"/>
              <w:bottom w:w="0" w:type="dxa"/>
            </w:tcMar>
          </w:tcPr>
          <w:p w14:paraId="67D3E20C" w14:textId="38892BF0" w:rsidR="00B7180B" w:rsidRPr="00D22CCD" w:rsidDel="00F54CF5" w:rsidRDefault="00B7180B" w:rsidP="00C739EB">
            <w:pPr>
              <w:suppressAutoHyphens/>
              <w:snapToGrid w:val="0"/>
              <w:spacing w:before="60" w:after="60" w:line="240" w:lineRule="auto"/>
              <w:rPr>
                <w:del w:id="3608" w:author="Gert Morlion" w:date="2024-08-26T14:10:00Z" w16du:dateUtc="2024-08-26T12:10:00Z"/>
                <w:sz w:val="16"/>
                <w:szCs w:val="16"/>
              </w:rPr>
            </w:pPr>
          </w:p>
        </w:tc>
      </w:tr>
      <w:tr w:rsidR="00B7180B" w:rsidRPr="00D22CCD" w:rsidDel="00F54CF5" w14:paraId="301774FB" w14:textId="41945BBE" w:rsidTr="3CCBF2F9">
        <w:trPr>
          <w:cantSplit/>
          <w:del w:id="3609" w:author="Gert Morlion" w:date="2024-08-26T14:10:00Z" w16du:dateUtc="2024-08-26T12:10:00Z"/>
        </w:trPr>
        <w:tc>
          <w:tcPr>
            <w:tcW w:w="1134" w:type="dxa"/>
            <w:tcMar>
              <w:top w:w="0" w:type="dxa"/>
              <w:bottom w:w="0" w:type="dxa"/>
            </w:tcMar>
          </w:tcPr>
          <w:p w14:paraId="314C07A5" w14:textId="4582AFC4" w:rsidR="00B7180B" w:rsidRPr="00D22CCD" w:rsidDel="00F54CF5" w:rsidRDefault="00B7180B" w:rsidP="00C739EB">
            <w:pPr>
              <w:suppressAutoHyphens/>
              <w:snapToGrid w:val="0"/>
              <w:spacing w:before="60" w:after="60" w:line="240" w:lineRule="auto"/>
              <w:rPr>
                <w:del w:id="3610" w:author="Gert Morlion" w:date="2024-08-26T14:10:00Z" w16du:dateUtc="2024-08-26T12:10:00Z"/>
                <w:sz w:val="16"/>
                <w:szCs w:val="16"/>
              </w:rPr>
            </w:pPr>
            <w:del w:id="3611"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CCE048E" w14:textId="5F4D40C9" w:rsidR="00B7180B" w:rsidRPr="00D22CCD" w:rsidDel="00F54CF5" w:rsidRDefault="00B7180B" w:rsidP="00C739EB">
            <w:pPr>
              <w:suppressAutoHyphens/>
              <w:snapToGrid w:val="0"/>
              <w:spacing w:before="60" w:after="60" w:line="240" w:lineRule="auto"/>
              <w:rPr>
                <w:del w:id="3612" w:author="Gert Morlion" w:date="2024-08-26T14:10:00Z" w16du:dateUtc="2024-08-26T12:10:00Z"/>
                <w:rFonts w:cs="Arial"/>
                <w:sz w:val="16"/>
                <w:szCs w:val="16"/>
                <w:lang w:val="en-US" w:eastAsia="en-US"/>
              </w:rPr>
            </w:pPr>
            <w:del w:id="3613" w:author="Gert Morlion" w:date="2024-08-26T14:10:00Z" w16du:dateUtc="2024-08-26T12:10:00Z">
              <w:r w:rsidRPr="00D22CCD" w:rsidDel="00F54CF5">
                <w:rPr>
                  <w:rFonts w:cs="Arial"/>
                  <w:sz w:val="16"/>
                  <w:szCs w:val="16"/>
                  <w:lang w:val="en-US" w:eastAsia="en-US"/>
                </w:rPr>
                <w:delText>highWaterSprings</w:delText>
              </w:r>
            </w:del>
          </w:p>
        </w:tc>
        <w:tc>
          <w:tcPr>
            <w:tcW w:w="3420" w:type="dxa"/>
            <w:tcMar>
              <w:top w:w="0" w:type="dxa"/>
              <w:bottom w:w="0" w:type="dxa"/>
            </w:tcMar>
          </w:tcPr>
          <w:p w14:paraId="16919D98" w14:textId="31BB448C" w:rsidR="00B7180B" w:rsidRPr="00D22CCD" w:rsidDel="00F54CF5" w:rsidRDefault="00B7180B" w:rsidP="00C739EB">
            <w:pPr>
              <w:suppressAutoHyphens/>
              <w:snapToGrid w:val="0"/>
              <w:spacing w:before="60" w:after="60" w:line="240" w:lineRule="auto"/>
              <w:jc w:val="left"/>
              <w:rPr>
                <w:del w:id="3614" w:author="Gert Morlion" w:date="2024-08-26T14:10:00Z" w16du:dateUtc="2024-08-26T12:10:00Z"/>
                <w:sz w:val="16"/>
                <w:szCs w:val="16"/>
                <w:lang w:eastAsia="ar-SA"/>
              </w:rPr>
            </w:pPr>
          </w:p>
        </w:tc>
        <w:tc>
          <w:tcPr>
            <w:tcW w:w="804" w:type="dxa"/>
          </w:tcPr>
          <w:p w14:paraId="6B579A2C" w14:textId="05DB248E" w:rsidR="00B7180B" w:rsidRPr="00D22CCD" w:rsidDel="00F54CF5" w:rsidRDefault="00B7180B" w:rsidP="00C739EB">
            <w:pPr>
              <w:suppressAutoHyphens/>
              <w:snapToGrid w:val="0"/>
              <w:spacing w:before="60" w:after="60" w:line="240" w:lineRule="auto"/>
              <w:jc w:val="center"/>
              <w:rPr>
                <w:del w:id="3615" w:author="Gert Morlion" w:date="2024-08-26T14:10:00Z" w16du:dateUtc="2024-08-26T12:10:00Z"/>
                <w:sz w:val="16"/>
                <w:szCs w:val="16"/>
              </w:rPr>
            </w:pPr>
            <w:del w:id="3616" w:author="Gert Morlion" w:date="2024-08-26T14:10:00Z" w16du:dateUtc="2024-08-26T12:10:00Z">
              <w:r w:rsidRPr="00D22CCD" w:rsidDel="00F54CF5">
                <w:rPr>
                  <w:sz w:val="16"/>
                  <w:szCs w:val="16"/>
                </w:rPr>
                <w:delText>20</w:delText>
              </w:r>
            </w:del>
          </w:p>
        </w:tc>
        <w:tc>
          <w:tcPr>
            <w:tcW w:w="5694" w:type="dxa"/>
            <w:tcMar>
              <w:top w:w="0" w:type="dxa"/>
              <w:bottom w:w="0" w:type="dxa"/>
            </w:tcMar>
          </w:tcPr>
          <w:p w14:paraId="1AC26E8A" w14:textId="4316179B" w:rsidR="00B7180B" w:rsidRPr="00D22CCD" w:rsidDel="00F54CF5" w:rsidRDefault="00B7180B" w:rsidP="00C739EB">
            <w:pPr>
              <w:suppressAutoHyphens/>
              <w:snapToGrid w:val="0"/>
              <w:spacing w:before="60" w:after="60" w:line="240" w:lineRule="auto"/>
              <w:rPr>
                <w:del w:id="3617" w:author="Gert Morlion" w:date="2024-08-26T14:10:00Z" w16du:dateUtc="2024-08-26T12:10:00Z"/>
                <w:sz w:val="16"/>
                <w:szCs w:val="16"/>
              </w:rPr>
            </w:pPr>
          </w:p>
        </w:tc>
      </w:tr>
      <w:tr w:rsidR="00B7180B" w:rsidRPr="00D22CCD" w:rsidDel="00F54CF5" w14:paraId="211B9308" w14:textId="3DC240AE" w:rsidTr="3CCBF2F9">
        <w:trPr>
          <w:cantSplit/>
          <w:del w:id="3618" w:author="Gert Morlion" w:date="2024-08-26T14:10:00Z" w16du:dateUtc="2024-08-26T12:10:00Z"/>
        </w:trPr>
        <w:tc>
          <w:tcPr>
            <w:tcW w:w="1134" w:type="dxa"/>
            <w:tcMar>
              <w:top w:w="0" w:type="dxa"/>
              <w:bottom w:w="0" w:type="dxa"/>
            </w:tcMar>
          </w:tcPr>
          <w:p w14:paraId="0EEF9AA7" w14:textId="038BBE08" w:rsidR="00B7180B" w:rsidRPr="00D22CCD" w:rsidDel="00F54CF5" w:rsidRDefault="00B7180B" w:rsidP="00C739EB">
            <w:pPr>
              <w:suppressAutoHyphens/>
              <w:snapToGrid w:val="0"/>
              <w:spacing w:before="60" w:after="60" w:line="240" w:lineRule="auto"/>
              <w:rPr>
                <w:del w:id="3619" w:author="Gert Morlion" w:date="2024-08-26T14:10:00Z" w16du:dateUtc="2024-08-26T12:10:00Z"/>
                <w:sz w:val="16"/>
                <w:szCs w:val="16"/>
              </w:rPr>
            </w:pPr>
            <w:del w:id="362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90CA780" w14:textId="364731E5" w:rsidR="00B7180B" w:rsidRPr="00D22CCD" w:rsidDel="00F54CF5" w:rsidRDefault="00B7180B" w:rsidP="00C739EB">
            <w:pPr>
              <w:suppressAutoHyphens/>
              <w:snapToGrid w:val="0"/>
              <w:spacing w:before="60" w:after="60" w:line="240" w:lineRule="auto"/>
              <w:rPr>
                <w:del w:id="3621" w:author="Gert Morlion" w:date="2024-08-26T14:10:00Z" w16du:dateUtc="2024-08-26T12:10:00Z"/>
                <w:rFonts w:cs="Arial"/>
                <w:sz w:val="16"/>
                <w:szCs w:val="16"/>
                <w:lang w:val="en-US" w:eastAsia="en-US"/>
              </w:rPr>
            </w:pPr>
            <w:del w:id="3622" w:author="Gert Morlion" w:date="2024-08-26T14:10:00Z" w16du:dateUtc="2024-08-26T12:10:00Z">
              <w:r w:rsidRPr="00D22CCD" w:rsidDel="00F54CF5">
                <w:rPr>
                  <w:rFonts w:cs="Arial"/>
                  <w:sz w:val="16"/>
                  <w:szCs w:val="16"/>
                  <w:lang w:val="en-US" w:eastAsia="en-US"/>
                </w:rPr>
                <w:delText>meanHigherHighWater</w:delText>
              </w:r>
            </w:del>
          </w:p>
        </w:tc>
        <w:tc>
          <w:tcPr>
            <w:tcW w:w="3420" w:type="dxa"/>
            <w:tcMar>
              <w:top w:w="0" w:type="dxa"/>
              <w:bottom w:w="0" w:type="dxa"/>
            </w:tcMar>
          </w:tcPr>
          <w:p w14:paraId="1582A122" w14:textId="6451E632" w:rsidR="00B7180B" w:rsidRPr="00D22CCD" w:rsidDel="00F54CF5" w:rsidRDefault="00B7180B" w:rsidP="00C739EB">
            <w:pPr>
              <w:suppressAutoHyphens/>
              <w:snapToGrid w:val="0"/>
              <w:spacing w:before="60" w:after="60" w:line="240" w:lineRule="auto"/>
              <w:jc w:val="left"/>
              <w:rPr>
                <w:del w:id="3623" w:author="Gert Morlion" w:date="2024-08-26T14:10:00Z" w16du:dateUtc="2024-08-26T12:10:00Z"/>
                <w:sz w:val="16"/>
                <w:szCs w:val="16"/>
                <w:lang w:eastAsia="ar-SA"/>
              </w:rPr>
            </w:pPr>
          </w:p>
        </w:tc>
        <w:tc>
          <w:tcPr>
            <w:tcW w:w="804" w:type="dxa"/>
          </w:tcPr>
          <w:p w14:paraId="4F6C61B4" w14:textId="4ECFC12D" w:rsidR="00B7180B" w:rsidRPr="00D22CCD" w:rsidDel="00F54CF5" w:rsidRDefault="00B7180B" w:rsidP="00C739EB">
            <w:pPr>
              <w:suppressAutoHyphens/>
              <w:snapToGrid w:val="0"/>
              <w:spacing w:before="60" w:after="60" w:line="240" w:lineRule="auto"/>
              <w:jc w:val="center"/>
              <w:rPr>
                <w:del w:id="3624" w:author="Gert Morlion" w:date="2024-08-26T14:10:00Z" w16du:dateUtc="2024-08-26T12:10:00Z"/>
                <w:sz w:val="16"/>
                <w:szCs w:val="16"/>
              </w:rPr>
            </w:pPr>
            <w:del w:id="3625" w:author="Gert Morlion" w:date="2024-08-26T14:10:00Z" w16du:dateUtc="2024-08-26T12:10:00Z">
              <w:r w:rsidRPr="00D22CCD" w:rsidDel="00F54CF5">
                <w:rPr>
                  <w:sz w:val="16"/>
                  <w:szCs w:val="16"/>
                </w:rPr>
                <w:delText>21</w:delText>
              </w:r>
            </w:del>
          </w:p>
        </w:tc>
        <w:tc>
          <w:tcPr>
            <w:tcW w:w="5694" w:type="dxa"/>
            <w:tcMar>
              <w:top w:w="0" w:type="dxa"/>
              <w:bottom w:w="0" w:type="dxa"/>
            </w:tcMar>
          </w:tcPr>
          <w:p w14:paraId="0BED13C1" w14:textId="1D82CB69" w:rsidR="00B7180B" w:rsidRPr="00D22CCD" w:rsidDel="00F54CF5" w:rsidRDefault="00B7180B" w:rsidP="00C739EB">
            <w:pPr>
              <w:suppressAutoHyphens/>
              <w:snapToGrid w:val="0"/>
              <w:spacing w:before="60" w:after="60" w:line="240" w:lineRule="auto"/>
              <w:rPr>
                <w:del w:id="3626" w:author="Gert Morlion" w:date="2024-08-26T14:10:00Z" w16du:dateUtc="2024-08-26T12:10:00Z"/>
                <w:sz w:val="16"/>
                <w:szCs w:val="16"/>
              </w:rPr>
            </w:pPr>
            <w:del w:id="3627" w:author="Gert Morlion" w:date="2024-08-26T14:10:00Z" w16du:dateUtc="2024-08-26T12:10:00Z">
              <w:r w:rsidRPr="00D22CCD" w:rsidDel="00F54CF5">
                <w:rPr>
                  <w:sz w:val="16"/>
                  <w:szCs w:val="16"/>
                </w:rPr>
                <w:delText>(MHHW)</w:delText>
              </w:r>
            </w:del>
          </w:p>
        </w:tc>
      </w:tr>
      <w:tr w:rsidR="00B7180B" w:rsidRPr="00D22CCD" w:rsidDel="00F54CF5" w14:paraId="54C576A1" w14:textId="45EA4F17" w:rsidTr="3CCBF2F9">
        <w:trPr>
          <w:cantSplit/>
          <w:del w:id="3628" w:author="Gert Morlion" w:date="2024-08-26T14:10:00Z" w16du:dateUtc="2024-08-26T12:10:00Z"/>
        </w:trPr>
        <w:tc>
          <w:tcPr>
            <w:tcW w:w="1134" w:type="dxa"/>
            <w:tcMar>
              <w:top w:w="0" w:type="dxa"/>
              <w:bottom w:w="0" w:type="dxa"/>
            </w:tcMar>
          </w:tcPr>
          <w:p w14:paraId="39E44B0F" w14:textId="63A13A5D" w:rsidR="00B7180B" w:rsidRPr="00D22CCD" w:rsidDel="00F54CF5" w:rsidRDefault="00B7180B" w:rsidP="00C739EB">
            <w:pPr>
              <w:suppressAutoHyphens/>
              <w:snapToGrid w:val="0"/>
              <w:spacing w:before="60" w:after="60" w:line="240" w:lineRule="auto"/>
              <w:rPr>
                <w:del w:id="3629" w:author="Gert Morlion" w:date="2024-08-26T14:10:00Z" w16du:dateUtc="2024-08-26T12:10:00Z"/>
                <w:sz w:val="16"/>
                <w:szCs w:val="16"/>
              </w:rPr>
            </w:pPr>
            <w:del w:id="363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6205E49" w14:textId="7569176E" w:rsidR="00B7180B" w:rsidRPr="00D22CCD" w:rsidDel="00F54CF5" w:rsidRDefault="00B7180B" w:rsidP="00C739EB">
            <w:pPr>
              <w:autoSpaceDE w:val="0"/>
              <w:autoSpaceDN w:val="0"/>
              <w:adjustRightInd w:val="0"/>
              <w:spacing w:before="60" w:after="60"/>
              <w:rPr>
                <w:del w:id="3631" w:author="Gert Morlion" w:date="2024-08-26T14:10:00Z" w16du:dateUtc="2024-08-26T12:10:00Z"/>
                <w:rFonts w:cs="Arial"/>
                <w:sz w:val="16"/>
                <w:szCs w:val="16"/>
                <w:lang w:val="en-US" w:eastAsia="en-US"/>
              </w:rPr>
            </w:pPr>
            <w:del w:id="3632" w:author="Gert Morlion" w:date="2024-08-26T14:10:00Z" w16du:dateUtc="2024-08-26T12:10:00Z">
              <w:r w:rsidRPr="00D22CCD" w:rsidDel="00F54CF5">
                <w:rPr>
                  <w:rFonts w:cs="Arial"/>
                  <w:sz w:val="16"/>
                  <w:szCs w:val="16"/>
                  <w:lang w:val="en-US" w:eastAsia="en-US"/>
                </w:rPr>
                <w:delText>equinoctialSpringLowWater</w:delText>
              </w:r>
            </w:del>
          </w:p>
        </w:tc>
        <w:tc>
          <w:tcPr>
            <w:tcW w:w="3420" w:type="dxa"/>
            <w:tcMar>
              <w:top w:w="0" w:type="dxa"/>
              <w:bottom w:w="0" w:type="dxa"/>
            </w:tcMar>
          </w:tcPr>
          <w:p w14:paraId="22CDD636" w14:textId="5BB4DEA8" w:rsidR="00B7180B" w:rsidRPr="00D22CCD" w:rsidDel="00F54CF5" w:rsidRDefault="00B7180B" w:rsidP="00C739EB">
            <w:pPr>
              <w:suppressAutoHyphens/>
              <w:snapToGrid w:val="0"/>
              <w:spacing w:before="60" w:after="60" w:line="240" w:lineRule="auto"/>
              <w:jc w:val="left"/>
              <w:rPr>
                <w:del w:id="3633" w:author="Gert Morlion" w:date="2024-08-26T14:10:00Z" w16du:dateUtc="2024-08-26T12:10:00Z"/>
                <w:sz w:val="16"/>
                <w:szCs w:val="16"/>
                <w:lang w:eastAsia="ar-SA"/>
              </w:rPr>
            </w:pPr>
          </w:p>
        </w:tc>
        <w:tc>
          <w:tcPr>
            <w:tcW w:w="804" w:type="dxa"/>
          </w:tcPr>
          <w:p w14:paraId="4D9F983A" w14:textId="4785BBCA" w:rsidR="00B7180B" w:rsidRPr="00D22CCD" w:rsidDel="00F54CF5" w:rsidRDefault="00B7180B" w:rsidP="00C739EB">
            <w:pPr>
              <w:suppressAutoHyphens/>
              <w:snapToGrid w:val="0"/>
              <w:spacing w:before="60" w:after="60" w:line="240" w:lineRule="auto"/>
              <w:jc w:val="center"/>
              <w:rPr>
                <w:del w:id="3634" w:author="Gert Morlion" w:date="2024-08-26T14:10:00Z" w16du:dateUtc="2024-08-26T12:10:00Z"/>
                <w:sz w:val="16"/>
                <w:szCs w:val="16"/>
              </w:rPr>
            </w:pPr>
            <w:del w:id="3635" w:author="Gert Morlion" w:date="2024-08-26T14:10:00Z" w16du:dateUtc="2024-08-26T12:10:00Z">
              <w:r w:rsidRPr="00D22CCD" w:rsidDel="00F54CF5">
                <w:rPr>
                  <w:sz w:val="16"/>
                  <w:szCs w:val="16"/>
                </w:rPr>
                <w:delText>22</w:delText>
              </w:r>
            </w:del>
          </w:p>
        </w:tc>
        <w:tc>
          <w:tcPr>
            <w:tcW w:w="5694" w:type="dxa"/>
            <w:tcMar>
              <w:top w:w="0" w:type="dxa"/>
              <w:bottom w:w="0" w:type="dxa"/>
            </w:tcMar>
          </w:tcPr>
          <w:p w14:paraId="7E9FD543" w14:textId="7081FD96" w:rsidR="00B7180B" w:rsidRPr="00D22CCD" w:rsidDel="00F54CF5" w:rsidRDefault="00B7180B" w:rsidP="00C739EB">
            <w:pPr>
              <w:suppressAutoHyphens/>
              <w:snapToGrid w:val="0"/>
              <w:spacing w:before="60" w:after="60" w:line="240" w:lineRule="auto"/>
              <w:rPr>
                <w:del w:id="3636" w:author="Gert Morlion" w:date="2024-08-26T14:10:00Z" w16du:dateUtc="2024-08-26T12:10:00Z"/>
                <w:sz w:val="16"/>
                <w:szCs w:val="16"/>
              </w:rPr>
            </w:pPr>
          </w:p>
        </w:tc>
      </w:tr>
      <w:tr w:rsidR="00B7180B" w:rsidRPr="00D22CCD" w:rsidDel="00F54CF5" w14:paraId="6E17D295" w14:textId="59EF8827" w:rsidTr="3CCBF2F9">
        <w:trPr>
          <w:cantSplit/>
          <w:del w:id="3637" w:author="Gert Morlion" w:date="2024-08-26T14:10:00Z" w16du:dateUtc="2024-08-26T12:10:00Z"/>
        </w:trPr>
        <w:tc>
          <w:tcPr>
            <w:tcW w:w="1134" w:type="dxa"/>
            <w:tcMar>
              <w:top w:w="0" w:type="dxa"/>
              <w:bottom w:w="0" w:type="dxa"/>
            </w:tcMar>
          </w:tcPr>
          <w:p w14:paraId="3664F21B" w14:textId="2CA17DB3" w:rsidR="00B7180B" w:rsidRPr="00D22CCD" w:rsidDel="00F54CF5" w:rsidRDefault="00B7180B" w:rsidP="00C739EB">
            <w:pPr>
              <w:suppressAutoHyphens/>
              <w:snapToGrid w:val="0"/>
              <w:spacing w:before="60" w:after="60" w:line="240" w:lineRule="auto"/>
              <w:rPr>
                <w:del w:id="3638" w:author="Gert Morlion" w:date="2024-08-26T14:10:00Z" w16du:dateUtc="2024-08-26T12:10:00Z"/>
                <w:sz w:val="16"/>
                <w:szCs w:val="16"/>
              </w:rPr>
            </w:pPr>
            <w:del w:id="363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9A8B3B3" w14:textId="6344F68B" w:rsidR="00B7180B" w:rsidRPr="00D22CCD" w:rsidDel="00F54CF5" w:rsidRDefault="00B7180B" w:rsidP="00C739EB">
            <w:pPr>
              <w:autoSpaceDE w:val="0"/>
              <w:autoSpaceDN w:val="0"/>
              <w:adjustRightInd w:val="0"/>
              <w:spacing w:before="60" w:after="60"/>
              <w:rPr>
                <w:del w:id="3640" w:author="Gert Morlion" w:date="2024-08-26T14:10:00Z" w16du:dateUtc="2024-08-26T12:10:00Z"/>
                <w:rFonts w:cs="Arial"/>
                <w:sz w:val="16"/>
                <w:szCs w:val="16"/>
                <w:lang w:val="en-US" w:eastAsia="en-US"/>
              </w:rPr>
            </w:pPr>
            <w:del w:id="3641" w:author="Gert Morlion" w:date="2024-08-26T14:10:00Z" w16du:dateUtc="2024-08-26T12:10:00Z">
              <w:r w:rsidRPr="00D22CCD" w:rsidDel="00F54CF5">
                <w:rPr>
                  <w:rFonts w:cs="Arial"/>
                  <w:sz w:val="16"/>
                  <w:szCs w:val="16"/>
                  <w:lang w:val="en-US" w:eastAsia="en-US"/>
                </w:rPr>
                <w:delText>lowestAstronomicalTide</w:delText>
              </w:r>
            </w:del>
          </w:p>
        </w:tc>
        <w:tc>
          <w:tcPr>
            <w:tcW w:w="3420" w:type="dxa"/>
            <w:tcMar>
              <w:top w:w="0" w:type="dxa"/>
              <w:bottom w:w="0" w:type="dxa"/>
            </w:tcMar>
          </w:tcPr>
          <w:p w14:paraId="3802B537" w14:textId="67B31985" w:rsidR="00B7180B" w:rsidRPr="00D22CCD" w:rsidDel="00F54CF5" w:rsidRDefault="00B7180B" w:rsidP="00C739EB">
            <w:pPr>
              <w:suppressAutoHyphens/>
              <w:snapToGrid w:val="0"/>
              <w:spacing w:before="60" w:after="60" w:line="240" w:lineRule="auto"/>
              <w:jc w:val="left"/>
              <w:rPr>
                <w:del w:id="3642" w:author="Gert Morlion" w:date="2024-08-26T14:10:00Z" w16du:dateUtc="2024-08-26T12:10:00Z"/>
                <w:sz w:val="16"/>
                <w:szCs w:val="16"/>
                <w:lang w:eastAsia="ar-SA"/>
              </w:rPr>
            </w:pPr>
          </w:p>
        </w:tc>
        <w:tc>
          <w:tcPr>
            <w:tcW w:w="804" w:type="dxa"/>
          </w:tcPr>
          <w:p w14:paraId="5AEEDAFE" w14:textId="24178728" w:rsidR="00B7180B" w:rsidRPr="00D22CCD" w:rsidDel="00F54CF5" w:rsidRDefault="00B7180B" w:rsidP="00C739EB">
            <w:pPr>
              <w:suppressAutoHyphens/>
              <w:snapToGrid w:val="0"/>
              <w:spacing w:before="60" w:after="60" w:line="240" w:lineRule="auto"/>
              <w:jc w:val="center"/>
              <w:rPr>
                <w:del w:id="3643" w:author="Gert Morlion" w:date="2024-08-26T14:10:00Z" w16du:dateUtc="2024-08-26T12:10:00Z"/>
                <w:sz w:val="16"/>
                <w:szCs w:val="16"/>
              </w:rPr>
            </w:pPr>
            <w:del w:id="3644" w:author="Gert Morlion" w:date="2024-08-26T14:10:00Z" w16du:dateUtc="2024-08-26T12:10:00Z">
              <w:r w:rsidRPr="00D22CCD" w:rsidDel="00F54CF5">
                <w:rPr>
                  <w:sz w:val="16"/>
                  <w:szCs w:val="16"/>
                </w:rPr>
                <w:delText>23</w:delText>
              </w:r>
            </w:del>
          </w:p>
        </w:tc>
        <w:tc>
          <w:tcPr>
            <w:tcW w:w="5694" w:type="dxa"/>
            <w:tcMar>
              <w:top w:w="0" w:type="dxa"/>
              <w:bottom w:w="0" w:type="dxa"/>
            </w:tcMar>
          </w:tcPr>
          <w:p w14:paraId="18541E37" w14:textId="27CC0BDB" w:rsidR="00B7180B" w:rsidRPr="00D22CCD" w:rsidDel="00F54CF5" w:rsidRDefault="00B7180B" w:rsidP="00C739EB">
            <w:pPr>
              <w:suppressAutoHyphens/>
              <w:snapToGrid w:val="0"/>
              <w:spacing w:before="60" w:after="60" w:line="240" w:lineRule="auto"/>
              <w:rPr>
                <w:del w:id="3645" w:author="Gert Morlion" w:date="2024-08-26T14:10:00Z" w16du:dateUtc="2024-08-26T12:10:00Z"/>
                <w:sz w:val="16"/>
                <w:szCs w:val="16"/>
              </w:rPr>
            </w:pPr>
            <w:del w:id="3646" w:author="Gert Morlion" w:date="2024-08-26T14:10:00Z" w16du:dateUtc="2024-08-26T12:10:00Z">
              <w:r w:rsidRPr="00D22CCD" w:rsidDel="00F54CF5">
                <w:rPr>
                  <w:sz w:val="16"/>
                  <w:szCs w:val="16"/>
                </w:rPr>
                <w:delText>(LAT)</w:delText>
              </w:r>
            </w:del>
          </w:p>
        </w:tc>
      </w:tr>
      <w:tr w:rsidR="00B7180B" w:rsidRPr="00D22CCD" w:rsidDel="00F54CF5" w14:paraId="3D5B3027" w14:textId="36D31338" w:rsidTr="3CCBF2F9">
        <w:trPr>
          <w:cantSplit/>
          <w:del w:id="3647" w:author="Gert Morlion" w:date="2024-08-26T14:10:00Z" w16du:dateUtc="2024-08-26T12:10:00Z"/>
        </w:trPr>
        <w:tc>
          <w:tcPr>
            <w:tcW w:w="1134" w:type="dxa"/>
            <w:tcMar>
              <w:top w:w="0" w:type="dxa"/>
              <w:bottom w:w="0" w:type="dxa"/>
            </w:tcMar>
          </w:tcPr>
          <w:p w14:paraId="22F69D96" w14:textId="28359CEE" w:rsidR="00B7180B" w:rsidRPr="00D22CCD" w:rsidDel="00F54CF5" w:rsidRDefault="00B7180B" w:rsidP="00C739EB">
            <w:pPr>
              <w:suppressAutoHyphens/>
              <w:snapToGrid w:val="0"/>
              <w:spacing w:before="60" w:after="60" w:line="240" w:lineRule="auto"/>
              <w:rPr>
                <w:del w:id="3648" w:author="Gert Morlion" w:date="2024-08-26T14:10:00Z" w16du:dateUtc="2024-08-26T12:10:00Z"/>
                <w:sz w:val="16"/>
                <w:szCs w:val="16"/>
              </w:rPr>
            </w:pPr>
            <w:del w:id="364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A0835EB" w14:textId="352CFE57" w:rsidR="00B7180B" w:rsidRPr="00D22CCD" w:rsidDel="00F54CF5" w:rsidRDefault="00B7180B" w:rsidP="00C739EB">
            <w:pPr>
              <w:autoSpaceDE w:val="0"/>
              <w:autoSpaceDN w:val="0"/>
              <w:adjustRightInd w:val="0"/>
              <w:spacing w:before="60" w:after="60"/>
              <w:rPr>
                <w:del w:id="3650" w:author="Gert Morlion" w:date="2024-08-26T14:10:00Z" w16du:dateUtc="2024-08-26T12:10:00Z"/>
                <w:rFonts w:cs="Arial"/>
                <w:sz w:val="16"/>
                <w:szCs w:val="16"/>
                <w:lang w:val="en-US" w:eastAsia="en-US"/>
              </w:rPr>
            </w:pPr>
            <w:del w:id="3651" w:author="Gert Morlion" w:date="2024-08-26T14:10:00Z" w16du:dateUtc="2024-08-26T12:10:00Z">
              <w:r w:rsidRPr="00D22CCD" w:rsidDel="00F54CF5">
                <w:rPr>
                  <w:rFonts w:cs="Arial"/>
                  <w:sz w:val="16"/>
                  <w:szCs w:val="16"/>
                  <w:lang w:val="en-US" w:eastAsia="en-US"/>
                </w:rPr>
                <w:delText>localDatum</w:delText>
              </w:r>
            </w:del>
          </w:p>
        </w:tc>
        <w:tc>
          <w:tcPr>
            <w:tcW w:w="3420" w:type="dxa"/>
            <w:tcMar>
              <w:top w:w="0" w:type="dxa"/>
              <w:bottom w:w="0" w:type="dxa"/>
            </w:tcMar>
          </w:tcPr>
          <w:p w14:paraId="58095B93" w14:textId="1A262D32" w:rsidR="00B7180B" w:rsidRPr="00D22CCD" w:rsidDel="00F54CF5" w:rsidRDefault="00B7180B" w:rsidP="00C739EB">
            <w:pPr>
              <w:suppressAutoHyphens/>
              <w:snapToGrid w:val="0"/>
              <w:spacing w:before="60" w:after="60" w:line="240" w:lineRule="auto"/>
              <w:jc w:val="left"/>
              <w:rPr>
                <w:del w:id="3652" w:author="Gert Morlion" w:date="2024-08-26T14:10:00Z" w16du:dateUtc="2024-08-26T12:10:00Z"/>
                <w:sz w:val="16"/>
                <w:szCs w:val="16"/>
                <w:lang w:eastAsia="ar-SA"/>
              </w:rPr>
            </w:pPr>
          </w:p>
        </w:tc>
        <w:tc>
          <w:tcPr>
            <w:tcW w:w="804" w:type="dxa"/>
          </w:tcPr>
          <w:p w14:paraId="7A0B031F" w14:textId="3A32EFEA" w:rsidR="00B7180B" w:rsidRPr="00D22CCD" w:rsidDel="00F54CF5" w:rsidRDefault="00B7180B" w:rsidP="00C739EB">
            <w:pPr>
              <w:suppressAutoHyphens/>
              <w:snapToGrid w:val="0"/>
              <w:spacing w:before="60" w:after="60" w:line="240" w:lineRule="auto"/>
              <w:jc w:val="center"/>
              <w:rPr>
                <w:del w:id="3653" w:author="Gert Morlion" w:date="2024-08-26T14:10:00Z" w16du:dateUtc="2024-08-26T12:10:00Z"/>
                <w:sz w:val="16"/>
                <w:szCs w:val="16"/>
              </w:rPr>
            </w:pPr>
            <w:del w:id="3654" w:author="Gert Morlion" w:date="2024-08-26T14:10:00Z" w16du:dateUtc="2024-08-26T12:10:00Z">
              <w:r w:rsidRPr="00D22CCD" w:rsidDel="00F54CF5">
                <w:rPr>
                  <w:sz w:val="16"/>
                  <w:szCs w:val="16"/>
                </w:rPr>
                <w:delText>24</w:delText>
              </w:r>
            </w:del>
          </w:p>
        </w:tc>
        <w:tc>
          <w:tcPr>
            <w:tcW w:w="5694" w:type="dxa"/>
            <w:tcMar>
              <w:top w:w="0" w:type="dxa"/>
              <w:bottom w:w="0" w:type="dxa"/>
            </w:tcMar>
          </w:tcPr>
          <w:p w14:paraId="1383AB9C" w14:textId="4F2AC4F7" w:rsidR="00B7180B" w:rsidRPr="00D22CCD" w:rsidDel="00F54CF5" w:rsidRDefault="00B7180B" w:rsidP="00C739EB">
            <w:pPr>
              <w:suppressAutoHyphens/>
              <w:snapToGrid w:val="0"/>
              <w:spacing w:before="60" w:after="60" w:line="240" w:lineRule="auto"/>
              <w:rPr>
                <w:del w:id="3655" w:author="Gert Morlion" w:date="2024-08-26T14:10:00Z" w16du:dateUtc="2024-08-26T12:10:00Z"/>
                <w:sz w:val="16"/>
                <w:szCs w:val="16"/>
              </w:rPr>
            </w:pPr>
          </w:p>
        </w:tc>
      </w:tr>
      <w:tr w:rsidR="00B7180B" w:rsidRPr="00D22CCD" w:rsidDel="00F54CF5" w14:paraId="661630FB" w14:textId="4B462B6C" w:rsidTr="3CCBF2F9">
        <w:trPr>
          <w:cantSplit/>
          <w:del w:id="3656" w:author="Gert Morlion" w:date="2024-08-26T14:10:00Z" w16du:dateUtc="2024-08-26T12:10:00Z"/>
        </w:trPr>
        <w:tc>
          <w:tcPr>
            <w:tcW w:w="1134" w:type="dxa"/>
            <w:tcMar>
              <w:top w:w="0" w:type="dxa"/>
              <w:bottom w:w="0" w:type="dxa"/>
            </w:tcMar>
          </w:tcPr>
          <w:p w14:paraId="6E530FA6" w14:textId="25813C1A" w:rsidR="00B7180B" w:rsidRPr="00D22CCD" w:rsidDel="00F54CF5" w:rsidRDefault="00B7180B" w:rsidP="00C739EB">
            <w:pPr>
              <w:suppressAutoHyphens/>
              <w:snapToGrid w:val="0"/>
              <w:spacing w:before="60" w:after="60" w:line="240" w:lineRule="auto"/>
              <w:rPr>
                <w:del w:id="3657" w:author="Gert Morlion" w:date="2024-08-26T14:10:00Z" w16du:dateUtc="2024-08-26T12:10:00Z"/>
                <w:sz w:val="16"/>
                <w:szCs w:val="16"/>
              </w:rPr>
            </w:pPr>
            <w:del w:id="365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038C3816" w14:textId="0BC9E704" w:rsidR="00B7180B" w:rsidRPr="00D22CCD" w:rsidDel="00F54CF5" w:rsidRDefault="00B7180B" w:rsidP="00C739EB">
            <w:pPr>
              <w:autoSpaceDE w:val="0"/>
              <w:autoSpaceDN w:val="0"/>
              <w:adjustRightInd w:val="0"/>
              <w:spacing w:before="60" w:after="60"/>
              <w:rPr>
                <w:del w:id="3659" w:author="Gert Morlion" w:date="2024-08-26T14:10:00Z" w16du:dateUtc="2024-08-26T12:10:00Z"/>
                <w:rFonts w:cs="Arial"/>
                <w:sz w:val="16"/>
                <w:szCs w:val="16"/>
                <w:lang w:val="en-US" w:eastAsia="en-US"/>
              </w:rPr>
            </w:pPr>
            <w:del w:id="3660" w:author="Gert Morlion" w:date="2024-08-26T14:10:00Z" w16du:dateUtc="2024-08-26T12:10:00Z">
              <w:r w:rsidRPr="00D22CCD" w:rsidDel="00F54CF5">
                <w:rPr>
                  <w:rFonts w:cs="Arial"/>
                  <w:sz w:val="16"/>
                  <w:szCs w:val="16"/>
                  <w:lang w:val="en-US" w:eastAsia="en-US"/>
                </w:rPr>
                <w:delText>internationalGreatLakesDatum1985</w:delText>
              </w:r>
            </w:del>
          </w:p>
        </w:tc>
        <w:tc>
          <w:tcPr>
            <w:tcW w:w="3420" w:type="dxa"/>
            <w:tcMar>
              <w:top w:w="0" w:type="dxa"/>
              <w:bottom w:w="0" w:type="dxa"/>
            </w:tcMar>
          </w:tcPr>
          <w:p w14:paraId="3550634F" w14:textId="5BB0311C" w:rsidR="00B7180B" w:rsidRPr="00D22CCD" w:rsidDel="00F54CF5" w:rsidRDefault="00B7180B" w:rsidP="00C739EB">
            <w:pPr>
              <w:suppressAutoHyphens/>
              <w:snapToGrid w:val="0"/>
              <w:spacing w:before="60" w:after="60" w:line="240" w:lineRule="auto"/>
              <w:jc w:val="left"/>
              <w:rPr>
                <w:del w:id="3661" w:author="Gert Morlion" w:date="2024-08-26T14:10:00Z" w16du:dateUtc="2024-08-26T12:10:00Z"/>
                <w:sz w:val="16"/>
                <w:szCs w:val="16"/>
                <w:lang w:eastAsia="ar-SA"/>
              </w:rPr>
            </w:pPr>
          </w:p>
        </w:tc>
        <w:tc>
          <w:tcPr>
            <w:tcW w:w="804" w:type="dxa"/>
          </w:tcPr>
          <w:p w14:paraId="67FE93D4" w14:textId="1A0588B1" w:rsidR="00B7180B" w:rsidRPr="00D22CCD" w:rsidDel="00F54CF5" w:rsidRDefault="00B7180B" w:rsidP="00C739EB">
            <w:pPr>
              <w:suppressAutoHyphens/>
              <w:snapToGrid w:val="0"/>
              <w:spacing w:before="60" w:after="60" w:line="240" w:lineRule="auto"/>
              <w:jc w:val="center"/>
              <w:rPr>
                <w:del w:id="3662" w:author="Gert Morlion" w:date="2024-08-26T14:10:00Z" w16du:dateUtc="2024-08-26T12:10:00Z"/>
                <w:sz w:val="16"/>
                <w:szCs w:val="16"/>
              </w:rPr>
            </w:pPr>
            <w:del w:id="3663" w:author="Gert Morlion" w:date="2024-08-26T14:10:00Z" w16du:dateUtc="2024-08-26T12:10:00Z">
              <w:r w:rsidRPr="00D22CCD" w:rsidDel="00F54CF5">
                <w:rPr>
                  <w:sz w:val="16"/>
                  <w:szCs w:val="16"/>
                </w:rPr>
                <w:delText>25</w:delText>
              </w:r>
            </w:del>
          </w:p>
        </w:tc>
        <w:tc>
          <w:tcPr>
            <w:tcW w:w="5694" w:type="dxa"/>
            <w:tcMar>
              <w:top w:w="0" w:type="dxa"/>
              <w:bottom w:w="0" w:type="dxa"/>
            </w:tcMar>
          </w:tcPr>
          <w:p w14:paraId="2C7A2CD2" w14:textId="6159C0CC" w:rsidR="00B7180B" w:rsidRPr="00D22CCD" w:rsidDel="00F54CF5" w:rsidRDefault="00B7180B" w:rsidP="00C739EB">
            <w:pPr>
              <w:suppressAutoHyphens/>
              <w:snapToGrid w:val="0"/>
              <w:spacing w:before="60" w:after="60" w:line="240" w:lineRule="auto"/>
              <w:rPr>
                <w:del w:id="3664" w:author="Gert Morlion" w:date="2024-08-26T14:10:00Z" w16du:dateUtc="2024-08-26T12:10:00Z"/>
                <w:sz w:val="16"/>
                <w:szCs w:val="16"/>
              </w:rPr>
            </w:pPr>
          </w:p>
        </w:tc>
      </w:tr>
      <w:tr w:rsidR="00B7180B" w:rsidRPr="00D22CCD" w:rsidDel="00F54CF5" w14:paraId="20187D63" w14:textId="13287B01" w:rsidTr="3CCBF2F9">
        <w:trPr>
          <w:cantSplit/>
          <w:del w:id="3665" w:author="Gert Morlion" w:date="2024-08-26T14:10:00Z" w16du:dateUtc="2024-08-26T12:10:00Z"/>
        </w:trPr>
        <w:tc>
          <w:tcPr>
            <w:tcW w:w="1134" w:type="dxa"/>
            <w:tcMar>
              <w:top w:w="0" w:type="dxa"/>
              <w:bottom w:w="0" w:type="dxa"/>
            </w:tcMar>
          </w:tcPr>
          <w:p w14:paraId="7C61EBF7" w14:textId="43BF906F" w:rsidR="00B7180B" w:rsidRPr="00D22CCD" w:rsidDel="00F54CF5" w:rsidRDefault="00B7180B" w:rsidP="00C739EB">
            <w:pPr>
              <w:suppressAutoHyphens/>
              <w:snapToGrid w:val="0"/>
              <w:spacing w:before="60" w:after="60" w:line="240" w:lineRule="auto"/>
              <w:rPr>
                <w:del w:id="3666" w:author="Gert Morlion" w:date="2024-08-26T14:10:00Z" w16du:dateUtc="2024-08-26T12:10:00Z"/>
                <w:sz w:val="16"/>
                <w:szCs w:val="16"/>
              </w:rPr>
            </w:pPr>
            <w:del w:id="366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3A65A51" w14:textId="61C71180" w:rsidR="00B7180B" w:rsidRPr="00D22CCD" w:rsidDel="00F54CF5" w:rsidRDefault="00B7180B" w:rsidP="00C739EB">
            <w:pPr>
              <w:autoSpaceDE w:val="0"/>
              <w:autoSpaceDN w:val="0"/>
              <w:adjustRightInd w:val="0"/>
              <w:spacing w:before="60" w:after="60"/>
              <w:rPr>
                <w:del w:id="3668" w:author="Gert Morlion" w:date="2024-08-26T14:10:00Z" w16du:dateUtc="2024-08-26T12:10:00Z"/>
                <w:rFonts w:cs="Arial"/>
                <w:sz w:val="16"/>
                <w:szCs w:val="16"/>
                <w:lang w:val="en-US" w:eastAsia="en-US"/>
              </w:rPr>
            </w:pPr>
            <w:del w:id="3669" w:author="Gert Morlion" w:date="2024-08-26T14:10:00Z" w16du:dateUtc="2024-08-26T12:10:00Z">
              <w:r w:rsidRPr="00D22CCD" w:rsidDel="00F54CF5">
                <w:rPr>
                  <w:rFonts w:cs="Arial"/>
                  <w:sz w:val="16"/>
                  <w:szCs w:val="16"/>
                  <w:lang w:val="en-US" w:eastAsia="en-US"/>
                </w:rPr>
                <w:delText>meanWaterLevel</w:delText>
              </w:r>
            </w:del>
          </w:p>
        </w:tc>
        <w:tc>
          <w:tcPr>
            <w:tcW w:w="3420" w:type="dxa"/>
            <w:tcMar>
              <w:top w:w="0" w:type="dxa"/>
              <w:bottom w:w="0" w:type="dxa"/>
            </w:tcMar>
          </w:tcPr>
          <w:p w14:paraId="2FE3AB5F" w14:textId="2CF744A0" w:rsidR="00B7180B" w:rsidRPr="00D22CCD" w:rsidDel="00F54CF5" w:rsidRDefault="00B7180B" w:rsidP="00C739EB">
            <w:pPr>
              <w:suppressAutoHyphens/>
              <w:snapToGrid w:val="0"/>
              <w:spacing w:before="60" w:after="60" w:line="240" w:lineRule="auto"/>
              <w:jc w:val="left"/>
              <w:rPr>
                <w:del w:id="3670" w:author="Gert Morlion" w:date="2024-08-26T14:10:00Z" w16du:dateUtc="2024-08-26T12:10:00Z"/>
                <w:sz w:val="16"/>
                <w:szCs w:val="16"/>
                <w:lang w:eastAsia="ar-SA"/>
              </w:rPr>
            </w:pPr>
          </w:p>
        </w:tc>
        <w:tc>
          <w:tcPr>
            <w:tcW w:w="804" w:type="dxa"/>
          </w:tcPr>
          <w:p w14:paraId="4C321C19" w14:textId="05540AE2" w:rsidR="00B7180B" w:rsidRPr="00D22CCD" w:rsidDel="00F54CF5" w:rsidRDefault="00B7180B" w:rsidP="00C739EB">
            <w:pPr>
              <w:suppressAutoHyphens/>
              <w:snapToGrid w:val="0"/>
              <w:spacing w:before="60" w:after="60" w:line="240" w:lineRule="auto"/>
              <w:jc w:val="center"/>
              <w:rPr>
                <w:del w:id="3671" w:author="Gert Morlion" w:date="2024-08-26T14:10:00Z" w16du:dateUtc="2024-08-26T12:10:00Z"/>
                <w:sz w:val="16"/>
                <w:szCs w:val="16"/>
              </w:rPr>
            </w:pPr>
            <w:del w:id="3672" w:author="Gert Morlion" w:date="2024-08-26T14:10:00Z" w16du:dateUtc="2024-08-26T12:10:00Z">
              <w:r w:rsidRPr="00D22CCD" w:rsidDel="00F54CF5">
                <w:rPr>
                  <w:sz w:val="16"/>
                  <w:szCs w:val="16"/>
                </w:rPr>
                <w:delText>26</w:delText>
              </w:r>
            </w:del>
          </w:p>
        </w:tc>
        <w:tc>
          <w:tcPr>
            <w:tcW w:w="5694" w:type="dxa"/>
            <w:tcMar>
              <w:top w:w="0" w:type="dxa"/>
              <w:bottom w:w="0" w:type="dxa"/>
            </w:tcMar>
          </w:tcPr>
          <w:p w14:paraId="396CDAF3" w14:textId="043227AB" w:rsidR="00B7180B" w:rsidRPr="00D22CCD" w:rsidDel="00F54CF5" w:rsidRDefault="00B7180B" w:rsidP="00C739EB">
            <w:pPr>
              <w:suppressAutoHyphens/>
              <w:snapToGrid w:val="0"/>
              <w:spacing w:before="60" w:after="60" w:line="240" w:lineRule="auto"/>
              <w:rPr>
                <w:del w:id="3673" w:author="Gert Morlion" w:date="2024-08-26T14:10:00Z" w16du:dateUtc="2024-08-26T12:10:00Z"/>
                <w:sz w:val="16"/>
                <w:szCs w:val="16"/>
              </w:rPr>
            </w:pPr>
          </w:p>
        </w:tc>
      </w:tr>
      <w:tr w:rsidR="00B7180B" w:rsidRPr="00D22CCD" w:rsidDel="00F54CF5" w14:paraId="16A1C029" w14:textId="4F2BA690" w:rsidTr="3CCBF2F9">
        <w:trPr>
          <w:cantSplit/>
          <w:del w:id="3674" w:author="Gert Morlion" w:date="2024-08-26T14:10:00Z" w16du:dateUtc="2024-08-26T12:10:00Z"/>
        </w:trPr>
        <w:tc>
          <w:tcPr>
            <w:tcW w:w="1134" w:type="dxa"/>
            <w:tcMar>
              <w:top w:w="0" w:type="dxa"/>
              <w:bottom w:w="0" w:type="dxa"/>
            </w:tcMar>
          </w:tcPr>
          <w:p w14:paraId="668F0206" w14:textId="0A0A0D41" w:rsidR="00B7180B" w:rsidRPr="00D22CCD" w:rsidDel="00F54CF5" w:rsidRDefault="00B7180B" w:rsidP="00C739EB">
            <w:pPr>
              <w:suppressAutoHyphens/>
              <w:snapToGrid w:val="0"/>
              <w:spacing w:before="60" w:after="60" w:line="240" w:lineRule="auto"/>
              <w:rPr>
                <w:del w:id="3675" w:author="Gert Morlion" w:date="2024-08-26T14:10:00Z" w16du:dateUtc="2024-08-26T12:10:00Z"/>
                <w:sz w:val="16"/>
                <w:szCs w:val="16"/>
              </w:rPr>
            </w:pPr>
            <w:del w:id="367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74D8FD3" w14:textId="48CAD6E5" w:rsidR="00B7180B" w:rsidRPr="00D22CCD" w:rsidDel="00F54CF5" w:rsidRDefault="00B7180B" w:rsidP="00C739EB">
            <w:pPr>
              <w:autoSpaceDE w:val="0"/>
              <w:autoSpaceDN w:val="0"/>
              <w:adjustRightInd w:val="0"/>
              <w:spacing w:before="60" w:after="60"/>
              <w:rPr>
                <w:del w:id="3677" w:author="Gert Morlion" w:date="2024-08-26T14:10:00Z" w16du:dateUtc="2024-08-26T12:10:00Z"/>
                <w:rFonts w:cs="Arial"/>
                <w:sz w:val="16"/>
                <w:szCs w:val="16"/>
                <w:lang w:val="en-US" w:eastAsia="en-US"/>
              </w:rPr>
            </w:pPr>
            <w:del w:id="3678" w:author="Gert Morlion" w:date="2024-08-26T14:10:00Z" w16du:dateUtc="2024-08-26T12:10:00Z">
              <w:r w:rsidRPr="00D22CCD" w:rsidDel="00F54CF5">
                <w:rPr>
                  <w:rFonts w:cs="Arial"/>
                  <w:sz w:val="16"/>
                  <w:szCs w:val="16"/>
                  <w:lang w:val="en-US" w:eastAsia="en-US"/>
                </w:rPr>
                <w:delText>lowerLowWaterLargeTide</w:delText>
              </w:r>
            </w:del>
          </w:p>
        </w:tc>
        <w:tc>
          <w:tcPr>
            <w:tcW w:w="3420" w:type="dxa"/>
            <w:tcMar>
              <w:top w:w="0" w:type="dxa"/>
              <w:bottom w:w="0" w:type="dxa"/>
            </w:tcMar>
          </w:tcPr>
          <w:p w14:paraId="15935DDB" w14:textId="28A2F924" w:rsidR="00B7180B" w:rsidRPr="00D22CCD" w:rsidDel="00F54CF5" w:rsidRDefault="00B7180B" w:rsidP="00C739EB">
            <w:pPr>
              <w:suppressAutoHyphens/>
              <w:snapToGrid w:val="0"/>
              <w:spacing w:before="60" w:after="60" w:line="240" w:lineRule="auto"/>
              <w:jc w:val="left"/>
              <w:rPr>
                <w:del w:id="3679" w:author="Gert Morlion" w:date="2024-08-26T14:10:00Z" w16du:dateUtc="2024-08-26T12:10:00Z"/>
                <w:sz w:val="16"/>
                <w:szCs w:val="16"/>
                <w:lang w:eastAsia="ar-SA"/>
              </w:rPr>
            </w:pPr>
          </w:p>
        </w:tc>
        <w:tc>
          <w:tcPr>
            <w:tcW w:w="804" w:type="dxa"/>
          </w:tcPr>
          <w:p w14:paraId="518469FB" w14:textId="25E35AA6" w:rsidR="00B7180B" w:rsidRPr="00D22CCD" w:rsidDel="00F54CF5" w:rsidRDefault="00B7180B" w:rsidP="00C739EB">
            <w:pPr>
              <w:suppressAutoHyphens/>
              <w:snapToGrid w:val="0"/>
              <w:spacing w:before="60" w:after="60" w:line="240" w:lineRule="auto"/>
              <w:jc w:val="center"/>
              <w:rPr>
                <w:del w:id="3680" w:author="Gert Morlion" w:date="2024-08-26T14:10:00Z" w16du:dateUtc="2024-08-26T12:10:00Z"/>
                <w:sz w:val="16"/>
                <w:szCs w:val="16"/>
              </w:rPr>
            </w:pPr>
            <w:del w:id="3681" w:author="Gert Morlion" w:date="2024-08-26T14:10:00Z" w16du:dateUtc="2024-08-26T12:10:00Z">
              <w:r w:rsidRPr="00D22CCD" w:rsidDel="00F54CF5">
                <w:rPr>
                  <w:sz w:val="16"/>
                  <w:szCs w:val="16"/>
                </w:rPr>
                <w:delText>27</w:delText>
              </w:r>
            </w:del>
          </w:p>
        </w:tc>
        <w:tc>
          <w:tcPr>
            <w:tcW w:w="5694" w:type="dxa"/>
            <w:tcMar>
              <w:top w:w="0" w:type="dxa"/>
              <w:bottom w:w="0" w:type="dxa"/>
            </w:tcMar>
          </w:tcPr>
          <w:p w14:paraId="5FE2B0B4" w14:textId="1E19645B" w:rsidR="00B7180B" w:rsidRPr="00D22CCD" w:rsidDel="00F54CF5" w:rsidRDefault="00B7180B" w:rsidP="00C739EB">
            <w:pPr>
              <w:suppressAutoHyphens/>
              <w:snapToGrid w:val="0"/>
              <w:spacing w:before="60" w:after="60" w:line="240" w:lineRule="auto"/>
              <w:rPr>
                <w:del w:id="3682" w:author="Gert Morlion" w:date="2024-08-26T14:10:00Z" w16du:dateUtc="2024-08-26T12:10:00Z"/>
                <w:sz w:val="16"/>
                <w:szCs w:val="16"/>
              </w:rPr>
            </w:pPr>
          </w:p>
        </w:tc>
      </w:tr>
      <w:tr w:rsidR="00B7180B" w:rsidRPr="00D22CCD" w:rsidDel="00F54CF5" w14:paraId="0B9342AE" w14:textId="12D39C87" w:rsidTr="3CCBF2F9">
        <w:trPr>
          <w:cantSplit/>
          <w:del w:id="3683" w:author="Gert Morlion" w:date="2024-08-26T14:10:00Z" w16du:dateUtc="2024-08-26T12:10:00Z"/>
        </w:trPr>
        <w:tc>
          <w:tcPr>
            <w:tcW w:w="1134" w:type="dxa"/>
            <w:tcMar>
              <w:top w:w="0" w:type="dxa"/>
              <w:bottom w:w="0" w:type="dxa"/>
            </w:tcMar>
          </w:tcPr>
          <w:p w14:paraId="5655A568" w14:textId="50A7AB3C" w:rsidR="00B7180B" w:rsidRPr="00D22CCD" w:rsidDel="00F54CF5" w:rsidRDefault="00B7180B" w:rsidP="00C739EB">
            <w:pPr>
              <w:suppressAutoHyphens/>
              <w:snapToGrid w:val="0"/>
              <w:spacing w:before="60" w:after="60" w:line="240" w:lineRule="auto"/>
              <w:rPr>
                <w:del w:id="3684" w:author="Gert Morlion" w:date="2024-08-26T14:10:00Z" w16du:dateUtc="2024-08-26T12:10:00Z"/>
                <w:sz w:val="16"/>
                <w:szCs w:val="16"/>
              </w:rPr>
            </w:pPr>
            <w:del w:id="368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EB76FAF" w14:textId="62EB10FD" w:rsidR="00B7180B" w:rsidRPr="00D22CCD" w:rsidDel="00F54CF5" w:rsidRDefault="00B7180B" w:rsidP="00C739EB">
            <w:pPr>
              <w:autoSpaceDE w:val="0"/>
              <w:autoSpaceDN w:val="0"/>
              <w:adjustRightInd w:val="0"/>
              <w:spacing w:before="60" w:after="60"/>
              <w:rPr>
                <w:del w:id="3686" w:author="Gert Morlion" w:date="2024-08-26T14:10:00Z" w16du:dateUtc="2024-08-26T12:10:00Z"/>
                <w:rFonts w:cs="Arial"/>
                <w:sz w:val="16"/>
                <w:szCs w:val="16"/>
                <w:lang w:val="en-US" w:eastAsia="en-US"/>
              </w:rPr>
            </w:pPr>
            <w:del w:id="3687" w:author="Gert Morlion" w:date="2024-08-26T14:10:00Z" w16du:dateUtc="2024-08-26T12:10:00Z">
              <w:r w:rsidRPr="00D22CCD" w:rsidDel="00F54CF5">
                <w:rPr>
                  <w:rFonts w:cs="Arial"/>
                  <w:sz w:val="16"/>
                  <w:szCs w:val="16"/>
                  <w:lang w:val="en-US" w:eastAsia="en-US"/>
                </w:rPr>
                <w:delText>higherHighWaterLargeTide</w:delText>
              </w:r>
            </w:del>
          </w:p>
        </w:tc>
        <w:tc>
          <w:tcPr>
            <w:tcW w:w="3420" w:type="dxa"/>
            <w:tcMar>
              <w:top w:w="0" w:type="dxa"/>
              <w:bottom w:w="0" w:type="dxa"/>
            </w:tcMar>
          </w:tcPr>
          <w:p w14:paraId="4E444B70" w14:textId="6EF797CB" w:rsidR="00B7180B" w:rsidRPr="00D22CCD" w:rsidDel="00F54CF5" w:rsidRDefault="00B7180B" w:rsidP="00C739EB">
            <w:pPr>
              <w:suppressAutoHyphens/>
              <w:snapToGrid w:val="0"/>
              <w:spacing w:before="60" w:after="60" w:line="240" w:lineRule="auto"/>
              <w:jc w:val="left"/>
              <w:rPr>
                <w:del w:id="3688" w:author="Gert Morlion" w:date="2024-08-26T14:10:00Z" w16du:dateUtc="2024-08-26T12:10:00Z"/>
                <w:sz w:val="16"/>
                <w:szCs w:val="16"/>
                <w:lang w:eastAsia="ar-SA"/>
              </w:rPr>
            </w:pPr>
          </w:p>
        </w:tc>
        <w:tc>
          <w:tcPr>
            <w:tcW w:w="804" w:type="dxa"/>
          </w:tcPr>
          <w:p w14:paraId="2D0EF0BD" w14:textId="7D66A4B7" w:rsidR="00B7180B" w:rsidRPr="00D22CCD" w:rsidDel="00F54CF5" w:rsidRDefault="00B7180B" w:rsidP="00C739EB">
            <w:pPr>
              <w:suppressAutoHyphens/>
              <w:snapToGrid w:val="0"/>
              <w:spacing w:before="60" w:after="60" w:line="240" w:lineRule="auto"/>
              <w:jc w:val="center"/>
              <w:rPr>
                <w:del w:id="3689" w:author="Gert Morlion" w:date="2024-08-26T14:10:00Z" w16du:dateUtc="2024-08-26T12:10:00Z"/>
                <w:sz w:val="16"/>
                <w:szCs w:val="16"/>
              </w:rPr>
            </w:pPr>
            <w:del w:id="3690" w:author="Gert Morlion" w:date="2024-08-26T14:10:00Z" w16du:dateUtc="2024-08-26T12:10:00Z">
              <w:r w:rsidRPr="00D22CCD" w:rsidDel="00F54CF5">
                <w:rPr>
                  <w:sz w:val="16"/>
                  <w:szCs w:val="16"/>
                </w:rPr>
                <w:delText>28</w:delText>
              </w:r>
            </w:del>
          </w:p>
        </w:tc>
        <w:tc>
          <w:tcPr>
            <w:tcW w:w="5694" w:type="dxa"/>
            <w:tcMar>
              <w:top w:w="0" w:type="dxa"/>
              <w:bottom w:w="0" w:type="dxa"/>
            </w:tcMar>
          </w:tcPr>
          <w:p w14:paraId="31364F76" w14:textId="65CA094C" w:rsidR="00B7180B" w:rsidRPr="00D22CCD" w:rsidDel="00F54CF5" w:rsidRDefault="00B7180B" w:rsidP="00C739EB">
            <w:pPr>
              <w:suppressAutoHyphens/>
              <w:snapToGrid w:val="0"/>
              <w:spacing w:before="60" w:after="60" w:line="240" w:lineRule="auto"/>
              <w:rPr>
                <w:del w:id="3691" w:author="Gert Morlion" w:date="2024-08-26T14:10:00Z" w16du:dateUtc="2024-08-26T12:10:00Z"/>
                <w:sz w:val="16"/>
                <w:szCs w:val="16"/>
              </w:rPr>
            </w:pPr>
          </w:p>
        </w:tc>
      </w:tr>
      <w:tr w:rsidR="00B7180B" w:rsidRPr="00D22CCD" w:rsidDel="00F54CF5" w14:paraId="6549BB49" w14:textId="466CE4AD" w:rsidTr="3CCBF2F9">
        <w:trPr>
          <w:cantSplit/>
          <w:del w:id="3692" w:author="Gert Morlion" w:date="2024-08-26T14:10:00Z" w16du:dateUtc="2024-08-26T12:10:00Z"/>
        </w:trPr>
        <w:tc>
          <w:tcPr>
            <w:tcW w:w="1134" w:type="dxa"/>
            <w:tcMar>
              <w:top w:w="0" w:type="dxa"/>
              <w:bottom w:w="0" w:type="dxa"/>
            </w:tcMar>
          </w:tcPr>
          <w:p w14:paraId="2B71B466" w14:textId="3FB9D21E" w:rsidR="00B7180B" w:rsidRPr="00D22CCD" w:rsidDel="00F54CF5" w:rsidRDefault="00B7180B" w:rsidP="00C739EB">
            <w:pPr>
              <w:suppressAutoHyphens/>
              <w:snapToGrid w:val="0"/>
              <w:spacing w:before="60" w:after="60" w:line="240" w:lineRule="auto"/>
              <w:rPr>
                <w:del w:id="3693" w:author="Gert Morlion" w:date="2024-08-26T14:10:00Z" w16du:dateUtc="2024-08-26T12:10:00Z"/>
                <w:sz w:val="16"/>
                <w:szCs w:val="16"/>
              </w:rPr>
            </w:pPr>
            <w:del w:id="3694"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42286D2" w14:textId="6B02D7FE" w:rsidR="00B7180B" w:rsidRPr="00D22CCD" w:rsidDel="00F54CF5" w:rsidRDefault="00B7180B" w:rsidP="00C739EB">
            <w:pPr>
              <w:autoSpaceDE w:val="0"/>
              <w:autoSpaceDN w:val="0"/>
              <w:adjustRightInd w:val="0"/>
              <w:spacing w:before="60" w:after="60"/>
              <w:rPr>
                <w:del w:id="3695" w:author="Gert Morlion" w:date="2024-08-26T14:10:00Z" w16du:dateUtc="2024-08-26T12:10:00Z"/>
                <w:rFonts w:cs="Arial"/>
                <w:sz w:val="16"/>
                <w:szCs w:val="16"/>
                <w:lang w:val="en-US" w:eastAsia="en-US"/>
              </w:rPr>
            </w:pPr>
            <w:del w:id="3696" w:author="Gert Morlion" w:date="2024-08-26T14:10:00Z" w16du:dateUtc="2024-08-26T12:10:00Z">
              <w:r w:rsidRPr="00D22CCD" w:rsidDel="00F54CF5">
                <w:rPr>
                  <w:rFonts w:cs="Arial"/>
                  <w:sz w:val="16"/>
                  <w:szCs w:val="16"/>
                  <w:lang w:val="en-US" w:eastAsia="en-US"/>
                </w:rPr>
                <w:delText>nearlyHighestHighWater</w:delText>
              </w:r>
            </w:del>
          </w:p>
        </w:tc>
        <w:tc>
          <w:tcPr>
            <w:tcW w:w="3420" w:type="dxa"/>
            <w:tcMar>
              <w:top w:w="0" w:type="dxa"/>
              <w:bottom w:w="0" w:type="dxa"/>
            </w:tcMar>
          </w:tcPr>
          <w:p w14:paraId="7B9AF0FD" w14:textId="672520E9" w:rsidR="00B7180B" w:rsidRPr="00D22CCD" w:rsidDel="00F54CF5" w:rsidRDefault="00B7180B" w:rsidP="00C739EB">
            <w:pPr>
              <w:suppressAutoHyphens/>
              <w:snapToGrid w:val="0"/>
              <w:spacing w:before="60" w:after="60" w:line="240" w:lineRule="auto"/>
              <w:jc w:val="left"/>
              <w:rPr>
                <w:del w:id="3697" w:author="Gert Morlion" w:date="2024-08-26T14:10:00Z" w16du:dateUtc="2024-08-26T12:10:00Z"/>
                <w:sz w:val="16"/>
                <w:szCs w:val="16"/>
                <w:lang w:eastAsia="ar-SA"/>
              </w:rPr>
            </w:pPr>
          </w:p>
        </w:tc>
        <w:tc>
          <w:tcPr>
            <w:tcW w:w="804" w:type="dxa"/>
          </w:tcPr>
          <w:p w14:paraId="021C1DCA" w14:textId="58602ED2" w:rsidR="00B7180B" w:rsidRPr="00D22CCD" w:rsidDel="00F54CF5" w:rsidRDefault="00B7180B" w:rsidP="00C739EB">
            <w:pPr>
              <w:suppressAutoHyphens/>
              <w:snapToGrid w:val="0"/>
              <w:spacing w:before="60" w:after="60" w:line="240" w:lineRule="auto"/>
              <w:jc w:val="center"/>
              <w:rPr>
                <w:del w:id="3698" w:author="Gert Morlion" w:date="2024-08-26T14:10:00Z" w16du:dateUtc="2024-08-26T12:10:00Z"/>
                <w:sz w:val="16"/>
                <w:szCs w:val="16"/>
              </w:rPr>
            </w:pPr>
            <w:del w:id="3699" w:author="Gert Morlion" w:date="2024-08-26T14:10:00Z" w16du:dateUtc="2024-08-26T12:10:00Z">
              <w:r w:rsidRPr="00D22CCD" w:rsidDel="00F54CF5">
                <w:rPr>
                  <w:sz w:val="16"/>
                  <w:szCs w:val="16"/>
                </w:rPr>
                <w:delText>29</w:delText>
              </w:r>
            </w:del>
          </w:p>
        </w:tc>
        <w:tc>
          <w:tcPr>
            <w:tcW w:w="5694" w:type="dxa"/>
            <w:tcMar>
              <w:top w:w="0" w:type="dxa"/>
              <w:bottom w:w="0" w:type="dxa"/>
            </w:tcMar>
          </w:tcPr>
          <w:p w14:paraId="0BAF75E0" w14:textId="7CF10C2C" w:rsidR="00B7180B" w:rsidRPr="00D22CCD" w:rsidDel="00F54CF5" w:rsidRDefault="00B7180B" w:rsidP="00C739EB">
            <w:pPr>
              <w:suppressAutoHyphens/>
              <w:snapToGrid w:val="0"/>
              <w:spacing w:before="60" w:after="60" w:line="240" w:lineRule="auto"/>
              <w:rPr>
                <w:del w:id="3700" w:author="Gert Morlion" w:date="2024-08-26T14:10:00Z" w16du:dateUtc="2024-08-26T12:10:00Z"/>
                <w:sz w:val="16"/>
                <w:szCs w:val="16"/>
              </w:rPr>
            </w:pPr>
          </w:p>
        </w:tc>
      </w:tr>
      <w:tr w:rsidR="00B7180B" w:rsidRPr="00D22CCD" w:rsidDel="00F54CF5" w14:paraId="1C429BD7" w14:textId="45180A41" w:rsidTr="3CCBF2F9">
        <w:trPr>
          <w:cantSplit/>
          <w:del w:id="3701" w:author="Gert Morlion" w:date="2024-08-26T14:10:00Z" w16du:dateUtc="2024-08-26T12:10:00Z"/>
        </w:trPr>
        <w:tc>
          <w:tcPr>
            <w:tcW w:w="1134" w:type="dxa"/>
            <w:tcMar>
              <w:top w:w="0" w:type="dxa"/>
              <w:bottom w:w="0" w:type="dxa"/>
            </w:tcMar>
          </w:tcPr>
          <w:p w14:paraId="58A2D718" w14:textId="06881733" w:rsidR="00B7180B" w:rsidRPr="00D22CCD" w:rsidDel="00F54CF5" w:rsidRDefault="00B7180B" w:rsidP="00C739EB">
            <w:pPr>
              <w:suppressAutoHyphens/>
              <w:snapToGrid w:val="0"/>
              <w:spacing w:before="60" w:after="60" w:line="240" w:lineRule="auto"/>
              <w:rPr>
                <w:del w:id="3702" w:author="Gert Morlion" w:date="2024-08-26T14:10:00Z" w16du:dateUtc="2024-08-26T12:10:00Z"/>
                <w:sz w:val="16"/>
                <w:szCs w:val="16"/>
              </w:rPr>
            </w:pPr>
            <w:del w:id="370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A22A0BC" w14:textId="3778D481" w:rsidR="00B7180B" w:rsidRPr="00D22CCD" w:rsidDel="00F54CF5" w:rsidRDefault="00B7180B" w:rsidP="00C739EB">
            <w:pPr>
              <w:autoSpaceDE w:val="0"/>
              <w:autoSpaceDN w:val="0"/>
              <w:adjustRightInd w:val="0"/>
              <w:spacing w:before="60" w:after="60"/>
              <w:rPr>
                <w:del w:id="3704" w:author="Gert Morlion" w:date="2024-08-26T14:10:00Z" w16du:dateUtc="2024-08-26T12:10:00Z"/>
                <w:rFonts w:cs="Arial"/>
                <w:sz w:val="16"/>
                <w:szCs w:val="16"/>
                <w:lang w:val="en-US" w:eastAsia="en-US"/>
              </w:rPr>
            </w:pPr>
            <w:del w:id="3705" w:author="Gert Morlion" w:date="2024-08-26T14:10:00Z" w16du:dateUtc="2024-08-26T12:10:00Z">
              <w:r w:rsidRPr="00D22CCD" w:rsidDel="00F54CF5">
                <w:rPr>
                  <w:rFonts w:cs="Arial"/>
                  <w:sz w:val="16"/>
                  <w:szCs w:val="16"/>
                  <w:lang w:val="en-US" w:eastAsia="en-US"/>
                </w:rPr>
                <w:delText xml:space="preserve">highestAstronomicalTide </w:delText>
              </w:r>
            </w:del>
          </w:p>
        </w:tc>
        <w:tc>
          <w:tcPr>
            <w:tcW w:w="3420" w:type="dxa"/>
            <w:tcMar>
              <w:top w:w="0" w:type="dxa"/>
              <w:bottom w:w="0" w:type="dxa"/>
            </w:tcMar>
          </w:tcPr>
          <w:p w14:paraId="1D7D5784" w14:textId="317D2BCF" w:rsidR="00B7180B" w:rsidRPr="00D22CCD" w:rsidDel="00F54CF5" w:rsidRDefault="00B7180B" w:rsidP="00C739EB">
            <w:pPr>
              <w:suppressAutoHyphens/>
              <w:snapToGrid w:val="0"/>
              <w:spacing w:before="60" w:after="60" w:line="240" w:lineRule="auto"/>
              <w:jc w:val="left"/>
              <w:rPr>
                <w:del w:id="3706" w:author="Gert Morlion" w:date="2024-08-26T14:10:00Z" w16du:dateUtc="2024-08-26T12:10:00Z"/>
                <w:sz w:val="16"/>
                <w:szCs w:val="16"/>
                <w:lang w:eastAsia="ar-SA"/>
              </w:rPr>
            </w:pPr>
          </w:p>
        </w:tc>
        <w:tc>
          <w:tcPr>
            <w:tcW w:w="804" w:type="dxa"/>
          </w:tcPr>
          <w:p w14:paraId="6C93294F" w14:textId="568E3243" w:rsidR="00B7180B" w:rsidRPr="00D22CCD" w:rsidDel="00F54CF5" w:rsidRDefault="00B7180B" w:rsidP="00C739EB">
            <w:pPr>
              <w:suppressAutoHyphens/>
              <w:snapToGrid w:val="0"/>
              <w:spacing w:before="60" w:after="60" w:line="240" w:lineRule="auto"/>
              <w:jc w:val="center"/>
              <w:rPr>
                <w:del w:id="3707" w:author="Gert Morlion" w:date="2024-08-26T14:10:00Z" w16du:dateUtc="2024-08-26T12:10:00Z"/>
                <w:sz w:val="16"/>
                <w:szCs w:val="16"/>
              </w:rPr>
            </w:pPr>
            <w:del w:id="3708" w:author="Gert Morlion" w:date="2024-08-26T14:10:00Z" w16du:dateUtc="2024-08-26T12:10:00Z">
              <w:r w:rsidRPr="00D22CCD" w:rsidDel="00F54CF5">
                <w:rPr>
                  <w:sz w:val="16"/>
                  <w:szCs w:val="16"/>
                </w:rPr>
                <w:delText>30</w:delText>
              </w:r>
            </w:del>
          </w:p>
        </w:tc>
        <w:tc>
          <w:tcPr>
            <w:tcW w:w="5694" w:type="dxa"/>
            <w:tcMar>
              <w:top w:w="0" w:type="dxa"/>
              <w:bottom w:w="0" w:type="dxa"/>
            </w:tcMar>
          </w:tcPr>
          <w:p w14:paraId="64A4AB0A" w14:textId="15A3B9B5" w:rsidR="00B7180B" w:rsidRPr="00D22CCD" w:rsidDel="00F54CF5" w:rsidRDefault="00B7180B" w:rsidP="00C739EB">
            <w:pPr>
              <w:suppressAutoHyphens/>
              <w:snapToGrid w:val="0"/>
              <w:spacing w:before="60" w:after="60" w:line="240" w:lineRule="auto"/>
              <w:rPr>
                <w:del w:id="3709" w:author="Gert Morlion" w:date="2024-08-26T14:10:00Z" w16du:dateUtc="2024-08-26T12:10:00Z"/>
                <w:sz w:val="16"/>
                <w:szCs w:val="16"/>
              </w:rPr>
            </w:pPr>
            <w:del w:id="3710" w:author="Gert Morlion" w:date="2024-08-26T14:10:00Z" w16du:dateUtc="2024-08-26T12:10:00Z">
              <w:r w:rsidRPr="00D22CCD" w:rsidDel="00F54CF5">
                <w:rPr>
                  <w:sz w:val="16"/>
                  <w:szCs w:val="16"/>
                </w:rPr>
                <w:delText>(HAT)</w:delText>
              </w:r>
            </w:del>
          </w:p>
        </w:tc>
      </w:tr>
      <w:tr w:rsidR="00B7180B" w:rsidRPr="00D22CCD" w:rsidDel="00F54CF5" w14:paraId="615264F7" w14:textId="21B4F253" w:rsidTr="3CCBF2F9">
        <w:trPr>
          <w:cantSplit/>
          <w:del w:id="3711" w:author="Gert Morlion" w:date="2024-08-26T14:10:00Z" w16du:dateUtc="2024-08-26T12:10:00Z"/>
        </w:trPr>
        <w:tc>
          <w:tcPr>
            <w:tcW w:w="1134" w:type="dxa"/>
            <w:tcMar>
              <w:top w:w="0" w:type="dxa"/>
              <w:bottom w:w="0" w:type="dxa"/>
            </w:tcMar>
          </w:tcPr>
          <w:p w14:paraId="42614E96" w14:textId="4038BD3F" w:rsidR="00B7180B" w:rsidRPr="00D22CCD" w:rsidDel="00F54CF5" w:rsidRDefault="00B7180B" w:rsidP="00C739EB">
            <w:pPr>
              <w:suppressAutoHyphens/>
              <w:snapToGrid w:val="0"/>
              <w:spacing w:before="60" w:after="60" w:line="240" w:lineRule="auto"/>
              <w:rPr>
                <w:del w:id="3712" w:author="Gert Morlion" w:date="2024-08-26T14:10:00Z" w16du:dateUtc="2024-08-26T12:10:00Z"/>
                <w:sz w:val="16"/>
                <w:szCs w:val="16"/>
              </w:rPr>
            </w:pPr>
            <w:del w:id="3713"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2A10B546" w14:textId="14197AD5" w:rsidR="00B7180B" w:rsidRPr="00D22CCD" w:rsidDel="00F54CF5" w:rsidRDefault="00B7180B" w:rsidP="00C739EB">
            <w:pPr>
              <w:autoSpaceDE w:val="0"/>
              <w:autoSpaceDN w:val="0"/>
              <w:adjustRightInd w:val="0"/>
              <w:spacing w:before="60" w:after="60"/>
              <w:rPr>
                <w:del w:id="3714" w:author="Gert Morlion" w:date="2024-08-26T14:10:00Z" w16du:dateUtc="2024-08-26T12:10:00Z"/>
                <w:rFonts w:cs="Arial"/>
                <w:sz w:val="16"/>
                <w:szCs w:val="16"/>
                <w:lang w:val="en-US" w:eastAsia="en-US"/>
              </w:rPr>
            </w:pPr>
            <w:del w:id="3715" w:author="Gert Morlion" w:date="2024-08-26T14:10:00Z" w16du:dateUtc="2024-08-26T12:10:00Z">
              <w:r w:rsidRPr="00D22CCD" w:rsidDel="00F54CF5">
                <w:rPr>
                  <w:rFonts w:cs="Arial"/>
                  <w:sz w:val="16"/>
                  <w:szCs w:val="16"/>
                  <w:lang w:val="en-US" w:eastAsia="en-US"/>
                </w:rPr>
                <w:delText>localLowWaterReferenceLevel</w:delText>
              </w:r>
            </w:del>
          </w:p>
        </w:tc>
        <w:tc>
          <w:tcPr>
            <w:tcW w:w="3420" w:type="dxa"/>
            <w:tcMar>
              <w:top w:w="0" w:type="dxa"/>
              <w:bottom w:w="0" w:type="dxa"/>
            </w:tcMar>
          </w:tcPr>
          <w:p w14:paraId="5E06FDAB" w14:textId="3089F61A" w:rsidR="00B7180B" w:rsidRPr="00D22CCD" w:rsidDel="00F54CF5" w:rsidRDefault="00B7180B" w:rsidP="00C739EB">
            <w:pPr>
              <w:suppressAutoHyphens/>
              <w:snapToGrid w:val="0"/>
              <w:spacing w:before="60" w:after="60" w:line="240" w:lineRule="auto"/>
              <w:jc w:val="left"/>
              <w:rPr>
                <w:del w:id="3716" w:author="Gert Morlion" w:date="2024-08-26T14:10:00Z" w16du:dateUtc="2024-08-26T12:10:00Z"/>
                <w:sz w:val="16"/>
                <w:szCs w:val="16"/>
                <w:lang w:eastAsia="ar-SA"/>
              </w:rPr>
            </w:pPr>
          </w:p>
        </w:tc>
        <w:tc>
          <w:tcPr>
            <w:tcW w:w="804" w:type="dxa"/>
          </w:tcPr>
          <w:p w14:paraId="4D3E6EA6" w14:textId="6A9A4C2B" w:rsidR="00B7180B" w:rsidRPr="00D22CCD" w:rsidDel="00F54CF5" w:rsidRDefault="00B7180B" w:rsidP="00C739EB">
            <w:pPr>
              <w:suppressAutoHyphens/>
              <w:snapToGrid w:val="0"/>
              <w:spacing w:before="60" w:after="60" w:line="240" w:lineRule="auto"/>
              <w:jc w:val="center"/>
              <w:rPr>
                <w:del w:id="3717" w:author="Gert Morlion" w:date="2024-08-26T14:10:00Z" w16du:dateUtc="2024-08-26T12:10:00Z"/>
                <w:sz w:val="16"/>
                <w:szCs w:val="16"/>
              </w:rPr>
            </w:pPr>
            <w:del w:id="3718" w:author="Gert Morlion" w:date="2024-08-26T14:10:00Z" w16du:dateUtc="2024-08-26T12:10:00Z">
              <w:r w:rsidRPr="00D22CCD" w:rsidDel="00F54CF5">
                <w:rPr>
                  <w:sz w:val="16"/>
                  <w:szCs w:val="16"/>
                </w:rPr>
                <w:delText>31</w:delText>
              </w:r>
            </w:del>
          </w:p>
        </w:tc>
        <w:tc>
          <w:tcPr>
            <w:tcW w:w="5694" w:type="dxa"/>
            <w:tcMar>
              <w:top w:w="0" w:type="dxa"/>
              <w:bottom w:w="0" w:type="dxa"/>
            </w:tcMar>
          </w:tcPr>
          <w:p w14:paraId="6F27B4DD" w14:textId="3C68F612" w:rsidR="00B7180B" w:rsidRPr="00D22CCD" w:rsidDel="00F54CF5" w:rsidRDefault="00B7180B" w:rsidP="00C739EB">
            <w:pPr>
              <w:suppressAutoHyphens/>
              <w:snapToGrid w:val="0"/>
              <w:spacing w:before="60" w:after="60" w:line="240" w:lineRule="auto"/>
              <w:rPr>
                <w:del w:id="3719" w:author="Gert Morlion" w:date="2024-08-26T14:10:00Z" w16du:dateUtc="2024-08-26T12:10:00Z"/>
                <w:sz w:val="16"/>
                <w:szCs w:val="16"/>
              </w:rPr>
            </w:pPr>
          </w:p>
        </w:tc>
      </w:tr>
      <w:tr w:rsidR="00B7180B" w:rsidRPr="00D22CCD" w:rsidDel="00F54CF5" w14:paraId="78549C3E" w14:textId="622FBFAC" w:rsidTr="3CCBF2F9">
        <w:trPr>
          <w:cantSplit/>
          <w:del w:id="3720" w:author="Gert Morlion" w:date="2024-08-26T14:10:00Z" w16du:dateUtc="2024-08-26T12:10:00Z"/>
        </w:trPr>
        <w:tc>
          <w:tcPr>
            <w:tcW w:w="1134" w:type="dxa"/>
            <w:tcMar>
              <w:top w:w="0" w:type="dxa"/>
              <w:bottom w:w="0" w:type="dxa"/>
            </w:tcMar>
          </w:tcPr>
          <w:p w14:paraId="30F83A1D" w14:textId="4A710872" w:rsidR="00B7180B" w:rsidRPr="00D22CCD" w:rsidDel="00F54CF5" w:rsidRDefault="00B7180B" w:rsidP="00C739EB">
            <w:pPr>
              <w:suppressAutoHyphens/>
              <w:snapToGrid w:val="0"/>
              <w:spacing w:before="60" w:after="60" w:line="240" w:lineRule="auto"/>
              <w:rPr>
                <w:del w:id="3721" w:author="Gert Morlion" w:date="2024-08-26T14:10:00Z" w16du:dateUtc="2024-08-26T12:10:00Z"/>
                <w:sz w:val="16"/>
                <w:szCs w:val="16"/>
              </w:rPr>
            </w:pPr>
            <w:del w:id="3722"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DDA30F8" w14:textId="428DDC01" w:rsidR="00B7180B" w:rsidRPr="00D22CCD" w:rsidDel="00F54CF5" w:rsidRDefault="00B7180B" w:rsidP="00C739EB">
            <w:pPr>
              <w:autoSpaceDE w:val="0"/>
              <w:autoSpaceDN w:val="0"/>
              <w:adjustRightInd w:val="0"/>
              <w:spacing w:before="60" w:after="60"/>
              <w:rPr>
                <w:del w:id="3723" w:author="Gert Morlion" w:date="2024-08-26T14:10:00Z" w16du:dateUtc="2024-08-26T12:10:00Z"/>
                <w:rFonts w:cs="Arial"/>
                <w:sz w:val="16"/>
                <w:szCs w:val="16"/>
                <w:lang w:val="en-US" w:eastAsia="en-US"/>
              </w:rPr>
            </w:pPr>
            <w:del w:id="3724" w:author="Gert Morlion" w:date="2024-08-26T14:10:00Z" w16du:dateUtc="2024-08-26T12:10:00Z">
              <w:r w:rsidRPr="00D22CCD" w:rsidDel="00F54CF5">
                <w:rPr>
                  <w:rFonts w:eastAsia="Dotum" w:cs="Arial"/>
                  <w:color w:val="464646"/>
                  <w:sz w:val="16"/>
                  <w:szCs w:val="16"/>
                  <w:lang w:val="en-US" w:eastAsia="nl-BE"/>
                </w:rPr>
                <w:delText>localHighWaterReferenceLevel</w:delText>
              </w:r>
            </w:del>
          </w:p>
        </w:tc>
        <w:tc>
          <w:tcPr>
            <w:tcW w:w="3420" w:type="dxa"/>
            <w:tcMar>
              <w:top w:w="0" w:type="dxa"/>
              <w:bottom w:w="0" w:type="dxa"/>
            </w:tcMar>
          </w:tcPr>
          <w:p w14:paraId="76956A0A" w14:textId="573DE0F6" w:rsidR="00B7180B" w:rsidRPr="00D22CCD" w:rsidDel="00F54CF5" w:rsidRDefault="00B7180B" w:rsidP="00C739EB">
            <w:pPr>
              <w:suppressAutoHyphens/>
              <w:snapToGrid w:val="0"/>
              <w:spacing w:before="60" w:after="60" w:line="240" w:lineRule="auto"/>
              <w:jc w:val="left"/>
              <w:rPr>
                <w:del w:id="3725" w:author="Gert Morlion" w:date="2024-08-26T14:10:00Z" w16du:dateUtc="2024-08-26T12:10:00Z"/>
                <w:sz w:val="16"/>
                <w:szCs w:val="16"/>
                <w:lang w:eastAsia="ar-SA"/>
              </w:rPr>
            </w:pPr>
          </w:p>
        </w:tc>
        <w:tc>
          <w:tcPr>
            <w:tcW w:w="804" w:type="dxa"/>
          </w:tcPr>
          <w:p w14:paraId="5D11FA91" w14:textId="2E5F5A1B" w:rsidR="00B7180B" w:rsidRPr="00D22CCD" w:rsidDel="00F54CF5" w:rsidRDefault="00B7180B" w:rsidP="00C739EB">
            <w:pPr>
              <w:suppressAutoHyphens/>
              <w:snapToGrid w:val="0"/>
              <w:spacing w:before="60" w:after="60" w:line="240" w:lineRule="auto"/>
              <w:jc w:val="center"/>
              <w:rPr>
                <w:del w:id="3726" w:author="Gert Morlion" w:date="2024-08-26T14:10:00Z" w16du:dateUtc="2024-08-26T12:10:00Z"/>
                <w:sz w:val="16"/>
                <w:szCs w:val="16"/>
              </w:rPr>
            </w:pPr>
            <w:del w:id="3727" w:author="Gert Morlion" w:date="2024-08-26T14:10:00Z" w16du:dateUtc="2024-08-26T12:10:00Z">
              <w:r w:rsidRPr="00D22CCD" w:rsidDel="00F54CF5">
                <w:rPr>
                  <w:sz w:val="16"/>
                  <w:szCs w:val="16"/>
                </w:rPr>
                <w:delText>32</w:delText>
              </w:r>
            </w:del>
          </w:p>
        </w:tc>
        <w:tc>
          <w:tcPr>
            <w:tcW w:w="5694" w:type="dxa"/>
            <w:tcMar>
              <w:top w:w="0" w:type="dxa"/>
              <w:bottom w:w="0" w:type="dxa"/>
            </w:tcMar>
          </w:tcPr>
          <w:p w14:paraId="15C66D1D" w14:textId="1B107A47" w:rsidR="00B7180B" w:rsidRPr="00D22CCD" w:rsidDel="00F54CF5" w:rsidRDefault="00B7180B" w:rsidP="00B7180B">
            <w:pPr>
              <w:tabs>
                <w:tab w:val="left" w:pos="1512"/>
              </w:tabs>
              <w:suppressAutoHyphens/>
              <w:snapToGrid w:val="0"/>
              <w:spacing w:before="60" w:after="60" w:line="240" w:lineRule="auto"/>
              <w:rPr>
                <w:del w:id="3728" w:author="Gert Morlion" w:date="2024-08-26T14:10:00Z" w16du:dateUtc="2024-08-26T12:10:00Z"/>
                <w:sz w:val="16"/>
                <w:szCs w:val="16"/>
              </w:rPr>
            </w:pPr>
          </w:p>
        </w:tc>
      </w:tr>
      <w:tr w:rsidR="00B7180B" w:rsidRPr="00D22CCD" w:rsidDel="00F54CF5" w14:paraId="16E07AB6" w14:textId="69906618" w:rsidTr="3CCBF2F9">
        <w:trPr>
          <w:cantSplit/>
          <w:del w:id="3729" w:author="Gert Morlion" w:date="2024-08-26T14:10:00Z" w16du:dateUtc="2024-08-26T12:10:00Z"/>
        </w:trPr>
        <w:tc>
          <w:tcPr>
            <w:tcW w:w="1134" w:type="dxa"/>
            <w:tcMar>
              <w:top w:w="0" w:type="dxa"/>
              <w:bottom w:w="0" w:type="dxa"/>
            </w:tcMar>
          </w:tcPr>
          <w:p w14:paraId="60FAE4E4" w14:textId="0CF1125D" w:rsidR="00B7180B" w:rsidRPr="00D22CCD" w:rsidDel="00F54CF5" w:rsidRDefault="00B7180B" w:rsidP="00C739EB">
            <w:pPr>
              <w:suppressAutoHyphens/>
              <w:snapToGrid w:val="0"/>
              <w:spacing w:before="60" w:after="60" w:line="240" w:lineRule="auto"/>
              <w:rPr>
                <w:del w:id="3730" w:author="Gert Morlion" w:date="2024-08-26T14:10:00Z" w16du:dateUtc="2024-08-26T12:10:00Z"/>
                <w:sz w:val="16"/>
                <w:szCs w:val="16"/>
              </w:rPr>
            </w:pPr>
            <w:del w:id="3731" w:author="Gert Morlion" w:date="2024-08-26T14:10:00Z" w16du:dateUtc="2024-08-26T12:10:00Z">
              <w:r w:rsidRPr="00D22CCD" w:rsidDel="00F54CF5">
                <w:rPr>
                  <w:sz w:val="16"/>
                  <w:szCs w:val="16"/>
                </w:rPr>
                <w:lastRenderedPageBreak/>
                <w:delText>Value</w:delText>
              </w:r>
            </w:del>
          </w:p>
        </w:tc>
        <w:tc>
          <w:tcPr>
            <w:tcW w:w="3006" w:type="dxa"/>
            <w:tcMar>
              <w:top w:w="0" w:type="dxa"/>
              <w:bottom w:w="0" w:type="dxa"/>
            </w:tcMar>
          </w:tcPr>
          <w:p w14:paraId="142BEE1A" w14:textId="1CCC5FDB" w:rsidR="00B7180B" w:rsidRPr="00D22CCD" w:rsidDel="00F54CF5" w:rsidRDefault="00040ACE" w:rsidP="00C739EB">
            <w:pPr>
              <w:autoSpaceDE w:val="0"/>
              <w:autoSpaceDN w:val="0"/>
              <w:adjustRightInd w:val="0"/>
              <w:spacing w:before="60" w:after="60"/>
              <w:rPr>
                <w:del w:id="3732" w:author="Gert Morlion" w:date="2024-08-26T14:10:00Z" w16du:dateUtc="2024-08-26T12:10:00Z"/>
                <w:rFonts w:cs="Arial"/>
                <w:sz w:val="16"/>
                <w:szCs w:val="16"/>
                <w:lang w:val="en-US" w:eastAsia="en-US"/>
              </w:rPr>
            </w:pPr>
            <w:del w:id="3733" w:author="Gert Morlion" w:date="2024-08-26T14:10:00Z" w16du:dateUtc="2024-08-26T12:10:00Z">
              <w:r w:rsidRPr="00D22CCD" w:rsidDel="00F54CF5">
                <w:rPr>
                  <w:rFonts w:eastAsia="Dotum" w:cs="Arial"/>
                  <w:color w:val="464646"/>
                  <w:sz w:val="16"/>
                  <w:szCs w:val="16"/>
                  <w:lang w:val="en-US" w:eastAsia="nl-BE"/>
                </w:rPr>
                <w:delText>localM</w:delText>
              </w:r>
              <w:r w:rsidR="00B7180B" w:rsidRPr="00D22CCD" w:rsidDel="00F54CF5">
                <w:rPr>
                  <w:rFonts w:eastAsia="Dotum" w:cs="Arial"/>
                  <w:color w:val="464646"/>
                  <w:sz w:val="16"/>
                  <w:szCs w:val="16"/>
                  <w:lang w:val="en-US" w:eastAsia="nl-BE"/>
                </w:rPr>
                <w:delText>ean</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ater</w:delText>
              </w:r>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745A04CE" w14:textId="67862375" w:rsidR="00B7180B" w:rsidRPr="00D22CCD" w:rsidDel="00F54CF5" w:rsidRDefault="00B7180B" w:rsidP="00C739EB">
            <w:pPr>
              <w:suppressAutoHyphens/>
              <w:snapToGrid w:val="0"/>
              <w:spacing w:before="60" w:after="60" w:line="240" w:lineRule="auto"/>
              <w:jc w:val="left"/>
              <w:rPr>
                <w:del w:id="3734" w:author="Gert Morlion" w:date="2024-08-26T14:10:00Z" w16du:dateUtc="2024-08-26T12:10:00Z"/>
                <w:sz w:val="16"/>
                <w:szCs w:val="16"/>
                <w:lang w:eastAsia="ar-SA"/>
              </w:rPr>
            </w:pPr>
          </w:p>
        </w:tc>
        <w:tc>
          <w:tcPr>
            <w:tcW w:w="804" w:type="dxa"/>
          </w:tcPr>
          <w:p w14:paraId="3C7736DE" w14:textId="6661E4EC" w:rsidR="00B7180B" w:rsidRPr="00D22CCD" w:rsidDel="00F54CF5" w:rsidRDefault="00B7180B" w:rsidP="00C739EB">
            <w:pPr>
              <w:suppressAutoHyphens/>
              <w:snapToGrid w:val="0"/>
              <w:spacing w:before="60" w:after="60" w:line="240" w:lineRule="auto"/>
              <w:jc w:val="center"/>
              <w:rPr>
                <w:del w:id="3735" w:author="Gert Morlion" w:date="2024-08-26T14:10:00Z" w16du:dateUtc="2024-08-26T12:10:00Z"/>
                <w:sz w:val="16"/>
                <w:szCs w:val="16"/>
              </w:rPr>
            </w:pPr>
            <w:del w:id="3736" w:author="Gert Morlion" w:date="2024-08-26T14:10:00Z" w16du:dateUtc="2024-08-26T12:10:00Z">
              <w:r w:rsidRPr="00D22CCD" w:rsidDel="00F54CF5">
                <w:rPr>
                  <w:sz w:val="16"/>
                  <w:szCs w:val="16"/>
                </w:rPr>
                <w:delText>33</w:delText>
              </w:r>
            </w:del>
          </w:p>
        </w:tc>
        <w:tc>
          <w:tcPr>
            <w:tcW w:w="5694" w:type="dxa"/>
            <w:tcMar>
              <w:top w:w="0" w:type="dxa"/>
              <w:bottom w:w="0" w:type="dxa"/>
            </w:tcMar>
          </w:tcPr>
          <w:p w14:paraId="4480A902" w14:textId="549815FD" w:rsidR="00B7180B" w:rsidRPr="00D22CCD" w:rsidDel="00F54CF5" w:rsidRDefault="00B7180B" w:rsidP="00C739EB">
            <w:pPr>
              <w:suppressAutoHyphens/>
              <w:snapToGrid w:val="0"/>
              <w:spacing w:before="60" w:after="60" w:line="240" w:lineRule="auto"/>
              <w:rPr>
                <w:del w:id="3737" w:author="Gert Morlion" w:date="2024-08-26T14:10:00Z" w16du:dateUtc="2024-08-26T12:10:00Z"/>
                <w:sz w:val="16"/>
                <w:szCs w:val="16"/>
              </w:rPr>
            </w:pPr>
          </w:p>
        </w:tc>
      </w:tr>
      <w:tr w:rsidR="00B7180B" w:rsidRPr="00D22CCD" w:rsidDel="00F54CF5" w14:paraId="3A3E96A7" w14:textId="1D1CDC3E" w:rsidTr="3CCBF2F9">
        <w:trPr>
          <w:cantSplit/>
          <w:del w:id="3738" w:author="Gert Morlion" w:date="2024-08-26T14:10:00Z" w16du:dateUtc="2024-08-26T12:10:00Z"/>
        </w:trPr>
        <w:tc>
          <w:tcPr>
            <w:tcW w:w="1134" w:type="dxa"/>
            <w:tcMar>
              <w:top w:w="0" w:type="dxa"/>
              <w:bottom w:w="0" w:type="dxa"/>
            </w:tcMar>
          </w:tcPr>
          <w:p w14:paraId="3CD04872" w14:textId="7EC8D9A7" w:rsidR="00B7180B" w:rsidRPr="00D22CCD" w:rsidDel="00F54CF5" w:rsidRDefault="00B7180B" w:rsidP="00C739EB">
            <w:pPr>
              <w:suppressAutoHyphens/>
              <w:snapToGrid w:val="0"/>
              <w:spacing w:before="60" w:after="60" w:line="240" w:lineRule="auto"/>
              <w:rPr>
                <w:del w:id="3739" w:author="Gert Morlion" w:date="2024-08-26T14:10:00Z" w16du:dateUtc="2024-08-26T12:10:00Z"/>
                <w:sz w:val="16"/>
                <w:szCs w:val="16"/>
              </w:rPr>
            </w:pPr>
            <w:del w:id="374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D781D53" w14:textId="029E7756" w:rsidR="00B7180B" w:rsidRPr="00D22CCD" w:rsidDel="00F54CF5" w:rsidRDefault="00040ACE" w:rsidP="00C739EB">
            <w:pPr>
              <w:autoSpaceDE w:val="0"/>
              <w:autoSpaceDN w:val="0"/>
              <w:adjustRightInd w:val="0"/>
              <w:spacing w:before="60" w:after="60"/>
              <w:rPr>
                <w:del w:id="3741" w:author="Gert Morlion" w:date="2024-08-26T14:10:00Z" w16du:dateUtc="2024-08-26T12:10:00Z"/>
                <w:rFonts w:cs="Arial"/>
                <w:sz w:val="16"/>
                <w:szCs w:val="16"/>
                <w:lang w:val="en-US" w:eastAsia="en-US"/>
              </w:rPr>
            </w:pPr>
            <w:del w:id="3742" w:author="Gert Morlion" w:date="2024-08-26T14:10:00Z" w16du:dateUtc="2024-08-26T12:10:00Z">
              <w:r w:rsidRPr="00D22CCD" w:rsidDel="00F54CF5">
                <w:rPr>
                  <w:rFonts w:eastAsia="Dotum" w:cs="Arial"/>
                  <w:color w:val="464646"/>
                  <w:sz w:val="16"/>
                  <w:szCs w:val="16"/>
                  <w:lang w:val="en-US" w:eastAsia="nl-BE"/>
                </w:rPr>
                <w:delText>e</w:delText>
              </w:r>
              <w:r w:rsidR="00B7180B" w:rsidRPr="00D22CCD" w:rsidDel="00F54CF5">
                <w:rPr>
                  <w:rFonts w:eastAsia="Dotum" w:cs="Arial"/>
                  <w:color w:val="464646"/>
                  <w:sz w:val="16"/>
                  <w:szCs w:val="16"/>
                  <w:lang w:val="en-US" w:eastAsia="nl-BE"/>
                </w:rPr>
                <w:delText>quivalent</w:delText>
              </w:r>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f</w:delText>
              </w:r>
              <w:r w:rsidRPr="00D22CCD" w:rsidDel="00F54CF5">
                <w:rPr>
                  <w:rFonts w:eastAsia="Dotum" w:cs="Arial"/>
                  <w:color w:val="464646"/>
                  <w:sz w:val="16"/>
                  <w:szCs w:val="16"/>
                  <w:lang w:val="en-US" w:eastAsia="nl-BE"/>
                </w:rPr>
                <w:delText>W</w:delText>
              </w:r>
              <w:r w:rsidR="00B7180B" w:rsidRPr="00D22CCD" w:rsidDel="00F54CF5">
                <w:rPr>
                  <w:rFonts w:eastAsia="Dotum" w:cs="Arial"/>
                  <w:color w:val="464646"/>
                  <w:sz w:val="16"/>
                  <w:szCs w:val="16"/>
                  <w:lang w:val="en-US" w:eastAsia="nl-BE"/>
                </w:rPr>
                <w:delText xml:space="preserve">ater </w:delText>
              </w:r>
            </w:del>
          </w:p>
        </w:tc>
        <w:tc>
          <w:tcPr>
            <w:tcW w:w="3420" w:type="dxa"/>
            <w:tcMar>
              <w:top w:w="0" w:type="dxa"/>
              <w:bottom w:w="0" w:type="dxa"/>
            </w:tcMar>
          </w:tcPr>
          <w:p w14:paraId="2409BFD0" w14:textId="1454CC67" w:rsidR="00B7180B" w:rsidRPr="00D22CCD" w:rsidDel="00F54CF5" w:rsidRDefault="00B7180B" w:rsidP="00C739EB">
            <w:pPr>
              <w:suppressAutoHyphens/>
              <w:snapToGrid w:val="0"/>
              <w:spacing w:before="60" w:after="60" w:line="240" w:lineRule="auto"/>
              <w:jc w:val="left"/>
              <w:rPr>
                <w:del w:id="3743" w:author="Gert Morlion" w:date="2024-08-26T14:10:00Z" w16du:dateUtc="2024-08-26T12:10:00Z"/>
                <w:sz w:val="16"/>
                <w:szCs w:val="16"/>
                <w:lang w:eastAsia="ar-SA"/>
              </w:rPr>
            </w:pPr>
          </w:p>
        </w:tc>
        <w:tc>
          <w:tcPr>
            <w:tcW w:w="804" w:type="dxa"/>
          </w:tcPr>
          <w:p w14:paraId="25104D0E" w14:textId="6602C71B" w:rsidR="00B7180B" w:rsidRPr="00D22CCD" w:rsidDel="00F54CF5" w:rsidRDefault="00B7180B" w:rsidP="00C739EB">
            <w:pPr>
              <w:suppressAutoHyphens/>
              <w:snapToGrid w:val="0"/>
              <w:spacing w:before="60" w:after="60" w:line="240" w:lineRule="auto"/>
              <w:jc w:val="center"/>
              <w:rPr>
                <w:del w:id="3744" w:author="Gert Morlion" w:date="2024-08-26T14:10:00Z" w16du:dateUtc="2024-08-26T12:10:00Z"/>
                <w:sz w:val="16"/>
                <w:szCs w:val="16"/>
              </w:rPr>
            </w:pPr>
            <w:del w:id="3745" w:author="Gert Morlion" w:date="2024-08-26T14:10:00Z" w16du:dateUtc="2024-08-26T12:10:00Z">
              <w:r w:rsidRPr="00D22CCD" w:rsidDel="00F54CF5">
                <w:rPr>
                  <w:sz w:val="16"/>
                  <w:szCs w:val="16"/>
                </w:rPr>
                <w:delText>34</w:delText>
              </w:r>
            </w:del>
          </w:p>
        </w:tc>
        <w:tc>
          <w:tcPr>
            <w:tcW w:w="5694" w:type="dxa"/>
            <w:tcMar>
              <w:top w:w="0" w:type="dxa"/>
              <w:bottom w:w="0" w:type="dxa"/>
            </w:tcMar>
          </w:tcPr>
          <w:p w14:paraId="7D68D84A" w14:textId="14C9CF28" w:rsidR="00B7180B" w:rsidRPr="00D22CCD" w:rsidDel="00F54CF5" w:rsidRDefault="00040ACE" w:rsidP="00C739EB">
            <w:pPr>
              <w:suppressAutoHyphens/>
              <w:snapToGrid w:val="0"/>
              <w:spacing w:before="60" w:after="60" w:line="240" w:lineRule="auto"/>
              <w:rPr>
                <w:del w:id="3746" w:author="Gert Morlion" w:date="2024-08-26T14:10:00Z" w16du:dateUtc="2024-08-26T12:10:00Z"/>
                <w:sz w:val="16"/>
                <w:szCs w:val="16"/>
              </w:rPr>
            </w:pPr>
            <w:del w:id="3747" w:author="Gert Morlion" w:date="2024-08-26T14:10:00Z" w16du:dateUtc="2024-08-26T12:10:00Z">
              <w:r w:rsidRPr="00D22CCD" w:rsidDel="00F54CF5">
                <w:rPr>
                  <w:rFonts w:eastAsia="Dotum" w:cs="Arial"/>
                  <w:color w:val="464646"/>
                  <w:sz w:val="16"/>
                  <w:szCs w:val="16"/>
                  <w:lang w:val="en-US" w:eastAsia="nl-BE"/>
                </w:rPr>
                <w:delText>(German GlW)</w:delText>
              </w:r>
            </w:del>
          </w:p>
        </w:tc>
      </w:tr>
      <w:tr w:rsidR="00B7180B" w:rsidRPr="00D22CCD" w:rsidDel="00F54CF5" w14:paraId="0C151AE3" w14:textId="50E48D04" w:rsidTr="3CCBF2F9">
        <w:trPr>
          <w:cantSplit/>
          <w:del w:id="3748" w:author="Gert Morlion" w:date="2024-08-26T14:10:00Z" w16du:dateUtc="2024-08-26T12:10:00Z"/>
        </w:trPr>
        <w:tc>
          <w:tcPr>
            <w:tcW w:w="1134" w:type="dxa"/>
            <w:tcMar>
              <w:top w:w="0" w:type="dxa"/>
              <w:bottom w:w="0" w:type="dxa"/>
            </w:tcMar>
          </w:tcPr>
          <w:p w14:paraId="0E26639B" w14:textId="06E6703E" w:rsidR="00B7180B" w:rsidRPr="00D22CCD" w:rsidDel="00F54CF5" w:rsidRDefault="00B7180B" w:rsidP="00C739EB">
            <w:pPr>
              <w:suppressAutoHyphens/>
              <w:snapToGrid w:val="0"/>
              <w:spacing w:before="60" w:after="60" w:line="240" w:lineRule="auto"/>
              <w:rPr>
                <w:del w:id="3749" w:author="Gert Morlion" w:date="2024-08-26T14:10:00Z" w16du:dateUtc="2024-08-26T12:10:00Z"/>
                <w:sz w:val="16"/>
                <w:szCs w:val="16"/>
              </w:rPr>
            </w:pPr>
            <w:del w:id="375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71C7EA1A" w14:textId="2CD08C91" w:rsidR="00B7180B" w:rsidRPr="00D22CCD" w:rsidDel="00F54CF5" w:rsidRDefault="00040ACE" w:rsidP="00C739EB">
            <w:pPr>
              <w:autoSpaceDE w:val="0"/>
              <w:autoSpaceDN w:val="0"/>
              <w:adjustRightInd w:val="0"/>
              <w:spacing w:before="60" w:after="60"/>
              <w:rPr>
                <w:del w:id="3751" w:author="Gert Morlion" w:date="2024-08-26T14:10:00Z" w16du:dateUtc="2024-08-26T12:10:00Z"/>
                <w:rFonts w:cs="Arial"/>
                <w:sz w:val="16"/>
                <w:szCs w:val="16"/>
                <w:lang w:val="en-US" w:eastAsia="en-US"/>
              </w:rPr>
            </w:pPr>
            <w:del w:id="3752" w:author="Gert Morlion" w:date="2024-08-26T14:10:00Z" w16du:dateUtc="2024-08-26T12:10:00Z">
              <w:r w:rsidRPr="00D22CCD" w:rsidDel="00F54CF5">
                <w:rPr>
                  <w:rFonts w:eastAsia="Dotum" w:cs="Arial"/>
                  <w:color w:val="464646"/>
                  <w:sz w:val="16"/>
                  <w:szCs w:val="16"/>
                  <w:lang w:val="en-US" w:eastAsia="nl-BE"/>
                </w:rPr>
                <w:delText>h</w:delText>
              </w:r>
              <w:r w:rsidR="00B7180B" w:rsidRPr="00D22CCD" w:rsidDel="00F54CF5">
                <w:rPr>
                  <w:rFonts w:eastAsia="Dotum" w:cs="Arial"/>
                  <w:color w:val="464646"/>
                  <w:sz w:val="16"/>
                  <w:szCs w:val="16"/>
                  <w:lang w:val="en-US" w:eastAsia="nl-BE"/>
                </w:rPr>
                <w:delText>ighestShippingHeight</w:delText>
              </w:r>
              <w:r w:rsidRPr="00D22CCD" w:rsidDel="00F54CF5">
                <w:rPr>
                  <w:rFonts w:eastAsia="Dotum" w:cs="Arial"/>
                  <w:color w:val="464646"/>
                  <w:sz w:val="16"/>
                  <w:szCs w:val="16"/>
                  <w:lang w:val="en-US" w:eastAsia="nl-BE"/>
                </w:rPr>
                <w:delText>O</w:delText>
              </w:r>
              <w:r w:rsidR="00B7180B" w:rsidRPr="00D22CCD" w:rsidDel="00F54CF5">
                <w:rPr>
                  <w:rFonts w:eastAsia="Dotum" w:cs="Arial"/>
                  <w:color w:val="464646"/>
                  <w:sz w:val="16"/>
                  <w:szCs w:val="16"/>
                  <w:lang w:val="en-US" w:eastAsia="nl-BE"/>
                </w:rPr>
                <w:delText xml:space="preserve">fWater </w:delText>
              </w:r>
            </w:del>
          </w:p>
        </w:tc>
        <w:tc>
          <w:tcPr>
            <w:tcW w:w="3420" w:type="dxa"/>
            <w:tcMar>
              <w:top w:w="0" w:type="dxa"/>
              <w:bottom w:w="0" w:type="dxa"/>
            </w:tcMar>
          </w:tcPr>
          <w:p w14:paraId="1D6CDB83" w14:textId="57AD7456" w:rsidR="00B7180B" w:rsidRPr="00D22CCD" w:rsidDel="00F54CF5" w:rsidRDefault="00B7180B" w:rsidP="00C739EB">
            <w:pPr>
              <w:suppressAutoHyphens/>
              <w:snapToGrid w:val="0"/>
              <w:spacing w:before="60" w:after="60" w:line="240" w:lineRule="auto"/>
              <w:jc w:val="left"/>
              <w:rPr>
                <w:del w:id="3753" w:author="Gert Morlion" w:date="2024-08-26T14:10:00Z" w16du:dateUtc="2024-08-26T12:10:00Z"/>
                <w:sz w:val="16"/>
                <w:szCs w:val="16"/>
                <w:lang w:eastAsia="ar-SA"/>
              </w:rPr>
            </w:pPr>
          </w:p>
        </w:tc>
        <w:tc>
          <w:tcPr>
            <w:tcW w:w="804" w:type="dxa"/>
          </w:tcPr>
          <w:p w14:paraId="742DF200" w14:textId="379670F0" w:rsidR="00B7180B" w:rsidRPr="00D22CCD" w:rsidDel="00F54CF5" w:rsidRDefault="00B7180B" w:rsidP="00C739EB">
            <w:pPr>
              <w:suppressAutoHyphens/>
              <w:snapToGrid w:val="0"/>
              <w:spacing w:before="60" w:after="60" w:line="240" w:lineRule="auto"/>
              <w:jc w:val="center"/>
              <w:rPr>
                <w:del w:id="3754" w:author="Gert Morlion" w:date="2024-08-26T14:10:00Z" w16du:dateUtc="2024-08-26T12:10:00Z"/>
                <w:sz w:val="16"/>
                <w:szCs w:val="16"/>
              </w:rPr>
            </w:pPr>
            <w:del w:id="3755" w:author="Gert Morlion" w:date="2024-08-26T14:10:00Z" w16du:dateUtc="2024-08-26T12:10:00Z">
              <w:r w:rsidRPr="00D22CCD" w:rsidDel="00F54CF5">
                <w:rPr>
                  <w:sz w:val="16"/>
                  <w:szCs w:val="16"/>
                </w:rPr>
                <w:delText>35</w:delText>
              </w:r>
            </w:del>
          </w:p>
        </w:tc>
        <w:tc>
          <w:tcPr>
            <w:tcW w:w="5694" w:type="dxa"/>
            <w:tcMar>
              <w:top w:w="0" w:type="dxa"/>
              <w:bottom w:w="0" w:type="dxa"/>
            </w:tcMar>
          </w:tcPr>
          <w:p w14:paraId="21A9D9CC" w14:textId="51A5636F" w:rsidR="00B7180B" w:rsidRPr="00D22CCD" w:rsidDel="00F54CF5" w:rsidRDefault="00040ACE" w:rsidP="00C739EB">
            <w:pPr>
              <w:suppressAutoHyphens/>
              <w:snapToGrid w:val="0"/>
              <w:spacing w:before="60" w:after="60" w:line="240" w:lineRule="auto"/>
              <w:rPr>
                <w:del w:id="3756" w:author="Gert Morlion" w:date="2024-08-26T14:10:00Z" w16du:dateUtc="2024-08-26T12:10:00Z"/>
                <w:sz w:val="16"/>
                <w:szCs w:val="16"/>
              </w:rPr>
            </w:pPr>
            <w:del w:id="3757" w:author="Gert Morlion" w:date="2024-08-26T14:10:00Z" w16du:dateUtc="2024-08-26T12:10:00Z">
              <w:r w:rsidRPr="00D22CCD" w:rsidDel="00F54CF5">
                <w:rPr>
                  <w:sz w:val="16"/>
                  <w:szCs w:val="16"/>
                </w:rPr>
                <w:delText>(</w:delText>
              </w:r>
              <w:r w:rsidRPr="00D22CCD" w:rsidDel="00F54CF5">
                <w:rPr>
                  <w:rFonts w:eastAsia="Dotum" w:cs="Arial"/>
                  <w:color w:val="464646"/>
                  <w:sz w:val="16"/>
                  <w:szCs w:val="16"/>
                  <w:lang w:val="en-US" w:eastAsia="nl-BE"/>
                </w:rPr>
                <w:delText>German HSW)</w:delText>
              </w:r>
            </w:del>
          </w:p>
        </w:tc>
      </w:tr>
      <w:tr w:rsidR="00B7180B" w:rsidRPr="00D22CCD" w:rsidDel="00F54CF5" w14:paraId="43BD8183" w14:textId="1C42BB3C" w:rsidTr="3CCBF2F9">
        <w:trPr>
          <w:cantSplit/>
          <w:del w:id="3758" w:author="Gert Morlion" w:date="2024-08-26T14:10:00Z" w16du:dateUtc="2024-08-26T12:10:00Z"/>
        </w:trPr>
        <w:tc>
          <w:tcPr>
            <w:tcW w:w="1134" w:type="dxa"/>
            <w:tcMar>
              <w:top w:w="0" w:type="dxa"/>
              <w:bottom w:w="0" w:type="dxa"/>
            </w:tcMar>
          </w:tcPr>
          <w:p w14:paraId="20B53DA6" w14:textId="60E6276D" w:rsidR="00B7180B" w:rsidRPr="00D22CCD" w:rsidDel="00F54CF5" w:rsidRDefault="00B7180B" w:rsidP="00C739EB">
            <w:pPr>
              <w:suppressAutoHyphens/>
              <w:snapToGrid w:val="0"/>
              <w:spacing w:before="60" w:after="60" w:line="240" w:lineRule="auto"/>
              <w:rPr>
                <w:del w:id="3759" w:author="Gert Morlion" w:date="2024-08-26T14:10:00Z" w16du:dateUtc="2024-08-26T12:10:00Z"/>
                <w:sz w:val="16"/>
                <w:szCs w:val="16"/>
              </w:rPr>
            </w:pPr>
            <w:del w:id="3760"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40AD235" w14:textId="13DAE71D" w:rsidR="00B7180B" w:rsidRPr="00D22CCD" w:rsidDel="00F54CF5" w:rsidRDefault="00040ACE" w:rsidP="00C739EB">
            <w:pPr>
              <w:autoSpaceDE w:val="0"/>
              <w:autoSpaceDN w:val="0"/>
              <w:adjustRightInd w:val="0"/>
              <w:spacing w:before="60" w:after="60"/>
              <w:rPr>
                <w:del w:id="3761" w:author="Gert Morlion" w:date="2024-08-26T14:10:00Z" w16du:dateUtc="2024-08-26T12:10:00Z"/>
                <w:rFonts w:cs="Arial"/>
                <w:sz w:val="16"/>
                <w:szCs w:val="16"/>
                <w:lang w:val="en-US" w:eastAsia="en-US"/>
              </w:rPr>
            </w:pPr>
            <w:del w:id="3762" w:author="Gert Morlion" w:date="2024-08-26T14:10:00Z" w16du:dateUtc="2024-08-26T12: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eference</w:delText>
              </w:r>
              <w:r w:rsidRPr="00D22CCD" w:rsidDel="00F54CF5">
                <w:rPr>
                  <w:rFonts w:eastAsia="Dotum" w:cs="Arial"/>
                  <w:color w:val="464646"/>
                  <w:sz w:val="16"/>
                  <w:szCs w:val="16"/>
                  <w:lang w:val="en-US" w:eastAsia="nl-BE"/>
                </w:rPr>
                <w:delText>LowWaterLevelAccordingToDanube</w:delText>
              </w:r>
              <w:r w:rsidR="00B7180B" w:rsidRPr="00D22CCD" w:rsidDel="00F54CF5">
                <w:rPr>
                  <w:rFonts w:eastAsia="Dotum" w:cs="Arial"/>
                  <w:color w:val="464646"/>
                  <w:sz w:val="16"/>
                  <w:szCs w:val="16"/>
                  <w:lang w:val="en-US" w:eastAsia="nl-BE"/>
                </w:rPr>
                <w:delText>Commission</w:delText>
              </w:r>
            </w:del>
          </w:p>
        </w:tc>
        <w:tc>
          <w:tcPr>
            <w:tcW w:w="3420" w:type="dxa"/>
            <w:tcMar>
              <w:top w:w="0" w:type="dxa"/>
              <w:bottom w:w="0" w:type="dxa"/>
            </w:tcMar>
          </w:tcPr>
          <w:p w14:paraId="0E2F3158" w14:textId="4FE0F463" w:rsidR="00B7180B" w:rsidRPr="00D22CCD" w:rsidDel="00F54CF5" w:rsidRDefault="00B7180B" w:rsidP="00C739EB">
            <w:pPr>
              <w:suppressAutoHyphens/>
              <w:snapToGrid w:val="0"/>
              <w:spacing w:before="60" w:after="60" w:line="240" w:lineRule="auto"/>
              <w:jc w:val="left"/>
              <w:rPr>
                <w:del w:id="3763" w:author="Gert Morlion" w:date="2024-08-26T14:10:00Z" w16du:dateUtc="2024-08-26T12:10:00Z"/>
                <w:sz w:val="16"/>
                <w:szCs w:val="16"/>
                <w:lang w:eastAsia="ar-SA"/>
              </w:rPr>
            </w:pPr>
          </w:p>
        </w:tc>
        <w:tc>
          <w:tcPr>
            <w:tcW w:w="804" w:type="dxa"/>
          </w:tcPr>
          <w:p w14:paraId="4384BAA3" w14:textId="6A703B0E" w:rsidR="00B7180B" w:rsidRPr="00D22CCD" w:rsidDel="00F54CF5" w:rsidRDefault="00B7180B" w:rsidP="00C739EB">
            <w:pPr>
              <w:suppressAutoHyphens/>
              <w:snapToGrid w:val="0"/>
              <w:spacing w:before="60" w:after="60" w:line="240" w:lineRule="auto"/>
              <w:jc w:val="center"/>
              <w:rPr>
                <w:del w:id="3764" w:author="Gert Morlion" w:date="2024-08-26T14:10:00Z" w16du:dateUtc="2024-08-26T12:10:00Z"/>
                <w:sz w:val="16"/>
                <w:szCs w:val="16"/>
              </w:rPr>
            </w:pPr>
            <w:del w:id="3765" w:author="Gert Morlion" w:date="2024-08-26T14:10:00Z" w16du:dateUtc="2024-08-26T12:10:00Z">
              <w:r w:rsidRPr="00D22CCD" w:rsidDel="00F54CF5">
                <w:rPr>
                  <w:sz w:val="16"/>
                  <w:szCs w:val="16"/>
                </w:rPr>
                <w:delText>36</w:delText>
              </w:r>
            </w:del>
          </w:p>
        </w:tc>
        <w:tc>
          <w:tcPr>
            <w:tcW w:w="5694" w:type="dxa"/>
            <w:tcMar>
              <w:top w:w="0" w:type="dxa"/>
              <w:bottom w:w="0" w:type="dxa"/>
            </w:tcMar>
          </w:tcPr>
          <w:p w14:paraId="55F8C57F" w14:textId="6E966F8F" w:rsidR="00B7180B" w:rsidRPr="00D22CCD" w:rsidDel="00F54CF5" w:rsidRDefault="00B7180B" w:rsidP="00C739EB">
            <w:pPr>
              <w:suppressAutoHyphens/>
              <w:snapToGrid w:val="0"/>
              <w:spacing w:before="60" w:after="60" w:line="240" w:lineRule="auto"/>
              <w:rPr>
                <w:del w:id="3766" w:author="Gert Morlion" w:date="2024-08-26T14:10:00Z" w16du:dateUtc="2024-08-26T12:10:00Z"/>
                <w:sz w:val="16"/>
                <w:szCs w:val="16"/>
              </w:rPr>
            </w:pPr>
          </w:p>
        </w:tc>
      </w:tr>
      <w:tr w:rsidR="00B7180B" w:rsidRPr="00D22CCD" w:rsidDel="00F54CF5" w14:paraId="705A009F" w14:textId="657EB329" w:rsidTr="3CCBF2F9">
        <w:trPr>
          <w:cantSplit/>
          <w:del w:id="3767" w:author="Gert Morlion" w:date="2024-08-26T14:10:00Z" w16du:dateUtc="2024-08-26T12:10:00Z"/>
        </w:trPr>
        <w:tc>
          <w:tcPr>
            <w:tcW w:w="1134" w:type="dxa"/>
            <w:tcMar>
              <w:top w:w="0" w:type="dxa"/>
              <w:bottom w:w="0" w:type="dxa"/>
            </w:tcMar>
          </w:tcPr>
          <w:p w14:paraId="581E5967" w14:textId="26365222" w:rsidR="00B7180B" w:rsidRPr="00D22CCD" w:rsidDel="00F54CF5" w:rsidRDefault="00B7180B" w:rsidP="00C739EB">
            <w:pPr>
              <w:suppressAutoHyphens/>
              <w:snapToGrid w:val="0"/>
              <w:spacing w:before="60" w:after="60" w:line="240" w:lineRule="auto"/>
              <w:rPr>
                <w:del w:id="3768" w:author="Gert Morlion" w:date="2024-08-26T14:10:00Z" w16du:dateUtc="2024-08-26T12:10:00Z"/>
                <w:sz w:val="16"/>
                <w:szCs w:val="16"/>
              </w:rPr>
            </w:pPr>
            <w:del w:id="3769"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F58A3F4" w14:textId="63483A63" w:rsidR="00B7180B" w:rsidRPr="00D22CCD" w:rsidDel="00F54CF5" w:rsidRDefault="00B7180B" w:rsidP="00C739EB">
            <w:pPr>
              <w:autoSpaceDE w:val="0"/>
              <w:autoSpaceDN w:val="0"/>
              <w:adjustRightInd w:val="0"/>
              <w:spacing w:before="60" w:after="60"/>
              <w:rPr>
                <w:del w:id="3770" w:author="Gert Morlion" w:date="2024-08-26T14:10:00Z" w16du:dateUtc="2024-08-26T12:10:00Z"/>
                <w:rFonts w:cs="Arial"/>
                <w:sz w:val="16"/>
                <w:szCs w:val="16"/>
                <w:lang w:val="en-US" w:eastAsia="en-US"/>
              </w:rPr>
            </w:pPr>
            <w:del w:id="3771" w:author="Gert Morlion" w:date="2024-08-26T14:10:00Z" w16du:dateUtc="2024-08-26T12:10:00Z">
              <w:r w:rsidRPr="00D22CCD" w:rsidDel="00F54CF5">
                <w:rPr>
                  <w:rFonts w:eastAsia="Dotum" w:cs="Arial"/>
                  <w:color w:val="464646"/>
                  <w:sz w:val="16"/>
                  <w:szCs w:val="16"/>
                  <w:lang w:val="en-US" w:eastAsia="nl-BE"/>
                </w:rPr>
                <w:delText>highestShippingHeightOfWaterAccordingToDanubeCommission</w:delText>
              </w:r>
            </w:del>
          </w:p>
        </w:tc>
        <w:tc>
          <w:tcPr>
            <w:tcW w:w="3420" w:type="dxa"/>
            <w:tcMar>
              <w:top w:w="0" w:type="dxa"/>
              <w:bottom w:w="0" w:type="dxa"/>
            </w:tcMar>
          </w:tcPr>
          <w:p w14:paraId="269691D2" w14:textId="64F4C480" w:rsidR="00B7180B" w:rsidRPr="00D22CCD" w:rsidDel="00F54CF5" w:rsidRDefault="00B7180B" w:rsidP="00C739EB">
            <w:pPr>
              <w:suppressAutoHyphens/>
              <w:snapToGrid w:val="0"/>
              <w:spacing w:before="60" w:after="60" w:line="240" w:lineRule="auto"/>
              <w:jc w:val="left"/>
              <w:rPr>
                <w:del w:id="3772" w:author="Gert Morlion" w:date="2024-08-26T14:10:00Z" w16du:dateUtc="2024-08-26T12:10:00Z"/>
                <w:sz w:val="16"/>
                <w:szCs w:val="16"/>
                <w:lang w:eastAsia="ar-SA"/>
              </w:rPr>
            </w:pPr>
          </w:p>
        </w:tc>
        <w:tc>
          <w:tcPr>
            <w:tcW w:w="804" w:type="dxa"/>
          </w:tcPr>
          <w:p w14:paraId="7964F862" w14:textId="6DAEB1AD" w:rsidR="00B7180B" w:rsidRPr="00D22CCD" w:rsidDel="00F54CF5" w:rsidRDefault="00B7180B" w:rsidP="00C739EB">
            <w:pPr>
              <w:suppressAutoHyphens/>
              <w:snapToGrid w:val="0"/>
              <w:spacing w:before="60" w:after="60" w:line="240" w:lineRule="auto"/>
              <w:jc w:val="center"/>
              <w:rPr>
                <w:del w:id="3773" w:author="Gert Morlion" w:date="2024-08-26T14:10:00Z" w16du:dateUtc="2024-08-26T12:10:00Z"/>
                <w:sz w:val="16"/>
                <w:szCs w:val="16"/>
              </w:rPr>
            </w:pPr>
            <w:del w:id="3774" w:author="Gert Morlion" w:date="2024-08-26T14:10:00Z" w16du:dateUtc="2024-08-26T12:10:00Z">
              <w:r w:rsidRPr="00D22CCD" w:rsidDel="00F54CF5">
                <w:rPr>
                  <w:sz w:val="16"/>
                  <w:szCs w:val="16"/>
                </w:rPr>
                <w:delText>37</w:delText>
              </w:r>
            </w:del>
          </w:p>
        </w:tc>
        <w:tc>
          <w:tcPr>
            <w:tcW w:w="5694" w:type="dxa"/>
            <w:tcMar>
              <w:top w:w="0" w:type="dxa"/>
              <w:bottom w:w="0" w:type="dxa"/>
            </w:tcMar>
          </w:tcPr>
          <w:p w14:paraId="3199B24D" w14:textId="61E33BEC" w:rsidR="00B7180B" w:rsidRPr="00D22CCD" w:rsidDel="00F54CF5" w:rsidRDefault="00B7180B" w:rsidP="00C739EB">
            <w:pPr>
              <w:suppressAutoHyphens/>
              <w:snapToGrid w:val="0"/>
              <w:spacing w:before="60" w:after="60" w:line="240" w:lineRule="auto"/>
              <w:rPr>
                <w:del w:id="3775" w:author="Gert Morlion" w:date="2024-08-26T14:10:00Z" w16du:dateUtc="2024-08-26T12:10:00Z"/>
                <w:sz w:val="16"/>
                <w:szCs w:val="16"/>
              </w:rPr>
            </w:pPr>
          </w:p>
        </w:tc>
      </w:tr>
      <w:tr w:rsidR="00B7180B" w:rsidRPr="00D22CCD" w:rsidDel="00F54CF5" w14:paraId="2BE4F51D" w14:textId="6BAD8F29" w:rsidTr="3CCBF2F9">
        <w:trPr>
          <w:cantSplit/>
          <w:del w:id="3776" w:author="Gert Morlion" w:date="2024-08-26T14:10:00Z" w16du:dateUtc="2024-08-26T12:10:00Z"/>
        </w:trPr>
        <w:tc>
          <w:tcPr>
            <w:tcW w:w="1134" w:type="dxa"/>
            <w:tcMar>
              <w:top w:w="0" w:type="dxa"/>
              <w:bottom w:w="0" w:type="dxa"/>
            </w:tcMar>
          </w:tcPr>
          <w:p w14:paraId="47D6CCFF" w14:textId="0C225AED" w:rsidR="00B7180B" w:rsidRPr="00D22CCD" w:rsidDel="00F54CF5" w:rsidRDefault="00B7180B" w:rsidP="00C739EB">
            <w:pPr>
              <w:suppressAutoHyphens/>
              <w:snapToGrid w:val="0"/>
              <w:spacing w:before="60" w:after="60" w:line="240" w:lineRule="auto"/>
              <w:rPr>
                <w:del w:id="3777" w:author="Gert Morlion" w:date="2024-08-26T14:10:00Z" w16du:dateUtc="2024-08-26T12:10:00Z"/>
                <w:sz w:val="16"/>
                <w:szCs w:val="16"/>
              </w:rPr>
            </w:pPr>
            <w:del w:id="377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6832895" w14:textId="2F2CC7B4" w:rsidR="00B7180B" w:rsidRPr="00D22CCD" w:rsidDel="00F54CF5" w:rsidRDefault="00B7180B" w:rsidP="00C739EB">
            <w:pPr>
              <w:autoSpaceDE w:val="0"/>
              <w:autoSpaceDN w:val="0"/>
              <w:adjustRightInd w:val="0"/>
              <w:spacing w:before="60" w:after="60"/>
              <w:rPr>
                <w:del w:id="3779" w:author="Gert Morlion" w:date="2024-08-26T14:10:00Z" w16du:dateUtc="2024-08-26T12:10:00Z"/>
                <w:rFonts w:cs="Arial"/>
                <w:sz w:val="16"/>
                <w:szCs w:val="16"/>
                <w:lang w:val="en-US" w:eastAsia="en-US"/>
              </w:rPr>
            </w:pPr>
            <w:del w:id="3780" w:author="Gert Morlion" w:date="2024-08-26T14:10:00Z" w16du:dateUtc="2024-08-26T12:10:00Z">
              <w:r w:rsidRPr="00D22CCD" w:rsidDel="00F54CF5">
                <w:rPr>
                  <w:rFonts w:eastAsia="Dotum" w:cs="Arial"/>
                  <w:color w:val="464646"/>
                  <w:sz w:val="16"/>
                  <w:szCs w:val="16"/>
                  <w:lang w:val="en-US" w:eastAsia="nl-BE"/>
                </w:rPr>
                <w:delText>dutchRiverLowWaterReferenceLevel</w:delText>
              </w:r>
            </w:del>
          </w:p>
        </w:tc>
        <w:tc>
          <w:tcPr>
            <w:tcW w:w="3420" w:type="dxa"/>
            <w:tcMar>
              <w:top w:w="0" w:type="dxa"/>
              <w:bottom w:w="0" w:type="dxa"/>
            </w:tcMar>
          </w:tcPr>
          <w:p w14:paraId="40B89CB8" w14:textId="63F60760" w:rsidR="00B7180B" w:rsidRPr="00D22CCD" w:rsidDel="00F54CF5" w:rsidRDefault="00B7180B" w:rsidP="00C739EB">
            <w:pPr>
              <w:suppressAutoHyphens/>
              <w:snapToGrid w:val="0"/>
              <w:spacing w:before="60" w:after="60" w:line="240" w:lineRule="auto"/>
              <w:jc w:val="left"/>
              <w:rPr>
                <w:del w:id="3781" w:author="Gert Morlion" w:date="2024-08-26T14:10:00Z" w16du:dateUtc="2024-08-26T12:10:00Z"/>
                <w:sz w:val="16"/>
                <w:szCs w:val="16"/>
                <w:lang w:eastAsia="ar-SA"/>
              </w:rPr>
            </w:pPr>
          </w:p>
        </w:tc>
        <w:tc>
          <w:tcPr>
            <w:tcW w:w="804" w:type="dxa"/>
          </w:tcPr>
          <w:p w14:paraId="0561085A" w14:textId="5984AF8B" w:rsidR="00B7180B" w:rsidRPr="00D22CCD" w:rsidDel="00F54CF5" w:rsidRDefault="00B7180B" w:rsidP="00C739EB">
            <w:pPr>
              <w:suppressAutoHyphens/>
              <w:snapToGrid w:val="0"/>
              <w:spacing w:before="60" w:after="60" w:line="240" w:lineRule="auto"/>
              <w:jc w:val="center"/>
              <w:rPr>
                <w:del w:id="3782" w:author="Gert Morlion" w:date="2024-08-26T14:10:00Z" w16du:dateUtc="2024-08-26T12:10:00Z"/>
                <w:sz w:val="16"/>
                <w:szCs w:val="16"/>
              </w:rPr>
            </w:pPr>
            <w:del w:id="3783" w:author="Gert Morlion" w:date="2024-08-26T14:10:00Z" w16du:dateUtc="2024-08-26T12:10:00Z">
              <w:r w:rsidRPr="00D22CCD" w:rsidDel="00F54CF5">
                <w:rPr>
                  <w:sz w:val="16"/>
                  <w:szCs w:val="16"/>
                </w:rPr>
                <w:delText>38</w:delText>
              </w:r>
            </w:del>
          </w:p>
        </w:tc>
        <w:tc>
          <w:tcPr>
            <w:tcW w:w="5694" w:type="dxa"/>
            <w:tcMar>
              <w:top w:w="0" w:type="dxa"/>
              <w:bottom w:w="0" w:type="dxa"/>
            </w:tcMar>
          </w:tcPr>
          <w:p w14:paraId="768A1F70" w14:textId="49AC2252" w:rsidR="00B7180B" w:rsidRPr="00D22CCD" w:rsidDel="00F54CF5" w:rsidRDefault="00B7180B" w:rsidP="00C739EB">
            <w:pPr>
              <w:suppressAutoHyphens/>
              <w:snapToGrid w:val="0"/>
              <w:spacing w:before="60" w:after="60" w:line="240" w:lineRule="auto"/>
              <w:rPr>
                <w:del w:id="3784" w:author="Gert Morlion" w:date="2024-08-26T14:10:00Z" w16du:dateUtc="2024-08-26T12:10:00Z"/>
                <w:sz w:val="16"/>
                <w:szCs w:val="16"/>
              </w:rPr>
            </w:pPr>
            <w:del w:id="3785" w:author="Gert Morlion" w:date="2024-08-26T14:10:00Z" w16du:dateUtc="2024-08-26T12:10:00Z">
              <w:r w:rsidRPr="00D22CCD" w:rsidDel="00F54CF5">
                <w:rPr>
                  <w:rFonts w:ascii="Tahoma" w:eastAsia="Dotum" w:hAnsi="Tahoma" w:cs="Tahoma"/>
                  <w:color w:val="464646"/>
                  <w:sz w:val="17"/>
                  <w:szCs w:val="17"/>
                  <w:lang w:val="en-US" w:eastAsia="nl-BE"/>
                </w:rPr>
                <w:delText>(OLR)</w:delText>
              </w:r>
            </w:del>
          </w:p>
        </w:tc>
      </w:tr>
      <w:tr w:rsidR="00B7180B" w:rsidRPr="00D22CCD" w:rsidDel="00F54CF5" w14:paraId="0C108577" w14:textId="7829BB59" w:rsidTr="3CCBF2F9">
        <w:trPr>
          <w:cantSplit/>
          <w:del w:id="3786" w:author="Gert Morlion" w:date="2024-08-26T14:10:00Z" w16du:dateUtc="2024-08-26T12:10:00Z"/>
        </w:trPr>
        <w:tc>
          <w:tcPr>
            <w:tcW w:w="1134" w:type="dxa"/>
            <w:tcMar>
              <w:top w:w="0" w:type="dxa"/>
              <w:bottom w:w="0" w:type="dxa"/>
            </w:tcMar>
          </w:tcPr>
          <w:p w14:paraId="099C22E5" w14:textId="2347D7B4" w:rsidR="00B7180B" w:rsidRPr="00D22CCD" w:rsidDel="00F54CF5" w:rsidRDefault="00B7180B" w:rsidP="00C739EB">
            <w:pPr>
              <w:suppressAutoHyphens/>
              <w:snapToGrid w:val="0"/>
              <w:spacing w:before="60" w:after="60" w:line="240" w:lineRule="auto"/>
              <w:rPr>
                <w:del w:id="3787" w:author="Gert Morlion" w:date="2024-08-26T14:10:00Z" w16du:dateUtc="2024-08-26T12:10:00Z"/>
                <w:sz w:val="16"/>
                <w:szCs w:val="16"/>
              </w:rPr>
            </w:pPr>
            <w:del w:id="3788"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45F35800" w14:textId="5569110D" w:rsidR="00B7180B" w:rsidRPr="00D22CCD" w:rsidDel="00F54CF5" w:rsidRDefault="00040ACE" w:rsidP="00C739EB">
            <w:pPr>
              <w:autoSpaceDE w:val="0"/>
              <w:autoSpaceDN w:val="0"/>
              <w:adjustRightInd w:val="0"/>
              <w:spacing w:before="60" w:after="60"/>
              <w:rPr>
                <w:del w:id="3789" w:author="Gert Morlion" w:date="2024-08-26T14:10:00Z" w16du:dateUtc="2024-08-26T12:10:00Z"/>
                <w:rFonts w:cs="Arial"/>
                <w:sz w:val="16"/>
                <w:szCs w:val="16"/>
                <w:lang w:val="en-US" w:eastAsia="en-US"/>
              </w:rPr>
            </w:pPr>
            <w:del w:id="3790" w:author="Gert Morlion" w:date="2024-08-26T14:10:00Z" w16du:dateUtc="2024-08-26T12:10:00Z">
              <w:r w:rsidRPr="00D22CCD" w:rsidDel="00F54CF5">
                <w:rPr>
                  <w:rFonts w:eastAsia="Dotum" w:cs="Arial"/>
                  <w:color w:val="464646"/>
                  <w:sz w:val="16"/>
                  <w:szCs w:val="16"/>
                  <w:lang w:val="en-US" w:eastAsia="nl-BE"/>
                </w:rPr>
                <w:delText>russianProjectWaterL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2383C34E" w14:textId="3AC01151" w:rsidR="00B7180B" w:rsidRPr="00D22CCD" w:rsidDel="00F54CF5" w:rsidRDefault="00B7180B" w:rsidP="00C739EB">
            <w:pPr>
              <w:suppressAutoHyphens/>
              <w:snapToGrid w:val="0"/>
              <w:spacing w:before="60" w:after="60" w:line="240" w:lineRule="auto"/>
              <w:jc w:val="left"/>
              <w:rPr>
                <w:del w:id="3791" w:author="Gert Morlion" w:date="2024-08-26T14:10:00Z" w16du:dateUtc="2024-08-26T12:10:00Z"/>
                <w:sz w:val="16"/>
                <w:szCs w:val="16"/>
                <w:lang w:eastAsia="ar-SA"/>
              </w:rPr>
            </w:pPr>
          </w:p>
        </w:tc>
        <w:tc>
          <w:tcPr>
            <w:tcW w:w="804" w:type="dxa"/>
          </w:tcPr>
          <w:p w14:paraId="10E84FDF" w14:textId="44E26693" w:rsidR="00B7180B" w:rsidRPr="00D22CCD" w:rsidDel="00F54CF5" w:rsidRDefault="00B7180B" w:rsidP="00C739EB">
            <w:pPr>
              <w:suppressAutoHyphens/>
              <w:snapToGrid w:val="0"/>
              <w:spacing w:before="60" w:after="60" w:line="240" w:lineRule="auto"/>
              <w:jc w:val="center"/>
              <w:rPr>
                <w:del w:id="3792" w:author="Gert Morlion" w:date="2024-08-26T14:10:00Z" w16du:dateUtc="2024-08-26T12:10:00Z"/>
                <w:sz w:val="16"/>
                <w:szCs w:val="16"/>
              </w:rPr>
            </w:pPr>
            <w:del w:id="3793" w:author="Gert Morlion" w:date="2024-08-26T14:10:00Z" w16du:dateUtc="2024-08-26T12:10:00Z">
              <w:r w:rsidRPr="00D22CCD" w:rsidDel="00F54CF5">
                <w:rPr>
                  <w:sz w:val="16"/>
                  <w:szCs w:val="16"/>
                </w:rPr>
                <w:delText>39</w:delText>
              </w:r>
            </w:del>
          </w:p>
        </w:tc>
        <w:tc>
          <w:tcPr>
            <w:tcW w:w="5694" w:type="dxa"/>
            <w:tcMar>
              <w:top w:w="0" w:type="dxa"/>
              <w:bottom w:w="0" w:type="dxa"/>
            </w:tcMar>
          </w:tcPr>
          <w:p w14:paraId="3B4CCAE5" w14:textId="3C85E833" w:rsidR="00B7180B" w:rsidRPr="00D22CCD" w:rsidDel="00F54CF5" w:rsidRDefault="00B7180B" w:rsidP="00C739EB">
            <w:pPr>
              <w:suppressAutoHyphens/>
              <w:snapToGrid w:val="0"/>
              <w:spacing w:before="60" w:after="60" w:line="240" w:lineRule="auto"/>
              <w:rPr>
                <w:del w:id="3794" w:author="Gert Morlion" w:date="2024-08-26T14:10:00Z" w16du:dateUtc="2024-08-26T12:10:00Z"/>
                <w:sz w:val="16"/>
                <w:szCs w:val="16"/>
              </w:rPr>
            </w:pPr>
          </w:p>
        </w:tc>
      </w:tr>
      <w:tr w:rsidR="00B7180B" w:rsidRPr="00D22CCD" w:rsidDel="00F54CF5" w14:paraId="61FF7E6D" w14:textId="53268DA4" w:rsidTr="3CCBF2F9">
        <w:trPr>
          <w:cantSplit/>
          <w:del w:id="3795" w:author="Gert Morlion" w:date="2024-08-26T14:10:00Z" w16du:dateUtc="2024-08-26T12:10:00Z"/>
        </w:trPr>
        <w:tc>
          <w:tcPr>
            <w:tcW w:w="1134" w:type="dxa"/>
            <w:tcMar>
              <w:top w:w="0" w:type="dxa"/>
              <w:bottom w:w="0" w:type="dxa"/>
            </w:tcMar>
          </w:tcPr>
          <w:p w14:paraId="70DCEAA3" w14:textId="09C7E4D4" w:rsidR="00B7180B" w:rsidRPr="00D22CCD" w:rsidDel="00F54CF5" w:rsidRDefault="00B7180B" w:rsidP="00C739EB">
            <w:pPr>
              <w:suppressAutoHyphens/>
              <w:snapToGrid w:val="0"/>
              <w:spacing w:before="60" w:after="60" w:line="240" w:lineRule="auto"/>
              <w:rPr>
                <w:del w:id="3796" w:author="Gert Morlion" w:date="2024-08-26T14:10:00Z" w16du:dateUtc="2024-08-26T12:10:00Z"/>
                <w:sz w:val="16"/>
                <w:szCs w:val="16"/>
              </w:rPr>
            </w:pPr>
            <w:del w:id="3797"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66226932" w14:textId="151053F9" w:rsidR="00B7180B" w:rsidRPr="00D22CCD" w:rsidDel="00F54CF5" w:rsidRDefault="00040ACE" w:rsidP="00C739EB">
            <w:pPr>
              <w:autoSpaceDE w:val="0"/>
              <w:autoSpaceDN w:val="0"/>
              <w:adjustRightInd w:val="0"/>
              <w:spacing w:before="60" w:after="60"/>
              <w:rPr>
                <w:del w:id="3798" w:author="Gert Morlion" w:date="2024-08-26T14:10:00Z" w16du:dateUtc="2024-08-26T12:10:00Z"/>
                <w:rFonts w:cs="Arial"/>
                <w:sz w:val="16"/>
                <w:szCs w:val="16"/>
                <w:lang w:val="en-US" w:eastAsia="en-US"/>
              </w:rPr>
            </w:pPr>
            <w:del w:id="3799" w:author="Gert Morlion" w:date="2024-08-26T14:10:00Z" w16du:dateUtc="2024-08-26T12:10:00Z">
              <w:r w:rsidRPr="00D22CCD" w:rsidDel="00F54CF5">
                <w:rPr>
                  <w:rFonts w:eastAsia="Dotum" w:cs="Arial"/>
                  <w:color w:val="464646"/>
                  <w:sz w:val="16"/>
                  <w:szCs w:val="16"/>
                  <w:lang w:val="en-US" w:eastAsia="nl-BE"/>
                </w:rPr>
                <w:delText>r</w:delText>
              </w:r>
              <w:r w:rsidR="00B7180B" w:rsidRPr="00D22CCD" w:rsidDel="00F54CF5">
                <w:rPr>
                  <w:rFonts w:eastAsia="Dotum" w:cs="Arial"/>
                  <w:color w:val="464646"/>
                  <w:sz w:val="16"/>
                  <w:szCs w:val="16"/>
                  <w:lang w:val="en-US" w:eastAsia="nl-BE"/>
                </w:rPr>
                <w:delText>ussian</w:delText>
              </w:r>
              <w:r w:rsidRPr="00D22CCD" w:rsidDel="00F54CF5">
                <w:rPr>
                  <w:rFonts w:eastAsia="Dotum" w:cs="Arial"/>
                  <w:color w:val="464646"/>
                  <w:sz w:val="16"/>
                  <w:szCs w:val="16"/>
                  <w:lang w:val="en-US" w:eastAsia="nl-BE"/>
                </w:rPr>
                <w:delText>N</w:delText>
              </w:r>
              <w:r w:rsidR="00B7180B" w:rsidRPr="00D22CCD" w:rsidDel="00F54CF5">
                <w:rPr>
                  <w:rFonts w:eastAsia="Dotum" w:cs="Arial"/>
                  <w:color w:val="464646"/>
                  <w:sz w:val="16"/>
                  <w:szCs w:val="16"/>
                  <w:lang w:val="en-US" w:eastAsia="nl-BE"/>
                </w:rPr>
                <w:delText>ormal</w:delText>
              </w:r>
              <w:r w:rsidRPr="00D22CCD" w:rsidDel="00F54CF5">
                <w:rPr>
                  <w:rFonts w:eastAsia="Dotum" w:cs="Arial"/>
                  <w:color w:val="464646"/>
                  <w:sz w:val="16"/>
                  <w:szCs w:val="16"/>
                  <w:lang w:val="en-US" w:eastAsia="nl-BE"/>
                </w:rPr>
                <w:delText>BackwaterL</w:delText>
              </w:r>
              <w:r w:rsidR="00B7180B" w:rsidRPr="00D22CCD" w:rsidDel="00F54CF5">
                <w:rPr>
                  <w:rFonts w:eastAsia="Dotum" w:cs="Arial"/>
                  <w:color w:val="464646"/>
                  <w:sz w:val="16"/>
                  <w:szCs w:val="16"/>
                  <w:lang w:val="en-US" w:eastAsia="nl-BE"/>
                </w:rPr>
                <w:delText>evel</w:delText>
              </w:r>
            </w:del>
          </w:p>
        </w:tc>
        <w:tc>
          <w:tcPr>
            <w:tcW w:w="3420" w:type="dxa"/>
            <w:tcMar>
              <w:top w:w="0" w:type="dxa"/>
              <w:bottom w:w="0" w:type="dxa"/>
            </w:tcMar>
          </w:tcPr>
          <w:p w14:paraId="512A9847" w14:textId="2E722F94" w:rsidR="00B7180B" w:rsidRPr="00D22CCD" w:rsidDel="00F54CF5" w:rsidRDefault="00B7180B" w:rsidP="00C739EB">
            <w:pPr>
              <w:suppressAutoHyphens/>
              <w:snapToGrid w:val="0"/>
              <w:spacing w:before="60" w:after="60" w:line="240" w:lineRule="auto"/>
              <w:jc w:val="left"/>
              <w:rPr>
                <w:del w:id="3800" w:author="Gert Morlion" w:date="2024-08-26T14:10:00Z" w16du:dateUtc="2024-08-26T12:10:00Z"/>
                <w:sz w:val="16"/>
                <w:szCs w:val="16"/>
                <w:lang w:eastAsia="ar-SA"/>
              </w:rPr>
            </w:pPr>
          </w:p>
        </w:tc>
        <w:tc>
          <w:tcPr>
            <w:tcW w:w="804" w:type="dxa"/>
          </w:tcPr>
          <w:p w14:paraId="6A20B1F5" w14:textId="7F895ABE" w:rsidR="00B7180B" w:rsidRPr="00D22CCD" w:rsidDel="00F54CF5" w:rsidRDefault="00B7180B" w:rsidP="00C739EB">
            <w:pPr>
              <w:suppressAutoHyphens/>
              <w:snapToGrid w:val="0"/>
              <w:spacing w:before="60" w:after="60" w:line="240" w:lineRule="auto"/>
              <w:jc w:val="center"/>
              <w:rPr>
                <w:del w:id="3801" w:author="Gert Morlion" w:date="2024-08-26T14:10:00Z" w16du:dateUtc="2024-08-26T12:10:00Z"/>
                <w:sz w:val="16"/>
                <w:szCs w:val="16"/>
              </w:rPr>
            </w:pPr>
            <w:del w:id="3802" w:author="Gert Morlion" w:date="2024-08-26T14:10:00Z" w16du:dateUtc="2024-08-26T12:10:00Z">
              <w:r w:rsidRPr="00D22CCD" w:rsidDel="00F54CF5">
                <w:rPr>
                  <w:sz w:val="16"/>
                  <w:szCs w:val="16"/>
                </w:rPr>
                <w:delText>40</w:delText>
              </w:r>
            </w:del>
          </w:p>
        </w:tc>
        <w:tc>
          <w:tcPr>
            <w:tcW w:w="5694" w:type="dxa"/>
            <w:tcMar>
              <w:top w:w="0" w:type="dxa"/>
              <w:bottom w:w="0" w:type="dxa"/>
            </w:tcMar>
          </w:tcPr>
          <w:p w14:paraId="0357FFDD" w14:textId="536B36EA" w:rsidR="00B7180B" w:rsidRPr="00D22CCD" w:rsidDel="00F54CF5" w:rsidRDefault="00B7180B" w:rsidP="00C739EB">
            <w:pPr>
              <w:suppressAutoHyphens/>
              <w:snapToGrid w:val="0"/>
              <w:spacing w:before="60" w:after="60" w:line="240" w:lineRule="auto"/>
              <w:rPr>
                <w:del w:id="3803" w:author="Gert Morlion" w:date="2024-08-26T14:10:00Z" w16du:dateUtc="2024-08-26T12:10:00Z"/>
                <w:sz w:val="16"/>
                <w:szCs w:val="16"/>
              </w:rPr>
            </w:pPr>
          </w:p>
        </w:tc>
      </w:tr>
      <w:tr w:rsidR="00B7180B" w:rsidRPr="00D22CCD" w:rsidDel="00F54CF5" w14:paraId="5F67B337" w14:textId="3805BE3D" w:rsidTr="3CCBF2F9">
        <w:trPr>
          <w:cantSplit/>
          <w:del w:id="3804" w:author="Gert Morlion" w:date="2024-08-26T14:10:00Z" w16du:dateUtc="2024-08-26T12:10:00Z"/>
        </w:trPr>
        <w:tc>
          <w:tcPr>
            <w:tcW w:w="1134" w:type="dxa"/>
            <w:tcMar>
              <w:top w:w="0" w:type="dxa"/>
              <w:bottom w:w="0" w:type="dxa"/>
            </w:tcMar>
          </w:tcPr>
          <w:p w14:paraId="21A1FDD5" w14:textId="7A9FAD40" w:rsidR="00B7180B" w:rsidRPr="00D22CCD" w:rsidDel="00F54CF5" w:rsidRDefault="00B7180B" w:rsidP="00C739EB">
            <w:pPr>
              <w:suppressAutoHyphens/>
              <w:snapToGrid w:val="0"/>
              <w:spacing w:before="60" w:after="60" w:line="240" w:lineRule="auto"/>
              <w:rPr>
                <w:del w:id="3805" w:author="Gert Morlion" w:date="2024-08-26T14:10:00Z" w16du:dateUtc="2024-08-26T12:10:00Z"/>
                <w:sz w:val="16"/>
                <w:szCs w:val="16"/>
              </w:rPr>
            </w:pPr>
            <w:del w:id="3806"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5E938CE0" w14:textId="5A96BBE9" w:rsidR="00B7180B" w:rsidRPr="00D22CCD" w:rsidDel="00F54CF5" w:rsidRDefault="00040ACE" w:rsidP="00C739EB">
            <w:pPr>
              <w:autoSpaceDE w:val="0"/>
              <w:autoSpaceDN w:val="0"/>
              <w:adjustRightInd w:val="0"/>
              <w:spacing w:before="60" w:after="60"/>
              <w:rPr>
                <w:del w:id="3807" w:author="Gert Morlion" w:date="2024-08-26T14:10:00Z" w16du:dateUtc="2024-08-26T12:10:00Z"/>
                <w:rFonts w:cs="Arial"/>
                <w:sz w:val="16"/>
                <w:szCs w:val="16"/>
                <w:lang w:val="en-US" w:eastAsia="en-US"/>
              </w:rPr>
            </w:pPr>
            <w:del w:id="3808" w:author="Gert Morlion" w:date="2024-08-26T14:10:00Z" w16du:dateUtc="2024-08-26T12:10:00Z">
              <w:r w:rsidRPr="00D22CCD" w:rsidDel="00F54CF5">
                <w:rPr>
                  <w:rFonts w:eastAsia="Dotum" w:cs="Arial"/>
                  <w:color w:val="464646"/>
                  <w:sz w:val="16"/>
                  <w:szCs w:val="16"/>
                  <w:lang w:val="en-US" w:eastAsia="nl-BE"/>
                </w:rPr>
                <w:delText>ohioRiverD</w:delText>
              </w:r>
              <w:r w:rsidR="00B7180B" w:rsidRPr="00D22CCD" w:rsidDel="00F54CF5">
                <w:rPr>
                  <w:rFonts w:eastAsia="Dotum" w:cs="Arial"/>
                  <w:color w:val="464646"/>
                  <w:sz w:val="16"/>
                  <w:szCs w:val="16"/>
                  <w:lang w:val="en-US" w:eastAsia="nl-BE"/>
                </w:rPr>
                <w:delText>atum</w:delText>
              </w:r>
            </w:del>
          </w:p>
        </w:tc>
        <w:tc>
          <w:tcPr>
            <w:tcW w:w="3420" w:type="dxa"/>
            <w:tcMar>
              <w:top w:w="0" w:type="dxa"/>
              <w:bottom w:w="0" w:type="dxa"/>
            </w:tcMar>
          </w:tcPr>
          <w:p w14:paraId="5D904590" w14:textId="63B3BF52" w:rsidR="00B7180B" w:rsidRPr="00D22CCD" w:rsidDel="00F54CF5" w:rsidRDefault="00B7180B" w:rsidP="00C739EB">
            <w:pPr>
              <w:suppressAutoHyphens/>
              <w:snapToGrid w:val="0"/>
              <w:spacing w:before="60" w:after="60" w:line="240" w:lineRule="auto"/>
              <w:jc w:val="left"/>
              <w:rPr>
                <w:del w:id="3809" w:author="Gert Morlion" w:date="2024-08-26T14:10:00Z" w16du:dateUtc="2024-08-26T12:10:00Z"/>
                <w:sz w:val="16"/>
                <w:szCs w:val="16"/>
                <w:lang w:eastAsia="ar-SA"/>
              </w:rPr>
            </w:pPr>
          </w:p>
        </w:tc>
        <w:tc>
          <w:tcPr>
            <w:tcW w:w="804" w:type="dxa"/>
          </w:tcPr>
          <w:p w14:paraId="02C99D80" w14:textId="2E685FF6" w:rsidR="00B7180B" w:rsidRPr="00D22CCD" w:rsidDel="00F54CF5" w:rsidRDefault="00B7180B" w:rsidP="00C739EB">
            <w:pPr>
              <w:suppressAutoHyphens/>
              <w:snapToGrid w:val="0"/>
              <w:spacing w:before="60" w:after="60" w:line="240" w:lineRule="auto"/>
              <w:jc w:val="center"/>
              <w:rPr>
                <w:del w:id="3810" w:author="Gert Morlion" w:date="2024-08-26T14:10:00Z" w16du:dateUtc="2024-08-26T12:10:00Z"/>
                <w:sz w:val="16"/>
                <w:szCs w:val="16"/>
              </w:rPr>
            </w:pPr>
            <w:del w:id="3811" w:author="Gert Morlion" w:date="2024-08-26T14:10:00Z" w16du:dateUtc="2024-08-26T12:10:00Z">
              <w:r w:rsidRPr="00D22CCD" w:rsidDel="00F54CF5">
                <w:rPr>
                  <w:sz w:val="16"/>
                  <w:szCs w:val="16"/>
                </w:rPr>
                <w:delText>41</w:delText>
              </w:r>
            </w:del>
          </w:p>
        </w:tc>
        <w:tc>
          <w:tcPr>
            <w:tcW w:w="5694" w:type="dxa"/>
            <w:tcMar>
              <w:top w:w="0" w:type="dxa"/>
              <w:bottom w:w="0" w:type="dxa"/>
            </w:tcMar>
          </w:tcPr>
          <w:p w14:paraId="0BABF877" w14:textId="75361D0F" w:rsidR="00B7180B" w:rsidRPr="00D22CCD" w:rsidDel="00F54CF5" w:rsidRDefault="00B7180B" w:rsidP="00C739EB">
            <w:pPr>
              <w:suppressAutoHyphens/>
              <w:snapToGrid w:val="0"/>
              <w:spacing w:before="60" w:after="60" w:line="240" w:lineRule="auto"/>
              <w:rPr>
                <w:del w:id="3812" w:author="Gert Morlion" w:date="2024-08-26T14:10:00Z" w16du:dateUtc="2024-08-26T12:10:00Z"/>
                <w:sz w:val="16"/>
                <w:szCs w:val="16"/>
              </w:rPr>
            </w:pPr>
          </w:p>
        </w:tc>
      </w:tr>
      <w:tr w:rsidR="00B7180B" w:rsidRPr="00D22CCD" w:rsidDel="00F54CF5" w14:paraId="31AF332B" w14:textId="6182467A" w:rsidTr="3CCBF2F9">
        <w:trPr>
          <w:cantSplit/>
          <w:del w:id="3813" w:author="Gert Morlion" w:date="2024-08-26T14:10:00Z" w16du:dateUtc="2024-08-26T12:10:00Z"/>
        </w:trPr>
        <w:tc>
          <w:tcPr>
            <w:tcW w:w="1134" w:type="dxa"/>
            <w:tcMar>
              <w:top w:w="0" w:type="dxa"/>
              <w:bottom w:w="0" w:type="dxa"/>
            </w:tcMar>
          </w:tcPr>
          <w:p w14:paraId="2853287A" w14:textId="2EDFE432" w:rsidR="00B7180B" w:rsidRPr="00D22CCD" w:rsidDel="00F54CF5" w:rsidRDefault="00B7180B" w:rsidP="00C739EB">
            <w:pPr>
              <w:suppressAutoHyphens/>
              <w:snapToGrid w:val="0"/>
              <w:spacing w:before="60" w:after="60" w:line="240" w:lineRule="auto"/>
              <w:rPr>
                <w:del w:id="3814" w:author="Gert Morlion" w:date="2024-08-26T14:10:00Z" w16du:dateUtc="2024-08-26T12:10:00Z"/>
                <w:sz w:val="16"/>
                <w:szCs w:val="16"/>
              </w:rPr>
            </w:pPr>
            <w:del w:id="381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1944A345" w14:textId="0C5247F2" w:rsidR="00B7180B" w:rsidRPr="00D22CCD" w:rsidDel="00F54CF5" w:rsidRDefault="00040ACE" w:rsidP="00C739EB">
            <w:pPr>
              <w:autoSpaceDE w:val="0"/>
              <w:autoSpaceDN w:val="0"/>
              <w:adjustRightInd w:val="0"/>
              <w:spacing w:before="60" w:after="60"/>
              <w:rPr>
                <w:del w:id="3816" w:author="Gert Morlion" w:date="2024-08-26T14:10:00Z" w16du:dateUtc="2024-08-26T12:10:00Z"/>
                <w:rFonts w:cs="Arial"/>
                <w:sz w:val="16"/>
                <w:szCs w:val="16"/>
                <w:lang w:val="en-US" w:eastAsia="en-US"/>
              </w:rPr>
            </w:pPr>
            <w:del w:id="3817" w:author="Gert Morlion" w:date="2024-08-26T14:10:00Z" w16du:dateUtc="2024-08-26T12:10:00Z">
              <w:r w:rsidRPr="00D22CCD" w:rsidDel="00F54CF5">
                <w:rPr>
                  <w:rFonts w:eastAsia="Dotum" w:cs="Arial"/>
                  <w:color w:val="464646"/>
                  <w:sz w:val="16"/>
                  <w:szCs w:val="16"/>
                  <w:lang w:val="en-US" w:eastAsia="nl-BE"/>
                </w:rPr>
                <w:delText>dutch</w:delText>
              </w:r>
              <w:r w:rsidR="00B7180B" w:rsidRPr="00D22CCD" w:rsidDel="00F54CF5">
                <w:rPr>
                  <w:rFonts w:eastAsia="Dotum" w:cs="Arial"/>
                  <w:color w:val="464646"/>
                  <w:sz w:val="16"/>
                  <w:szCs w:val="16"/>
                  <w:lang w:val="en-US" w:eastAsia="nl-BE"/>
                </w:rPr>
                <w:delText>HighWaterReferenceLevel</w:delText>
              </w:r>
              <w:r w:rsidRPr="00D22CCD" w:rsidDel="00F54CF5">
                <w:rPr>
                  <w:rFonts w:eastAsia="Dotum" w:cs="Arial"/>
                  <w:color w:val="464646"/>
                  <w:sz w:val="16"/>
                  <w:szCs w:val="16"/>
                  <w:lang w:val="en-US" w:eastAsia="nl-BE"/>
                </w:rPr>
                <w:delText>ForS</w:delText>
              </w:r>
              <w:r w:rsidR="00B7180B" w:rsidRPr="00D22CCD" w:rsidDel="00F54CF5">
                <w:rPr>
                  <w:rFonts w:eastAsia="Dotum" w:cs="Arial"/>
                  <w:color w:val="464646"/>
                  <w:sz w:val="16"/>
                  <w:szCs w:val="16"/>
                  <w:lang w:val="en-US" w:eastAsia="nl-BE"/>
                </w:rPr>
                <w:delText>hipping</w:delText>
              </w:r>
            </w:del>
          </w:p>
        </w:tc>
        <w:tc>
          <w:tcPr>
            <w:tcW w:w="3420" w:type="dxa"/>
            <w:tcMar>
              <w:top w:w="0" w:type="dxa"/>
              <w:bottom w:w="0" w:type="dxa"/>
            </w:tcMar>
          </w:tcPr>
          <w:p w14:paraId="79384476" w14:textId="4B9ED74B" w:rsidR="00B7180B" w:rsidRPr="00D22CCD" w:rsidDel="00F54CF5" w:rsidRDefault="00B7180B" w:rsidP="00C739EB">
            <w:pPr>
              <w:suppressAutoHyphens/>
              <w:snapToGrid w:val="0"/>
              <w:spacing w:before="60" w:after="60" w:line="240" w:lineRule="auto"/>
              <w:jc w:val="left"/>
              <w:rPr>
                <w:del w:id="3818" w:author="Gert Morlion" w:date="2024-08-26T14:10:00Z" w16du:dateUtc="2024-08-26T12:10:00Z"/>
                <w:sz w:val="16"/>
                <w:szCs w:val="16"/>
                <w:lang w:eastAsia="ar-SA"/>
              </w:rPr>
            </w:pPr>
          </w:p>
        </w:tc>
        <w:tc>
          <w:tcPr>
            <w:tcW w:w="804" w:type="dxa"/>
          </w:tcPr>
          <w:p w14:paraId="7EA75E1F" w14:textId="165868E3" w:rsidR="00B7180B" w:rsidRPr="00D22CCD" w:rsidDel="00F54CF5" w:rsidRDefault="00B7180B" w:rsidP="00C739EB">
            <w:pPr>
              <w:suppressAutoHyphens/>
              <w:snapToGrid w:val="0"/>
              <w:spacing w:before="60" w:after="60" w:line="240" w:lineRule="auto"/>
              <w:jc w:val="center"/>
              <w:rPr>
                <w:del w:id="3819" w:author="Gert Morlion" w:date="2024-08-26T14:10:00Z" w16du:dateUtc="2024-08-26T12:10:00Z"/>
                <w:sz w:val="16"/>
                <w:szCs w:val="16"/>
              </w:rPr>
            </w:pPr>
            <w:del w:id="3820" w:author="Gert Morlion" w:date="2024-08-26T14:10:00Z" w16du:dateUtc="2024-08-26T12:10:00Z">
              <w:r w:rsidRPr="00D22CCD" w:rsidDel="00F54CF5">
                <w:rPr>
                  <w:sz w:val="16"/>
                  <w:szCs w:val="16"/>
                </w:rPr>
                <w:delText>43</w:delText>
              </w:r>
            </w:del>
          </w:p>
        </w:tc>
        <w:tc>
          <w:tcPr>
            <w:tcW w:w="5694" w:type="dxa"/>
            <w:tcMar>
              <w:top w:w="0" w:type="dxa"/>
              <w:bottom w:w="0" w:type="dxa"/>
            </w:tcMar>
          </w:tcPr>
          <w:p w14:paraId="75D2C3D2" w14:textId="54F1F64A" w:rsidR="00B7180B" w:rsidRPr="00D22CCD" w:rsidDel="00F54CF5" w:rsidRDefault="00B7180B" w:rsidP="00C739EB">
            <w:pPr>
              <w:suppressAutoHyphens/>
              <w:snapToGrid w:val="0"/>
              <w:spacing w:before="60" w:after="60" w:line="240" w:lineRule="auto"/>
              <w:rPr>
                <w:del w:id="3821" w:author="Gert Morlion" w:date="2024-08-26T14:10:00Z" w16du:dateUtc="2024-08-26T12:10:00Z"/>
                <w:sz w:val="16"/>
                <w:szCs w:val="16"/>
              </w:rPr>
            </w:pPr>
            <w:del w:id="3822" w:author="Gert Morlion" w:date="2024-08-26T14:10:00Z" w16du:dateUtc="2024-08-26T12:10:00Z">
              <w:r w:rsidRPr="00D22CCD" w:rsidDel="00F54CF5">
                <w:rPr>
                  <w:rFonts w:ascii="Tahoma" w:eastAsia="Dotum" w:hAnsi="Tahoma" w:cs="Tahoma"/>
                  <w:color w:val="464646"/>
                  <w:sz w:val="17"/>
                  <w:szCs w:val="17"/>
                  <w:lang w:val="en-US" w:eastAsia="nl-BE"/>
                </w:rPr>
                <w:delText>(MHWS)</w:delText>
              </w:r>
            </w:del>
          </w:p>
        </w:tc>
      </w:tr>
      <w:tr w:rsidR="00B7180B" w:rsidRPr="00D22CCD" w:rsidDel="00F54CF5" w14:paraId="36C0B426" w14:textId="5EBDCC2D" w:rsidTr="3CCBF2F9">
        <w:trPr>
          <w:cantSplit/>
          <w:del w:id="3823" w:author="Gert Morlion" w:date="2024-08-26T14:10:00Z" w16du:dateUtc="2024-08-26T12:10:00Z"/>
        </w:trPr>
        <w:tc>
          <w:tcPr>
            <w:tcW w:w="1134" w:type="dxa"/>
            <w:tcMar>
              <w:top w:w="0" w:type="dxa"/>
              <w:bottom w:w="0" w:type="dxa"/>
            </w:tcMar>
          </w:tcPr>
          <w:p w14:paraId="294AD768" w14:textId="10087128" w:rsidR="00B7180B" w:rsidRPr="00D22CCD" w:rsidDel="00F54CF5" w:rsidRDefault="00B7180B" w:rsidP="00C739EB">
            <w:pPr>
              <w:suppressAutoHyphens/>
              <w:snapToGrid w:val="0"/>
              <w:spacing w:before="60" w:after="60" w:line="240" w:lineRule="auto"/>
              <w:rPr>
                <w:del w:id="3824" w:author="Gert Morlion" w:date="2024-08-26T14:10:00Z" w16du:dateUtc="2024-08-26T12:10:00Z"/>
                <w:sz w:val="16"/>
                <w:szCs w:val="16"/>
              </w:rPr>
            </w:pPr>
            <w:del w:id="3825" w:author="Gert Morlion" w:date="2024-08-26T14:10:00Z" w16du:dateUtc="2024-08-26T12:10:00Z">
              <w:r w:rsidRPr="00D22CCD" w:rsidDel="00F54CF5">
                <w:rPr>
                  <w:sz w:val="16"/>
                  <w:szCs w:val="16"/>
                </w:rPr>
                <w:delText>Value</w:delText>
              </w:r>
            </w:del>
          </w:p>
        </w:tc>
        <w:tc>
          <w:tcPr>
            <w:tcW w:w="3006" w:type="dxa"/>
            <w:tcMar>
              <w:top w:w="0" w:type="dxa"/>
              <w:bottom w:w="0" w:type="dxa"/>
            </w:tcMar>
          </w:tcPr>
          <w:p w14:paraId="37368201" w14:textId="5BE67824" w:rsidR="00B7180B" w:rsidRPr="00D22CCD" w:rsidDel="00F54CF5" w:rsidRDefault="00B7180B" w:rsidP="00C739EB">
            <w:pPr>
              <w:autoSpaceDE w:val="0"/>
              <w:autoSpaceDN w:val="0"/>
              <w:adjustRightInd w:val="0"/>
              <w:spacing w:before="60" w:after="60"/>
              <w:rPr>
                <w:del w:id="3826" w:author="Gert Morlion" w:date="2024-08-26T14:10:00Z" w16du:dateUtc="2024-08-26T12:10:00Z"/>
                <w:rFonts w:cs="Arial"/>
                <w:sz w:val="16"/>
                <w:szCs w:val="16"/>
                <w:lang w:val="en-US" w:eastAsia="en-US"/>
              </w:rPr>
            </w:pPr>
            <w:del w:id="3827" w:author="Gert Morlion" w:date="2024-08-26T14:10:00Z" w16du:dateUtc="2024-08-26T12:10:00Z">
              <w:r w:rsidRPr="00D22CCD" w:rsidDel="00F54CF5">
                <w:rPr>
                  <w:rFonts w:cs="Arial"/>
                  <w:sz w:val="16"/>
                  <w:szCs w:val="16"/>
                  <w:lang w:val="en-US" w:eastAsia="en-US"/>
                </w:rPr>
                <w:delText>balticSeaChartDatum2000</w:delText>
              </w:r>
            </w:del>
          </w:p>
        </w:tc>
        <w:tc>
          <w:tcPr>
            <w:tcW w:w="3420" w:type="dxa"/>
            <w:tcMar>
              <w:top w:w="0" w:type="dxa"/>
              <w:bottom w:w="0" w:type="dxa"/>
            </w:tcMar>
          </w:tcPr>
          <w:p w14:paraId="4126364E" w14:textId="339BF291" w:rsidR="00B7180B" w:rsidRPr="00D22CCD" w:rsidDel="00F54CF5" w:rsidRDefault="00B7180B" w:rsidP="00C739EB">
            <w:pPr>
              <w:suppressAutoHyphens/>
              <w:snapToGrid w:val="0"/>
              <w:spacing w:before="60" w:after="60" w:line="240" w:lineRule="auto"/>
              <w:jc w:val="left"/>
              <w:rPr>
                <w:del w:id="3828" w:author="Gert Morlion" w:date="2024-08-26T14:10:00Z" w16du:dateUtc="2024-08-26T12:10:00Z"/>
                <w:sz w:val="16"/>
                <w:szCs w:val="16"/>
                <w:lang w:eastAsia="ar-SA"/>
              </w:rPr>
            </w:pPr>
          </w:p>
        </w:tc>
        <w:tc>
          <w:tcPr>
            <w:tcW w:w="804" w:type="dxa"/>
          </w:tcPr>
          <w:p w14:paraId="71FE3549" w14:textId="4CAF6C0A" w:rsidR="00B7180B" w:rsidRPr="00D22CCD" w:rsidDel="00F54CF5" w:rsidRDefault="00B7180B" w:rsidP="00C739EB">
            <w:pPr>
              <w:suppressAutoHyphens/>
              <w:snapToGrid w:val="0"/>
              <w:spacing w:before="60" w:after="60" w:line="240" w:lineRule="auto"/>
              <w:jc w:val="center"/>
              <w:rPr>
                <w:del w:id="3829" w:author="Gert Morlion" w:date="2024-08-26T14:10:00Z" w16du:dateUtc="2024-08-26T12:10:00Z"/>
                <w:sz w:val="16"/>
                <w:szCs w:val="16"/>
              </w:rPr>
            </w:pPr>
            <w:del w:id="3830" w:author="Gert Morlion" w:date="2024-08-26T14:10:00Z" w16du:dateUtc="2024-08-26T12:10:00Z">
              <w:r w:rsidRPr="00D22CCD" w:rsidDel="00F54CF5">
                <w:rPr>
                  <w:sz w:val="16"/>
                  <w:szCs w:val="16"/>
                </w:rPr>
                <w:delText>44</w:delText>
              </w:r>
            </w:del>
          </w:p>
        </w:tc>
        <w:tc>
          <w:tcPr>
            <w:tcW w:w="5694" w:type="dxa"/>
            <w:tcMar>
              <w:top w:w="0" w:type="dxa"/>
              <w:bottom w:w="0" w:type="dxa"/>
            </w:tcMar>
          </w:tcPr>
          <w:p w14:paraId="404F2163" w14:textId="00D0A104" w:rsidR="00B7180B" w:rsidRPr="00D22CCD" w:rsidDel="00F54CF5" w:rsidRDefault="00B7180B" w:rsidP="00C739EB">
            <w:pPr>
              <w:suppressAutoHyphens/>
              <w:snapToGrid w:val="0"/>
              <w:spacing w:before="60" w:after="60" w:line="240" w:lineRule="auto"/>
              <w:rPr>
                <w:del w:id="3831" w:author="Gert Morlion" w:date="2024-08-26T14:10:00Z" w16du:dateUtc="2024-08-26T12:10:00Z"/>
                <w:sz w:val="16"/>
                <w:szCs w:val="16"/>
              </w:rPr>
            </w:pPr>
          </w:p>
        </w:tc>
      </w:tr>
    </w:tbl>
    <w:p w14:paraId="19CBDFD6" w14:textId="324EBD41" w:rsidR="00B7180B" w:rsidRPr="00D22CCD" w:rsidDel="00F54CF5" w:rsidRDefault="00B7180B" w:rsidP="00B7180B">
      <w:pPr>
        <w:rPr>
          <w:del w:id="3832" w:author="Gert Morlion" w:date="2024-08-26T14:10:00Z" w16du:dateUtc="2024-08-26T12:10:00Z"/>
        </w:rPr>
      </w:pPr>
    </w:p>
    <w:p w14:paraId="3D56D9E7" w14:textId="33534417" w:rsidR="006D34BD" w:rsidRPr="00D22CCD" w:rsidDel="00F54CF5" w:rsidRDefault="006D34BD" w:rsidP="3CCBF2F9">
      <w:pPr>
        <w:rPr>
          <w:del w:id="3833" w:author="Gert Morlion" w:date="2024-08-26T14:10:00Z" w16du:dateUtc="2024-08-26T12:10:00Z"/>
        </w:rPr>
      </w:pPr>
      <w:del w:id="3834" w:author="Gert Morlion" w:date="2024-08-26T14:10:00Z" w16du:dateUtc="2024-08-26T12:10:00Z">
        <w:r w:rsidRPr="00D22CCD" w:rsidDel="00F54CF5">
          <w:delText xml:space="preserve">Note: The numeric codes are the codes specified in the IHO GI Registry for the equivalent listed values of the IHO Hydro domain attribute </w:delText>
        </w:r>
        <w:r w:rsidRPr="00D22CCD" w:rsidDel="00F54CF5">
          <w:rPr>
            <w:i/>
            <w:iCs/>
          </w:rPr>
          <w:delText xml:space="preserve">Vertical datum, </w:delText>
        </w:r>
        <w:r w:rsidRPr="00D22CCD" w:rsidDel="00F54CF5">
          <w:delText>since the registry does not at present (20 June 2018) contain entries for exchange set metadata and dataset metadata attributes</w:delText>
        </w:r>
        <w:r w:rsidRPr="00D22CCD" w:rsidDel="00F54CF5">
          <w:rPr>
            <w:i/>
            <w:iCs/>
          </w:rPr>
          <w:delText>.</w:delText>
        </w:r>
      </w:del>
    </w:p>
    <w:p w14:paraId="47F23F7F" w14:textId="6C408950" w:rsidR="00453023" w:rsidRPr="00D22CCD" w:rsidDel="00F54CF5" w:rsidRDefault="007260E2">
      <w:pPr>
        <w:pStyle w:val="Kop4"/>
        <w:rPr>
          <w:del w:id="3835" w:author="Gert Morlion" w:date="2024-08-26T14:10:00Z" w16du:dateUtc="2024-08-26T12:10:00Z"/>
        </w:rPr>
      </w:pPr>
      <w:del w:id="3836" w:author="Gert Morlion" w:date="2024-08-26T14:10:00Z" w16du:dateUtc="2024-08-26T12:10:00Z">
        <w:r w:rsidRPr="00D22CCD" w:rsidDel="00F54CF5">
          <w:delText>S</w:delText>
        </w:r>
        <w:r w:rsidR="006D34BD" w:rsidRPr="00D22CCD" w:rsidDel="00F54CF5">
          <w:delText>100</w:delText>
        </w:r>
        <w:r w:rsidRPr="00D22CCD" w:rsidDel="00F54CF5">
          <w:delText>_DataFormat</w:delText>
        </w:r>
      </w:del>
    </w:p>
    <w:tbl>
      <w:tblPr>
        <w:tblW w:w="14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98"/>
      </w:tblGrid>
      <w:tr w:rsidR="006D34BD" w:rsidRPr="00D22CCD" w:rsidDel="00F54CF5" w14:paraId="704B4BED" w14:textId="011C94B7" w:rsidTr="3CCBF2F9">
        <w:trPr>
          <w:trHeight w:val="277"/>
          <w:del w:id="3837" w:author="Gert Morlion" w:date="2024-08-26T14:10:00Z" w16du:dateUtc="2024-08-26T12:10:00Z"/>
        </w:trPr>
        <w:tc>
          <w:tcPr>
            <w:tcW w:w="1080" w:type="dxa"/>
            <w:vAlign w:val="center"/>
          </w:tcPr>
          <w:p w14:paraId="337AB70A" w14:textId="7FD2072E" w:rsidR="006D34BD" w:rsidRPr="00D22CCD" w:rsidDel="00F54CF5" w:rsidRDefault="006D34BD">
            <w:pPr>
              <w:suppressAutoHyphens/>
              <w:snapToGrid w:val="0"/>
              <w:spacing w:after="0" w:line="240" w:lineRule="auto"/>
              <w:rPr>
                <w:del w:id="3838" w:author="Gert Morlion" w:date="2024-08-26T14:10:00Z" w16du:dateUtc="2024-08-26T12:10:00Z"/>
                <w:b/>
                <w:sz w:val="16"/>
                <w:szCs w:val="16"/>
                <w:lang w:eastAsia="ar-SA"/>
              </w:rPr>
            </w:pPr>
            <w:del w:id="3839" w:author="Gert Morlion" w:date="2024-08-26T14:10:00Z" w16du:dateUtc="2024-08-26T12:10:00Z">
              <w:r w:rsidRPr="00D22CCD" w:rsidDel="00F54CF5">
                <w:rPr>
                  <w:b/>
                  <w:sz w:val="16"/>
                  <w:szCs w:val="16"/>
                  <w:lang w:eastAsia="ar-SA"/>
                </w:rPr>
                <w:delText>Role Name</w:delText>
              </w:r>
            </w:del>
          </w:p>
        </w:tc>
        <w:tc>
          <w:tcPr>
            <w:tcW w:w="3060" w:type="dxa"/>
            <w:vAlign w:val="center"/>
          </w:tcPr>
          <w:p w14:paraId="05CCD48D" w14:textId="06B68AE5" w:rsidR="006D34BD" w:rsidRPr="00D22CCD" w:rsidDel="00F54CF5" w:rsidRDefault="006D34BD">
            <w:pPr>
              <w:suppressAutoHyphens/>
              <w:snapToGrid w:val="0"/>
              <w:spacing w:after="0" w:line="240" w:lineRule="auto"/>
              <w:rPr>
                <w:del w:id="3840" w:author="Gert Morlion" w:date="2024-08-26T14:10:00Z" w16du:dateUtc="2024-08-26T12:10:00Z"/>
                <w:b/>
                <w:sz w:val="16"/>
                <w:szCs w:val="16"/>
                <w:lang w:eastAsia="ar-SA"/>
              </w:rPr>
            </w:pPr>
            <w:del w:id="3841" w:author="Gert Morlion" w:date="2024-08-26T14:10:00Z" w16du:dateUtc="2024-08-26T12:10:00Z">
              <w:r w:rsidRPr="00D22CCD" w:rsidDel="00F54CF5">
                <w:rPr>
                  <w:b/>
                  <w:sz w:val="16"/>
                  <w:szCs w:val="16"/>
                  <w:lang w:eastAsia="ar-SA"/>
                </w:rPr>
                <w:delText>Name</w:delText>
              </w:r>
            </w:del>
          </w:p>
        </w:tc>
        <w:tc>
          <w:tcPr>
            <w:tcW w:w="3420" w:type="dxa"/>
            <w:vAlign w:val="center"/>
          </w:tcPr>
          <w:p w14:paraId="1E02D780" w14:textId="74D0A23F" w:rsidR="006D34BD" w:rsidRPr="00D22CCD" w:rsidDel="00F54CF5" w:rsidRDefault="006D34BD">
            <w:pPr>
              <w:suppressAutoHyphens/>
              <w:snapToGrid w:val="0"/>
              <w:spacing w:after="0" w:line="240" w:lineRule="auto"/>
              <w:rPr>
                <w:del w:id="3842" w:author="Gert Morlion" w:date="2024-08-26T14:10:00Z" w16du:dateUtc="2024-08-26T12:10:00Z"/>
                <w:b/>
                <w:sz w:val="16"/>
                <w:szCs w:val="16"/>
                <w:lang w:eastAsia="ar-SA"/>
              </w:rPr>
            </w:pPr>
            <w:del w:id="3843" w:author="Gert Morlion" w:date="2024-08-26T14:10:00Z" w16du:dateUtc="2024-08-26T12:10:00Z">
              <w:r w:rsidRPr="00D22CCD" w:rsidDel="00F54CF5">
                <w:rPr>
                  <w:b/>
                  <w:sz w:val="16"/>
                  <w:szCs w:val="16"/>
                  <w:lang w:eastAsia="ar-SA"/>
                </w:rPr>
                <w:delText>Description</w:delText>
              </w:r>
            </w:del>
          </w:p>
        </w:tc>
        <w:tc>
          <w:tcPr>
            <w:tcW w:w="804" w:type="dxa"/>
            <w:vAlign w:val="center"/>
          </w:tcPr>
          <w:p w14:paraId="6E121EC4" w14:textId="6491A13C" w:rsidR="006D34BD" w:rsidRPr="00D22CCD" w:rsidDel="00F54CF5" w:rsidRDefault="006D34BD" w:rsidP="3CCBF2F9">
            <w:pPr>
              <w:suppressAutoHyphens/>
              <w:snapToGrid w:val="0"/>
              <w:spacing w:after="0" w:line="240" w:lineRule="auto"/>
              <w:jc w:val="center"/>
              <w:rPr>
                <w:del w:id="3844" w:author="Gert Morlion" w:date="2024-08-26T14:10:00Z" w16du:dateUtc="2024-08-26T12:10:00Z"/>
                <w:b/>
                <w:bCs/>
                <w:sz w:val="16"/>
                <w:szCs w:val="16"/>
                <w:lang w:eastAsia="ar-SA"/>
              </w:rPr>
            </w:pPr>
            <w:del w:id="3845" w:author="Gert Morlion" w:date="2024-08-26T14:10:00Z" w16du:dateUtc="2024-08-26T12:10:00Z">
              <w:r w:rsidRPr="00D22CCD" w:rsidDel="00F54CF5">
                <w:rPr>
                  <w:b/>
                  <w:bCs/>
                  <w:sz w:val="16"/>
                  <w:szCs w:val="16"/>
                  <w:lang w:eastAsia="ar-SA"/>
                </w:rPr>
                <w:delText>Code</w:delText>
              </w:r>
            </w:del>
          </w:p>
        </w:tc>
        <w:tc>
          <w:tcPr>
            <w:tcW w:w="5698" w:type="dxa"/>
            <w:vAlign w:val="center"/>
          </w:tcPr>
          <w:p w14:paraId="48333A2B" w14:textId="4D7448E0" w:rsidR="006D34BD" w:rsidRPr="00D22CCD" w:rsidDel="00F54CF5" w:rsidRDefault="006D34BD">
            <w:pPr>
              <w:suppressAutoHyphens/>
              <w:snapToGrid w:val="0"/>
              <w:spacing w:after="0" w:line="240" w:lineRule="auto"/>
              <w:rPr>
                <w:del w:id="3846" w:author="Gert Morlion" w:date="2024-08-26T14:10:00Z" w16du:dateUtc="2024-08-26T12:10:00Z"/>
                <w:b/>
                <w:sz w:val="16"/>
                <w:szCs w:val="16"/>
                <w:lang w:eastAsia="ar-SA"/>
              </w:rPr>
            </w:pPr>
            <w:del w:id="3847" w:author="Gert Morlion" w:date="2024-08-26T14:10:00Z" w16du:dateUtc="2024-08-26T12:10:00Z">
              <w:r w:rsidRPr="00D22CCD" w:rsidDel="00F54CF5">
                <w:rPr>
                  <w:b/>
                  <w:sz w:val="16"/>
                  <w:szCs w:val="16"/>
                  <w:lang w:eastAsia="ar-SA"/>
                </w:rPr>
                <w:delText>Remarks</w:delText>
              </w:r>
            </w:del>
          </w:p>
        </w:tc>
      </w:tr>
      <w:tr w:rsidR="006D34BD" w:rsidRPr="00D22CCD" w:rsidDel="00F54CF5" w14:paraId="7478447E" w14:textId="2461EBAB" w:rsidTr="3CCBF2F9">
        <w:trPr>
          <w:trHeight w:val="305"/>
          <w:del w:id="3848" w:author="Gert Morlion" w:date="2024-08-26T14:10:00Z" w16du:dateUtc="2024-08-26T12:10:00Z"/>
        </w:trPr>
        <w:tc>
          <w:tcPr>
            <w:tcW w:w="1080" w:type="dxa"/>
            <w:vAlign w:val="center"/>
          </w:tcPr>
          <w:p w14:paraId="13ACA7CE" w14:textId="547D03DF" w:rsidR="006D34BD" w:rsidRPr="00D22CCD" w:rsidDel="00F54CF5" w:rsidRDefault="006D34BD">
            <w:pPr>
              <w:suppressAutoHyphens/>
              <w:snapToGrid w:val="0"/>
              <w:spacing w:after="0" w:line="240" w:lineRule="auto"/>
              <w:rPr>
                <w:del w:id="3849" w:author="Gert Morlion" w:date="2024-08-26T14:10:00Z" w16du:dateUtc="2024-08-26T12:10:00Z"/>
                <w:sz w:val="16"/>
                <w:szCs w:val="16"/>
                <w:lang w:eastAsia="ar-SA"/>
              </w:rPr>
            </w:pPr>
            <w:del w:id="3850" w:author="Gert Morlion" w:date="2024-08-26T14:10:00Z" w16du:dateUtc="2024-08-26T12:10:00Z">
              <w:r w:rsidRPr="00D22CCD" w:rsidDel="00F54CF5">
                <w:rPr>
                  <w:sz w:val="16"/>
                  <w:szCs w:val="16"/>
                  <w:lang w:eastAsia="ar-SA"/>
                </w:rPr>
                <w:delText>Class</w:delText>
              </w:r>
            </w:del>
          </w:p>
        </w:tc>
        <w:tc>
          <w:tcPr>
            <w:tcW w:w="3060" w:type="dxa"/>
            <w:vAlign w:val="center"/>
          </w:tcPr>
          <w:p w14:paraId="61AE421B" w14:textId="388C3F32" w:rsidR="006D34BD" w:rsidRPr="00D22CCD" w:rsidDel="00F54CF5" w:rsidRDefault="006D34BD">
            <w:pPr>
              <w:suppressAutoHyphens/>
              <w:snapToGrid w:val="0"/>
              <w:spacing w:after="0" w:line="240" w:lineRule="auto"/>
              <w:rPr>
                <w:del w:id="3851" w:author="Gert Morlion" w:date="2024-08-26T14:10:00Z" w16du:dateUtc="2024-08-26T12:10:00Z"/>
                <w:sz w:val="16"/>
                <w:szCs w:val="16"/>
                <w:lang w:eastAsia="ar-SA"/>
              </w:rPr>
            </w:pPr>
            <w:del w:id="3852" w:author="Gert Morlion" w:date="2024-08-26T14:10:00Z" w16du:dateUtc="2024-08-26T12:10:00Z">
              <w:r w:rsidRPr="00D22CCD" w:rsidDel="00F54CF5">
                <w:rPr>
                  <w:sz w:val="16"/>
                  <w:szCs w:val="16"/>
                  <w:lang w:eastAsia="ar-SA"/>
                </w:rPr>
                <w:delText>S100_DataFormat</w:delText>
              </w:r>
            </w:del>
          </w:p>
        </w:tc>
        <w:tc>
          <w:tcPr>
            <w:tcW w:w="3420" w:type="dxa"/>
            <w:vAlign w:val="center"/>
          </w:tcPr>
          <w:p w14:paraId="752AEF74" w14:textId="65080ABA" w:rsidR="006D34BD" w:rsidRPr="00D22CCD" w:rsidDel="00F54CF5" w:rsidRDefault="006D34BD">
            <w:pPr>
              <w:suppressAutoHyphens/>
              <w:snapToGrid w:val="0"/>
              <w:spacing w:after="0" w:line="240" w:lineRule="auto"/>
              <w:rPr>
                <w:del w:id="3853" w:author="Gert Morlion" w:date="2024-08-26T14:10:00Z" w16du:dateUtc="2024-08-26T12:10:00Z"/>
                <w:sz w:val="16"/>
                <w:szCs w:val="16"/>
                <w:lang w:eastAsia="ar-SA"/>
              </w:rPr>
            </w:pPr>
            <w:del w:id="3854" w:author="Gert Morlion" w:date="2024-08-26T14:10:00Z" w16du:dateUtc="2024-08-26T12:10:00Z">
              <w:r w:rsidRPr="00D22CCD" w:rsidDel="00F54CF5">
                <w:rPr>
                  <w:sz w:val="16"/>
                  <w:szCs w:val="16"/>
                  <w:lang w:eastAsia="ar-SA"/>
                </w:rPr>
                <w:delText>The encoding format</w:delText>
              </w:r>
            </w:del>
          </w:p>
        </w:tc>
        <w:tc>
          <w:tcPr>
            <w:tcW w:w="804" w:type="dxa"/>
            <w:vAlign w:val="center"/>
          </w:tcPr>
          <w:p w14:paraId="0B3139B1" w14:textId="40BE7266" w:rsidR="006D34BD" w:rsidRPr="00D22CCD" w:rsidDel="00F54CF5" w:rsidRDefault="006D34BD">
            <w:pPr>
              <w:suppressAutoHyphens/>
              <w:snapToGrid w:val="0"/>
              <w:spacing w:after="0" w:line="240" w:lineRule="auto"/>
              <w:jc w:val="center"/>
              <w:rPr>
                <w:del w:id="3855" w:author="Gert Morlion" w:date="2024-08-26T14:10:00Z" w16du:dateUtc="2024-08-26T12:10:00Z"/>
                <w:sz w:val="16"/>
                <w:szCs w:val="16"/>
                <w:lang w:eastAsia="ar-SA"/>
              </w:rPr>
            </w:pPr>
            <w:del w:id="3856" w:author="Gert Morlion" w:date="2024-08-26T14:10:00Z" w16du:dateUtc="2024-08-26T12:10:00Z">
              <w:r w:rsidRPr="00D22CCD" w:rsidDel="00F54CF5">
                <w:rPr>
                  <w:sz w:val="16"/>
                  <w:szCs w:val="16"/>
                  <w:lang w:eastAsia="ar-SA"/>
                </w:rPr>
                <w:delText>-</w:delText>
              </w:r>
            </w:del>
          </w:p>
        </w:tc>
        <w:tc>
          <w:tcPr>
            <w:tcW w:w="5698" w:type="dxa"/>
            <w:vAlign w:val="center"/>
          </w:tcPr>
          <w:p w14:paraId="7A7EFB36" w14:textId="1DBADAA0" w:rsidR="006D34BD" w:rsidRPr="00D22CCD" w:rsidDel="00F54CF5" w:rsidRDefault="006D34BD">
            <w:pPr>
              <w:suppressAutoHyphens/>
              <w:snapToGrid w:val="0"/>
              <w:spacing w:after="0" w:line="240" w:lineRule="auto"/>
              <w:rPr>
                <w:del w:id="3857" w:author="Gert Morlion" w:date="2024-08-26T14:10:00Z" w16du:dateUtc="2024-08-26T12:10:00Z"/>
                <w:sz w:val="16"/>
                <w:szCs w:val="16"/>
                <w:lang w:eastAsia="ar-SA"/>
              </w:rPr>
            </w:pPr>
            <w:del w:id="3858" w:author="Gert Morlion" w:date="2024-08-26T14:10:00Z" w16du:dateUtc="2024-08-26T12:10:00Z">
              <w:r w:rsidRPr="00D22CCD" w:rsidDel="00F54CF5">
                <w:rPr>
                  <w:sz w:val="16"/>
                  <w:szCs w:val="16"/>
                  <w:lang w:eastAsia="ar-SA"/>
                </w:rPr>
                <w:delText>Values listed in S-100 Part 4a but not mentioned in this table are not allowed</w:delText>
              </w:r>
            </w:del>
          </w:p>
        </w:tc>
      </w:tr>
      <w:tr w:rsidR="006D34BD" w:rsidRPr="00D22CCD" w:rsidDel="00F54CF5" w14:paraId="07542557" w14:textId="7F298389" w:rsidTr="3CCBF2F9">
        <w:trPr>
          <w:trHeight w:val="277"/>
          <w:del w:id="3859" w:author="Gert Morlion" w:date="2024-08-26T14:10:00Z" w16du:dateUtc="2024-08-26T12:10:00Z"/>
        </w:trPr>
        <w:tc>
          <w:tcPr>
            <w:tcW w:w="1080" w:type="dxa"/>
            <w:vAlign w:val="center"/>
          </w:tcPr>
          <w:p w14:paraId="44E89BF8" w14:textId="58F0672F" w:rsidR="006D34BD" w:rsidRPr="00D22CCD" w:rsidDel="00F54CF5" w:rsidRDefault="006D34BD">
            <w:pPr>
              <w:suppressAutoHyphens/>
              <w:snapToGrid w:val="0"/>
              <w:spacing w:after="0" w:line="240" w:lineRule="auto"/>
              <w:rPr>
                <w:del w:id="3860" w:author="Gert Morlion" w:date="2024-08-26T14:10:00Z" w16du:dateUtc="2024-08-26T12:10:00Z"/>
                <w:sz w:val="16"/>
                <w:szCs w:val="16"/>
                <w:lang w:eastAsia="ar-SA"/>
              </w:rPr>
            </w:pPr>
            <w:del w:id="3861" w:author="Gert Morlion" w:date="2024-08-26T14:10:00Z" w16du:dateUtc="2024-08-26T12:10:00Z">
              <w:r w:rsidRPr="00D22CCD" w:rsidDel="00F54CF5">
                <w:rPr>
                  <w:sz w:val="16"/>
                  <w:szCs w:val="16"/>
                  <w:lang w:eastAsia="ar-SA"/>
                </w:rPr>
                <w:delText>Value</w:delText>
              </w:r>
            </w:del>
          </w:p>
        </w:tc>
        <w:tc>
          <w:tcPr>
            <w:tcW w:w="3060" w:type="dxa"/>
            <w:vAlign w:val="center"/>
          </w:tcPr>
          <w:p w14:paraId="2AB45F39" w14:textId="109A43D6" w:rsidR="006D34BD" w:rsidRPr="00D22CCD" w:rsidDel="00F54CF5" w:rsidRDefault="006D34BD">
            <w:pPr>
              <w:suppressAutoHyphens/>
              <w:snapToGrid w:val="0"/>
              <w:spacing w:after="0" w:line="240" w:lineRule="auto"/>
              <w:rPr>
                <w:del w:id="3862" w:author="Gert Morlion" w:date="2024-08-26T14:10:00Z" w16du:dateUtc="2024-08-26T12:10:00Z"/>
                <w:sz w:val="16"/>
                <w:szCs w:val="16"/>
                <w:lang w:eastAsia="ar-SA"/>
              </w:rPr>
            </w:pPr>
            <w:del w:id="3863" w:author="Gert Morlion" w:date="2024-08-26T14:10:00Z" w16du:dateUtc="2024-08-26T12:10:00Z">
              <w:r w:rsidRPr="00D22CCD" w:rsidDel="00F54CF5">
                <w:rPr>
                  <w:sz w:val="16"/>
                  <w:szCs w:val="16"/>
                  <w:lang w:eastAsia="ar-SA"/>
                </w:rPr>
                <w:delText xml:space="preserve">ISO/IEC 8211 </w:delText>
              </w:r>
            </w:del>
          </w:p>
        </w:tc>
        <w:tc>
          <w:tcPr>
            <w:tcW w:w="3420" w:type="dxa"/>
            <w:vAlign w:val="center"/>
          </w:tcPr>
          <w:p w14:paraId="64B5D749" w14:textId="35D3CBA9" w:rsidR="006D34BD" w:rsidRPr="00D22CCD" w:rsidDel="00F54CF5" w:rsidRDefault="006D34BD">
            <w:pPr>
              <w:suppressAutoHyphens/>
              <w:snapToGrid w:val="0"/>
              <w:spacing w:after="0" w:line="240" w:lineRule="auto"/>
              <w:rPr>
                <w:del w:id="3864" w:author="Gert Morlion" w:date="2024-08-26T14:10:00Z" w16du:dateUtc="2024-08-26T12:10:00Z"/>
                <w:sz w:val="16"/>
                <w:szCs w:val="16"/>
                <w:lang w:eastAsia="ar-SA"/>
              </w:rPr>
            </w:pPr>
            <w:del w:id="3865" w:author="Gert Morlion" w:date="2024-08-26T14:10:00Z" w16du:dateUtc="2024-08-26T12:10:00Z">
              <w:r w:rsidRPr="00D22CCD" w:rsidDel="00F54CF5">
                <w:rPr>
                  <w:sz w:val="16"/>
                  <w:szCs w:val="16"/>
                  <w:lang w:eastAsia="ar-SA"/>
                </w:rPr>
                <w:delText>The ISO 8211 data format as defined in S-100 Part 10a</w:delText>
              </w:r>
            </w:del>
          </w:p>
        </w:tc>
        <w:tc>
          <w:tcPr>
            <w:tcW w:w="804" w:type="dxa"/>
            <w:vAlign w:val="center"/>
          </w:tcPr>
          <w:p w14:paraId="2F10F399" w14:textId="35058B6A" w:rsidR="006D34BD" w:rsidRPr="00D22CCD" w:rsidDel="00F54CF5" w:rsidRDefault="006D34BD">
            <w:pPr>
              <w:suppressAutoHyphens/>
              <w:snapToGrid w:val="0"/>
              <w:spacing w:after="0" w:line="240" w:lineRule="auto"/>
              <w:jc w:val="center"/>
              <w:rPr>
                <w:del w:id="3866" w:author="Gert Morlion" w:date="2024-08-26T14:10:00Z" w16du:dateUtc="2024-08-26T12:10:00Z"/>
                <w:sz w:val="16"/>
                <w:szCs w:val="16"/>
                <w:lang w:eastAsia="ar-SA"/>
              </w:rPr>
            </w:pPr>
            <w:del w:id="3867" w:author="Gert Morlion" w:date="2024-08-26T14:10:00Z" w16du:dateUtc="2024-08-26T12:10:00Z">
              <w:r w:rsidRPr="00D22CCD" w:rsidDel="00F54CF5">
                <w:rPr>
                  <w:sz w:val="16"/>
                  <w:szCs w:val="16"/>
                  <w:lang w:eastAsia="ar-SA"/>
                </w:rPr>
                <w:delText>-</w:delText>
              </w:r>
            </w:del>
          </w:p>
        </w:tc>
        <w:tc>
          <w:tcPr>
            <w:tcW w:w="5698" w:type="dxa"/>
            <w:vAlign w:val="center"/>
          </w:tcPr>
          <w:p w14:paraId="385DF386" w14:textId="23AB56B1" w:rsidR="006D34BD" w:rsidRPr="00D22CCD" w:rsidDel="00F54CF5" w:rsidRDefault="006D34BD">
            <w:pPr>
              <w:suppressAutoHyphens/>
              <w:snapToGrid w:val="0"/>
              <w:spacing w:after="0" w:line="240" w:lineRule="auto"/>
              <w:rPr>
                <w:del w:id="3868" w:author="Gert Morlion" w:date="2024-08-26T14:10:00Z" w16du:dateUtc="2024-08-26T12:10:00Z"/>
                <w:sz w:val="16"/>
                <w:szCs w:val="16"/>
                <w:lang w:eastAsia="ar-SA"/>
              </w:rPr>
            </w:pPr>
            <w:del w:id="3869" w:author="Gert Morlion" w:date="2024-08-26T14:10:00Z" w16du:dateUtc="2024-08-26T12:10:00Z">
              <w:r w:rsidRPr="00D22CCD" w:rsidDel="00F54CF5">
                <w:rPr>
                  <w:sz w:val="16"/>
                  <w:szCs w:val="16"/>
                  <w:lang w:eastAsia="ar-SA"/>
                </w:rPr>
                <w:delText>-</w:delText>
              </w:r>
            </w:del>
          </w:p>
        </w:tc>
      </w:tr>
    </w:tbl>
    <w:p w14:paraId="42291CEC" w14:textId="76A82AA8" w:rsidR="00453023" w:rsidRPr="00D22CCD" w:rsidDel="00F54CF5" w:rsidRDefault="00453023">
      <w:pPr>
        <w:rPr>
          <w:del w:id="3870" w:author="Gert Morlion" w:date="2024-08-26T14:10:00Z" w16du:dateUtc="2024-08-26T12:10:00Z"/>
        </w:rPr>
      </w:pPr>
    </w:p>
    <w:p w14:paraId="3E476AEB" w14:textId="77777777" w:rsidR="00453023" w:rsidRPr="00D22CCD" w:rsidRDefault="007260E2">
      <w:pPr>
        <w:pStyle w:val="Kop4"/>
      </w:pPr>
      <w:r w:rsidRPr="00D22CCD">
        <w:lastRenderedPageBreak/>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Change w:id="3871">
          <w:tblGrid>
            <w:gridCol w:w="1106"/>
            <w:gridCol w:w="3034"/>
            <w:gridCol w:w="3420"/>
            <w:gridCol w:w="804"/>
            <w:gridCol w:w="2436"/>
            <w:gridCol w:w="3060"/>
          </w:tblGrid>
        </w:tblGridChange>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71CAB9ED" w14:textId="77777777" w:rsidR="00453023" w:rsidRPr="00D22CCD" w:rsidRDefault="007260E2">
            <w:pPr>
              <w:snapToGrid w:val="0"/>
              <w:rPr>
                <w:sz w:val="16"/>
                <w:szCs w:val="16"/>
              </w:rPr>
            </w:pPr>
            <w:r w:rsidRPr="00D22CCD">
              <w:rPr>
                <w:rFonts w:cs="Arial"/>
                <w:sz w:val="16"/>
                <w:szCs w:val="16"/>
                <w:lang w:eastAsia="en-US"/>
              </w:rPr>
              <w:t>S401 Inland Electronic Navigational Charts</w:t>
            </w:r>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proofErr w:type="spellStart"/>
            <w:r w:rsidRPr="00D22CCD">
              <w:rPr>
                <w:sz w:val="16"/>
                <w:szCs w:val="16"/>
              </w:rPr>
              <w:t>CharacterString</w:t>
            </w:r>
            <w:proofErr w:type="spellEnd"/>
          </w:p>
        </w:tc>
        <w:tc>
          <w:tcPr>
            <w:tcW w:w="3060" w:type="dxa"/>
            <w:vAlign w:val="center"/>
          </w:tcPr>
          <w:p w14:paraId="22F86995" w14:textId="77777777" w:rsidR="00453023" w:rsidRPr="00D22CCD" w:rsidRDefault="007260E2">
            <w:pPr>
              <w:snapToGrid w:val="0"/>
              <w:rPr>
                <w:sz w:val="16"/>
                <w:szCs w:val="16"/>
              </w:rPr>
            </w:pPr>
            <w:r w:rsidRPr="00D22CCD">
              <w:rPr>
                <w:sz w:val="16"/>
                <w:szCs w:val="16"/>
              </w:rPr>
              <w:t>X.X.X</w:t>
            </w:r>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77777777" w:rsidR="00453023" w:rsidRPr="00D22CCD" w:rsidRDefault="00453023">
            <w:pPr>
              <w:snapToGrid w:val="0"/>
              <w:rPr>
                <w:sz w:val="16"/>
                <w:szCs w:val="16"/>
              </w:rPr>
            </w:pPr>
          </w:p>
        </w:tc>
      </w:tr>
      <w:tr w:rsidR="00E6358F" w:rsidRPr="00D22CCD" w14:paraId="1D8333B2" w14:textId="77777777" w:rsidTr="007C6149">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872" w:author="Gert Morlion" w:date="2024-08-26T14:11:00Z" w16du:dateUtc="2024-08-26T12: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873" w:author="Gert Morlion" w:date="2024-08-26T14:11:00Z" w16du:dateUtc="2024-08-26T12:11:00Z"/>
          <w:trPrChange w:id="3874" w:author="Gert Morlion" w:date="2024-08-26T14:11:00Z" w16du:dateUtc="2024-08-26T12:11:00Z">
            <w:trPr>
              <w:trHeight w:val="321"/>
            </w:trPr>
          </w:trPrChange>
        </w:trPr>
        <w:tc>
          <w:tcPr>
            <w:tcW w:w="1106" w:type="dxa"/>
            <w:tcPrChange w:id="3875" w:author="Gert Morlion" w:date="2024-08-26T14:11:00Z" w16du:dateUtc="2024-08-26T12:11:00Z">
              <w:tcPr>
                <w:tcW w:w="1106" w:type="dxa"/>
                <w:vAlign w:val="center"/>
              </w:tcPr>
            </w:tcPrChange>
          </w:tcPr>
          <w:p w14:paraId="277BB5B5" w14:textId="059F5052" w:rsidR="00E6358F" w:rsidRPr="00D22CCD" w:rsidRDefault="00E6358F" w:rsidP="00E6358F">
            <w:pPr>
              <w:snapToGrid w:val="0"/>
              <w:rPr>
                <w:ins w:id="3876" w:author="Gert Morlion" w:date="2024-08-26T14:11:00Z" w16du:dateUtc="2024-08-26T12:11:00Z"/>
                <w:sz w:val="16"/>
                <w:szCs w:val="16"/>
              </w:rPr>
            </w:pPr>
            <w:ins w:id="3877" w:author="Gert Morlion" w:date="2024-08-26T14:11:00Z" w16du:dateUtc="2024-08-26T12:11:00Z">
              <w:r>
                <w:rPr>
                  <w:rFonts w:cs="Arial"/>
                  <w:sz w:val="16"/>
                  <w:szCs w:val="16"/>
                </w:rPr>
                <w:t>Attribute</w:t>
              </w:r>
            </w:ins>
          </w:p>
        </w:tc>
        <w:tc>
          <w:tcPr>
            <w:tcW w:w="3034" w:type="dxa"/>
            <w:tcPrChange w:id="3878" w:author="Gert Morlion" w:date="2024-08-26T14:11:00Z" w16du:dateUtc="2024-08-26T12:11:00Z">
              <w:tcPr>
                <w:tcW w:w="3034" w:type="dxa"/>
                <w:vAlign w:val="center"/>
              </w:tcPr>
            </w:tcPrChange>
          </w:tcPr>
          <w:p w14:paraId="4FF6BB6B" w14:textId="4BD8FD9B" w:rsidR="00E6358F" w:rsidRPr="00D22CCD" w:rsidRDefault="00E6358F" w:rsidP="00E6358F">
            <w:pPr>
              <w:snapToGrid w:val="0"/>
              <w:rPr>
                <w:ins w:id="3879" w:author="Gert Morlion" w:date="2024-08-26T14:11:00Z" w16du:dateUtc="2024-08-26T12:11:00Z"/>
                <w:sz w:val="16"/>
                <w:szCs w:val="16"/>
              </w:rPr>
            </w:pPr>
            <w:proofErr w:type="spellStart"/>
            <w:ins w:id="3880" w:author="Gert Morlion" w:date="2024-08-26T14:11:00Z" w16du:dateUtc="2024-08-26T12:11:00Z">
              <w:r w:rsidRPr="007028DE">
                <w:rPr>
                  <w:rFonts w:cs="Arial"/>
                  <w:sz w:val="16"/>
                  <w:szCs w:val="16"/>
                </w:rPr>
                <w:t>productIdentifier</w:t>
              </w:r>
              <w:proofErr w:type="spellEnd"/>
            </w:ins>
          </w:p>
        </w:tc>
        <w:tc>
          <w:tcPr>
            <w:tcW w:w="3420" w:type="dxa"/>
            <w:tcPrChange w:id="3881" w:author="Gert Morlion" w:date="2024-08-26T14:11:00Z" w16du:dateUtc="2024-08-26T12:11:00Z">
              <w:tcPr>
                <w:tcW w:w="3420" w:type="dxa"/>
                <w:vAlign w:val="center"/>
              </w:tcPr>
            </w:tcPrChange>
          </w:tcPr>
          <w:p w14:paraId="4780C978" w14:textId="5E85F667" w:rsidR="00E6358F" w:rsidRPr="00D22CCD" w:rsidRDefault="00E6358F" w:rsidP="00E6358F">
            <w:pPr>
              <w:snapToGrid w:val="0"/>
              <w:jc w:val="left"/>
              <w:rPr>
                <w:ins w:id="3882" w:author="Gert Morlion" w:date="2024-08-26T14:11:00Z" w16du:dateUtc="2024-08-26T12:11:00Z"/>
                <w:sz w:val="16"/>
                <w:szCs w:val="16"/>
              </w:rPr>
            </w:pPr>
            <w:ins w:id="3883" w:author="Gert Morlion" w:date="2024-08-26T14:11:00Z" w16du:dateUtc="2024-08-26T12:11:00Z">
              <w:r w:rsidRPr="007028DE">
                <w:rPr>
                  <w:rFonts w:cs="Arial"/>
                  <w:sz w:val="16"/>
                  <w:szCs w:val="16"/>
                </w:rPr>
                <w:t>Machine readable unique identifier of a product type</w:t>
              </w:r>
            </w:ins>
          </w:p>
        </w:tc>
        <w:tc>
          <w:tcPr>
            <w:tcW w:w="804" w:type="dxa"/>
            <w:tcPrChange w:id="3884" w:author="Gert Morlion" w:date="2024-08-26T14:11:00Z" w16du:dateUtc="2024-08-26T12:11:00Z">
              <w:tcPr>
                <w:tcW w:w="804" w:type="dxa"/>
                <w:vAlign w:val="center"/>
              </w:tcPr>
            </w:tcPrChange>
          </w:tcPr>
          <w:p w14:paraId="32BDD304" w14:textId="544AB81D" w:rsidR="00E6358F" w:rsidRPr="00D22CCD" w:rsidRDefault="00E6358F" w:rsidP="00E6358F">
            <w:pPr>
              <w:snapToGrid w:val="0"/>
              <w:jc w:val="center"/>
              <w:rPr>
                <w:ins w:id="3885" w:author="Gert Morlion" w:date="2024-08-26T14:11:00Z" w16du:dateUtc="2024-08-26T12:11:00Z"/>
                <w:sz w:val="16"/>
                <w:szCs w:val="16"/>
              </w:rPr>
            </w:pPr>
            <w:ins w:id="3886" w:author="Gert Morlion" w:date="2024-08-26T14:11:00Z" w16du:dateUtc="2024-08-26T12:11:00Z">
              <w:r w:rsidRPr="007028DE">
                <w:rPr>
                  <w:rFonts w:cs="Arial"/>
                  <w:sz w:val="16"/>
                  <w:szCs w:val="16"/>
                </w:rPr>
                <w:t>1</w:t>
              </w:r>
            </w:ins>
          </w:p>
        </w:tc>
        <w:tc>
          <w:tcPr>
            <w:tcW w:w="2436" w:type="dxa"/>
            <w:tcPrChange w:id="3887" w:author="Gert Morlion" w:date="2024-08-26T14:11:00Z" w16du:dateUtc="2024-08-26T12:11:00Z">
              <w:tcPr>
                <w:tcW w:w="2436" w:type="dxa"/>
                <w:vAlign w:val="center"/>
              </w:tcPr>
            </w:tcPrChange>
          </w:tcPr>
          <w:p w14:paraId="5186238D" w14:textId="77777777" w:rsidR="00E6358F" w:rsidRPr="007028DE" w:rsidRDefault="00E6358F" w:rsidP="00E6358F">
            <w:pPr>
              <w:snapToGrid w:val="0"/>
              <w:spacing w:before="60" w:after="60" w:line="240" w:lineRule="auto"/>
              <w:jc w:val="left"/>
              <w:rPr>
                <w:ins w:id="3888" w:author="Gert Morlion" w:date="2024-08-26T14:11:00Z" w16du:dateUtc="2024-08-26T12:11:00Z"/>
                <w:rFonts w:cs="Arial"/>
                <w:sz w:val="16"/>
                <w:szCs w:val="16"/>
              </w:rPr>
            </w:pPr>
            <w:proofErr w:type="spellStart"/>
            <w:ins w:id="3889" w:author="Gert Morlion" w:date="2024-08-26T14:11:00Z" w16du:dateUtc="2024-08-26T12:11:00Z">
              <w:r w:rsidRPr="007028DE">
                <w:rPr>
                  <w:rFonts w:cs="Arial"/>
                  <w:sz w:val="16"/>
                  <w:szCs w:val="16"/>
                </w:rPr>
                <w:t>CharacterString</w:t>
              </w:r>
              <w:proofErr w:type="spellEnd"/>
            </w:ins>
          </w:p>
          <w:p w14:paraId="375512CD" w14:textId="220EAB18" w:rsidR="00E6358F" w:rsidRPr="00D22CCD" w:rsidRDefault="00E6358F" w:rsidP="00E6358F">
            <w:pPr>
              <w:snapToGrid w:val="0"/>
              <w:rPr>
                <w:ins w:id="3890" w:author="Gert Morlion" w:date="2024-08-26T14:11:00Z" w16du:dateUtc="2024-08-26T12:11:00Z"/>
                <w:sz w:val="16"/>
                <w:szCs w:val="16"/>
              </w:rPr>
            </w:pPr>
            <w:ins w:id="3891" w:author="Gert Morlion" w:date="2024-08-26T14:11:00Z" w16du:dateUtc="2024-08-26T12: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Change w:id="3892" w:author="Gert Morlion" w:date="2024-08-26T14:11:00Z" w16du:dateUtc="2024-08-26T12:11:00Z">
              <w:tcPr>
                <w:tcW w:w="3060" w:type="dxa"/>
                <w:vAlign w:val="center"/>
              </w:tcPr>
            </w:tcPrChange>
          </w:tcPr>
          <w:p w14:paraId="55BF0DD9" w14:textId="2B0CB74D" w:rsidR="00E6358F" w:rsidRPr="00D22CCD" w:rsidRDefault="00E6358F" w:rsidP="00E6358F">
            <w:pPr>
              <w:snapToGrid w:val="0"/>
              <w:rPr>
                <w:ins w:id="3893" w:author="Gert Morlion" w:date="2024-08-26T14:11:00Z" w16du:dateUtc="2024-08-26T12:11:00Z"/>
                <w:sz w:val="16"/>
                <w:szCs w:val="16"/>
              </w:rPr>
            </w:pPr>
            <w:ins w:id="3894" w:author="Gert Morlion" w:date="2024-08-26T14:11:00Z" w16du:dateUtc="2024-08-26T12:11:00Z">
              <w:r w:rsidRPr="00B73A79">
                <w:rPr>
                  <w:rFonts w:cs="Arial"/>
                  <w:bCs/>
                  <w:sz w:val="16"/>
                  <w:szCs w:val="16"/>
                </w:rPr>
                <w:t>“S-</w:t>
              </w:r>
            </w:ins>
            <w:ins w:id="3895" w:author="Gert Morlion" w:date="2024-08-26T14:12:00Z" w16du:dateUtc="2024-08-26T12:12:00Z">
              <w:r w:rsidR="00BA1A80">
                <w:rPr>
                  <w:rFonts w:cs="Arial"/>
                  <w:bCs/>
                  <w:sz w:val="16"/>
                  <w:szCs w:val="16"/>
                </w:rPr>
                <w:t>4</w:t>
              </w:r>
            </w:ins>
            <w:ins w:id="3896" w:author="Gert Morlion" w:date="2024-08-26T14:11:00Z" w16du:dateUtc="2024-08-26T12: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t>Attribute</w:t>
            </w:r>
          </w:p>
        </w:tc>
        <w:tc>
          <w:tcPr>
            <w:tcW w:w="3034" w:type="dxa"/>
            <w:vAlign w:val="center"/>
          </w:tcPr>
          <w:p w14:paraId="7136BD0D" w14:textId="72ED077B" w:rsidR="006D34BD" w:rsidRPr="00D22CCD" w:rsidRDefault="00E6358F">
            <w:pPr>
              <w:snapToGrid w:val="0"/>
              <w:rPr>
                <w:sz w:val="16"/>
                <w:szCs w:val="16"/>
              </w:rPr>
            </w:pPr>
            <w:ins w:id="3897" w:author="Gert Morlion" w:date="2024-08-26T14:11:00Z" w16du:dateUtc="2024-08-26T12:11:00Z">
              <w:r>
                <w:rPr>
                  <w:sz w:val="16"/>
                  <w:szCs w:val="16"/>
                </w:rPr>
                <w:t>n</w:t>
              </w:r>
            </w:ins>
            <w:del w:id="3898" w:author="Gert Morlion" w:date="2024-08-26T14:11:00Z" w16du:dateUtc="2024-08-26T12: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7B78EB">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899" w:author="Gert Morlion" w:date="2024-08-26T14:11:00Z" w16du:dateUtc="2024-08-26T12:11: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321"/>
          <w:ins w:id="3900" w:author="Gert Morlion" w:date="2024-08-26T14:11:00Z" w16du:dateUtc="2024-08-26T12:11:00Z"/>
          <w:trPrChange w:id="3901" w:author="Gert Morlion" w:date="2024-08-26T14:11:00Z" w16du:dateUtc="2024-08-26T12:11:00Z">
            <w:trPr>
              <w:trHeight w:val="321"/>
            </w:trPr>
          </w:trPrChange>
        </w:trPr>
        <w:tc>
          <w:tcPr>
            <w:tcW w:w="1106" w:type="dxa"/>
            <w:tcPrChange w:id="3902" w:author="Gert Morlion" w:date="2024-08-26T14:11:00Z" w16du:dateUtc="2024-08-26T12:11:00Z">
              <w:tcPr>
                <w:tcW w:w="1106" w:type="dxa"/>
                <w:vAlign w:val="center"/>
              </w:tcPr>
            </w:tcPrChange>
          </w:tcPr>
          <w:p w14:paraId="0307EF39" w14:textId="13A6EC3A" w:rsidR="00BA1A80" w:rsidRPr="00D22CCD" w:rsidRDefault="00BA1A80" w:rsidP="00BA1A80">
            <w:pPr>
              <w:snapToGrid w:val="0"/>
              <w:rPr>
                <w:ins w:id="3903" w:author="Gert Morlion" w:date="2024-08-26T14:11:00Z" w16du:dateUtc="2024-08-26T12:11:00Z"/>
                <w:sz w:val="16"/>
                <w:szCs w:val="16"/>
              </w:rPr>
            </w:pPr>
            <w:ins w:id="3904" w:author="Gert Morlion" w:date="2024-08-26T14:11:00Z" w16du:dateUtc="2024-08-26T12:11:00Z">
              <w:r w:rsidRPr="007028DE">
                <w:rPr>
                  <w:rFonts w:cs="Arial"/>
                  <w:sz w:val="16"/>
                  <w:szCs w:val="16"/>
                </w:rPr>
                <w:t>Attribute</w:t>
              </w:r>
            </w:ins>
          </w:p>
        </w:tc>
        <w:tc>
          <w:tcPr>
            <w:tcW w:w="3034" w:type="dxa"/>
            <w:tcPrChange w:id="3905" w:author="Gert Morlion" w:date="2024-08-26T14:11:00Z" w16du:dateUtc="2024-08-26T12:11:00Z">
              <w:tcPr>
                <w:tcW w:w="3034" w:type="dxa"/>
                <w:vAlign w:val="center"/>
              </w:tcPr>
            </w:tcPrChange>
          </w:tcPr>
          <w:p w14:paraId="627102DF" w14:textId="05C11DB4" w:rsidR="00BA1A80" w:rsidRDefault="00BA1A80" w:rsidP="00BA1A80">
            <w:pPr>
              <w:snapToGrid w:val="0"/>
              <w:rPr>
                <w:ins w:id="3906" w:author="Gert Morlion" w:date="2024-08-26T14:11:00Z" w16du:dateUtc="2024-08-26T12:11:00Z"/>
                <w:sz w:val="16"/>
                <w:szCs w:val="16"/>
              </w:rPr>
            </w:pPr>
            <w:proofErr w:type="spellStart"/>
            <w:ins w:id="3907" w:author="Gert Morlion" w:date="2024-08-26T14:11:00Z" w16du:dateUtc="2024-08-26T12:11:00Z">
              <w:r w:rsidRPr="007028DE">
                <w:rPr>
                  <w:rFonts w:cs="Arial"/>
                  <w:sz w:val="16"/>
                  <w:szCs w:val="16"/>
                </w:rPr>
                <w:t>compliancyCategory</w:t>
              </w:r>
              <w:proofErr w:type="spellEnd"/>
            </w:ins>
          </w:p>
        </w:tc>
        <w:tc>
          <w:tcPr>
            <w:tcW w:w="3420" w:type="dxa"/>
            <w:tcPrChange w:id="3908" w:author="Gert Morlion" w:date="2024-08-26T14:11:00Z" w16du:dateUtc="2024-08-26T12:11:00Z">
              <w:tcPr>
                <w:tcW w:w="3420" w:type="dxa"/>
                <w:vAlign w:val="center"/>
              </w:tcPr>
            </w:tcPrChange>
          </w:tcPr>
          <w:p w14:paraId="24880274" w14:textId="5C9D3172" w:rsidR="00BA1A80" w:rsidRPr="00D22CCD" w:rsidRDefault="00BA1A80" w:rsidP="00BA1A80">
            <w:pPr>
              <w:snapToGrid w:val="0"/>
              <w:jc w:val="left"/>
              <w:rPr>
                <w:ins w:id="3909" w:author="Gert Morlion" w:date="2024-08-26T14:11:00Z" w16du:dateUtc="2024-08-26T12:11:00Z"/>
                <w:sz w:val="16"/>
                <w:szCs w:val="16"/>
              </w:rPr>
            </w:pPr>
            <w:ins w:id="3910" w:author="Gert Morlion" w:date="2024-08-26T14:11:00Z" w16du:dateUtc="2024-08-26T12:11:00Z">
              <w:r w:rsidRPr="007028DE">
                <w:rPr>
                  <w:rFonts w:cs="Arial"/>
                  <w:sz w:val="16"/>
                  <w:szCs w:val="16"/>
                </w:rPr>
                <w:t>The level of compliance of the Product Specification to S-100</w:t>
              </w:r>
            </w:ins>
          </w:p>
        </w:tc>
        <w:tc>
          <w:tcPr>
            <w:tcW w:w="804" w:type="dxa"/>
            <w:tcPrChange w:id="3911" w:author="Gert Morlion" w:date="2024-08-26T14:11:00Z" w16du:dateUtc="2024-08-26T12:11:00Z">
              <w:tcPr>
                <w:tcW w:w="804" w:type="dxa"/>
                <w:vAlign w:val="center"/>
              </w:tcPr>
            </w:tcPrChange>
          </w:tcPr>
          <w:p w14:paraId="10D2D3AA" w14:textId="157EBEF4" w:rsidR="00BA1A80" w:rsidRPr="00D22CCD" w:rsidRDefault="00BA1A80" w:rsidP="00BA1A80">
            <w:pPr>
              <w:snapToGrid w:val="0"/>
              <w:jc w:val="center"/>
              <w:rPr>
                <w:ins w:id="3912" w:author="Gert Morlion" w:date="2024-08-26T14:11:00Z" w16du:dateUtc="2024-08-26T12:11:00Z"/>
                <w:sz w:val="16"/>
                <w:szCs w:val="16"/>
              </w:rPr>
            </w:pPr>
            <w:ins w:id="3913" w:author="Gert Morlion" w:date="2024-08-26T14:11:00Z" w16du:dateUtc="2024-08-26T12:11:00Z">
              <w:r w:rsidRPr="007028DE">
                <w:rPr>
                  <w:rFonts w:cs="Arial"/>
                  <w:sz w:val="16"/>
                  <w:szCs w:val="16"/>
                </w:rPr>
                <w:t>1</w:t>
              </w:r>
            </w:ins>
          </w:p>
        </w:tc>
        <w:tc>
          <w:tcPr>
            <w:tcW w:w="2436" w:type="dxa"/>
            <w:tcPrChange w:id="3914" w:author="Gert Morlion" w:date="2024-08-26T14:11:00Z" w16du:dateUtc="2024-08-26T12:11:00Z">
              <w:tcPr>
                <w:tcW w:w="2436" w:type="dxa"/>
                <w:vAlign w:val="center"/>
              </w:tcPr>
            </w:tcPrChange>
          </w:tcPr>
          <w:p w14:paraId="030EEB17" w14:textId="3A7056A1" w:rsidR="00BA1A80" w:rsidRPr="00D22CCD" w:rsidRDefault="00BA1A80" w:rsidP="00BA1A80">
            <w:pPr>
              <w:snapToGrid w:val="0"/>
              <w:rPr>
                <w:ins w:id="3915" w:author="Gert Morlion" w:date="2024-08-26T14:11:00Z" w16du:dateUtc="2024-08-26T12:11:00Z"/>
                <w:sz w:val="16"/>
                <w:szCs w:val="16"/>
              </w:rPr>
            </w:pPr>
            <w:ins w:id="3916" w:author="Gert Morlion" w:date="2024-08-26T14:11:00Z" w16du:dateUtc="2024-08-26T12:11:00Z">
              <w:r w:rsidRPr="007028DE">
                <w:rPr>
                  <w:rFonts w:cs="Arial"/>
                  <w:sz w:val="16"/>
                  <w:szCs w:val="16"/>
                </w:rPr>
                <w:t>S100_CompliancyCategory</w:t>
              </w:r>
            </w:ins>
          </w:p>
        </w:tc>
        <w:tc>
          <w:tcPr>
            <w:tcW w:w="3060" w:type="dxa"/>
            <w:tcPrChange w:id="3917" w:author="Gert Morlion" w:date="2024-08-26T14:11:00Z" w16du:dateUtc="2024-08-26T12:11:00Z">
              <w:tcPr>
                <w:tcW w:w="3060" w:type="dxa"/>
                <w:vAlign w:val="center"/>
              </w:tcPr>
            </w:tcPrChange>
          </w:tcPr>
          <w:p w14:paraId="6E5D8C06" w14:textId="3B3D45E6" w:rsidR="00BA1A80" w:rsidRPr="00D22CCD" w:rsidRDefault="00BA1A80" w:rsidP="00BA1A80">
            <w:pPr>
              <w:snapToGrid w:val="0"/>
              <w:jc w:val="left"/>
              <w:rPr>
                <w:ins w:id="3918" w:author="Gert Morlion" w:date="2024-08-26T14:11:00Z" w16du:dateUtc="2024-08-26T12:11:00Z"/>
                <w:sz w:val="16"/>
                <w:szCs w:val="16"/>
              </w:rPr>
            </w:pPr>
            <w:ins w:id="3919" w:author="Gert Morlion" w:date="2024-08-26T14:11:00Z" w16du:dateUtc="2024-08-26T12: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3920" w:author="Gert Morlion" w:date="2024-08-26T14:12:00Z" w16du:dateUtc="2024-08-26T12:12:00Z"/>
        </w:rPr>
      </w:pPr>
    </w:p>
    <w:p w14:paraId="113E045F" w14:textId="77777777" w:rsidR="007E4390" w:rsidRPr="002455BA" w:rsidRDefault="007E4390" w:rsidP="007E4390">
      <w:pPr>
        <w:pStyle w:val="Kop4"/>
        <w:tabs>
          <w:tab w:val="clear" w:pos="940"/>
          <w:tab w:val="clear" w:pos="1140"/>
          <w:tab w:val="clear" w:pos="1360"/>
          <w:tab w:val="left" w:pos="993"/>
        </w:tabs>
        <w:spacing w:before="120" w:after="120" w:line="240" w:lineRule="auto"/>
        <w:ind w:left="993" w:hanging="993"/>
        <w:rPr>
          <w:ins w:id="3921" w:author="Gert Morlion" w:date="2024-08-26T14:12:00Z"/>
        </w:rPr>
      </w:pPr>
      <w:ins w:id="3922" w:author="Gert Morlion" w:date="2024-08-26T14:12:00Z">
        <w:r w:rsidRPr="002455BA">
          <w:lastRenderedPageBreak/>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3923" w:author="Gert Morlion" w:date="2024-08-26T14:12:00Z"/>
        </w:trPr>
        <w:tc>
          <w:tcPr>
            <w:tcW w:w="1169" w:type="dxa"/>
            <w:shd w:val="clear" w:color="auto" w:fill="D9D9D9"/>
          </w:tcPr>
          <w:p w14:paraId="133A7DD7" w14:textId="77777777" w:rsidR="007E4390" w:rsidRPr="00AF45B2" w:rsidRDefault="007E4390" w:rsidP="00BE21AB">
            <w:pPr>
              <w:keepNext/>
              <w:keepLines/>
              <w:snapToGrid w:val="0"/>
              <w:spacing w:before="60" w:after="60" w:line="240" w:lineRule="auto"/>
              <w:jc w:val="left"/>
              <w:rPr>
                <w:ins w:id="3924" w:author="Gert Morlion" w:date="2024-08-26T14:12:00Z"/>
                <w:b/>
                <w:sz w:val="16"/>
                <w:szCs w:val="16"/>
              </w:rPr>
            </w:pPr>
            <w:ins w:id="3925"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BE21AB">
            <w:pPr>
              <w:keepNext/>
              <w:keepLines/>
              <w:snapToGrid w:val="0"/>
              <w:spacing w:before="60" w:after="60" w:line="240" w:lineRule="auto"/>
              <w:jc w:val="left"/>
              <w:rPr>
                <w:ins w:id="3926" w:author="Gert Morlion" w:date="2024-08-26T14:12:00Z"/>
                <w:b/>
                <w:sz w:val="16"/>
                <w:szCs w:val="16"/>
              </w:rPr>
            </w:pPr>
            <w:ins w:id="3927"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BE21AB">
            <w:pPr>
              <w:keepNext/>
              <w:keepLines/>
              <w:snapToGrid w:val="0"/>
              <w:spacing w:before="60" w:after="60" w:line="240" w:lineRule="auto"/>
              <w:jc w:val="left"/>
              <w:rPr>
                <w:ins w:id="3928" w:author="Gert Morlion" w:date="2024-08-26T14:12:00Z"/>
                <w:b/>
                <w:sz w:val="16"/>
                <w:szCs w:val="16"/>
              </w:rPr>
            </w:pPr>
            <w:ins w:id="3929"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BE21AB">
            <w:pPr>
              <w:keepNext/>
              <w:keepLines/>
              <w:snapToGrid w:val="0"/>
              <w:spacing w:before="60" w:after="60" w:line="240" w:lineRule="auto"/>
              <w:jc w:val="center"/>
              <w:rPr>
                <w:ins w:id="3930" w:author="Gert Morlion" w:date="2024-08-26T14:12:00Z"/>
                <w:b/>
                <w:sz w:val="16"/>
                <w:szCs w:val="16"/>
              </w:rPr>
            </w:pPr>
            <w:ins w:id="3931"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BE21AB">
            <w:pPr>
              <w:keepNext/>
              <w:keepLines/>
              <w:snapToGrid w:val="0"/>
              <w:spacing w:before="60" w:after="60" w:line="240" w:lineRule="auto"/>
              <w:jc w:val="left"/>
              <w:rPr>
                <w:ins w:id="3932" w:author="Gert Morlion" w:date="2024-08-26T14:12:00Z"/>
                <w:b/>
                <w:sz w:val="16"/>
                <w:szCs w:val="16"/>
              </w:rPr>
            </w:pPr>
            <w:ins w:id="3933" w:author="Gert Morlion" w:date="2024-08-26T14:12:00Z">
              <w:r w:rsidRPr="003A450C">
                <w:rPr>
                  <w:b/>
                  <w:sz w:val="16"/>
                  <w:szCs w:val="16"/>
                </w:rPr>
                <w:t>Remarks</w:t>
              </w:r>
            </w:ins>
          </w:p>
        </w:tc>
      </w:tr>
      <w:tr w:rsidR="007E4390" w:rsidRPr="003A450C" w14:paraId="3F9EB76E" w14:textId="77777777" w:rsidTr="00BE21AB">
        <w:trPr>
          <w:cantSplit/>
          <w:ins w:id="3934" w:author="Gert Morlion" w:date="2024-08-26T14:12:00Z"/>
        </w:trPr>
        <w:tc>
          <w:tcPr>
            <w:tcW w:w="1169" w:type="dxa"/>
          </w:tcPr>
          <w:p w14:paraId="6B2C5150" w14:textId="77777777" w:rsidR="007E4390" w:rsidRPr="00AF45B2" w:rsidRDefault="007E4390" w:rsidP="00BE21AB">
            <w:pPr>
              <w:snapToGrid w:val="0"/>
              <w:spacing w:before="60" w:after="60" w:line="240" w:lineRule="auto"/>
              <w:jc w:val="left"/>
              <w:rPr>
                <w:ins w:id="3935" w:author="Gert Morlion" w:date="2024-08-26T14:12:00Z"/>
                <w:sz w:val="16"/>
                <w:szCs w:val="16"/>
              </w:rPr>
            </w:pPr>
            <w:ins w:id="3936" w:author="Gert Morlion" w:date="2024-08-26T14:12:00Z">
              <w:r w:rsidRPr="00AF45B2">
                <w:rPr>
                  <w:sz w:val="16"/>
                  <w:szCs w:val="16"/>
                </w:rPr>
                <w:t>Enumeration</w:t>
              </w:r>
            </w:ins>
          </w:p>
        </w:tc>
        <w:tc>
          <w:tcPr>
            <w:tcW w:w="3102" w:type="dxa"/>
          </w:tcPr>
          <w:p w14:paraId="1E385E81" w14:textId="77777777" w:rsidR="007E4390" w:rsidRPr="00AF45B2" w:rsidRDefault="007E4390" w:rsidP="00BE21AB">
            <w:pPr>
              <w:snapToGrid w:val="0"/>
              <w:spacing w:before="60" w:after="60" w:line="240" w:lineRule="auto"/>
              <w:jc w:val="left"/>
              <w:rPr>
                <w:ins w:id="3937" w:author="Gert Morlion" w:date="2024-08-26T14:12:00Z"/>
                <w:sz w:val="16"/>
                <w:szCs w:val="16"/>
              </w:rPr>
            </w:pPr>
            <w:ins w:id="3938" w:author="Gert Morlion" w:date="2024-08-26T14:12:00Z">
              <w:r w:rsidRPr="00AF45B2">
                <w:rPr>
                  <w:sz w:val="16"/>
                  <w:szCs w:val="16"/>
                </w:rPr>
                <w:t>S100_CompliancyCategory</w:t>
              </w:r>
            </w:ins>
          </w:p>
        </w:tc>
        <w:tc>
          <w:tcPr>
            <w:tcW w:w="3529" w:type="dxa"/>
          </w:tcPr>
          <w:p w14:paraId="738E38D3" w14:textId="77777777" w:rsidR="007E4390" w:rsidRPr="00AF45B2" w:rsidRDefault="007E4390" w:rsidP="00BE21AB">
            <w:pPr>
              <w:snapToGrid w:val="0"/>
              <w:spacing w:before="60" w:after="60" w:line="240" w:lineRule="auto"/>
              <w:jc w:val="left"/>
              <w:rPr>
                <w:ins w:id="3939" w:author="Gert Morlion" w:date="2024-08-26T14:12:00Z"/>
                <w:sz w:val="16"/>
                <w:szCs w:val="16"/>
              </w:rPr>
            </w:pPr>
          </w:p>
        </w:tc>
        <w:tc>
          <w:tcPr>
            <w:tcW w:w="830" w:type="dxa"/>
          </w:tcPr>
          <w:p w14:paraId="3226FF2C" w14:textId="77777777" w:rsidR="007E4390" w:rsidRPr="003A450C" w:rsidRDefault="007E4390" w:rsidP="00BE21AB">
            <w:pPr>
              <w:snapToGrid w:val="0"/>
              <w:spacing w:before="60" w:after="60" w:line="240" w:lineRule="auto"/>
              <w:jc w:val="center"/>
              <w:rPr>
                <w:ins w:id="3940" w:author="Gert Morlion" w:date="2024-08-26T14:12:00Z"/>
                <w:sz w:val="16"/>
                <w:szCs w:val="16"/>
              </w:rPr>
            </w:pPr>
            <w:ins w:id="3941" w:author="Gert Morlion" w:date="2024-08-26T14:12:00Z">
              <w:r w:rsidRPr="003A450C">
                <w:rPr>
                  <w:sz w:val="16"/>
                  <w:szCs w:val="16"/>
                </w:rPr>
                <w:t>-</w:t>
              </w:r>
            </w:ins>
          </w:p>
        </w:tc>
        <w:tc>
          <w:tcPr>
            <w:tcW w:w="5704" w:type="dxa"/>
          </w:tcPr>
          <w:p w14:paraId="1D181307" w14:textId="77777777" w:rsidR="007E4390" w:rsidRPr="003A450C" w:rsidRDefault="007E4390" w:rsidP="00BE21AB">
            <w:pPr>
              <w:snapToGrid w:val="0"/>
              <w:spacing w:before="60" w:after="60" w:line="240" w:lineRule="auto"/>
              <w:jc w:val="left"/>
              <w:rPr>
                <w:ins w:id="3942" w:author="Gert Morlion" w:date="2024-08-26T14:12:00Z"/>
                <w:sz w:val="16"/>
                <w:szCs w:val="16"/>
              </w:rPr>
            </w:pPr>
            <w:ins w:id="3943" w:author="Gert Morlion" w:date="2024-08-26T14:12: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p>
        </w:tc>
      </w:tr>
      <w:tr w:rsidR="007E4390" w:rsidRPr="003A450C" w14:paraId="44A5339A" w14:textId="77777777" w:rsidTr="00BE21AB">
        <w:trPr>
          <w:cantSplit/>
          <w:ins w:id="3944" w:author="Gert Morlion" w:date="2024-08-26T14:12:00Z"/>
        </w:trPr>
        <w:tc>
          <w:tcPr>
            <w:tcW w:w="1169" w:type="dxa"/>
          </w:tcPr>
          <w:p w14:paraId="46EFC02A" w14:textId="77777777" w:rsidR="007E4390" w:rsidRPr="00AF45B2" w:rsidRDefault="007E4390" w:rsidP="00BE21AB">
            <w:pPr>
              <w:snapToGrid w:val="0"/>
              <w:spacing w:before="60" w:after="60" w:line="240" w:lineRule="auto"/>
              <w:jc w:val="left"/>
              <w:rPr>
                <w:ins w:id="3945" w:author="Gert Morlion" w:date="2024-08-26T14:12:00Z"/>
                <w:sz w:val="16"/>
                <w:szCs w:val="16"/>
              </w:rPr>
            </w:pPr>
            <w:ins w:id="3946" w:author="Gert Morlion" w:date="2024-08-26T14:12:00Z">
              <w:r w:rsidRPr="00AF45B2">
                <w:rPr>
                  <w:sz w:val="16"/>
                  <w:szCs w:val="16"/>
                </w:rPr>
                <w:t>Value</w:t>
              </w:r>
            </w:ins>
          </w:p>
        </w:tc>
        <w:tc>
          <w:tcPr>
            <w:tcW w:w="3102" w:type="dxa"/>
          </w:tcPr>
          <w:p w14:paraId="76ABF6DA" w14:textId="77777777" w:rsidR="007E4390" w:rsidRPr="00AF45B2" w:rsidRDefault="007E4390" w:rsidP="00BE21AB">
            <w:pPr>
              <w:snapToGrid w:val="0"/>
              <w:spacing w:before="60" w:after="60" w:line="240" w:lineRule="auto"/>
              <w:jc w:val="left"/>
              <w:rPr>
                <w:ins w:id="3947" w:author="Gert Morlion" w:date="2024-08-26T14:12:00Z"/>
                <w:sz w:val="16"/>
                <w:szCs w:val="16"/>
              </w:rPr>
            </w:pPr>
            <w:ins w:id="3948" w:author="Gert Morlion" w:date="2024-08-26T14:12:00Z">
              <w:r w:rsidRPr="00AF45B2">
                <w:rPr>
                  <w:sz w:val="16"/>
                  <w:szCs w:val="16"/>
                </w:rPr>
                <w:t>category3</w:t>
              </w:r>
            </w:ins>
          </w:p>
        </w:tc>
        <w:tc>
          <w:tcPr>
            <w:tcW w:w="3529" w:type="dxa"/>
          </w:tcPr>
          <w:p w14:paraId="3E2A031B" w14:textId="77777777" w:rsidR="007E4390" w:rsidRPr="00AF45B2" w:rsidRDefault="007E4390" w:rsidP="00BE21AB">
            <w:pPr>
              <w:snapToGrid w:val="0"/>
              <w:spacing w:before="60" w:after="60" w:line="240" w:lineRule="auto"/>
              <w:jc w:val="left"/>
              <w:rPr>
                <w:ins w:id="3949" w:author="Gert Morlion" w:date="2024-08-26T14:12:00Z"/>
                <w:sz w:val="16"/>
                <w:szCs w:val="16"/>
              </w:rPr>
            </w:pPr>
            <w:ins w:id="3950"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BE21AB">
            <w:pPr>
              <w:snapToGrid w:val="0"/>
              <w:spacing w:before="60" w:after="60" w:line="240" w:lineRule="auto"/>
              <w:jc w:val="center"/>
              <w:rPr>
                <w:ins w:id="3951" w:author="Gert Morlion" w:date="2024-08-26T14:12:00Z"/>
                <w:sz w:val="16"/>
                <w:szCs w:val="16"/>
              </w:rPr>
            </w:pPr>
            <w:ins w:id="3952" w:author="Gert Morlion" w:date="2024-08-26T14:12:00Z">
              <w:r>
                <w:rPr>
                  <w:sz w:val="16"/>
                  <w:szCs w:val="16"/>
                </w:rPr>
                <w:t>3</w:t>
              </w:r>
            </w:ins>
          </w:p>
        </w:tc>
        <w:tc>
          <w:tcPr>
            <w:tcW w:w="5704" w:type="dxa"/>
          </w:tcPr>
          <w:p w14:paraId="7FC85D03" w14:textId="77777777" w:rsidR="007E4390" w:rsidRPr="003A450C" w:rsidRDefault="007E4390" w:rsidP="00BE21AB">
            <w:pPr>
              <w:snapToGrid w:val="0"/>
              <w:spacing w:before="60" w:after="60" w:line="240" w:lineRule="auto"/>
              <w:jc w:val="left"/>
              <w:rPr>
                <w:ins w:id="3953" w:author="Gert Morlion" w:date="2024-08-26T14:12:00Z"/>
                <w:sz w:val="16"/>
                <w:szCs w:val="16"/>
              </w:rPr>
            </w:pPr>
          </w:p>
        </w:tc>
      </w:tr>
      <w:tr w:rsidR="007E4390" w:rsidRPr="003A450C" w14:paraId="3AE90C8F" w14:textId="77777777" w:rsidTr="00BE21AB">
        <w:trPr>
          <w:cantSplit/>
          <w:ins w:id="3954" w:author="Gert Morlion" w:date="2024-08-26T14:12:00Z"/>
        </w:trPr>
        <w:tc>
          <w:tcPr>
            <w:tcW w:w="1169" w:type="dxa"/>
          </w:tcPr>
          <w:p w14:paraId="10B969FF" w14:textId="77777777" w:rsidR="007E4390" w:rsidRPr="00AF45B2" w:rsidRDefault="007E4390" w:rsidP="00BE21AB">
            <w:pPr>
              <w:snapToGrid w:val="0"/>
              <w:spacing w:before="60" w:after="60" w:line="240" w:lineRule="auto"/>
              <w:jc w:val="left"/>
              <w:rPr>
                <w:ins w:id="3955" w:author="Gert Morlion" w:date="2024-08-26T14:12:00Z"/>
                <w:sz w:val="16"/>
                <w:szCs w:val="16"/>
              </w:rPr>
            </w:pPr>
            <w:ins w:id="3956" w:author="Gert Morlion" w:date="2024-08-26T14:12:00Z">
              <w:r w:rsidRPr="00AF45B2">
                <w:rPr>
                  <w:sz w:val="16"/>
                  <w:szCs w:val="16"/>
                </w:rPr>
                <w:t>Value</w:t>
              </w:r>
            </w:ins>
          </w:p>
        </w:tc>
        <w:tc>
          <w:tcPr>
            <w:tcW w:w="3102" w:type="dxa"/>
          </w:tcPr>
          <w:p w14:paraId="34242751" w14:textId="77777777" w:rsidR="007E4390" w:rsidRPr="00AF45B2" w:rsidRDefault="007E4390" w:rsidP="00BE21AB">
            <w:pPr>
              <w:snapToGrid w:val="0"/>
              <w:spacing w:before="60" w:after="60" w:line="240" w:lineRule="auto"/>
              <w:jc w:val="left"/>
              <w:rPr>
                <w:ins w:id="3957" w:author="Gert Morlion" w:date="2024-08-26T14:12:00Z"/>
                <w:sz w:val="16"/>
                <w:szCs w:val="16"/>
              </w:rPr>
            </w:pPr>
            <w:ins w:id="3958" w:author="Gert Morlion" w:date="2024-08-26T14:12:00Z">
              <w:r w:rsidRPr="00AF45B2">
                <w:rPr>
                  <w:sz w:val="16"/>
                  <w:szCs w:val="16"/>
                </w:rPr>
                <w:t>category4</w:t>
              </w:r>
            </w:ins>
          </w:p>
        </w:tc>
        <w:tc>
          <w:tcPr>
            <w:tcW w:w="3529" w:type="dxa"/>
          </w:tcPr>
          <w:p w14:paraId="6A05136F" w14:textId="77777777" w:rsidR="007E4390" w:rsidRPr="00AF45B2" w:rsidRDefault="007E4390" w:rsidP="00BE21AB">
            <w:pPr>
              <w:snapToGrid w:val="0"/>
              <w:spacing w:before="60" w:after="60" w:line="240" w:lineRule="auto"/>
              <w:jc w:val="left"/>
              <w:rPr>
                <w:ins w:id="3959" w:author="Gert Morlion" w:date="2024-08-26T14:12:00Z"/>
                <w:sz w:val="16"/>
                <w:szCs w:val="16"/>
              </w:rPr>
            </w:pPr>
            <w:ins w:id="3960"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BE21AB">
            <w:pPr>
              <w:snapToGrid w:val="0"/>
              <w:spacing w:before="60" w:after="60" w:line="240" w:lineRule="auto"/>
              <w:jc w:val="center"/>
              <w:rPr>
                <w:ins w:id="3961" w:author="Gert Morlion" w:date="2024-08-26T14:12:00Z"/>
                <w:sz w:val="16"/>
                <w:szCs w:val="16"/>
              </w:rPr>
            </w:pPr>
            <w:ins w:id="3962" w:author="Gert Morlion" w:date="2024-08-26T14:12:00Z">
              <w:r>
                <w:rPr>
                  <w:sz w:val="16"/>
                  <w:szCs w:val="16"/>
                </w:rPr>
                <w:t>4</w:t>
              </w:r>
            </w:ins>
          </w:p>
        </w:tc>
        <w:tc>
          <w:tcPr>
            <w:tcW w:w="5704" w:type="dxa"/>
          </w:tcPr>
          <w:p w14:paraId="00E060AA" w14:textId="77777777" w:rsidR="007E4390" w:rsidRPr="003A450C" w:rsidRDefault="007E4390" w:rsidP="00BE21AB">
            <w:pPr>
              <w:snapToGrid w:val="0"/>
              <w:spacing w:before="60" w:after="60" w:line="240" w:lineRule="auto"/>
              <w:jc w:val="left"/>
              <w:rPr>
                <w:ins w:id="3963" w:author="Gert Morlion" w:date="2024-08-26T14:12:00Z"/>
                <w:sz w:val="16"/>
                <w:szCs w:val="16"/>
              </w:rPr>
            </w:pPr>
          </w:p>
        </w:tc>
      </w:tr>
    </w:tbl>
    <w:p w14:paraId="1993A9A3" w14:textId="77777777" w:rsidR="007E4390" w:rsidRPr="00F7772D" w:rsidRDefault="007E4390" w:rsidP="007E4390">
      <w:pPr>
        <w:spacing w:after="0" w:line="240" w:lineRule="auto"/>
        <w:rPr>
          <w:ins w:id="3964" w:author="Gert Morlion" w:date="2024-08-26T14:12:00Z"/>
        </w:rPr>
      </w:pPr>
    </w:p>
    <w:p w14:paraId="50DF8F6E" w14:textId="77777777" w:rsidR="007E4390" w:rsidRPr="00F7772D" w:rsidRDefault="007E4390" w:rsidP="007E4390">
      <w:pPr>
        <w:pStyle w:val="Kop4"/>
        <w:tabs>
          <w:tab w:val="clear" w:pos="940"/>
          <w:tab w:val="clear" w:pos="1140"/>
          <w:tab w:val="clear" w:pos="1360"/>
          <w:tab w:val="left" w:pos="993"/>
        </w:tabs>
        <w:spacing w:before="120" w:after="120" w:line="240" w:lineRule="auto"/>
        <w:ind w:left="993" w:hanging="993"/>
        <w:rPr>
          <w:ins w:id="3965" w:author="Gert Morlion" w:date="2024-08-26T14:12:00Z"/>
        </w:rPr>
      </w:pPr>
      <w:ins w:id="3966"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3967"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BE21AB">
            <w:pPr>
              <w:suppressAutoHyphens/>
              <w:snapToGrid w:val="0"/>
              <w:spacing w:before="60" w:after="60" w:line="240" w:lineRule="auto"/>
              <w:rPr>
                <w:ins w:id="3968" w:author="Gert Morlion" w:date="2024-08-26T14:12:00Z"/>
                <w:b/>
                <w:sz w:val="16"/>
                <w:szCs w:val="16"/>
                <w:lang w:eastAsia="ar-SA"/>
              </w:rPr>
            </w:pPr>
            <w:ins w:id="3969"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BE21AB">
            <w:pPr>
              <w:suppressAutoHyphens/>
              <w:snapToGrid w:val="0"/>
              <w:spacing w:before="60" w:after="60" w:line="240" w:lineRule="auto"/>
              <w:rPr>
                <w:ins w:id="3970" w:author="Gert Morlion" w:date="2024-08-26T14:12:00Z"/>
                <w:b/>
                <w:sz w:val="16"/>
                <w:szCs w:val="16"/>
                <w:lang w:eastAsia="ar-SA"/>
              </w:rPr>
            </w:pPr>
            <w:ins w:id="3971"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BE21AB">
            <w:pPr>
              <w:suppressAutoHyphens/>
              <w:snapToGrid w:val="0"/>
              <w:spacing w:before="60" w:after="60" w:line="240" w:lineRule="auto"/>
              <w:rPr>
                <w:ins w:id="3972" w:author="Gert Morlion" w:date="2024-08-26T14:12:00Z"/>
                <w:b/>
                <w:sz w:val="16"/>
                <w:szCs w:val="16"/>
                <w:lang w:eastAsia="ar-SA"/>
              </w:rPr>
            </w:pPr>
            <w:ins w:id="3973"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BE21AB">
            <w:pPr>
              <w:suppressAutoHyphens/>
              <w:snapToGrid w:val="0"/>
              <w:spacing w:before="60" w:after="60" w:line="240" w:lineRule="auto"/>
              <w:jc w:val="center"/>
              <w:rPr>
                <w:ins w:id="3974" w:author="Gert Morlion" w:date="2024-08-26T14:12:00Z"/>
                <w:b/>
                <w:sz w:val="16"/>
                <w:szCs w:val="16"/>
                <w:lang w:eastAsia="ar-SA"/>
              </w:rPr>
            </w:pPr>
            <w:ins w:id="3975"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BE21AB">
            <w:pPr>
              <w:suppressAutoHyphens/>
              <w:snapToGrid w:val="0"/>
              <w:spacing w:before="60" w:after="60" w:line="240" w:lineRule="auto"/>
              <w:rPr>
                <w:ins w:id="3976" w:author="Gert Morlion" w:date="2024-08-26T14:12:00Z"/>
                <w:b/>
                <w:sz w:val="16"/>
                <w:szCs w:val="16"/>
                <w:lang w:eastAsia="ar-SA"/>
              </w:rPr>
            </w:pPr>
            <w:ins w:id="3977" w:author="Gert Morlion" w:date="2024-08-26T14:12:00Z">
              <w:r w:rsidRPr="00F7772D">
                <w:rPr>
                  <w:b/>
                  <w:sz w:val="16"/>
                  <w:szCs w:val="16"/>
                  <w:lang w:eastAsia="ar-SA"/>
                </w:rPr>
                <w:t>Remarks</w:t>
              </w:r>
            </w:ins>
          </w:p>
        </w:tc>
      </w:tr>
      <w:tr w:rsidR="007E4390" w:rsidRPr="00F7772D" w14:paraId="684360ED" w14:textId="77777777" w:rsidTr="00BE21AB">
        <w:trPr>
          <w:cantSplit/>
          <w:ins w:id="3978" w:author="Gert Morlion" w:date="2024-08-26T14:12:00Z"/>
        </w:trPr>
        <w:tc>
          <w:tcPr>
            <w:tcW w:w="1134" w:type="dxa"/>
            <w:tcMar>
              <w:top w:w="0" w:type="dxa"/>
              <w:bottom w:w="0" w:type="dxa"/>
            </w:tcMar>
          </w:tcPr>
          <w:p w14:paraId="45FD9401" w14:textId="77777777" w:rsidR="007E4390" w:rsidRPr="00F7772D" w:rsidRDefault="007E4390" w:rsidP="00BE21AB">
            <w:pPr>
              <w:suppressAutoHyphens/>
              <w:snapToGrid w:val="0"/>
              <w:spacing w:before="60" w:after="60" w:line="240" w:lineRule="auto"/>
              <w:rPr>
                <w:ins w:id="3979" w:author="Gert Morlion" w:date="2024-08-26T14:12:00Z"/>
                <w:sz w:val="16"/>
                <w:szCs w:val="16"/>
                <w:lang w:eastAsia="ar-SA"/>
              </w:rPr>
            </w:pPr>
            <w:ins w:id="3980"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BE21AB">
            <w:pPr>
              <w:suppressAutoHyphens/>
              <w:snapToGrid w:val="0"/>
              <w:spacing w:before="60" w:after="60" w:line="240" w:lineRule="auto"/>
              <w:rPr>
                <w:ins w:id="3981" w:author="Gert Morlion" w:date="2024-08-26T14:12:00Z"/>
                <w:sz w:val="16"/>
                <w:szCs w:val="16"/>
                <w:lang w:eastAsia="ar-SA"/>
              </w:rPr>
            </w:pPr>
            <w:ins w:id="3982"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BE21AB">
            <w:pPr>
              <w:suppressAutoHyphens/>
              <w:snapToGrid w:val="0"/>
              <w:spacing w:before="60" w:after="60" w:line="240" w:lineRule="auto"/>
              <w:jc w:val="left"/>
              <w:rPr>
                <w:ins w:id="3983" w:author="Gert Morlion" w:date="2024-08-26T14:12:00Z"/>
                <w:sz w:val="16"/>
                <w:szCs w:val="16"/>
                <w:lang w:eastAsia="ar-SA"/>
              </w:rPr>
            </w:pPr>
            <w:ins w:id="3984" w:author="Gert Morlion" w:date="2024-08-26T14:12:00Z">
              <w:r w:rsidRPr="00F7772D">
                <w:rPr>
                  <w:sz w:val="16"/>
                  <w:szCs w:val="16"/>
                </w:rPr>
                <w:t>Data protection schemes</w:t>
              </w:r>
            </w:ins>
          </w:p>
        </w:tc>
        <w:tc>
          <w:tcPr>
            <w:tcW w:w="804" w:type="dxa"/>
          </w:tcPr>
          <w:p w14:paraId="07AFA670" w14:textId="77777777" w:rsidR="007E4390" w:rsidRPr="00F7772D" w:rsidRDefault="007E4390" w:rsidP="00BE21AB">
            <w:pPr>
              <w:suppressAutoHyphens/>
              <w:snapToGrid w:val="0"/>
              <w:spacing w:before="60" w:after="60" w:line="240" w:lineRule="auto"/>
              <w:jc w:val="center"/>
              <w:rPr>
                <w:ins w:id="3985" w:author="Gert Morlion" w:date="2024-08-26T14:12:00Z"/>
                <w:sz w:val="16"/>
                <w:szCs w:val="16"/>
              </w:rPr>
            </w:pPr>
            <w:ins w:id="3986"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BE21AB">
            <w:pPr>
              <w:suppressAutoHyphens/>
              <w:snapToGrid w:val="0"/>
              <w:spacing w:before="60" w:after="60" w:line="240" w:lineRule="auto"/>
              <w:rPr>
                <w:ins w:id="3987" w:author="Gert Morlion" w:date="2024-08-26T14:12:00Z"/>
                <w:sz w:val="16"/>
                <w:szCs w:val="16"/>
                <w:lang w:eastAsia="ar-SA"/>
              </w:rPr>
            </w:pPr>
            <w:ins w:id="3988" w:author="Gert Morlion" w:date="2024-08-26T14:12:00Z">
              <w:r w:rsidRPr="00F7772D">
                <w:rPr>
                  <w:sz w:val="16"/>
                  <w:szCs w:val="16"/>
                </w:rPr>
                <w:t>-</w:t>
              </w:r>
            </w:ins>
          </w:p>
        </w:tc>
      </w:tr>
      <w:tr w:rsidR="007E4390" w:rsidRPr="00F7772D" w14:paraId="58D354F8" w14:textId="77777777" w:rsidTr="00BE21AB">
        <w:trPr>
          <w:cantSplit/>
          <w:ins w:id="3989" w:author="Gert Morlion" w:date="2024-08-26T14:12:00Z"/>
        </w:trPr>
        <w:tc>
          <w:tcPr>
            <w:tcW w:w="1134" w:type="dxa"/>
            <w:tcMar>
              <w:top w:w="0" w:type="dxa"/>
              <w:bottom w:w="0" w:type="dxa"/>
            </w:tcMar>
          </w:tcPr>
          <w:p w14:paraId="7BEA40A1" w14:textId="77777777" w:rsidR="007E4390" w:rsidRPr="00F7772D" w:rsidRDefault="007E4390" w:rsidP="00BE21AB">
            <w:pPr>
              <w:suppressAutoHyphens/>
              <w:snapToGrid w:val="0"/>
              <w:spacing w:before="60" w:after="60" w:line="240" w:lineRule="auto"/>
              <w:rPr>
                <w:ins w:id="3990" w:author="Gert Morlion" w:date="2024-08-26T14:12:00Z"/>
                <w:sz w:val="16"/>
                <w:szCs w:val="16"/>
                <w:lang w:eastAsia="ar-SA"/>
              </w:rPr>
            </w:pPr>
            <w:ins w:id="3991"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BE21AB">
            <w:pPr>
              <w:suppressAutoHyphens/>
              <w:snapToGrid w:val="0"/>
              <w:spacing w:before="60" w:after="60" w:line="240" w:lineRule="auto"/>
              <w:rPr>
                <w:ins w:id="3992" w:author="Gert Morlion" w:date="2024-08-26T14:12:00Z"/>
                <w:sz w:val="16"/>
                <w:szCs w:val="16"/>
                <w:lang w:eastAsia="ar-SA"/>
              </w:rPr>
            </w:pPr>
            <w:ins w:id="3993"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BE21AB">
            <w:pPr>
              <w:suppressAutoHyphens/>
              <w:snapToGrid w:val="0"/>
              <w:spacing w:before="60" w:after="60" w:line="240" w:lineRule="auto"/>
              <w:jc w:val="left"/>
              <w:rPr>
                <w:ins w:id="3994" w:author="Gert Morlion" w:date="2024-08-26T14:12:00Z"/>
                <w:sz w:val="16"/>
                <w:szCs w:val="16"/>
                <w:lang w:val="fr-MC" w:eastAsia="ar-SA"/>
              </w:rPr>
            </w:pPr>
            <w:ins w:id="3995"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BE21AB">
            <w:pPr>
              <w:suppressAutoHyphens/>
              <w:snapToGrid w:val="0"/>
              <w:spacing w:before="60" w:after="60" w:line="240" w:lineRule="auto"/>
              <w:jc w:val="center"/>
              <w:rPr>
                <w:ins w:id="3996" w:author="Gert Morlion" w:date="2024-08-26T14:12:00Z"/>
                <w:sz w:val="16"/>
                <w:szCs w:val="16"/>
              </w:rPr>
            </w:pPr>
            <w:ins w:id="3997"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BE21AB">
            <w:pPr>
              <w:suppressAutoHyphens/>
              <w:snapToGrid w:val="0"/>
              <w:spacing w:before="60" w:after="60" w:line="240" w:lineRule="auto"/>
              <w:rPr>
                <w:ins w:id="3998" w:author="Gert Morlion" w:date="2024-08-26T14:12:00Z"/>
                <w:sz w:val="16"/>
                <w:szCs w:val="16"/>
                <w:lang w:eastAsia="ar-SA"/>
              </w:rPr>
            </w:pPr>
            <w:ins w:id="3999"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000" w:author="Gert Morlion" w:date="2024-08-26T14:12:00Z"/>
        </w:rPr>
      </w:pPr>
    </w:p>
    <w:p w14:paraId="4087A075" w14:textId="77777777" w:rsidR="007E4390" w:rsidRPr="00D22CCD" w:rsidRDefault="007E4390"/>
    <w:p w14:paraId="0F4AFA99" w14:textId="092281F0" w:rsidR="00453023" w:rsidRPr="00D22CCD" w:rsidDel="00A223BF" w:rsidRDefault="007260E2" w:rsidP="00A223BF">
      <w:pPr>
        <w:pStyle w:val="Kop3"/>
        <w:jc w:val="both"/>
        <w:rPr>
          <w:del w:id="4001" w:author="Gert Morlion" w:date="2024-08-26T14:13:00Z" w16du:dateUtc="2024-08-26T12:13:00Z"/>
        </w:rPr>
      </w:pPr>
      <w:bookmarkStart w:id="4002" w:name="_Toc487203187"/>
      <w:r w:rsidRPr="00D22CCD">
        <w:lastRenderedPageBreak/>
        <w:t>S</w:t>
      </w:r>
      <w:r w:rsidR="006D34BD" w:rsidRPr="00D22CCD">
        <w:t>100</w:t>
      </w:r>
      <w:r w:rsidRPr="00D22CCD">
        <w:t>_SupportFileDiscoveryMetadata</w:t>
      </w:r>
      <w:bookmarkEnd w:id="4002"/>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A223BF" w14:paraId="58202308" w14:textId="7826BEDF" w:rsidTr="00E27500">
        <w:trPr>
          <w:cantSplit/>
          <w:trHeight w:val="499"/>
          <w:tblHeader/>
          <w:del w:id="4003" w:author="Gert Morlion" w:date="2024-08-26T14:13:00Z" w16du:dateUtc="2024-08-26T12:13: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A7C862A" w14:textId="1875C12B" w:rsidR="00453023" w:rsidRPr="00D22CCD" w:rsidDel="00A223BF" w:rsidRDefault="007260E2" w:rsidP="00A223BF">
            <w:pPr>
              <w:pStyle w:val="Kop3"/>
              <w:jc w:val="both"/>
              <w:rPr>
                <w:del w:id="4004" w:author="Gert Morlion" w:date="2024-08-26T14:13:00Z" w16du:dateUtc="2024-08-26T12:13:00Z"/>
                <w:rFonts w:cs="Arial"/>
                <w:sz w:val="16"/>
                <w:szCs w:val="16"/>
                <w:lang w:eastAsia="en-US"/>
              </w:rPr>
            </w:pPr>
            <w:del w:id="4005" w:author="Gert Morlion" w:date="2024-08-26T14:13:00Z" w16du:dateUtc="2024-08-26T12:13:00Z">
              <w:r w:rsidRPr="00D22CCD" w:rsidDel="00A223BF">
                <w:rPr>
                  <w:rFonts w:cs="Arial"/>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2633D725" w14:textId="6AE7B117" w:rsidR="00453023" w:rsidRPr="00D22CCD" w:rsidDel="00A223BF" w:rsidRDefault="007260E2" w:rsidP="00A223BF">
            <w:pPr>
              <w:pStyle w:val="Kop3"/>
              <w:jc w:val="both"/>
              <w:rPr>
                <w:del w:id="4006" w:author="Gert Morlion" w:date="2024-08-26T14:13:00Z" w16du:dateUtc="2024-08-26T12:13:00Z"/>
                <w:rFonts w:cs="Arial"/>
                <w:sz w:val="16"/>
                <w:szCs w:val="16"/>
                <w:lang w:eastAsia="en-US"/>
              </w:rPr>
            </w:pPr>
            <w:del w:id="4007" w:author="Gert Morlion" w:date="2024-08-26T14:13:00Z" w16du:dateUtc="2024-08-26T12:13:00Z">
              <w:r w:rsidRPr="00D22CCD" w:rsidDel="00A223BF">
                <w:rPr>
                  <w:rFonts w:cs="Arial"/>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2DD170C6" w14:textId="69549419" w:rsidR="00453023" w:rsidRPr="00D22CCD" w:rsidDel="00A223BF" w:rsidRDefault="007260E2" w:rsidP="00A223BF">
            <w:pPr>
              <w:pStyle w:val="Kop3"/>
              <w:jc w:val="both"/>
              <w:rPr>
                <w:del w:id="4008" w:author="Gert Morlion" w:date="2024-08-26T14:13:00Z" w16du:dateUtc="2024-08-26T12:13:00Z"/>
                <w:rFonts w:cs="Arial"/>
                <w:b w:val="0"/>
                <w:bCs w:val="0"/>
                <w:sz w:val="16"/>
                <w:szCs w:val="16"/>
                <w:lang w:eastAsia="en-US"/>
              </w:rPr>
            </w:pPr>
            <w:del w:id="4009" w:author="Gert Morlion" w:date="2024-08-26T14:13:00Z" w16du:dateUtc="2024-08-26T12:13:00Z">
              <w:r w:rsidRPr="00D22CCD" w:rsidDel="00A223BF">
                <w:rPr>
                  <w:rFonts w:cs="Arial"/>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6E01699" w14:textId="78A16DD3" w:rsidR="00453023" w:rsidRPr="00D22CCD" w:rsidDel="00A223BF" w:rsidRDefault="007260E2" w:rsidP="00A223BF">
            <w:pPr>
              <w:pStyle w:val="Kop3"/>
              <w:jc w:val="both"/>
              <w:rPr>
                <w:del w:id="4010" w:author="Gert Morlion" w:date="2024-08-26T14:13:00Z" w16du:dateUtc="2024-08-26T12:13:00Z"/>
                <w:rFonts w:cs="Arial"/>
                <w:sz w:val="16"/>
                <w:szCs w:val="16"/>
                <w:lang w:eastAsia="en-US"/>
              </w:rPr>
            </w:pPr>
            <w:del w:id="4011" w:author="Gert Morlion" w:date="2024-08-26T14:13:00Z" w16du:dateUtc="2024-08-26T12:13:00Z">
              <w:r w:rsidRPr="00D22CCD" w:rsidDel="00A223BF">
                <w:rPr>
                  <w:rFonts w:cs="Arial"/>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DCFCE09" w14:textId="4F653172" w:rsidR="00453023" w:rsidRPr="00D22CCD" w:rsidDel="00A223BF" w:rsidRDefault="007260E2" w:rsidP="00A223BF">
            <w:pPr>
              <w:pStyle w:val="Kop3"/>
              <w:jc w:val="both"/>
              <w:rPr>
                <w:del w:id="4012" w:author="Gert Morlion" w:date="2024-08-26T14:13:00Z" w16du:dateUtc="2024-08-26T12:13:00Z"/>
                <w:rFonts w:cs="Arial"/>
                <w:sz w:val="16"/>
                <w:szCs w:val="16"/>
                <w:lang w:eastAsia="en-US"/>
              </w:rPr>
            </w:pPr>
            <w:del w:id="4013" w:author="Gert Morlion" w:date="2024-08-26T14:13:00Z" w16du:dateUtc="2024-08-26T12:13:00Z">
              <w:r w:rsidRPr="00D22CCD" w:rsidDel="00A223BF">
                <w:rPr>
                  <w:rFonts w:cs="Arial"/>
                  <w:sz w:val="16"/>
                  <w:szCs w:val="16"/>
                  <w:lang w:eastAsia="en-US"/>
                </w:rPr>
                <w:delText>Remarks</w:delText>
              </w:r>
            </w:del>
          </w:p>
        </w:tc>
      </w:tr>
      <w:tr w:rsidR="00453023" w:rsidRPr="00D22CCD" w:rsidDel="00A223BF" w14:paraId="7C58A453" w14:textId="3028470F" w:rsidTr="00E27500">
        <w:trPr>
          <w:trHeight w:val="428"/>
          <w:del w:id="4014" w:author="Gert Morlion" w:date="2024-08-26T14:13:00Z" w16du:dateUtc="2024-08-26T12: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CDC2C" w14:textId="64960E12" w:rsidR="00453023" w:rsidRPr="00D22CCD" w:rsidDel="00A223BF" w:rsidRDefault="007260E2" w:rsidP="00A223BF">
            <w:pPr>
              <w:pStyle w:val="Kop3"/>
              <w:jc w:val="both"/>
              <w:rPr>
                <w:del w:id="4015" w:author="Gert Morlion" w:date="2024-08-26T14:13:00Z" w16du:dateUtc="2024-08-26T12:13:00Z"/>
                <w:rFonts w:cs="Arial"/>
                <w:sz w:val="16"/>
                <w:szCs w:val="16"/>
              </w:rPr>
            </w:pPr>
            <w:del w:id="4016" w:author="Gert Morlion" w:date="2024-08-26T14:13:00Z" w16du:dateUtc="2024-08-26T12:13:00Z">
              <w:r w:rsidRPr="00D22CCD" w:rsidDel="00A223BF">
                <w:rPr>
                  <w:rFonts w:cs="Arial"/>
                  <w:sz w:val="16"/>
                  <w:szCs w:val="16"/>
                </w:rPr>
                <w:delText>S</w:delText>
              </w:r>
              <w:r w:rsidR="006D34BD" w:rsidRPr="00D22CCD" w:rsidDel="00A223BF">
                <w:rPr>
                  <w:rFonts w:cs="Arial"/>
                  <w:sz w:val="16"/>
                  <w:szCs w:val="16"/>
                </w:rPr>
                <w:delText>100</w:delText>
              </w:r>
              <w:r w:rsidRPr="00D22CCD" w:rsidDel="00A223BF">
                <w:rPr>
                  <w:rFonts w:cs="Arial"/>
                  <w:sz w:val="16"/>
                  <w:szCs w:val="16"/>
                </w:rPr>
                <w:delText>_SupportFileDiscoveryMetadata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10C75DE7" w14:textId="7404D58B" w:rsidR="00453023" w:rsidRPr="00D22CCD" w:rsidDel="00A223BF" w:rsidRDefault="007260E2" w:rsidP="00A223BF">
            <w:pPr>
              <w:pStyle w:val="Kop3"/>
              <w:jc w:val="both"/>
              <w:rPr>
                <w:del w:id="4017" w:author="Gert Morlion" w:date="2024-08-26T14:13:00Z" w16du:dateUtc="2024-08-26T12:13:00Z"/>
                <w:rFonts w:cs="Arial"/>
                <w:sz w:val="16"/>
                <w:szCs w:val="16"/>
              </w:rPr>
            </w:pPr>
            <w:del w:id="4018" w:author="Gert Morlion" w:date="2024-08-26T14:13:00Z" w16du:dateUtc="2024-08-26T12:13:00Z">
              <w:r w:rsidRPr="00D22CCD" w:rsidDel="00A223BF">
                <w:rPr>
                  <w:rFonts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4B6A1932" w14:textId="78813C4A" w:rsidR="00453023" w:rsidRPr="00D22CCD" w:rsidDel="00A223BF" w:rsidRDefault="00453023" w:rsidP="00A223BF">
            <w:pPr>
              <w:pStyle w:val="Kop3"/>
              <w:jc w:val="both"/>
              <w:rPr>
                <w:del w:id="4019" w:author="Gert Morlion" w:date="2024-08-26T14:13:00Z" w16du:dateUtc="2024-08-26T12: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55686F" w14:textId="4FB123BD" w:rsidR="00453023" w:rsidRPr="00D22CCD" w:rsidDel="00A223BF" w:rsidRDefault="007260E2" w:rsidP="00A223BF">
            <w:pPr>
              <w:pStyle w:val="Kop3"/>
              <w:jc w:val="both"/>
              <w:rPr>
                <w:del w:id="4020" w:author="Gert Morlion" w:date="2024-08-26T14:13:00Z" w16du:dateUtc="2024-08-26T12:13:00Z"/>
                <w:rFonts w:cs="Arial"/>
                <w:sz w:val="16"/>
                <w:szCs w:val="16"/>
              </w:rPr>
            </w:pPr>
            <w:del w:id="4021" w:author="Gert Morlion" w:date="2024-08-26T14:13:00Z" w16du:dateUtc="2024-08-26T12:13:00Z">
              <w:r w:rsidRPr="00D22CCD" w:rsidDel="00A223BF">
                <w:rPr>
                  <w:rFonts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9438ED" w14:textId="0F28ED67" w:rsidR="00453023" w:rsidRPr="00D22CCD" w:rsidDel="00A223BF" w:rsidRDefault="007260E2" w:rsidP="00A223BF">
            <w:pPr>
              <w:pStyle w:val="Kop3"/>
              <w:jc w:val="both"/>
              <w:rPr>
                <w:del w:id="4022" w:author="Gert Morlion" w:date="2024-08-26T14:13:00Z" w16du:dateUtc="2024-08-26T12:13:00Z"/>
                <w:rFonts w:cs="Arial"/>
                <w:sz w:val="16"/>
                <w:szCs w:val="16"/>
              </w:rPr>
            </w:pPr>
            <w:del w:id="4023" w:author="Gert Morlion" w:date="2024-08-26T14:13:00Z" w16du:dateUtc="2024-08-26T12:13:00Z">
              <w:r w:rsidRPr="00D22CCD" w:rsidDel="00A223BF">
                <w:rPr>
                  <w:rFonts w:cs="Arial"/>
                  <w:sz w:val="16"/>
                  <w:szCs w:val="16"/>
                </w:rPr>
                <w:delText>-</w:delText>
              </w:r>
            </w:del>
          </w:p>
        </w:tc>
      </w:tr>
      <w:tr w:rsidR="00453023" w:rsidRPr="00D22CCD" w:rsidDel="00A223BF" w14:paraId="37E08FF5" w14:textId="6871A915" w:rsidTr="00E27500">
        <w:trPr>
          <w:trHeight w:val="296"/>
          <w:del w:id="4024" w:author="Gert Morlion" w:date="2024-08-26T14:13:00Z" w16du:dateUtc="2024-08-26T12:13: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FA50840" w14:textId="317A4662" w:rsidR="00453023" w:rsidRPr="00D22CCD" w:rsidDel="00A223BF" w:rsidRDefault="007260E2" w:rsidP="00A223BF">
            <w:pPr>
              <w:pStyle w:val="Kop3"/>
              <w:jc w:val="both"/>
              <w:rPr>
                <w:del w:id="4025" w:author="Gert Morlion" w:date="2024-08-26T14:13:00Z" w16du:dateUtc="2024-08-26T12:13:00Z"/>
                <w:rFonts w:cs="Arial"/>
                <w:sz w:val="16"/>
                <w:szCs w:val="16"/>
              </w:rPr>
            </w:pPr>
            <w:del w:id="4026" w:author="Gert Morlion" w:date="2024-08-26T14:13:00Z" w16du:dateUtc="2024-08-26T12:13:00Z">
              <w:r w:rsidRPr="00D22CCD" w:rsidDel="00A223BF">
                <w:rPr>
                  <w:rFonts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tcPr>
          <w:p w14:paraId="293A6215" w14:textId="6403B1A2" w:rsidR="00453023" w:rsidRPr="00D22CCD" w:rsidDel="00A223BF" w:rsidRDefault="007260E2" w:rsidP="00A223BF">
            <w:pPr>
              <w:pStyle w:val="Kop3"/>
              <w:jc w:val="both"/>
              <w:rPr>
                <w:del w:id="4027" w:author="Gert Morlion" w:date="2024-08-26T14:13:00Z" w16du:dateUtc="2024-08-26T12:13:00Z"/>
                <w:rFonts w:cs="Arial"/>
                <w:sz w:val="16"/>
                <w:szCs w:val="16"/>
              </w:rPr>
            </w:pPr>
            <w:del w:id="4028" w:author="Gert Morlion" w:date="2024-08-26T14:13:00Z" w16du:dateUtc="2024-08-26T12:13:00Z">
              <w:r w:rsidRPr="00D22CCD" w:rsidDel="00A223BF">
                <w:rPr>
                  <w:rFonts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3FD18995" w14:textId="7CC28511" w:rsidR="00453023" w:rsidRPr="00D22CCD" w:rsidDel="00A223BF" w:rsidRDefault="00453023" w:rsidP="00A223BF">
            <w:pPr>
              <w:pStyle w:val="Kop3"/>
              <w:jc w:val="both"/>
              <w:rPr>
                <w:del w:id="4029" w:author="Gert Morlion" w:date="2024-08-26T14:13:00Z" w16du:dateUtc="2024-08-26T12:13:00Z"/>
                <w:rFonts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497FDAE" w14:textId="075867E3" w:rsidR="00453023" w:rsidRPr="00D22CCD" w:rsidDel="00A223BF" w:rsidRDefault="007260E2" w:rsidP="00A223BF">
            <w:pPr>
              <w:pStyle w:val="Kop3"/>
              <w:jc w:val="both"/>
              <w:rPr>
                <w:del w:id="4030" w:author="Gert Morlion" w:date="2024-08-26T14:13:00Z" w16du:dateUtc="2024-08-26T12:13:00Z"/>
                <w:rFonts w:cs="Arial"/>
                <w:sz w:val="16"/>
                <w:szCs w:val="16"/>
              </w:rPr>
            </w:pPr>
            <w:del w:id="4031" w:author="Gert Morlion" w:date="2024-08-26T14:13:00Z" w16du:dateUtc="2024-08-26T12:13:00Z">
              <w:r w:rsidRPr="00D22CCD" w:rsidDel="00A223BF">
                <w:rPr>
                  <w:rFonts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5EBF346" w14:textId="4C65621C" w:rsidR="00453023" w:rsidRPr="00D22CCD" w:rsidDel="00A223BF" w:rsidRDefault="007260E2" w:rsidP="00A223BF">
            <w:pPr>
              <w:pStyle w:val="Kop3"/>
              <w:jc w:val="both"/>
              <w:rPr>
                <w:del w:id="4032" w:author="Gert Morlion" w:date="2024-08-26T14:13:00Z" w16du:dateUtc="2024-08-26T12:13:00Z"/>
                <w:rFonts w:cs="Arial"/>
                <w:sz w:val="16"/>
                <w:szCs w:val="16"/>
              </w:rPr>
            </w:pPr>
            <w:del w:id="4033" w:author="Gert Morlion" w:date="2024-08-26T14:13:00Z" w16du:dateUtc="2024-08-26T12:13:00Z">
              <w:r w:rsidRPr="00D22CCD" w:rsidDel="00A223BF">
                <w:rPr>
                  <w:rFonts w:cs="Arial"/>
                  <w:sz w:val="16"/>
                  <w:szCs w:val="16"/>
                </w:rPr>
                <w:delText> </w:delText>
              </w:r>
            </w:del>
          </w:p>
        </w:tc>
      </w:tr>
      <w:tr w:rsidR="00453023" w:rsidRPr="00D22CCD" w:rsidDel="00A223BF" w14:paraId="02B82F7D" w14:textId="27F5D62B" w:rsidTr="00E27500">
        <w:trPr>
          <w:trHeight w:val="312"/>
          <w:del w:id="4034"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3CFF8771" w14:textId="532411BF" w:rsidR="00453023" w:rsidRPr="00D22CCD" w:rsidDel="00A223BF" w:rsidRDefault="007260E2" w:rsidP="00A223BF">
            <w:pPr>
              <w:pStyle w:val="Kop3"/>
              <w:jc w:val="both"/>
              <w:rPr>
                <w:del w:id="4035" w:author="Gert Morlion" w:date="2024-08-26T14:13:00Z" w16du:dateUtc="2024-08-26T12:13:00Z"/>
                <w:rFonts w:cs="Arial"/>
                <w:sz w:val="16"/>
                <w:szCs w:val="16"/>
              </w:rPr>
            </w:pPr>
            <w:del w:id="4036" w:author="Gert Morlion" w:date="2024-08-26T14:13:00Z" w16du:dateUtc="2024-08-26T12:13:00Z">
              <w:r w:rsidRPr="00D22CCD" w:rsidDel="00A223BF">
                <w:rPr>
                  <w:rFonts w:cs="Arial"/>
                  <w:sz w:val="16"/>
                  <w:szCs w:val="16"/>
                </w:rPr>
                <w:delText>fileLocation</w:delText>
              </w:r>
            </w:del>
          </w:p>
        </w:tc>
        <w:tc>
          <w:tcPr>
            <w:tcW w:w="519" w:type="pct"/>
            <w:tcBorders>
              <w:top w:val="nil"/>
              <w:left w:val="nil"/>
              <w:bottom w:val="single" w:sz="8" w:space="0" w:color="000000"/>
              <w:right w:val="single" w:sz="4" w:space="0" w:color="auto"/>
            </w:tcBorders>
            <w:shd w:val="clear" w:color="auto" w:fill="auto"/>
          </w:tcPr>
          <w:p w14:paraId="31FBC0EF" w14:textId="38904A05" w:rsidR="00453023" w:rsidRPr="00D22CCD" w:rsidDel="00A223BF" w:rsidRDefault="007260E2" w:rsidP="00A223BF">
            <w:pPr>
              <w:pStyle w:val="Kop3"/>
              <w:jc w:val="both"/>
              <w:rPr>
                <w:del w:id="4037" w:author="Gert Morlion" w:date="2024-08-26T14:13:00Z" w16du:dateUtc="2024-08-26T12:13:00Z"/>
                <w:rFonts w:cs="Arial"/>
                <w:sz w:val="16"/>
                <w:szCs w:val="16"/>
              </w:rPr>
            </w:pPr>
            <w:del w:id="4038"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2256439" w14:textId="127464BB" w:rsidR="00453023" w:rsidRPr="00D22CCD" w:rsidDel="00A223BF" w:rsidRDefault="00453023" w:rsidP="00A223BF">
            <w:pPr>
              <w:pStyle w:val="Kop3"/>
              <w:jc w:val="both"/>
              <w:rPr>
                <w:del w:id="4039"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F82988E" w14:textId="0CC2193E" w:rsidR="00453023" w:rsidRPr="00D22CCD" w:rsidDel="00A223BF" w:rsidRDefault="007260E2" w:rsidP="00A223BF">
            <w:pPr>
              <w:pStyle w:val="Kop3"/>
              <w:jc w:val="both"/>
              <w:rPr>
                <w:del w:id="4040" w:author="Gert Morlion" w:date="2024-08-26T14:13:00Z" w16du:dateUtc="2024-08-26T12:13:00Z"/>
                <w:rFonts w:cs="Arial"/>
                <w:sz w:val="16"/>
                <w:szCs w:val="16"/>
              </w:rPr>
            </w:pPr>
            <w:del w:id="4041" w:author="Gert Morlion" w:date="2024-08-26T14:13:00Z" w16du:dateUtc="2024-08-26T12: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0233BC1" w14:textId="2BEC6BF1" w:rsidR="00453023" w:rsidRPr="00D22CCD" w:rsidDel="00A223BF" w:rsidRDefault="007260E2" w:rsidP="00A223BF">
            <w:pPr>
              <w:pStyle w:val="Kop3"/>
              <w:jc w:val="both"/>
              <w:rPr>
                <w:del w:id="4042" w:author="Gert Morlion" w:date="2024-08-26T14:13:00Z" w16du:dateUtc="2024-08-26T12:13:00Z"/>
                <w:rFonts w:cs="Arial"/>
                <w:sz w:val="16"/>
                <w:szCs w:val="16"/>
              </w:rPr>
            </w:pPr>
            <w:del w:id="4043" w:author="Gert Morlion" w:date="2024-08-26T14:13:00Z" w16du:dateUtc="2024-08-26T12:13:00Z">
              <w:r w:rsidRPr="00D22CCD" w:rsidDel="00A223BF">
                <w:rPr>
                  <w:rFonts w:cs="Arial"/>
                  <w:sz w:val="16"/>
                  <w:szCs w:val="16"/>
                </w:rPr>
                <w:delText>Full location from the exchange set root directory</w:delText>
              </w:r>
            </w:del>
          </w:p>
        </w:tc>
      </w:tr>
      <w:tr w:rsidR="00453023" w:rsidRPr="00D22CCD" w:rsidDel="00A223BF" w14:paraId="6C85E6FD" w14:textId="4FECC5FC" w:rsidTr="00E27500">
        <w:trPr>
          <w:trHeight w:val="558"/>
          <w:del w:id="4044"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6F026FC0" w14:textId="07FF9AF3" w:rsidR="00453023" w:rsidRPr="00D22CCD" w:rsidDel="00A223BF" w:rsidRDefault="00D61EE1" w:rsidP="00A223BF">
            <w:pPr>
              <w:pStyle w:val="Kop3"/>
              <w:jc w:val="both"/>
              <w:rPr>
                <w:del w:id="4045" w:author="Gert Morlion" w:date="2024-08-26T14:13:00Z" w16du:dateUtc="2024-08-26T12:13:00Z"/>
                <w:rFonts w:cs="Arial"/>
                <w:sz w:val="16"/>
                <w:szCs w:val="16"/>
              </w:rPr>
            </w:pPr>
            <w:del w:id="4046" w:author="Gert Morlion" w:date="2024-08-26T14:13:00Z" w16du:dateUtc="2024-08-26T12:13:00Z">
              <w:r w:rsidRPr="00D22CCD" w:rsidDel="00A223BF">
                <w:rPr>
                  <w:rFonts w:cs="Arial"/>
                  <w:sz w:val="16"/>
                  <w:szCs w:val="16"/>
                </w:rPr>
                <w:delText>p</w:delText>
              </w:r>
              <w:r w:rsidR="007260E2" w:rsidRPr="00D22CCD" w:rsidDel="00A223BF">
                <w:rPr>
                  <w:rFonts w:cs="Arial"/>
                  <w:sz w:val="16"/>
                  <w:szCs w:val="16"/>
                </w:rPr>
                <w:delText>urpose</w:delText>
              </w:r>
            </w:del>
          </w:p>
        </w:tc>
        <w:tc>
          <w:tcPr>
            <w:tcW w:w="519" w:type="pct"/>
            <w:tcBorders>
              <w:top w:val="nil"/>
              <w:left w:val="nil"/>
              <w:bottom w:val="single" w:sz="8" w:space="0" w:color="000000"/>
              <w:right w:val="single" w:sz="4" w:space="0" w:color="auto"/>
            </w:tcBorders>
            <w:shd w:val="clear" w:color="auto" w:fill="auto"/>
          </w:tcPr>
          <w:p w14:paraId="4B86126F" w14:textId="282A16DD" w:rsidR="00453023" w:rsidRPr="00D22CCD" w:rsidDel="00A223BF" w:rsidRDefault="00D61EE1" w:rsidP="00A223BF">
            <w:pPr>
              <w:pStyle w:val="Kop3"/>
              <w:jc w:val="both"/>
              <w:rPr>
                <w:del w:id="4047" w:author="Gert Morlion" w:date="2024-08-26T14:13:00Z" w16du:dateUtc="2024-08-26T12:13:00Z"/>
                <w:rFonts w:cs="Arial"/>
                <w:sz w:val="16"/>
                <w:szCs w:val="16"/>
              </w:rPr>
            </w:pPr>
            <w:del w:id="4048"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17E1CA4" w14:textId="71BBF79F" w:rsidR="00453023" w:rsidRPr="00D22CCD" w:rsidDel="00A223BF" w:rsidRDefault="00453023" w:rsidP="00A223BF">
            <w:pPr>
              <w:pStyle w:val="Kop3"/>
              <w:jc w:val="both"/>
              <w:rPr>
                <w:del w:id="4049"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E1DA423" w14:textId="467EB1F6" w:rsidR="00453023" w:rsidRPr="00D22CCD" w:rsidDel="00A223BF" w:rsidRDefault="007260E2" w:rsidP="00A223BF">
            <w:pPr>
              <w:pStyle w:val="Kop3"/>
              <w:jc w:val="both"/>
              <w:rPr>
                <w:del w:id="4050" w:author="Gert Morlion" w:date="2024-08-26T14:13:00Z" w16du:dateUtc="2024-08-26T12:13:00Z"/>
                <w:rFonts w:cs="Arial"/>
                <w:sz w:val="16"/>
                <w:szCs w:val="16"/>
              </w:rPr>
            </w:pPr>
            <w:del w:id="4051" w:author="Gert Morlion" w:date="2024-08-26T14:13:00Z" w16du:dateUtc="2024-08-26T12:13:00Z">
              <w:r w:rsidRPr="00D22CCD" w:rsidDel="00A223BF">
                <w:rPr>
                  <w:rFonts w:cs="Arial"/>
                  <w:sz w:val="16"/>
                  <w:szCs w:val="16"/>
                </w:rPr>
                <w:delText>S100_SupportFilePurpose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2E7D34" w14:textId="057E0E07" w:rsidR="00453023" w:rsidRPr="00D22CCD" w:rsidDel="00A223BF" w:rsidRDefault="00453023" w:rsidP="00A223BF">
            <w:pPr>
              <w:pStyle w:val="Kop3"/>
              <w:jc w:val="both"/>
              <w:rPr>
                <w:del w:id="4052" w:author="Gert Morlion" w:date="2024-08-26T14:13:00Z" w16du:dateUtc="2024-08-26T12:13:00Z"/>
                <w:rFonts w:cs="Arial"/>
                <w:sz w:val="16"/>
                <w:szCs w:val="16"/>
              </w:rPr>
            </w:pPr>
          </w:p>
        </w:tc>
      </w:tr>
      <w:tr w:rsidR="00453023" w:rsidRPr="00D22CCD" w:rsidDel="00A223BF" w14:paraId="4BF21706" w14:textId="2A3F6650" w:rsidTr="00E27500">
        <w:trPr>
          <w:trHeight w:val="483"/>
          <w:del w:id="4053"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67FB7377" w14:textId="08A8C334" w:rsidR="00453023" w:rsidRPr="00D22CCD" w:rsidDel="00A223BF" w:rsidRDefault="007260E2" w:rsidP="00A223BF">
            <w:pPr>
              <w:pStyle w:val="Kop3"/>
              <w:jc w:val="both"/>
              <w:rPr>
                <w:del w:id="4054" w:author="Gert Morlion" w:date="2024-08-26T14:13:00Z" w16du:dateUtc="2024-08-26T12:13:00Z"/>
                <w:rFonts w:cs="Arial"/>
                <w:sz w:val="16"/>
                <w:szCs w:val="16"/>
              </w:rPr>
            </w:pPr>
            <w:del w:id="4055" w:author="Gert Morlion" w:date="2024-08-26T14:13:00Z" w16du:dateUtc="2024-08-26T12:13:00Z">
              <w:r w:rsidRPr="00D22CCD" w:rsidDel="00A223BF">
                <w:rPr>
                  <w:rFonts w:cs="Arial"/>
                  <w:sz w:val="16"/>
                  <w:szCs w:val="16"/>
                </w:rPr>
                <w:delText>editionNumber</w:delText>
              </w:r>
            </w:del>
          </w:p>
        </w:tc>
        <w:tc>
          <w:tcPr>
            <w:tcW w:w="519" w:type="pct"/>
            <w:tcBorders>
              <w:top w:val="nil"/>
              <w:left w:val="nil"/>
              <w:bottom w:val="single" w:sz="8" w:space="0" w:color="000000"/>
              <w:right w:val="single" w:sz="4" w:space="0" w:color="auto"/>
            </w:tcBorders>
            <w:shd w:val="clear" w:color="auto" w:fill="auto"/>
          </w:tcPr>
          <w:p w14:paraId="34898A4D" w14:textId="5B7702D0" w:rsidR="00453023" w:rsidRPr="00D22CCD" w:rsidDel="00A223BF" w:rsidRDefault="007260E2" w:rsidP="00A223BF">
            <w:pPr>
              <w:pStyle w:val="Kop3"/>
              <w:jc w:val="both"/>
              <w:rPr>
                <w:del w:id="4056" w:author="Gert Morlion" w:date="2024-08-26T14:13:00Z" w16du:dateUtc="2024-08-26T12:13:00Z"/>
                <w:rFonts w:cs="Arial"/>
                <w:sz w:val="16"/>
                <w:szCs w:val="16"/>
              </w:rPr>
            </w:pPr>
            <w:del w:id="4057"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1B8B7F4C" w14:textId="7FB3D5A7" w:rsidR="00453023" w:rsidRPr="00D22CCD" w:rsidDel="00A223BF" w:rsidRDefault="00453023" w:rsidP="00A223BF">
            <w:pPr>
              <w:pStyle w:val="Kop3"/>
              <w:jc w:val="both"/>
              <w:rPr>
                <w:del w:id="4058"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19F397C" w14:textId="0ECEB95A" w:rsidR="00453023" w:rsidRPr="00D22CCD" w:rsidDel="00A223BF" w:rsidRDefault="007260E2" w:rsidP="00A223BF">
            <w:pPr>
              <w:pStyle w:val="Kop3"/>
              <w:jc w:val="both"/>
              <w:rPr>
                <w:del w:id="4059" w:author="Gert Morlion" w:date="2024-08-26T14:13:00Z" w16du:dateUtc="2024-08-26T12:13:00Z"/>
                <w:rFonts w:cs="Arial"/>
                <w:sz w:val="16"/>
                <w:szCs w:val="16"/>
              </w:rPr>
            </w:pPr>
            <w:del w:id="4060" w:author="Gert Morlion" w:date="2024-08-26T14:13:00Z" w16du:dateUtc="2024-08-26T12:13:00Z">
              <w:r w:rsidRPr="00D22CCD" w:rsidDel="00A223BF">
                <w:rPr>
                  <w:rFonts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D30B2" w14:textId="5BD58AEC" w:rsidR="00453023" w:rsidRPr="00D22CCD" w:rsidDel="00A223BF" w:rsidRDefault="007260E2" w:rsidP="00A223BF">
            <w:pPr>
              <w:pStyle w:val="Kop3"/>
              <w:jc w:val="both"/>
              <w:rPr>
                <w:del w:id="4061" w:author="Gert Morlion" w:date="2024-08-26T14:13:00Z" w16du:dateUtc="2024-08-26T12:13:00Z"/>
                <w:rFonts w:cs="Arial"/>
                <w:sz w:val="16"/>
                <w:szCs w:val="16"/>
                <w:lang w:eastAsia="en-US"/>
              </w:rPr>
            </w:pPr>
            <w:del w:id="4062" w:author="Gert Morlion" w:date="2024-08-26T14:13:00Z" w16du:dateUtc="2024-08-26T12:13:00Z">
              <w:r w:rsidRPr="00D22CCD" w:rsidDel="00A223BF">
                <w:rPr>
                  <w:rFonts w:cs="Arial"/>
                  <w:sz w:val="16"/>
                  <w:szCs w:val="16"/>
                </w:rPr>
                <w:delText>When a dataset is initially created, the edition number 1 is assigned to it. The edition number is increased by 1 at each new edition</w:delText>
              </w:r>
              <w:r w:rsidR="00D61EE1" w:rsidRPr="00D22CCD" w:rsidDel="00A223BF">
                <w:rPr>
                  <w:rFonts w:cs="Arial"/>
                  <w:sz w:val="16"/>
                  <w:szCs w:val="16"/>
                </w:rPr>
                <w:delText xml:space="preserve"> of the support file</w:delText>
              </w:r>
              <w:r w:rsidRPr="00D22CCD" w:rsidDel="00A223BF">
                <w:rPr>
                  <w:rFonts w:cs="Arial"/>
                  <w:sz w:val="16"/>
                  <w:szCs w:val="16"/>
                </w:rPr>
                <w:delText xml:space="preserve">. </w:delText>
              </w:r>
              <w:r w:rsidR="00D61EE1" w:rsidRPr="00D22CCD" w:rsidDel="00A223BF">
                <w:rPr>
                  <w:rFonts w:cs="Arial"/>
                  <w:sz w:val="16"/>
                  <w:szCs w:val="16"/>
                </w:rPr>
                <w:delText>Characters forming the editionNumber must be integers from 0 to 9.</w:delText>
              </w:r>
            </w:del>
          </w:p>
        </w:tc>
      </w:tr>
      <w:tr w:rsidR="00453023" w:rsidRPr="00D22CCD" w:rsidDel="00A223BF" w14:paraId="117C81A9" w14:textId="1F06AC2D" w:rsidTr="00E27500">
        <w:trPr>
          <w:trHeight w:val="538"/>
          <w:del w:id="4063"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216A0C69" w14:textId="3522B9B5" w:rsidR="00453023" w:rsidRPr="00D22CCD" w:rsidDel="00A223BF" w:rsidRDefault="007260E2" w:rsidP="00A223BF">
            <w:pPr>
              <w:pStyle w:val="Kop3"/>
              <w:jc w:val="both"/>
              <w:rPr>
                <w:del w:id="4064" w:author="Gert Morlion" w:date="2024-08-26T14:13:00Z" w16du:dateUtc="2024-08-26T12:13:00Z"/>
                <w:rFonts w:cs="Arial"/>
                <w:sz w:val="16"/>
                <w:szCs w:val="16"/>
              </w:rPr>
            </w:pPr>
            <w:del w:id="4065" w:author="Gert Morlion" w:date="2024-08-26T14:13:00Z" w16du:dateUtc="2024-08-26T12:13:00Z">
              <w:r w:rsidRPr="00D22CCD" w:rsidDel="00A223BF">
                <w:rPr>
                  <w:rFonts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tcPr>
          <w:p w14:paraId="7C6AD9B4" w14:textId="45C59970" w:rsidR="00453023" w:rsidRPr="00D22CCD" w:rsidDel="00A223BF" w:rsidRDefault="007260E2" w:rsidP="00A223BF">
            <w:pPr>
              <w:pStyle w:val="Kop3"/>
              <w:jc w:val="both"/>
              <w:rPr>
                <w:del w:id="4066" w:author="Gert Morlion" w:date="2024-08-26T14:13:00Z" w16du:dateUtc="2024-08-26T12:13:00Z"/>
                <w:rFonts w:cs="Arial"/>
                <w:sz w:val="16"/>
                <w:szCs w:val="16"/>
              </w:rPr>
            </w:pPr>
            <w:del w:id="4067"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A2ECC1F" w14:textId="489C4430" w:rsidR="00453023" w:rsidRPr="00D22CCD" w:rsidDel="00A223BF" w:rsidRDefault="00453023" w:rsidP="00A223BF">
            <w:pPr>
              <w:pStyle w:val="Kop3"/>
              <w:jc w:val="both"/>
              <w:rPr>
                <w:del w:id="4068"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59934E" w14:textId="0AAFB865" w:rsidR="00453023" w:rsidRPr="00D22CCD" w:rsidDel="00A223BF" w:rsidRDefault="007260E2" w:rsidP="00A223BF">
            <w:pPr>
              <w:pStyle w:val="Kop3"/>
              <w:jc w:val="both"/>
              <w:rPr>
                <w:del w:id="4069" w:author="Gert Morlion" w:date="2024-08-26T14:13:00Z" w16du:dateUtc="2024-08-26T12:13:00Z"/>
                <w:rFonts w:cs="Arial"/>
                <w:sz w:val="16"/>
                <w:szCs w:val="16"/>
              </w:rPr>
            </w:pPr>
            <w:del w:id="4070" w:author="Gert Morlion" w:date="2024-08-26T14:13:00Z" w16du:dateUtc="2024-08-26T12:13:00Z">
              <w:r w:rsidRPr="00D22CCD" w:rsidDel="00A223BF">
                <w:rPr>
                  <w:rFonts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751391" w14:textId="7EC32245" w:rsidR="00453023" w:rsidRPr="00D22CCD" w:rsidDel="00A223BF" w:rsidRDefault="007260E2" w:rsidP="00A223BF">
            <w:pPr>
              <w:pStyle w:val="Kop3"/>
              <w:jc w:val="both"/>
              <w:rPr>
                <w:del w:id="4071" w:author="Gert Morlion" w:date="2024-08-26T14:13:00Z" w16du:dateUtc="2024-08-26T12:13:00Z"/>
                <w:rFonts w:cs="Arial"/>
                <w:sz w:val="16"/>
                <w:szCs w:val="16"/>
              </w:rPr>
            </w:pPr>
            <w:del w:id="4072" w:author="Gert Morlion" w:date="2024-08-26T14:13:00Z" w16du:dateUtc="2024-08-26T12:13:00Z">
              <w:r w:rsidRPr="00D22CCD" w:rsidDel="00A223BF">
                <w:rPr>
                  <w:rFonts w:cs="Arial"/>
                  <w:sz w:val="16"/>
                  <w:szCs w:val="16"/>
                  <w:lang w:eastAsia="en-US"/>
                </w:rPr>
                <w:delText>Date on which the data was made available by the data producer.</w:delText>
              </w:r>
            </w:del>
          </w:p>
        </w:tc>
      </w:tr>
      <w:tr w:rsidR="00D61EE1" w:rsidRPr="00D22CCD" w:rsidDel="00A223BF" w14:paraId="50E1F4BF" w14:textId="16BBB3BF" w:rsidTr="00E27500">
        <w:trPr>
          <w:trHeight w:val="538"/>
          <w:del w:id="4073"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7086FE05" w14:textId="73BF6C5A" w:rsidR="00D61EE1" w:rsidRPr="00D22CCD" w:rsidDel="00A223BF" w:rsidRDefault="00D61EE1" w:rsidP="00A223BF">
            <w:pPr>
              <w:pStyle w:val="Kop3"/>
              <w:jc w:val="both"/>
              <w:rPr>
                <w:del w:id="4074" w:author="Gert Morlion" w:date="2024-08-26T14:13:00Z" w16du:dateUtc="2024-08-26T12:13:00Z"/>
                <w:rFonts w:cs="Arial"/>
                <w:sz w:val="16"/>
                <w:szCs w:val="16"/>
              </w:rPr>
            </w:pPr>
            <w:del w:id="4075" w:author="Gert Morlion" w:date="2024-08-26T14:13:00Z" w16du:dateUtc="2024-08-26T12:13:00Z">
              <w:r w:rsidRPr="00D22CCD" w:rsidDel="00A223BF">
                <w:rPr>
                  <w:rFonts w:cs="Arial"/>
                  <w:sz w:val="16"/>
                  <w:szCs w:val="16"/>
                </w:rPr>
                <w:delText>supportFileSpecification</w:delText>
              </w:r>
            </w:del>
          </w:p>
        </w:tc>
        <w:tc>
          <w:tcPr>
            <w:tcW w:w="519" w:type="pct"/>
            <w:tcBorders>
              <w:top w:val="nil"/>
              <w:left w:val="nil"/>
              <w:bottom w:val="single" w:sz="8" w:space="0" w:color="000000"/>
              <w:right w:val="single" w:sz="4" w:space="0" w:color="auto"/>
            </w:tcBorders>
            <w:shd w:val="clear" w:color="auto" w:fill="auto"/>
          </w:tcPr>
          <w:p w14:paraId="05CBE68D" w14:textId="29D0E638" w:rsidR="00D61EE1" w:rsidRPr="00D22CCD" w:rsidDel="00A223BF" w:rsidRDefault="00D61EE1" w:rsidP="00A223BF">
            <w:pPr>
              <w:pStyle w:val="Kop3"/>
              <w:jc w:val="both"/>
              <w:rPr>
                <w:del w:id="4076" w:author="Gert Morlion" w:date="2024-08-26T14:13:00Z" w16du:dateUtc="2024-08-26T12:13:00Z"/>
                <w:rFonts w:cs="Arial"/>
                <w:sz w:val="16"/>
                <w:szCs w:val="16"/>
              </w:rPr>
            </w:pPr>
            <w:del w:id="4077"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A5875E0" w14:textId="4E1CAF7C" w:rsidR="00D61EE1" w:rsidRPr="00D22CCD" w:rsidDel="00A223BF" w:rsidRDefault="00D61EE1" w:rsidP="00A223BF">
            <w:pPr>
              <w:pStyle w:val="Kop3"/>
              <w:jc w:val="both"/>
              <w:rPr>
                <w:del w:id="4078"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EAF1D98" w14:textId="33E824A7" w:rsidR="00D61EE1" w:rsidRPr="00D22CCD" w:rsidDel="00A223BF" w:rsidRDefault="00D61EE1" w:rsidP="00A223BF">
            <w:pPr>
              <w:pStyle w:val="Kop3"/>
              <w:jc w:val="both"/>
              <w:rPr>
                <w:del w:id="4079" w:author="Gert Morlion" w:date="2024-08-26T14:13:00Z" w16du:dateUtc="2024-08-26T12:13:00Z"/>
                <w:rFonts w:cs="Arial"/>
                <w:sz w:val="16"/>
                <w:szCs w:val="16"/>
              </w:rPr>
            </w:pPr>
            <w:del w:id="4080" w:author="Gert Morlion" w:date="2024-08-26T14:13:00Z" w16du:dateUtc="2024-08-26T12:13:00Z">
              <w:r w:rsidRPr="00D22CCD" w:rsidDel="00A223BF">
                <w:rPr>
                  <w:rFonts w:cs="Arial"/>
                  <w:sz w:val="16"/>
                  <w:szCs w:val="16"/>
                </w:rPr>
                <w:delText>S100_SupportFileSpecification</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0F1694" w14:textId="6BD2F2DB" w:rsidR="00D61EE1" w:rsidRPr="00D22CCD" w:rsidDel="00A223BF" w:rsidRDefault="00D61EE1" w:rsidP="00A223BF">
            <w:pPr>
              <w:pStyle w:val="Kop3"/>
              <w:jc w:val="both"/>
              <w:rPr>
                <w:del w:id="4081" w:author="Gert Morlion" w:date="2024-08-26T14:13:00Z" w16du:dateUtc="2024-08-26T12:13:00Z"/>
                <w:rFonts w:cs="Arial"/>
                <w:sz w:val="16"/>
                <w:szCs w:val="16"/>
              </w:rPr>
            </w:pPr>
          </w:p>
        </w:tc>
      </w:tr>
      <w:tr w:rsidR="00453023" w:rsidRPr="00D22CCD" w:rsidDel="00A223BF" w14:paraId="6506EB64" w14:textId="6E16D2C9" w:rsidTr="00E27500">
        <w:trPr>
          <w:del w:id="4082" w:author="Gert Morlion" w:date="2024-08-26T14:13:00Z" w16du:dateUtc="2024-08-26T12:13:00Z"/>
        </w:trPr>
        <w:tc>
          <w:tcPr>
            <w:tcW w:w="1096" w:type="pct"/>
            <w:tcBorders>
              <w:top w:val="nil"/>
              <w:left w:val="single" w:sz="4" w:space="0" w:color="auto"/>
              <w:bottom w:val="single" w:sz="8" w:space="0" w:color="000000"/>
              <w:right w:val="single" w:sz="4" w:space="0" w:color="auto"/>
            </w:tcBorders>
            <w:shd w:val="clear" w:color="auto" w:fill="auto"/>
          </w:tcPr>
          <w:p w14:paraId="07771A15" w14:textId="775BB8B6" w:rsidR="00453023" w:rsidRPr="00D22CCD" w:rsidDel="00A223BF" w:rsidRDefault="00D61EE1" w:rsidP="00A223BF">
            <w:pPr>
              <w:pStyle w:val="Kop3"/>
              <w:jc w:val="both"/>
              <w:rPr>
                <w:del w:id="4083" w:author="Gert Morlion" w:date="2024-08-26T14:13:00Z" w16du:dateUtc="2024-08-26T12:13:00Z"/>
                <w:rFonts w:cs="Arial"/>
                <w:sz w:val="16"/>
                <w:szCs w:val="16"/>
              </w:rPr>
            </w:pPr>
            <w:del w:id="4084" w:author="Gert Morlion" w:date="2024-08-26T14:13:00Z" w16du:dateUtc="2024-08-26T12:13:00Z">
              <w:r w:rsidRPr="00D22CCD" w:rsidDel="00A223BF">
                <w:rPr>
                  <w:rFonts w:cs="Arial"/>
                  <w:sz w:val="16"/>
                  <w:szCs w:val="16"/>
                </w:rPr>
                <w:delText>dataT</w:delText>
              </w:r>
              <w:r w:rsidR="007260E2" w:rsidRPr="00D22CCD" w:rsidDel="00A223BF">
                <w:rPr>
                  <w:rFonts w:cs="Arial"/>
                  <w:sz w:val="16"/>
                  <w:szCs w:val="16"/>
                </w:rPr>
                <w:delText>ype</w:delText>
              </w:r>
            </w:del>
          </w:p>
        </w:tc>
        <w:tc>
          <w:tcPr>
            <w:tcW w:w="519" w:type="pct"/>
            <w:tcBorders>
              <w:top w:val="nil"/>
              <w:left w:val="nil"/>
              <w:bottom w:val="single" w:sz="8" w:space="0" w:color="000000"/>
              <w:right w:val="single" w:sz="4" w:space="0" w:color="auto"/>
            </w:tcBorders>
            <w:shd w:val="clear" w:color="auto" w:fill="auto"/>
          </w:tcPr>
          <w:p w14:paraId="7F30512C" w14:textId="25D8058B" w:rsidR="00453023" w:rsidRPr="00D22CCD" w:rsidDel="00A223BF" w:rsidRDefault="007260E2" w:rsidP="00A223BF">
            <w:pPr>
              <w:pStyle w:val="Kop3"/>
              <w:jc w:val="both"/>
              <w:rPr>
                <w:del w:id="4085" w:author="Gert Morlion" w:date="2024-08-26T14:13:00Z" w16du:dateUtc="2024-08-26T12:13:00Z"/>
                <w:rFonts w:cs="Arial"/>
                <w:sz w:val="16"/>
                <w:szCs w:val="16"/>
              </w:rPr>
            </w:pPr>
            <w:del w:id="4086" w:author="Gert Morlion" w:date="2024-08-26T14:13:00Z" w16du:dateUtc="2024-08-26T12:13:00Z">
              <w:r w:rsidRPr="00D22CCD" w:rsidDel="00A223BF">
                <w:rPr>
                  <w:rFonts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BA6F200" w14:textId="6B597DC2" w:rsidR="00453023" w:rsidRPr="00D22CCD" w:rsidDel="00A223BF" w:rsidRDefault="00453023" w:rsidP="00A223BF">
            <w:pPr>
              <w:pStyle w:val="Kop3"/>
              <w:jc w:val="both"/>
              <w:rPr>
                <w:del w:id="4087" w:author="Gert Morlion" w:date="2024-08-26T14:13:00Z" w16du:dateUtc="2024-08-26T12:13:00Z"/>
                <w:rFonts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9EF54B" w14:textId="110A33E5" w:rsidR="00453023" w:rsidRPr="00D22CCD" w:rsidDel="00A223BF" w:rsidRDefault="00D61EE1" w:rsidP="00A223BF">
            <w:pPr>
              <w:pStyle w:val="Kop3"/>
              <w:jc w:val="both"/>
              <w:rPr>
                <w:del w:id="4088" w:author="Gert Morlion" w:date="2024-08-26T14:13:00Z" w16du:dateUtc="2024-08-26T12:13:00Z"/>
                <w:rFonts w:cs="Arial"/>
                <w:sz w:val="16"/>
                <w:szCs w:val="16"/>
              </w:rPr>
            </w:pPr>
            <w:del w:id="4089" w:author="Gert Morlion" w:date="2024-08-26T14:13:00Z" w16du:dateUtc="2024-08-26T12:13:00Z">
              <w:r w:rsidRPr="00D22CCD" w:rsidDel="00A223BF">
                <w:rPr>
                  <w:rFonts w:cs="Arial"/>
                  <w:sz w:val="16"/>
                  <w:szCs w:val="16"/>
                </w:rPr>
                <w:delText>S100</w:delText>
              </w:r>
              <w:r w:rsidR="007260E2" w:rsidRPr="00D22CCD" w:rsidDel="00A223BF">
                <w:rPr>
                  <w:rFonts w:cs="Arial"/>
                  <w:sz w:val="16"/>
                  <w:szCs w:val="16"/>
                </w:rPr>
                <w:delText>_SupportFileFormat</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3350B7F" w14:textId="4F759D0D" w:rsidR="00453023" w:rsidRPr="00D22CCD" w:rsidDel="00A223BF" w:rsidRDefault="00453023" w:rsidP="00A223BF">
            <w:pPr>
              <w:pStyle w:val="Kop3"/>
              <w:jc w:val="both"/>
              <w:rPr>
                <w:del w:id="4090" w:author="Gert Morlion" w:date="2024-08-26T14:13:00Z" w16du:dateUtc="2024-08-26T12:13:00Z"/>
                <w:rFonts w:cs="Arial"/>
                <w:sz w:val="16"/>
                <w:szCs w:val="16"/>
              </w:rPr>
            </w:pPr>
          </w:p>
        </w:tc>
      </w:tr>
      <w:tr w:rsidR="00453023" w:rsidRPr="00D22CCD" w:rsidDel="00A223BF" w14:paraId="0B70AC3B" w14:textId="674ADE79" w:rsidTr="00E27500">
        <w:trPr>
          <w:del w:id="4091" w:author="Gert Morlion" w:date="2024-08-26T14:13:00Z" w16du:dateUtc="2024-08-26T12: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813684" w14:textId="1F232FDC" w:rsidR="00453023" w:rsidRPr="00D22CCD" w:rsidDel="00A223BF" w:rsidRDefault="00D61EE1" w:rsidP="00A223BF">
            <w:pPr>
              <w:pStyle w:val="Kop3"/>
              <w:jc w:val="both"/>
              <w:rPr>
                <w:del w:id="4092" w:author="Gert Morlion" w:date="2024-08-26T14:13:00Z" w16du:dateUtc="2024-08-26T12:13:00Z"/>
                <w:rFonts w:cs="Arial"/>
                <w:sz w:val="16"/>
                <w:szCs w:val="16"/>
              </w:rPr>
            </w:pPr>
            <w:del w:id="4093" w:author="Gert Morlion" w:date="2024-08-26T14:13:00Z" w16du:dateUtc="2024-08-26T12:13:00Z">
              <w:r w:rsidRPr="00D22CCD" w:rsidDel="00A223BF">
                <w:rPr>
                  <w:rFonts w:cs="Arial"/>
                  <w:sz w:val="16"/>
                  <w:szCs w:val="16"/>
                </w:rPr>
                <w:delText>c</w:delText>
              </w:r>
              <w:r w:rsidR="007260E2" w:rsidRPr="00D22CCD" w:rsidDel="00A223BF">
                <w:rPr>
                  <w:rFonts w:cs="Arial"/>
                  <w:sz w:val="16"/>
                  <w:szCs w:val="16"/>
                </w:rPr>
                <w:delText>omment</w:delText>
              </w:r>
            </w:del>
          </w:p>
        </w:tc>
        <w:tc>
          <w:tcPr>
            <w:tcW w:w="519" w:type="pct"/>
            <w:tcBorders>
              <w:top w:val="single" w:sz="4" w:space="0" w:color="auto"/>
              <w:left w:val="nil"/>
              <w:bottom w:val="single" w:sz="4" w:space="0" w:color="auto"/>
              <w:right w:val="single" w:sz="4" w:space="0" w:color="auto"/>
            </w:tcBorders>
            <w:shd w:val="clear" w:color="auto" w:fill="auto"/>
          </w:tcPr>
          <w:p w14:paraId="591541F7" w14:textId="400079DF" w:rsidR="00453023" w:rsidRPr="00D22CCD" w:rsidDel="00A223BF" w:rsidRDefault="007260E2" w:rsidP="00A223BF">
            <w:pPr>
              <w:pStyle w:val="Kop3"/>
              <w:jc w:val="both"/>
              <w:rPr>
                <w:del w:id="4094" w:author="Gert Morlion" w:date="2024-08-26T14:13:00Z" w16du:dateUtc="2024-08-26T12:13:00Z"/>
                <w:rFonts w:cs="Arial"/>
                <w:sz w:val="16"/>
                <w:szCs w:val="16"/>
              </w:rPr>
            </w:pPr>
            <w:del w:id="4095"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907CAB" w14:textId="6D50452A" w:rsidR="00453023" w:rsidRPr="00D22CCD" w:rsidDel="00A223BF" w:rsidRDefault="00453023" w:rsidP="00A223BF">
            <w:pPr>
              <w:pStyle w:val="Kop3"/>
              <w:jc w:val="both"/>
              <w:rPr>
                <w:del w:id="4096"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0B8118" w14:textId="5BB6609A" w:rsidR="00453023" w:rsidRPr="00D22CCD" w:rsidDel="00A223BF" w:rsidRDefault="007260E2" w:rsidP="00A223BF">
            <w:pPr>
              <w:pStyle w:val="Kop3"/>
              <w:jc w:val="both"/>
              <w:rPr>
                <w:del w:id="4097" w:author="Gert Morlion" w:date="2024-08-26T14:13:00Z" w16du:dateUtc="2024-08-26T12:13:00Z"/>
                <w:rFonts w:cs="Arial"/>
                <w:sz w:val="16"/>
                <w:szCs w:val="16"/>
              </w:rPr>
            </w:pPr>
            <w:del w:id="4098" w:author="Gert Morlion" w:date="2024-08-26T14:13:00Z" w16du:dateUtc="2024-08-26T12:13:00Z">
              <w:r w:rsidRPr="00D22CCD" w:rsidDel="00A223BF">
                <w:rPr>
                  <w:rFonts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5642872" w14:textId="157FB249" w:rsidR="00453023" w:rsidRPr="00D22CCD" w:rsidDel="00A223BF" w:rsidRDefault="007260E2" w:rsidP="00A223BF">
            <w:pPr>
              <w:pStyle w:val="Kop3"/>
              <w:jc w:val="both"/>
              <w:rPr>
                <w:del w:id="4099" w:author="Gert Morlion" w:date="2024-08-26T14:13:00Z" w16du:dateUtc="2024-08-26T12:13:00Z"/>
                <w:sz w:val="16"/>
                <w:szCs w:val="16"/>
                <w:lang w:eastAsia="en-US"/>
              </w:rPr>
            </w:pPr>
            <w:del w:id="4100" w:author="Gert Morlion" w:date="2024-08-26T14:13:00Z" w16du:dateUtc="2024-08-26T12:13:00Z">
              <w:r w:rsidRPr="00D22CCD" w:rsidDel="00A223BF">
                <w:rPr>
                  <w:sz w:val="16"/>
                  <w:szCs w:val="16"/>
                  <w:lang w:eastAsia="en-US"/>
                </w:rPr>
                <w:delText>Any additional Information</w:delText>
              </w:r>
            </w:del>
          </w:p>
          <w:p w14:paraId="0E707622" w14:textId="6DCCDD18" w:rsidR="00453023" w:rsidRPr="00D22CCD" w:rsidDel="00A223BF" w:rsidRDefault="007260E2" w:rsidP="00A223BF">
            <w:pPr>
              <w:pStyle w:val="Kop3"/>
              <w:jc w:val="both"/>
              <w:rPr>
                <w:del w:id="4101" w:author="Gert Morlion" w:date="2024-08-26T14:13:00Z" w16du:dateUtc="2024-08-26T12:13:00Z"/>
              </w:rPr>
            </w:pPr>
            <w:del w:id="4102" w:author="Gert Morlion" w:date="2024-08-26T14:13:00Z" w16du:dateUtc="2024-08-26T12:13:00Z">
              <w:r w:rsidRPr="00D22CCD" w:rsidDel="00A223BF">
                <w:rPr>
                  <w:sz w:val="16"/>
                  <w:szCs w:val="16"/>
                  <w:lang w:eastAsia="en-US"/>
                </w:rPr>
                <w:delText>NATIONAL LANGUAGE enabled</w:delText>
              </w:r>
            </w:del>
          </w:p>
        </w:tc>
      </w:tr>
      <w:tr w:rsidR="00453023" w:rsidRPr="00D22CCD" w:rsidDel="00A223BF" w14:paraId="64D83318" w14:textId="56F3ED0B" w:rsidTr="00E27500">
        <w:trPr>
          <w:del w:id="4103" w:author="Gert Morlion" w:date="2024-08-26T14:13:00Z" w16du:dateUtc="2024-08-26T12: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C8BF78C" w14:textId="773805C5" w:rsidR="00453023" w:rsidRPr="00D22CCD" w:rsidDel="00A223BF" w:rsidRDefault="007260E2" w:rsidP="00A223BF">
            <w:pPr>
              <w:pStyle w:val="Kop3"/>
              <w:jc w:val="both"/>
              <w:rPr>
                <w:del w:id="4104" w:author="Gert Morlion" w:date="2024-08-26T14:13:00Z" w16du:dateUtc="2024-08-26T12:13:00Z"/>
                <w:rFonts w:cs="Arial"/>
                <w:sz w:val="16"/>
                <w:szCs w:val="16"/>
              </w:rPr>
            </w:pPr>
            <w:del w:id="4105" w:author="Gert Morlion" w:date="2024-08-26T14:13:00Z" w16du:dateUtc="2024-08-26T12:13:00Z">
              <w:r w:rsidRPr="00D22CCD" w:rsidDel="00A223BF">
                <w:rPr>
                  <w:rFonts w:cs="Arial"/>
                  <w:sz w:val="16"/>
                  <w:szCs w:val="16"/>
                </w:rPr>
                <w:lastRenderedPageBreak/>
                <w:delText>digitalSignature</w:delText>
              </w:r>
              <w:r w:rsidR="00D61EE1" w:rsidRPr="00D22CCD" w:rsidDel="00A223BF">
                <w:rPr>
                  <w:rFonts w:cs="Arial"/>
                  <w:sz w:val="16"/>
                  <w:szCs w:val="16"/>
                </w:rPr>
                <w:delText>Reference</w:delText>
              </w:r>
            </w:del>
          </w:p>
        </w:tc>
        <w:tc>
          <w:tcPr>
            <w:tcW w:w="519" w:type="pct"/>
            <w:tcBorders>
              <w:top w:val="single" w:sz="4" w:space="0" w:color="auto"/>
              <w:left w:val="nil"/>
              <w:bottom w:val="single" w:sz="4" w:space="0" w:color="auto"/>
              <w:right w:val="single" w:sz="4" w:space="0" w:color="auto"/>
            </w:tcBorders>
            <w:shd w:val="clear" w:color="auto" w:fill="auto"/>
          </w:tcPr>
          <w:p w14:paraId="20A4A4D5" w14:textId="7A413E4F" w:rsidR="00453023" w:rsidRPr="00D22CCD" w:rsidDel="00A223BF" w:rsidRDefault="007260E2" w:rsidP="00A223BF">
            <w:pPr>
              <w:pStyle w:val="Kop3"/>
              <w:jc w:val="both"/>
              <w:rPr>
                <w:del w:id="4106" w:author="Gert Morlion" w:date="2024-08-26T14:13:00Z" w16du:dateUtc="2024-08-26T12:13:00Z"/>
                <w:rFonts w:cs="Arial"/>
                <w:sz w:val="16"/>
                <w:szCs w:val="16"/>
              </w:rPr>
            </w:pPr>
            <w:del w:id="4107"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754334D" w14:textId="340053D6" w:rsidR="00453023" w:rsidRPr="00D22CCD" w:rsidDel="00A223BF" w:rsidRDefault="00453023" w:rsidP="00A223BF">
            <w:pPr>
              <w:pStyle w:val="Kop3"/>
              <w:jc w:val="both"/>
              <w:rPr>
                <w:del w:id="4108"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4410C75" w14:textId="22CABC38" w:rsidR="00453023" w:rsidRPr="00D22CCD" w:rsidDel="00A223BF" w:rsidRDefault="00D61EE1" w:rsidP="00A223BF">
            <w:pPr>
              <w:pStyle w:val="Kop3"/>
              <w:jc w:val="both"/>
              <w:rPr>
                <w:del w:id="4109" w:author="Gert Morlion" w:date="2024-08-26T14:13:00Z" w16du:dateUtc="2024-08-26T12:13:00Z"/>
                <w:rFonts w:cs="Arial"/>
                <w:sz w:val="16"/>
                <w:szCs w:val="16"/>
              </w:rPr>
            </w:pPr>
            <w:del w:id="4110" w:author="Gert Morlion" w:date="2024-08-26T14:13:00Z" w16du:dateUtc="2024-08-26T12:13:00Z">
              <w:r w:rsidRPr="00D22CCD" w:rsidDel="00A223BF">
                <w:rPr>
                  <w:rFonts w:cs="Arial"/>
                  <w:sz w:val="16"/>
                  <w:szCs w:val="16"/>
                </w:rPr>
                <w:delText>S100_DigitalSignature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E87A52A" w14:textId="56A36F5B" w:rsidR="00453023" w:rsidRPr="00D22CCD" w:rsidDel="00A223BF" w:rsidRDefault="00453023" w:rsidP="00A223BF">
            <w:pPr>
              <w:pStyle w:val="Kop3"/>
              <w:jc w:val="both"/>
              <w:rPr>
                <w:del w:id="4111" w:author="Gert Morlion" w:date="2024-08-26T14:13:00Z" w16du:dateUtc="2024-08-26T12:13:00Z"/>
                <w:rFonts w:cs="Arial"/>
                <w:sz w:val="16"/>
                <w:szCs w:val="16"/>
              </w:rPr>
            </w:pPr>
          </w:p>
        </w:tc>
      </w:tr>
      <w:tr w:rsidR="00D61EE1" w:rsidRPr="00D22CCD" w:rsidDel="00A223BF" w14:paraId="4CD57FC1" w14:textId="6D4A0949" w:rsidTr="00E27500">
        <w:trPr>
          <w:del w:id="4112" w:author="Gert Morlion" w:date="2024-08-26T14:13:00Z" w16du:dateUtc="2024-08-26T12: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52CFCDB" w14:textId="47587DED" w:rsidR="00D61EE1" w:rsidRPr="00D22CCD" w:rsidDel="00A223BF" w:rsidRDefault="00D61EE1" w:rsidP="00A223BF">
            <w:pPr>
              <w:pStyle w:val="Kop3"/>
              <w:jc w:val="both"/>
              <w:rPr>
                <w:del w:id="4113" w:author="Gert Morlion" w:date="2024-08-26T14:13:00Z" w16du:dateUtc="2024-08-26T12:13:00Z"/>
                <w:rFonts w:cs="Arial"/>
                <w:sz w:val="16"/>
                <w:szCs w:val="16"/>
              </w:rPr>
            </w:pPr>
            <w:del w:id="4114" w:author="Gert Morlion" w:date="2024-08-26T14:13:00Z" w16du:dateUtc="2024-08-26T12:13:00Z">
              <w:r w:rsidRPr="00D22CCD" w:rsidDel="00A223BF">
                <w:rPr>
                  <w:rFonts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tcPr>
          <w:p w14:paraId="39ED2EEE" w14:textId="482DD603" w:rsidR="00D61EE1" w:rsidRPr="00D22CCD" w:rsidDel="00A223BF" w:rsidRDefault="00D61EE1" w:rsidP="00A223BF">
            <w:pPr>
              <w:pStyle w:val="Kop3"/>
              <w:jc w:val="both"/>
              <w:rPr>
                <w:del w:id="4115" w:author="Gert Morlion" w:date="2024-08-26T14:13:00Z" w16du:dateUtc="2024-08-26T12:13:00Z"/>
                <w:rFonts w:cs="Arial"/>
                <w:sz w:val="16"/>
                <w:szCs w:val="16"/>
              </w:rPr>
            </w:pPr>
            <w:del w:id="4116" w:author="Gert Morlion" w:date="2024-08-26T14:13:00Z" w16du:dateUtc="2024-08-26T12:13:00Z">
              <w:r w:rsidRPr="00D22CCD" w:rsidDel="00A223BF">
                <w:rPr>
                  <w:rFonts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B2E4457" w14:textId="139331CB" w:rsidR="00D61EE1" w:rsidRPr="00D22CCD" w:rsidDel="00A223BF" w:rsidRDefault="00D61EE1" w:rsidP="00A223BF">
            <w:pPr>
              <w:pStyle w:val="Kop3"/>
              <w:jc w:val="both"/>
              <w:rPr>
                <w:del w:id="4117" w:author="Gert Morlion" w:date="2024-08-26T14:13:00Z" w16du:dateUtc="2024-08-26T12:13:00Z"/>
                <w:rFonts w:cs="Arial"/>
                <w:sz w:val="16"/>
                <w:szCs w:val="16"/>
              </w:rPr>
            </w:pPr>
            <w:del w:id="4118" w:author="Gert Morlion" w:date="2024-08-26T14:13:00Z" w16du:dateUtc="2024-08-26T12:13:00Z">
              <w:r w:rsidRPr="00D22CCD" w:rsidDel="00A223BF">
                <w:rPr>
                  <w:rFonts w:cs="Arial"/>
                  <w:sz w:val="16"/>
                  <w:szCs w:val="16"/>
                </w:rPr>
                <w:delText>Derived from the digital signature</w:delText>
              </w:r>
            </w:del>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009C51" w14:textId="7AE9C36D" w:rsidR="00D61EE1" w:rsidRPr="00D22CCD" w:rsidDel="00A223BF" w:rsidRDefault="00D61EE1" w:rsidP="00A223BF">
            <w:pPr>
              <w:pStyle w:val="Kop3"/>
              <w:jc w:val="both"/>
              <w:rPr>
                <w:del w:id="4119" w:author="Gert Morlion" w:date="2024-08-26T14:13:00Z" w16du:dateUtc="2024-08-26T12:13:00Z"/>
                <w:rFonts w:cs="Arial"/>
                <w:sz w:val="16"/>
                <w:szCs w:val="16"/>
              </w:rPr>
            </w:pPr>
            <w:del w:id="4120" w:author="Gert Morlion" w:date="2024-08-26T14:13:00Z" w16du:dateUtc="2024-08-26T12:13:00Z">
              <w:r w:rsidRPr="00D22CCD" w:rsidDel="00A223BF">
                <w:rPr>
                  <w:rFonts w:cs="Arial"/>
                  <w:sz w:val="16"/>
                  <w:szCs w:val="16"/>
                </w:rPr>
                <w:delText>S100_DigitalSignatureValue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7999AE" w14:textId="609121A3" w:rsidR="00D61EE1" w:rsidRPr="00D22CCD" w:rsidDel="00A223BF" w:rsidRDefault="00D61EE1" w:rsidP="00A223BF">
            <w:pPr>
              <w:pStyle w:val="Kop3"/>
              <w:jc w:val="both"/>
              <w:rPr>
                <w:del w:id="4121" w:author="Gert Morlion" w:date="2024-08-26T14:13:00Z" w16du:dateUtc="2024-08-26T12:13:00Z"/>
                <w:rFonts w:cs="Arial"/>
                <w:sz w:val="16"/>
                <w:szCs w:val="16"/>
              </w:rPr>
            </w:pPr>
            <w:del w:id="4122" w:author="Gert Morlion" w:date="2024-08-26T14:13:00Z" w16du:dateUtc="2024-08-26T12:13:00Z">
              <w:r w:rsidRPr="00D22CCD" w:rsidDel="00A223BF">
                <w:rPr>
                  <w:rFonts w:cs="Arial"/>
                  <w:sz w:val="16"/>
                  <w:szCs w:val="16"/>
                </w:rPr>
                <w:delText>The value resulting from application of digitalSignatureReference</w:delText>
              </w:r>
            </w:del>
          </w:p>
          <w:p w14:paraId="1F098247" w14:textId="16232262" w:rsidR="00D61EE1" w:rsidRPr="00D22CCD" w:rsidDel="00A223BF" w:rsidRDefault="00D61EE1" w:rsidP="00A223BF">
            <w:pPr>
              <w:pStyle w:val="Kop3"/>
              <w:jc w:val="both"/>
              <w:rPr>
                <w:del w:id="4123" w:author="Gert Morlion" w:date="2024-08-26T14:13:00Z" w16du:dateUtc="2024-08-26T12:13:00Z"/>
                <w:rFonts w:cs="Arial"/>
                <w:sz w:val="16"/>
                <w:szCs w:val="16"/>
              </w:rPr>
            </w:pPr>
            <w:del w:id="4124" w:author="Gert Morlion" w:date="2024-08-26T14:13:00Z" w16du:dateUtc="2024-08-26T12:13:00Z">
              <w:r w:rsidRPr="00D22CCD" w:rsidDel="00A223BF">
                <w:rPr>
                  <w:rFonts w:cs="Arial"/>
                  <w:sz w:val="16"/>
                  <w:szCs w:val="16"/>
                </w:rPr>
                <w:delText>Implemented as the digital signature format specified in S-100 Part 15</w:delText>
              </w:r>
            </w:del>
          </w:p>
          <w:p w14:paraId="4AD79E02" w14:textId="4B5DEC96" w:rsidR="00D61EE1" w:rsidRPr="00D22CCD" w:rsidDel="00A223BF" w:rsidRDefault="00D61EE1" w:rsidP="00A223BF">
            <w:pPr>
              <w:pStyle w:val="Kop3"/>
              <w:jc w:val="both"/>
              <w:rPr>
                <w:del w:id="4125" w:author="Gert Morlion" w:date="2024-08-26T14:13:00Z" w16du:dateUtc="2024-08-26T12:13:00Z"/>
                <w:rFonts w:cs="Arial"/>
                <w:sz w:val="16"/>
                <w:szCs w:val="16"/>
              </w:rPr>
            </w:pPr>
            <w:del w:id="4126" w:author="Gert Morlion" w:date="2024-08-26T14:13:00Z" w16du:dateUtc="2024-08-26T12:13:00Z">
              <w:r w:rsidRPr="00D22CCD" w:rsidDel="00A223BF">
                <w:rPr>
                  <w:rFonts w:cs="Arial"/>
                  <w:sz w:val="16"/>
                  <w:szCs w:val="16"/>
                </w:rPr>
                <w:delText>0..1 multiplicity in S-100 restricted to 1 in S-</w:delText>
              </w:r>
              <w:r w:rsidR="00514B73" w:rsidDel="00A223BF">
                <w:rPr>
                  <w:rFonts w:cs="Arial"/>
                  <w:sz w:val="16"/>
                  <w:szCs w:val="16"/>
                </w:rPr>
                <w:delText>4</w:delText>
              </w:r>
              <w:r w:rsidRPr="00D22CCD" w:rsidDel="00A223BF">
                <w:rPr>
                  <w:rFonts w:cs="Arial"/>
                  <w:sz w:val="16"/>
                  <w:szCs w:val="16"/>
                </w:rPr>
                <w:delText>01</w:delText>
              </w:r>
            </w:del>
          </w:p>
        </w:tc>
      </w:tr>
      <w:tr w:rsidR="00D61EE1" w:rsidRPr="00D22CCD" w:rsidDel="00A223BF" w14:paraId="0B5C37FF" w14:textId="491ED2D0" w:rsidTr="00E27500">
        <w:trPr>
          <w:del w:id="4127" w:author="Gert Morlion" w:date="2024-08-26T14:13:00Z" w16du:dateUtc="2024-08-26T12: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592DE77" w14:textId="2D9A3EE4" w:rsidR="00D61EE1" w:rsidRPr="00D22CCD" w:rsidDel="00A223BF" w:rsidRDefault="00D61EE1" w:rsidP="00A223BF">
            <w:pPr>
              <w:pStyle w:val="Kop3"/>
              <w:jc w:val="both"/>
              <w:rPr>
                <w:del w:id="4128" w:author="Gert Morlion" w:date="2024-08-26T14:13:00Z" w16du:dateUtc="2024-08-26T12:13:00Z"/>
                <w:rFonts w:cs="Arial"/>
                <w:sz w:val="16"/>
                <w:szCs w:val="16"/>
              </w:rPr>
            </w:pPr>
            <w:del w:id="4129" w:author="Gert Morlion" w:date="2024-08-26T14:13:00Z" w16du:dateUtc="2024-08-26T12:13:00Z">
              <w:r w:rsidRPr="00D22CCD" w:rsidDel="00A223BF">
                <w:rPr>
                  <w:rFonts w:cs="Arial"/>
                  <w:sz w:val="16"/>
                  <w:szCs w:val="16"/>
                </w:rPr>
                <w:delText>defaultLocale</w:delText>
              </w:r>
            </w:del>
          </w:p>
        </w:tc>
        <w:tc>
          <w:tcPr>
            <w:tcW w:w="519" w:type="pct"/>
            <w:tcBorders>
              <w:top w:val="single" w:sz="4" w:space="0" w:color="auto"/>
              <w:left w:val="nil"/>
              <w:bottom w:val="single" w:sz="4" w:space="0" w:color="auto"/>
              <w:right w:val="single" w:sz="4" w:space="0" w:color="auto"/>
            </w:tcBorders>
            <w:shd w:val="clear" w:color="auto" w:fill="auto"/>
          </w:tcPr>
          <w:p w14:paraId="5E6D3C6B" w14:textId="646EC268" w:rsidR="00D61EE1" w:rsidRPr="00D22CCD" w:rsidDel="00A223BF" w:rsidRDefault="00D61EE1" w:rsidP="00A223BF">
            <w:pPr>
              <w:pStyle w:val="Kop3"/>
              <w:jc w:val="both"/>
              <w:rPr>
                <w:del w:id="4130" w:author="Gert Morlion" w:date="2024-08-26T14:13:00Z" w16du:dateUtc="2024-08-26T12:13:00Z"/>
                <w:rFonts w:cs="Arial"/>
                <w:sz w:val="16"/>
                <w:szCs w:val="16"/>
              </w:rPr>
            </w:pPr>
            <w:del w:id="4131" w:author="Gert Morlion" w:date="2024-08-26T14:13:00Z" w16du:dateUtc="2024-08-26T12:13:00Z">
              <w:r w:rsidRPr="00D22CCD" w:rsidDel="00A223BF">
                <w:rPr>
                  <w:rFonts w:cs="Arial"/>
                  <w:sz w:val="16"/>
                  <w:szCs w:val="16"/>
                </w:rPr>
                <w:delText>0..1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FB3AFC3" w14:textId="0824EE7F" w:rsidR="00D61EE1" w:rsidRPr="00D22CCD" w:rsidDel="00A223BF" w:rsidRDefault="00D61EE1" w:rsidP="00A223BF">
            <w:pPr>
              <w:pStyle w:val="Kop3"/>
              <w:jc w:val="both"/>
              <w:rPr>
                <w:del w:id="4132" w:author="Gert Morlion" w:date="2024-08-26T14:13:00Z" w16du:dateUtc="2024-08-26T12:13:00Z"/>
                <w:rFonts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B6A8BFA" w14:textId="63CC409B" w:rsidR="00D61EE1" w:rsidRPr="00D22CCD" w:rsidDel="00A223BF" w:rsidRDefault="00D61EE1" w:rsidP="00A223BF">
            <w:pPr>
              <w:pStyle w:val="Kop3"/>
              <w:jc w:val="both"/>
              <w:rPr>
                <w:del w:id="4133" w:author="Gert Morlion" w:date="2024-08-26T14:13:00Z" w16du:dateUtc="2024-08-26T12:13:00Z"/>
                <w:rFonts w:cs="Arial"/>
                <w:sz w:val="16"/>
                <w:szCs w:val="16"/>
              </w:rPr>
            </w:pPr>
            <w:del w:id="4134" w:author="Gert Morlion" w:date="2024-08-26T14:13:00Z" w16du:dateUtc="2024-08-26T12:13:00Z">
              <w:r w:rsidRPr="00D22CCD" w:rsidDel="00A223BF">
                <w:rPr>
                  <w:rFonts w:cs="Arial"/>
                  <w:sz w:val="16"/>
                  <w:szCs w:val="16"/>
                </w:rPr>
                <w:delText>PT_Locale</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188E23E" w14:textId="0E21FE20" w:rsidR="00D61EE1" w:rsidRPr="00D22CCD" w:rsidDel="00A223BF" w:rsidRDefault="00D61EE1" w:rsidP="00A223BF">
            <w:pPr>
              <w:pStyle w:val="Kop3"/>
              <w:jc w:val="both"/>
              <w:rPr>
                <w:del w:id="4135" w:author="Gert Morlion" w:date="2024-08-26T14:13:00Z" w16du:dateUtc="2024-08-26T12:13:00Z"/>
                <w:rFonts w:cs="Arial"/>
                <w:sz w:val="16"/>
                <w:szCs w:val="16"/>
              </w:rPr>
            </w:pPr>
            <w:del w:id="4136" w:author="Gert Morlion" w:date="2024-08-26T14:13:00Z" w16du:dateUtc="2024-08-26T12:13:00Z">
              <w:r w:rsidRPr="00D22CCD" w:rsidDel="00A223BF">
                <w:rPr>
                  <w:rFonts w:cs="Arial"/>
                  <w:sz w:val="16"/>
                  <w:szCs w:val="16"/>
                </w:rPr>
                <w:delText>A support file is expected to use only one locale, because other files can be created for other languages</w:delText>
              </w:r>
            </w:del>
          </w:p>
        </w:tc>
      </w:tr>
      <w:tr w:rsidR="00A223BF" w:rsidRPr="008A2C29" w14:paraId="600F6122" w14:textId="77777777" w:rsidTr="00A223BF">
        <w:trPr>
          <w:ins w:id="413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Kop3"/>
              <w:numPr>
                <w:ilvl w:val="2"/>
                <w:numId w:val="0"/>
              </w:numPr>
              <w:ind w:left="720" w:hanging="720"/>
              <w:rPr>
                <w:ins w:id="4138" w:author="Gert Morlion" w:date="2024-08-26T14:13:00Z"/>
                <w:rFonts w:cs="Arial"/>
                <w:sz w:val="16"/>
                <w:szCs w:val="16"/>
              </w:rPr>
            </w:pPr>
            <w:ins w:id="4139" w:author="Gert Morlion" w:date="2024-08-26T14:13:00Z">
              <w:r w:rsidRPr="008A2C29">
                <w:rPr>
                  <w:rFonts w:cs="Arial"/>
                  <w:sz w:val="16"/>
                  <w:szCs w:val="16"/>
                </w:rPr>
                <w:t>Name</w:t>
              </w:r>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A223BF" w:rsidRDefault="00A223BF" w:rsidP="00A223BF">
            <w:pPr>
              <w:pStyle w:val="Kop3"/>
              <w:numPr>
                <w:ilvl w:val="2"/>
                <w:numId w:val="0"/>
              </w:numPr>
              <w:ind w:left="720" w:hanging="720"/>
              <w:jc w:val="both"/>
              <w:rPr>
                <w:ins w:id="4140" w:author="Gert Morlion" w:date="2024-08-26T14:13:00Z"/>
                <w:rFonts w:cs="Arial"/>
                <w:sz w:val="16"/>
                <w:szCs w:val="16"/>
              </w:rPr>
            </w:pPr>
            <w:ins w:id="4141" w:author="Gert Morlion" w:date="2024-08-26T14:13:00Z">
              <w:r>
                <w:rPr>
                  <w:rFonts w:cs="Arial"/>
                  <w:sz w:val="16"/>
                  <w:szCs w:val="16"/>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Kop3"/>
              <w:numPr>
                <w:ilvl w:val="2"/>
                <w:numId w:val="0"/>
              </w:numPr>
              <w:ind w:left="720" w:hanging="720"/>
              <w:jc w:val="both"/>
              <w:rPr>
                <w:ins w:id="4142" w:author="Gert Morlion" w:date="2024-08-26T14:13:00Z"/>
                <w:rFonts w:cs="Arial"/>
                <w:sz w:val="16"/>
                <w:szCs w:val="16"/>
              </w:rPr>
            </w:pPr>
            <w:ins w:id="4143" w:author="Gert Morlion" w:date="2024-08-26T14:13:00Z">
              <w:r>
                <w:rPr>
                  <w:rFonts w:cs="Arial"/>
                  <w:sz w:val="16"/>
                  <w:szCs w:val="16"/>
                </w:rPr>
                <w:t>Mult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Kop3"/>
              <w:numPr>
                <w:ilvl w:val="2"/>
                <w:numId w:val="0"/>
              </w:numPr>
              <w:ind w:left="720" w:hanging="720"/>
              <w:rPr>
                <w:ins w:id="4144" w:author="Gert Morlion" w:date="2024-08-26T14:13:00Z"/>
                <w:rFonts w:cs="Arial"/>
                <w:sz w:val="16"/>
                <w:szCs w:val="16"/>
              </w:rPr>
            </w:pPr>
            <w:ins w:id="4145" w:author="Gert Morlion" w:date="2024-08-26T14:13:00Z">
              <w:r w:rsidRPr="008A2C29">
                <w:rPr>
                  <w:rFonts w:cs="Arial"/>
                  <w:sz w:val="16"/>
                  <w:szCs w:val="16"/>
                </w:rPr>
                <w:t>Type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Kop3"/>
              <w:numPr>
                <w:ilvl w:val="2"/>
                <w:numId w:val="0"/>
              </w:numPr>
              <w:ind w:left="720" w:hanging="720"/>
              <w:rPr>
                <w:ins w:id="4146" w:author="Gert Morlion" w:date="2024-08-26T14:13:00Z"/>
                <w:rFonts w:cs="Arial"/>
                <w:sz w:val="16"/>
                <w:szCs w:val="16"/>
              </w:rPr>
            </w:pPr>
            <w:ins w:id="4147" w:author="Gert Morlion" w:date="2024-08-26T14:13:00Z">
              <w:r w:rsidRPr="008A2C29">
                <w:rPr>
                  <w:rFonts w:cs="Arial"/>
                  <w:sz w:val="16"/>
                  <w:szCs w:val="16"/>
                </w:rPr>
                <w:t>Remarks</w:t>
              </w:r>
            </w:ins>
          </w:p>
        </w:tc>
      </w:tr>
      <w:tr w:rsidR="00A223BF" w:rsidRPr="008A2C29" w14:paraId="62DE2727" w14:textId="77777777" w:rsidTr="00A223BF">
        <w:trPr>
          <w:ins w:id="414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77777777" w:rsidR="00A223BF" w:rsidRPr="00A223BF" w:rsidRDefault="00A223BF" w:rsidP="00A223BF">
            <w:pPr>
              <w:pStyle w:val="Kop3"/>
              <w:numPr>
                <w:ilvl w:val="2"/>
                <w:numId w:val="0"/>
              </w:numPr>
              <w:ind w:left="720" w:hanging="720"/>
              <w:rPr>
                <w:ins w:id="4149" w:author="Gert Morlion" w:date="2024-08-26T14:13:00Z"/>
                <w:rFonts w:cs="Arial"/>
                <w:sz w:val="16"/>
                <w:szCs w:val="16"/>
              </w:rPr>
            </w:pPr>
            <w:ins w:id="4150" w:author="Gert Morlion" w:date="2024-08-26T14:13:00Z">
              <w:r w:rsidRPr="008A2C29">
                <w:rPr>
                  <w:rFonts w:cs="Arial"/>
                  <w:sz w:val="16"/>
                  <w:szCs w:val="16"/>
                </w:rPr>
                <w:t>S100_SupportFileDiscoveryMetadata</w:t>
              </w:r>
            </w:ins>
          </w:p>
        </w:tc>
        <w:tc>
          <w:tcPr>
            <w:tcW w:w="519" w:type="pct"/>
            <w:tcBorders>
              <w:top w:val="single" w:sz="4" w:space="0" w:color="auto"/>
              <w:left w:val="nil"/>
              <w:bottom w:val="single" w:sz="4" w:space="0" w:color="auto"/>
              <w:right w:val="single" w:sz="4" w:space="0" w:color="auto"/>
            </w:tcBorders>
            <w:shd w:val="clear" w:color="auto" w:fill="auto"/>
          </w:tcPr>
          <w:p w14:paraId="401B5DA3" w14:textId="77777777" w:rsidR="00A223BF" w:rsidRPr="00A223BF" w:rsidRDefault="00A223BF" w:rsidP="00A223BF">
            <w:pPr>
              <w:pStyle w:val="Kop3"/>
              <w:numPr>
                <w:ilvl w:val="2"/>
                <w:numId w:val="0"/>
              </w:numPr>
              <w:ind w:left="720" w:hanging="720"/>
              <w:jc w:val="both"/>
              <w:rPr>
                <w:ins w:id="4151" w:author="Gert Morlion" w:date="2024-08-26T14:13:00Z"/>
                <w:rFonts w:cs="Arial"/>
                <w:sz w:val="16"/>
                <w:szCs w:val="16"/>
              </w:rPr>
            </w:pPr>
            <w:ins w:id="4152" w:author="Gert Morlion" w:date="2024-08-26T14:13:00Z">
              <w:r w:rsidRPr="00A66719">
                <w:rPr>
                  <w:rFonts w:cs="Arial"/>
                  <w:sz w:val="16"/>
                  <w:szCs w:val="16"/>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77777777" w:rsidR="00A223BF" w:rsidRPr="00A223BF" w:rsidRDefault="00A223BF" w:rsidP="00A223BF">
            <w:pPr>
              <w:pStyle w:val="Kop3"/>
              <w:numPr>
                <w:ilvl w:val="2"/>
                <w:numId w:val="0"/>
              </w:numPr>
              <w:ind w:left="720" w:hanging="720"/>
              <w:jc w:val="both"/>
              <w:rPr>
                <w:ins w:id="4153" w:author="Gert Morlion" w:date="2024-08-26T14:13:00Z"/>
                <w:rFonts w:cs="Arial"/>
                <w:sz w:val="16"/>
                <w:szCs w:val="16"/>
              </w:rPr>
            </w:pPr>
            <w:ins w:id="4154" w:author="Gert Morlion" w:date="2024-08-26T14:13:00Z">
              <w:r w:rsidRPr="008A2C29">
                <w:rPr>
                  <w:rFonts w:cs="Arial"/>
                  <w:sz w:val="16"/>
                  <w:szCs w:val="16"/>
                </w:rPr>
                <w:t>-</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77777777" w:rsidR="00A223BF" w:rsidRPr="00A223BF" w:rsidRDefault="00A223BF" w:rsidP="00A223BF">
            <w:pPr>
              <w:pStyle w:val="Kop3"/>
              <w:numPr>
                <w:ilvl w:val="2"/>
                <w:numId w:val="0"/>
              </w:numPr>
              <w:ind w:left="720" w:hanging="720"/>
              <w:rPr>
                <w:ins w:id="4155" w:author="Gert Morlion" w:date="2024-08-26T14:13:00Z"/>
                <w:rFonts w:cs="Arial"/>
                <w:sz w:val="16"/>
                <w:szCs w:val="16"/>
              </w:rPr>
            </w:pPr>
            <w:ins w:id="4156" w:author="Gert Morlion" w:date="2024-08-26T14:13:00Z">
              <w:r w:rsidRPr="008A2C29">
                <w:rPr>
                  <w:rFonts w:cs="Arial"/>
                  <w:sz w:val="16"/>
                  <w:szCs w:val="16"/>
                </w:rPr>
                <w: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77777777" w:rsidR="00A223BF" w:rsidRPr="00A223BF" w:rsidRDefault="00A223BF" w:rsidP="00A223BF">
            <w:pPr>
              <w:pStyle w:val="Kop3"/>
              <w:numPr>
                <w:ilvl w:val="2"/>
                <w:numId w:val="0"/>
              </w:numPr>
              <w:ind w:left="720" w:hanging="720"/>
              <w:rPr>
                <w:ins w:id="4157" w:author="Gert Morlion" w:date="2024-08-26T14:13:00Z"/>
                <w:rFonts w:cs="Arial"/>
                <w:sz w:val="16"/>
                <w:szCs w:val="16"/>
              </w:rPr>
            </w:pPr>
            <w:ins w:id="4158" w:author="Gert Morlion" w:date="2024-08-26T14:13:00Z">
              <w:r w:rsidRPr="008A2C29">
                <w:rPr>
                  <w:rFonts w:cs="Arial"/>
                  <w:sz w:val="16"/>
                  <w:szCs w:val="16"/>
                </w:rPr>
                <w:t>-</w:t>
              </w:r>
            </w:ins>
          </w:p>
        </w:tc>
      </w:tr>
      <w:tr w:rsidR="00A223BF" w:rsidRPr="008A2C29" w14:paraId="031443C1" w14:textId="77777777" w:rsidTr="00A223BF">
        <w:trPr>
          <w:ins w:id="415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77777777" w:rsidR="00A223BF" w:rsidRPr="00A223BF" w:rsidRDefault="00A223BF" w:rsidP="00A223BF">
            <w:pPr>
              <w:pStyle w:val="Kop3"/>
              <w:numPr>
                <w:ilvl w:val="2"/>
                <w:numId w:val="0"/>
              </w:numPr>
              <w:ind w:left="720" w:hanging="720"/>
              <w:rPr>
                <w:ins w:id="4160" w:author="Gert Morlion" w:date="2024-08-26T14:13:00Z"/>
                <w:rFonts w:cs="Arial"/>
                <w:sz w:val="16"/>
                <w:szCs w:val="16"/>
              </w:rPr>
            </w:pPr>
            <w:proofErr w:type="spellStart"/>
            <w:ins w:id="4161" w:author="Gert Morlion" w:date="2024-08-26T14:13:00Z">
              <w:r w:rsidRPr="008A2C29">
                <w:rPr>
                  <w:rFonts w:cs="Arial"/>
                  <w:sz w:val="16"/>
                  <w:szCs w:val="16"/>
                </w:rPr>
                <w:t>fileName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82FD135" w14:textId="77777777" w:rsidR="00A223BF" w:rsidRPr="00A223BF" w:rsidRDefault="00A223BF" w:rsidP="00A223BF">
            <w:pPr>
              <w:pStyle w:val="Kop3"/>
              <w:numPr>
                <w:ilvl w:val="2"/>
                <w:numId w:val="0"/>
              </w:numPr>
              <w:ind w:left="720" w:hanging="720"/>
              <w:jc w:val="both"/>
              <w:rPr>
                <w:ins w:id="4162" w:author="Gert Morlion" w:date="2024-08-26T14:13:00Z"/>
                <w:rFonts w:cs="Arial"/>
                <w:sz w:val="16"/>
                <w:szCs w:val="16"/>
              </w:rPr>
            </w:pPr>
            <w:ins w:id="4163" w:author="Gert Morlion" w:date="2024-08-26T14:13:00Z">
              <w:r w:rsidRPr="00A66719">
                <w:rPr>
                  <w:rFonts w:cs="Arial"/>
                  <w:sz w:val="16"/>
                  <w:szCs w:val="16"/>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77777777" w:rsidR="00A223BF" w:rsidRPr="00A223BF" w:rsidRDefault="00A223BF" w:rsidP="00A223BF">
            <w:pPr>
              <w:pStyle w:val="Kop3"/>
              <w:numPr>
                <w:ilvl w:val="2"/>
                <w:numId w:val="0"/>
              </w:numPr>
              <w:ind w:left="720" w:hanging="720"/>
              <w:jc w:val="both"/>
              <w:rPr>
                <w:ins w:id="4164" w:author="Gert Morlion" w:date="2024-08-26T14:13:00Z"/>
                <w:rFonts w:cs="Arial"/>
                <w:sz w:val="16"/>
                <w:szCs w:val="16"/>
              </w:rPr>
            </w:pPr>
            <w:ins w:id="4165"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77777777" w:rsidR="00A223BF" w:rsidRPr="00A223BF" w:rsidRDefault="00A223BF" w:rsidP="00A223BF">
            <w:pPr>
              <w:pStyle w:val="Kop3"/>
              <w:numPr>
                <w:ilvl w:val="2"/>
                <w:numId w:val="0"/>
              </w:numPr>
              <w:ind w:left="720" w:hanging="720"/>
              <w:rPr>
                <w:ins w:id="4166" w:author="Gert Morlion" w:date="2024-08-26T14:13:00Z"/>
                <w:rFonts w:cs="Arial"/>
                <w:sz w:val="16"/>
                <w:szCs w:val="16"/>
              </w:rPr>
            </w:pPr>
            <w:ins w:id="4167" w:author="Gert Morlion" w:date="2024-08-26T14:13:00Z">
              <w:r>
                <w:rPr>
                  <w:rFonts w:cs="Arial"/>
                  <w:sz w:val="16"/>
                  <w:szCs w:val="16"/>
                </w:rPr>
                <w:t>URI</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7777777" w:rsidR="00A223BF" w:rsidRPr="00A223BF" w:rsidRDefault="00A223BF" w:rsidP="00A223BF">
            <w:pPr>
              <w:pStyle w:val="Kop3"/>
              <w:numPr>
                <w:ilvl w:val="2"/>
                <w:numId w:val="0"/>
              </w:numPr>
              <w:ind w:left="720" w:hanging="720"/>
              <w:rPr>
                <w:ins w:id="4168" w:author="Gert Morlion" w:date="2024-08-26T14:13:00Z"/>
                <w:rFonts w:cs="Arial"/>
                <w:sz w:val="16"/>
                <w:szCs w:val="16"/>
              </w:rPr>
            </w:pPr>
            <w:ins w:id="4169" w:author="Gert Morlion" w:date="2024-08-26T14:13:00Z">
              <w:r w:rsidRPr="00353431">
                <w:rPr>
                  <w:rFonts w:cs="Arial"/>
                  <w:sz w:val="16"/>
                  <w:szCs w:val="16"/>
                </w:rPr>
                <w:t xml:space="preserve">See </w:t>
              </w:r>
              <w:r>
                <w:rPr>
                  <w:rFonts w:cs="Arial"/>
                  <w:sz w:val="16"/>
                  <w:szCs w:val="16"/>
                </w:rPr>
                <w:t xml:space="preserve">S-100 </w:t>
              </w:r>
              <w:r w:rsidRPr="00353431">
                <w:rPr>
                  <w:rFonts w:cs="Arial"/>
                  <w:sz w:val="16"/>
                  <w:szCs w:val="16"/>
                </w:rPr>
                <w:t>Part1, clause 1-4.6</w:t>
              </w:r>
            </w:ins>
          </w:p>
        </w:tc>
      </w:tr>
      <w:tr w:rsidR="00A223BF" w:rsidRPr="008A2C29" w14:paraId="4C39FB65" w14:textId="77777777" w:rsidTr="00A223BF">
        <w:trPr>
          <w:ins w:id="417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77777777" w:rsidR="00A223BF" w:rsidRPr="00A223BF" w:rsidRDefault="00A223BF" w:rsidP="00A223BF">
            <w:pPr>
              <w:pStyle w:val="Kop3"/>
              <w:numPr>
                <w:ilvl w:val="2"/>
                <w:numId w:val="0"/>
              </w:numPr>
              <w:ind w:left="720" w:hanging="720"/>
              <w:rPr>
                <w:ins w:id="4171" w:author="Gert Morlion" w:date="2024-08-26T14:13:00Z"/>
                <w:rFonts w:cs="Arial"/>
                <w:sz w:val="16"/>
                <w:szCs w:val="16"/>
              </w:rPr>
            </w:pPr>
            <w:proofErr w:type="spellStart"/>
            <w:ins w:id="4172" w:author="Gert Morlion" w:date="2024-08-26T14:13:00Z">
              <w:r w:rsidRPr="008A2C29">
                <w:rPr>
                  <w:rFonts w:cs="Arial"/>
                  <w:sz w:val="16"/>
                  <w:szCs w:val="16"/>
                </w:rPr>
                <w:lastRenderedPageBreak/>
                <w:t>revisionStatus</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1B50DA2" w14:textId="77777777" w:rsidR="00A223BF" w:rsidRPr="00A223BF" w:rsidRDefault="00A223BF" w:rsidP="00A223BF">
            <w:pPr>
              <w:pStyle w:val="Kop3"/>
              <w:numPr>
                <w:ilvl w:val="2"/>
                <w:numId w:val="0"/>
              </w:numPr>
              <w:ind w:left="720" w:hanging="720"/>
              <w:jc w:val="both"/>
              <w:rPr>
                <w:ins w:id="4173" w:author="Gert Morlion" w:date="2024-08-26T14:13:00Z"/>
                <w:rFonts w:cs="Arial"/>
                <w:sz w:val="16"/>
                <w:szCs w:val="16"/>
              </w:rPr>
            </w:pPr>
            <w:ins w:id="4174" w:author="Gert Morlion" w:date="2024-08-26T14:13:00Z">
              <w:r w:rsidRPr="00353431">
                <w:rPr>
                  <w:rFonts w:cs="Arial"/>
                  <w:sz w:val="16"/>
                  <w:szCs w:val="16"/>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77777777" w:rsidR="00A223BF" w:rsidRPr="00A223BF" w:rsidRDefault="00A223BF" w:rsidP="00A223BF">
            <w:pPr>
              <w:pStyle w:val="Kop3"/>
              <w:numPr>
                <w:ilvl w:val="2"/>
                <w:numId w:val="0"/>
              </w:numPr>
              <w:ind w:left="720" w:hanging="720"/>
              <w:jc w:val="both"/>
              <w:rPr>
                <w:ins w:id="4175" w:author="Gert Morlion" w:date="2024-08-26T14:13:00Z"/>
                <w:rFonts w:cs="Arial"/>
                <w:sz w:val="16"/>
                <w:szCs w:val="16"/>
              </w:rPr>
            </w:pPr>
            <w:ins w:id="4176"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77777777" w:rsidR="00A223BF" w:rsidRPr="008A2C29" w:rsidRDefault="00A223BF" w:rsidP="00A223BF">
            <w:pPr>
              <w:pStyle w:val="Kop3"/>
              <w:numPr>
                <w:ilvl w:val="2"/>
                <w:numId w:val="0"/>
              </w:numPr>
              <w:ind w:left="720" w:hanging="720"/>
              <w:rPr>
                <w:ins w:id="4177" w:author="Gert Morlion" w:date="2024-08-26T14:13:00Z"/>
                <w:rFonts w:cs="Arial"/>
                <w:sz w:val="16"/>
                <w:szCs w:val="16"/>
              </w:rPr>
            </w:pPr>
            <w:ins w:id="4178" w:author="Gert Morlion" w:date="2024-08-26T14:13:00Z">
              <w:r w:rsidRPr="008A2C29">
                <w:rPr>
                  <w:rFonts w:cs="Arial"/>
                  <w:sz w:val="16"/>
                  <w:szCs w:val="16"/>
                </w:rPr>
                <w:t>S100_SupportFileRevisionStatus</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77777777" w:rsidR="00A223BF" w:rsidRPr="00A223BF" w:rsidRDefault="00A223BF" w:rsidP="00A223BF">
            <w:pPr>
              <w:pStyle w:val="Kop3"/>
              <w:numPr>
                <w:ilvl w:val="2"/>
                <w:numId w:val="0"/>
              </w:numPr>
              <w:ind w:left="720" w:hanging="720"/>
              <w:jc w:val="both"/>
              <w:rPr>
                <w:ins w:id="4179" w:author="Gert Morlion" w:date="2024-08-26T14:13:00Z"/>
                <w:rFonts w:cs="Arial"/>
                <w:sz w:val="16"/>
                <w:szCs w:val="16"/>
              </w:rPr>
            </w:pPr>
            <w:ins w:id="4180" w:author="Gert Morlion" w:date="2024-08-26T14:13:00Z">
              <w:r w:rsidRPr="008A2C29">
                <w:rPr>
                  <w:rFonts w:cs="Arial"/>
                  <w:sz w:val="16"/>
                  <w:szCs w:val="16"/>
                </w:rPr>
                <w:t>For example new, replacement, etc</w:t>
              </w:r>
            </w:ins>
          </w:p>
        </w:tc>
      </w:tr>
      <w:tr w:rsidR="00A223BF" w:rsidRPr="008A2C29" w14:paraId="04591949" w14:textId="77777777" w:rsidTr="00A223BF">
        <w:trPr>
          <w:ins w:id="418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77777777" w:rsidR="00A223BF" w:rsidRPr="00A223BF" w:rsidRDefault="00A223BF" w:rsidP="00A223BF">
            <w:pPr>
              <w:pStyle w:val="Kop3"/>
              <w:numPr>
                <w:ilvl w:val="2"/>
                <w:numId w:val="0"/>
              </w:numPr>
              <w:ind w:left="720" w:hanging="720"/>
              <w:rPr>
                <w:ins w:id="4182" w:author="Gert Morlion" w:date="2024-08-26T14:13:00Z"/>
                <w:rFonts w:cs="Arial"/>
                <w:sz w:val="16"/>
                <w:szCs w:val="16"/>
              </w:rPr>
            </w:pPr>
            <w:proofErr w:type="spellStart"/>
            <w:ins w:id="4183" w:author="Gert Morlion" w:date="2024-08-26T14:13:00Z">
              <w:r w:rsidRPr="008A2C29">
                <w:rPr>
                  <w:rFonts w:cs="Arial"/>
                  <w:sz w:val="16"/>
                  <w:szCs w:val="16"/>
                </w:rPr>
                <w:t>editionNumber</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8BF6FA0" w14:textId="77777777" w:rsidR="00A223BF" w:rsidRPr="008A2C29" w:rsidRDefault="00A223BF" w:rsidP="00A223BF">
            <w:pPr>
              <w:pStyle w:val="Kop3"/>
              <w:numPr>
                <w:ilvl w:val="2"/>
                <w:numId w:val="0"/>
              </w:numPr>
              <w:ind w:left="720" w:hanging="720"/>
              <w:jc w:val="both"/>
              <w:rPr>
                <w:ins w:id="4184" w:author="Gert Morlion" w:date="2024-08-26T14:13:00Z"/>
                <w:rFonts w:cs="Arial"/>
                <w:sz w:val="16"/>
                <w:szCs w:val="16"/>
              </w:rPr>
            </w:pPr>
            <w:ins w:id="4185" w:author="Gert Morlion" w:date="2024-08-26T14:13:00Z">
              <w:r w:rsidRPr="00353431">
                <w:rPr>
                  <w:rFonts w:cs="Arial"/>
                  <w:sz w:val="16"/>
                  <w:szCs w:val="16"/>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7777777" w:rsidR="00A223BF" w:rsidRPr="00A223BF" w:rsidRDefault="00A223BF" w:rsidP="00A223BF">
            <w:pPr>
              <w:pStyle w:val="Kop3"/>
              <w:numPr>
                <w:ilvl w:val="2"/>
                <w:numId w:val="0"/>
              </w:numPr>
              <w:ind w:left="720" w:hanging="720"/>
              <w:jc w:val="both"/>
              <w:rPr>
                <w:ins w:id="4186" w:author="Gert Morlion" w:date="2024-08-26T14:13:00Z"/>
                <w:rFonts w:cs="Arial"/>
                <w:sz w:val="16"/>
                <w:szCs w:val="16"/>
              </w:rPr>
            </w:pPr>
            <w:ins w:id="4187"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77777777" w:rsidR="00A223BF" w:rsidRPr="00A223BF" w:rsidRDefault="00A223BF" w:rsidP="00A223BF">
            <w:pPr>
              <w:pStyle w:val="Kop3"/>
              <w:numPr>
                <w:ilvl w:val="2"/>
                <w:numId w:val="0"/>
              </w:numPr>
              <w:ind w:left="720" w:hanging="720"/>
              <w:rPr>
                <w:ins w:id="4188" w:author="Gert Morlion" w:date="2024-08-26T14:13:00Z"/>
                <w:rFonts w:cs="Arial"/>
                <w:sz w:val="16"/>
                <w:szCs w:val="16"/>
              </w:rPr>
            </w:pPr>
            <w:ins w:id="4189" w:author="Gert Morlion" w:date="2024-08-26T14:13:00Z">
              <w:r w:rsidRPr="008A2C29">
                <w:rPr>
                  <w:rFonts w:cs="Arial"/>
                  <w:sz w:val="16"/>
                  <w:szCs w:val="16"/>
                </w:rPr>
                <w:t>Integer</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77777777" w:rsidR="00A223BF" w:rsidRPr="00A223BF" w:rsidRDefault="00A223BF" w:rsidP="00A223BF">
            <w:pPr>
              <w:pStyle w:val="Kop3"/>
              <w:numPr>
                <w:ilvl w:val="2"/>
                <w:numId w:val="0"/>
              </w:numPr>
              <w:ind w:left="720" w:hanging="720"/>
              <w:jc w:val="both"/>
              <w:rPr>
                <w:ins w:id="4190" w:author="Gert Morlion" w:date="2024-08-26T14:13:00Z"/>
                <w:rFonts w:cs="Arial"/>
                <w:sz w:val="16"/>
                <w:szCs w:val="16"/>
              </w:rPr>
            </w:pPr>
            <w:ins w:id="4191" w:author="Gert Morlion" w:date="2024-08-26T14:13:00Z">
              <w:r w:rsidRPr="00A223BF">
                <w:rPr>
                  <w:rFonts w:cs="Arial"/>
                  <w:sz w:val="16"/>
                  <w:szCs w:val="16"/>
                </w:rPr>
                <w:t>When a data set is initially created, the Edition number 1 is assigned to it. The Edition number is increased by 1 at each new Edition. Edition number remains the same for a re-issue</w:t>
              </w:r>
            </w:ins>
          </w:p>
        </w:tc>
      </w:tr>
      <w:tr w:rsidR="00A223BF" w:rsidRPr="008A2C29" w14:paraId="0C14FF59" w14:textId="77777777" w:rsidTr="00A223BF">
        <w:trPr>
          <w:ins w:id="419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77777777" w:rsidR="00A223BF" w:rsidRPr="00A223BF" w:rsidRDefault="00A223BF" w:rsidP="00A223BF">
            <w:pPr>
              <w:pStyle w:val="Kop3"/>
              <w:numPr>
                <w:ilvl w:val="2"/>
                <w:numId w:val="0"/>
              </w:numPr>
              <w:ind w:left="720" w:hanging="720"/>
              <w:rPr>
                <w:ins w:id="4193" w:author="Gert Morlion" w:date="2024-08-26T14:13:00Z"/>
                <w:rFonts w:cs="Arial"/>
                <w:sz w:val="16"/>
                <w:szCs w:val="16"/>
              </w:rPr>
            </w:pPr>
            <w:proofErr w:type="spellStart"/>
            <w:ins w:id="4194" w:author="Gert Morlion" w:date="2024-08-26T14:13:00Z">
              <w:r w:rsidRPr="008A2C29">
                <w:rPr>
                  <w:rFonts w:cs="Arial"/>
                  <w:sz w:val="16"/>
                  <w:szCs w:val="16"/>
                </w:rPr>
                <w:t>issueDate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01F60E2" w14:textId="77777777" w:rsidR="00A223BF" w:rsidRPr="00A223BF" w:rsidRDefault="00A223BF" w:rsidP="00A223BF">
            <w:pPr>
              <w:pStyle w:val="Kop3"/>
              <w:numPr>
                <w:ilvl w:val="2"/>
                <w:numId w:val="0"/>
              </w:numPr>
              <w:ind w:left="720" w:hanging="720"/>
              <w:jc w:val="both"/>
              <w:rPr>
                <w:ins w:id="4195" w:author="Gert Morlion" w:date="2024-08-26T14:13:00Z"/>
                <w:rFonts w:cs="Arial"/>
                <w:sz w:val="16"/>
                <w:szCs w:val="16"/>
              </w:rPr>
            </w:pPr>
            <w:ins w:id="4196" w:author="Gert Morlion" w:date="2024-08-26T14:13:00Z">
              <w:r w:rsidRPr="00353431">
                <w:rPr>
                  <w:rFonts w:cs="Arial"/>
                  <w:sz w:val="16"/>
                  <w:szCs w:val="16"/>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77777777" w:rsidR="00A223BF" w:rsidRPr="00A223BF" w:rsidRDefault="00A223BF" w:rsidP="00A223BF">
            <w:pPr>
              <w:pStyle w:val="Kop3"/>
              <w:numPr>
                <w:ilvl w:val="2"/>
                <w:numId w:val="0"/>
              </w:numPr>
              <w:ind w:left="720" w:hanging="720"/>
              <w:jc w:val="both"/>
              <w:rPr>
                <w:ins w:id="4197" w:author="Gert Morlion" w:date="2024-08-26T14:13:00Z"/>
                <w:rFonts w:cs="Arial"/>
                <w:sz w:val="16"/>
                <w:szCs w:val="16"/>
              </w:rPr>
            </w:pPr>
            <w:ins w:id="4198"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77777777" w:rsidR="00A223BF" w:rsidRPr="00A223BF" w:rsidRDefault="00A223BF" w:rsidP="00A223BF">
            <w:pPr>
              <w:pStyle w:val="Kop3"/>
              <w:numPr>
                <w:ilvl w:val="2"/>
                <w:numId w:val="0"/>
              </w:numPr>
              <w:ind w:left="720" w:hanging="720"/>
              <w:rPr>
                <w:ins w:id="4199" w:author="Gert Morlion" w:date="2024-08-26T14:13:00Z"/>
                <w:rFonts w:cs="Arial"/>
                <w:sz w:val="16"/>
                <w:szCs w:val="16"/>
              </w:rPr>
            </w:pPr>
            <w:ins w:id="4200" w:author="Gert Morlion" w:date="2024-08-26T14:13:00Z">
              <w:r w:rsidRPr="008A2C29">
                <w:rPr>
                  <w:rFonts w:cs="Arial"/>
                  <w:sz w:val="16"/>
                  <w:szCs w:val="16"/>
                </w:rPr>
                <w:t>Date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A223BF" w:rsidRPr="00A223BF" w:rsidRDefault="00A223BF" w:rsidP="00A223BF">
            <w:pPr>
              <w:pStyle w:val="Kop3"/>
              <w:numPr>
                <w:ilvl w:val="2"/>
                <w:numId w:val="0"/>
              </w:numPr>
              <w:ind w:left="720" w:hanging="720"/>
              <w:jc w:val="both"/>
              <w:rPr>
                <w:ins w:id="4201" w:author="Gert Morlion" w:date="2024-08-26T14:13:00Z"/>
                <w:rFonts w:cs="Arial"/>
                <w:sz w:val="16"/>
                <w:szCs w:val="16"/>
              </w:rPr>
            </w:pPr>
          </w:p>
        </w:tc>
      </w:tr>
      <w:tr w:rsidR="00A223BF" w:rsidRPr="008A2C29" w14:paraId="17967D4E" w14:textId="77777777" w:rsidTr="00A223BF">
        <w:trPr>
          <w:ins w:id="420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77777777" w:rsidR="00A223BF" w:rsidRPr="00A223BF" w:rsidRDefault="00A223BF" w:rsidP="00A223BF">
            <w:pPr>
              <w:pStyle w:val="Kop3"/>
              <w:numPr>
                <w:ilvl w:val="2"/>
                <w:numId w:val="0"/>
              </w:numPr>
              <w:ind w:left="720" w:hanging="720"/>
              <w:rPr>
                <w:ins w:id="4203" w:author="Gert Morlion" w:date="2024-08-26T14:13:00Z"/>
                <w:rFonts w:cs="Arial"/>
                <w:sz w:val="16"/>
                <w:szCs w:val="16"/>
              </w:rPr>
            </w:pPr>
            <w:proofErr w:type="spellStart"/>
            <w:ins w:id="4204" w:author="Gert Morlion" w:date="2024-08-26T14:13:00Z">
              <w:r w:rsidRPr="008A2C29">
                <w:rPr>
                  <w:rFonts w:cs="Arial"/>
                  <w:sz w:val="16"/>
                  <w:szCs w:val="16"/>
                </w:rPr>
                <w:t>supportFileSpecification</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0EFE2FA4" w14:textId="77777777" w:rsidR="00A223BF" w:rsidRPr="00A223BF" w:rsidRDefault="00A223BF" w:rsidP="00A223BF">
            <w:pPr>
              <w:pStyle w:val="Kop3"/>
              <w:numPr>
                <w:ilvl w:val="2"/>
                <w:numId w:val="0"/>
              </w:numPr>
              <w:ind w:left="720" w:hanging="720"/>
              <w:jc w:val="both"/>
              <w:rPr>
                <w:ins w:id="4205" w:author="Gert Morlion" w:date="2024-08-26T14:13:00Z"/>
                <w:rFonts w:cs="Arial"/>
                <w:sz w:val="16"/>
                <w:szCs w:val="16"/>
              </w:rPr>
            </w:pPr>
            <w:ins w:id="4206" w:author="Gert Morlion" w:date="2024-08-26T14:13:00Z">
              <w:r w:rsidRPr="00353431">
                <w:rPr>
                  <w:rFonts w:cs="Arial"/>
                  <w:sz w:val="16"/>
                  <w:szCs w:val="16"/>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77777777" w:rsidR="00A223BF" w:rsidRPr="00A223BF" w:rsidRDefault="00A223BF" w:rsidP="00A223BF">
            <w:pPr>
              <w:pStyle w:val="Kop3"/>
              <w:numPr>
                <w:ilvl w:val="2"/>
                <w:numId w:val="0"/>
              </w:numPr>
              <w:ind w:left="720" w:hanging="720"/>
              <w:jc w:val="both"/>
              <w:rPr>
                <w:ins w:id="4207" w:author="Gert Morlion" w:date="2024-08-26T14:13:00Z"/>
                <w:rFonts w:cs="Arial"/>
                <w:sz w:val="16"/>
                <w:szCs w:val="16"/>
              </w:rPr>
            </w:pPr>
            <w:ins w:id="4208"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77777777" w:rsidR="00A223BF" w:rsidRPr="00A223BF" w:rsidRDefault="00A223BF" w:rsidP="00A223BF">
            <w:pPr>
              <w:pStyle w:val="Kop3"/>
              <w:numPr>
                <w:ilvl w:val="2"/>
                <w:numId w:val="0"/>
              </w:numPr>
              <w:ind w:left="720" w:hanging="720"/>
              <w:rPr>
                <w:ins w:id="4209" w:author="Gert Morlion" w:date="2024-08-26T14:13:00Z"/>
                <w:rFonts w:cs="Arial"/>
                <w:sz w:val="16"/>
                <w:szCs w:val="16"/>
              </w:rPr>
            </w:pPr>
            <w:ins w:id="4210" w:author="Gert Morlion" w:date="2024-08-26T14:13:00Z">
              <w:r w:rsidRPr="008A2C29">
                <w:rPr>
                  <w:rFonts w:cs="Arial"/>
                  <w:sz w:val="16"/>
                  <w:szCs w:val="16"/>
                </w:rPr>
                <w:t>S100_SupportFileSpecification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77777777" w:rsidR="00A223BF" w:rsidRPr="00A223BF" w:rsidRDefault="00A223BF" w:rsidP="00A223BF">
            <w:pPr>
              <w:pStyle w:val="Kop3"/>
              <w:numPr>
                <w:ilvl w:val="2"/>
                <w:numId w:val="0"/>
              </w:numPr>
              <w:ind w:left="720" w:hanging="720"/>
              <w:rPr>
                <w:ins w:id="4211" w:author="Gert Morlion" w:date="2024-08-26T14:13:00Z"/>
                <w:rFonts w:cs="Arial"/>
                <w:sz w:val="16"/>
                <w:szCs w:val="16"/>
              </w:rPr>
            </w:pPr>
            <w:ins w:id="4212" w:author="Gert Morlion" w:date="2024-08-26T14:13:00Z">
              <w:r w:rsidRPr="00353431">
                <w:rPr>
                  <w:rFonts w:cs="Arial"/>
                  <w:sz w:val="16"/>
                  <w:szCs w:val="16"/>
                </w:rPr>
                <w:t>0..1 multiplicity in S-100 restricted to 1 in S-101</w:t>
              </w:r>
            </w:ins>
          </w:p>
        </w:tc>
      </w:tr>
      <w:tr w:rsidR="00A223BF" w:rsidRPr="008A2C29" w14:paraId="161E6453" w14:textId="77777777" w:rsidTr="00A223BF">
        <w:trPr>
          <w:ins w:id="421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77777777" w:rsidR="00A223BF" w:rsidRPr="00A223BF" w:rsidRDefault="00A223BF" w:rsidP="00A223BF">
            <w:pPr>
              <w:pStyle w:val="Kop3"/>
              <w:numPr>
                <w:ilvl w:val="2"/>
                <w:numId w:val="0"/>
              </w:numPr>
              <w:ind w:left="720" w:hanging="720"/>
              <w:rPr>
                <w:ins w:id="4214" w:author="Gert Morlion" w:date="2024-08-26T14:13:00Z"/>
                <w:rFonts w:cs="Arial"/>
                <w:sz w:val="16"/>
                <w:szCs w:val="16"/>
              </w:rPr>
            </w:pPr>
            <w:proofErr w:type="spellStart"/>
            <w:ins w:id="4215" w:author="Gert Morlion" w:date="2024-08-26T14:13:00Z">
              <w:r w:rsidRPr="008A2C29">
                <w:rPr>
                  <w:rFonts w:cs="Arial"/>
                  <w:sz w:val="16"/>
                  <w:szCs w:val="16"/>
                </w:rPr>
                <w:t>dataType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835EAAD" w14:textId="77777777" w:rsidR="00A223BF" w:rsidRPr="00A223BF" w:rsidRDefault="00A223BF" w:rsidP="00A223BF">
            <w:pPr>
              <w:pStyle w:val="Kop3"/>
              <w:numPr>
                <w:ilvl w:val="2"/>
                <w:numId w:val="0"/>
              </w:numPr>
              <w:ind w:left="720" w:hanging="720"/>
              <w:jc w:val="both"/>
              <w:rPr>
                <w:ins w:id="4216" w:author="Gert Morlion" w:date="2024-08-26T14:13:00Z"/>
                <w:rFonts w:cs="Arial"/>
                <w:sz w:val="16"/>
                <w:szCs w:val="16"/>
              </w:rPr>
            </w:pPr>
            <w:ins w:id="4217" w:author="Gert Morlion" w:date="2024-08-26T14:13:00Z">
              <w:r w:rsidRPr="00353431">
                <w:rPr>
                  <w:rFonts w:cs="Arial"/>
                  <w:sz w:val="16"/>
                  <w:szCs w:val="16"/>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777777" w:rsidR="00A223BF" w:rsidRPr="00A223BF" w:rsidRDefault="00A223BF" w:rsidP="00A223BF">
            <w:pPr>
              <w:pStyle w:val="Kop3"/>
              <w:numPr>
                <w:ilvl w:val="2"/>
                <w:numId w:val="0"/>
              </w:numPr>
              <w:ind w:left="720" w:hanging="720"/>
              <w:jc w:val="both"/>
              <w:rPr>
                <w:ins w:id="4218" w:author="Gert Morlion" w:date="2024-08-26T14:13:00Z"/>
                <w:rFonts w:cs="Arial"/>
                <w:sz w:val="16"/>
                <w:szCs w:val="16"/>
              </w:rPr>
            </w:pPr>
            <w:ins w:id="4219"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77777777" w:rsidR="00A223BF" w:rsidRPr="00A223BF" w:rsidRDefault="00A223BF" w:rsidP="00A223BF">
            <w:pPr>
              <w:pStyle w:val="Kop3"/>
              <w:numPr>
                <w:ilvl w:val="2"/>
                <w:numId w:val="0"/>
              </w:numPr>
              <w:ind w:left="720" w:hanging="720"/>
              <w:rPr>
                <w:ins w:id="4220" w:author="Gert Morlion" w:date="2024-08-26T14:13:00Z"/>
                <w:rFonts w:cs="Arial"/>
                <w:sz w:val="16"/>
                <w:szCs w:val="16"/>
              </w:rPr>
            </w:pPr>
            <w:ins w:id="4221" w:author="Gert Morlion" w:date="2024-08-26T14:13:00Z">
              <w:r w:rsidRPr="008A2C29">
                <w:rPr>
                  <w:rFonts w:cs="Arial"/>
                  <w:sz w:val="16"/>
                  <w:szCs w:val="16"/>
                </w:rPr>
                <w:t>S100_SupportFileFormat</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77777777" w:rsidR="00A223BF" w:rsidRPr="00A223BF" w:rsidRDefault="00A223BF" w:rsidP="00A223BF">
            <w:pPr>
              <w:pStyle w:val="Kop3"/>
              <w:numPr>
                <w:ilvl w:val="2"/>
                <w:numId w:val="0"/>
              </w:numPr>
              <w:ind w:left="720" w:hanging="720"/>
              <w:rPr>
                <w:ins w:id="4222" w:author="Gert Morlion" w:date="2024-08-26T14:13:00Z"/>
                <w:rFonts w:cs="Arial"/>
                <w:sz w:val="16"/>
                <w:szCs w:val="16"/>
              </w:rPr>
            </w:pPr>
          </w:p>
        </w:tc>
      </w:tr>
      <w:tr w:rsidR="00A223BF" w:rsidRPr="008A2C29" w14:paraId="6830FBBE" w14:textId="77777777" w:rsidTr="00A223BF">
        <w:trPr>
          <w:ins w:id="422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77777777" w:rsidR="00A223BF" w:rsidRPr="00A223BF" w:rsidRDefault="00A223BF" w:rsidP="00A223BF">
            <w:pPr>
              <w:pStyle w:val="Kop3"/>
              <w:numPr>
                <w:ilvl w:val="2"/>
                <w:numId w:val="0"/>
              </w:numPr>
              <w:ind w:left="720" w:hanging="720"/>
              <w:rPr>
                <w:ins w:id="4224" w:author="Gert Morlion" w:date="2024-08-26T14:13:00Z"/>
                <w:rFonts w:cs="Arial"/>
                <w:sz w:val="16"/>
                <w:szCs w:val="16"/>
              </w:rPr>
            </w:pPr>
            <w:ins w:id="4225" w:author="Gert Morlion" w:date="2024-08-26T14:13:00Z">
              <w:r w:rsidRPr="008A2C29">
                <w:rPr>
                  <w:rFonts w:cs="Arial"/>
                  <w:sz w:val="16"/>
                  <w:szCs w:val="16"/>
                </w:rPr>
                <w:t>comment</w:t>
              </w:r>
            </w:ins>
          </w:p>
        </w:tc>
        <w:tc>
          <w:tcPr>
            <w:tcW w:w="519" w:type="pct"/>
            <w:tcBorders>
              <w:top w:val="single" w:sz="4" w:space="0" w:color="auto"/>
              <w:left w:val="nil"/>
              <w:bottom w:val="single" w:sz="4" w:space="0" w:color="auto"/>
              <w:right w:val="single" w:sz="4" w:space="0" w:color="auto"/>
            </w:tcBorders>
            <w:shd w:val="clear" w:color="auto" w:fill="auto"/>
          </w:tcPr>
          <w:p w14:paraId="1880D938" w14:textId="77777777" w:rsidR="00A223BF" w:rsidRPr="00A223BF" w:rsidRDefault="00A223BF" w:rsidP="00A223BF">
            <w:pPr>
              <w:pStyle w:val="Kop3"/>
              <w:numPr>
                <w:ilvl w:val="2"/>
                <w:numId w:val="0"/>
              </w:numPr>
              <w:ind w:left="720" w:hanging="720"/>
              <w:jc w:val="both"/>
              <w:rPr>
                <w:ins w:id="4226" w:author="Gert Morlion" w:date="2024-08-26T14:13:00Z"/>
                <w:rFonts w:cs="Arial"/>
                <w:sz w:val="16"/>
                <w:szCs w:val="16"/>
              </w:rPr>
            </w:pPr>
            <w:ins w:id="4227" w:author="Gert Morlion" w:date="2024-08-26T14:13:00Z">
              <w:r w:rsidRPr="00353431">
                <w:rPr>
                  <w:rFonts w:cs="Arial"/>
                  <w:sz w:val="16"/>
                  <w:szCs w:val="16"/>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77777777" w:rsidR="00A223BF" w:rsidRPr="00A223BF" w:rsidRDefault="00A223BF" w:rsidP="00A223BF">
            <w:pPr>
              <w:pStyle w:val="Kop3"/>
              <w:numPr>
                <w:ilvl w:val="2"/>
                <w:numId w:val="0"/>
              </w:numPr>
              <w:ind w:left="720" w:hanging="720"/>
              <w:jc w:val="both"/>
              <w:rPr>
                <w:ins w:id="4228" w:author="Gert Morlion" w:date="2024-08-26T14:13:00Z"/>
                <w:rFonts w:cs="Arial"/>
                <w:sz w:val="16"/>
                <w:szCs w:val="16"/>
              </w:rPr>
            </w:pPr>
            <w:ins w:id="4229"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77777777" w:rsidR="00A223BF" w:rsidRPr="00A223BF" w:rsidRDefault="00A223BF" w:rsidP="00A223BF">
            <w:pPr>
              <w:pStyle w:val="Kop3"/>
              <w:numPr>
                <w:ilvl w:val="2"/>
                <w:numId w:val="0"/>
              </w:numPr>
              <w:ind w:left="720" w:hanging="720"/>
              <w:rPr>
                <w:ins w:id="4230" w:author="Gert Morlion" w:date="2024-08-26T14:13:00Z"/>
                <w:rFonts w:cs="Arial"/>
                <w:sz w:val="16"/>
                <w:szCs w:val="16"/>
              </w:rPr>
            </w:pPr>
            <w:proofErr w:type="spellStart"/>
            <w:ins w:id="4231" w:author="Gert Morlion" w:date="2024-08-26T14:13:00Z">
              <w:r w:rsidRPr="008A2C29">
                <w:rPr>
                  <w:rFonts w:cs="Arial"/>
                  <w:sz w:val="16"/>
                  <w:szCs w:val="16"/>
                </w:rPr>
                <w:t>CharacterString</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78C68E5" w14:textId="77777777" w:rsidR="00A223BF" w:rsidRPr="008A2C29" w:rsidRDefault="00A223BF" w:rsidP="00A223BF">
            <w:pPr>
              <w:pStyle w:val="Kop3"/>
              <w:numPr>
                <w:ilvl w:val="2"/>
                <w:numId w:val="0"/>
              </w:numPr>
              <w:ind w:left="720" w:hanging="720"/>
              <w:rPr>
                <w:ins w:id="4232" w:author="Gert Morlion" w:date="2024-08-26T14:13:00Z"/>
                <w:rFonts w:cs="Arial"/>
                <w:sz w:val="16"/>
                <w:szCs w:val="16"/>
              </w:rPr>
            </w:pPr>
            <w:ins w:id="4233" w:author="Gert Morlion" w:date="2024-08-26T14:13:00Z">
              <w:r w:rsidRPr="008A2C29">
                <w:rPr>
                  <w:rFonts w:cs="Arial"/>
                  <w:sz w:val="16"/>
                  <w:szCs w:val="16"/>
                </w:rPr>
                <w:t>Any additional Information</w:t>
              </w:r>
            </w:ins>
          </w:p>
          <w:p w14:paraId="70A0E9A9" w14:textId="77777777" w:rsidR="00A223BF" w:rsidRPr="00A223BF" w:rsidRDefault="00A223BF" w:rsidP="00A223BF">
            <w:pPr>
              <w:pStyle w:val="Kop3"/>
              <w:numPr>
                <w:ilvl w:val="2"/>
                <w:numId w:val="0"/>
              </w:numPr>
              <w:ind w:left="720" w:hanging="720"/>
              <w:rPr>
                <w:ins w:id="4234" w:author="Gert Morlion" w:date="2024-08-26T14:13:00Z"/>
                <w:rFonts w:cs="Arial"/>
                <w:sz w:val="16"/>
                <w:szCs w:val="16"/>
              </w:rPr>
            </w:pPr>
          </w:p>
        </w:tc>
      </w:tr>
      <w:tr w:rsidR="00A223BF" w:rsidRPr="008A2C29" w14:paraId="1BD2E7E3" w14:textId="77777777" w:rsidTr="00A223BF">
        <w:trPr>
          <w:ins w:id="423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77777777" w:rsidR="00A223BF" w:rsidRPr="008A2C29" w:rsidRDefault="00A223BF" w:rsidP="00A223BF">
            <w:pPr>
              <w:pStyle w:val="Kop3"/>
              <w:numPr>
                <w:ilvl w:val="2"/>
                <w:numId w:val="0"/>
              </w:numPr>
              <w:ind w:left="720" w:hanging="720"/>
              <w:rPr>
                <w:ins w:id="4236" w:author="Gert Morlion" w:date="2024-08-26T14:13:00Z"/>
                <w:rFonts w:cs="Arial"/>
                <w:sz w:val="16"/>
                <w:szCs w:val="16"/>
              </w:rPr>
            </w:pPr>
            <w:proofErr w:type="spellStart"/>
            <w:ins w:id="4237" w:author="Gert Morlion" w:date="2024-08-26T14:13:00Z">
              <w:r w:rsidRPr="008A2C29">
                <w:rPr>
                  <w:rFonts w:cs="Arial"/>
                  <w:sz w:val="16"/>
                  <w:szCs w:val="16"/>
                </w:rPr>
                <w:lastRenderedPageBreak/>
                <w:t>compressionFlag</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A87F148" w14:textId="77777777" w:rsidR="00A223BF" w:rsidRPr="008A2C29" w:rsidRDefault="00A223BF" w:rsidP="00A223BF">
            <w:pPr>
              <w:pStyle w:val="Kop3"/>
              <w:numPr>
                <w:ilvl w:val="2"/>
                <w:numId w:val="0"/>
              </w:numPr>
              <w:ind w:left="720" w:hanging="720"/>
              <w:jc w:val="both"/>
              <w:rPr>
                <w:ins w:id="4238" w:author="Gert Morlion" w:date="2024-08-26T14:13:00Z"/>
                <w:rFonts w:cs="Arial"/>
                <w:sz w:val="16"/>
                <w:szCs w:val="16"/>
              </w:rPr>
            </w:pPr>
            <w:ins w:id="4239" w:author="Gert Morlion" w:date="2024-08-26T14:13:00Z">
              <w:r w:rsidRPr="006834DB">
                <w:rPr>
                  <w:rFonts w:cs="Arial"/>
                  <w:sz w:val="16"/>
                  <w:szCs w:val="16"/>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77777777" w:rsidR="00A223BF" w:rsidRPr="00A223BF" w:rsidRDefault="00A223BF" w:rsidP="00A223BF">
            <w:pPr>
              <w:pStyle w:val="Kop3"/>
              <w:numPr>
                <w:ilvl w:val="2"/>
                <w:numId w:val="0"/>
              </w:numPr>
              <w:ind w:left="720" w:hanging="720"/>
              <w:jc w:val="both"/>
              <w:rPr>
                <w:ins w:id="4240" w:author="Gert Morlion" w:date="2024-08-26T14:13:00Z"/>
                <w:rFonts w:cs="Arial"/>
                <w:sz w:val="16"/>
                <w:szCs w:val="16"/>
              </w:rPr>
            </w:pPr>
            <w:ins w:id="4241"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77777777" w:rsidR="00A223BF" w:rsidRPr="008A2C29" w:rsidRDefault="00A223BF" w:rsidP="00A223BF">
            <w:pPr>
              <w:pStyle w:val="Kop3"/>
              <w:numPr>
                <w:ilvl w:val="2"/>
                <w:numId w:val="0"/>
              </w:numPr>
              <w:ind w:left="720" w:hanging="720"/>
              <w:rPr>
                <w:ins w:id="4242" w:author="Gert Morlion" w:date="2024-08-26T14:13:00Z"/>
                <w:rFonts w:cs="Arial"/>
                <w:sz w:val="16"/>
                <w:szCs w:val="16"/>
              </w:rPr>
            </w:pPr>
            <w:ins w:id="4243" w:author="Gert Morlion" w:date="2024-08-26T14:13:00Z">
              <w:r w:rsidRPr="008A2C29">
                <w:rPr>
                  <w:rFonts w:cs="Arial"/>
                  <w:sz w:val="16"/>
                  <w:szCs w:val="16"/>
                </w:rPr>
                <w:t>Boolean</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A84818" w14:textId="77777777" w:rsidR="00A223BF" w:rsidRPr="008A2C29" w:rsidRDefault="00A223BF" w:rsidP="00A223BF">
            <w:pPr>
              <w:pStyle w:val="Kop3"/>
              <w:numPr>
                <w:ilvl w:val="2"/>
                <w:numId w:val="0"/>
              </w:numPr>
              <w:ind w:left="720" w:hanging="720"/>
              <w:jc w:val="both"/>
              <w:rPr>
                <w:ins w:id="4244" w:author="Gert Morlion" w:date="2024-08-26T14:13:00Z"/>
                <w:rFonts w:cs="Arial"/>
                <w:sz w:val="16"/>
                <w:szCs w:val="16"/>
              </w:rPr>
            </w:pPr>
            <w:ins w:id="4245" w:author="Gert Morlion" w:date="2024-08-26T14:13:00Z">
              <w:r w:rsidRPr="00A223BF">
                <w:rPr>
                  <w:rFonts w:cs="Arial"/>
                  <w:sz w:val="16"/>
                  <w:szCs w:val="16"/>
                </w:rPr>
                <w:t>True</w:t>
              </w:r>
              <w:r w:rsidRPr="008A2C29">
                <w:rPr>
                  <w:rFonts w:cs="Arial"/>
                  <w:sz w:val="16"/>
                  <w:szCs w:val="16"/>
                </w:rPr>
                <w:t xml:space="preserve"> indicates a compressed resource</w:t>
              </w:r>
            </w:ins>
          </w:p>
          <w:p w14:paraId="2FE26895" w14:textId="77777777" w:rsidR="00A223BF" w:rsidRPr="00A223BF" w:rsidRDefault="00A223BF" w:rsidP="00A223BF">
            <w:pPr>
              <w:pStyle w:val="Kop3"/>
              <w:numPr>
                <w:ilvl w:val="2"/>
                <w:numId w:val="0"/>
              </w:numPr>
              <w:ind w:left="720" w:hanging="720"/>
              <w:rPr>
                <w:ins w:id="4246" w:author="Gert Morlion" w:date="2024-08-26T14:13:00Z"/>
                <w:rFonts w:cs="Arial"/>
                <w:sz w:val="16"/>
                <w:szCs w:val="16"/>
              </w:rPr>
            </w:pPr>
            <w:ins w:id="4247" w:author="Gert Morlion" w:date="2024-08-26T14:13:00Z">
              <w:r w:rsidRPr="00A223BF">
                <w:rPr>
                  <w:rFonts w:cs="Arial"/>
                  <w:sz w:val="16"/>
                  <w:szCs w:val="16"/>
                </w:rPr>
                <w:t>False</w:t>
              </w:r>
              <w:r w:rsidRPr="008A2C29">
                <w:rPr>
                  <w:rFonts w:cs="Arial"/>
                  <w:sz w:val="16"/>
                  <w:szCs w:val="16"/>
                </w:rPr>
                <w:t xml:space="preserve"> indicates an uncompressed resource</w:t>
              </w:r>
            </w:ins>
          </w:p>
        </w:tc>
      </w:tr>
      <w:tr w:rsidR="00A223BF" w:rsidRPr="008A2C29" w14:paraId="040F59A0" w14:textId="77777777" w:rsidTr="00A223BF">
        <w:trPr>
          <w:ins w:id="424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77777777" w:rsidR="00A223BF" w:rsidRPr="00A223BF" w:rsidRDefault="00A223BF" w:rsidP="00A223BF">
            <w:pPr>
              <w:pStyle w:val="Kop3"/>
              <w:numPr>
                <w:ilvl w:val="2"/>
                <w:numId w:val="0"/>
              </w:numPr>
              <w:ind w:left="720" w:hanging="720"/>
              <w:rPr>
                <w:ins w:id="4249" w:author="Gert Morlion" w:date="2024-08-26T14:13:00Z"/>
                <w:rFonts w:cs="Arial"/>
                <w:sz w:val="16"/>
                <w:szCs w:val="16"/>
              </w:rPr>
            </w:pPr>
            <w:proofErr w:type="spellStart"/>
            <w:ins w:id="4250" w:author="Gert Morlion" w:date="2024-08-26T14:13:00Z">
              <w:r w:rsidRPr="008A2C29">
                <w:rPr>
                  <w:rFonts w:cs="Arial"/>
                  <w:sz w:val="16"/>
                  <w:szCs w:val="16"/>
                </w:rPr>
                <w:t>digitalSignatureReference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01B3D4C" w14:textId="77777777" w:rsidR="00A223BF" w:rsidRPr="008A2C29" w:rsidRDefault="00A223BF" w:rsidP="00A223BF">
            <w:pPr>
              <w:pStyle w:val="Kop3"/>
              <w:numPr>
                <w:ilvl w:val="2"/>
                <w:numId w:val="0"/>
              </w:numPr>
              <w:ind w:left="720" w:hanging="720"/>
              <w:jc w:val="both"/>
              <w:rPr>
                <w:ins w:id="4251" w:author="Gert Morlion" w:date="2024-08-26T14:13:00Z"/>
                <w:rFonts w:cs="Arial"/>
                <w:sz w:val="16"/>
                <w:szCs w:val="16"/>
              </w:rPr>
            </w:pPr>
            <w:ins w:id="4252" w:author="Gert Morlion" w:date="2024-08-26T14:13:00Z">
              <w:r w:rsidRPr="00353431">
                <w:rPr>
                  <w:rFonts w:cs="Arial"/>
                  <w:sz w:val="16"/>
                  <w:szCs w:val="16"/>
                </w:rPr>
                <w:t xml:space="preserve">Specifies the algorithm used to compute </w:t>
              </w:r>
              <w:proofErr w:type="spellStart"/>
              <w:r w:rsidRPr="00353431">
                <w:rPr>
                  <w:rFonts w:cs="Arial"/>
                  <w:sz w:val="16"/>
                  <w:szCs w:val="16"/>
                </w:rPr>
                <w:t>digitalSignatureValue</w:t>
              </w:r>
              <w:proofErr w:type="spellEnd"/>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77777777" w:rsidR="00A223BF" w:rsidRPr="00A223BF" w:rsidRDefault="00A223BF" w:rsidP="00A223BF">
            <w:pPr>
              <w:pStyle w:val="Kop3"/>
              <w:numPr>
                <w:ilvl w:val="2"/>
                <w:numId w:val="0"/>
              </w:numPr>
              <w:ind w:left="720" w:hanging="720"/>
              <w:jc w:val="both"/>
              <w:rPr>
                <w:ins w:id="4253" w:author="Gert Morlion" w:date="2024-08-26T14:13:00Z"/>
                <w:rFonts w:cs="Arial"/>
                <w:sz w:val="16"/>
                <w:szCs w:val="16"/>
              </w:rPr>
            </w:pPr>
            <w:ins w:id="4254"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77777777" w:rsidR="00A223BF" w:rsidRPr="008A2C29" w:rsidRDefault="00A223BF" w:rsidP="00A223BF">
            <w:pPr>
              <w:pStyle w:val="Kop3"/>
              <w:numPr>
                <w:ilvl w:val="2"/>
                <w:numId w:val="0"/>
              </w:numPr>
              <w:ind w:left="720" w:hanging="720"/>
              <w:jc w:val="both"/>
              <w:rPr>
                <w:ins w:id="4255" w:author="Gert Morlion" w:date="2024-08-26T14:13:00Z"/>
                <w:rFonts w:cs="Arial"/>
                <w:sz w:val="16"/>
                <w:szCs w:val="16"/>
              </w:rPr>
            </w:pPr>
            <w:ins w:id="4256"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A223BF" w:rsidRPr="00A223BF" w:rsidRDefault="00A223BF" w:rsidP="00A223BF">
            <w:pPr>
              <w:pStyle w:val="Kop3"/>
              <w:numPr>
                <w:ilvl w:val="2"/>
                <w:numId w:val="0"/>
              </w:numPr>
              <w:ind w:left="720" w:hanging="720"/>
              <w:rPr>
                <w:ins w:id="4257" w:author="Gert Morlion" w:date="2024-08-26T14:13:00Z"/>
                <w:rFonts w:cs="Arial"/>
                <w:sz w:val="16"/>
                <w:szCs w:val="16"/>
              </w:rPr>
            </w:pPr>
          </w:p>
        </w:tc>
      </w:tr>
      <w:tr w:rsidR="00A223BF" w:rsidRPr="008A2C29" w14:paraId="06B01DE9" w14:textId="77777777" w:rsidTr="00A223BF">
        <w:trPr>
          <w:ins w:id="4258"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77777777" w:rsidR="00A223BF" w:rsidRPr="00A223BF" w:rsidRDefault="00A223BF" w:rsidP="00A223BF">
            <w:pPr>
              <w:pStyle w:val="Kop3"/>
              <w:numPr>
                <w:ilvl w:val="2"/>
                <w:numId w:val="0"/>
              </w:numPr>
              <w:ind w:left="720" w:hanging="720"/>
              <w:rPr>
                <w:ins w:id="4259" w:author="Gert Morlion" w:date="2024-08-26T14:13:00Z"/>
                <w:rFonts w:cs="Arial"/>
                <w:sz w:val="16"/>
                <w:szCs w:val="16"/>
              </w:rPr>
            </w:pPr>
            <w:proofErr w:type="spellStart"/>
            <w:ins w:id="4260" w:author="Gert Morlion" w:date="2024-08-26T14:13:00Z">
              <w:r w:rsidRPr="008A2C29">
                <w:rPr>
                  <w:rFonts w:cs="Arial"/>
                  <w:sz w:val="16"/>
                  <w:szCs w:val="16"/>
                </w:rPr>
                <w:t>digitalSignatureValue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2D5C2E9" w14:textId="77777777" w:rsidR="00A223BF" w:rsidRPr="00A223BF" w:rsidRDefault="00A223BF" w:rsidP="00A223BF">
            <w:pPr>
              <w:pStyle w:val="Kop3"/>
              <w:numPr>
                <w:ilvl w:val="2"/>
                <w:numId w:val="0"/>
              </w:numPr>
              <w:ind w:left="720" w:hanging="720"/>
              <w:jc w:val="both"/>
              <w:rPr>
                <w:ins w:id="4261" w:author="Gert Morlion" w:date="2024-08-26T14:13:00Z"/>
                <w:rFonts w:cs="Arial"/>
                <w:sz w:val="16"/>
                <w:szCs w:val="16"/>
              </w:rPr>
            </w:pPr>
            <w:ins w:id="4262" w:author="Gert Morlion" w:date="2024-08-26T14:13:00Z">
              <w:r w:rsidRPr="00353431">
                <w:rPr>
                  <w:rFonts w:cs="Arial"/>
                  <w:sz w:val="16"/>
                  <w:szCs w:val="16"/>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77777777" w:rsidR="00A223BF" w:rsidRPr="00A223BF" w:rsidRDefault="00A223BF" w:rsidP="00A223BF">
            <w:pPr>
              <w:pStyle w:val="Kop3"/>
              <w:numPr>
                <w:ilvl w:val="2"/>
                <w:numId w:val="0"/>
              </w:numPr>
              <w:ind w:left="720" w:hanging="720"/>
              <w:jc w:val="both"/>
              <w:rPr>
                <w:ins w:id="4263" w:author="Gert Morlion" w:date="2024-08-26T14:13:00Z"/>
                <w:rFonts w:cs="Arial"/>
                <w:sz w:val="16"/>
                <w:szCs w:val="16"/>
              </w:rPr>
            </w:pPr>
            <w:ins w:id="4264" w:author="Gert Morlion" w:date="2024-08-26T14:13:00Z">
              <w:r w:rsidRPr="008A2C29">
                <w:rPr>
                  <w:rFonts w:cs="Arial"/>
                  <w:sz w:val="16"/>
                  <w:szCs w:val="16"/>
                </w:rPr>
                <w:t>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77777777" w:rsidR="00A223BF" w:rsidRPr="00A223BF" w:rsidRDefault="00A223BF" w:rsidP="00A223BF">
            <w:pPr>
              <w:pStyle w:val="Kop3"/>
              <w:numPr>
                <w:ilvl w:val="2"/>
                <w:numId w:val="0"/>
              </w:numPr>
              <w:ind w:left="720" w:hanging="720"/>
              <w:rPr>
                <w:ins w:id="4265" w:author="Gert Morlion" w:date="2024-08-26T14:13:00Z"/>
                <w:rFonts w:cs="Arial"/>
                <w:sz w:val="16"/>
                <w:szCs w:val="16"/>
              </w:rPr>
            </w:pPr>
            <w:ins w:id="4266" w:author="Gert Morlion" w:date="2024-08-26T14:13:00Z">
              <w:r w:rsidRPr="008A2C29">
                <w:rPr>
                  <w:rFonts w:cs="Arial"/>
                  <w:sz w:val="16"/>
                  <w:szCs w:val="16"/>
                </w:rPr>
                <w:t>S100_</w:t>
              </w:r>
              <w:r>
                <w:rPr>
                  <w:rFonts w:cs="Arial"/>
                  <w:sz w:val="16"/>
                  <w:szCs w:val="16"/>
                </w:rPr>
                <w:t>SE_</w:t>
              </w:r>
              <w:r w:rsidRPr="008A2C29">
                <w:rPr>
                  <w:rFonts w:cs="Arial"/>
                  <w:sz w:val="16"/>
                  <w:szCs w:val="16"/>
                </w:rPr>
                <w:t>DigitalSignature (see Part 15)</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1D8EBE2" w14:textId="77777777" w:rsidR="00A223BF" w:rsidRPr="008A2C29" w:rsidRDefault="00A223BF" w:rsidP="00A223BF">
            <w:pPr>
              <w:pStyle w:val="Kop3"/>
              <w:numPr>
                <w:ilvl w:val="2"/>
                <w:numId w:val="0"/>
              </w:numPr>
              <w:ind w:left="720" w:hanging="720"/>
              <w:jc w:val="both"/>
              <w:rPr>
                <w:ins w:id="4267" w:author="Gert Morlion" w:date="2024-08-26T14:13:00Z"/>
                <w:rFonts w:cs="Arial"/>
                <w:sz w:val="16"/>
                <w:szCs w:val="16"/>
              </w:rPr>
            </w:pPr>
            <w:ins w:id="4268" w:author="Gert Morlion" w:date="2024-08-26T14:13:00Z">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ins>
          </w:p>
          <w:p w14:paraId="69DE0D46" w14:textId="77777777" w:rsidR="00A223BF" w:rsidRPr="008A2C29" w:rsidRDefault="00A223BF" w:rsidP="00A223BF">
            <w:pPr>
              <w:pStyle w:val="Kop3"/>
              <w:numPr>
                <w:ilvl w:val="2"/>
                <w:numId w:val="0"/>
              </w:numPr>
              <w:ind w:left="720" w:hanging="720"/>
              <w:rPr>
                <w:ins w:id="4269" w:author="Gert Morlion" w:date="2024-08-26T14:13:00Z"/>
                <w:rFonts w:cs="Arial"/>
                <w:sz w:val="16"/>
                <w:szCs w:val="16"/>
              </w:rPr>
            </w:pPr>
            <w:ins w:id="4270" w:author="Gert Morlion" w:date="2024-08-26T14:13:00Z">
              <w:r w:rsidRPr="008A2C29">
                <w:rPr>
                  <w:rFonts w:cs="Arial"/>
                  <w:sz w:val="16"/>
                  <w:szCs w:val="16"/>
                </w:rPr>
                <w:t>Implemented as the digital signature format specifi</w:t>
              </w:r>
              <w:r>
                <w:rPr>
                  <w:rFonts w:cs="Arial"/>
                  <w:sz w:val="16"/>
                  <w:szCs w:val="16"/>
                </w:rPr>
                <w:t>ed in S-100 Part 15</w:t>
              </w:r>
            </w:ins>
          </w:p>
        </w:tc>
      </w:tr>
      <w:tr w:rsidR="00A223BF" w:rsidRPr="008A2C29" w14:paraId="2D632A58" w14:textId="77777777" w:rsidTr="00A223BF">
        <w:trPr>
          <w:ins w:id="427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77777777" w:rsidR="00A223BF" w:rsidRPr="008A2C29" w:rsidRDefault="00A223BF" w:rsidP="00A223BF">
            <w:pPr>
              <w:pStyle w:val="Kop3"/>
              <w:numPr>
                <w:ilvl w:val="2"/>
                <w:numId w:val="0"/>
              </w:numPr>
              <w:ind w:left="720" w:hanging="720"/>
              <w:jc w:val="both"/>
              <w:rPr>
                <w:ins w:id="4272" w:author="Gert Morlion" w:date="2024-08-26T14:13:00Z"/>
                <w:rFonts w:cs="Arial"/>
                <w:sz w:val="16"/>
                <w:szCs w:val="16"/>
              </w:rPr>
            </w:pPr>
            <w:proofErr w:type="spellStart"/>
            <w:ins w:id="4273" w:author="Gert Morlion" w:date="2024-08-26T14:13:00Z">
              <w:r w:rsidRPr="008A2C29">
                <w:rPr>
                  <w:rFonts w:cs="Arial"/>
                  <w:sz w:val="16"/>
                  <w:szCs w:val="16"/>
                </w:rPr>
                <w:t>defaultLocale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49E8C26" w14:textId="77777777" w:rsidR="00A223BF" w:rsidRPr="008A2C29" w:rsidRDefault="00A223BF" w:rsidP="00A223BF">
            <w:pPr>
              <w:pStyle w:val="Kop3"/>
              <w:numPr>
                <w:ilvl w:val="2"/>
                <w:numId w:val="0"/>
              </w:numPr>
              <w:ind w:left="720" w:hanging="720"/>
              <w:jc w:val="both"/>
              <w:rPr>
                <w:ins w:id="4274" w:author="Gert Morlion" w:date="2024-08-26T14:13:00Z"/>
                <w:rFonts w:cs="Arial"/>
                <w:sz w:val="16"/>
                <w:szCs w:val="16"/>
              </w:rPr>
            </w:pPr>
            <w:ins w:id="4275" w:author="Gert Morlion" w:date="2024-08-26T14:13:00Z">
              <w:r w:rsidRPr="00353431">
                <w:rPr>
                  <w:rFonts w:cs="Arial"/>
                  <w:sz w:val="16"/>
                  <w:szCs w:val="16"/>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77777777" w:rsidR="00A223BF" w:rsidRPr="00A223BF" w:rsidRDefault="00A223BF" w:rsidP="00A223BF">
            <w:pPr>
              <w:pStyle w:val="Kop3"/>
              <w:numPr>
                <w:ilvl w:val="2"/>
                <w:numId w:val="0"/>
              </w:numPr>
              <w:ind w:left="720" w:hanging="720"/>
              <w:jc w:val="both"/>
              <w:rPr>
                <w:ins w:id="4276" w:author="Gert Morlion" w:date="2024-08-26T14:13:00Z"/>
                <w:rFonts w:cs="Arial"/>
                <w:sz w:val="16"/>
                <w:szCs w:val="16"/>
              </w:rPr>
            </w:pPr>
            <w:ins w:id="4277"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7777777" w:rsidR="00A223BF" w:rsidRPr="00A223BF" w:rsidRDefault="00A223BF" w:rsidP="00A223BF">
            <w:pPr>
              <w:pStyle w:val="Kop3"/>
              <w:numPr>
                <w:ilvl w:val="2"/>
                <w:numId w:val="0"/>
              </w:numPr>
              <w:ind w:left="720" w:hanging="720"/>
              <w:jc w:val="both"/>
              <w:rPr>
                <w:ins w:id="4278" w:author="Gert Morlion" w:date="2024-08-26T14:13:00Z"/>
                <w:rFonts w:cs="Arial"/>
                <w:sz w:val="16"/>
                <w:szCs w:val="16"/>
              </w:rPr>
            </w:pPr>
            <w:proofErr w:type="spellStart"/>
            <w:ins w:id="4279" w:author="Gert Morlion" w:date="2024-08-26T14:13:00Z">
              <w:r w:rsidRPr="008A2C29">
                <w:rPr>
                  <w:rFonts w:cs="Arial"/>
                  <w:sz w:val="16"/>
                  <w:szCs w:val="16"/>
                </w:rPr>
                <w:t>PT_Locale</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77777777" w:rsidR="00A223BF" w:rsidRPr="008A2C29" w:rsidRDefault="00A223BF" w:rsidP="00A223BF">
            <w:pPr>
              <w:pStyle w:val="Kop3"/>
              <w:numPr>
                <w:ilvl w:val="2"/>
                <w:numId w:val="0"/>
              </w:numPr>
              <w:ind w:left="720" w:hanging="720"/>
              <w:jc w:val="both"/>
              <w:rPr>
                <w:ins w:id="4280" w:author="Gert Morlion" w:date="2024-08-26T14:13:00Z"/>
                <w:rFonts w:cs="Arial"/>
                <w:sz w:val="16"/>
                <w:szCs w:val="16"/>
              </w:rPr>
            </w:pPr>
            <w:ins w:id="4281" w:author="Gert Morlion" w:date="2024-08-26T14:13:00Z">
              <w:r w:rsidRPr="008A2C29">
                <w:rPr>
                  <w:rFonts w:cs="Arial"/>
                  <w:sz w:val="16"/>
                  <w:szCs w:val="16"/>
                </w:rPr>
                <w:t xml:space="preserve">A support file is expected to use only one </w:t>
              </w:r>
              <w:r>
                <w:rPr>
                  <w:rFonts w:cs="Arial"/>
                  <w:sz w:val="16"/>
                  <w:szCs w:val="16"/>
                </w:rPr>
                <w:t xml:space="preserve">as </w:t>
              </w:r>
              <w:r w:rsidRPr="008A2C29">
                <w:rPr>
                  <w:rFonts w:cs="Arial"/>
                  <w:sz w:val="16"/>
                  <w:szCs w:val="16"/>
                </w:rPr>
                <w:t>locale</w:t>
              </w:r>
              <w:r>
                <w:rPr>
                  <w:rFonts w:cs="Arial"/>
                  <w:sz w:val="16"/>
                  <w:szCs w:val="16"/>
                </w:rPr>
                <w:t>.</w:t>
              </w:r>
              <w:r w:rsidRPr="008A2C29">
                <w:rPr>
                  <w:rFonts w:cs="Arial"/>
                  <w:sz w:val="16"/>
                  <w:szCs w:val="16"/>
                </w:rPr>
                <w:t xml:space="preserve"> </w:t>
              </w:r>
              <w:r>
                <w:rPr>
                  <w:rFonts w:cs="Arial"/>
                  <w:sz w:val="16"/>
                  <w:szCs w:val="16"/>
                </w:rPr>
                <w:t>Additional support</w:t>
              </w:r>
              <w:r w:rsidRPr="008A2C29">
                <w:rPr>
                  <w:rFonts w:cs="Arial"/>
                  <w:sz w:val="16"/>
                  <w:szCs w:val="16"/>
                </w:rPr>
                <w:t xml:space="preserve"> files can be created for other </w:t>
              </w:r>
              <w:r>
                <w:rPr>
                  <w:rFonts w:cs="Arial"/>
                  <w:sz w:val="16"/>
                  <w:szCs w:val="16"/>
                </w:rPr>
                <w:t>locales</w:t>
              </w:r>
            </w:ins>
          </w:p>
        </w:tc>
      </w:tr>
      <w:tr w:rsidR="00A223BF" w:rsidRPr="008A2C29" w14:paraId="0DE30CE4" w14:textId="77777777" w:rsidTr="00A223BF">
        <w:trPr>
          <w:ins w:id="428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77777777" w:rsidR="00A223BF" w:rsidRPr="008A2C29" w:rsidRDefault="00A223BF" w:rsidP="00A223BF">
            <w:pPr>
              <w:pStyle w:val="Kop3"/>
              <w:numPr>
                <w:ilvl w:val="2"/>
                <w:numId w:val="0"/>
              </w:numPr>
              <w:ind w:left="720" w:hanging="720"/>
              <w:jc w:val="both"/>
              <w:rPr>
                <w:ins w:id="4283" w:author="Gert Morlion" w:date="2024-08-26T14:13:00Z"/>
                <w:rFonts w:cs="Arial"/>
                <w:sz w:val="16"/>
                <w:szCs w:val="16"/>
              </w:rPr>
            </w:pPr>
            <w:proofErr w:type="spellStart"/>
            <w:ins w:id="4284" w:author="Gert Morlion" w:date="2024-08-26T14:13:00Z">
              <w:r w:rsidRPr="008A2C29">
                <w:rPr>
                  <w:rFonts w:cs="Arial"/>
                  <w:sz w:val="16"/>
                  <w:szCs w:val="16"/>
                </w:rPr>
                <w:t>supportedResource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7ADE8F08" w14:textId="77777777" w:rsidR="00A223BF" w:rsidRPr="008A2C29" w:rsidRDefault="00A223BF" w:rsidP="00A223BF">
            <w:pPr>
              <w:pStyle w:val="Kop3"/>
              <w:numPr>
                <w:ilvl w:val="2"/>
                <w:numId w:val="0"/>
              </w:numPr>
              <w:ind w:left="720" w:hanging="720"/>
              <w:jc w:val="both"/>
              <w:rPr>
                <w:ins w:id="4285" w:author="Gert Morlion" w:date="2024-08-26T14:13:00Z"/>
                <w:rFonts w:cs="Arial"/>
                <w:sz w:val="16"/>
                <w:szCs w:val="16"/>
              </w:rPr>
            </w:pPr>
            <w:ins w:id="4286" w:author="Gert Morlion" w:date="2024-08-26T14:13:00Z">
              <w:r w:rsidRPr="00353431">
                <w:rPr>
                  <w:rFonts w:cs="Arial"/>
                  <w:sz w:val="16"/>
                  <w:szCs w:val="16"/>
                </w:rPr>
                <w:t>Identifier of the resource supporte</w:t>
              </w:r>
              <w:r w:rsidRPr="00353431">
                <w:rPr>
                  <w:rFonts w:cs="Arial"/>
                  <w:sz w:val="16"/>
                  <w:szCs w:val="16"/>
                </w:rPr>
                <w:lastRenderedPageBreak/>
                <w:t>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77777777" w:rsidR="00A223BF" w:rsidRPr="00A223BF" w:rsidRDefault="00A223BF" w:rsidP="00A223BF">
            <w:pPr>
              <w:pStyle w:val="Kop3"/>
              <w:numPr>
                <w:ilvl w:val="2"/>
                <w:numId w:val="0"/>
              </w:numPr>
              <w:ind w:left="720" w:hanging="720"/>
              <w:jc w:val="both"/>
              <w:rPr>
                <w:ins w:id="4287" w:author="Gert Morlion" w:date="2024-08-26T14:13:00Z"/>
                <w:rFonts w:cs="Arial"/>
                <w:sz w:val="16"/>
                <w:szCs w:val="16"/>
              </w:rPr>
            </w:pPr>
            <w:ins w:id="4288" w:author="Gert Morlion" w:date="2024-08-26T14:13:00Z">
              <w:r w:rsidRPr="008A2C29">
                <w:rPr>
                  <w:rFonts w:cs="Arial"/>
                  <w:sz w:val="16"/>
                  <w:szCs w:val="16"/>
                </w:rPr>
                <w:lastRenderedPageBreak/>
                <w:t>0..*</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77777777" w:rsidR="00A223BF" w:rsidRPr="008A2C29" w:rsidRDefault="00A223BF" w:rsidP="00A223BF">
            <w:pPr>
              <w:pStyle w:val="Kop3"/>
              <w:numPr>
                <w:ilvl w:val="2"/>
                <w:numId w:val="0"/>
              </w:numPr>
              <w:ind w:left="720" w:hanging="720"/>
              <w:jc w:val="both"/>
              <w:rPr>
                <w:ins w:id="4289" w:author="Gert Morlion" w:date="2024-08-26T14:13:00Z"/>
                <w:rFonts w:cs="Arial"/>
                <w:sz w:val="16"/>
                <w:szCs w:val="16"/>
              </w:rPr>
            </w:pPr>
            <w:proofErr w:type="spellStart"/>
            <w:ins w:id="4290" w:author="Gert Morlion" w:date="2024-08-26T14:13:00Z">
              <w:r w:rsidRPr="008A2C29">
                <w:rPr>
                  <w:rFonts w:cs="Arial"/>
                  <w:sz w:val="16"/>
                  <w:szCs w:val="16"/>
                </w:rPr>
                <w:t>CharacterString</w:t>
              </w:r>
              <w:proofErr w:type="spellEnd"/>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77777777" w:rsidR="00A223BF" w:rsidRPr="008A2C29" w:rsidRDefault="00A223BF" w:rsidP="00A223BF">
            <w:pPr>
              <w:pStyle w:val="Kop3"/>
              <w:numPr>
                <w:ilvl w:val="2"/>
                <w:numId w:val="0"/>
              </w:numPr>
              <w:ind w:left="720" w:hanging="720"/>
              <w:jc w:val="both"/>
              <w:rPr>
                <w:ins w:id="4291" w:author="Gert Morlion" w:date="2024-08-26T14:13:00Z"/>
                <w:rFonts w:cs="Arial"/>
                <w:sz w:val="16"/>
                <w:szCs w:val="16"/>
              </w:rPr>
            </w:pPr>
            <w:ins w:id="4292" w:author="Gert Morlion" w:date="2024-08-26T14:13:00Z">
              <w:r w:rsidRPr="008A2C29">
                <w:rPr>
                  <w:rFonts w:cs="Arial"/>
                  <w:sz w:val="16"/>
                  <w:szCs w:val="16"/>
                </w:rPr>
                <w:t xml:space="preserve">Conventions for identifiers are </w:t>
              </w:r>
              <w:r>
                <w:rPr>
                  <w:rFonts w:cs="Arial"/>
                  <w:sz w:val="16"/>
                  <w:szCs w:val="16"/>
                </w:rPr>
                <w:t xml:space="preserve">detailed in S-100 Part 15. S-100 allows file URI, digital signature or cryptographic hash </w:t>
              </w:r>
              <w:r>
                <w:rPr>
                  <w:rFonts w:cs="Arial"/>
                  <w:sz w:val="16"/>
                  <w:szCs w:val="16"/>
                </w:rPr>
                <w:lastRenderedPageBreak/>
                <w:t>checksums to be used</w:t>
              </w:r>
            </w:ins>
          </w:p>
        </w:tc>
      </w:tr>
      <w:tr w:rsidR="00A223BF" w:rsidRPr="008A2C29" w14:paraId="68913198" w14:textId="77777777" w:rsidTr="00A223BF">
        <w:trPr>
          <w:ins w:id="4293"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77777777" w:rsidR="00A223BF" w:rsidRPr="008A2C29" w:rsidRDefault="00A223BF" w:rsidP="00A223BF">
            <w:pPr>
              <w:pStyle w:val="Kop3"/>
              <w:numPr>
                <w:ilvl w:val="2"/>
                <w:numId w:val="0"/>
              </w:numPr>
              <w:ind w:left="720" w:hanging="720"/>
              <w:jc w:val="both"/>
              <w:rPr>
                <w:ins w:id="4294" w:author="Gert Morlion" w:date="2024-08-26T14:13:00Z"/>
                <w:rFonts w:cs="Arial"/>
                <w:sz w:val="16"/>
                <w:szCs w:val="16"/>
              </w:rPr>
            </w:pPr>
            <w:proofErr w:type="spellStart"/>
            <w:ins w:id="4295" w:author="Gert Morlion" w:date="2024-08-26T14:13:00Z">
              <w:r w:rsidRPr="008A2C29">
                <w:rPr>
                  <w:rFonts w:cs="Arial"/>
                  <w:sz w:val="16"/>
                  <w:szCs w:val="16"/>
                </w:rPr>
                <w:lastRenderedPageBreak/>
                <w:t>resourcePurpose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6AAF59F4" w14:textId="77777777" w:rsidR="00A223BF" w:rsidRPr="008A2C29" w:rsidRDefault="00A223BF" w:rsidP="00A223BF">
            <w:pPr>
              <w:pStyle w:val="Kop3"/>
              <w:numPr>
                <w:ilvl w:val="2"/>
                <w:numId w:val="0"/>
              </w:numPr>
              <w:ind w:left="720" w:hanging="720"/>
              <w:jc w:val="both"/>
              <w:rPr>
                <w:ins w:id="4296" w:author="Gert Morlion" w:date="2024-08-26T14:13:00Z"/>
                <w:rFonts w:cs="Arial"/>
                <w:sz w:val="16"/>
                <w:szCs w:val="16"/>
              </w:rPr>
            </w:pPr>
            <w:ins w:id="4297" w:author="Gert Morlion" w:date="2024-08-26T14:13:00Z">
              <w:r w:rsidRPr="00353431">
                <w:rPr>
                  <w:rFonts w:cs="Arial"/>
                  <w:sz w:val="16"/>
                  <w:szCs w:val="16"/>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77777777" w:rsidR="00A223BF" w:rsidRPr="00A223BF" w:rsidRDefault="00A223BF" w:rsidP="00A223BF">
            <w:pPr>
              <w:pStyle w:val="Kop3"/>
              <w:numPr>
                <w:ilvl w:val="2"/>
                <w:numId w:val="0"/>
              </w:numPr>
              <w:ind w:left="720" w:hanging="720"/>
              <w:jc w:val="both"/>
              <w:rPr>
                <w:ins w:id="4298" w:author="Gert Morlion" w:date="2024-08-26T14:13:00Z"/>
                <w:rFonts w:cs="Arial"/>
                <w:sz w:val="16"/>
                <w:szCs w:val="16"/>
              </w:rPr>
            </w:pPr>
            <w:ins w:id="4299" w:author="Gert Morlion" w:date="2024-08-26T14:13:00Z">
              <w:r w:rsidRPr="008A2C29">
                <w:rPr>
                  <w:rFonts w:cs="Arial"/>
                  <w:sz w:val="16"/>
                  <w:szCs w:val="16"/>
                </w:rPr>
                <w:t>0..1</w:t>
              </w:r>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7777777" w:rsidR="00A223BF" w:rsidRPr="008A2C29" w:rsidRDefault="00A223BF" w:rsidP="00A223BF">
            <w:pPr>
              <w:pStyle w:val="Kop3"/>
              <w:numPr>
                <w:ilvl w:val="2"/>
                <w:numId w:val="0"/>
              </w:numPr>
              <w:ind w:left="720" w:hanging="720"/>
              <w:jc w:val="both"/>
              <w:rPr>
                <w:ins w:id="4300" w:author="Gert Morlion" w:date="2024-08-26T14:13:00Z"/>
                <w:rFonts w:cs="Arial"/>
                <w:sz w:val="16"/>
                <w:szCs w:val="16"/>
              </w:rPr>
            </w:pPr>
            <w:ins w:id="4301" w:author="Gert Morlion" w:date="2024-08-26T14:13:00Z">
              <w:r w:rsidRPr="008A2C29">
                <w:rPr>
                  <w:rFonts w:cs="Arial"/>
                  <w:sz w:val="16"/>
                  <w:szCs w:val="16"/>
                </w:rPr>
                <w:t>S100_ResourcePurpose</w:t>
              </w:r>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77777777" w:rsidR="00A223BF" w:rsidRPr="008A2C29" w:rsidRDefault="00A223BF" w:rsidP="00A223BF">
            <w:pPr>
              <w:pStyle w:val="Kop3"/>
              <w:numPr>
                <w:ilvl w:val="2"/>
                <w:numId w:val="0"/>
              </w:numPr>
              <w:ind w:left="720" w:hanging="720"/>
              <w:jc w:val="both"/>
              <w:rPr>
                <w:ins w:id="4302" w:author="Gert Morlion" w:date="2024-08-26T14:13:00Z"/>
                <w:rFonts w:cs="Arial"/>
                <w:sz w:val="16"/>
                <w:szCs w:val="16"/>
              </w:rPr>
            </w:pPr>
            <w:ins w:id="4303" w:author="Gert Morlion" w:date="2024-08-26T14:13:00Z">
              <w:r w:rsidRPr="008A2C29">
                <w:rPr>
                  <w:rFonts w:cs="Arial"/>
                  <w:sz w:val="16"/>
                  <w:szCs w:val="16"/>
                </w:rPr>
                <w:t>Identifies how the supporting resource is used</w:t>
              </w:r>
            </w:ins>
          </w:p>
        </w:tc>
      </w:tr>
    </w:tbl>
    <w:p w14:paraId="6BDCF273" w14:textId="77777777" w:rsidR="00B42090" w:rsidRPr="00D22CCD" w:rsidRDefault="00B42090" w:rsidP="00B42090">
      <w:r w:rsidRPr="00D22CCD">
        <w:t xml:space="preserve">NOTE: The optional S-100 field </w:t>
      </w:r>
      <w:proofErr w:type="spellStart"/>
      <w:r w:rsidRPr="00D22CCD">
        <w:rPr>
          <w:i/>
        </w:rPr>
        <w:t>otherDataTypeDescription</w:t>
      </w:r>
      <w:proofErr w:type="spellEnd"/>
      <w:r w:rsidRPr="00D22CCD">
        <w:t xml:space="preserve"> is not allowed in S-</w:t>
      </w:r>
      <w:r w:rsidR="00514B73">
        <w:t>4</w:t>
      </w:r>
      <w:r w:rsidRPr="00D22CCD">
        <w:t>01.</w:t>
      </w:r>
    </w:p>
    <w:p w14:paraId="164E0431" w14:textId="77777777" w:rsidR="00B42090" w:rsidRPr="00D22CCD" w:rsidRDefault="00B42090" w:rsidP="00B42090"/>
    <w:p w14:paraId="4A037A2E" w14:textId="77777777" w:rsidR="00453023" w:rsidRPr="00D22CCD" w:rsidRDefault="007260E2">
      <w:pPr>
        <w:pStyle w:val="Kop4"/>
      </w:pPr>
      <w:r w:rsidRPr="00D22CCD">
        <w:rPr>
          <w:b w:val="0"/>
          <w:bCs w:val="0"/>
        </w:rPr>
        <w:t>S401</w:t>
      </w:r>
      <w:r w:rsidRPr="00D22CCD">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Change w:id="4304">
          <w:tblGrid>
            <w:gridCol w:w="1080"/>
            <w:gridCol w:w="3060"/>
            <w:gridCol w:w="3420"/>
            <w:gridCol w:w="804"/>
            <w:gridCol w:w="5670"/>
          </w:tblGrid>
        </w:tblGridChange>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9F1D70" w:rsidRPr="00D22CCD" w14:paraId="6E3AFA21" w14:textId="77777777" w:rsidTr="009F1D70">
        <w:trPr>
          <w:trHeight w:val="263"/>
        </w:trPr>
        <w:tc>
          <w:tcPr>
            <w:tcW w:w="1080" w:type="dxa"/>
            <w:vAlign w:val="center"/>
          </w:tcPr>
          <w:p w14:paraId="4085F42E" w14:textId="7F4C4015" w:rsidR="009F1D70" w:rsidRPr="00D22CCD" w:rsidRDefault="009F1D70">
            <w:pPr>
              <w:suppressAutoHyphens/>
              <w:snapToGrid w:val="0"/>
              <w:spacing w:after="0" w:line="240" w:lineRule="auto"/>
              <w:rPr>
                <w:sz w:val="16"/>
                <w:szCs w:val="16"/>
                <w:lang w:eastAsia="ar-SA"/>
              </w:rPr>
            </w:pPr>
            <w:del w:id="4305" w:author="Gert Morlion" w:date="2024-08-26T14:14:00Z" w16du:dateUtc="2024-08-26T12:14:00Z">
              <w:r w:rsidRPr="00D22CCD" w:rsidDel="009F1D70">
                <w:rPr>
                  <w:sz w:val="16"/>
                  <w:szCs w:val="16"/>
                  <w:lang w:eastAsia="ar-SA"/>
                </w:rPr>
                <w:delText>Class</w:delText>
              </w:r>
            </w:del>
            <w:ins w:id="4306" w:author="Gert Morlion" w:date="2024-08-26T14:14:00Z" w16du:dateUtc="2024-08-26T12:14:00Z">
              <w:r>
                <w:rPr>
                  <w:sz w:val="16"/>
                  <w:szCs w:val="16"/>
                  <w:lang w:eastAsia="ar-SA"/>
                </w:rPr>
                <w:t>Enumeration</w:t>
              </w:r>
            </w:ins>
          </w:p>
        </w:tc>
        <w:tc>
          <w:tcPr>
            <w:tcW w:w="3060" w:type="dxa"/>
            <w:vAlign w:val="center"/>
          </w:tcPr>
          <w:p w14:paraId="6DF56E29"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S100_SupportFormat</w:t>
            </w:r>
          </w:p>
        </w:tc>
        <w:tc>
          <w:tcPr>
            <w:tcW w:w="3420" w:type="dxa"/>
            <w:vAlign w:val="center"/>
          </w:tcPr>
          <w:p w14:paraId="7B9018D8"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The format used in the support file</w:t>
            </w:r>
          </w:p>
        </w:tc>
        <w:tc>
          <w:tcPr>
            <w:tcW w:w="804" w:type="dxa"/>
            <w:vAlign w:val="center"/>
          </w:tcPr>
          <w:p w14:paraId="621623B5" w14:textId="77777777" w:rsidR="009F1D70" w:rsidRPr="00D22CCD" w:rsidRDefault="009F1D70">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621C2EC4" w14:textId="77777777" w:rsidR="009F1D70" w:rsidRPr="00D22CCD" w:rsidRDefault="009F1D70">
            <w:pPr>
              <w:suppressAutoHyphens/>
              <w:snapToGrid w:val="0"/>
              <w:spacing w:after="0" w:line="240" w:lineRule="auto"/>
              <w:rPr>
                <w:sz w:val="16"/>
                <w:szCs w:val="16"/>
                <w:lang w:eastAsia="ar-SA"/>
              </w:rPr>
            </w:pPr>
            <w:r w:rsidRPr="00D22CCD">
              <w:rPr>
                <w:sz w:val="16"/>
                <w:szCs w:val="16"/>
                <w:lang w:eastAsia="ar-SA"/>
              </w:rPr>
              <w:t>-</w:t>
            </w:r>
          </w:p>
        </w:tc>
      </w:tr>
      <w:tr w:rsidR="00F63057" w:rsidRPr="00D22CCD" w14:paraId="412FF680" w14:textId="77777777" w:rsidTr="008D123C">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07"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08" w:author="Gert Morlion" w:date="2024-08-26T14:17:00Z" w16du:dateUtc="2024-08-26T12:17:00Z">
            <w:trPr>
              <w:trHeight w:val="263"/>
            </w:trPr>
          </w:trPrChange>
        </w:trPr>
        <w:tc>
          <w:tcPr>
            <w:tcW w:w="1080" w:type="dxa"/>
            <w:vAlign w:val="center"/>
            <w:tcPrChange w:id="4309" w:author="Gert Morlion" w:date="2024-08-26T14:17:00Z" w16du:dateUtc="2024-08-26T12:17:00Z">
              <w:tcPr>
                <w:tcW w:w="1080" w:type="dxa"/>
                <w:vAlign w:val="center"/>
              </w:tcPr>
            </w:tcPrChange>
          </w:tcPr>
          <w:p w14:paraId="679AB787" w14:textId="77777777" w:rsidR="00F63057" w:rsidRPr="00D22CCD" w:rsidRDefault="00F63057" w:rsidP="00F63057">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10" w:author="Gert Morlion" w:date="2024-08-26T14:17:00Z" w16du:dateUtc="2024-08-26T12:17:00Z">
              <w:tcPr>
                <w:tcW w:w="3060" w:type="dxa"/>
                <w:vAlign w:val="center"/>
              </w:tcPr>
            </w:tcPrChange>
          </w:tcPr>
          <w:p w14:paraId="357F937B" w14:textId="555FEE79" w:rsidR="00F63057" w:rsidRPr="00D22CCD" w:rsidRDefault="00F63057" w:rsidP="00F63057">
            <w:pPr>
              <w:suppressAutoHyphens/>
              <w:snapToGrid w:val="0"/>
              <w:spacing w:after="0" w:line="240" w:lineRule="auto"/>
              <w:rPr>
                <w:sz w:val="16"/>
                <w:szCs w:val="16"/>
                <w:lang w:eastAsia="ar-SA"/>
              </w:rPr>
            </w:pPr>
            <w:del w:id="4311" w:author="Gert Morlion" w:date="2024-08-26T14:15:00Z" w16du:dateUtc="2024-08-26T12:15:00Z">
              <w:r w:rsidRPr="00D22CCD" w:rsidDel="00A25964">
                <w:rPr>
                  <w:sz w:val="16"/>
                  <w:szCs w:val="16"/>
                  <w:lang w:eastAsia="ar-SA"/>
                </w:rPr>
                <w:delText>ASCII</w:delText>
              </w:r>
            </w:del>
            <w:ins w:id="4312" w:author="Gert Morlion" w:date="2024-08-26T14:15:00Z" w16du:dateUtc="2024-08-26T12:15:00Z">
              <w:r>
                <w:rPr>
                  <w:sz w:val="16"/>
                  <w:szCs w:val="16"/>
                  <w:lang w:eastAsia="ar-SA"/>
                </w:rPr>
                <w:t>TXT UTF-8</w:t>
              </w:r>
            </w:ins>
          </w:p>
        </w:tc>
        <w:tc>
          <w:tcPr>
            <w:tcW w:w="3420" w:type="dxa"/>
            <w:tcPrChange w:id="4313" w:author="Gert Morlion" w:date="2024-08-26T14:17:00Z" w16du:dateUtc="2024-08-26T12:17:00Z">
              <w:tcPr>
                <w:tcW w:w="3420" w:type="dxa"/>
                <w:vAlign w:val="center"/>
              </w:tcPr>
            </w:tcPrChange>
          </w:tcPr>
          <w:p w14:paraId="7A499C90" w14:textId="45DFFDC8" w:rsidR="00F63057" w:rsidRPr="00D22CCD" w:rsidRDefault="00F63057" w:rsidP="00F63057">
            <w:pPr>
              <w:suppressAutoHyphens/>
              <w:snapToGrid w:val="0"/>
              <w:spacing w:after="0" w:line="240" w:lineRule="auto"/>
              <w:rPr>
                <w:sz w:val="16"/>
                <w:szCs w:val="16"/>
                <w:lang w:eastAsia="ar-SA"/>
              </w:rPr>
            </w:pPr>
            <w:ins w:id="4314" w:author="Gert Morlion" w:date="2024-08-26T14:17:00Z" w16du:dateUtc="2024-08-26T12:17:00Z">
              <w:r>
                <w:rPr>
                  <w:sz w:val="16"/>
                  <w:szCs w:val="16"/>
                </w:rPr>
                <w:t>UTF-8 text excluding control codes</w:t>
              </w:r>
            </w:ins>
          </w:p>
        </w:tc>
        <w:tc>
          <w:tcPr>
            <w:tcW w:w="804" w:type="dxa"/>
            <w:tcPrChange w:id="4315" w:author="Gert Morlion" w:date="2024-08-26T14:17:00Z" w16du:dateUtc="2024-08-26T12:17:00Z">
              <w:tcPr>
                <w:tcW w:w="804" w:type="dxa"/>
                <w:vAlign w:val="center"/>
              </w:tcPr>
            </w:tcPrChange>
          </w:tcPr>
          <w:p w14:paraId="75083A11" w14:textId="5349FFC1" w:rsidR="00F63057" w:rsidRPr="00D22CCD" w:rsidRDefault="00F63057" w:rsidP="00F63057">
            <w:pPr>
              <w:suppressAutoHyphens/>
              <w:snapToGrid w:val="0"/>
              <w:spacing w:after="0" w:line="240" w:lineRule="auto"/>
              <w:jc w:val="center"/>
              <w:rPr>
                <w:sz w:val="16"/>
                <w:szCs w:val="16"/>
                <w:lang w:eastAsia="ar-SA"/>
              </w:rPr>
            </w:pPr>
            <w:ins w:id="4316" w:author="Gert Morlion" w:date="2024-08-26T14:17:00Z" w16du:dateUtc="2024-08-26T12:17:00Z">
              <w:r w:rsidRPr="00E035EC">
                <w:rPr>
                  <w:bCs/>
                  <w:sz w:val="16"/>
                  <w:szCs w:val="16"/>
                  <w:lang w:eastAsia="ar-SA"/>
                </w:rPr>
                <w:t>1</w:t>
              </w:r>
            </w:ins>
            <w:del w:id="4317" w:author="Gert Morlion" w:date="2024-08-26T14:16:00Z" w16du:dateUtc="2024-08-26T12:16:00Z">
              <w:r w:rsidRPr="00D22CCD" w:rsidDel="00E61C20">
                <w:rPr>
                  <w:sz w:val="16"/>
                  <w:szCs w:val="16"/>
                  <w:lang w:eastAsia="ar-SA"/>
                </w:rPr>
                <w:delText>-</w:delText>
              </w:r>
            </w:del>
          </w:p>
        </w:tc>
        <w:tc>
          <w:tcPr>
            <w:tcW w:w="5670" w:type="dxa"/>
            <w:tcPrChange w:id="4318" w:author="Gert Morlion" w:date="2024-08-26T14:17:00Z" w16du:dateUtc="2024-08-26T12:17:00Z">
              <w:tcPr>
                <w:tcW w:w="5670" w:type="dxa"/>
                <w:vAlign w:val="center"/>
              </w:tcPr>
            </w:tcPrChange>
          </w:tcPr>
          <w:p w14:paraId="7BC7F5DC" w14:textId="76AA0B45" w:rsidR="00F63057" w:rsidRPr="00D22CCD" w:rsidRDefault="00F63057" w:rsidP="00F63057">
            <w:pPr>
              <w:suppressAutoHyphens/>
              <w:snapToGrid w:val="0"/>
              <w:spacing w:after="0" w:line="240" w:lineRule="auto"/>
              <w:rPr>
                <w:sz w:val="16"/>
                <w:szCs w:val="16"/>
                <w:lang w:eastAsia="ar-SA"/>
              </w:rPr>
            </w:pPr>
            <w:ins w:id="4319" w:author="Gert Morlion" w:date="2024-08-26T14:17:00Z" w16du:dateUtc="2024-08-26T12:17: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del w:id="4320" w:author="Gert Morlion" w:date="2024-08-26T14:17:00Z" w16du:dateUtc="2024-08-26T12:17:00Z">
              <w:r w:rsidRPr="00D22CCD" w:rsidDel="008D123C">
                <w:rPr>
                  <w:sz w:val="16"/>
                  <w:szCs w:val="16"/>
                  <w:lang w:eastAsia="ar-SA"/>
                </w:rPr>
                <w:delText>Text</w:delText>
              </w:r>
            </w:del>
          </w:p>
        </w:tc>
      </w:tr>
      <w:tr w:rsidR="00E61C20" w:rsidRPr="00D22CCD" w14:paraId="79102524" w14:textId="77777777" w:rsidTr="009F1D70">
        <w:trPr>
          <w:trHeight w:val="263"/>
          <w:ins w:id="4321" w:author="Gert Morlion" w:date="2024-08-26T14:16:00Z" w16du:dateUtc="2024-08-26T12:16:00Z"/>
        </w:trPr>
        <w:tc>
          <w:tcPr>
            <w:tcW w:w="1080" w:type="dxa"/>
            <w:vAlign w:val="center"/>
          </w:tcPr>
          <w:p w14:paraId="267C6DA7" w14:textId="6024B77D" w:rsidR="00E61C20" w:rsidRPr="00D22CCD" w:rsidRDefault="00E61C20" w:rsidP="00E61C20">
            <w:pPr>
              <w:suppressAutoHyphens/>
              <w:snapToGrid w:val="0"/>
              <w:spacing w:after="0" w:line="240" w:lineRule="auto"/>
              <w:rPr>
                <w:ins w:id="4322" w:author="Gert Morlion" w:date="2024-08-26T14:16:00Z" w16du:dateUtc="2024-08-26T12:16:00Z"/>
                <w:sz w:val="16"/>
                <w:szCs w:val="16"/>
                <w:lang w:eastAsia="ar-SA"/>
              </w:rPr>
            </w:pPr>
            <w:ins w:id="4323" w:author="Gert Morlion" w:date="2024-08-26T14:16:00Z" w16du:dateUtc="2024-08-26T12:16:00Z">
              <w:r>
                <w:rPr>
                  <w:sz w:val="16"/>
                  <w:szCs w:val="16"/>
                  <w:lang w:eastAsia="ar-SA"/>
                </w:rPr>
                <w:t>Value</w:t>
              </w:r>
            </w:ins>
          </w:p>
        </w:tc>
        <w:tc>
          <w:tcPr>
            <w:tcW w:w="3060" w:type="dxa"/>
            <w:vAlign w:val="center"/>
          </w:tcPr>
          <w:p w14:paraId="0E876A99" w14:textId="7BA00DFF" w:rsidR="00E61C20" w:rsidRPr="00D22CCD" w:rsidDel="00A25964" w:rsidRDefault="00E61C20" w:rsidP="00E61C20">
            <w:pPr>
              <w:suppressAutoHyphens/>
              <w:snapToGrid w:val="0"/>
              <w:spacing w:after="0" w:line="240" w:lineRule="auto"/>
              <w:rPr>
                <w:ins w:id="4324" w:author="Gert Morlion" w:date="2024-08-26T14:16:00Z" w16du:dateUtc="2024-08-26T12:16:00Z"/>
                <w:sz w:val="16"/>
                <w:szCs w:val="16"/>
                <w:lang w:eastAsia="ar-SA"/>
              </w:rPr>
            </w:pPr>
            <w:ins w:id="4325" w:author="Gert Morlion" w:date="2024-08-26T14:16:00Z" w16du:dateUtc="2024-08-26T12:16:00Z">
              <w:r>
                <w:rPr>
                  <w:sz w:val="16"/>
                  <w:szCs w:val="16"/>
                  <w:lang w:eastAsia="ar-SA"/>
                </w:rPr>
                <w:t>JPEG2000</w:t>
              </w:r>
            </w:ins>
          </w:p>
        </w:tc>
        <w:tc>
          <w:tcPr>
            <w:tcW w:w="3420" w:type="dxa"/>
            <w:vAlign w:val="center"/>
          </w:tcPr>
          <w:p w14:paraId="7C113BA2" w14:textId="4645FCCD" w:rsidR="00E61C20" w:rsidRPr="00D22CCD" w:rsidRDefault="00E61C20" w:rsidP="00E61C20">
            <w:pPr>
              <w:suppressAutoHyphens/>
              <w:snapToGrid w:val="0"/>
              <w:spacing w:after="0" w:line="240" w:lineRule="auto"/>
              <w:rPr>
                <w:ins w:id="4326" w:author="Gert Morlion" w:date="2024-08-26T14:16:00Z" w16du:dateUtc="2024-08-26T12:16:00Z"/>
                <w:sz w:val="16"/>
                <w:szCs w:val="16"/>
                <w:lang w:eastAsia="ar-SA"/>
              </w:rPr>
            </w:pPr>
            <w:ins w:id="4327" w:author="Gert Morlion" w:date="2024-08-26T14:16:00Z" w16du:dateUtc="2024-08-26T12:16:00Z">
              <w:r>
                <w:rPr>
                  <w:sz w:val="16"/>
                  <w:szCs w:val="16"/>
                  <w:lang w:eastAsia="ar-SA"/>
                </w:rPr>
                <w:t>JPEG2000 format</w:t>
              </w:r>
            </w:ins>
          </w:p>
        </w:tc>
        <w:tc>
          <w:tcPr>
            <w:tcW w:w="804" w:type="dxa"/>
            <w:vAlign w:val="center"/>
          </w:tcPr>
          <w:p w14:paraId="3C299DB4" w14:textId="06002668" w:rsidR="00E61C20" w:rsidRDefault="00E61C20" w:rsidP="00E61C20">
            <w:pPr>
              <w:suppressAutoHyphens/>
              <w:snapToGrid w:val="0"/>
              <w:spacing w:after="0" w:line="240" w:lineRule="auto"/>
              <w:jc w:val="center"/>
              <w:rPr>
                <w:ins w:id="4328" w:author="Gert Morlion" w:date="2024-08-26T14:16:00Z" w16du:dateUtc="2024-08-26T12:16:00Z"/>
                <w:sz w:val="16"/>
                <w:szCs w:val="16"/>
                <w:lang w:eastAsia="ar-SA"/>
              </w:rPr>
            </w:pPr>
            <w:ins w:id="4329" w:author="Gert Morlion" w:date="2024-08-26T14:16:00Z" w16du:dateUtc="2024-08-26T12:16:00Z">
              <w:r>
                <w:rPr>
                  <w:sz w:val="16"/>
                  <w:szCs w:val="16"/>
                  <w:lang w:eastAsia="ar-SA"/>
                </w:rPr>
                <w:t>2</w:t>
              </w:r>
            </w:ins>
          </w:p>
        </w:tc>
        <w:tc>
          <w:tcPr>
            <w:tcW w:w="5670" w:type="dxa"/>
            <w:vAlign w:val="center"/>
          </w:tcPr>
          <w:p w14:paraId="2393D2F1" w14:textId="3E83A92E" w:rsidR="00E61C20" w:rsidRPr="00D22CCD" w:rsidRDefault="00AC4E75" w:rsidP="00E61C20">
            <w:pPr>
              <w:suppressAutoHyphens/>
              <w:snapToGrid w:val="0"/>
              <w:spacing w:after="0" w:line="240" w:lineRule="auto"/>
              <w:rPr>
                <w:ins w:id="4330" w:author="Gert Morlion" w:date="2024-08-26T14:16:00Z" w16du:dateUtc="2024-08-26T12:16:00Z"/>
                <w:sz w:val="16"/>
                <w:szCs w:val="16"/>
                <w:lang w:eastAsia="ar-SA"/>
              </w:rPr>
            </w:pPr>
            <w:ins w:id="4331" w:author="Gert Morlion" w:date="2024-08-26T14: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AC4E75" w:rsidRPr="00D22CCD" w14:paraId="6D9EB8AA"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32"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63"/>
          <w:trPrChange w:id="4333" w:author="Gert Morlion" w:date="2024-08-26T14:17:00Z" w16du:dateUtc="2024-08-26T12:17:00Z">
            <w:trPr>
              <w:trHeight w:val="263"/>
            </w:trPr>
          </w:trPrChange>
        </w:trPr>
        <w:tc>
          <w:tcPr>
            <w:tcW w:w="1080" w:type="dxa"/>
            <w:vAlign w:val="center"/>
            <w:tcPrChange w:id="4334" w:author="Gert Morlion" w:date="2024-08-26T14:17:00Z" w16du:dateUtc="2024-08-26T12:17:00Z">
              <w:tcPr>
                <w:tcW w:w="1080" w:type="dxa"/>
                <w:vAlign w:val="center"/>
              </w:tcPr>
            </w:tcPrChange>
          </w:tcPr>
          <w:p w14:paraId="681076D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35" w:author="Gert Morlion" w:date="2024-08-26T14:17:00Z" w16du:dateUtc="2024-08-26T12:17:00Z">
              <w:tcPr>
                <w:tcW w:w="3060" w:type="dxa"/>
                <w:vAlign w:val="center"/>
              </w:tcPr>
            </w:tcPrChange>
          </w:tcPr>
          <w:p w14:paraId="5AAB4CD3"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HTML</w:t>
            </w:r>
          </w:p>
        </w:tc>
        <w:tc>
          <w:tcPr>
            <w:tcW w:w="3420" w:type="dxa"/>
            <w:tcPrChange w:id="4336" w:author="Gert Morlion" w:date="2024-08-26T14:17:00Z" w16du:dateUtc="2024-08-26T12:17:00Z">
              <w:tcPr>
                <w:tcW w:w="3420" w:type="dxa"/>
                <w:vAlign w:val="center"/>
              </w:tcPr>
            </w:tcPrChange>
          </w:tcPr>
          <w:p w14:paraId="78AF2220" w14:textId="77203E5E" w:rsidR="00AC4E75" w:rsidRPr="00D22CCD" w:rsidRDefault="00AC4E75" w:rsidP="00AC4E75">
            <w:pPr>
              <w:suppressAutoHyphens/>
              <w:snapToGrid w:val="0"/>
              <w:spacing w:after="0" w:line="240" w:lineRule="auto"/>
              <w:rPr>
                <w:sz w:val="16"/>
                <w:szCs w:val="16"/>
                <w:lang w:eastAsia="ar-SA"/>
              </w:rPr>
            </w:pPr>
            <w:ins w:id="4337" w:author="Gert Morlion" w:date="2024-08-26T14:17:00Z" w16du:dateUtc="2024-08-26T12:17:00Z">
              <w:r>
                <w:rPr>
                  <w:sz w:val="16"/>
                  <w:szCs w:val="16"/>
                </w:rPr>
                <w:t>Hypertext Markup Language</w:t>
              </w:r>
            </w:ins>
          </w:p>
        </w:tc>
        <w:tc>
          <w:tcPr>
            <w:tcW w:w="804" w:type="dxa"/>
            <w:tcPrChange w:id="4338" w:author="Gert Morlion" w:date="2024-08-26T14:17:00Z" w16du:dateUtc="2024-08-26T12:17:00Z">
              <w:tcPr>
                <w:tcW w:w="804" w:type="dxa"/>
                <w:vAlign w:val="center"/>
              </w:tcPr>
            </w:tcPrChange>
          </w:tcPr>
          <w:p w14:paraId="71BD1FE8" w14:textId="0D32C9B9" w:rsidR="00AC4E75" w:rsidRPr="00D22CCD" w:rsidRDefault="00AC4E75" w:rsidP="00AC4E75">
            <w:pPr>
              <w:suppressAutoHyphens/>
              <w:snapToGrid w:val="0"/>
              <w:spacing w:after="0" w:line="240" w:lineRule="auto"/>
              <w:jc w:val="center"/>
              <w:rPr>
                <w:sz w:val="16"/>
                <w:szCs w:val="16"/>
                <w:lang w:eastAsia="ar-SA"/>
              </w:rPr>
            </w:pPr>
            <w:ins w:id="4339" w:author="Gert Morlion" w:date="2024-08-26T14:17:00Z" w16du:dateUtc="2024-08-26T12:17:00Z">
              <w:r w:rsidRPr="00E035EC">
                <w:rPr>
                  <w:sz w:val="16"/>
                  <w:szCs w:val="16"/>
                  <w:lang w:eastAsia="ar-SA"/>
                </w:rPr>
                <w:t>3</w:t>
              </w:r>
            </w:ins>
            <w:del w:id="4340" w:author="Gert Morlion" w:date="2024-08-26T14:16:00Z" w16du:dateUtc="2024-08-26T12:16:00Z">
              <w:r w:rsidRPr="00D22CCD" w:rsidDel="00E61C20">
                <w:rPr>
                  <w:sz w:val="16"/>
                  <w:szCs w:val="16"/>
                  <w:lang w:eastAsia="ar-SA"/>
                </w:rPr>
                <w:delText>-</w:delText>
              </w:r>
            </w:del>
          </w:p>
        </w:tc>
        <w:tc>
          <w:tcPr>
            <w:tcW w:w="5670" w:type="dxa"/>
            <w:tcPrChange w:id="4341" w:author="Gert Morlion" w:date="2024-08-26T14:17:00Z" w16du:dateUtc="2024-08-26T12:17:00Z">
              <w:tcPr>
                <w:tcW w:w="5670" w:type="dxa"/>
                <w:vAlign w:val="center"/>
              </w:tcPr>
            </w:tcPrChange>
          </w:tcPr>
          <w:p w14:paraId="1DB6170B" w14:textId="7071872F" w:rsidR="00AC4E75" w:rsidRPr="00D22CCD" w:rsidRDefault="00AC4E75" w:rsidP="00AC4E75">
            <w:pPr>
              <w:suppressAutoHyphens/>
              <w:snapToGrid w:val="0"/>
              <w:spacing w:after="0" w:line="240" w:lineRule="auto"/>
              <w:rPr>
                <w:sz w:val="16"/>
                <w:szCs w:val="16"/>
                <w:lang w:eastAsia="ar-SA"/>
              </w:rPr>
            </w:pPr>
            <w:ins w:id="4342" w:author="Gert Morlion" w:date="2024-08-26T14:17:00Z" w16du:dateUtc="2024-08-26T12:17:00Z">
              <w:r>
                <w:rPr>
                  <w:sz w:val="16"/>
                  <w:szCs w:val="16"/>
                  <w:lang w:eastAsia="ar-SA"/>
                </w:rPr>
                <w:t>Not an allowed format for ENC support files</w:t>
              </w:r>
            </w:ins>
          </w:p>
        </w:tc>
      </w:tr>
      <w:tr w:rsidR="00AC4E75" w:rsidRPr="00D22CCD" w14:paraId="72046313"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43"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344" w:author="Gert Morlion" w:date="2024-08-26T14:17:00Z" w16du:dateUtc="2024-08-26T12:17:00Z">
            <w:trPr>
              <w:trHeight w:val="289"/>
            </w:trPr>
          </w:trPrChange>
        </w:trPr>
        <w:tc>
          <w:tcPr>
            <w:tcW w:w="1080" w:type="dxa"/>
            <w:vAlign w:val="center"/>
            <w:tcPrChange w:id="4345" w:author="Gert Morlion" w:date="2024-08-26T14:17:00Z" w16du:dateUtc="2024-08-26T12:17:00Z">
              <w:tcPr>
                <w:tcW w:w="1080" w:type="dxa"/>
                <w:vAlign w:val="center"/>
              </w:tcPr>
            </w:tcPrChange>
          </w:tcPr>
          <w:p w14:paraId="7D1F5062"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46" w:author="Gert Morlion" w:date="2024-08-26T14:17:00Z" w16du:dateUtc="2024-08-26T12:17:00Z">
              <w:tcPr>
                <w:tcW w:w="3060" w:type="dxa"/>
                <w:vAlign w:val="center"/>
              </w:tcPr>
            </w:tcPrChange>
          </w:tcPr>
          <w:p w14:paraId="355BBEE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XML</w:t>
            </w:r>
          </w:p>
        </w:tc>
        <w:tc>
          <w:tcPr>
            <w:tcW w:w="3420" w:type="dxa"/>
            <w:tcPrChange w:id="4347" w:author="Gert Morlion" w:date="2024-08-26T14:17:00Z" w16du:dateUtc="2024-08-26T12:17:00Z">
              <w:tcPr>
                <w:tcW w:w="3420" w:type="dxa"/>
                <w:vAlign w:val="center"/>
              </w:tcPr>
            </w:tcPrChange>
          </w:tcPr>
          <w:p w14:paraId="1BB79523" w14:textId="4E5C1321" w:rsidR="00AC4E75" w:rsidRPr="00D22CCD" w:rsidRDefault="00AC4E75" w:rsidP="00AC4E75">
            <w:pPr>
              <w:suppressAutoHyphens/>
              <w:snapToGrid w:val="0"/>
              <w:spacing w:after="0" w:line="240" w:lineRule="auto"/>
              <w:rPr>
                <w:sz w:val="16"/>
                <w:szCs w:val="16"/>
                <w:lang w:eastAsia="ar-SA"/>
              </w:rPr>
            </w:pPr>
            <w:ins w:id="4348" w:author="Gert Morlion" w:date="2024-08-26T14:17:00Z" w16du:dateUtc="2024-08-26T12:17:00Z">
              <w:r>
                <w:rPr>
                  <w:sz w:val="16"/>
                  <w:szCs w:val="16"/>
                </w:rPr>
                <w:t>Extensible Markup Language</w:t>
              </w:r>
            </w:ins>
          </w:p>
        </w:tc>
        <w:tc>
          <w:tcPr>
            <w:tcW w:w="804" w:type="dxa"/>
            <w:tcPrChange w:id="4349" w:author="Gert Morlion" w:date="2024-08-26T14:17:00Z" w16du:dateUtc="2024-08-26T12:17:00Z">
              <w:tcPr>
                <w:tcW w:w="804" w:type="dxa"/>
                <w:vAlign w:val="center"/>
              </w:tcPr>
            </w:tcPrChange>
          </w:tcPr>
          <w:p w14:paraId="6CE124CC" w14:textId="4302F615" w:rsidR="00AC4E75" w:rsidRPr="00D22CCD" w:rsidRDefault="00AC4E75" w:rsidP="00AC4E75">
            <w:pPr>
              <w:suppressAutoHyphens/>
              <w:snapToGrid w:val="0"/>
              <w:spacing w:after="0" w:line="240" w:lineRule="auto"/>
              <w:jc w:val="center"/>
              <w:rPr>
                <w:sz w:val="16"/>
                <w:szCs w:val="16"/>
                <w:lang w:eastAsia="ar-SA"/>
              </w:rPr>
            </w:pPr>
            <w:ins w:id="4350" w:author="Gert Morlion" w:date="2024-08-26T14:17:00Z" w16du:dateUtc="2024-08-26T12:17:00Z">
              <w:r w:rsidRPr="00E035EC">
                <w:rPr>
                  <w:bCs/>
                  <w:sz w:val="16"/>
                  <w:szCs w:val="16"/>
                  <w:lang w:eastAsia="ar-SA"/>
                </w:rPr>
                <w:t>4</w:t>
              </w:r>
            </w:ins>
            <w:del w:id="4351" w:author="Gert Morlion" w:date="2024-08-26T14:16:00Z" w16du:dateUtc="2024-08-26T12:16:00Z">
              <w:r w:rsidRPr="00D22CCD" w:rsidDel="00E61C20">
                <w:rPr>
                  <w:sz w:val="16"/>
                  <w:szCs w:val="16"/>
                  <w:lang w:eastAsia="ar-SA"/>
                </w:rPr>
                <w:delText>-</w:delText>
              </w:r>
            </w:del>
          </w:p>
        </w:tc>
        <w:tc>
          <w:tcPr>
            <w:tcW w:w="5670" w:type="dxa"/>
            <w:tcPrChange w:id="4352" w:author="Gert Morlion" w:date="2024-08-26T14:17:00Z" w16du:dateUtc="2024-08-26T12:17:00Z">
              <w:tcPr>
                <w:tcW w:w="5670" w:type="dxa"/>
                <w:vAlign w:val="center"/>
              </w:tcPr>
            </w:tcPrChange>
          </w:tcPr>
          <w:p w14:paraId="7EE9FFB9" w14:textId="63A7645C" w:rsidR="00AC4E75" w:rsidRPr="00D22CCD" w:rsidRDefault="00AC4E75" w:rsidP="00AC4E75">
            <w:pPr>
              <w:suppressAutoHyphens/>
              <w:snapToGrid w:val="0"/>
              <w:spacing w:after="0" w:line="240" w:lineRule="auto"/>
              <w:rPr>
                <w:sz w:val="16"/>
                <w:szCs w:val="16"/>
                <w:lang w:eastAsia="ar-SA"/>
              </w:rPr>
            </w:pPr>
            <w:ins w:id="4353" w:author="Gert Morlion" w:date="2024-08-26T14:17:00Z" w16du:dateUtc="2024-08-26T12:17:00Z">
              <w:r>
                <w:rPr>
                  <w:sz w:val="16"/>
                  <w:szCs w:val="16"/>
                  <w:lang w:eastAsia="ar-SA"/>
                </w:rPr>
                <w:t>Not an allowed format for ENC support files</w:t>
              </w:r>
            </w:ins>
          </w:p>
        </w:tc>
      </w:tr>
      <w:tr w:rsidR="00AC4E75" w:rsidRPr="00D22CCD" w14:paraId="73298A14" w14:textId="77777777" w:rsidTr="00A325EF">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354" w:author="Gert Morlion" w:date="2024-08-26T14:17:00Z" w16du:dateUtc="2024-08-26T12:17:00Z">
            <w:tblPrEx>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89"/>
          <w:trPrChange w:id="4355" w:author="Gert Morlion" w:date="2024-08-26T14:17:00Z" w16du:dateUtc="2024-08-26T12:17:00Z">
            <w:trPr>
              <w:trHeight w:val="289"/>
            </w:trPr>
          </w:trPrChange>
        </w:trPr>
        <w:tc>
          <w:tcPr>
            <w:tcW w:w="1080" w:type="dxa"/>
            <w:vAlign w:val="center"/>
            <w:tcPrChange w:id="4356" w:author="Gert Morlion" w:date="2024-08-26T14:17:00Z" w16du:dateUtc="2024-08-26T12:17:00Z">
              <w:tcPr>
                <w:tcW w:w="1080" w:type="dxa"/>
                <w:vAlign w:val="center"/>
              </w:tcPr>
            </w:tcPrChange>
          </w:tcPr>
          <w:p w14:paraId="2D59CE4F"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Value</w:t>
            </w:r>
          </w:p>
        </w:tc>
        <w:tc>
          <w:tcPr>
            <w:tcW w:w="3060" w:type="dxa"/>
            <w:vAlign w:val="center"/>
            <w:tcPrChange w:id="4357" w:author="Gert Morlion" w:date="2024-08-26T14:17:00Z" w16du:dateUtc="2024-08-26T12:17:00Z">
              <w:tcPr>
                <w:tcW w:w="3060" w:type="dxa"/>
                <w:vAlign w:val="center"/>
              </w:tcPr>
            </w:tcPrChange>
          </w:tcPr>
          <w:p w14:paraId="694C70A8" w14:textId="77777777" w:rsidR="00AC4E75" w:rsidRPr="00D22CCD" w:rsidRDefault="00AC4E75" w:rsidP="00AC4E75">
            <w:pPr>
              <w:suppressAutoHyphens/>
              <w:snapToGrid w:val="0"/>
              <w:spacing w:after="0" w:line="240" w:lineRule="auto"/>
              <w:rPr>
                <w:sz w:val="16"/>
                <w:szCs w:val="16"/>
                <w:lang w:eastAsia="ar-SA"/>
              </w:rPr>
            </w:pPr>
            <w:r w:rsidRPr="00D22CCD">
              <w:rPr>
                <w:sz w:val="16"/>
                <w:szCs w:val="16"/>
                <w:lang w:eastAsia="ar-SA"/>
              </w:rPr>
              <w:t>TIFF</w:t>
            </w:r>
          </w:p>
        </w:tc>
        <w:tc>
          <w:tcPr>
            <w:tcW w:w="3420" w:type="dxa"/>
            <w:tcPrChange w:id="4358" w:author="Gert Morlion" w:date="2024-08-26T14:17:00Z" w16du:dateUtc="2024-08-26T12:17:00Z">
              <w:tcPr>
                <w:tcW w:w="3420" w:type="dxa"/>
                <w:vAlign w:val="center"/>
              </w:tcPr>
            </w:tcPrChange>
          </w:tcPr>
          <w:p w14:paraId="348AD392" w14:textId="27C20A5F" w:rsidR="00AC4E75" w:rsidRPr="00D22CCD" w:rsidRDefault="00AC4E75" w:rsidP="00AC4E75">
            <w:pPr>
              <w:suppressAutoHyphens/>
              <w:snapToGrid w:val="0"/>
              <w:spacing w:after="0" w:line="240" w:lineRule="auto"/>
              <w:rPr>
                <w:sz w:val="16"/>
                <w:szCs w:val="16"/>
                <w:lang w:eastAsia="ar-SA"/>
              </w:rPr>
            </w:pPr>
            <w:ins w:id="4359" w:author="Gert Morlion" w:date="2024-08-26T14:17:00Z" w16du:dateUtc="2024-08-26T12:17:00Z">
              <w:r>
                <w:rPr>
                  <w:sz w:val="16"/>
                  <w:szCs w:val="16"/>
                </w:rPr>
                <w:t>Tagged Image File Format</w:t>
              </w:r>
            </w:ins>
          </w:p>
        </w:tc>
        <w:tc>
          <w:tcPr>
            <w:tcW w:w="804" w:type="dxa"/>
            <w:tcPrChange w:id="4360" w:author="Gert Morlion" w:date="2024-08-26T14:17:00Z" w16du:dateUtc="2024-08-26T12:17:00Z">
              <w:tcPr>
                <w:tcW w:w="804" w:type="dxa"/>
                <w:vAlign w:val="center"/>
              </w:tcPr>
            </w:tcPrChange>
          </w:tcPr>
          <w:p w14:paraId="4CE34927" w14:textId="62CCA199" w:rsidR="00AC4E75" w:rsidRPr="00D22CCD" w:rsidRDefault="00AC4E75" w:rsidP="00AC4E75">
            <w:pPr>
              <w:suppressAutoHyphens/>
              <w:snapToGrid w:val="0"/>
              <w:spacing w:after="0" w:line="240" w:lineRule="auto"/>
              <w:jc w:val="center"/>
              <w:rPr>
                <w:sz w:val="16"/>
                <w:szCs w:val="16"/>
                <w:lang w:eastAsia="ar-SA"/>
              </w:rPr>
            </w:pPr>
            <w:ins w:id="4361" w:author="Gert Morlion" w:date="2024-08-26T14:17:00Z" w16du:dateUtc="2024-08-26T12:17:00Z">
              <w:r w:rsidRPr="00E035EC">
                <w:rPr>
                  <w:bCs/>
                  <w:sz w:val="16"/>
                  <w:szCs w:val="16"/>
                  <w:lang w:eastAsia="ar-SA"/>
                </w:rPr>
                <w:t>7</w:t>
              </w:r>
            </w:ins>
            <w:del w:id="4362" w:author="Gert Morlion" w:date="2024-08-26T14:16:00Z" w16du:dateUtc="2024-08-26T12:16:00Z">
              <w:r w:rsidRPr="00D22CCD" w:rsidDel="00E61C20">
                <w:rPr>
                  <w:sz w:val="16"/>
                  <w:szCs w:val="16"/>
                  <w:lang w:eastAsia="ar-SA"/>
                </w:rPr>
                <w:delText>-</w:delText>
              </w:r>
            </w:del>
          </w:p>
        </w:tc>
        <w:tc>
          <w:tcPr>
            <w:tcW w:w="5670" w:type="dxa"/>
            <w:tcPrChange w:id="4363" w:author="Gert Morlion" w:date="2024-08-26T14:17:00Z" w16du:dateUtc="2024-08-26T12:17:00Z">
              <w:tcPr>
                <w:tcW w:w="5670" w:type="dxa"/>
                <w:vAlign w:val="center"/>
              </w:tcPr>
            </w:tcPrChange>
          </w:tcPr>
          <w:p w14:paraId="58BA039D" w14:textId="3B399795" w:rsidR="00AC4E75" w:rsidRPr="00D22CCD" w:rsidRDefault="00AC4E75" w:rsidP="00AC4E75">
            <w:pPr>
              <w:suppressAutoHyphens/>
              <w:snapToGrid w:val="0"/>
              <w:spacing w:after="0" w:line="240" w:lineRule="auto"/>
              <w:rPr>
                <w:sz w:val="16"/>
                <w:szCs w:val="16"/>
                <w:lang w:eastAsia="ar-SA"/>
              </w:rPr>
            </w:pPr>
            <w:ins w:id="4364" w:author="Gert Morlion" w:date="2024-08-26T14:17:00Z" w16du:dateUtc="2024-08-26T12:17:00Z">
              <w:r w:rsidRPr="00E61F5B">
                <w:rPr>
                  <w:sz w:val="16"/>
                  <w:szCs w:val="16"/>
                  <w:lang w:eastAsia="ar-SA"/>
                </w:rPr>
                <w:t xml:space="preserve">This is </w:t>
              </w:r>
              <w:r>
                <w:rPr>
                  <w:sz w:val="16"/>
                  <w:szCs w:val="16"/>
                  <w:lang w:eastAsia="ar-SA"/>
                </w:rPr>
                <w:t>the 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bl>
    <w:p w14:paraId="1BA31EA0" w14:textId="77777777" w:rsidR="00453023" w:rsidRPr="00D22CCD" w:rsidRDefault="00453023"/>
    <w:p w14:paraId="5BDA8F41" w14:textId="77777777" w:rsidR="00453023" w:rsidRPr="00D22CCD" w:rsidRDefault="007260E2">
      <w:pPr>
        <w:pStyle w:val="Kop4"/>
      </w:pPr>
      <w:r w:rsidRPr="00D22CCD">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670"/>
      </w:tblGrid>
      <w:tr w:rsidR="0077151E" w:rsidRPr="00D22CCD" w14:paraId="527641FA" w14:textId="77777777" w:rsidTr="0077151E">
        <w:trPr>
          <w:trHeight w:val="304"/>
        </w:trPr>
        <w:tc>
          <w:tcPr>
            <w:tcW w:w="1106" w:type="dxa"/>
            <w:vAlign w:val="center"/>
          </w:tcPr>
          <w:p w14:paraId="6AB6941E"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Role Name</w:t>
            </w:r>
          </w:p>
        </w:tc>
        <w:tc>
          <w:tcPr>
            <w:tcW w:w="3034" w:type="dxa"/>
            <w:vAlign w:val="center"/>
          </w:tcPr>
          <w:p w14:paraId="795D2520"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056641DA"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3EF8FA2C" w14:textId="463D6E02" w:rsidR="0077151E" w:rsidRPr="00D22CCD" w:rsidRDefault="0077151E">
            <w:pPr>
              <w:suppressAutoHyphens/>
              <w:snapToGrid w:val="0"/>
              <w:spacing w:after="0" w:line="240" w:lineRule="auto"/>
              <w:jc w:val="center"/>
              <w:rPr>
                <w:b/>
                <w:sz w:val="16"/>
                <w:szCs w:val="16"/>
                <w:lang w:eastAsia="ar-SA"/>
              </w:rPr>
            </w:pPr>
            <w:del w:id="4365" w:author="Gert Morlion" w:date="2024-08-26T14:18:00Z" w16du:dateUtc="2024-08-26T12:18:00Z">
              <w:r w:rsidRPr="00D22CCD" w:rsidDel="0077151E">
                <w:rPr>
                  <w:b/>
                  <w:sz w:val="16"/>
                  <w:szCs w:val="16"/>
                  <w:lang w:eastAsia="ar-SA"/>
                </w:rPr>
                <w:delText>Mult</w:delText>
              </w:r>
            </w:del>
            <w:ins w:id="4366" w:author="Gert Morlion" w:date="2024-08-26T14:18:00Z" w16du:dateUtc="2024-08-26T12:18:00Z">
              <w:r>
                <w:rPr>
                  <w:b/>
                  <w:sz w:val="16"/>
                  <w:szCs w:val="16"/>
                  <w:lang w:eastAsia="ar-SA"/>
                </w:rPr>
                <w:t>Code</w:t>
              </w:r>
            </w:ins>
          </w:p>
        </w:tc>
        <w:tc>
          <w:tcPr>
            <w:tcW w:w="5670" w:type="dxa"/>
            <w:vAlign w:val="center"/>
          </w:tcPr>
          <w:p w14:paraId="1CF3DD1C" w14:textId="77777777" w:rsidR="0077151E" w:rsidRPr="00D22CCD" w:rsidRDefault="0077151E">
            <w:pPr>
              <w:suppressAutoHyphens/>
              <w:snapToGrid w:val="0"/>
              <w:spacing w:after="0" w:line="240" w:lineRule="auto"/>
              <w:rPr>
                <w:b/>
                <w:sz w:val="16"/>
                <w:szCs w:val="16"/>
                <w:lang w:eastAsia="ar-SA"/>
              </w:rPr>
            </w:pPr>
            <w:r w:rsidRPr="00D22CCD">
              <w:rPr>
                <w:b/>
                <w:sz w:val="16"/>
                <w:szCs w:val="16"/>
                <w:lang w:eastAsia="ar-SA"/>
              </w:rPr>
              <w:t>Remarks</w:t>
            </w:r>
          </w:p>
        </w:tc>
      </w:tr>
      <w:tr w:rsidR="0077151E" w:rsidRPr="00D22CCD" w14:paraId="24D38130" w14:textId="77777777" w:rsidTr="0077151E">
        <w:trPr>
          <w:trHeight w:val="276"/>
        </w:trPr>
        <w:tc>
          <w:tcPr>
            <w:tcW w:w="1106" w:type="dxa"/>
            <w:vAlign w:val="center"/>
          </w:tcPr>
          <w:p w14:paraId="1DCE069D"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Class</w:t>
            </w:r>
          </w:p>
        </w:tc>
        <w:tc>
          <w:tcPr>
            <w:tcW w:w="3034" w:type="dxa"/>
            <w:vAlign w:val="center"/>
          </w:tcPr>
          <w:p w14:paraId="03E073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S100_SupportFilePurpose</w:t>
            </w:r>
          </w:p>
        </w:tc>
        <w:tc>
          <w:tcPr>
            <w:tcW w:w="3420" w:type="dxa"/>
            <w:vAlign w:val="center"/>
          </w:tcPr>
          <w:p w14:paraId="54A8A92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The reason for inclusion of the support file in this exchange set</w:t>
            </w:r>
          </w:p>
        </w:tc>
        <w:tc>
          <w:tcPr>
            <w:tcW w:w="804" w:type="dxa"/>
            <w:vAlign w:val="center"/>
          </w:tcPr>
          <w:p w14:paraId="656E3B6C" w14:textId="77777777" w:rsidR="0077151E" w:rsidRPr="00D22CCD" w:rsidRDefault="0077151E">
            <w:pPr>
              <w:suppressAutoHyphens/>
              <w:snapToGrid w:val="0"/>
              <w:spacing w:after="0" w:line="240" w:lineRule="auto"/>
              <w:jc w:val="center"/>
              <w:rPr>
                <w:sz w:val="16"/>
                <w:szCs w:val="16"/>
                <w:lang w:eastAsia="ar-SA"/>
              </w:rPr>
            </w:pPr>
            <w:r w:rsidRPr="00D22CCD">
              <w:rPr>
                <w:sz w:val="16"/>
                <w:szCs w:val="16"/>
                <w:lang w:eastAsia="ar-SA"/>
              </w:rPr>
              <w:t>-</w:t>
            </w:r>
          </w:p>
        </w:tc>
        <w:tc>
          <w:tcPr>
            <w:tcW w:w="5670" w:type="dxa"/>
            <w:vAlign w:val="center"/>
          </w:tcPr>
          <w:p w14:paraId="4E6C1E4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w:t>
            </w:r>
          </w:p>
        </w:tc>
      </w:tr>
      <w:tr w:rsidR="0077151E" w:rsidRPr="00D22CCD" w14:paraId="794F7982" w14:textId="77777777" w:rsidTr="0077151E">
        <w:trPr>
          <w:trHeight w:val="304"/>
        </w:trPr>
        <w:tc>
          <w:tcPr>
            <w:tcW w:w="1106" w:type="dxa"/>
            <w:vAlign w:val="center"/>
          </w:tcPr>
          <w:p w14:paraId="610FC2A9"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34ABBE63"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new</w:t>
            </w:r>
          </w:p>
        </w:tc>
        <w:tc>
          <w:tcPr>
            <w:tcW w:w="3420" w:type="dxa"/>
            <w:vAlign w:val="center"/>
          </w:tcPr>
          <w:p w14:paraId="3BB3B28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is new</w:t>
            </w:r>
          </w:p>
        </w:tc>
        <w:tc>
          <w:tcPr>
            <w:tcW w:w="804" w:type="dxa"/>
            <w:vAlign w:val="center"/>
          </w:tcPr>
          <w:p w14:paraId="77D3F732" w14:textId="676A308B" w:rsidR="0077151E" w:rsidRPr="00D22CCD" w:rsidRDefault="0077151E">
            <w:pPr>
              <w:suppressAutoHyphens/>
              <w:snapToGrid w:val="0"/>
              <w:spacing w:after="0" w:line="240" w:lineRule="auto"/>
              <w:jc w:val="center"/>
              <w:rPr>
                <w:sz w:val="16"/>
                <w:szCs w:val="16"/>
                <w:lang w:eastAsia="ar-SA"/>
              </w:rPr>
            </w:pPr>
            <w:ins w:id="4367" w:author="Gert Morlion" w:date="2024-08-26T14:18:00Z" w16du:dateUtc="2024-08-26T12:18:00Z">
              <w:r>
                <w:rPr>
                  <w:sz w:val="16"/>
                  <w:szCs w:val="16"/>
                  <w:lang w:eastAsia="ar-SA"/>
                </w:rPr>
                <w:t>1</w:t>
              </w:r>
            </w:ins>
            <w:del w:id="4368" w:author="Gert Morlion" w:date="2024-08-26T14:18:00Z" w16du:dateUtc="2024-08-26T12:18:00Z">
              <w:r w:rsidRPr="00D22CCD" w:rsidDel="0077151E">
                <w:rPr>
                  <w:sz w:val="16"/>
                  <w:szCs w:val="16"/>
                  <w:lang w:eastAsia="ar-SA"/>
                </w:rPr>
                <w:delText>-</w:delText>
              </w:r>
            </w:del>
          </w:p>
        </w:tc>
        <w:tc>
          <w:tcPr>
            <w:tcW w:w="5670" w:type="dxa"/>
            <w:vAlign w:val="center"/>
          </w:tcPr>
          <w:p w14:paraId="5664EFC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new file.</w:t>
            </w:r>
          </w:p>
        </w:tc>
      </w:tr>
      <w:tr w:rsidR="0077151E" w:rsidRPr="00D22CCD" w14:paraId="2D6CDA71" w14:textId="77777777" w:rsidTr="0077151E">
        <w:trPr>
          <w:trHeight w:val="276"/>
        </w:trPr>
        <w:tc>
          <w:tcPr>
            <w:tcW w:w="1106" w:type="dxa"/>
            <w:vAlign w:val="center"/>
          </w:tcPr>
          <w:p w14:paraId="78F576B8"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Value</w:t>
            </w:r>
          </w:p>
        </w:tc>
        <w:tc>
          <w:tcPr>
            <w:tcW w:w="3034" w:type="dxa"/>
            <w:vAlign w:val="center"/>
          </w:tcPr>
          <w:p w14:paraId="7BD872D7"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replacement</w:t>
            </w:r>
          </w:p>
        </w:tc>
        <w:tc>
          <w:tcPr>
            <w:tcW w:w="3420" w:type="dxa"/>
            <w:vAlign w:val="center"/>
          </w:tcPr>
          <w:p w14:paraId="39BAA801"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A file which replaces an existing file</w:t>
            </w:r>
          </w:p>
        </w:tc>
        <w:tc>
          <w:tcPr>
            <w:tcW w:w="804" w:type="dxa"/>
            <w:vAlign w:val="center"/>
          </w:tcPr>
          <w:p w14:paraId="48CBF89E" w14:textId="03D01DB0" w:rsidR="0077151E" w:rsidRPr="00D22CCD" w:rsidRDefault="0077151E">
            <w:pPr>
              <w:suppressAutoHyphens/>
              <w:snapToGrid w:val="0"/>
              <w:spacing w:after="0" w:line="240" w:lineRule="auto"/>
              <w:jc w:val="center"/>
              <w:rPr>
                <w:sz w:val="16"/>
                <w:szCs w:val="16"/>
                <w:lang w:eastAsia="ar-SA"/>
              </w:rPr>
            </w:pPr>
            <w:ins w:id="4369" w:author="Gert Morlion" w:date="2024-08-26T14:18:00Z" w16du:dateUtc="2024-08-26T12:18:00Z">
              <w:r>
                <w:rPr>
                  <w:sz w:val="16"/>
                  <w:szCs w:val="16"/>
                  <w:lang w:eastAsia="ar-SA"/>
                </w:rPr>
                <w:t>2</w:t>
              </w:r>
            </w:ins>
            <w:del w:id="4370" w:author="Gert Morlion" w:date="2024-08-26T14:18:00Z" w16du:dateUtc="2024-08-26T12:18:00Z">
              <w:r w:rsidRPr="00D22CCD" w:rsidDel="0077151E">
                <w:rPr>
                  <w:sz w:val="16"/>
                  <w:szCs w:val="16"/>
                  <w:lang w:eastAsia="ar-SA"/>
                </w:rPr>
                <w:delText>-</w:delText>
              </w:r>
            </w:del>
          </w:p>
        </w:tc>
        <w:tc>
          <w:tcPr>
            <w:tcW w:w="5670" w:type="dxa"/>
            <w:vAlign w:val="center"/>
          </w:tcPr>
          <w:p w14:paraId="29AB587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a replacement for a file of the same name</w:t>
            </w:r>
          </w:p>
        </w:tc>
      </w:tr>
      <w:tr w:rsidR="0077151E" w:rsidRPr="00D22CCD" w14:paraId="1543B2E4" w14:textId="77777777" w:rsidTr="0077151E">
        <w:trPr>
          <w:trHeight w:val="304"/>
        </w:trPr>
        <w:tc>
          <w:tcPr>
            <w:tcW w:w="1106" w:type="dxa"/>
            <w:vAlign w:val="center"/>
          </w:tcPr>
          <w:p w14:paraId="4404F066"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lastRenderedPageBreak/>
              <w:t>Value</w:t>
            </w:r>
          </w:p>
        </w:tc>
        <w:tc>
          <w:tcPr>
            <w:tcW w:w="3034" w:type="dxa"/>
            <w:vAlign w:val="center"/>
          </w:tcPr>
          <w:p w14:paraId="0C87609C"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deletion</w:t>
            </w:r>
          </w:p>
        </w:tc>
        <w:tc>
          <w:tcPr>
            <w:tcW w:w="3420" w:type="dxa"/>
            <w:vAlign w:val="center"/>
          </w:tcPr>
          <w:p w14:paraId="4091F532"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Deletes an existing file</w:t>
            </w:r>
          </w:p>
        </w:tc>
        <w:tc>
          <w:tcPr>
            <w:tcW w:w="804" w:type="dxa"/>
            <w:vAlign w:val="center"/>
          </w:tcPr>
          <w:p w14:paraId="3A7865AB" w14:textId="353E2E5D" w:rsidR="0077151E" w:rsidRPr="00D22CCD" w:rsidRDefault="0077151E">
            <w:pPr>
              <w:suppressAutoHyphens/>
              <w:snapToGrid w:val="0"/>
              <w:spacing w:after="0" w:line="240" w:lineRule="auto"/>
              <w:jc w:val="center"/>
              <w:rPr>
                <w:sz w:val="16"/>
                <w:szCs w:val="16"/>
                <w:lang w:eastAsia="ar-SA"/>
              </w:rPr>
            </w:pPr>
            <w:ins w:id="4371" w:author="Gert Morlion" w:date="2024-08-26T14:18:00Z" w16du:dateUtc="2024-08-26T12:18:00Z">
              <w:r>
                <w:rPr>
                  <w:sz w:val="16"/>
                  <w:szCs w:val="16"/>
                  <w:lang w:eastAsia="ar-SA"/>
                </w:rPr>
                <w:t>3</w:t>
              </w:r>
            </w:ins>
            <w:del w:id="4372" w:author="Gert Morlion" w:date="2024-08-26T14:18:00Z" w16du:dateUtc="2024-08-26T12:18:00Z">
              <w:r w:rsidRPr="00D22CCD" w:rsidDel="0077151E">
                <w:rPr>
                  <w:sz w:val="16"/>
                  <w:szCs w:val="16"/>
                  <w:lang w:eastAsia="ar-SA"/>
                </w:rPr>
                <w:delText>-</w:delText>
              </w:r>
            </w:del>
          </w:p>
        </w:tc>
        <w:tc>
          <w:tcPr>
            <w:tcW w:w="5670" w:type="dxa"/>
            <w:vAlign w:val="center"/>
          </w:tcPr>
          <w:p w14:paraId="5143132E" w14:textId="77777777" w:rsidR="0077151E" w:rsidRPr="00D22CCD" w:rsidRDefault="0077151E">
            <w:pPr>
              <w:suppressAutoHyphens/>
              <w:snapToGrid w:val="0"/>
              <w:spacing w:after="0" w:line="240" w:lineRule="auto"/>
              <w:rPr>
                <w:sz w:val="16"/>
                <w:szCs w:val="16"/>
                <w:lang w:eastAsia="ar-SA"/>
              </w:rPr>
            </w:pPr>
            <w:r w:rsidRPr="00D22CCD">
              <w:rPr>
                <w:sz w:val="16"/>
                <w:szCs w:val="16"/>
                <w:lang w:eastAsia="ar-SA"/>
              </w:rPr>
              <w:t>Signifies deletion of a file of that name</w:t>
            </w:r>
          </w:p>
        </w:tc>
      </w:tr>
    </w:tbl>
    <w:p w14:paraId="61328CDF" w14:textId="77777777" w:rsidR="00453023" w:rsidRPr="00D22CCD" w:rsidRDefault="00453023"/>
    <w:p w14:paraId="7CC1C57E" w14:textId="77777777" w:rsidR="00434114" w:rsidRDefault="00434114" w:rsidP="00434114">
      <w:pPr>
        <w:spacing w:after="0" w:line="240" w:lineRule="auto"/>
        <w:rPr>
          <w:ins w:id="4373" w:author="Gert Morlion" w:date="2024-08-26T14:19:00Z"/>
        </w:rPr>
      </w:pPr>
      <w:bookmarkStart w:id="4374" w:name="_Toc487203188"/>
    </w:p>
    <w:p w14:paraId="30C2718E" w14:textId="77777777" w:rsidR="00434114" w:rsidRPr="001E42E8" w:rsidRDefault="00434114" w:rsidP="00434114">
      <w:pPr>
        <w:pStyle w:val="Kop4"/>
        <w:tabs>
          <w:tab w:val="clear" w:pos="940"/>
          <w:tab w:val="clear" w:pos="1140"/>
          <w:tab w:val="clear" w:pos="1360"/>
          <w:tab w:val="left" w:pos="993"/>
        </w:tabs>
        <w:spacing w:before="120" w:after="120" w:line="240" w:lineRule="auto"/>
        <w:ind w:left="993" w:hanging="993"/>
        <w:rPr>
          <w:ins w:id="4375" w:author="Gert Morlion" w:date="2024-08-26T14:19:00Z"/>
        </w:rPr>
      </w:pPr>
      <w:ins w:id="4376" w:author="Gert Morlion" w:date="2024-08-26T14:19: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434114" w:rsidRPr="001E42E8" w14:paraId="5037CC3F" w14:textId="77777777" w:rsidTr="00434114">
        <w:trPr>
          <w:cantSplit/>
          <w:ins w:id="4377" w:author="Gert Morlion" w:date="2024-08-26T14:19:00Z"/>
        </w:trPr>
        <w:tc>
          <w:tcPr>
            <w:tcW w:w="1106" w:type="dxa"/>
            <w:shd w:val="clear" w:color="auto" w:fill="D9D9D9"/>
          </w:tcPr>
          <w:p w14:paraId="2E8B14F3" w14:textId="77777777" w:rsidR="00434114" w:rsidRPr="001E42E8" w:rsidRDefault="00434114" w:rsidP="00BE21AB">
            <w:pPr>
              <w:snapToGrid w:val="0"/>
              <w:spacing w:before="60" w:after="60" w:line="240" w:lineRule="auto"/>
              <w:rPr>
                <w:ins w:id="4378" w:author="Gert Morlion" w:date="2024-08-26T14:19:00Z"/>
                <w:b/>
                <w:bCs/>
                <w:sz w:val="16"/>
                <w:szCs w:val="16"/>
              </w:rPr>
            </w:pPr>
            <w:ins w:id="4379" w:author="Gert Morlion" w:date="2024-08-26T14:19:00Z">
              <w:r w:rsidRPr="001E42E8">
                <w:rPr>
                  <w:b/>
                  <w:sz w:val="16"/>
                  <w:szCs w:val="16"/>
                </w:rPr>
                <w:t>Role Name</w:t>
              </w:r>
            </w:ins>
          </w:p>
        </w:tc>
        <w:tc>
          <w:tcPr>
            <w:tcW w:w="3034" w:type="dxa"/>
            <w:shd w:val="clear" w:color="auto" w:fill="D9D9D9"/>
          </w:tcPr>
          <w:p w14:paraId="28AF893E" w14:textId="77777777" w:rsidR="00434114" w:rsidRPr="001E42E8" w:rsidRDefault="00434114" w:rsidP="00BE21AB">
            <w:pPr>
              <w:snapToGrid w:val="0"/>
              <w:spacing w:before="60" w:after="60" w:line="240" w:lineRule="auto"/>
              <w:rPr>
                <w:ins w:id="4380" w:author="Gert Morlion" w:date="2024-08-26T14:19:00Z"/>
                <w:b/>
                <w:bCs/>
                <w:sz w:val="16"/>
                <w:szCs w:val="16"/>
              </w:rPr>
            </w:pPr>
            <w:ins w:id="4381" w:author="Gert Morlion" w:date="2024-08-26T14:19:00Z">
              <w:r w:rsidRPr="001E42E8">
                <w:rPr>
                  <w:b/>
                  <w:sz w:val="16"/>
                  <w:szCs w:val="16"/>
                </w:rPr>
                <w:t>Name</w:t>
              </w:r>
            </w:ins>
          </w:p>
        </w:tc>
        <w:tc>
          <w:tcPr>
            <w:tcW w:w="3420" w:type="dxa"/>
            <w:shd w:val="clear" w:color="auto" w:fill="D9D9D9"/>
          </w:tcPr>
          <w:p w14:paraId="7130D6A1" w14:textId="77777777" w:rsidR="00434114" w:rsidRPr="001E42E8" w:rsidRDefault="00434114" w:rsidP="00BE21AB">
            <w:pPr>
              <w:snapToGrid w:val="0"/>
              <w:spacing w:before="60" w:after="60" w:line="240" w:lineRule="auto"/>
              <w:rPr>
                <w:ins w:id="4382" w:author="Gert Morlion" w:date="2024-08-26T14:19:00Z"/>
                <w:b/>
                <w:bCs/>
                <w:sz w:val="16"/>
                <w:szCs w:val="16"/>
              </w:rPr>
            </w:pPr>
            <w:ins w:id="4383" w:author="Gert Morlion" w:date="2024-08-26T14:19:00Z">
              <w:r w:rsidRPr="001E42E8">
                <w:rPr>
                  <w:b/>
                  <w:sz w:val="16"/>
                  <w:szCs w:val="16"/>
                </w:rPr>
                <w:t>Description</w:t>
              </w:r>
            </w:ins>
          </w:p>
        </w:tc>
        <w:tc>
          <w:tcPr>
            <w:tcW w:w="804" w:type="dxa"/>
            <w:shd w:val="clear" w:color="auto" w:fill="D9D9D9"/>
          </w:tcPr>
          <w:p w14:paraId="79A6C6C9" w14:textId="77777777" w:rsidR="00434114" w:rsidRPr="001E42E8" w:rsidRDefault="00434114" w:rsidP="00BE21AB">
            <w:pPr>
              <w:snapToGrid w:val="0"/>
              <w:spacing w:before="60" w:after="60" w:line="240" w:lineRule="auto"/>
              <w:jc w:val="center"/>
              <w:rPr>
                <w:ins w:id="4384" w:author="Gert Morlion" w:date="2024-08-26T14:19:00Z"/>
                <w:b/>
                <w:bCs/>
                <w:sz w:val="16"/>
                <w:szCs w:val="16"/>
              </w:rPr>
            </w:pPr>
            <w:ins w:id="4385" w:author="Gert Morlion" w:date="2024-08-26T14:19:00Z">
              <w:r w:rsidRPr="001E42E8">
                <w:rPr>
                  <w:b/>
                  <w:sz w:val="16"/>
                  <w:szCs w:val="16"/>
                </w:rPr>
                <w:t>Mult</w:t>
              </w:r>
            </w:ins>
          </w:p>
        </w:tc>
        <w:tc>
          <w:tcPr>
            <w:tcW w:w="2436" w:type="dxa"/>
            <w:shd w:val="clear" w:color="auto" w:fill="D9D9D9"/>
          </w:tcPr>
          <w:p w14:paraId="0E25073B" w14:textId="77777777" w:rsidR="00434114" w:rsidRPr="001E42E8" w:rsidRDefault="00434114" w:rsidP="00BE21AB">
            <w:pPr>
              <w:snapToGrid w:val="0"/>
              <w:spacing w:before="60" w:after="60" w:line="240" w:lineRule="auto"/>
              <w:rPr>
                <w:ins w:id="4386" w:author="Gert Morlion" w:date="2024-08-26T14:19:00Z"/>
                <w:b/>
                <w:bCs/>
                <w:sz w:val="16"/>
                <w:szCs w:val="16"/>
              </w:rPr>
            </w:pPr>
            <w:ins w:id="4387" w:author="Gert Morlion" w:date="2024-08-26T14:19:00Z">
              <w:r w:rsidRPr="001E42E8">
                <w:rPr>
                  <w:b/>
                  <w:sz w:val="16"/>
                  <w:szCs w:val="16"/>
                </w:rPr>
                <w:t>Type</w:t>
              </w:r>
            </w:ins>
          </w:p>
        </w:tc>
        <w:tc>
          <w:tcPr>
            <w:tcW w:w="3060" w:type="dxa"/>
            <w:shd w:val="clear" w:color="auto" w:fill="D9D9D9"/>
          </w:tcPr>
          <w:p w14:paraId="3D931FCD" w14:textId="77777777" w:rsidR="00434114" w:rsidRPr="001E42E8" w:rsidRDefault="00434114" w:rsidP="00BE21AB">
            <w:pPr>
              <w:snapToGrid w:val="0"/>
              <w:spacing w:before="60" w:after="60" w:line="240" w:lineRule="auto"/>
              <w:rPr>
                <w:ins w:id="4388" w:author="Gert Morlion" w:date="2024-08-26T14:19:00Z"/>
                <w:b/>
                <w:bCs/>
                <w:sz w:val="16"/>
                <w:szCs w:val="16"/>
              </w:rPr>
            </w:pPr>
            <w:ins w:id="4389" w:author="Gert Morlion" w:date="2024-08-26T14:19:00Z">
              <w:r w:rsidRPr="001E42E8">
                <w:rPr>
                  <w:b/>
                  <w:sz w:val="16"/>
                  <w:szCs w:val="16"/>
                </w:rPr>
                <w:t>Remarks</w:t>
              </w:r>
            </w:ins>
          </w:p>
        </w:tc>
      </w:tr>
      <w:tr w:rsidR="00434114" w:rsidRPr="001E42E8" w14:paraId="26EFA146" w14:textId="77777777" w:rsidTr="00BE21AB">
        <w:trPr>
          <w:trHeight w:val="490"/>
          <w:ins w:id="4390" w:author="Gert Morlion" w:date="2024-08-26T14:19:00Z"/>
        </w:trPr>
        <w:tc>
          <w:tcPr>
            <w:tcW w:w="1106" w:type="dxa"/>
          </w:tcPr>
          <w:p w14:paraId="07A35F63" w14:textId="77777777" w:rsidR="00434114" w:rsidRPr="001E42E8" w:rsidRDefault="00434114" w:rsidP="00BE21AB">
            <w:pPr>
              <w:snapToGrid w:val="0"/>
              <w:spacing w:before="60" w:after="60" w:line="240" w:lineRule="auto"/>
              <w:rPr>
                <w:ins w:id="4391" w:author="Gert Morlion" w:date="2024-08-26T14:19:00Z"/>
                <w:b/>
                <w:bCs/>
                <w:sz w:val="16"/>
                <w:szCs w:val="16"/>
              </w:rPr>
            </w:pPr>
            <w:ins w:id="4392" w:author="Gert Morlion" w:date="2024-08-26T14:19:00Z">
              <w:r w:rsidRPr="001E42E8">
                <w:rPr>
                  <w:sz w:val="16"/>
                  <w:szCs w:val="16"/>
                </w:rPr>
                <w:t>Class</w:t>
              </w:r>
            </w:ins>
          </w:p>
        </w:tc>
        <w:tc>
          <w:tcPr>
            <w:tcW w:w="3034" w:type="dxa"/>
          </w:tcPr>
          <w:p w14:paraId="218F0BEB" w14:textId="77777777" w:rsidR="00434114" w:rsidRPr="001E42E8" w:rsidRDefault="00434114" w:rsidP="00BE21AB">
            <w:pPr>
              <w:snapToGrid w:val="0"/>
              <w:spacing w:before="60" w:after="60" w:line="240" w:lineRule="auto"/>
              <w:rPr>
                <w:ins w:id="4393" w:author="Gert Morlion" w:date="2024-08-26T14:19:00Z"/>
                <w:b/>
                <w:bCs/>
                <w:sz w:val="16"/>
                <w:szCs w:val="16"/>
              </w:rPr>
            </w:pPr>
            <w:ins w:id="4394" w:author="Gert Morlion" w:date="2024-08-26T14:19:00Z">
              <w:r w:rsidRPr="001E42E8">
                <w:rPr>
                  <w:sz w:val="16"/>
                  <w:szCs w:val="16"/>
                </w:rPr>
                <w:t>S100_SupportFileSpecification</w:t>
              </w:r>
            </w:ins>
          </w:p>
        </w:tc>
        <w:tc>
          <w:tcPr>
            <w:tcW w:w="3420" w:type="dxa"/>
          </w:tcPr>
          <w:p w14:paraId="07C8FDA2" w14:textId="77777777" w:rsidR="00434114" w:rsidRPr="001E42E8" w:rsidRDefault="00434114" w:rsidP="00BE21AB">
            <w:pPr>
              <w:snapToGrid w:val="0"/>
              <w:spacing w:before="60" w:after="60" w:line="240" w:lineRule="auto"/>
              <w:jc w:val="left"/>
              <w:rPr>
                <w:ins w:id="4395" w:author="Gert Morlion" w:date="2024-08-26T14:19:00Z"/>
                <w:b/>
                <w:bCs/>
                <w:sz w:val="16"/>
                <w:szCs w:val="16"/>
              </w:rPr>
            </w:pPr>
            <w:ins w:id="4396" w:author="Gert Morlion" w:date="2024-08-26T14:19:00Z">
              <w:r w:rsidRPr="001E42E8">
                <w:rPr>
                  <w:sz w:val="16"/>
                  <w:szCs w:val="16"/>
                </w:rPr>
                <w:t>The standard or specification to which a support file conforms</w:t>
              </w:r>
            </w:ins>
          </w:p>
        </w:tc>
        <w:tc>
          <w:tcPr>
            <w:tcW w:w="804" w:type="dxa"/>
          </w:tcPr>
          <w:p w14:paraId="44B6D95D" w14:textId="77777777" w:rsidR="00434114" w:rsidRPr="001E42E8" w:rsidRDefault="00434114" w:rsidP="00BE21AB">
            <w:pPr>
              <w:snapToGrid w:val="0"/>
              <w:spacing w:before="60" w:after="60" w:line="240" w:lineRule="auto"/>
              <w:jc w:val="center"/>
              <w:rPr>
                <w:ins w:id="4397" w:author="Gert Morlion" w:date="2024-08-26T14:19:00Z"/>
                <w:b/>
                <w:bCs/>
                <w:sz w:val="16"/>
                <w:szCs w:val="16"/>
              </w:rPr>
            </w:pPr>
            <w:ins w:id="4398" w:author="Gert Morlion" w:date="2024-08-26T14:19:00Z">
              <w:r w:rsidRPr="001E42E8">
                <w:rPr>
                  <w:sz w:val="16"/>
                  <w:szCs w:val="16"/>
                </w:rPr>
                <w:t>-</w:t>
              </w:r>
            </w:ins>
          </w:p>
        </w:tc>
        <w:tc>
          <w:tcPr>
            <w:tcW w:w="2436" w:type="dxa"/>
          </w:tcPr>
          <w:p w14:paraId="35BD9064" w14:textId="77777777" w:rsidR="00434114" w:rsidRPr="001E42E8" w:rsidRDefault="00434114" w:rsidP="00BE21AB">
            <w:pPr>
              <w:snapToGrid w:val="0"/>
              <w:spacing w:before="60" w:after="60" w:line="240" w:lineRule="auto"/>
              <w:rPr>
                <w:ins w:id="4399" w:author="Gert Morlion" w:date="2024-08-26T14:19:00Z"/>
                <w:b/>
                <w:bCs/>
                <w:sz w:val="16"/>
                <w:szCs w:val="16"/>
              </w:rPr>
            </w:pPr>
            <w:ins w:id="4400" w:author="Gert Morlion" w:date="2024-08-26T14:19:00Z">
              <w:r w:rsidRPr="001E42E8">
                <w:rPr>
                  <w:sz w:val="16"/>
                  <w:szCs w:val="16"/>
                </w:rPr>
                <w:t>-</w:t>
              </w:r>
            </w:ins>
          </w:p>
        </w:tc>
        <w:tc>
          <w:tcPr>
            <w:tcW w:w="3060" w:type="dxa"/>
          </w:tcPr>
          <w:p w14:paraId="44590A5E" w14:textId="77777777" w:rsidR="00434114" w:rsidRPr="001E42E8" w:rsidRDefault="00434114" w:rsidP="00BE21AB">
            <w:pPr>
              <w:snapToGrid w:val="0"/>
              <w:spacing w:before="60" w:after="60" w:line="240" w:lineRule="auto"/>
              <w:rPr>
                <w:ins w:id="4401" w:author="Gert Morlion" w:date="2024-08-26T14:19:00Z"/>
                <w:b/>
                <w:bCs/>
                <w:sz w:val="16"/>
                <w:szCs w:val="16"/>
              </w:rPr>
            </w:pPr>
            <w:ins w:id="4402" w:author="Gert Morlion" w:date="2024-08-26T14:19:00Z">
              <w:r w:rsidRPr="001E42E8">
                <w:rPr>
                  <w:sz w:val="16"/>
                  <w:szCs w:val="16"/>
                </w:rPr>
                <w:t>-</w:t>
              </w:r>
            </w:ins>
          </w:p>
        </w:tc>
      </w:tr>
      <w:tr w:rsidR="00434114" w:rsidRPr="001E42E8" w14:paraId="4DA20679" w14:textId="77777777" w:rsidTr="00BE21AB">
        <w:trPr>
          <w:trHeight w:val="321"/>
          <w:ins w:id="4403" w:author="Gert Morlion" w:date="2024-08-26T14:19:00Z"/>
        </w:trPr>
        <w:tc>
          <w:tcPr>
            <w:tcW w:w="1106" w:type="dxa"/>
          </w:tcPr>
          <w:p w14:paraId="520ACE33" w14:textId="77777777" w:rsidR="00434114" w:rsidRPr="001E42E8" w:rsidRDefault="00434114" w:rsidP="00BE21AB">
            <w:pPr>
              <w:snapToGrid w:val="0"/>
              <w:spacing w:before="60" w:after="60" w:line="240" w:lineRule="auto"/>
              <w:rPr>
                <w:ins w:id="4404" w:author="Gert Morlion" w:date="2024-08-26T14:19:00Z"/>
                <w:b/>
                <w:bCs/>
                <w:sz w:val="16"/>
                <w:szCs w:val="16"/>
              </w:rPr>
            </w:pPr>
            <w:ins w:id="4405" w:author="Gert Morlion" w:date="2024-08-26T14:19:00Z">
              <w:r w:rsidRPr="001E42E8">
                <w:rPr>
                  <w:sz w:val="16"/>
                  <w:szCs w:val="16"/>
                </w:rPr>
                <w:t>Attribute</w:t>
              </w:r>
            </w:ins>
          </w:p>
        </w:tc>
        <w:tc>
          <w:tcPr>
            <w:tcW w:w="3034" w:type="dxa"/>
          </w:tcPr>
          <w:p w14:paraId="03955738" w14:textId="77777777" w:rsidR="00434114" w:rsidRPr="001E42E8" w:rsidRDefault="00434114" w:rsidP="00BE21AB">
            <w:pPr>
              <w:snapToGrid w:val="0"/>
              <w:spacing w:before="60" w:after="60" w:line="240" w:lineRule="auto"/>
              <w:rPr>
                <w:ins w:id="4406" w:author="Gert Morlion" w:date="2024-08-26T14:19:00Z"/>
                <w:b/>
                <w:bCs/>
                <w:sz w:val="16"/>
                <w:szCs w:val="16"/>
              </w:rPr>
            </w:pPr>
            <w:ins w:id="4407" w:author="Gert Morlion" w:date="2024-08-26T14:19:00Z">
              <w:r w:rsidRPr="001E42E8">
                <w:rPr>
                  <w:sz w:val="16"/>
                  <w:szCs w:val="16"/>
                </w:rPr>
                <w:t>name</w:t>
              </w:r>
            </w:ins>
          </w:p>
        </w:tc>
        <w:tc>
          <w:tcPr>
            <w:tcW w:w="3420" w:type="dxa"/>
          </w:tcPr>
          <w:p w14:paraId="133FA6E9" w14:textId="77777777" w:rsidR="00434114" w:rsidRPr="001E42E8" w:rsidRDefault="00434114" w:rsidP="00BE21AB">
            <w:pPr>
              <w:snapToGrid w:val="0"/>
              <w:spacing w:before="60" w:after="60" w:line="240" w:lineRule="auto"/>
              <w:jc w:val="left"/>
              <w:rPr>
                <w:ins w:id="4408" w:author="Gert Morlion" w:date="2024-08-26T14:19:00Z"/>
                <w:b/>
                <w:bCs/>
                <w:sz w:val="16"/>
                <w:szCs w:val="16"/>
              </w:rPr>
            </w:pPr>
            <w:ins w:id="4409" w:author="Gert Morlion" w:date="2024-08-26T14:19:00Z">
              <w:r w:rsidRPr="001E42E8">
                <w:rPr>
                  <w:sz w:val="16"/>
                  <w:szCs w:val="16"/>
                </w:rPr>
                <w:t>The name of the specification used to create the support file</w:t>
              </w:r>
            </w:ins>
          </w:p>
        </w:tc>
        <w:tc>
          <w:tcPr>
            <w:tcW w:w="804" w:type="dxa"/>
          </w:tcPr>
          <w:p w14:paraId="0BF2E887" w14:textId="77777777" w:rsidR="00434114" w:rsidRPr="001E42E8" w:rsidRDefault="00434114" w:rsidP="00BE21AB">
            <w:pPr>
              <w:snapToGrid w:val="0"/>
              <w:spacing w:before="60" w:after="60" w:line="240" w:lineRule="auto"/>
              <w:jc w:val="center"/>
              <w:rPr>
                <w:ins w:id="4410" w:author="Gert Morlion" w:date="2024-08-26T14:19:00Z"/>
                <w:b/>
                <w:bCs/>
                <w:sz w:val="16"/>
                <w:szCs w:val="16"/>
              </w:rPr>
            </w:pPr>
            <w:ins w:id="4411" w:author="Gert Morlion" w:date="2024-08-26T14:19:00Z">
              <w:r w:rsidRPr="001E42E8">
                <w:rPr>
                  <w:sz w:val="16"/>
                  <w:szCs w:val="16"/>
                </w:rPr>
                <w:t>1</w:t>
              </w:r>
            </w:ins>
          </w:p>
        </w:tc>
        <w:tc>
          <w:tcPr>
            <w:tcW w:w="2436" w:type="dxa"/>
          </w:tcPr>
          <w:p w14:paraId="00CF3925" w14:textId="77777777" w:rsidR="00434114" w:rsidRPr="001E42E8" w:rsidRDefault="00434114" w:rsidP="00BE21AB">
            <w:pPr>
              <w:snapToGrid w:val="0"/>
              <w:spacing w:before="60" w:after="60" w:line="240" w:lineRule="auto"/>
              <w:rPr>
                <w:ins w:id="4412" w:author="Gert Morlion" w:date="2024-08-26T14:19:00Z"/>
                <w:b/>
                <w:bCs/>
                <w:sz w:val="16"/>
                <w:szCs w:val="16"/>
              </w:rPr>
            </w:pPr>
            <w:proofErr w:type="spellStart"/>
            <w:ins w:id="4413" w:author="Gert Morlion" w:date="2024-08-26T14:19:00Z">
              <w:r w:rsidRPr="001E42E8">
                <w:rPr>
                  <w:sz w:val="16"/>
                  <w:szCs w:val="16"/>
                </w:rPr>
                <w:t>CharacterString</w:t>
              </w:r>
              <w:proofErr w:type="spellEnd"/>
            </w:ins>
          </w:p>
        </w:tc>
        <w:tc>
          <w:tcPr>
            <w:tcW w:w="3060" w:type="dxa"/>
          </w:tcPr>
          <w:p w14:paraId="28CFF977" w14:textId="77777777" w:rsidR="00434114" w:rsidRPr="001E42E8" w:rsidRDefault="00434114" w:rsidP="00BE21AB">
            <w:pPr>
              <w:snapToGrid w:val="0"/>
              <w:spacing w:before="60" w:after="60" w:line="240" w:lineRule="auto"/>
              <w:rPr>
                <w:ins w:id="4414" w:author="Gert Morlion" w:date="2024-08-26T14:19:00Z"/>
                <w:b/>
                <w:bCs/>
                <w:sz w:val="16"/>
                <w:szCs w:val="16"/>
              </w:rPr>
            </w:pPr>
          </w:p>
        </w:tc>
      </w:tr>
      <w:tr w:rsidR="00434114" w:rsidRPr="001E42E8" w14:paraId="4C53396B" w14:textId="77777777" w:rsidTr="00BE21AB">
        <w:trPr>
          <w:trHeight w:val="337"/>
          <w:ins w:id="4415" w:author="Gert Morlion" w:date="2024-08-26T14:19:00Z"/>
        </w:trPr>
        <w:tc>
          <w:tcPr>
            <w:tcW w:w="1106" w:type="dxa"/>
          </w:tcPr>
          <w:p w14:paraId="5BDF36CB" w14:textId="77777777" w:rsidR="00434114" w:rsidRPr="001E42E8" w:rsidRDefault="00434114" w:rsidP="00BE21AB">
            <w:pPr>
              <w:snapToGrid w:val="0"/>
              <w:spacing w:before="60" w:after="60" w:line="240" w:lineRule="auto"/>
              <w:rPr>
                <w:ins w:id="4416" w:author="Gert Morlion" w:date="2024-08-26T14:19:00Z"/>
                <w:b/>
                <w:bCs/>
                <w:sz w:val="16"/>
                <w:szCs w:val="16"/>
              </w:rPr>
            </w:pPr>
            <w:ins w:id="4417" w:author="Gert Morlion" w:date="2024-08-26T14:19:00Z">
              <w:r w:rsidRPr="001E42E8">
                <w:rPr>
                  <w:sz w:val="16"/>
                  <w:szCs w:val="16"/>
                </w:rPr>
                <w:t>Attribute</w:t>
              </w:r>
            </w:ins>
          </w:p>
        </w:tc>
        <w:tc>
          <w:tcPr>
            <w:tcW w:w="3034" w:type="dxa"/>
          </w:tcPr>
          <w:p w14:paraId="1D460262" w14:textId="77777777" w:rsidR="00434114" w:rsidRPr="001E42E8" w:rsidRDefault="00434114" w:rsidP="00BE21AB">
            <w:pPr>
              <w:snapToGrid w:val="0"/>
              <w:spacing w:before="60" w:after="60" w:line="240" w:lineRule="auto"/>
              <w:rPr>
                <w:ins w:id="4418" w:author="Gert Morlion" w:date="2024-08-26T14:19:00Z"/>
                <w:b/>
                <w:bCs/>
                <w:sz w:val="16"/>
                <w:szCs w:val="16"/>
              </w:rPr>
            </w:pPr>
            <w:ins w:id="4419" w:author="Gert Morlion" w:date="2024-08-26T14:19:00Z">
              <w:r w:rsidRPr="001E42E8">
                <w:rPr>
                  <w:sz w:val="16"/>
                  <w:szCs w:val="16"/>
                </w:rPr>
                <w:t>version</w:t>
              </w:r>
            </w:ins>
          </w:p>
        </w:tc>
        <w:tc>
          <w:tcPr>
            <w:tcW w:w="3420" w:type="dxa"/>
          </w:tcPr>
          <w:p w14:paraId="21D62E03" w14:textId="77777777" w:rsidR="00434114" w:rsidRPr="001E42E8" w:rsidRDefault="00434114" w:rsidP="00BE21AB">
            <w:pPr>
              <w:snapToGrid w:val="0"/>
              <w:spacing w:before="60" w:after="60" w:line="240" w:lineRule="auto"/>
              <w:jc w:val="left"/>
              <w:rPr>
                <w:ins w:id="4420" w:author="Gert Morlion" w:date="2024-08-26T14:19:00Z"/>
                <w:b/>
                <w:bCs/>
                <w:sz w:val="16"/>
                <w:szCs w:val="16"/>
              </w:rPr>
            </w:pPr>
            <w:ins w:id="4421" w:author="Gert Morlion" w:date="2024-08-26T14:19:00Z">
              <w:r w:rsidRPr="001E42E8">
                <w:rPr>
                  <w:sz w:val="16"/>
                  <w:szCs w:val="16"/>
                </w:rPr>
                <w:t>The version number of the specification</w:t>
              </w:r>
            </w:ins>
          </w:p>
        </w:tc>
        <w:tc>
          <w:tcPr>
            <w:tcW w:w="804" w:type="dxa"/>
          </w:tcPr>
          <w:p w14:paraId="30AFFCB6" w14:textId="77777777" w:rsidR="00434114" w:rsidRPr="001E42E8" w:rsidRDefault="00434114" w:rsidP="00BE21AB">
            <w:pPr>
              <w:snapToGrid w:val="0"/>
              <w:spacing w:before="60" w:after="60" w:line="240" w:lineRule="auto"/>
              <w:jc w:val="center"/>
              <w:rPr>
                <w:ins w:id="4422" w:author="Gert Morlion" w:date="2024-08-26T14:19:00Z"/>
                <w:b/>
                <w:bCs/>
                <w:sz w:val="16"/>
                <w:szCs w:val="16"/>
              </w:rPr>
            </w:pPr>
            <w:ins w:id="4423" w:author="Gert Morlion" w:date="2024-08-26T14:19:00Z">
              <w:r w:rsidRPr="001E42E8">
                <w:rPr>
                  <w:sz w:val="16"/>
                  <w:szCs w:val="16"/>
                </w:rPr>
                <w:t>0..1</w:t>
              </w:r>
            </w:ins>
          </w:p>
        </w:tc>
        <w:tc>
          <w:tcPr>
            <w:tcW w:w="2436" w:type="dxa"/>
          </w:tcPr>
          <w:p w14:paraId="6A7EA0DD" w14:textId="77777777" w:rsidR="00434114" w:rsidRPr="001E42E8" w:rsidRDefault="00434114" w:rsidP="00BE21AB">
            <w:pPr>
              <w:snapToGrid w:val="0"/>
              <w:spacing w:before="60" w:after="60" w:line="240" w:lineRule="auto"/>
              <w:rPr>
                <w:ins w:id="4424" w:author="Gert Morlion" w:date="2024-08-26T14:19:00Z"/>
                <w:b/>
                <w:bCs/>
                <w:sz w:val="16"/>
                <w:szCs w:val="16"/>
              </w:rPr>
            </w:pPr>
            <w:proofErr w:type="spellStart"/>
            <w:ins w:id="4425" w:author="Gert Morlion" w:date="2024-08-26T14:19:00Z">
              <w:r w:rsidRPr="001E42E8">
                <w:rPr>
                  <w:sz w:val="16"/>
                  <w:szCs w:val="16"/>
                </w:rPr>
                <w:t>CharacterString</w:t>
              </w:r>
              <w:proofErr w:type="spellEnd"/>
            </w:ins>
          </w:p>
        </w:tc>
        <w:tc>
          <w:tcPr>
            <w:tcW w:w="3060" w:type="dxa"/>
          </w:tcPr>
          <w:p w14:paraId="16EE3AD2" w14:textId="77777777" w:rsidR="00434114" w:rsidRPr="001E42E8" w:rsidRDefault="00434114" w:rsidP="00BE21AB">
            <w:pPr>
              <w:snapToGrid w:val="0"/>
              <w:spacing w:before="60" w:after="60" w:line="240" w:lineRule="auto"/>
              <w:rPr>
                <w:ins w:id="4426" w:author="Gert Morlion" w:date="2024-08-26T14:19:00Z"/>
                <w:b/>
                <w:bCs/>
                <w:sz w:val="16"/>
                <w:szCs w:val="16"/>
              </w:rPr>
            </w:pPr>
          </w:p>
        </w:tc>
      </w:tr>
      <w:tr w:rsidR="00434114" w:rsidRPr="001E42E8" w14:paraId="11468D06" w14:textId="77777777" w:rsidTr="00BE21AB">
        <w:trPr>
          <w:trHeight w:val="321"/>
          <w:ins w:id="4427" w:author="Gert Morlion" w:date="2024-08-26T14:19:00Z"/>
        </w:trPr>
        <w:tc>
          <w:tcPr>
            <w:tcW w:w="1106" w:type="dxa"/>
          </w:tcPr>
          <w:p w14:paraId="2FCEA161" w14:textId="77777777" w:rsidR="00434114" w:rsidRPr="001E42E8" w:rsidRDefault="00434114" w:rsidP="00BE21AB">
            <w:pPr>
              <w:snapToGrid w:val="0"/>
              <w:spacing w:before="60" w:after="60" w:line="240" w:lineRule="auto"/>
              <w:rPr>
                <w:ins w:id="4428" w:author="Gert Morlion" w:date="2024-08-26T14:19:00Z"/>
                <w:b/>
                <w:bCs/>
                <w:sz w:val="16"/>
                <w:szCs w:val="16"/>
              </w:rPr>
            </w:pPr>
            <w:ins w:id="4429" w:author="Gert Morlion" w:date="2024-08-26T14:19:00Z">
              <w:r w:rsidRPr="001E42E8">
                <w:rPr>
                  <w:sz w:val="16"/>
                  <w:szCs w:val="16"/>
                </w:rPr>
                <w:t>Attribute</w:t>
              </w:r>
            </w:ins>
          </w:p>
        </w:tc>
        <w:tc>
          <w:tcPr>
            <w:tcW w:w="3034" w:type="dxa"/>
          </w:tcPr>
          <w:p w14:paraId="2511C21C" w14:textId="77777777" w:rsidR="00434114" w:rsidRPr="001E42E8" w:rsidRDefault="00434114" w:rsidP="00BE21AB">
            <w:pPr>
              <w:snapToGrid w:val="0"/>
              <w:spacing w:before="60" w:after="60" w:line="240" w:lineRule="auto"/>
              <w:rPr>
                <w:ins w:id="4430" w:author="Gert Morlion" w:date="2024-08-26T14:19:00Z"/>
                <w:b/>
                <w:bCs/>
                <w:sz w:val="16"/>
                <w:szCs w:val="16"/>
              </w:rPr>
            </w:pPr>
            <w:ins w:id="4431" w:author="Gert Morlion" w:date="2024-08-26T14:19:00Z">
              <w:r w:rsidRPr="001E42E8">
                <w:rPr>
                  <w:sz w:val="16"/>
                  <w:szCs w:val="16"/>
                </w:rPr>
                <w:t>date</w:t>
              </w:r>
            </w:ins>
          </w:p>
        </w:tc>
        <w:tc>
          <w:tcPr>
            <w:tcW w:w="3420" w:type="dxa"/>
          </w:tcPr>
          <w:p w14:paraId="355064AB" w14:textId="77777777" w:rsidR="00434114" w:rsidRPr="001E42E8" w:rsidRDefault="00434114" w:rsidP="00BE21AB">
            <w:pPr>
              <w:snapToGrid w:val="0"/>
              <w:spacing w:before="60" w:after="60" w:line="240" w:lineRule="auto"/>
              <w:jc w:val="left"/>
              <w:rPr>
                <w:ins w:id="4432" w:author="Gert Morlion" w:date="2024-08-26T14:19:00Z"/>
                <w:b/>
                <w:bCs/>
                <w:sz w:val="16"/>
                <w:szCs w:val="16"/>
              </w:rPr>
            </w:pPr>
            <w:ins w:id="4433" w:author="Gert Morlion" w:date="2024-08-26T14:19:00Z">
              <w:r w:rsidRPr="001E42E8">
                <w:rPr>
                  <w:sz w:val="16"/>
                  <w:szCs w:val="16"/>
                </w:rPr>
                <w:t>The version date of the specification</w:t>
              </w:r>
            </w:ins>
          </w:p>
        </w:tc>
        <w:tc>
          <w:tcPr>
            <w:tcW w:w="804" w:type="dxa"/>
          </w:tcPr>
          <w:p w14:paraId="6832CC4F" w14:textId="77777777" w:rsidR="00434114" w:rsidRPr="001E42E8" w:rsidRDefault="00434114" w:rsidP="00BE21AB">
            <w:pPr>
              <w:snapToGrid w:val="0"/>
              <w:spacing w:before="60" w:after="60" w:line="240" w:lineRule="auto"/>
              <w:jc w:val="center"/>
              <w:rPr>
                <w:ins w:id="4434" w:author="Gert Morlion" w:date="2024-08-26T14:19:00Z"/>
                <w:b/>
                <w:bCs/>
                <w:sz w:val="16"/>
                <w:szCs w:val="16"/>
              </w:rPr>
            </w:pPr>
            <w:ins w:id="4435" w:author="Gert Morlion" w:date="2024-08-26T14:19:00Z">
              <w:r w:rsidRPr="001E42E8">
                <w:rPr>
                  <w:sz w:val="16"/>
                  <w:szCs w:val="16"/>
                </w:rPr>
                <w:t>0..1</w:t>
              </w:r>
            </w:ins>
          </w:p>
        </w:tc>
        <w:tc>
          <w:tcPr>
            <w:tcW w:w="2436" w:type="dxa"/>
          </w:tcPr>
          <w:p w14:paraId="7FD4EAE1" w14:textId="77777777" w:rsidR="00434114" w:rsidRPr="001E42E8" w:rsidRDefault="00434114" w:rsidP="00BE21AB">
            <w:pPr>
              <w:snapToGrid w:val="0"/>
              <w:spacing w:before="60" w:after="60" w:line="240" w:lineRule="auto"/>
              <w:rPr>
                <w:ins w:id="4436" w:author="Gert Morlion" w:date="2024-08-26T14:19:00Z"/>
                <w:b/>
                <w:bCs/>
                <w:sz w:val="16"/>
                <w:szCs w:val="16"/>
              </w:rPr>
            </w:pPr>
            <w:ins w:id="4437" w:author="Gert Morlion" w:date="2024-08-26T14:19:00Z">
              <w:r w:rsidRPr="001E42E8">
                <w:rPr>
                  <w:sz w:val="16"/>
                  <w:szCs w:val="16"/>
                </w:rPr>
                <w:t>Date</w:t>
              </w:r>
            </w:ins>
          </w:p>
        </w:tc>
        <w:tc>
          <w:tcPr>
            <w:tcW w:w="3060" w:type="dxa"/>
          </w:tcPr>
          <w:p w14:paraId="2643C76E" w14:textId="77777777" w:rsidR="00434114" w:rsidRPr="001E42E8" w:rsidRDefault="00434114" w:rsidP="00BE21AB">
            <w:pPr>
              <w:snapToGrid w:val="0"/>
              <w:spacing w:before="60" w:after="60" w:line="240" w:lineRule="auto"/>
              <w:rPr>
                <w:ins w:id="4438" w:author="Gert Morlion" w:date="2024-08-26T14:19:00Z"/>
                <w:b/>
                <w:bCs/>
                <w:sz w:val="16"/>
                <w:szCs w:val="16"/>
              </w:rPr>
            </w:pPr>
          </w:p>
        </w:tc>
      </w:tr>
    </w:tbl>
    <w:p w14:paraId="5A9CCC49" w14:textId="77777777" w:rsidR="00434114" w:rsidRDefault="00434114" w:rsidP="00434114">
      <w:pPr>
        <w:spacing w:after="0" w:line="240" w:lineRule="auto"/>
        <w:rPr>
          <w:ins w:id="4439" w:author="Gert Morlion" w:date="2024-08-26T14:19:00Z"/>
        </w:rPr>
      </w:pPr>
    </w:p>
    <w:p w14:paraId="4C55F3B2" w14:textId="77777777" w:rsidR="00434114" w:rsidRPr="002455BA" w:rsidRDefault="00434114" w:rsidP="00434114">
      <w:pPr>
        <w:pStyle w:val="Kop4"/>
        <w:tabs>
          <w:tab w:val="clear" w:pos="940"/>
          <w:tab w:val="clear" w:pos="1140"/>
          <w:tab w:val="clear" w:pos="1360"/>
          <w:tab w:val="left" w:pos="993"/>
        </w:tabs>
        <w:spacing w:before="120" w:after="120" w:line="240" w:lineRule="auto"/>
        <w:ind w:left="993" w:hanging="993"/>
        <w:rPr>
          <w:ins w:id="4440" w:author="Gert Morlion" w:date="2024-08-26T14:19:00Z"/>
        </w:rPr>
      </w:pPr>
      <w:ins w:id="4441" w:author="Gert Morlion" w:date="2024-08-26T14:1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434114" w:rsidRPr="007B4FED" w14:paraId="7D9AE2B8" w14:textId="77777777" w:rsidTr="00434114">
        <w:trPr>
          <w:cantSplit/>
          <w:ins w:id="4442" w:author="Gert Morlion" w:date="2024-08-26T14:19:00Z"/>
        </w:trPr>
        <w:tc>
          <w:tcPr>
            <w:tcW w:w="1169" w:type="dxa"/>
            <w:shd w:val="clear" w:color="auto" w:fill="D9D9D9"/>
          </w:tcPr>
          <w:p w14:paraId="1872D214" w14:textId="77777777" w:rsidR="00434114" w:rsidRPr="007B4FED" w:rsidRDefault="00434114" w:rsidP="00BE21AB">
            <w:pPr>
              <w:keepNext/>
              <w:keepLines/>
              <w:snapToGrid w:val="0"/>
              <w:spacing w:before="60" w:after="60" w:line="240" w:lineRule="auto"/>
              <w:jc w:val="left"/>
              <w:rPr>
                <w:ins w:id="4443" w:author="Gert Morlion" w:date="2024-08-26T14:19:00Z"/>
                <w:rFonts w:cs="Arial"/>
                <w:b/>
                <w:sz w:val="16"/>
                <w:szCs w:val="16"/>
              </w:rPr>
            </w:pPr>
            <w:ins w:id="4444" w:author="Gert Morlion" w:date="2024-08-26T14:19:00Z">
              <w:r>
                <w:rPr>
                  <w:rFonts w:cs="Arial"/>
                  <w:b/>
                  <w:sz w:val="16"/>
                  <w:szCs w:val="16"/>
                </w:rPr>
                <w:t>Item</w:t>
              </w:r>
            </w:ins>
          </w:p>
        </w:tc>
        <w:tc>
          <w:tcPr>
            <w:tcW w:w="3102" w:type="dxa"/>
            <w:shd w:val="clear" w:color="auto" w:fill="D9D9D9"/>
          </w:tcPr>
          <w:p w14:paraId="07F1F7A6" w14:textId="77777777" w:rsidR="00434114" w:rsidRPr="007B4FED" w:rsidRDefault="00434114" w:rsidP="00BE21AB">
            <w:pPr>
              <w:keepNext/>
              <w:keepLines/>
              <w:snapToGrid w:val="0"/>
              <w:spacing w:before="60" w:after="60" w:line="240" w:lineRule="auto"/>
              <w:jc w:val="left"/>
              <w:rPr>
                <w:ins w:id="4445" w:author="Gert Morlion" w:date="2024-08-26T14:19:00Z"/>
                <w:rFonts w:cs="Arial"/>
                <w:b/>
                <w:sz w:val="16"/>
                <w:szCs w:val="16"/>
              </w:rPr>
            </w:pPr>
            <w:ins w:id="4446" w:author="Gert Morlion" w:date="2024-08-26T14:19:00Z">
              <w:r w:rsidRPr="007B4FED">
                <w:rPr>
                  <w:rFonts w:cs="Arial"/>
                  <w:b/>
                  <w:sz w:val="16"/>
                  <w:szCs w:val="16"/>
                </w:rPr>
                <w:t>Name</w:t>
              </w:r>
            </w:ins>
          </w:p>
        </w:tc>
        <w:tc>
          <w:tcPr>
            <w:tcW w:w="3828" w:type="dxa"/>
            <w:shd w:val="clear" w:color="auto" w:fill="D9D9D9"/>
          </w:tcPr>
          <w:p w14:paraId="68B65F7D" w14:textId="77777777" w:rsidR="00434114" w:rsidRPr="007B4FED" w:rsidRDefault="00434114" w:rsidP="00BE21AB">
            <w:pPr>
              <w:keepNext/>
              <w:keepLines/>
              <w:snapToGrid w:val="0"/>
              <w:spacing w:before="60" w:after="60" w:line="240" w:lineRule="auto"/>
              <w:jc w:val="left"/>
              <w:rPr>
                <w:ins w:id="4447" w:author="Gert Morlion" w:date="2024-08-26T14:19:00Z"/>
                <w:rFonts w:cs="Arial"/>
                <w:b/>
                <w:sz w:val="16"/>
                <w:szCs w:val="16"/>
              </w:rPr>
            </w:pPr>
            <w:ins w:id="4448" w:author="Gert Morlion" w:date="2024-08-26T14:19:00Z">
              <w:r w:rsidRPr="007B4FED">
                <w:rPr>
                  <w:rFonts w:cs="Arial"/>
                  <w:b/>
                  <w:sz w:val="16"/>
                  <w:szCs w:val="16"/>
                </w:rPr>
                <w:t>Description</w:t>
              </w:r>
            </w:ins>
          </w:p>
        </w:tc>
        <w:tc>
          <w:tcPr>
            <w:tcW w:w="732" w:type="dxa"/>
            <w:shd w:val="clear" w:color="auto" w:fill="D9D9D9"/>
          </w:tcPr>
          <w:p w14:paraId="377A237D" w14:textId="77777777" w:rsidR="00434114" w:rsidRPr="007B4FED" w:rsidRDefault="00434114" w:rsidP="00BE21AB">
            <w:pPr>
              <w:keepNext/>
              <w:keepLines/>
              <w:snapToGrid w:val="0"/>
              <w:spacing w:before="60" w:after="60" w:line="240" w:lineRule="auto"/>
              <w:jc w:val="center"/>
              <w:rPr>
                <w:ins w:id="4449" w:author="Gert Morlion" w:date="2024-08-26T14:19:00Z"/>
                <w:rFonts w:cs="Arial"/>
                <w:b/>
                <w:sz w:val="16"/>
                <w:szCs w:val="16"/>
              </w:rPr>
            </w:pPr>
            <w:ins w:id="4450" w:author="Gert Morlion" w:date="2024-08-26T14:19:00Z">
              <w:r w:rsidRPr="007B4FED">
                <w:rPr>
                  <w:rFonts w:cs="Arial"/>
                  <w:b/>
                  <w:sz w:val="16"/>
                  <w:szCs w:val="16"/>
                </w:rPr>
                <w:t>Code</w:t>
              </w:r>
            </w:ins>
          </w:p>
        </w:tc>
        <w:tc>
          <w:tcPr>
            <w:tcW w:w="5503" w:type="dxa"/>
            <w:shd w:val="clear" w:color="auto" w:fill="D9D9D9"/>
          </w:tcPr>
          <w:p w14:paraId="63B04D85" w14:textId="77777777" w:rsidR="00434114" w:rsidRPr="007B4FED" w:rsidRDefault="00434114" w:rsidP="00BE21AB">
            <w:pPr>
              <w:keepNext/>
              <w:keepLines/>
              <w:snapToGrid w:val="0"/>
              <w:spacing w:before="60" w:after="60" w:line="240" w:lineRule="auto"/>
              <w:jc w:val="left"/>
              <w:rPr>
                <w:ins w:id="4451" w:author="Gert Morlion" w:date="2024-08-26T14:19:00Z"/>
                <w:rFonts w:cs="Arial"/>
                <w:b/>
                <w:sz w:val="16"/>
                <w:szCs w:val="16"/>
              </w:rPr>
            </w:pPr>
            <w:ins w:id="4452" w:author="Gert Morlion" w:date="2024-08-26T14:19:00Z">
              <w:r w:rsidRPr="007B4FED">
                <w:rPr>
                  <w:rFonts w:cs="Arial"/>
                  <w:b/>
                  <w:sz w:val="16"/>
                  <w:szCs w:val="16"/>
                </w:rPr>
                <w:t>Remarks</w:t>
              </w:r>
            </w:ins>
          </w:p>
        </w:tc>
      </w:tr>
      <w:tr w:rsidR="00434114" w:rsidRPr="007B4FED" w14:paraId="583A5916" w14:textId="77777777" w:rsidTr="00BE21AB">
        <w:trPr>
          <w:cantSplit/>
          <w:trHeight w:val="276"/>
          <w:ins w:id="4453" w:author="Gert Morlion" w:date="2024-08-26T14:19:00Z"/>
        </w:trPr>
        <w:tc>
          <w:tcPr>
            <w:tcW w:w="1169" w:type="dxa"/>
          </w:tcPr>
          <w:p w14:paraId="39F8B344" w14:textId="77777777" w:rsidR="00434114" w:rsidRPr="007B4FED" w:rsidRDefault="00434114" w:rsidP="00BE21AB">
            <w:pPr>
              <w:keepNext/>
              <w:keepLines/>
              <w:snapToGrid w:val="0"/>
              <w:spacing w:before="60" w:after="60" w:line="240" w:lineRule="auto"/>
              <w:jc w:val="left"/>
              <w:rPr>
                <w:ins w:id="4454" w:author="Gert Morlion" w:date="2024-08-26T14:19:00Z"/>
                <w:rFonts w:cs="Arial"/>
                <w:sz w:val="16"/>
                <w:szCs w:val="16"/>
              </w:rPr>
            </w:pPr>
            <w:ins w:id="4455" w:author="Gert Morlion" w:date="2024-08-26T14:19:00Z">
              <w:r w:rsidRPr="007B4FED">
                <w:rPr>
                  <w:rFonts w:cs="Arial"/>
                  <w:sz w:val="16"/>
                  <w:szCs w:val="16"/>
                </w:rPr>
                <w:t>Enumeration</w:t>
              </w:r>
            </w:ins>
          </w:p>
        </w:tc>
        <w:tc>
          <w:tcPr>
            <w:tcW w:w="3102" w:type="dxa"/>
          </w:tcPr>
          <w:p w14:paraId="15020C73" w14:textId="77777777" w:rsidR="00434114" w:rsidRPr="007B4FED" w:rsidRDefault="00434114" w:rsidP="00BE21AB">
            <w:pPr>
              <w:keepNext/>
              <w:keepLines/>
              <w:snapToGrid w:val="0"/>
              <w:spacing w:before="60" w:after="60" w:line="240" w:lineRule="auto"/>
              <w:jc w:val="left"/>
              <w:rPr>
                <w:ins w:id="4456" w:author="Gert Morlion" w:date="2024-08-26T14:19:00Z"/>
                <w:rFonts w:cs="Arial"/>
                <w:sz w:val="16"/>
                <w:szCs w:val="16"/>
              </w:rPr>
            </w:pPr>
            <w:ins w:id="4457" w:author="Gert Morlion" w:date="2024-08-26T14:19:00Z">
              <w:r w:rsidRPr="007B4FED">
                <w:rPr>
                  <w:rFonts w:cs="Arial"/>
                  <w:sz w:val="16"/>
                  <w:szCs w:val="16"/>
                </w:rPr>
                <w:t>S100_ResourcePurpose</w:t>
              </w:r>
            </w:ins>
          </w:p>
        </w:tc>
        <w:tc>
          <w:tcPr>
            <w:tcW w:w="3828" w:type="dxa"/>
          </w:tcPr>
          <w:p w14:paraId="0AA45BF7" w14:textId="77777777" w:rsidR="00434114" w:rsidRPr="007B4FED" w:rsidRDefault="00434114" w:rsidP="00BE21AB">
            <w:pPr>
              <w:keepNext/>
              <w:keepLines/>
              <w:snapToGrid w:val="0"/>
              <w:spacing w:before="60" w:after="60" w:line="240" w:lineRule="auto"/>
              <w:jc w:val="left"/>
              <w:rPr>
                <w:ins w:id="4458" w:author="Gert Morlion" w:date="2024-08-26T14:19:00Z"/>
                <w:rFonts w:cs="Arial"/>
                <w:sz w:val="16"/>
                <w:szCs w:val="16"/>
              </w:rPr>
            </w:pPr>
            <w:ins w:id="4459" w:author="Gert Morlion" w:date="2024-08-26T14:19:00Z">
              <w:r w:rsidRPr="007B4FED">
                <w:rPr>
                  <w:rFonts w:eastAsia="Times New Roman" w:cs="Arial"/>
                  <w:sz w:val="16"/>
                  <w:szCs w:val="16"/>
                  <w:lang w:val="en-US"/>
                </w:rPr>
                <w:t>Defines the purpose of the supporting resource</w:t>
              </w:r>
            </w:ins>
          </w:p>
        </w:tc>
        <w:tc>
          <w:tcPr>
            <w:tcW w:w="732" w:type="dxa"/>
          </w:tcPr>
          <w:p w14:paraId="5E68D172" w14:textId="77777777" w:rsidR="00434114" w:rsidRPr="007B4FED" w:rsidRDefault="00434114" w:rsidP="00BE21AB">
            <w:pPr>
              <w:keepNext/>
              <w:keepLines/>
              <w:snapToGrid w:val="0"/>
              <w:spacing w:before="60" w:after="60" w:line="240" w:lineRule="auto"/>
              <w:jc w:val="center"/>
              <w:rPr>
                <w:ins w:id="4460" w:author="Gert Morlion" w:date="2024-08-26T14:19:00Z"/>
                <w:rFonts w:cs="Arial"/>
                <w:sz w:val="16"/>
                <w:szCs w:val="16"/>
              </w:rPr>
            </w:pPr>
            <w:ins w:id="4461" w:author="Gert Morlion" w:date="2024-08-26T14:19:00Z">
              <w:r w:rsidRPr="007B4FED">
                <w:rPr>
                  <w:rFonts w:cs="Arial"/>
                  <w:sz w:val="16"/>
                  <w:szCs w:val="16"/>
                </w:rPr>
                <w:t>-</w:t>
              </w:r>
            </w:ins>
          </w:p>
        </w:tc>
        <w:tc>
          <w:tcPr>
            <w:tcW w:w="5503" w:type="dxa"/>
          </w:tcPr>
          <w:p w14:paraId="7637DD86" w14:textId="77777777" w:rsidR="00434114" w:rsidRPr="007B4FED" w:rsidRDefault="00434114" w:rsidP="00BE21AB">
            <w:pPr>
              <w:keepNext/>
              <w:keepLines/>
              <w:snapToGrid w:val="0"/>
              <w:spacing w:before="60" w:after="60" w:line="240" w:lineRule="auto"/>
              <w:jc w:val="left"/>
              <w:rPr>
                <w:ins w:id="4462" w:author="Gert Morlion" w:date="2024-08-26T14:19:00Z"/>
                <w:rFonts w:cs="Arial"/>
                <w:sz w:val="16"/>
                <w:szCs w:val="16"/>
              </w:rPr>
            </w:pPr>
            <w:ins w:id="4463" w:author="Gert Morlion" w:date="2024-08-26T14:19:00Z">
              <w:r w:rsidRPr="007B4FED">
                <w:rPr>
                  <w:rFonts w:cs="Arial"/>
                  <w:sz w:val="16"/>
                  <w:szCs w:val="16"/>
                </w:rPr>
                <w:t>-</w:t>
              </w:r>
            </w:ins>
          </w:p>
        </w:tc>
      </w:tr>
      <w:tr w:rsidR="00434114" w:rsidRPr="007B4FED" w14:paraId="176E0C57" w14:textId="77777777" w:rsidTr="00BE21AB">
        <w:trPr>
          <w:cantSplit/>
          <w:trHeight w:val="304"/>
          <w:ins w:id="4464" w:author="Gert Morlion" w:date="2024-08-26T14:19:00Z"/>
        </w:trPr>
        <w:tc>
          <w:tcPr>
            <w:tcW w:w="1169" w:type="dxa"/>
          </w:tcPr>
          <w:p w14:paraId="51788120" w14:textId="77777777" w:rsidR="00434114" w:rsidRPr="007B4FED" w:rsidRDefault="00434114" w:rsidP="00BE21AB">
            <w:pPr>
              <w:snapToGrid w:val="0"/>
              <w:spacing w:before="60" w:after="60" w:line="240" w:lineRule="auto"/>
              <w:jc w:val="left"/>
              <w:rPr>
                <w:ins w:id="4465" w:author="Gert Morlion" w:date="2024-08-26T14:19:00Z"/>
                <w:rFonts w:cs="Arial"/>
                <w:sz w:val="16"/>
                <w:szCs w:val="16"/>
              </w:rPr>
            </w:pPr>
            <w:ins w:id="4466" w:author="Gert Morlion" w:date="2024-08-26T14:19:00Z">
              <w:r w:rsidRPr="007B4FED">
                <w:rPr>
                  <w:rFonts w:cs="Arial"/>
                  <w:sz w:val="16"/>
                  <w:szCs w:val="16"/>
                </w:rPr>
                <w:t>Value</w:t>
              </w:r>
            </w:ins>
          </w:p>
        </w:tc>
        <w:tc>
          <w:tcPr>
            <w:tcW w:w="3102" w:type="dxa"/>
          </w:tcPr>
          <w:p w14:paraId="16FE8431" w14:textId="77777777" w:rsidR="00434114" w:rsidRPr="007B4FED" w:rsidRDefault="00434114" w:rsidP="00BE21AB">
            <w:pPr>
              <w:snapToGrid w:val="0"/>
              <w:spacing w:before="60" w:after="60" w:line="240" w:lineRule="auto"/>
              <w:jc w:val="left"/>
              <w:rPr>
                <w:ins w:id="4467" w:author="Gert Morlion" w:date="2024-08-26T14:19:00Z"/>
                <w:rFonts w:cs="Arial"/>
                <w:sz w:val="16"/>
                <w:szCs w:val="16"/>
              </w:rPr>
            </w:pPr>
            <w:proofErr w:type="spellStart"/>
            <w:ins w:id="4468" w:author="Gert Morlion" w:date="2024-08-26T14:19:00Z">
              <w:r w:rsidRPr="007B4FED">
                <w:rPr>
                  <w:rFonts w:cs="Arial"/>
                  <w:sz w:val="16"/>
                  <w:szCs w:val="16"/>
                </w:rPr>
                <w:t>supportFile</w:t>
              </w:r>
              <w:proofErr w:type="spellEnd"/>
            </w:ins>
          </w:p>
        </w:tc>
        <w:tc>
          <w:tcPr>
            <w:tcW w:w="3828" w:type="dxa"/>
          </w:tcPr>
          <w:p w14:paraId="3D21FDEE" w14:textId="77777777" w:rsidR="00434114" w:rsidRPr="007B4FED" w:rsidRDefault="00434114" w:rsidP="00BE21AB">
            <w:pPr>
              <w:snapToGrid w:val="0"/>
              <w:spacing w:before="60" w:after="60" w:line="240" w:lineRule="auto"/>
              <w:jc w:val="left"/>
              <w:rPr>
                <w:ins w:id="4469" w:author="Gert Morlion" w:date="2024-08-26T14:19:00Z"/>
                <w:rFonts w:cs="Arial"/>
                <w:sz w:val="16"/>
                <w:szCs w:val="16"/>
              </w:rPr>
            </w:pPr>
            <w:ins w:id="4470" w:author="Gert Morlion" w:date="2024-08-26T14:19:00Z">
              <w:r w:rsidRPr="007B4FED">
                <w:rPr>
                  <w:rFonts w:cs="Arial"/>
                  <w:sz w:val="16"/>
                  <w:szCs w:val="16"/>
                </w:rPr>
                <w:t>A support file</w:t>
              </w:r>
            </w:ins>
          </w:p>
        </w:tc>
        <w:tc>
          <w:tcPr>
            <w:tcW w:w="732" w:type="dxa"/>
          </w:tcPr>
          <w:p w14:paraId="5C175ACB" w14:textId="77777777" w:rsidR="00434114" w:rsidRPr="007B4FED" w:rsidRDefault="00434114" w:rsidP="00BE21AB">
            <w:pPr>
              <w:snapToGrid w:val="0"/>
              <w:spacing w:before="60" w:after="60" w:line="240" w:lineRule="auto"/>
              <w:jc w:val="center"/>
              <w:rPr>
                <w:ins w:id="4471" w:author="Gert Morlion" w:date="2024-08-26T14:19:00Z"/>
                <w:rFonts w:cs="Arial"/>
                <w:sz w:val="16"/>
                <w:szCs w:val="16"/>
              </w:rPr>
            </w:pPr>
            <w:ins w:id="4472" w:author="Gert Morlion" w:date="2024-08-26T14:19:00Z">
              <w:r>
                <w:rPr>
                  <w:rFonts w:cs="Arial"/>
                  <w:sz w:val="16"/>
                  <w:szCs w:val="16"/>
                </w:rPr>
                <w:t>1</w:t>
              </w:r>
            </w:ins>
          </w:p>
        </w:tc>
        <w:tc>
          <w:tcPr>
            <w:tcW w:w="5503" w:type="dxa"/>
          </w:tcPr>
          <w:p w14:paraId="0702F497" w14:textId="77777777" w:rsidR="00434114" w:rsidRPr="007B4FED" w:rsidRDefault="00434114" w:rsidP="00BE21AB">
            <w:pPr>
              <w:snapToGrid w:val="0"/>
              <w:spacing w:before="60" w:after="60" w:line="240" w:lineRule="auto"/>
              <w:jc w:val="left"/>
              <w:rPr>
                <w:ins w:id="4473" w:author="Gert Morlion" w:date="2024-08-26T14:19:00Z"/>
                <w:rFonts w:cs="Arial"/>
                <w:sz w:val="16"/>
                <w:szCs w:val="16"/>
              </w:rPr>
            </w:pPr>
            <w:ins w:id="4474" w:author="Gert Morlion" w:date="2024-08-26T14:19:00Z">
              <w:r>
                <w:rPr>
                  <w:rFonts w:cs="Arial"/>
                  <w:sz w:val="16"/>
                  <w:szCs w:val="16"/>
                </w:rPr>
                <w:t>An ENC support file</w:t>
              </w:r>
            </w:ins>
          </w:p>
        </w:tc>
      </w:tr>
      <w:tr w:rsidR="00434114" w:rsidRPr="007B4FED" w14:paraId="6E22C1C9" w14:textId="77777777" w:rsidTr="00BE21AB">
        <w:trPr>
          <w:cantSplit/>
          <w:trHeight w:val="304"/>
          <w:ins w:id="4475" w:author="Gert Morlion" w:date="2024-08-26T14:19:00Z"/>
        </w:trPr>
        <w:tc>
          <w:tcPr>
            <w:tcW w:w="1169" w:type="dxa"/>
          </w:tcPr>
          <w:p w14:paraId="73DC2405" w14:textId="77777777" w:rsidR="00434114" w:rsidRPr="007B4FED" w:rsidRDefault="00434114" w:rsidP="00BE21AB">
            <w:pPr>
              <w:snapToGrid w:val="0"/>
              <w:spacing w:before="60" w:after="60" w:line="240" w:lineRule="auto"/>
              <w:jc w:val="left"/>
              <w:rPr>
                <w:ins w:id="4476" w:author="Gert Morlion" w:date="2024-08-26T14:19:00Z"/>
                <w:rFonts w:cs="Arial"/>
                <w:sz w:val="16"/>
                <w:szCs w:val="16"/>
              </w:rPr>
            </w:pPr>
            <w:ins w:id="4477" w:author="Gert Morlion" w:date="2024-08-26T14:19:00Z">
              <w:r w:rsidRPr="007B4FED">
                <w:rPr>
                  <w:rFonts w:cs="Arial"/>
                  <w:sz w:val="16"/>
                  <w:szCs w:val="16"/>
                </w:rPr>
                <w:t>Value</w:t>
              </w:r>
            </w:ins>
          </w:p>
        </w:tc>
        <w:tc>
          <w:tcPr>
            <w:tcW w:w="3102" w:type="dxa"/>
          </w:tcPr>
          <w:p w14:paraId="5F5EB96B" w14:textId="77777777" w:rsidR="00434114" w:rsidRPr="007B4FED" w:rsidRDefault="00434114" w:rsidP="00BE21AB">
            <w:pPr>
              <w:snapToGrid w:val="0"/>
              <w:spacing w:before="60" w:after="60" w:line="240" w:lineRule="auto"/>
              <w:jc w:val="left"/>
              <w:rPr>
                <w:ins w:id="4478" w:author="Gert Morlion" w:date="2024-08-26T14:19:00Z"/>
                <w:rFonts w:cs="Arial"/>
                <w:sz w:val="16"/>
                <w:szCs w:val="16"/>
              </w:rPr>
            </w:pPr>
            <w:ins w:id="4479" w:author="Gert Morlion" w:date="2024-08-26T14:19:00Z">
              <w:r w:rsidRPr="007B4FED">
                <w:rPr>
                  <w:rFonts w:cs="Arial"/>
                  <w:sz w:val="16"/>
                  <w:szCs w:val="16"/>
                </w:rPr>
                <w:t>ISO Metadata</w:t>
              </w:r>
            </w:ins>
          </w:p>
        </w:tc>
        <w:tc>
          <w:tcPr>
            <w:tcW w:w="3828" w:type="dxa"/>
          </w:tcPr>
          <w:p w14:paraId="4FFC2366" w14:textId="77777777" w:rsidR="00434114" w:rsidRPr="006834DB" w:rsidRDefault="00434114" w:rsidP="00BE21AB">
            <w:pPr>
              <w:snapToGrid w:val="0"/>
              <w:spacing w:before="60" w:after="60" w:line="240" w:lineRule="auto"/>
              <w:jc w:val="left"/>
              <w:rPr>
                <w:ins w:id="4480" w:author="Gert Morlion" w:date="2024-08-26T14:19:00Z"/>
                <w:rFonts w:cs="Arial"/>
                <w:sz w:val="16"/>
                <w:szCs w:val="16"/>
                <w:lang w:val="it-IT"/>
              </w:rPr>
            </w:pPr>
            <w:ins w:id="4481" w:author="Gert Morlion" w:date="2024-08-26T14:19:00Z">
              <w:r w:rsidRPr="006834DB">
                <w:rPr>
                  <w:rFonts w:cs="Arial"/>
                  <w:sz w:val="16"/>
                  <w:szCs w:val="16"/>
                  <w:lang w:val="it-IT"/>
                </w:rPr>
                <w:t>Dataset metadata in ISO format</w:t>
              </w:r>
            </w:ins>
          </w:p>
        </w:tc>
        <w:tc>
          <w:tcPr>
            <w:tcW w:w="732" w:type="dxa"/>
          </w:tcPr>
          <w:p w14:paraId="16E6DE9E" w14:textId="77777777" w:rsidR="00434114" w:rsidRPr="007B4FED" w:rsidRDefault="00434114" w:rsidP="00BE21AB">
            <w:pPr>
              <w:snapToGrid w:val="0"/>
              <w:spacing w:before="60" w:after="60" w:line="240" w:lineRule="auto"/>
              <w:jc w:val="center"/>
              <w:rPr>
                <w:ins w:id="4482" w:author="Gert Morlion" w:date="2024-08-26T14:19:00Z"/>
                <w:rFonts w:cs="Arial"/>
                <w:sz w:val="16"/>
                <w:szCs w:val="16"/>
              </w:rPr>
            </w:pPr>
            <w:ins w:id="4483" w:author="Gert Morlion" w:date="2024-08-26T14:19:00Z">
              <w:r>
                <w:rPr>
                  <w:rFonts w:cs="Arial"/>
                  <w:sz w:val="16"/>
                  <w:szCs w:val="16"/>
                </w:rPr>
                <w:t>2</w:t>
              </w:r>
            </w:ins>
          </w:p>
        </w:tc>
        <w:tc>
          <w:tcPr>
            <w:tcW w:w="5503" w:type="dxa"/>
          </w:tcPr>
          <w:p w14:paraId="31F70FB8" w14:textId="77777777" w:rsidR="00434114" w:rsidRPr="007B4FED" w:rsidDel="00C30E16" w:rsidRDefault="00434114" w:rsidP="00BE21AB">
            <w:pPr>
              <w:snapToGrid w:val="0"/>
              <w:spacing w:before="60" w:after="60" w:line="240" w:lineRule="auto"/>
              <w:jc w:val="left"/>
              <w:rPr>
                <w:ins w:id="4484" w:author="Gert Morlion" w:date="2024-08-26T14:19:00Z"/>
                <w:rFonts w:cs="Arial"/>
                <w:sz w:val="16"/>
                <w:szCs w:val="16"/>
              </w:rPr>
            </w:pPr>
            <w:ins w:id="4485" w:author="Gert Morlion" w:date="2024-08-26T14:19:00Z">
              <w:r>
                <w:rPr>
                  <w:rFonts w:cs="Arial"/>
                  <w:sz w:val="16"/>
                  <w:szCs w:val="16"/>
                </w:rPr>
                <w:t>N</w:t>
              </w:r>
              <w:r w:rsidRPr="00E61F5B">
                <w:rPr>
                  <w:rFonts w:cs="Arial"/>
                  <w:sz w:val="16"/>
                  <w:szCs w:val="16"/>
                </w:rPr>
                <w:t xml:space="preserve">ot to be used </w:t>
              </w:r>
              <w:r>
                <w:rPr>
                  <w:rFonts w:cs="Arial"/>
                  <w:sz w:val="16"/>
                  <w:szCs w:val="16"/>
                </w:rPr>
                <w:t>for ENC distribution and use in navigational end-user systems. See clause 11.5</w:t>
              </w:r>
            </w:ins>
          </w:p>
        </w:tc>
      </w:tr>
      <w:tr w:rsidR="00434114" w:rsidRPr="007B4FED" w14:paraId="7ABA3DDB" w14:textId="77777777" w:rsidTr="00BE21AB">
        <w:trPr>
          <w:cantSplit/>
          <w:trHeight w:val="304"/>
          <w:ins w:id="4486" w:author="Gert Morlion" w:date="2024-08-26T14:19:00Z"/>
        </w:trPr>
        <w:tc>
          <w:tcPr>
            <w:tcW w:w="1169" w:type="dxa"/>
          </w:tcPr>
          <w:p w14:paraId="467121D9" w14:textId="77777777" w:rsidR="00434114" w:rsidRPr="007B4FED" w:rsidRDefault="00434114" w:rsidP="00BE21AB">
            <w:pPr>
              <w:snapToGrid w:val="0"/>
              <w:spacing w:before="60" w:after="60" w:line="240" w:lineRule="auto"/>
              <w:jc w:val="left"/>
              <w:rPr>
                <w:ins w:id="4487" w:author="Gert Morlion" w:date="2024-08-26T14:19:00Z"/>
                <w:rFonts w:cs="Arial"/>
                <w:sz w:val="16"/>
                <w:szCs w:val="16"/>
              </w:rPr>
            </w:pPr>
            <w:ins w:id="4488" w:author="Gert Morlion" w:date="2024-08-26T14:19:00Z">
              <w:r w:rsidRPr="007B4FED">
                <w:rPr>
                  <w:rFonts w:cs="Arial"/>
                  <w:sz w:val="16"/>
                  <w:szCs w:val="16"/>
                </w:rPr>
                <w:t>Value</w:t>
              </w:r>
            </w:ins>
          </w:p>
        </w:tc>
        <w:tc>
          <w:tcPr>
            <w:tcW w:w="3102" w:type="dxa"/>
          </w:tcPr>
          <w:p w14:paraId="7D2C55F9" w14:textId="77777777" w:rsidR="00434114" w:rsidRPr="007B4FED" w:rsidRDefault="00434114" w:rsidP="00BE21AB">
            <w:pPr>
              <w:snapToGrid w:val="0"/>
              <w:spacing w:before="60" w:after="60" w:line="240" w:lineRule="auto"/>
              <w:jc w:val="left"/>
              <w:rPr>
                <w:ins w:id="4489" w:author="Gert Morlion" w:date="2024-08-26T14:19:00Z"/>
                <w:rFonts w:cs="Arial"/>
                <w:sz w:val="16"/>
                <w:szCs w:val="16"/>
              </w:rPr>
            </w:pPr>
            <w:ins w:id="4490" w:author="Gert Morlion" w:date="2024-08-26T14:19:00Z">
              <w:r w:rsidRPr="007B4FED">
                <w:rPr>
                  <w:rFonts w:cs="Arial"/>
                  <w:sz w:val="16"/>
                  <w:szCs w:val="16"/>
                </w:rPr>
                <w:t>Language Pack</w:t>
              </w:r>
            </w:ins>
          </w:p>
        </w:tc>
        <w:tc>
          <w:tcPr>
            <w:tcW w:w="3828" w:type="dxa"/>
          </w:tcPr>
          <w:p w14:paraId="28EB30FD" w14:textId="77777777" w:rsidR="00434114" w:rsidRPr="007B4FED" w:rsidRDefault="00434114" w:rsidP="00BE21AB">
            <w:pPr>
              <w:snapToGrid w:val="0"/>
              <w:spacing w:before="60" w:after="60" w:line="240" w:lineRule="auto"/>
              <w:jc w:val="left"/>
              <w:rPr>
                <w:ins w:id="4491" w:author="Gert Morlion" w:date="2024-08-26T14:19:00Z"/>
                <w:rFonts w:cs="Arial"/>
                <w:sz w:val="16"/>
                <w:szCs w:val="16"/>
              </w:rPr>
            </w:pPr>
            <w:ins w:id="4492" w:author="Gert Morlion" w:date="2024-08-26T14:19:00Z">
              <w:r w:rsidRPr="007B4FED">
                <w:rPr>
                  <w:rFonts w:cs="Arial"/>
                  <w:sz w:val="16"/>
                  <w:szCs w:val="16"/>
                </w:rPr>
                <w:t>A Language pack</w:t>
              </w:r>
            </w:ins>
          </w:p>
        </w:tc>
        <w:tc>
          <w:tcPr>
            <w:tcW w:w="732" w:type="dxa"/>
          </w:tcPr>
          <w:p w14:paraId="61C31361" w14:textId="77777777" w:rsidR="00434114" w:rsidRPr="007B4FED" w:rsidRDefault="00434114" w:rsidP="00BE21AB">
            <w:pPr>
              <w:snapToGrid w:val="0"/>
              <w:spacing w:before="60" w:after="60" w:line="240" w:lineRule="auto"/>
              <w:jc w:val="center"/>
              <w:rPr>
                <w:ins w:id="4493" w:author="Gert Morlion" w:date="2024-08-26T14:19:00Z"/>
                <w:rFonts w:cs="Arial"/>
                <w:sz w:val="16"/>
                <w:szCs w:val="16"/>
              </w:rPr>
            </w:pPr>
            <w:ins w:id="4494" w:author="Gert Morlion" w:date="2024-08-26T14:19:00Z">
              <w:r>
                <w:rPr>
                  <w:rFonts w:cs="Arial"/>
                  <w:sz w:val="16"/>
                  <w:szCs w:val="16"/>
                </w:rPr>
                <w:t>3</w:t>
              </w:r>
            </w:ins>
          </w:p>
        </w:tc>
        <w:tc>
          <w:tcPr>
            <w:tcW w:w="5503" w:type="dxa"/>
          </w:tcPr>
          <w:p w14:paraId="13CB564B" w14:textId="77777777" w:rsidR="00434114" w:rsidRPr="007B4FED" w:rsidDel="00C30E16" w:rsidRDefault="00434114" w:rsidP="00BE21AB">
            <w:pPr>
              <w:snapToGrid w:val="0"/>
              <w:spacing w:before="60" w:after="60" w:line="240" w:lineRule="auto"/>
              <w:jc w:val="left"/>
              <w:rPr>
                <w:ins w:id="4495" w:author="Gert Morlion" w:date="2024-08-26T14:19:00Z"/>
                <w:rFonts w:cs="Arial"/>
                <w:sz w:val="16"/>
                <w:szCs w:val="16"/>
              </w:rPr>
            </w:pPr>
            <w:ins w:id="4496" w:author="Gert Morlion" w:date="2024-08-26T14:19:00Z">
              <w:r>
                <w:rPr>
                  <w:rFonts w:cs="Arial"/>
                  <w:sz w:val="16"/>
                  <w:szCs w:val="16"/>
                </w:rPr>
                <w:t>A system support file</w:t>
              </w:r>
            </w:ins>
          </w:p>
        </w:tc>
      </w:tr>
      <w:tr w:rsidR="00434114" w:rsidRPr="007B4FED" w14:paraId="3E776763" w14:textId="77777777" w:rsidTr="00BE21AB">
        <w:trPr>
          <w:cantSplit/>
          <w:trHeight w:val="304"/>
          <w:ins w:id="4497" w:author="Gert Morlion" w:date="2024-08-26T14:19:00Z"/>
        </w:trPr>
        <w:tc>
          <w:tcPr>
            <w:tcW w:w="1169" w:type="dxa"/>
          </w:tcPr>
          <w:p w14:paraId="55E3E6C1" w14:textId="77777777" w:rsidR="00434114" w:rsidRPr="007B4FED" w:rsidRDefault="00434114" w:rsidP="00BE21AB">
            <w:pPr>
              <w:snapToGrid w:val="0"/>
              <w:spacing w:before="60" w:after="60" w:line="240" w:lineRule="auto"/>
              <w:jc w:val="left"/>
              <w:rPr>
                <w:ins w:id="4498" w:author="Gert Morlion" w:date="2024-08-26T14:19:00Z"/>
                <w:rFonts w:cs="Arial"/>
                <w:sz w:val="16"/>
                <w:szCs w:val="16"/>
              </w:rPr>
            </w:pPr>
            <w:ins w:id="4499" w:author="Gert Morlion" w:date="2024-08-26T14:19:00Z">
              <w:r w:rsidRPr="007B4FED">
                <w:rPr>
                  <w:rFonts w:cs="Arial"/>
                  <w:sz w:val="16"/>
                  <w:szCs w:val="16"/>
                </w:rPr>
                <w:t>Value</w:t>
              </w:r>
            </w:ins>
          </w:p>
        </w:tc>
        <w:tc>
          <w:tcPr>
            <w:tcW w:w="3102" w:type="dxa"/>
          </w:tcPr>
          <w:p w14:paraId="23185F0B" w14:textId="77777777" w:rsidR="00434114" w:rsidRPr="007B4FED" w:rsidRDefault="00434114" w:rsidP="00BE21AB">
            <w:pPr>
              <w:snapToGrid w:val="0"/>
              <w:spacing w:before="60" w:after="60" w:line="240" w:lineRule="auto"/>
              <w:jc w:val="left"/>
              <w:rPr>
                <w:ins w:id="4500" w:author="Gert Morlion" w:date="2024-08-26T14:19:00Z"/>
                <w:rFonts w:cs="Arial"/>
                <w:sz w:val="16"/>
                <w:szCs w:val="16"/>
              </w:rPr>
            </w:pPr>
            <w:ins w:id="4501" w:author="Gert Morlion" w:date="2024-08-26T14:19:00Z">
              <w:r w:rsidRPr="007B4FED">
                <w:rPr>
                  <w:rFonts w:cs="Arial"/>
                  <w:sz w:val="16"/>
                  <w:szCs w:val="16"/>
                </w:rPr>
                <w:t>GML Schema</w:t>
              </w:r>
            </w:ins>
          </w:p>
        </w:tc>
        <w:tc>
          <w:tcPr>
            <w:tcW w:w="3828" w:type="dxa"/>
          </w:tcPr>
          <w:p w14:paraId="7902F62B" w14:textId="77777777" w:rsidR="00434114" w:rsidRPr="007B4FED" w:rsidRDefault="00434114" w:rsidP="00BE21AB">
            <w:pPr>
              <w:snapToGrid w:val="0"/>
              <w:spacing w:before="60" w:after="60" w:line="240" w:lineRule="auto"/>
              <w:jc w:val="left"/>
              <w:rPr>
                <w:ins w:id="4502" w:author="Gert Morlion" w:date="2024-08-26T14:19:00Z"/>
                <w:rFonts w:cs="Arial"/>
                <w:sz w:val="16"/>
                <w:szCs w:val="16"/>
              </w:rPr>
            </w:pPr>
            <w:ins w:id="4503" w:author="Gert Morlion" w:date="2024-08-26T14:19:00Z">
              <w:r w:rsidRPr="007B4FED">
                <w:rPr>
                  <w:rFonts w:cs="Arial"/>
                  <w:sz w:val="16"/>
                  <w:szCs w:val="16"/>
                </w:rPr>
                <w:t>GML Application Schema</w:t>
              </w:r>
            </w:ins>
          </w:p>
        </w:tc>
        <w:tc>
          <w:tcPr>
            <w:tcW w:w="732" w:type="dxa"/>
          </w:tcPr>
          <w:p w14:paraId="01AAD346" w14:textId="77777777" w:rsidR="00434114" w:rsidRPr="007B4FED" w:rsidRDefault="00434114" w:rsidP="00BE21AB">
            <w:pPr>
              <w:snapToGrid w:val="0"/>
              <w:spacing w:before="60" w:after="60" w:line="240" w:lineRule="auto"/>
              <w:jc w:val="center"/>
              <w:rPr>
                <w:ins w:id="4504" w:author="Gert Morlion" w:date="2024-08-26T14:19:00Z"/>
                <w:rFonts w:cs="Arial"/>
                <w:sz w:val="16"/>
                <w:szCs w:val="16"/>
              </w:rPr>
            </w:pPr>
            <w:ins w:id="4505" w:author="Gert Morlion" w:date="2024-08-26T14:19:00Z">
              <w:r>
                <w:rPr>
                  <w:rFonts w:cs="Arial"/>
                  <w:sz w:val="16"/>
                  <w:szCs w:val="16"/>
                </w:rPr>
                <w:t>4</w:t>
              </w:r>
            </w:ins>
          </w:p>
        </w:tc>
        <w:tc>
          <w:tcPr>
            <w:tcW w:w="5503" w:type="dxa"/>
          </w:tcPr>
          <w:p w14:paraId="1177DD74" w14:textId="77777777" w:rsidR="00434114" w:rsidRPr="007B4FED" w:rsidDel="00C30E16" w:rsidRDefault="00434114" w:rsidP="00BE21AB">
            <w:pPr>
              <w:snapToGrid w:val="0"/>
              <w:spacing w:before="60" w:after="60" w:line="240" w:lineRule="auto"/>
              <w:jc w:val="left"/>
              <w:rPr>
                <w:ins w:id="4506" w:author="Gert Morlion" w:date="2024-08-26T14:19:00Z"/>
                <w:rFonts w:cs="Arial"/>
                <w:sz w:val="16"/>
                <w:szCs w:val="16"/>
              </w:rPr>
            </w:pPr>
            <w:ins w:id="4507" w:author="Gert Morlion" w:date="2024-08-26T14:19:00Z">
              <w:r>
                <w:rPr>
                  <w:rFonts w:cs="Arial"/>
                  <w:sz w:val="16"/>
                  <w:szCs w:val="16"/>
                </w:rPr>
                <w:t xml:space="preserve">Not </w:t>
              </w:r>
              <w:r w:rsidRPr="00E61F5B">
                <w:rPr>
                  <w:rFonts w:cs="Arial"/>
                  <w:sz w:val="16"/>
                  <w:szCs w:val="16"/>
                </w:rPr>
                <w:t xml:space="preserve">used in </w:t>
              </w:r>
              <w:r>
                <w:rPr>
                  <w:rFonts w:cs="Arial"/>
                  <w:sz w:val="16"/>
                  <w:szCs w:val="16"/>
                </w:rPr>
                <w:t xml:space="preserve">the </w:t>
              </w:r>
              <w:r w:rsidRPr="00E61F5B">
                <w:rPr>
                  <w:rFonts w:cs="Arial"/>
                  <w:sz w:val="16"/>
                  <w:szCs w:val="16"/>
                </w:rPr>
                <w:t xml:space="preserve">S-101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434114" w:rsidRPr="007B4FED" w14:paraId="659293E5" w14:textId="77777777" w:rsidTr="00BE21AB">
        <w:trPr>
          <w:cantSplit/>
          <w:trHeight w:val="304"/>
          <w:ins w:id="4508" w:author="Gert Morlion" w:date="2024-08-26T14:19:00Z"/>
        </w:trPr>
        <w:tc>
          <w:tcPr>
            <w:tcW w:w="1169" w:type="dxa"/>
          </w:tcPr>
          <w:p w14:paraId="05C60CF2" w14:textId="77777777" w:rsidR="00434114" w:rsidRPr="007B4FED" w:rsidRDefault="00434114" w:rsidP="00BE21AB">
            <w:pPr>
              <w:snapToGrid w:val="0"/>
              <w:spacing w:before="60" w:after="60" w:line="240" w:lineRule="auto"/>
              <w:jc w:val="left"/>
              <w:rPr>
                <w:ins w:id="4509" w:author="Gert Morlion" w:date="2024-08-26T14:19:00Z"/>
                <w:rFonts w:cs="Arial"/>
                <w:sz w:val="16"/>
                <w:szCs w:val="16"/>
              </w:rPr>
            </w:pPr>
            <w:ins w:id="4510" w:author="Gert Morlion" w:date="2024-08-26T14:19:00Z">
              <w:r w:rsidRPr="007B4FED">
                <w:rPr>
                  <w:rFonts w:cs="Arial"/>
                  <w:sz w:val="16"/>
                  <w:szCs w:val="16"/>
                </w:rPr>
                <w:t>Value</w:t>
              </w:r>
            </w:ins>
          </w:p>
        </w:tc>
        <w:tc>
          <w:tcPr>
            <w:tcW w:w="3102" w:type="dxa"/>
          </w:tcPr>
          <w:p w14:paraId="19EB5A70" w14:textId="77777777" w:rsidR="00434114" w:rsidRPr="007B4FED" w:rsidRDefault="00434114" w:rsidP="00BE21AB">
            <w:pPr>
              <w:snapToGrid w:val="0"/>
              <w:spacing w:before="60" w:after="60" w:line="240" w:lineRule="auto"/>
              <w:jc w:val="left"/>
              <w:rPr>
                <w:ins w:id="4511" w:author="Gert Morlion" w:date="2024-08-26T14:19:00Z"/>
                <w:rFonts w:cs="Arial"/>
                <w:sz w:val="16"/>
                <w:szCs w:val="16"/>
              </w:rPr>
            </w:pPr>
            <w:ins w:id="4512" w:author="Gert Morlion" w:date="2024-08-26T14:19:00Z">
              <w:r w:rsidRPr="007B4FED">
                <w:rPr>
                  <w:rFonts w:cs="Arial"/>
                  <w:sz w:val="16"/>
                  <w:szCs w:val="16"/>
                </w:rPr>
                <w:t>other</w:t>
              </w:r>
            </w:ins>
          </w:p>
        </w:tc>
        <w:tc>
          <w:tcPr>
            <w:tcW w:w="3828" w:type="dxa"/>
          </w:tcPr>
          <w:p w14:paraId="74F928D7" w14:textId="77777777" w:rsidR="00434114" w:rsidRPr="007B4FED" w:rsidRDefault="00434114" w:rsidP="00BE21AB">
            <w:pPr>
              <w:snapToGrid w:val="0"/>
              <w:spacing w:before="60" w:after="60" w:line="240" w:lineRule="auto"/>
              <w:jc w:val="left"/>
              <w:rPr>
                <w:ins w:id="4513" w:author="Gert Morlion" w:date="2024-08-26T14:19:00Z"/>
                <w:rFonts w:cs="Arial"/>
                <w:sz w:val="16"/>
                <w:szCs w:val="16"/>
              </w:rPr>
            </w:pPr>
            <w:ins w:id="4514" w:author="Gert Morlion" w:date="2024-08-26T14:19:00Z">
              <w:r w:rsidRPr="007B4FED">
                <w:rPr>
                  <w:rFonts w:cs="Arial"/>
                  <w:sz w:val="16"/>
                  <w:szCs w:val="16"/>
                </w:rPr>
                <w:t>A type of resource not otherwise described</w:t>
              </w:r>
            </w:ins>
          </w:p>
        </w:tc>
        <w:tc>
          <w:tcPr>
            <w:tcW w:w="732" w:type="dxa"/>
          </w:tcPr>
          <w:p w14:paraId="15A0BC1D" w14:textId="77777777" w:rsidR="00434114" w:rsidRPr="007B4FED" w:rsidRDefault="00434114" w:rsidP="00BE21AB">
            <w:pPr>
              <w:snapToGrid w:val="0"/>
              <w:spacing w:before="60" w:after="60" w:line="240" w:lineRule="auto"/>
              <w:jc w:val="center"/>
              <w:rPr>
                <w:ins w:id="4515" w:author="Gert Morlion" w:date="2024-08-26T14:19:00Z"/>
                <w:rFonts w:cs="Arial"/>
                <w:sz w:val="16"/>
                <w:szCs w:val="16"/>
              </w:rPr>
            </w:pPr>
            <w:ins w:id="4516" w:author="Gert Morlion" w:date="2024-08-26T14:19:00Z">
              <w:r w:rsidRPr="007B4FED">
                <w:rPr>
                  <w:rFonts w:cs="Arial"/>
                  <w:sz w:val="16"/>
                  <w:szCs w:val="16"/>
                </w:rPr>
                <w:t>100</w:t>
              </w:r>
            </w:ins>
          </w:p>
        </w:tc>
        <w:tc>
          <w:tcPr>
            <w:tcW w:w="5503" w:type="dxa"/>
          </w:tcPr>
          <w:p w14:paraId="525D6FB0" w14:textId="77777777" w:rsidR="00434114" w:rsidRPr="007B4FED" w:rsidRDefault="00434114" w:rsidP="00BE21AB">
            <w:pPr>
              <w:snapToGrid w:val="0"/>
              <w:spacing w:before="60" w:after="60" w:line="240" w:lineRule="auto"/>
              <w:jc w:val="left"/>
              <w:rPr>
                <w:ins w:id="4517" w:author="Gert Morlion" w:date="2024-08-26T14:19:00Z"/>
                <w:rFonts w:cs="Arial"/>
                <w:sz w:val="16"/>
                <w:szCs w:val="16"/>
              </w:rPr>
            </w:pPr>
            <w:ins w:id="4518" w:author="Gert Morlion" w:date="2024-08-26T14:19:00Z">
              <w:r>
                <w:rPr>
                  <w:rFonts w:cs="Arial"/>
                  <w:sz w:val="16"/>
                  <w:szCs w:val="16"/>
                </w:rPr>
                <w:t>A system support file</w:t>
              </w:r>
            </w:ins>
          </w:p>
        </w:tc>
      </w:tr>
    </w:tbl>
    <w:p w14:paraId="434093AE" w14:textId="77777777" w:rsidR="00434114" w:rsidRDefault="00434114" w:rsidP="00434114">
      <w:pPr>
        <w:spacing w:after="0" w:line="240" w:lineRule="auto"/>
        <w:rPr>
          <w:ins w:id="4519" w:author="Gert Morlion" w:date="2024-08-26T14:19:00Z"/>
        </w:rPr>
      </w:pPr>
    </w:p>
    <w:p w14:paraId="1F6E4BBC" w14:textId="77777777" w:rsidR="00434114" w:rsidRPr="001E42E8" w:rsidRDefault="00434114" w:rsidP="00434114">
      <w:pPr>
        <w:pStyle w:val="Kop3"/>
        <w:tabs>
          <w:tab w:val="clear" w:pos="660"/>
          <w:tab w:val="clear" w:pos="880"/>
          <w:tab w:val="left" w:pos="851"/>
        </w:tabs>
        <w:spacing w:before="120" w:after="120" w:line="240" w:lineRule="auto"/>
        <w:ind w:left="851" w:hanging="851"/>
        <w:rPr>
          <w:ins w:id="4520" w:author="Gert Morlion" w:date="2024-08-26T14:19:00Z"/>
        </w:rPr>
      </w:pPr>
      <w:bookmarkStart w:id="4521" w:name="_Toc439685327"/>
      <w:bookmarkStart w:id="4522" w:name="_Toc170072442"/>
      <w:ins w:id="4523" w:author="Gert Morlion" w:date="2024-08-26T14:19:00Z">
        <w:r w:rsidRPr="001E42E8">
          <w:t>S100_Catalogue</w:t>
        </w:r>
        <w:r>
          <w:t>Discovery</w:t>
        </w:r>
        <w:r w:rsidRPr="001E42E8">
          <w:t>Metadata</w:t>
        </w:r>
        <w:bookmarkEnd w:id="4521"/>
        <w:bookmarkEnd w:id="4522"/>
      </w:ins>
    </w:p>
    <w:p w14:paraId="655C36BF" w14:textId="77777777" w:rsidR="00434114" w:rsidRPr="001E42E8" w:rsidRDefault="00434114" w:rsidP="00434114">
      <w:pPr>
        <w:spacing w:after="120" w:line="240" w:lineRule="auto"/>
        <w:rPr>
          <w:ins w:id="4524" w:author="Gert Morlion" w:date="2024-08-26T14:19:00Z"/>
        </w:rPr>
      </w:pPr>
      <w:ins w:id="4525" w:author="Gert Morlion" w:date="2024-08-26T14:19:00Z">
        <w:r w:rsidRPr="001E42E8">
          <w:t xml:space="preserve">This is an optional element that allows for the delivery of S-101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526"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BE21AB">
            <w:pPr>
              <w:spacing w:before="60" w:after="60" w:line="240" w:lineRule="auto"/>
              <w:jc w:val="left"/>
              <w:rPr>
                <w:ins w:id="4527" w:author="Gert Morlion" w:date="2024-08-26T14:19:00Z"/>
                <w:rFonts w:cs="Arial"/>
                <w:b/>
                <w:bCs/>
                <w:sz w:val="16"/>
                <w:szCs w:val="16"/>
                <w:lang w:eastAsia="en-US"/>
              </w:rPr>
            </w:pPr>
            <w:ins w:id="4528"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BE21AB">
            <w:pPr>
              <w:spacing w:before="60" w:after="60" w:line="240" w:lineRule="auto"/>
              <w:jc w:val="left"/>
              <w:rPr>
                <w:ins w:id="4529" w:author="Gert Morlion" w:date="2024-08-26T14:19:00Z"/>
                <w:rFonts w:cs="Arial"/>
                <w:b/>
                <w:bCs/>
                <w:sz w:val="16"/>
                <w:szCs w:val="16"/>
                <w:lang w:eastAsia="en-US"/>
              </w:rPr>
            </w:pPr>
            <w:ins w:id="4530"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BE21AB">
            <w:pPr>
              <w:spacing w:before="60" w:after="60" w:line="240" w:lineRule="auto"/>
              <w:jc w:val="center"/>
              <w:rPr>
                <w:ins w:id="4531" w:author="Gert Morlion" w:date="2024-08-26T14:19:00Z"/>
                <w:rFonts w:cs="Arial"/>
                <w:b/>
                <w:bCs/>
                <w:sz w:val="16"/>
                <w:szCs w:val="16"/>
                <w:lang w:eastAsia="en-US"/>
              </w:rPr>
            </w:pPr>
            <w:ins w:id="4532"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BE21AB">
            <w:pPr>
              <w:spacing w:before="60" w:after="60" w:line="240" w:lineRule="auto"/>
              <w:jc w:val="left"/>
              <w:rPr>
                <w:ins w:id="4533" w:author="Gert Morlion" w:date="2024-08-26T14:19:00Z"/>
                <w:rFonts w:cs="Arial"/>
                <w:b/>
                <w:bCs/>
                <w:sz w:val="16"/>
                <w:szCs w:val="16"/>
                <w:lang w:eastAsia="en-US"/>
              </w:rPr>
            </w:pPr>
            <w:ins w:id="4534"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BE21AB">
            <w:pPr>
              <w:spacing w:before="60" w:after="60" w:line="240" w:lineRule="auto"/>
              <w:jc w:val="left"/>
              <w:rPr>
                <w:ins w:id="4535" w:author="Gert Morlion" w:date="2024-08-26T14:19:00Z"/>
                <w:rFonts w:cs="Arial"/>
                <w:b/>
                <w:bCs/>
                <w:sz w:val="16"/>
                <w:szCs w:val="16"/>
                <w:lang w:eastAsia="en-US"/>
              </w:rPr>
            </w:pPr>
            <w:ins w:id="4536" w:author="Gert Morlion" w:date="2024-08-26T14:19:00Z">
              <w:r w:rsidRPr="007C62F7">
                <w:rPr>
                  <w:rFonts w:cs="Arial"/>
                  <w:b/>
                  <w:bCs/>
                  <w:sz w:val="16"/>
                  <w:szCs w:val="16"/>
                  <w:lang w:eastAsia="en-US"/>
                </w:rPr>
                <w:t>Remarks</w:t>
              </w:r>
            </w:ins>
          </w:p>
        </w:tc>
      </w:tr>
      <w:tr w:rsidR="00434114" w:rsidRPr="001E42E8" w14:paraId="7B48F3E5" w14:textId="77777777" w:rsidTr="00BE21AB">
        <w:trPr>
          <w:cantSplit/>
          <w:ins w:id="4537"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BE21AB">
            <w:pPr>
              <w:pStyle w:val="Normaalweb"/>
              <w:spacing w:before="60" w:beforeAutospacing="0" w:after="60" w:afterAutospacing="0"/>
              <w:rPr>
                <w:ins w:id="4538" w:author="Gert Morlion" w:date="2024-08-26T14:19:00Z"/>
                <w:rFonts w:ascii="Arial" w:hAnsi="Arial" w:cs="Arial"/>
                <w:b/>
                <w:bCs/>
                <w:sz w:val="16"/>
                <w:szCs w:val="16"/>
              </w:rPr>
            </w:pPr>
            <w:ins w:id="4539" w:author="Gert Morlion" w:date="2024-08-26T14:19:00Z">
              <w:r w:rsidRPr="007C62F7">
                <w:rPr>
                  <w:rFonts w:ascii="Arial" w:hAnsi="Arial" w:cs="Arial"/>
                  <w:sz w:val="16"/>
                  <w:szCs w:val="16"/>
                </w:rPr>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BE21AB">
            <w:pPr>
              <w:pStyle w:val="Normaalweb"/>
              <w:spacing w:before="60" w:beforeAutospacing="0" w:after="60" w:afterAutospacing="0"/>
              <w:rPr>
                <w:ins w:id="4540" w:author="Gert Morlion" w:date="2024-08-26T14:19:00Z"/>
                <w:rFonts w:ascii="Arial" w:hAnsi="Arial" w:cs="Arial"/>
                <w:b/>
                <w:bCs/>
                <w:sz w:val="16"/>
                <w:szCs w:val="16"/>
              </w:rPr>
            </w:pPr>
            <w:ins w:id="4541"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BE21AB">
            <w:pPr>
              <w:pStyle w:val="Normaalweb"/>
              <w:spacing w:before="60" w:beforeAutospacing="0" w:after="60" w:afterAutospacing="0"/>
              <w:jc w:val="center"/>
              <w:rPr>
                <w:ins w:id="4542" w:author="Gert Morlion" w:date="2024-08-26T14:19:00Z"/>
                <w:rFonts w:ascii="Arial" w:hAnsi="Arial" w:cs="Arial"/>
                <w:b/>
                <w:bCs/>
                <w:sz w:val="16"/>
                <w:szCs w:val="16"/>
              </w:rPr>
            </w:pPr>
            <w:ins w:id="4543"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BE21AB">
            <w:pPr>
              <w:pStyle w:val="Normaalweb"/>
              <w:spacing w:before="60" w:beforeAutospacing="0" w:after="60" w:afterAutospacing="0"/>
              <w:rPr>
                <w:ins w:id="4544" w:author="Gert Morlion" w:date="2024-08-26T14:19:00Z"/>
                <w:rFonts w:ascii="Arial" w:hAnsi="Arial" w:cs="Arial"/>
                <w:b/>
                <w:bCs/>
                <w:sz w:val="16"/>
                <w:szCs w:val="16"/>
              </w:rPr>
            </w:pPr>
            <w:ins w:id="4545"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BE21AB">
            <w:pPr>
              <w:pStyle w:val="Normaalweb"/>
              <w:spacing w:before="60" w:beforeAutospacing="0" w:after="60" w:afterAutospacing="0"/>
              <w:rPr>
                <w:ins w:id="4546" w:author="Gert Morlion" w:date="2024-08-26T14:19:00Z"/>
                <w:rFonts w:ascii="Arial" w:hAnsi="Arial" w:cs="Arial"/>
                <w:b/>
                <w:bCs/>
                <w:sz w:val="16"/>
                <w:szCs w:val="16"/>
              </w:rPr>
            </w:pPr>
            <w:ins w:id="4547" w:author="Gert Morlion" w:date="2024-08-26T14:19:00Z">
              <w:r w:rsidRPr="007C62F7">
                <w:rPr>
                  <w:rFonts w:ascii="Arial" w:hAnsi="Arial" w:cs="Arial"/>
                  <w:sz w:val="16"/>
                  <w:szCs w:val="16"/>
                </w:rPr>
                <w:t>-</w:t>
              </w:r>
            </w:ins>
          </w:p>
        </w:tc>
      </w:tr>
      <w:tr w:rsidR="00434114" w:rsidRPr="001E42E8" w14:paraId="4F998D9B" w14:textId="77777777" w:rsidTr="00BE21AB">
        <w:trPr>
          <w:cantSplit/>
          <w:ins w:id="4548"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BE21AB">
            <w:pPr>
              <w:pStyle w:val="Normaalweb"/>
              <w:spacing w:before="60" w:beforeAutospacing="0" w:after="60" w:afterAutospacing="0"/>
              <w:rPr>
                <w:ins w:id="4549" w:author="Gert Morlion" w:date="2024-08-26T14:19:00Z"/>
                <w:rFonts w:ascii="Arial" w:hAnsi="Arial" w:cs="Arial"/>
                <w:b/>
                <w:bCs/>
                <w:sz w:val="16"/>
                <w:szCs w:val="16"/>
              </w:rPr>
            </w:pPr>
            <w:proofErr w:type="spellStart"/>
            <w:ins w:id="4550" w:author="Gert Morlion" w:date="2024-08-26T14:19:00Z">
              <w:r w:rsidRPr="007C62F7">
                <w:rPr>
                  <w:rFonts w:ascii="Arial" w:hAnsi="Arial" w:cs="Arial"/>
                  <w:sz w:val="16"/>
                  <w:szCs w:val="16"/>
                </w:rPr>
                <w:t>fileName</w:t>
              </w:r>
              <w:proofErr w:type="spellEnd"/>
            </w:ins>
          </w:p>
        </w:tc>
        <w:tc>
          <w:tcPr>
            <w:tcW w:w="3402" w:type="dxa"/>
            <w:shd w:val="clear" w:color="auto" w:fill="auto"/>
            <w:tcMar>
              <w:left w:w="108" w:type="dxa"/>
              <w:right w:w="108" w:type="dxa"/>
            </w:tcMar>
          </w:tcPr>
          <w:p w14:paraId="751756FC" w14:textId="77777777" w:rsidR="00434114" w:rsidRPr="007C62F7" w:rsidRDefault="00434114" w:rsidP="00BE21AB">
            <w:pPr>
              <w:pStyle w:val="Normaalweb"/>
              <w:spacing w:before="60" w:beforeAutospacing="0" w:after="60" w:afterAutospacing="0"/>
              <w:rPr>
                <w:ins w:id="4551" w:author="Gert Morlion" w:date="2024-08-26T14:19:00Z"/>
                <w:rFonts w:ascii="Arial" w:hAnsi="Arial" w:cs="Arial"/>
                <w:b/>
                <w:bCs/>
                <w:sz w:val="16"/>
                <w:szCs w:val="16"/>
              </w:rPr>
            </w:pPr>
            <w:ins w:id="4552"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BE21AB">
            <w:pPr>
              <w:pStyle w:val="Normaalweb"/>
              <w:spacing w:before="60" w:beforeAutospacing="0" w:after="60" w:afterAutospacing="0"/>
              <w:jc w:val="center"/>
              <w:rPr>
                <w:ins w:id="4553" w:author="Gert Morlion" w:date="2024-08-26T14:19:00Z"/>
                <w:rFonts w:ascii="Arial" w:hAnsi="Arial" w:cs="Arial"/>
                <w:b/>
                <w:bCs/>
                <w:sz w:val="16"/>
                <w:szCs w:val="16"/>
              </w:rPr>
            </w:pPr>
            <w:ins w:id="4554"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BE21AB">
            <w:pPr>
              <w:pStyle w:val="Normaalweb"/>
              <w:spacing w:before="60" w:beforeAutospacing="0" w:after="60" w:afterAutospacing="0"/>
              <w:rPr>
                <w:ins w:id="4555" w:author="Gert Morlion" w:date="2024-08-26T14:19:00Z"/>
                <w:rFonts w:ascii="Arial" w:hAnsi="Arial" w:cs="Arial"/>
                <w:b/>
                <w:bCs/>
                <w:sz w:val="16"/>
                <w:szCs w:val="16"/>
              </w:rPr>
            </w:pPr>
            <w:ins w:id="4556"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BE21AB">
            <w:pPr>
              <w:pStyle w:val="Normaalweb"/>
              <w:spacing w:before="60" w:beforeAutospacing="0" w:after="60" w:afterAutospacing="0"/>
              <w:rPr>
                <w:ins w:id="4557" w:author="Gert Morlion" w:date="2024-08-26T14:19:00Z"/>
                <w:rFonts w:ascii="Arial" w:hAnsi="Arial" w:cs="Arial"/>
                <w:sz w:val="16"/>
                <w:szCs w:val="16"/>
              </w:rPr>
            </w:pPr>
            <w:ins w:id="4558"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BE21AB">
        <w:trPr>
          <w:cantSplit/>
          <w:ins w:id="4559"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BE21AB">
            <w:pPr>
              <w:pStyle w:val="Normaalweb"/>
              <w:spacing w:before="60" w:beforeAutospacing="0" w:after="60" w:afterAutospacing="0"/>
              <w:rPr>
                <w:ins w:id="4560" w:author="Gert Morlion" w:date="2024-08-26T14:19:00Z"/>
                <w:rFonts w:ascii="Arial" w:hAnsi="Arial" w:cs="Arial"/>
                <w:sz w:val="16"/>
                <w:szCs w:val="16"/>
              </w:rPr>
            </w:pPr>
            <w:ins w:id="4561" w:author="Gert Morlion" w:date="2024-08-26T14:19:00Z">
              <w:r w:rsidRPr="007C62F7">
                <w:rPr>
                  <w:rFonts w:ascii="Arial" w:hAnsi="Arial" w:cs="Arial"/>
                  <w:sz w:val="16"/>
                  <w:szCs w:val="16"/>
                </w:rPr>
                <w:lastRenderedPageBreak/>
                <w:t>purpose</w:t>
              </w:r>
            </w:ins>
          </w:p>
        </w:tc>
        <w:tc>
          <w:tcPr>
            <w:tcW w:w="3402" w:type="dxa"/>
            <w:shd w:val="clear" w:color="auto" w:fill="auto"/>
            <w:tcMar>
              <w:left w:w="108" w:type="dxa"/>
              <w:right w:w="108" w:type="dxa"/>
            </w:tcMar>
          </w:tcPr>
          <w:p w14:paraId="62D130D6" w14:textId="77777777" w:rsidR="00434114" w:rsidRPr="007C62F7" w:rsidRDefault="00434114" w:rsidP="00BE21AB">
            <w:pPr>
              <w:pStyle w:val="Normaalweb"/>
              <w:spacing w:before="60" w:beforeAutospacing="0" w:after="60" w:afterAutospacing="0"/>
              <w:rPr>
                <w:ins w:id="4562" w:author="Gert Morlion" w:date="2024-08-26T14:19:00Z"/>
                <w:rFonts w:ascii="Arial" w:hAnsi="Arial" w:cs="Arial"/>
                <w:sz w:val="16"/>
                <w:szCs w:val="16"/>
              </w:rPr>
            </w:pPr>
            <w:ins w:id="4563"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BE21AB">
            <w:pPr>
              <w:pStyle w:val="Normaalweb"/>
              <w:spacing w:before="60" w:beforeAutospacing="0" w:after="60" w:afterAutospacing="0"/>
              <w:jc w:val="center"/>
              <w:rPr>
                <w:ins w:id="4564" w:author="Gert Morlion" w:date="2024-08-26T14:19:00Z"/>
                <w:rFonts w:ascii="Arial" w:hAnsi="Arial" w:cs="Arial"/>
                <w:b/>
                <w:bCs/>
                <w:sz w:val="16"/>
                <w:szCs w:val="16"/>
              </w:rPr>
            </w:pPr>
            <w:ins w:id="4565"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BE21AB">
            <w:pPr>
              <w:pStyle w:val="Normaalweb"/>
              <w:spacing w:before="60" w:beforeAutospacing="0" w:after="60" w:afterAutospacing="0"/>
              <w:rPr>
                <w:ins w:id="4566" w:author="Gert Morlion" w:date="2024-08-26T14:19:00Z"/>
                <w:rFonts w:ascii="Arial" w:hAnsi="Arial" w:cs="Arial"/>
                <w:sz w:val="16"/>
                <w:szCs w:val="16"/>
              </w:rPr>
            </w:pPr>
            <w:ins w:id="4567"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BE21AB">
            <w:pPr>
              <w:spacing w:before="60" w:after="60" w:line="240" w:lineRule="auto"/>
              <w:jc w:val="left"/>
              <w:rPr>
                <w:ins w:id="4568" w:author="Gert Morlion" w:date="2024-08-26T14:19:00Z"/>
                <w:rFonts w:cs="Arial"/>
                <w:sz w:val="16"/>
                <w:szCs w:val="16"/>
                <w:lang w:eastAsia="en-US"/>
              </w:rPr>
            </w:pPr>
            <w:ins w:id="4569"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BE21AB">
            <w:pPr>
              <w:spacing w:before="60" w:after="60" w:line="240" w:lineRule="auto"/>
              <w:jc w:val="left"/>
              <w:rPr>
                <w:ins w:id="4570" w:author="Gert Morlion" w:date="2024-08-26T14:19:00Z"/>
                <w:rFonts w:cs="Arial"/>
                <w:sz w:val="16"/>
                <w:szCs w:val="16"/>
                <w:lang w:eastAsia="en-US"/>
              </w:rPr>
            </w:pPr>
            <w:ins w:id="4571"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BE21AB">
            <w:pPr>
              <w:snapToGrid w:val="0"/>
              <w:spacing w:before="60" w:after="60" w:line="240" w:lineRule="auto"/>
              <w:jc w:val="left"/>
              <w:rPr>
                <w:ins w:id="4572" w:author="Gert Morlion" w:date="2024-08-26T14:19:00Z"/>
                <w:rFonts w:cs="Arial"/>
                <w:sz w:val="16"/>
                <w:szCs w:val="16"/>
              </w:rPr>
            </w:pPr>
            <w:ins w:id="4573"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BE21AB">
            <w:pPr>
              <w:pStyle w:val="Normaalweb"/>
              <w:spacing w:before="60" w:beforeAutospacing="0" w:after="60" w:afterAutospacing="0"/>
              <w:rPr>
                <w:ins w:id="4574" w:author="Gert Morlion" w:date="2024-08-26T14:19:00Z"/>
                <w:rFonts w:ascii="Arial" w:hAnsi="Arial" w:cs="Arial"/>
                <w:b/>
                <w:bCs/>
                <w:sz w:val="16"/>
                <w:szCs w:val="16"/>
              </w:rPr>
            </w:pPr>
            <w:ins w:id="4575" w:author="Gert Morlion" w:date="2024-08-26T14:19:00Z">
              <w:r w:rsidRPr="007C62F7">
                <w:rPr>
                  <w:rFonts w:ascii="Arial" w:hAnsi="Arial" w:cs="Arial"/>
                  <w:sz w:val="16"/>
                  <w:szCs w:val="16"/>
                </w:rPr>
                <w:t>Default is new edition</w:t>
              </w:r>
            </w:ins>
          </w:p>
        </w:tc>
      </w:tr>
      <w:tr w:rsidR="00434114" w:rsidRPr="001E42E8" w14:paraId="7249F346" w14:textId="77777777" w:rsidTr="00BE21AB">
        <w:trPr>
          <w:cantSplit/>
          <w:ins w:id="4576"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BE21AB">
            <w:pPr>
              <w:pStyle w:val="Normaalweb"/>
              <w:spacing w:before="60" w:beforeAutospacing="0" w:after="60" w:afterAutospacing="0"/>
              <w:rPr>
                <w:ins w:id="4577" w:author="Gert Morlion" w:date="2024-08-26T14:19:00Z"/>
                <w:rFonts w:ascii="Arial" w:hAnsi="Arial" w:cs="Arial"/>
                <w:sz w:val="16"/>
                <w:szCs w:val="16"/>
              </w:rPr>
            </w:pPr>
            <w:proofErr w:type="spellStart"/>
            <w:ins w:id="4578" w:author="Gert Morlion" w:date="2024-08-26T14:19:00Z">
              <w:r w:rsidRPr="007C62F7">
                <w:rPr>
                  <w:rFonts w:ascii="Arial" w:hAnsi="Arial" w:cs="Arial"/>
                  <w:sz w:val="16"/>
                  <w:szCs w:val="16"/>
                </w:rPr>
                <w:t>editionNumber</w:t>
              </w:r>
              <w:proofErr w:type="spellEnd"/>
            </w:ins>
          </w:p>
        </w:tc>
        <w:tc>
          <w:tcPr>
            <w:tcW w:w="3402" w:type="dxa"/>
            <w:shd w:val="clear" w:color="auto" w:fill="auto"/>
            <w:tcMar>
              <w:left w:w="108" w:type="dxa"/>
              <w:right w:w="108" w:type="dxa"/>
            </w:tcMar>
          </w:tcPr>
          <w:p w14:paraId="466B8EF5" w14:textId="77777777" w:rsidR="00434114" w:rsidRPr="007C62F7" w:rsidRDefault="00434114" w:rsidP="00BE21AB">
            <w:pPr>
              <w:pStyle w:val="Normaalweb"/>
              <w:spacing w:before="60" w:beforeAutospacing="0" w:after="60" w:afterAutospacing="0"/>
              <w:rPr>
                <w:ins w:id="4579" w:author="Gert Morlion" w:date="2024-08-26T14:19:00Z"/>
                <w:rFonts w:ascii="Arial" w:hAnsi="Arial" w:cs="Arial"/>
                <w:sz w:val="16"/>
                <w:szCs w:val="16"/>
              </w:rPr>
            </w:pPr>
            <w:ins w:id="4580"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BE21AB">
            <w:pPr>
              <w:pStyle w:val="Normaalweb"/>
              <w:spacing w:before="60" w:beforeAutospacing="0" w:after="60" w:afterAutospacing="0"/>
              <w:jc w:val="center"/>
              <w:rPr>
                <w:ins w:id="4581" w:author="Gert Morlion" w:date="2024-08-26T14:19:00Z"/>
                <w:rFonts w:ascii="Arial" w:hAnsi="Arial" w:cs="Arial"/>
                <w:b/>
                <w:bCs/>
                <w:sz w:val="16"/>
                <w:szCs w:val="16"/>
              </w:rPr>
            </w:pPr>
            <w:ins w:id="458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BE21AB">
            <w:pPr>
              <w:pStyle w:val="Normaalweb"/>
              <w:spacing w:before="60" w:beforeAutospacing="0" w:after="60" w:afterAutospacing="0"/>
              <w:rPr>
                <w:ins w:id="4583" w:author="Gert Morlion" w:date="2024-08-26T14:19:00Z"/>
                <w:rFonts w:ascii="Arial" w:hAnsi="Arial" w:cs="Arial"/>
                <w:sz w:val="16"/>
                <w:szCs w:val="16"/>
              </w:rPr>
            </w:pPr>
            <w:ins w:id="4584"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BE21AB">
            <w:pPr>
              <w:snapToGrid w:val="0"/>
              <w:spacing w:before="60" w:after="60" w:line="240" w:lineRule="auto"/>
              <w:jc w:val="left"/>
              <w:rPr>
                <w:ins w:id="4585" w:author="Gert Morlion" w:date="2024-08-26T14:19:00Z"/>
                <w:rFonts w:cs="Arial"/>
                <w:sz w:val="16"/>
                <w:szCs w:val="16"/>
              </w:rPr>
            </w:pPr>
            <w:ins w:id="4586" w:author="Gert Morlion" w:date="2024-08-26T14:19:00Z">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ins>
          </w:p>
          <w:p w14:paraId="5AB04201" w14:textId="77777777" w:rsidR="00434114" w:rsidRPr="007C62F7" w:rsidRDefault="00434114" w:rsidP="00BE21AB">
            <w:pPr>
              <w:snapToGrid w:val="0"/>
              <w:spacing w:before="60" w:after="60" w:line="240" w:lineRule="auto"/>
              <w:jc w:val="left"/>
              <w:rPr>
                <w:ins w:id="4587" w:author="Gert Morlion" w:date="2024-08-26T14:19:00Z"/>
                <w:rFonts w:cs="Arial"/>
                <w:sz w:val="16"/>
                <w:szCs w:val="16"/>
              </w:rPr>
            </w:pPr>
            <w:ins w:id="4588"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BE21AB">
            <w:pPr>
              <w:pStyle w:val="Normaalweb"/>
              <w:spacing w:before="60" w:beforeAutospacing="0" w:after="60" w:afterAutospacing="0"/>
              <w:rPr>
                <w:ins w:id="4589" w:author="Gert Morlion" w:date="2024-08-26T14:19:00Z"/>
                <w:rFonts w:ascii="Arial" w:hAnsi="Arial" w:cs="Arial"/>
                <w:b/>
                <w:bCs/>
                <w:sz w:val="16"/>
                <w:szCs w:val="16"/>
              </w:rPr>
            </w:pPr>
            <w:ins w:id="4590"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BE21AB">
        <w:trPr>
          <w:cantSplit/>
          <w:ins w:id="4591"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BE21AB">
            <w:pPr>
              <w:pStyle w:val="Normaalweb"/>
              <w:spacing w:before="60" w:beforeAutospacing="0" w:after="60" w:afterAutospacing="0"/>
              <w:rPr>
                <w:ins w:id="4592" w:author="Gert Morlion" w:date="2024-08-26T14:19:00Z"/>
                <w:rFonts w:ascii="Arial" w:hAnsi="Arial" w:cs="Arial"/>
                <w:b/>
                <w:bCs/>
                <w:sz w:val="16"/>
                <w:szCs w:val="16"/>
              </w:rPr>
            </w:pPr>
            <w:ins w:id="4593"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BE21AB">
            <w:pPr>
              <w:pStyle w:val="Normaalweb"/>
              <w:spacing w:before="60" w:beforeAutospacing="0" w:after="60" w:afterAutospacing="0"/>
              <w:rPr>
                <w:ins w:id="4594" w:author="Gert Morlion" w:date="2024-08-26T14:19:00Z"/>
                <w:rFonts w:ascii="Arial" w:hAnsi="Arial" w:cs="Arial"/>
                <w:b/>
                <w:bCs/>
                <w:sz w:val="16"/>
                <w:szCs w:val="16"/>
              </w:rPr>
            </w:pPr>
            <w:ins w:id="4595"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BE21AB">
            <w:pPr>
              <w:pStyle w:val="Normaalweb"/>
              <w:spacing w:before="60" w:beforeAutospacing="0" w:after="60" w:afterAutospacing="0"/>
              <w:jc w:val="center"/>
              <w:rPr>
                <w:ins w:id="4596" w:author="Gert Morlion" w:date="2024-08-26T14:19:00Z"/>
                <w:rFonts w:ascii="Arial" w:hAnsi="Arial" w:cs="Arial"/>
                <w:b/>
                <w:bCs/>
                <w:sz w:val="16"/>
                <w:szCs w:val="16"/>
              </w:rPr>
            </w:pPr>
            <w:ins w:id="459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BE21AB">
            <w:pPr>
              <w:pStyle w:val="Normaalweb"/>
              <w:spacing w:before="60" w:beforeAutospacing="0" w:after="60" w:afterAutospacing="0"/>
              <w:rPr>
                <w:ins w:id="4598" w:author="Gert Morlion" w:date="2024-08-26T14:19:00Z"/>
                <w:rFonts w:ascii="Arial" w:hAnsi="Arial" w:cs="Arial"/>
                <w:b/>
                <w:bCs/>
                <w:sz w:val="16"/>
                <w:szCs w:val="16"/>
              </w:rPr>
            </w:pPr>
            <w:ins w:id="4599"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Normaalweb"/>
              <w:numPr>
                <w:ilvl w:val="0"/>
                <w:numId w:val="12"/>
              </w:numPr>
              <w:spacing w:before="60" w:beforeAutospacing="0" w:after="60" w:afterAutospacing="0"/>
              <w:rPr>
                <w:ins w:id="4600" w:author="Gert Morlion" w:date="2024-08-26T14:19:00Z"/>
                <w:rFonts w:ascii="Arial" w:hAnsi="Arial" w:cs="Arial"/>
                <w:b/>
                <w:bCs/>
                <w:sz w:val="16"/>
                <w:szCs w:val="16"/>
              </w:rPr>
            </w:pPr>
          </w:p>
        </w:tc>
      </w:tr>
      <w:tr w:rsidR="00434114" w:rsidRPr="001E42E8" w14:paraId="3B160B8B" w14:textId="77777777" w:rsidTr="00BE21AB">
        <w:trPr>
          <w:cantSplit/>
          <w:ins w:id="4601"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BE21AB">
            <w:pPr>
              <w:pStyle w:val="Normaalweb"/>
              <w:spacing w:before="60" w:beforeAutospacing="0" w:after="60" w:afterAutospacing="0"/>
              <w:ind w:right="72"/>
              <w:rPr>
                <w:ins w:id="4602" w:author="Gert Morlion" w:date="2024-08-26T14:19:00Z"/>
                <w:rFonts w:ascii="Arial" w:hAnsi="Arial" w:cs="Arial"/>
                <w:b/>
                <w:bCs/>
                <w:sz w:val="16"/>
                <w:szCs w:val="16"/>
              </w:rPr>
            </w:pPr>
            <w:proofErr w:type="spellStart"/>
            <w:ins w:id="4603" w:author="Gert Morlion" w:date="2024-08-26T14:19:00Z">
              <w:r w:rsidRPr="007C62F7">
                <w:rPr>
                  <w:rFonts w:ascii="Arial" w:hAnsi="Arial" w:cs="Arial"/>
                  <w:sz w:val="16"/>
                  <w:szCs w:val="16"/>
                </w:rPr>
                <w:t>versionNumber</w:t>
              </w:r>
              <w:proofErr w:type="spellEnd"/>
            </w:ins>
          </w:p>
        </w:tc>
        <w:tc>
          <w:tcPr>
            <w:tcW w:w="3402" w:type="dxa"/>
            <w:shd w:val="clear" w:color="auto" w:fill="auto"/>
            <w:tcMar>
              <w:left w:w="108" w:type="dxa"/>
              <w:right w:w="108" w:type="dxa"/>
            </w:tcMar>
          </w:tcPr>
          <w:p w14:paraId="17ECE861" w14:textId="77777777" w:rsidR="00434114" w:rsidRPr="007C62F7" w:rsidRDefault="00434114" w:rsidP="00BE21AB">
            <w:pPr>
              <w:pStyle w:val="Normaalweb"/>
              <w:spacing w:before="60" w:beforeAutospacing="0" w:after="60" w:afterAutospacing="0"/>
              <w:rPr>
                <w:ins w:id="4604" w:author="Gert Morlion" w:date="2024-08-26T14:19:00Z"/>
                <w:rFonts w:ascii="Arial" w:hAnsi="Arial" w:cs="Arial"/>
                <w:b/>
                <w:bCs/>
                <w:sz w:val="16"/>
                <w:szCs w:val="16"/>
              </w:rPr>
            </w:pPr>
            <w:ins w:id="4605"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BE21AB">
            <w:pPr>
              <w:pStyle w:val="Normaalweb"/>
              <w:spacing w:before="60" w:beforeAutospacing="0" w:after="60" w:afterAutospacing="0"/>
              <w:jc w:val="center"/>
              <w:rPr>
                <w:ins w:id="4606" w:author="Gert Morlion" w:date="2024-08-26T14:19:00Z"/>
                <w:rFonts w:ascii="Arial" w:hAnsi="Arial" w:cs="Arial"/>
                <w:b/>
                <w:bCs/>
                <w:sz w:val="16"/>
                <w:szCs w:val="16"/>
              </w:rPr>
            </w:pPr>
            <w:ins w:id="460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BE21AB">
            <w:pPr>
              <w:pStyle w:val="Normaalweb"/>
              <w:spacing w:before="60" w:beforeAutospacing="0" w:after="60" w:afterAutospacing="0"/>
              <w:rPr>
                <w:ins w:id="4608" w:author="Gert Morlion" w:date="2024-08-26T14:19:00Z"/>
                <w:rFonts w:ascii="Arial" w:hAnsi="Arial" w:cs="Arial"/>
                <w:b/>
                <w:bCs/>
                <w:sz w:val="16"/>
                <w:szCs w:val="16"/>
              </w:rPr>
            </w:pPr>
            <w:proofErr w:type="spellStart"/>
            <w:ins w:id="4609" w:author="Gert Morlion" w:date="2024-08-26T14:19:00Z">
              <w:r w:rsidRPr="007C62F7">
                <w:rPr>
                  <w:rFonts w:ascii="Arial" w:hAnsi="Arial" w:cs="Arial"/>
                  <w:sz w:val="16"/>
                  <w:szCs w:val="16"/>
                </w:rPr>
                <w:t>CharacterString</w:t>
              </w:r>
              <w:proofErr w:type="spellEnd"/>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BE21AB">
            <w:pPr>
              <w:spacing w:before="60" w:after="60" w:line="240" w:lineRule="auto"/>
              <w:jc w:val="left"/>
              <w:rPr>
                <w:ins w:id="4610" w:author="Gert Morlion" w:date="2024-08-26T14:19:00Z"/>
                <w:rFonts w:cs="Arial"/>
                <w:b/>
                <w:bCs/>
                <w:sz w:val="16"/>
                <w:szCs w:val="16"/>
                <w:lang w:eastAsia="en-US"/>
              </w:rPr>
            </w:pPr>
            <w:ins w:id="4611" w:author="Gert Morlion" w:date="2024-08-26T14:19:00Z">
              <w:r>
                <w:rPr>
                  <w:sz w:val="16"/>
                  <w:szCs w:val="16"/>
                </w:rPr>
                <w:t>Human readable version identifier</w:t>
              </w:r>
            </w:ins>
          </w:p>
        </w:tc>
      </w:tr>
      <w:tr w:rsidR="00434114" w:rsidRPr="001E42E8" w14:paraId="51E38FC4" w14:textId="77777777" w:rsidTr="00BE21AB">
        <w:trPr>
          <w:cantSplit/>
          <w:ins w:id="4612"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BE21AB">
            <w:pPr>
              <w:pStyle w:val="Normaalweb"/>
              <w:spacing w:before="60" w:beforeAutospacing="0" w:after="60" w:afterAutospacing="0"/>
              <w:rPr>
                <w:ins w:id="4613" w:author="Gert Morlion" w:date="2024-08-26T14:19:00Z"/>
                <w:rFonts w:ascii="Arial" w:hAnsi="Arial" w:cs="Arial"/>
                <w:b/>
                <w:bCs/>
                <w:sz w:val="16"/>
                <w:szCs w:val="16"/>
              </w:rPr>
            </w:pPr>
            <w:proofErr w:type="spellStart"/>
            <w:ins w:id="4614" w:author="Gert Morlion" w:date="2024-08-26T14:19:00Z">
              <w:r w:rsidRPr="007C62F7">
                <w:rPr>
                  <w:rFonts w:ascii="Arial" w:hAnsi="Arial" w:cs="Arial"/>
                  <w:sz w:val="16"/>
                  <w:szCs w:val="16"/>
                </w:rPr>
                <w:t>issueDate</w:t>
              </w:r>
              <w:proofErr w:type="spellEnd"/>
            </w:ins>
          </w:p>
        </w:tc>
        <w:tc>
          <w:tcPr>
            <w:tcW w:w="3402" w:type="dxa"/>
            <w:shd w:val="clear" w:color="auto" w:fill="auto"/>
            <w:tcMar>
              <w:left w:w="108" w:type="dxa"/>
              <w:right w:w="108" w:type="dxa"/>
            </w:tcMar>
          </w:tcPr>
          <w:p w14:paraId="5610487B" w14:textId="77777777" w:rsidR="00434114" w:rsidRPr="007C62F7" w:rsidRDefault="00434114" w:rsidP="00BE21AB">
            <w:pPr>
              <w:pStyle w:val="Normaalweb"/>
              <w:spacing w:before="60" w:beforeAutospacing="0" w:after="60" w:afterAutospacing="0"/>
              <w:rPr>
                <w:ins w:id="4615" w:author="Gert Morlion" w:date="2024-08-26T14:19:00Z"/>
                <w:rFonts w:ascii="Arial" w:hAnsi="Arial" w:cs="Arial"/>
                <w:b/>
                <w:bCs/>
                <w:sz w:val="16"/>
                <w:szCs w:val="16"/>
              </w:rPr>
            </w:pPr>
            <w:ins w:id="4616"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BE21AB">
            <w:pPr>
              <w:pStyle w:val="Normaalweb"/>
              <w:spacing w:before="60" w:beforeAutospacing="0" w:after="60" w:afterAutospacing="0"/>
              <w:jc w:val="center"/>
              <w:rPr>
                <w:ins w:id="4617" w:author="Gert Morlion" w:date="2024-08-26T14:19:00Z"/>
                <w:rFonts w:ascii="Arial" w:hAnsi="Arial" w:cs="Arial"/>
                <w:b/>
                <w:bCs/>
                <w:sz w:val="16"/>
                <w:szCs w:val="16"/>
              </w:rPr>
            </w:pPr>
            <w:ins w:id="461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BE21AB">
            <w:pPr>
              <w:pStyle w:val="Normaalweb"/>
              <w:spacing w:before="60" w:beforeAutospacing="0" w:after="60" w:afterAutospacing="0"/>
              <w:rPr>
                <w:ins w:id="4619" w:author="Gert Morlion" w:date="2024-08-26T14:19:00Z"/>
                <w:rFonts w:ascii="Arial" w:hAnsi="Arial" w:cs="Arial"/>
                <w:b/>
                <w:bCs/>
                <w:sz w:val="16"/>
                <w:szCs w:val="16"/>
              </w:rPr>
            </w:pPr>
            <w:ins w:id="4620"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BE21AB">
            <w:pPr>
              <w:pStyle w:val="Normaalweb"/>
              <w:spacing w:before="60" w:beforeAutospacing="0" w:after="60" w:afterAutospacing="0"/>
              <w:rPr>
                <w:ins w:id="4621" w:author="Gert Morlion" w:date="2024-08-26T14:19:00Z"/>
                <w:rFonts w:ascii="Arial" w:hAnsi="Arial" w:cs="Arial"/>
                <w:b/>
                <w:bCs/>
                <w:sz w:val="16"/>
                <w:szCs w:val="16"/>
              </w:rPr>
            </w:pPr>
          </w:p>
        </w:tc>
      </w:tr>
      <w:tr w:rsidR="00434114" w:rsidRPr="001E42E8" w14:paraId="014F7A44" w14:textId="77777777" w:rsidTr="00BE21AB">
        <w:trPr>
          <w:cantSplit/>
          <w:ins w:id="4622"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BE21AB">
            <w:pPr>
              <w:pStyle w:val="Normaalweb"/>
              <w:spacing w:before="60" w:beforeAutospacing="0" w:after="60" w:afterAutospacing="0"/>
              <w:rPr>
                <w:ins w:id="4623" w:author="Gert Morlion" w:date="2024-08-26T14:19:00Z"/>
                <w:rFonts w:ascii="Arial" w:hAnsi="Arial" w:cs="Arial"/>
                <w:b/>
                <w:bCs/>
                <w:sz w:val="16"/>
                <w:szCs w:val="16"/>
              </w:rPr>
            </w:pPr>
            <w:proofErr w:type="spellStart"/>
            <w:ins w:id="4624" w:author="Gert Morlion" w:date="2024-08-26T14:19:00Z">
              <w:r w:rsidRPr="007C62F7">
                <w:rPr>
                  <w:rFonts w:ascii="Arial" w:hAnsi="Arial" w:cs="Arial"/>
                  <w:sz w:val="16"/>
                  <w:szCs w:val="16"/>
                </w:rPr>
                <w:t>productSpecification</w:t>
              </w:r>
              <w:proofErr w:type="spellEnd"/>
            </w:ins>
          </w:p>
        </w:tc>
        <w:tc>
          <w:tcPr>
            <w:tcW w:w="3402" w:type="dxa"/>
            <w:shd w:val="clear" w:color="auto" w:fill="auto"/>
            <w:tcMar>
              <w:left w:w="108" w:type="dxa"/>
              <w:right w:w="108" w:type="dxa"/>
            </w:tcMar>
          </w:tcPr>
          <w:p w14:paraId="3D7DB81F" w14:textId="77777777" w:rsidR="00434114" w:rsidRPr="007C62F7" w:rsidRDefault="00434114" w:rsidP="00BE21AB">
            <w:pPr>
              <w:pStyle w:val="Normaalweb"/>
              <w:spacing w:before="60" w:beforeAutospacing="0" w:after="60" w:afterAutospacing="0"/>
              <w:rPr>
                <w:ins w:id="4625" w:author="Gert Morlion" w:date="2024-08-26T14:19:00Z"/>
                <w:rFonts w:ascii="Arial" w:hAnsi="Arial" w:cs="Arial"/>
                <w:b/>
                <w:bCs/>
                <w:sz w:val="16"/>
                <w:szCs w:val="16"/>
              </w:rPr>
            </w:pPr>
            <w:ins w:id="4626"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BE21AB">
            <w:pPr>
              <w:pStyle w:val="Normaalweb"/>
              <w:spacing w:before="60" w:beforeAutospacing="0" w:after="60" w:afterAutospacing="0"/>
              <w:jc w:val="center"/>
              <w:rPr>
                <w:ins w:id="4627" w:author="Gert Morlion" w:date="2024-08-26T14:19:00Z"/>
                <w:rFonts w:ascii="Arial" w:hAnsi="Arial" w:cs="Arial"/>
                <w:b/>
                <w:bCs/>
                <w:sz w:val="16"/>
                <w:szCs w:val="16"/>
              </w:rPr>
            </w:pPr>
            <w:ins w:id="462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BE21AB">
            <w:pPr>
              <w:pStyle w:val="Normaalweb"/>
              <w:spacing w:before="60" w:beforeAutospacing="0" w:after="60" w:afterAutospacing="0"/>
              <w:rPr>
                <w:ins w:id="4629" w:author="Gert Morlion" w:date="2024-08-26T14:19:00Z"/>
                <w:rFonts w:ascii="Arial" w:hAnsi="Arial" w:cs="Arial"/>
                <w:b/>
                <w:bCs/>
                <w:sz w:val="16"/>
                <w:szCs w:val="16"/>
              </w:rPr>
            </w:pPr>
            <w:ins w:id="4630"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BE21AB">
            <w:pPr>
              <w:pStyle w:val="Normaalweb"/>
              <w:spacing w:before="60" w:beforeAutospacing="0" w:after="60" w:afterAutospacing="0"/>
              <w:rPr>
                <w:ins w:id="4631" w:author="Gert Morlion" w:date="2024-08-26T14:19:00Z"/>
                <w:rFonts w:ascii="Arial" w:hAnsi="Arial" w:cs="Arial"/>
                <w:b/>
                <w:bCs/>
                <w:sz w:val="16"/>
                <w:szCs w:val="16"/>
              </w:rPr>
            </w:pPr>
          </w:p>
        </w:tc>
      </w:tr>
      <w:tr w:rsidR="00434114" w:rsidRPr="001E42E8" w14:paraId="57CC298A" w14:textId="77777777" w:rsidTr="00BE21AB">
        <w:trPr>
          <w:cantSplit/>
          <w:ins w:id="4632"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BE21AB">
            <w:pPr>
              <w:pStyle w:val="Normaalweb"/>
              <w:spacing w:before="60" w:beforeAutospacing="0" w:after="60" w:afterAutospacing="0"/>
              <w:rPr>
                <w:ins w:id="4633" w:author="Gert Morlion" w:date="2024-08-26T14:19:00Z"/>
                <w:rFonts w:ascii="Arial" w:hAnsi="Arial" w:cs="Arial"/>
                <w:b/>
                <w:bCs/>
                <w:sz w:val="16"/>
                <w:szCs w:val="16"/>
              </w:rPr>
            </w:pPr>
            <w:proofErr w:type="spellStart"/>
            <w:ins w:id="4634" w:author="Gert Morlion" w:date="2024-08-26T14:19:00Z">
              <w:r w:rsidRPr="007C62F7">
                <w:rPr>
                  <w:rFonts w:ascii="Arial" w:hAnsi="Arial" w:cs="Arial"/>
                  <w:sz w:val="16"/>
                  <w:szCs w:val="16"/>
                </w:rPr>
                <w:t>digitalSignatureReference</w:t>
              </w:r>
              <w:proofErr w:type="spellEnd"/>
            </w:ins>
          </w:p>
        </w:tc>
        <w:tc>
          <w:tcPr>
            <w:tcW w:w="3402" w:type="dxa"/>
            <w:shd w:val="clear" w:color="auto" w:fill="auto"/>
            <w:tcMar>
              <w:left w:w="108" w:type="dxa"/>
              <w:right w:w="108" w:type="dxa"/>
            </w:tcMar>
          </w:tcPr>
          <w:p w14:paraId="10510FEF" w14:textId="77777777" w:rsidR="00434114" w:rsidRPr="007C62F7" w:rsidRDefault="00434114" w:rsidP="00BE21AB">
            <w:pPr>
              <w:pStyle w:val="Normaalweb"/>
              <w:spacing w:before="60" w:beforeAutospacing="0" w:after="60" w:afterAutospacing="0"/>
              <w:rPr>
                <w:ins w:id="4635" w:author="Gert Morlion" w:date="2024-08-26T14:19:00Z"/>
                <w:rFonts w:ascii="Arial" w:hAnsi="Arial" w:cs="Arial"/>
                <w:b/>
                <w:bCs/>
                <w:sz w:val="16"/>
                <w:szCs w:val="16"/>
              </w:rPr>
            </w:pPr>
            <w:ins w:id="4636" w:author="Gert Morlion" w:date="2024-08-26T14:19: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ins>
          </w:p>
        </w:tc>
        <w:tc>
          <w:tcPr>
            <w:tcW w:w="708" w:type="dxa"/>
            <w:shd w:val="clear" w:color="auto" w:fill="auto"/>
            <w:tcMar>
              <w:left w:w="108" w:type="dxa"/>
              <w:right w:w="108" w:type="dxa"/>
            </w:tcMar>
          </w:tcPr>
          <w:p w14:paraId="10DCFDBF" w14:textId="77777777" w:rsidR="00434114" w:rsidRPr="007C62F7" w:rsidRDefault="00434114" w:rsidP="00BE21AB">
            <w:pPr>
              <w:pStyle w:val="Normaalweb"/>
              <w:spacing w:before="60" w:beforeAutospacing="0" w:after="60" w:afterAutospacing="0"/>
              <w:jc w:val="center"/>
              <w:rPr>
                <w:ins w:id="4637" w:author="Gert Morlion" w:date="2024-08-26T14:19:00Z"/>
                <w:rFonts w:ascii="Arial" w:hAnsi="Arial" w:cs="Arial"/>
                <w:b/>
                <w:bCs/>
                <w:sz w:val="16"/>
                <w:szCs w:val="16"/>
              </w:rPr>
            </w:pPr>
            <w:ins w:id="4638"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BE21AB">
            <w:pPr>
              <w:pStyle w:val="Normaalweb"/>
              <w:spacing w:before="60" w:beforeAutospacing="0" w:after="60" w:afterAutospacing="0"/>
              <w:rPr>
                <w:ins w:id="4639" w:author="Gert Morlion" w:date="2024-08-26T14:19:00Z"/>
                <w:rFonts w:ascii="Arial" w:hAnsi="Arial" w:cs="Arial"/>
                <w:b/>
                <w:bCs/>
                <w:sz w:val="16"/>
                <w:szCs w:val="16"/>
              </w:rPr>
            </w:pPr>
            <w:ins w:id="4640"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BE21AB">
            <w:pPr>
              <w:pStyle w:val="Normaalweb"/>
              <w:spacing w:before="60" w:beforeAutospacing="0" w:after="60" w:afterAutospacing="0"/>
              <w:rPr>
                <w:ins w:id="4641" w:author="Gert Morlion" w:date="2024-08-26T14:19:00Z"/>
                <w:rFonts w:ascii="Arial" w:hAnsi="Arial" w:cs="Arial"/>
                <w:b/>
                <w:bCs/>
                <w:sz w:val="16"/>
                <w:szCs w:val="16"/>
              </w:rPr>
            </w:pPr>
            <w:ins w:id="4642"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BE21AB">
        <w:trPr>
          <w:cantSplit/>
          <w:ins w:id="4643"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BE21AB">
            <w:pPr>
              <w:pStyle w:val="Normaalweb"/>
              <w:spacing w:before="60" w:beforeAutospacing="0" w:after="60" w:afterAutospacing="0"/>
              <w:rPr>
                <w:ins w:id="4644" w:author="Gert Morlion" w:date="2024-08-26T14:19:00Z"/>
                <w:rFonts w:ascii="Arial" w:hAnsi="Arial" w:cs="Arial"/>
                <w:b/>
                <w:bCs/>
                <w:sz w:val="16"/>
                <w:szCs w:val="16"/>
              </w:rPr>
            </w:pPr>
            <w:proofErr w:type="spellStart"/>
            <w:ins w:id="4645" w:author="Gert Morlion" w:date="2024-08-26T14:19:00Z">
              <w:r w:rsidRPr="007C62F7">
                <w:rPr>
                  <w:rFonts w:ascii="Arial" w:hAnsi="Arial" w:cs="Arial"/>
                  <w:sz w:val="16"/>
                  <w:szCs w:val="16"/>
                </w:rPr>
                <w:t>digitalSignatureValue</w:t>
              </w:r>
              <w:proofErr w:type="spellEnd"/>
            </w:ins>
          </w:p>
        </w:tc>
        <w:tc>
          <w:tcPr>
            <w:tcW w:w="3402" w:type="dxa"/>
            <w:shd w:val="clear" w:color="auto" w:fill="auto"/>
            <w:tcMar>
              <w:left w:w="108" w:type="dxa"/>
              <w:right w:w="108" w:type="dxa"/>
            </w:tcMar>
          </w:tcPr>
          <w:p w14:paraId="3539ED3F" w14:textId="77777777" w:rsidR="00434114" w:rsidRPr="007C62F7" w:rsidRDefault="00434114" w:rsidP="00BE21AB">
            <w:pPr>
              <w:pStyle w:val="Normaalweb"/>
              <w:spacing w:before="60" w:beforeAutospacing="0" w:after="60" w:afterAutospacing="0"/>
              <w:rPr>
                <w:ins w:id="4646" w:author="Gert Morlion" w:date="2024-08-26T14:19:00Z"/>
                <w:rFonts w:ascii="Arial" w:hAnsi="Arial" w:cs="Arial"/>
                <w:b/>
                <w:bCs/>
                <w:sz w:val="16"/>
                <w:szCs w:val="16"/>
              </w:rPr>
            </w:pPr>
            <w:ins w:id="4647"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BE21AB">
            <w:pPr>
              <w:pStyle w:val="Normaalweb"/>
              <w:spacing w:before="60" w:beforeAutospacing="0" w:after="60" w:afterAutospacing="0"/>
              <w:jc w:val="center"/>
              <w:rPr>
                <w:ins w:id="4648" w:author="Gert Morlion" w:date="2024-08-26T14:19:00Z"/>
                <w:rFonts w:ascii="Arial" w:hAnsi="Arial" w:cs="Arial"/>
                <w:b/>
                <w:bCs/>
                <w:sz w:val="16"/>
                <w:szCs w:val="16"/>
              </w:rPr>
            </w:pPr>
            <w:ins w:id="4649"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BE21AB">
            <w:pPr>
              <w:pStyle w:val="Normaalweb"/>
              <w:spacing w:before="60" w:beforeAutospacing="0" w:after="60" w:afterAutospacing="0"/>
              <w:rPr>
                <w:ins w:id="4650" w:author="Gert Morlion" w:date="2024-08-26T14:19:00Z"/>
                <w:rFonts w:ascii="Arial" w:hAnsi="Arial" w:cs="Arial"/>
                <w:b/>
                <w:bCs/>
                <w:sz w:val="16"/>
                <w:szCs w:val="16"/>
              </w:rPr>
            </w:pPr>
            <w:ins w:id="4651"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BE21AB">
            <w:pPr>
              <w:snapToGrid w:val="0"/>
              <w:spacing w:before="60" w:after="60" w:line="240" w:lineRule="auto"/>
              <w:jc w:val="left"/>
              <w:rPr>
                <w:ins w:id="4652" w:author="Gert Morlion" w:date="2024-08-26T14:19:00Z"/>
                <w:rFonts w:cs="Arial"/>
                <w:sz w:val="16"/>
                <w:szCs w:val="16"/>
              </w:rPr>
            </w:pPr>
            <w:ins w:id="4653" w:author="Gert Morlion" w:date="2024-08-26T14:19:00Z">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ins>
          </w:p>
          <w:p w14:paraId="67BE7E28" w14:textId="77777777" w:rsidR="00434114" w:rsidRPr="007C62F7" w:rsidRDefault="00434114" w:rsidP="00BE21AB">
            <w:pPr>
              <w:spacing w:before="60" w:after="60" w:line="240" w:lineRule="auto"/>
              <w:jc w:val="left"/>
              <w:rPr>
                <w:ins w:id="4654" w:author="Gert Morlion" w:date="2024-08-26T14:19:00Z"/>
                <w:rFonts w:cs="Arial"/>
                <w:b/>
                <w:bCs/>
                <w:sz w:val="16"/>
                <w:szCs w:val="16"/>
              </w:rPr>
            </w:pPr>
            <w:ins w:id="4655"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BE21AB">
        <w:trPr>
          <w:cantSplit/>
          <w:ins w:id="4656"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BE21AB">
            <w:pPr>
              <w:pStyle w:val="Normaalweb"/>
              <w:spacing w:before="60" w:beforeAutospacing="0" w:after="60" w:afterAutospacing="0"/>
              <w:rPr>
                <w:ins w:id="4657" w:author="Gert Morlion" w:date="2024-08-26T14:19:00Z"/>
                <w:rFonts w:ascii="Arial" w:hAnsi="Arial" w:cs="Arial"/>
                <w:sz w:val="16"/>
                <w:szCs w:val="16"/>
              </w:rPr>
            </w:pPr>
            <w:proofErr w:type="spellStart"/>
            <w:ins w:id="4658" w:author="Gert Morlion" w:date="2024-08-26T14:19:00Z">
              <w:r w:rsidRPr="007C62F7">
                <w:rPr>
                  <w:rFonts w:ascii="Arial" w:hAnsi="Arial" w:cs="Arial"/>
                  <w:sz w:val="16"/>
                  <w:szCs w:val="16"/>
                </w:rPr>
                <w:t>compressionFlag</w:t>
              </w:r>
              <w:proofErr w:type="spellEnd"/>
            </w:ins>
          </w:p>
        </w:tc>
        <w:tc>
          <w:tcPr>
            <w:tcW w:w="3402" w:type="dxa"/>
            <w:shd w:val="clear" w:color="auto" w:fill="auto"/>
            <w:tcMar>
              <w:left w:w="108" w:type="dxa"/>
              <w:right w:w="108" w:type="dxa"/>
            </w:tcMar>
          </w:tcPr>
          <w:p w14:paraId="489FB49A" w14:textId="77777777" w:rsidR="00434114" w:rsidRPr="007C62F7" w:rsidRDefault="00434114" w:rsidP="00BE21AB">
            <w:pPr>
              <w:pStyle w:val="Normaalweb"/>
              <w:spacing w:before="60" w:beforeAutospacing="0" w:after="60" w:afterAutospacing="0"/>
              <w:rPr>
                <w:ins w:id="4659" w:author="Gert Morlion" w:date="2024-08-26T14:19:00Z"/>
                <w:rFonts w:ascii="Arial" w:hAnsi="Arial" w:cs="Arial"/>
                <w:sz w:val="16"/>
                <w:szCs w:val="16"/>
              </w:rPr>
            </w:pPr>
            <w:ins w:id="4660"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BE21AB">
            <w:pPr>
              <w:pStyle w:val="Normaalweb"/>
              <w:spacing w:before="60" w:beforeAutospacing="0" w:after="60" w:afterAutospacing="0"/>
              <w:jc w:val="center"/>
              <w:rPr>
                <w:ins w:id="4661" w:author="Gert Morlion" w:date="2024-08-26T14:19:00Z"/>
                <w:rFonts w:ascii="Arial" w:hAnsi="Arial" w:cs="Arial"/>
                <w:b/>
                <w:bCs/>
                <w:sz w:val="16"/>
                <w:szCs w:val="16"/>
              </w:rPr>
            </w:pPr>
            <w:ins w:id="466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BE21AB">
            <w:pPr>
              <w:pStyle w:val="Normaalweb"/>
              <w:spacing w:before="60" w:beforeAutospacing="0" w:after="60" w:afterAutospacing="0"/>
              <w:rPr>
                <w:ins w:id="4663" w:author="Gert Morlion" w:date="2024-08-26T14:19:00Z"/>
                <w:rFonts w:ascii="Arial" w:hAnsi="Arial" w:cs="Arial"/>
                <w:sz w:val="16"/>
                <w:szCs w:val="16"/>
              </w:rPr>
            </w:pPr>
            <w:ins w:id="4664"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BE21AB">
            <w:pPr>
              <w:suppressAutoHyphens/>
              <w:snapToGrid w:val="0"/>
              <w:spacing w:before="60" w:after="60" w:line="240" w:lineRule="auto"/>
              <w:jc w:val="left"/>
              <w:rPr>
                <w:ins w:id="4665" w:author="Gert Morlion" w:date="2024-08-26T14:19:00Z"/>
                <w:rFonts w:cs="Arial"/>
                <w:sz w:val="16"/>
                <w:szCs w:val="16"/>
                <w:lang w:eastAsia="ar-SA"/>
              </w:rPr>
            </w:pPr>
            <w:ins w:id="4666"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BE21AB">
            <w:pPr>
              <w:snapToGrid w:val="0"/>
              <w:spacing w:before="60" w:after="60" w:line="240" w:lineRule="auto"/>
              <w:jc w:val="left"/>
              <w:rPr>
                <w:ins w:id="4667" w:author="Gert Morlion" w:date="2024-08-26T14:19:00Z"/>
                <w:rFonts w:cs="Arial"/>
                <w:sz w:val="16"/>
                <w:szCs w:val="16"/>
              </w:rPr>
            </w:pPr>
            <w:ins w:id="4668"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BE21AB">
        <w:trPr>
          <w:cantSplit/>
          <w:ins w:id="4669"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BE21AB">
            <w:pPr>
              <w:pStyle w:val="Normaalweb"/>
              <w:spacing w:before="60" w:beforeAutospacing="0" w:after="60" w:afterAutospacing="0"/>
              <w:rPr>
                <w:ins w:id="4670" w:author="Gert Morlion" w:date="2024-08-26T14:19:00Z"/>
                <w:rFonts w:ascii="Arial" w:hAnsi="Arial" w:cs="Arial"/>
                <w:sz w:val="16"/>
                <w:szCs w:val="16"/>
              </w:rPr>
            </w:pPr>
            <w:proofErr w:type="spellStart"/>
            <w:ins w:id="4671" w:author="Gert Morlion" w:date="2024-08-26T14:19:00Z">
              <w:r w:rsidRPr="007C62F7">
                <w:rPr>
                  <w:rFonts w:ascii="Arial" w:hAnsi="Arial" w:cs="Arial"/>
                  <w:sz w:val="16"/>
                  <w:szCs w:val="16"/>
                </w:rPr>
                <w:t>defaultLocale</w:t>
              </w:r>
              <w:proofErr w:type="spellEnd"/>
            </w:ins>
          </w:p>
        </w:tc>
        <w:tc>
          <w:tcPr>
            <w:tcW w:w="3402" w:type="dxa"/>
            <w:shd w:val="clear" w:color="auto" w:fill="auto"/>
            <w:tcMar>
              <w:left w:w="108" w:type="dxa"/>
              <w:right w:w="108" w:type="dxa"/>
            </w:tcMar>
          </w:tcPr>
          <w:p w14:paraId="71790CFF" w14:textId="77777777" w:rsidR="00434114" w:rsidRPr="007C62F7" w:rsidRDefault="00434114" w:rsidP="00BE21AB">
            <w:pPr>
              <w:pStyle w:val="Normaalweb"/>
              <w:spacing w:before="60" w:beforeAutospacing="0" w:after="60" w:afterAutospacing="0"/>
              <w:rPr>
                <w:ins w:id="4672" w:author="Gert Morlion" w:date="2024-08-26T14:19:00Z"/>
                <w:rFonts w:ascii="Arial" w:hAnsi="Arial" w:cs="Arial"/>
                <w:sz w:val="16"/>
                <w:szCs w:val="16"/>
              </w:rPr>
            </w:pPr>
            <w:ins w:id="4673"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BE21AB">
            <w:pPr>
              <w:pStyle w:val="Normaalweb"/>
              <w:spacing w:before="60" w:beforeAutospacing="0" w:after="60" w:afterAutospacing="0"/>
              <w:jc w:val="center"/>
              <w:rPr>
                <w:ins w:id="4674" w:author="Gert Morlion" w:date="2024-08-26T14:19:00Z"/>
                <w:rFonts w:ascii="Arial" w:hAnsi="Arial" w:cs="Arial"/>
                <w:b/>
                <w:bCs/>
                <w:sz w:val="16"/>
                <w:szCs w:val="16"/>
              </w:rPr>
            </w:pPr>
            <w:ins w:id="467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BE21AB">
            <w:pPr>
              <w:pStyle w:val="Normaalweb"/>
              <w:spacing w:before="60" w:beforeAutospacing="0" w:after="60" w:afterAutospacing="0"/>
              <w:rPr>
                <w:ins w:id="4676" w:author="Gert Morlion" w:date="2024-08-26T14:19:00Z"/>
                <w:rFonts w:ascii="Arial" w:hAnsi="Arial" w:cs="Arial"/>
                <w:i/>
                <w:sz w:val="16"/>
                <w:szCs w:val="16"/>
              </w:rPr>
            </w:pPr>
            <w:proofErr w:type="spellStart"/>
            <w:ins w:id="4677"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0C5E933B" w14:textId="77777777" w:rsidR="00434114" w:rsidRPr="007C62F7" w:rsidRDefault="00434114" w:rsidP="00BE21AB">
            <w:pPr>
              <w:snapToGrid w:val="0"/>
              <w:spacing w:before="60" w:after="60" w:line="240" w:lineRule="auto"/>
              <w:jc w:val="left"/>
              <w:rPr>
                <w:ins w:id="4678" w:author="Gert Morlion" w:date="2024-08-26T14:19:00Z"/>
                <w:rFonts w:cs="Arial"/>
                <w:sz w:val="16"/>
                <w:szCs w:val="16"/>
              </w:rPr>
            </w:pPr>
            <w:ins w:id="4679" w:author="Gert Morlion" w:date="2024-08-26T14:19:00Z">
              <w:r w:rsidRPr="00353431">
                <w:rPr>
                  <w:rFonts w:cs="Arial"/>
                  <w:sz w:val="16"/>
                  <w:szCs w:val="16"/>
                </w:rPr>
                <w:t>0..1 multiplicity in S-100 restricted to 1 in S-101</w:t>
              </w:r>
            </w:ins>
          </w:p>
        </w:tc>
      </w:tr>
      <w:tr w:rsidR="00434114" w:rsidRPr="001E42E8" w14:paraId="3E57F4E9" w14:textId="77777777" w:rsidTr="00BE21AB">
        <w:trPr>
          <w:cantSplit/>
          <w:ins w:id="4680"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BE21AB">
            <w:pPr>
              <w:pStyle w:val="Normaalweb"/>
              <w:spacing w:before="60" w:beforeAutospacing="0" w:after="60" w:afterAutospacing="0"/>
              <w:rPr>
                <w:ins w:id="4681" w:author="Gert Morlion" w:date="2024-08-26T14:19:00Z"/>
                <w:rFonts w:ascii="Arial" w:hAnsi="Arial" w:cs="Arial"/>
                <w:sz w:val="16"/>
                <w:szCs w:val="16"/>
              </w:rPr>
            </w:pPr>
            <w:proofErr w:type="spellStart"/>
            <w:ins w:id="4682" w:author="Gert Morlion" w:date="2024-08-26T14:19:00Z">
              <w:r w:rsidRPr="007C62F7">
                <w:rPr>
                  <w:rFonts w:ascii="Arial" w:hAnsi="Arial" w:cs="Arial"/>
                  <w:sz w:val="16"/>
                  <w:szCs w:val="16"/>
                </w:rPr>
                <w:t>otherLocale</w:t>
              </w:r>
              <w:proofErr w:type="spellEnd"/>
            </w:ins>
          </w:p>
        </w:tc>
        <w:tc>
          <w:tcPr>
            <w:tcW w:w="3402" w:type="dxa"/>
            <w:shd w:val="clear" w:color="auto" w:fill="auto"/>
            <w:tcMar>
              <w:left w:w="108" w:type="dxa"/>
              <w:right w:w="108" w:type="dxa"/>
            </w:tcMar>
          </w:tcPr>
          <w:p w14:paraId="5E543C00" w14:textId="77777777" w:rsidR="00434114" w:rsidRPr="007C62F7" w:rsidRDefault="00434114" w:rsidP="00BE21AB">
            <w:pPr>
              <w:pStyle w:val="Normaalweb"/>
              <w:spacing w:before="60" w:beforeAutospacing="0" w:after="60" w:afterAutospacing="0"/>
              <w:rPr>
                <w:ins w:id="4683" w:author="Gert Morlion" w:date="2024-08-26T14:19:00Z"/>
                <w:rFonts w:ascii="Arial" w:hAnsi="Arial" w:cs="Arial"/>
                <w:sz w:val="16"/>
                <w:szCs w:val="16"/>
              </w:rPr>
            </w:pPr>
            <w:ins w:id="4684"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BE21AB">
            <w:pPr>
              <w:pStyle w:val="Normaalweb"/>
              <w:spacing w:before="60" w:beforeAutospacing="0" w:after="60" w:afterAutospacing="0"/>
              <w:jc w:val="center"/>
              <w:rPr>
                <w:ins w:id="4685" w:author="Gert Morlion" w:date="2024-08-26T14:19:00Z"/>
                <w:rFonts w:ascii="Arial" w:hAnsi="Arial" w:cs="Arial"/>
                <w:b/>
                <w:bCs/>
                <w:sz w:val="16"/>
                <w:szCs w:val="16"/>
              </w:rPr>
            </w:pPr>
            <w:ins w:id="4686"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BE21AB">
            <w:pPr>
              <w:pStyle w:val="Normaalweb"/>
              <w:spacing w:before="60" w:beforeAutospacing="0" w:after="60" w:afterAutospacing="0"/>
              <w:rPr>
                <w:ins w:id="4687" w:author="Gert Morlion" w:date="2024-08-26T14:19:00Z"/>
                <w:rFonts w:ascii="Arial" w:hAnsi="Arial" w:cs="Arial"/>
                <w:i/>
                <w:sz w:val="16"/>
                <w:szCs w:val="16"/>
              </w:rPr>
            </w:pPr>
            <w:proofErr w:type="spellStart"/>
            <w:ins w:id="4688" w:author="Gert Morlion" w:date="2024-08-26T14:19:00Z">
              <w:r w:rsidRPr="007C62F7">
                <w:rPr>
                  <w:rFonts w:ascii="Arial" w:hAnsi="Arial" w:cs="Arial"/>
                  <w:sz w:val="16"/>
                  <w:szCs w:val="16"/>
                </w:rPr>
                <w:t>PT_Locale</w:t>
              </w:r>
              <w:proofErr w:type="spellEnd"/>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BE21AB">
            <w:pPr>
              <w:snapToGrid w:val="0"/>
              <w:spacing w:before="60" w:after="60" w:line="240" w:lineRule="auto"/>
              <w:jc w:val="left"/>
              <w:rPr>
                <w:ins w:id="4689" w:author="Gert Morlion" w:date="2024-08-26T14:19:00Z"/>
                <w:rFonts w:cs="Arial"/>
                <w:sz w:val="16"/>
                <w:szCs w:val="16"/>
              </w:rPr>
            </w:pPr>
          </w:p>
        </w:tc>
      </w:tr>
    </w:tbl>
    <w:p w14:paraId="4F5B6A0E" w14:textId="77777777" w:rsidR="00434114" w:rsidRPr="003526BF" w:rsidRDefault="00434114" w:rsidP="00434114">
      <w:pPr>
        <w:spacing w:after="0" w:line="240" w:lineRule="auto"/>
        <w:rPr>
          <w:ins w:id="4690" w:author="Gert Morlion" w:date="2024-08-26T14:19:00Z"/>
        </w:rPr>
      </w:pPr>
    </w:p>
    <w:p w14:paraId="6B53421E" w14:textId="59159BDF" w:rsidR="00453023" w:rsidRPr="00D22CCD" w:rsidDel="00434114" w:rsidRDefault="007260E2">
      <w:pPr>
        <w:pStyle w:val="Kop3"/>
        <w:rPr>
          <w:del w:id="4691" w:author="Gert Morlion" w:date="2024-08-26T14:19:00Z" w16du:dateUtc="2024-08-26T12:19:00Z"/>
        </w:rPr>
      </w:pPr>
      <w:del w:id="4692" w:author="Gert Morlion" w:date="2024-08-26T14:19:00Z" w16du:dateUtc="2024-08-26T12:19:00Z">
        <w:r w:rsidRPr="00D22CCD" w:rsidDel="00434114">
          <w:delText>S401_CatalogueMetadata</w:delText>
        </w:r>
        <w:bookmarkEnd w:id="4374"/>
      </w:del>
    </w:p>
    <w:p w14:paraId="741C6372" w14:textId="59D6400F" w:rsidR="00453023" w:rsidRPr="00D22CCD" w:rsidDel="00434114" w:rsidRDefault="007260E2">
      <w:pPr>
        <w:rPr>
          <w:del w:id="4693" w:author="Gert Morlion" w:date="2024-08-26T14:19:00Z" w16du:dateUtc="2024-08-26T12:19:00Z"/>
        </w:rPr>
      </w:pPr>
      <w:del w:id="4694" w:author="Gert Morlion" w:date="2024-08-26T14:19:00Z" w16du:dateUtc="2024-08-26T12:19:00Z">
        <w:r w:rsidRPr="00D22CCD" w:rsidDel="00434114">
          <w:delText>This is an optional element that allows for the delivery of S-401 feature and portrayal catalogues to be delivered within the exchange set.</w:delText>
        </w:r>
      </w:del>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453023" w:rsidRPr="00D22CCD" w:rsidDel="00434114" w14:paraId="2151D757" w14:textId="699D989F" w:rsidTr="00E27500">
        <w:trPr>
          <w:cantSplit/>
          <w:trHeight w:val="499"/>
          <w:tblHeader/>
          <w:del w:id="4695" w:author="Gert Morlion" w:date="2024-08-26T14:19:00Z" w16du:dateUtc="2024-08-26T12:19: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001FF1A5" w14:textId="23F5FB3B" w:rsidR="00453023" w:rsidRPr="00D22CCD" w:rsidDel="00434114" w:rsidRDefault="007260E2">
            <w:pPr>
              <w:spacing w:before="100" w:beforeAutospacing="1" w:after="0" w:line="240" w:lineRule="auto"/>
              <w:rPr>
                <w:del w:id="4696" w:author="Gert Morlion" w:date="2024-08-26T14:19:00Z" w16du:dateUtc="2024-08-26T12:19:00Z"/>
                <w:rFonts w:cs="Arial"/>
                <w:sz w:val="16"/>
                <w:szCs w:val="16"/>
                <w:lang w:eastAsia="en-US"/>
              </w:rPr>
            </w:pPr>
            <w:del w:id="4697" w:author="Gert Morlion" w:date="2024-08-26T14:19:00Z" w16du:dateUtc="2024-08-26T12:19:00Z">
              <w:r w:rsidRPr="00D22CCD" w:rsidDel="00434114">
                <w:rPr>
                  <w:rFonts w:cs="Arial"/>
                  <w:b/>
                  <w:bCs/>
                  <w:sz w:val="16"/>
                  <w:szCs w:val="16"/>
                  <w:lang w:eastAsia="en-US"/>
                </w:rPr>
                <w:delText>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648609B3" w14:textId="40406DB2" w:rsidR="00453023" w:rsidRPr="00D22CCD" w:rsidDel="00434114" w:rsidRDefault="007260E2">
            <w:pPr>
              <w:spacing w:before="100" w:beforeAutospacing="1" w:after="0" w:line="240" w:lineRule="auto"/>
              <w:rPr>
                <w:del w:id="4698" w:author="Gert Morlion" w:date="2024-08-26T14:19:00Z" w16du:dateUtc="2024-08-26T12:19:00Z"/>
                <w:rFonts w:cs="Arial"/>
                <w:sz w:val="16"/>
                <w:szCs w:val="16"/>
                <w:lang w:eastAsia="en-US"/>
              </w:rPr>
            </w:pPr>
            <w:del w:id="4699" w:author="Gert Morlion" w:date="2024-08-26T14:19:00Z" w16du:dateUtc="2024-08-26T12:19:00Z">
              <w:r w:rsidRPr="00D22CCD" w:rsidDel="00434114">
                <w:rPr>
                  <w:rFonts w:cs="Arial"/>
                  <w:b/>
                  <w:bCs/>
                  <w:sz w:val="16"/>
                  <w:szCs w:val="16"/>
                  <w:lang w:eastAsia="en-US"/>
                </w:rPr>
                <w:delText>Multiplicity</w:delText>
              </w:r>
            </w:del>
          </w:p>
        </w:tc>
        <w:tc>
          <w:tcPr>
            <w:tcW w:w="650" w:type="pct"/>
            <w:tcBorders>
              <w:top w:val="single" w:sz="4" w:space="0" w:color="auto"/>
              <w:left w:val="single" w:sz="4" w:space="0" w:color="auto"/>
              <w:bottom w:val="single" w:sz="8" w:space="0" w:color="000000"/>
              <w:right w:val="single" w:sz="4" w:space="0" w:color="auto"/>
            </w:tcBorders>
            <w:vAlign w:val="center"/>
          </w:tcPr>
          <w:p w14:paraId="052F122A" w14:textId="2C51AAD4" w:rsidR="00453023" w:rsidRPr="00D22CCD" w:rsidDel="00434114" w:rsidRDefault="007260E2">
            <w:pPr>
              <w:spacing w:before="100" w:beforeAutospacing="1" w:after="0" w:line="240" w:lineRule="auto"/>
              <w:rPr>
                <w:del w:id="4700" w:author="Gert Morlion" w:date="2024-08-26T14:19:00Z" w16du:dateUtc="2024-08-26T12:19:00Z"/>
                <w:rFonts w:cs="Arial"/>
                <w:b/>
                <w:bCs/>
                <w:sz w:val="16"/>
                <w:szCs w:val="16"/>
                <w:lang w:eastAsia="en-US"/>
              </w:rPr>
            </w:pPr>
            <w:del w:id="4701" w:author="Gert Morlion" w:date="2024-08-26T14:19:00Z" w16du:dateUtc="2024-08-26T12:19:00Z">
              <w:r w:rsidRPr="00D22CCD" w:rsidDel="00434114">
                <w:rPr>
                  <w:rFonts w:cs="Arial"/>
                  <w:b/>
                  <w:bCs/>
                  <w:sz w:val="16"/>
                  <w:szCs w:val="16"/>
                  <w:lang w:eastAsia="en-US"/>
                </w:rPr>
                <w:delText>Value</w:delText>
              </w:r>
            </w:del>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9D899F7" w14:textId="06D39619" w:rsidR="00453023" w:rsidRPr="00D22CCD" w:rsidDel="00434114" w:rsidRDefault="007260E2">
            <w:pPr>
              <w:spacing w:before="100" w:beforeAutospacing="1" w:after="0" w:line="240" w:lineRule="auto"/>
              <w:rPr>
                <w:del w:id="4702" w:author="Gert Morlion" w:date="2024-08-26T14:19:00Z" w16du:dateUtc="2024-08-26T12:19:00Z"/>
                <w:rFonts w:cs="Arial"/>
                <w:sz w:val="16"/>
                <w:szCs w:val="16"/>
                <w:lang w:eastAsia="en-US"/>
              </w:rPr>
            </w:pPr>
            <w:del w:id="4703" w:author="Gert Morlion" w:date="2024-08-26T14:19:00Z" w16du:dateUtc="2024-08-26T12:19:00Z">
              <w:r w:rsidRPr="00D22CCD" w:rsidDel="00434114">
                <w:rPr>
                  <w:rFonts w:cs="Arial"/>
                  <w:b/>
                  <w:bCs/>
                  <w:sz w:val="16"/>
                  <w:szCs w:val="16"/>
                  <w:lang w:eastAsia="en-US"/>
                </w:rPr>
                <w:delText>Type</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597883A" w14:textId="5EB53ACC" w:rsidR="00453023" w:rsidRPr="00D22CCD" w:rsidDel="00434114" w:rsidRDefault="007260E2">
            <w:pPr>
              <w:spacing w:before="100" w:beforeAutospacing="1" w:after="0" w:line="240" w:lineRule="auto"/>
              <w:rPr>
                <w:del w:id="4704" w:author="Gert Morlion" w:date="2024-08-26T14:19:00Z" w16du:dateUtc="2024-08-26T12:19:00Z"/>
                <w:rFonts w:cs="Arial"/>
                <w:sz w:val="16"/>
                <w:szCs w:val="16"/>
                <w:lang w:eastAsia="en-US"/>
              </w:rPr>
            </w:pPr>
            <w:del w:id="4705" w:author="Gert Morlion" w:date="2024-08-26T14:19:00Z" w16du:dateUtc="2024-08-26T12:19:00Z">
              <w:r w:rsidRPr="00D22CCD" w:rsidDel="00434114">
                <w:rPr>
                  <w:rFonts w:cs="Arial"/>
                  <w:b/>
                  <w:bCs/>
                  <w:sz w:val="16"/>
                  <w:szCs w:val="16"/>
                  <w:lang w:eastAsia="en-US"/>
                </w:rPr>
                <w:delText>Remarks</w:delText>
              </w:r>
            </w:del>
          </w:p>
        </w:tc>
      </w:tr>
      <w:tr w:rsidR="00453023" w:rsidRPr="00D22CCD" w:rsidDel="00434114" w14:paraId="7369D84E" w14:textId="3ABB116E" w:rsidTr="00E27500">
        <w:trPr>
          <w:trHeight w:val="428"/>
          <w:del w:id="4706" w:author="Gert Morlion" w:date="2024-08-26T14:19:00Z" w16du:dateUtc="2024-08-26T12: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5BBED5E8" w14:textId="19B118BF" w:rsidR="00453023" w:rsidRPr="00D22CCD" w:rsidDel="00434114" w:rsidRDefault="007260E2" w:rsidP="3CCBF2F9">
            <w:pPr>
              <w:pStyle w:val="Normaalweb"/>
              <w:spacing w:after="0" w:afterAutospacing="0"/>
              <w:jc w:val="both"/>
              <w:rPr>
                <w:del w:id="4707" w:author="Gert Morlion" w:date="2024-08-26T14:19:00Z" w16du:dateUtc="2024-08-26T12:19:00Z"/>
                <w:rFonts w:ascii="Arial" w:hAnsi="Arial" w:cs="Arial"/>
                <w:sz w:val="16"/>
                <w:szCs w:val="16"/>
              </w:rPr>
            </w:pPr>
            <w:del w:id="4708" w:author="Gert Morlion" w:date="2024-08-26T14:19:00Z" w16du:dateUtc="2024-08-26T12:19:00Z">
              <w:r w:rsidRPr="00D22CCD" w:rsidDel="00434114">
                <w:rPr>
                  <w:rFonts w:ascii="Arial" w:hAnsi="Arial" w:cs="Arial"/>
                  <w:sz w:val="16"/>
                  <w:szCs w:val="16"/>
                </w:rPr>
                <w:delText>S401_CatalogueMetadata</w:delText>
              </w:r>
            </w:del>
          </w:p>
        </w:tc>
        <w:tc>
          <w:tcPr>
            <w:tcW w:w="519" w:type="pct"/>
            <w:tcBorders>
              <w:top w:val="single" w:sz="8" w:space="0" w:color="000000"/>
              <w:left w:val="nil"/>
              <w:bottom w:val="single" w:sz="8" w:space="0" w:color="000000"/>
              <w:right w:val="single" w:sz="4" w:space="0" w:color="auto"/>
            </w:tcBorders>
            <w:shd w:val="clear" w:color="auto" w:fill="auto"/>
          </w:tcPr>
          <w:p w14:paraId="4321130D" w14:textId="6F206672" w:rsidR="00453023" w:rsidRPr="00D22CCD" w:rsidDel="00434114" w:rsidRDefault="007260E2">
            <w:pPr>
              <w:pStyle w:val="Normaalweb"/>
              <w:spacing w:after="0" w:afterAutospacing="0"/>
              <w:jc w:val="both"/>
              <w:rPr>
                <w:del w:id="4709" w:author="Gert Morlion" w:date="2024-08-26T14:19:00Z" w16du:dateUtc="2024-08-26T12:19:00Z"/>
                <w:rFonts w:ascii="Arial" w:hAnsi="Arial" w:cs="Arial"/>
                <w:sz w:val="16"/>
                <w:szCs w:val="16"/>
              </w:rPr>
            </w:pPr>
            <w:del w:id="4710" w:author="Gert Morlion" w:date="2024-08-26T14:19:00Z" w16du:dateUtc="2024-08-26T12:19:00Z">
              <w:r w:rsidRPr="00D22CCD" w:rsidDel="00434114">
                <w:rPr>
                  <w:rFonts w:ascii="Arial" w:hAnsi="Arial" w:cs="Arial"/>
                  <w:sz w:val="16"/>
                  <w:szCs w:val="16"/>
                </w:rPr>
                <w:delText>-</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66E4B788" w14:textId="49070DAA" w:rsidR="00453023" w:rsidRPr="00D22CCD" w:rsidDel="00434114" w:rsidRDefault="00453023">
            <w:pPr>
              <w:pStyle w:val="Normaalweb"/>
              <w:spacing w:after="0" w:afterAutospacing="0"/>
              <w:jc w:val="both"/>
              <w:rPr>
                <w:del w:id="4711" w:author="Gert Morlion" w:date="2024-08-26T14:19:00Z" w16du:dateUtc="2024-08-26T12: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F61C621" w14:textId="640BB7B4" w:rsidR="00453023" w:rsidRPr="00D22CCD" w:rsidDel="00434114" w:rsidRDefault="007260E2">
            <w:pPr>
              <w:pStyle w:val="Normaalweb"/>
              <w:spacing w:after="0" w:afterAutospacing="0"/>
              <w:jc w:val="both"/>
              <w:rPr>
                <w:del w:id="4712" w:author="Gert Morlion" w:date="2024-08-26T14:19:00Z" w16du:dateUtc="2024-08-26T12:19:00Z"/>
                <w:rFonts w:ascii="Arial" w:hAnsi="Arial" w:cs="Arial"/>
                <w:sz w:val="16"/>
                <w:szCs w:val="16"/>
              </w:rPr>
            </w:pPr>
            <w:del w:id="4713" w:author="Gert Morlion" w:date="2024-08-26T14:19:00Z" w16du:dateUtc="2024-08-26T12:19:00Z">
              <w:r w:rsidRPr="00D22CCD" w:rsidDel="00434114">
                <w:rPr>
                  <w:rFonts w:ascii="Arial" w:hAnsi="Arial" w:cs="Arial"/>
                  <w:sz w:val="16"/>
                  <w:szCs w:val="16"/>
                </w:rPr>
                <w:delText>-</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FAC525" w14:textId="21BF15FB" w:rsidR="00453023" w:rsidRPr="00D22CCD" w:rsidDel="00434114" w:rsidRDefault="007260E2">
            <w:pPr>
              <w:pStyle w:val="Normaalweb"/>
              <w:spacing w:after="0" w:afterAutospacing="0"/>
              <w:jc w:val="both"/>
              <w:rPr>
                <w:del w:id="4714" w:author="Gert Morlion" w:date="2024-08-26T14:19:00Z" w16du:dateUtc="2024-08-26T12:19:00Z"/>
                <w:rFonts w:ascii="Arial" w:hAnsi="Arial" w:cs="Arial"/>
                <w:sz w:val="16"/>
                <w:szCs w:val="16"/>
              </w:rPr>
            </w:pPr>
            <w:del w:id="4715" w:author="Gert Morlion" w:date="2024-08-26T14:19:00Z" w16du:dateUtc="2024-08-26T12:19:00Z">
              <w:r w:rsidRPr="00D22CCD" w:rsidDel="00434114">
                <w:rPr>
                  <w:rFonts w:ascii="Arial" w:hAnsi="Arial" w:cs="Arial"/>
                  <w:sz w:val="16"/>
                  <w:szCs w:val="16"/>
                </w:rPr>
                <w:delText>-</w:delText>
              </w:r>
            </w:del>
          </w:p>
        </w:tc>
      </w:tr>
      <w:tr w:rsidR="00453023" w:rsidRPr="00D22CCD" w:rsidDel="00434114" w14:paraId="1984063C" w14:textId="00F055C6" w:rsidTr="00E27500">
        <w:trPr>
          <w:trHeight w:val="296"/>
          <w:del w:id="4716" w:author="Gert Morlion" w:date="2024-08-26T14:19:00Z" w16du:dateUtc="2024-08-26T12:19: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E9C2D8F" w14:textId="35BC7135" w:rsidR="00453023" w:rsidRPr="00D22CCD" w:rsidDel="00434114" w:rsidRDefault="007260E2">
            <w:pPr>
              <w:pStyle w:val="Normaalweb"/>
              <w:spacing w:after="0" w:afterAutospacing="0"/>
              <w:jc w:val="both"/>
              <w:rPr>
                <w:del w:id="4717" w:author="Gert Morlion" w:date="2024-08-26T14:19:00Z" w16du:dateUtc="2024-08-26T12:19:00Z"/>
                <w:rFonts w:ascii="Arial" w:hAnsi="Arial" w:cs="Arial"/>
                <w:sz w:val="16"/>
                <w:szCs w:val="16"/>
              </w:rPr>
            </w:pPr>
            <w:del w:id="4718" w:author="Gert Morlion" w:date="2024-08-26T14:19:00Z" w16du:dateUtc="2024-08-26T12:19:00Z">
              <w:r w:rsidRPr="00D22CCD" w:rsidDel="00434114">
                <w:rPr>
                  <w:rFonts w:ascii="Arial" w:hAnsi="Arial" w:cs="Arial"/>
                  <w:sz w:val="16"/>
                  <w:szCs w:val="16"/>
                </w:rPr>
                <w:delText>Filename</w:delText>
              </w:r>
            </w:del>
          </w:p>
        </w:tc>
        <w:tc>
          <w:tcPr>
            <w:tcW w:w="519" w:type="pct"/>
            <w:tcBorders>
              <w:top w:val="single" w:sz="8" w:space="0" w:color="000000"/>
              <w:left w:val="nil"/>
              <w:bottom w:val="single" w:sz="8" w:space="0" w:color="000000"/>
              <w:right w:val="single" w:sz="4" w:space="0" w:color="auto"/>
            </w:tcBorders>
            <w:shd w:val="clear" w:color="auto" w:fill="auto"/>
            <w:vAlign w:val="center"/>
          </w:tcPr>
          <w:p w14:paraId="088C9F4B" w14:textId="26334D20" w:rsidR="00453023" w:rsidRPr="00D22CCD" w:rsidDel="00434114" w:rsidRDefault="007260E2">
            <w:pPr>
              <w:pStyle w:val="Normaalweb"/>
              <w:spacing w:after="0" w:afterAutospacing="0"/>
              <w:jc w:val="both"/>
              <w:rPr>
                <w:del w:id="4719" w:author="Gert Morlion" w:date="2024-08-26T14:19:00Z" w16du:dateUtc="2024-08-26T12:19:00Z"/>
                <w:rFonts w:ascii="Arial" w:hAnsi="Arial" w:cs="Arial"/>
                <w:sz w:val="16"/>
                <w:szCs w:val="16"/>
              </w:rPr>
            </w:pPr>
            <w:del w:id="4720" w:author="Gert Morlion" w:date="2024-08-26T14:19:00Z" w16du:dateUtc="2024-08-26T12:19:00Z">
              <w:r w:rsidRPr="00D22CCD" w:rsidDel="00434114">
                <w:rPr>
                  <w:rFonts w:ascii="Arial" w:hAnsi="Arial" w:cs="Arial"/>
                  <w:sz w:val="16"/>
                  <w:szCs w:val="16"/>
                </w:rPr>
                <w:delText>1..*</w:delText>
              </w:r>
            </w:del>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15C7B9A5" w14:textId="19229ACC" w:rsidR="00453023" w:rsidRPr="00D22CCD" w:rsidDel="00434114" w:rsidRDefault="00453023">
            <w:pPr>
              <w:pStyle w:val="Normaalweb"/>
              <w:spacing w:after="0" w:afterAutospacing="0"/>
              <w:jc w:val="both"/>
              <w:rPr>
                <w:del w:id="4721" w:author="Gert Morlion" w:date="2024-08-26T14:19:00Z" w16du:dateUtc="2024-08-26T12:19: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29A7AA" w14:textId="134F8EAB" w:rsidR="00453023" w:rsidRPr="00D22CCD" w:rsidDel="00434114" w:rsidRDefault="007260E2">
            <w:pPr>
              <w:pStyle w:val="Normaalweb"/>
              <w:spacing w:after="0" w:afterAutospacing="0"/>
              <w:jc w:val="both"/>
              <w:rPr>
                <w:del w:id="4722" w:author="Gert Morlion" w:date="2024-08-26T14:19:00Z" w16du:dateUtc="2024-08-26T12:19:00Z"/>
                <w:rFonts w:ascii="Arial" w:hAnsi="Arial" w:cs="Arial"/>
                <w:sz w:val="16"/>
                <w:szCs w:val="16"/>
              </w:rPr>
            </w:pPr>
            <w:del w:id="4723"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B11EB7E" w14:textId="6E20F1FC" w:rsidR="00453023" w:rsidRPr="00D22CCD" w:rsidDel="00434114" w:rsidRDefault="00453023">
            <w:pPr>
              <w:pStyle w:val="Normaalweb"/>
              <w:spacing w:after="0" w:afterAutospacing="0"/>
              <w:jc w:val="both"/>
              <w:rPr>
                <w:del w:id="4724" w:author="Gert Morlion" w:date="2024-08-26T14:19:00Z" w16du:dateUtc="2024-08-26T12:19:00Z"/>
                <w:rFonts w:ascii="Arial" w:hAnsi="Arial" w:cs="Arial"/>
                <w:sz w:val="16"/>
                <w:szCs w:val="16"/>
              </w:rPr>
            </w:pPr>
          </w:p>
        </w:tc>
      </w:tr>
      <w:tr w:rsidR="00453023" w:rsidRPr="00D22CCD" w:rsidDel="00434114" w14:paraId="2C2A57D8" w14:textId="438CA87B" w:rsidTr="00E27500">
        <w:trPr>
          <w:trHeight w:val="312"/>
          <w:del w:id="4725"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8EFEDE1" w14:textId="59D52A0A" w:rsidR="00453023" w:rsidRPr="00D22CCD" w:rsidDel="00434114" w:rsidRDefault="007260E2">
            <w:pPr>
              <w:pStyle w:val="Normaalweb"/>
              <w:spacing w:after="0" w:afterAutospacing="0"/>
              <w:jc w:val="both"/>
              <w:rPr>
                <w:del w:id="4726" w:author="Gert Morlion" w:date="2024-08-26T14:19:00Z" w16du:dateUtc="2024-08-26T12:19:00Z"/>
                <w:rFonts w:ascii="Arial" w:hAnsi="Arial" w:cs="Arial"/>
                <w:sz w:val="16"/>
                <w:szCs w:val="16"/>
              </w:rPr>
            </w:pPr>
            <w:del w:id="4727" w:author="Gert Morlion" w:date="2024-08-26T14:19:00Z" w16du:dateUtc="2024-08-26T12:19:00Z">
              <w:r w:rsidRPr="00D22CCD" w:rsidDel="00434114">
                <w:rPr>
                  <w:rFonts w:ascii="Arial" w:hAnsi="Arial" w:cs="Arial"/>
                  <w:sz w:val="16"/>
                  <w:szCs w:val="16"/>
                </w:rPr>
                <w:lastRenderedPageBreak/>
                <w:delText>fileLocation</w:delText>
              </w:r>
            </w:del>
          </w:p>
        </w:tc>
        <w:tc>
          <w:tcPr>
            <w:tcW w:w="519" w:type="pct"/>
            <w:tcBorders>
              <w:top w:val="nil"/>
              <w:left w:val="nil"/>
              <w:bottom w:val="single" w:sz="8" w:space="0" w:color="000000"/>
              <w:right w:val="single" w:sz="4" w:space="0" w:color="auto"/>
            </w:tcBorders>
            <w:shd w:val="clear" w:color="auto" w:fill="auto"/>
            <w:vAlign w:val="center"/>
          </w:tcPr>
          <w:p w14:paraId="2785D8E3" w14:textId="516DB5C3" w:rsidR="00453023" w:rsidRPr="00D22CCD" w:rsidDel="00434114" w:rsidRDefault="007260E2">
            <w:pPr>
              <w:pStyle w:val="Normaalweb"/>
              <w:spacing w:after="0" w:afterAutospacing="0"/>
              <w:jc w:val="both"/>
              <w:rPr>
                <w:del w:id="4728" w:author="Gert Morlion" w:date="2024-08-26T14:19:00Z" w16du:dateUtc="2024-08-26T12:19:00Z"/>
                <w:rFonts w:ascii="Arial" w:hAnsi="Arial" w:cs="Arial"/>
                <w:sz w:val="16"/>
                <w:szCs w:val="16"/>
              </w:rPr>
            </w:pPr>
            <w:del w:id="4729"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54DE3197" w14:textId="78E2D660" w:rsidR="00453023" w:rsidRPr="00D22CCD" w:rsidDel="00434114" w:rsidRDefault="00453023">
            <w:pPr>
              <w:pStyle w:val="Normaalweb"/>
              <w:spacing w:after="0" w:afterAutospacing="0"/>
              <w:jc w:val="both"/>
              <w:rPr>
                <w:del w:id="4730"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B213F60" w14:textId="0CED1AB5" w:rsidR="00453023" w:rsidRPr="00D22CCD" w:rsidDel="00434114" w:rsidRDefault="007260E2">
            <w:pPr>
              <w:pStyle w:val="Normaalweb"/>
              <w:spacing w:after="0" w:afterAutospacing="0"/>
              <w:jc w:val="both"/>
              <w:rPr>
                <w:del w:id="4731" w:author="Gert Morlion" w:date="2024-08-26T14:19:00Z" w16du:dateUtc="2024-08-26T12:19:00Z"/>
                <w:rFonts w:ascii="Arial" w:hAnsi="Arial" w:cs="Arial"/>
                <w:sz w:val="16"/>
                <w:szCs w:val="16"/>
              </w:rPr>
            </w:pPr>
            <w:del w:id="4732"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58937B0" w14:textId="1E0BBE35" w:rsidR="00453023" w:rsidRPr="00D22CCD" w:rsidDel="00434114" w:rsidRDefault="007260E2">
            <w:pPr>
              <w:pStyle w:val="Normaalweb"/>
              <w:spacing w:after="0" w:afterAutospacing="0"/>
              <w:jc w:val="both"/>
              <w:rPr>
                <w:del w:id="4733" w:author="Gert Morlion" w:date="2024-08-26T14:19:00Z" w16du:dateUtc="2024-08-26T12:19:00Z"/>
                <w:rFonts w:ascii="Arial" w:hAnsi="Arial" w:cs="Arial"/>
                <w:sz w:val="16"/>
                <w:szCs w:val="16"/>
              </w:rPr>
            </w:pPr>
            <w:del w:id="4734" w:author="Gert Morlion" w:date="2024-08-26T14:19:00Z" w16du:dateUtc="2024-08-26T12:19:00Z">
              <w:r w:rsidRPr="00D22CCD" w:rsidDel="00434114">
                <w:rPr>
                  <w:rFonts w:ascii="Arial" w:hAnsi="Arial" w:cs="Arial"/>
                  <w:sz w:val="16"/>
                  <w:szCs w:val="16"/>
                </w:rPr>
                <w:delText>Path relative to the root directory of the exchange set.  The location of the file after the exchange set is unpacked into directory &lt;EXCH_ROOT&gt; will be &lt;EXCH_ROOT&gt;/&lt;filePath&gt;/&lt;filename&gt;</w:delText>
              </w:r>
            </w:del>
          </w:p>
        </w:tc>
      </w:tr>
      <w:tr w:rsidR="00453023" w:rsidRPr="00D22CCD" w:rsidDel="00434114" w14:paraId="172ACB19" w14:textId="00B3C3BA" w:rsidTr="00E27500">
        <w:trPr>
          <w:trHeight w:val="558"/>
          <w:del w:id="4735"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6F78CB83" w14:textId="55973FFA" w:rsidR="00453023" w:rsidRPr="00D22CCD" w:rsidDel="00434114" w:rsidRDefault="007260E2">
            <w:pPr>
              <w:pStyle w:val="Normaalweb"/>
              <w:spacing w:after="0" w:afterAutospacing="0"/>
              <w:jc w:val="both"/>
              <w:rPr>
                <w:del w:id="4736" w:author="Gert Morlion" w:date="2024-08-26T14:19:00Z" w16du:dateUtc="2024-08-26T12:19:00Z"/>
                <w:rFonts w:ascii="Arial" w:hAnsi="Arial" w:cs="Arial"/>
                <w:sz w:val="16"/>
                <w:szCs w:val="16"/>
              </w:rPr>
            </w:pPr>
            <w:del w:id="4737" w:author="Gert Morlion" w:date="2024-08-26T14:19:00Z" w16du:dateUtc="2024-08-26T12:19:00Z">
              <w:r w:rsidRPr="00D22CCD" w:rsidDel="00434114">
                <w:rPr>
                  <w:rFonts w:ascii="Arial" w:hAnsi="Arial" w:cs="Arial"/>
                  <w:sz w:val="16"/>
                  <w:szCs w:val="16"/>
                </w:rPr>
                <w:delText>Scope</w:delText>
              </w:r>
            </w:del>
          </w:p>
        </w:tc>
        <w:tc>
          <w:tcPr>
            <w:tcW w:w="519" w:type="pct"/>
            <w:tcBorders>
              <w:top w:val="nil"/>
              <w:left w:val="nil"/>
              <w:bottom w:val="single" w:sz="8" w:space="0" w:color="000000"/>
              <w:right w:val="single" w:sz="4" w:space="0" w:color="auto"/>
            </w:tcBorders>
            <w:shd w:val="clear" w:color="auto" w:fill="auto"/>
            <w:vAlign w:val="center"/>
          </w:tcPr>
          <w:p w14:paraId="08245CD3" w14:textId="54E3B14C" w:rsidR="00453023" w:rsidRPr="00D22CCD" w:rsidDel="00434114" w:rsidRDefault="007260E2">
            <w:pPr>
              <w:pStyle w:val="Normaalweb"/>
              <w:spacing w:after="0" w:afterAutospacing="0"/>
              <w:jc w:val="both"/>
              <w:rPr>
                <w:del w:id="4738" w:author="Gert Morlion" w:date="2024-08-26T14:19:00Z" w16du:dateUtc="2024-08-26T12:19:00Z"/>
                <w:rFonts w:ascii="Arial" w:hAnsi="Arial" w:cs="Arial"/>
                <w:sz w:val="16"/>
                <w:szCs w:val="16"/>
              </w:rPr>
            </w:pPr>
            <w:del w:id="4739"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609C46B" w14:textId="3E1580EF" w:rsidR="00453023" w:rsidRPr="00D22CCD" w:rsidDel="00434114" w:rsidRDefault="00453023">
            <w:pPr>
              <w:pStyle w:val="Normaalweb"/>
              <w:spacing w:after="0" w:afterAutospacing="0"/>
              <w:jc w:val="both"/>
              <w:rPr>
                <w:del w:id="4740"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FC13ECB" w14:textId="51D3A00D" w:rsidR="00453023" w:rsidRPr="00D22CCD" w:rsidDel="00434114" w:rsidRDefault="007260E2">
            <w:pPr>
              <w:pStyle w:val="Normaalweb"/>
              <w:spacing w:after="0" w:afterAutospacing="0"/>
              <w:jc w:val="both"/>
              <w:rPr>
                <w:del w:id="4741" w:author="Gert Morlion" w:date="2024-08-26T14:19:00Z" w16du:dateUtc="2024-08-26T12:19:00Z"/>
                <w:rFonts w:ascii="Arial" w:hAnsi="Arial" w:cs="Arial"/>
                <w:sz w:val="16"/>
                <w:szCs w:val="16"/>
              </w:rPr>
            </w:pPr>
            <w:del w:id="4742" w:author="Gert Morlion" w:date="2024-08-26T14:19:00Z" w16du:dateUtc="2024-08-26T12:19:00Z">
              <w:r w:rsidRPr="00D22CCD" w:rsidDel="00434114">
                <w:rPr>
                  <w:rFonts w:ascii="Arial" w:hAnsi="Arial" w:cs="Arial"/>
                  <w:sz w:val="16"/>
                  <w:szCs w:val="16"/>
                </w:rPr>
                <w:delText>S100_CatalogueScope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6392F0BF" w14:textId="3EAFFE18" w:rsidR="00453023" w:rsidRPr="00D22CCD" w:rsidDel="00434114" w:rsidRDefault="00453023" w:rsidP="00B0696B">
            <w:pPr>
              <w:pStyle w:val="Normaalweb"/>
              <w:numPr>
                <w:ilvl w:val="0"/>
                <w:numId w:val="12"/>
              </w:numPr>
              <w:spacing w:after="0" w:afterAutospacing="0"/>
              <w:jc w:val="both"/>
              <w:rPr>
                <w:del w:id="4743" w:author="Gert Morlion" w:date="2024-08-26T14:19:00Z" w16du:dateUtc="2024-08-26T12:19:00Z"/>
                <w:rFonts w:ascii="Arial" w:hAnsi="Arial" w:cs="Arial"/>
                <w:sz w:val="16"/>
                <w:szCs w:val="16"/>
              </w:rPr>
            </w:pPr>
          </w:p>
        </w:tc>
      </w:tr>
      <w:tr w:rsidR="00453023" w:rsidRPr="00D22CCD" w:rsidDel="00434114" w14:paraId="0C41F4BA" w14:textId="3F5E2EDF" w:rsidTr="00E27500">
        <w:trPr>
          <w:trHeight w:val="483"/>
          <w:del w:id="4744"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FBE2D49" w14:textId="3EDEA9DD" w:rsidR="00453023" w:rsidRPr="00D22CCD" w:rsidDel="00434114" w:rsidRDefault="007260E2">
            <w:pPr>
              <w:pStyle w:val="Normaalweb"/>
              <w:spacing w:after="0" w:afterAutospacing="0"/>
              <w:ind w:right="72"/>
              <w:jc w:val="both"/>
              <w:rPr>
                <w:del w:id="4745" w:author="Gert Morlion" w:date="2024-08-26T14:19:00Z" w16du:dateUtc="2024-08-26T12:19:00Z"/>
                <w:rFonts w:ascii="Arial" w:hAnsi="Arial" w:cs="Arial"/>
                <w:sz w:val="16"/>
                <w:szCs w:val="16"/>
              </w:rPr>
            </w:pPr>
            <w:del w:id="4746" w:author="Gert Morlion" w:date="2024-08-26T14:19:00Z" w16du:dateUtc="2024-08-26T12:19:00Z">
              <w:r w:rsidRPr="00D22CCD" w:rsidDel="00434114">
                <w:rPr>
                  <w:rFonts w:ascii="Arial" w:hAnsi="Arial" w:cs="Arial"/>
                  <w:sz w:val="16"/>
                  <w:szCs w:val="16"/>
                </w:rPr>
                <w:delText>versionNumber</w:delText>
              </w:r>
            </w:del>
          </w:p>
        </w:tc>
        <w:tc>
          <w:tcPr>
            <w:tcW w:w="519" w:type="pct"/>
            <w:tcBorders>
              <w:top w:val="nil"/>
              <w:left w:val="nil"/>
              <w:bottom w:val="single" w:sz="8" w:space="0" w:color="000000"/>
              <w:right w:val="single" w:sz="4" w:space="0" w:color="auto"/>
            </w:tcBorders>
            <w:shd w:val="clear" w:color="auto" w:fill="auto"/>
            <w:vAlign w:val="center"/>
          </w:tcPr>
          <w:p w14:paraId="1DDC33FF" w14:textId="21061A9D" w:rsidR="00453023" w:rsidRPr="00D22CCD" w:rsidDel="00434114" w:rsidRDefault="007260E2">
            <w:pPr>
              <w:pStyle w:val="Normaalweb"/>
              <w:spacing w:after="0" w:afterAutospacing="0"/>
              <w:jc w:val="both"/>
              <w:rPr>
                <w:del w:id="4747" w:author="Gert Morlion" w:date="2024-08-26T14:19:00Z" w16du:dateUtc="2024-08-26T12:19:00Z"/>
                <w:rFonts w:ascii="Arial" w:hAnsi="Arial" w:cs="Arial"/>
                <w:sz w:val="16"/>
                <w:szCs w:val="16"/>
              </w:rPr>
            </w:pPr>
            <w:del w:id="4748"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23C37563" w14:textId="0237B49B" w:rsidR="00453023" w:rsidRPr="00D22CCD" w:rsidDel="00434114" w:rsidRDefault="00453023">
            <w:pPr>
              <w:pStyle w:val="Normaalweb"/>
              <w:spacing w:after="0" w:afterAutospacing="0"/>
              <w:jc w:val="both"/>
              <w:rPr>
                <w:del w:id="4749"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C7B0FD7" w14:textId="785962EC" w:rsidR="00453023" w:rsidRPr="00D22CCD" w:rsidDel="00434114" w:rsidRDefault="007260E2">
            <w:pPr>
              <w:pStyle w:val="Normaalweb"/>
              <w:spacing w:after="0" w:afterAutospacing="0"/>
              <w:jc w:val="both"/>
              <w:rPr>
                <w:del w:id="4750" w:author="Gert Morlion" w:date="2024-08-26T14:19:00Z" w16du:dateUtc="2024-08-26T12:19:00Z"/>
                <w:rFonts w:ascii="Arial" w:hAnsi="Arial" w:cs="Arial"/>
                <w:sz w:val="16"/>
                <w:szCs w:val="16"/>
              </w:rPr>
            </w:pPr>
            <w:del w:id="4751"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81B5969" w14:textId="1834DF10" w:rsidR="00453023" w:rsidRPr="00D22CCD" w:rsidDel="00434114" w:rsidRDefault="00453023">
            <w:pPr>
              <w:spacing w:before="100" w:beforeAutospacing="1" w:after="0" w:line="240" w:lineRule="auto"/>
              <w:rPr>
                <w:del w:id="4752" w:author="Gert Morlion" w:date="2024-08-26T14:19:00Z" w16du:dateUtc="2024-08-26T12:19:00Z"/>
                <w:rFonts w:cs="Arial"/>
                <w:sz w:val="16"/>
                <w:szCs w:val="16"/>
                <w:lang w:eastAsia="en-US"/>
              </w:rPr>
            </w:pPr>
          </w:p>
        </w:tc>
      </w:tr>
      <w:tr w:rsidR="00453023" w:rsidRPr="00D22CCD" w:rsidDel="00434114" w14:paraId="52A54EF0" w14:textId="257A2AB6" w:rsidTr="00E27500">
        <w:trPr>
          <w:trHeight w:val="538"/>
          <w:del w:id="4753"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59564668" w14:textId="7307F9DB" w:rsidR="00453023" w:rsidRPr="00D22CCD" w:rsidDel="00434114" w:rsidRDefault="007260E2">
            <w:pPr>
              <w:pStyle w:val="Normaalweb"/>
              <w:spacing w:after="0" w:afterAutospacing="0"/>
              <w:jc w:val="both"/>
              <w:rPr>
                <w:del w:id="4754" w:author="Gert Morlion" w:date="2024-08-26T14:19:00Z" w16du:dateUtc="2024-08-26T12:19:00Z"/>
                <w:rFonts w:ascii="Arial" w:hAnsi="Arial" w:cs="Arial"/>
                <w:sz w:val="16"/>
                <w:szCs w:val="16"/>
              </w:rPr>
            </w:pPr>
            <w:del w:id="4755" w:author="Gert Morlion" w:date="2024-08-26T14:19:00Z" w16du:dateUtc="2024-08-26T12:19:00Z">
              <w:r w:rsidRPr="00D22CCD" w:rsidDel="00434114">
                <w:rPr>
                  <w:rFonts w:ascii="Arial" w:hAnsi="Arial" w:cs="Arial"/>
                  <w:sz w:val="16"/>
                  <w:szCs w:val="16"/>
                </w:rPr>
                <w:delText>issueDate</w:delText>
              </w:r>
            </w:del>
          </w:p>
        </w:tc>
        <w:tc>
          <w:tcPr>
            <w:tcW w:w="519" w:type="pct"/>
            <w:tcBorders>
              <w:top w:val="nil"/>
              <w:left w:val="nil"/>
              <w:bottom w:val="single" w:sz="8" w:space="0" w:color="000000"/>
              <w:right w:val="single" w:sz="4" w:space="0" w:color="auto"/>
            </w:tcBorders>
            <w:shd w:val="clear" w:color="auto" w:fill="auto"/>
            <w:vAlign w:val="center"/>
          </w:tcPr>
          <w:p w14:paraId="5DD7DE85" w14:textId="439BD09F" w:rsidR="00453023" w:rsidRPr="00D22CCD" w:rsidDel="00434114" w:rsidRDefault="007260E2">
            <w:pPr>
              <w:pStyle w:val="Normaalweb"/>
              <w:spacing w:after="0" w:afterAutospacing="0"/>
              <w:jc w:val="both"/>
              <w:rPr>
                <w:del w:id="4756" w:author="Gert Morlion" w:date="2024-08-26T14:19:00Z" w16du:dateUtc="2024-08-26T12:19:00Z"/>
                <w:rFonts w:ascii="Arial" w:hAnsi="Arial" w:cs="Arial"/>
                <w:sz w:val="16"/>
                <w:szCs w:val="16"/>
              </w:rPr>
            </w:pPr>
            <w:del w:id="4757"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D806CE2" w14:textId="4B9F4E4F" w:rsidR="00453023" w:rsidRPr="00D22CCD" w:rsidDel="00434114" w:rsidRDefault="00453023">
            <w:pPr>
              <w:pStyle w:val="Normaalweb"/>
              <w:spacing w:after="0" w:afterAutospacing="0"/>
              <w:jc w:val="both"/>
              <w:rPr>
                <w:del w:id="4758"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2DDE868" w14:textId="4D92DA68" w:rsidR="00453023" w:rsidRPr="00D22CCD" w:rsidDel="00434114" w:rsidRDefault="007260E2">
            <w:pPr>
              <w:pStyle w:val="Normaalweb"/>
              <w:spacing w:after="0" w:afterAutospacing="0"/>
              <w:jc w:val="both"/>
              <w:rPr>
                <w:del w:id="4759" w:author="Gert Morlion" w:date="2024-08-26T14:19:00Z" w16du:dateUtc="2024-08-26T12:19:00Z"/>
                <w:rFonts w:ascii="Arial" w:hAnsi="Arial" w:cs="Arial"/>
                <w:sz w:val="16"/>
                <w:szCs w:val="16"/>
              </w:rPr>
            </w:pPr>
            <w:del w:id="4760" w:author="Gert Morlion" w:date="2024-08-26T14:19:00Z" w16du:dateUtc="2024-08-26T12:19:00Z">
              <w:r w:rsidRPr="00D22CCD" w:rsidDel="00434114">
                <w:rPr>
                  <w:rFonts w:ascii="Arial" w:hAnsi="Arial" w:cs="Arial"/>
                  <w:sz w:val="16"/>
                  <w:szCs w:val="16"/>
                </w:rPr>
                <w:delText>Date</w:delText>
              </w:r>
            </w:del>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6298A24" w14:textId="15D19CD4" w:rsidR="00453023" w:rsidRPr="00D22CCD" w:rsidDel="00434114" w:rsidRDefault="00453023">
            <w:pPr>
              <w:pStyle w:val="Normaalweb"/>
              <w:spacing w:after="0" w:afterAutospacing="0"/>
              <w:jc w:val="both"/>
              <w:rPr>
                <w:del w:id="4761" w:author="Gert Morlion" w:date="2024-08-26T14:19:00Z" w16du:dateUtc="2024-08-26T12:19:00Z"/>
                <w:rFonts w:ascii="Arial" w:hAnsi="Arial" w:cs="Arial"/>
                <w:sz w:val="16"/>
                <w:szCs w:val="16"/>
              </w:rPr>
            </w:pPr>
          </w:p>
        </w:tc>
      </w:tr>
      <w:tr w:rsidR="00453023" w:rsidRPr="00D22CCD" w:rsidDel="00434114" w14:paraId="29FD867B" w14:textId="1E9A41A9" w:rsidTr="00E27500">
        <w:trPr>
          <w:del w:id="4762"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2AD21F16" w14:textId="60828EBA" w:rsidR="00453023" w:rsidRPr="00D22CCD" w:rsidDel="00434114" w:rsidRDefault="007260E2">
            <w:pPr>
              <w:pStyle w:val="Normaalweb"/>
              <w:spacing w:after="0" w:afterAutospacing="0"/>
              <w:jc w:val="both"/>
              <w:rPr>
                <w:del w:id="4763" w:author="Gert Morlion" w:date="2024-08-26T14:19:00Z" w16du:dateUtc="2024-08-26T12:19:00Z"/>
                <w:rFonts w:ascii="Arial" w:hAnsi="Arial" w:cs="Arial"/>
                <w:sz w:val="16"/>
                <w:szCs w:val="16"/>
              </w:rPr>
            </w:pPr>
            <w:del w:id="4764" w:author="Gert Morlion" w:date="2024-08-26T14:19:00Z" w16du:dateUtc="2024-08-26T12:19:00Z">
              <w:r w:rsidRPr="00D22CCD" w:rsidDel="00434114">
                <w:rPr>
                  <w:rFonts w:ascii="Arial" w:hAnsi="Arial" w:cs="Arial"/>
                  <w:sz w:val="16"/>
                  <w:szCs w:val="16"/>
                </w:rPr>
                <w:delText>productSpecification</w:delText>
              </w:r>
            </w:del>
          </w:p>
        </w:tc>
        <w:tc>
          <w:tcPr>
            <w:tcW w:w="519" w:type="pct"/>
            <w:tcBorders>
              <w:top w:val="nil"/>
              <w:left w:val="nil"/>
              <w:bottom w:val="single" w:sz="8" w:space="0" w:color="000000"/>
              <w:right w:val="single" w:sz="4" w:space="0" w:color="auto"/>
            </w:tcBorders>
            <w:shd w:val="clear" w:color="auto" w:fill="auto"/>
            <w:vAlign w:val="center"/>
          </w:tcPr>
          <w:p w14:paraId="59FF56EC" w14:textId="22A09F32" w:rsidR="00453023" w:rsidRPr="00D22CCD" w:rsidDel="00434114" w:rsidRDefault="007260E2">
            <w:pPr>
              <w:pStyle w:val="Normaalweb"/>
              <w:spacing w:after="0" w:afterAutospacing="0"/>
              <w:jc w:val="both"/>
              <w:rPr>
                <w:del w:id="4765" w:author="Gert Morlion" w:date="2024-08-26T14:19:00Z" w16du:dateUtc="2024-08-26T12:19:00Z"/>
                <w:rFonts w:ascii="Arial" w:hAnsi="Arial" w:cs="Arial"/>
                <w:sz w:val="16"/>
                <w:szCs w:val="16"/>
              </w:rPr>
            </w:pPr>
            <w:del w:id="4766"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33B683F6" w14:textId="0707F6E4" w:rsidR="00453023" w:rsidRPr="00D22CCD" w:rsidDel="00434114" w:rsidRDefault="00453023">
            <w:pPr>
              <w:pStyle w:val="Normaalweb"/>
              <w:spacing w:after="0" w:afterAutospacing="0"/>
              <w:jc w:val="both"/>
              <w:rPr>
                <w:del w:id="4767"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BF1413E" w14:textId="614D1E5C" w:rsidR="00453023" w:rsidRPr="00D22CCD" w:rsidDel="00434114" w:rsidRDefault="007260E2">
            <w:pPr>
              <w:pStyle w:val="Normaalweb"/>
              <w:spacing w:after="0" w:afterAutospacing="0"/>
              <w:jc w:val="both"/>
              <w:rPr>
                <w:del w:id="4768" w:author="Gert Morlion" w:date="2024-08-26T14:19:00Z" w16du:dateUtc="2024-08-26T12:19:00Z"/>
                <w:rFonts w:ascii="Arial" w:hAnsi="Arial" w:cs="Arial"/>
                <w:sz w:val="16"/>
                <w:szCs w:val="16"/>
              </w:rPr>
            </w:pPr>
            <w:del w:id="4769" w:author="Gert Morlion" w:date="2024-08-26T14:19:00Z" w16du:dateUtc="2024-08-26T12:19:00Z">
              <w:r w:rsidRPr="00D22CCD" w:rsidDel="00434114">
                <w:rPr>
                  <w:rFonts w:ascii="Arial" w:hAnsi="Arial" w:cs="Arial"/>
                  <w:sz w:val="16"/>
                  <w:szCs w:val="16"/>
                </w:rPr>
                <w:delText>S100_ProductSpecification</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7160CF4C" w14:textId="669288E2" w:rsidR="00453023" w:rsidRPr="00D22CCD" w:rsidDel="00434114" w:rsidRDefault="00453023">
            <w:pPr>
              <w:pStyle w:val="Normaalweb"/>
              <w:spacing w:after="0" w:afterAutospacing="0"/>
              <w:jc w:val="both"/>
              <w:rPr>
                <w:del w:id="4770" w:author="Gert Morlion" w:date="2024-08-26T14:19:00Z" w16du:dateUtc="2024-08-26T12:19:00Z"/>
                <w:rFonts w:ascii="Arial" w:hAnsi="Arial" w:cs="Arial"/>
                <w:sz w:val="16"/>
                <w:szCs w:val="16"/>
              </w:rPr>
            </w:pPr>
          </w:p>
        </w:tc>
      </w:tr>
      <w:tr w:rsidR="00453023" w:rsidRPr="00D22CCD" w:rsidDel="00434114" w14:paraId="62F02388" w14:textId="5C897C51" w:rsidTr="00E27500">
        <w:trPr>
          <w:del w:id="4771" w:author="Gert Morlion" w:date="2024-08-26T14:19:00Z" w16du:dateUtc="2024-08-26T12:19:00Z"/>
        </w:trPr>
        <w:tc>
          <w:tcPr>
            <w:tcW w:w="1096" w:type="pct"/>
            <w:tcBorders>
              <w:top w:val="nil"/>
              <w:left w:val="single" w:sz="4" w:space="0" w:color="auto"/>
              <w:bottom w:val="single" w:sz="8" w:space="0" w:color="000000"/>
              <w:right w:val="single" w:sz="4" w:space="0" w:color="auto"/>
            </w:tcBorders>
            <w:shd w:val="clear" w:color="auto" w:fill="auto"/>
            <w:vAlign w:val="center"/>
          </w:tcPr>
          <w:p w14:paraId="7E1CD780" w14:textId="0801B0E6" w:rsidR="00453023" w:rsidRPr="00D22CCD" w:rsidDel="00434114" w:rsidRDefault="007260E2">
            <w:pPr>
              <w:pStyle w:val="Normaalweb"/>
              <w:spacing w:after="0" w:afterAutospacing="0"/>
              <w:jc w:val="both"/>
              <w:rPr>
                <w:del w:id="4772" w:author="Gert Morlion" w:date="2024-08-26T14:19:00Z" w16du:dateUtc="2024-08-26T12:19:00Z"/>
                <w:rFonts w:ascii="Arial" w:hAnsi="Arial" w:cs="Arial"/>
                <w:sz w:val="16"/>
                <w:szCs w:val="16"/>
              </w:rPr>
            </w:pPr>
            <w:del w:id="4773" w:author="Gert Morlion" w:date="2024-08-26T14:19:00Z" w16du:dateUtc="2024-08-26T12:19:00Z">
              <w:r w:rsidRPr="00D22CCD" w:rsidDel="00434114">
                <w:rPr>
                  <w:rFonts w:ascii="Arial" w:hAnsi="Arial" w:cs="Arial"/>
                  <w:sz w:val="16"/>
                  <w:szCs w:val="16"/>
                </w:rPr>
                <w:delText>digitalSignatureReference</w:delText>
              </w:r>
            </w:del>
          </w:p>
        </w:tc>
        <w:tc>
          <w:tcPr>
            <w:tcW w:w="519" w:type="pct"/>
            <w:tcBorders>
              <w:top w:val="nil"/>
              <w:left w:val="nil"/>
              <w:bottom w:val="single" w:sz="8" w:space="0" w:color="000000"/>
              <w:right w:val="single" w:sz="4" w:space="0" w:color="auto"/>
            </w:tcBorders>
            <w:shd w:val="clear" w:color="auto" w:fill="auto"/>
            <w:vAlign w:val="center"/>
          </w:tcPr>
          <w:p w14:paraId="338439E5" w14:textId="545CED80" w:rsidR="00453023" w:rsidRPr="00D22CCD" w:rsidDel="00434114" w:rsidRDefault="007260E2">
            <w:pPr>
              <w:pStyle w:val="Normaalweb"/>
              <w:spacing w:after="0" w:afterAutospacing="0"/>
              <w:jc w:val="both"/>
              <w:rPr>
                <w:del w:id="4774" w:author="Gert Morlion" w:date="2024-08-26T14:19:00Z" w16du:dateUtc="2024-08-26T12:19:00Z"/>
                <w:rFonts w:ascii="Arial" w:hAnsi="Arial" w:cs="Arial"/>
                <w:sz w:val="16"/>
                <w:szCs w:val="16"/>
              </w:rPr>
            </w:pPr>
            <w:del w:id="4775" w:author="Gert Morlion" w:date="2024-08-26T14:19:00Z" w16du:dateUtc="2024-08-26T12:19:00Z">
              <w:r w:rsidRPr="00D22CCD" w:rsidDel="00434114">
                <w:rPr>
                  <w:rFonts w:ascii="Arial" w:hAnsi="Arial" w:cs="Arial"/>
                  <w:sz w:val="16"/>
                  <w:szCs w:val="16"/>
                </w:rPr>
                <w:delText>1</w:delText>
              </w:r>
            </w:del>
          </w:p>
        </w:tc>
        <w:tc>
          <w:tcPr>
            <w:tcW w:w="650" w:type="pct"/>
            <w:tcBorders>
              <w:top w:val="nil"/>
              <w:left w:val="single" w:sz="4" w:space="0" w:color="auto"/>
              <w:bottom w:val="single" w:sz="8" w:space="0" w:color="000000"/>
              <w:right w:val="single" w:sz="4" w:space="0" w:color="auto"/>
            </w:tcBorders>
            <w:shd w:val="clear" w:color="auto" w:fill="auto"/>
          </w:tcPr>
          <w:p w14:paraId="72ADCB59" w14:textId="0C101F05" w:rsidR="00453023" w:rsidRPr="00D22CCD" w:rsidDel="00434114" w:rsidRDefault="00453023">
            <w:pPr>
              <w:pStyle w:val="Normaalweb"/>
              <w:spacing w:before="0" w:beforeAutospacing="0" w:after="0" w:afterAutospacing="0"/>
              <w:jc w:val="both"/>
              <w:rPr>
                <w:del w:id="4776" w:author="Gert Morlion" w:date="2024-08-26T14:19:00Z" w16du:dateUtc="2024-08-26T12:19: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05F0846" w14:textId="6F7E2292" w:rsidR="00453023" w:rsidRPr="00D22CCD" w:rsidDel="00434114" w:rsidRDefault="007260E2">
            <w:pPr>
              <w:pStyle w:val="Normaalweb"/>
              <w:spacing w:after="0" w:afterAutospacing="0"/>
              <w:jc w:val="both"/>
              <w:rPr>
                <w:del w:id="4777" w:author="Gert Morlion" w:date="2024-08-26T14:19:00Z" w16du:dateUtc="2024-08-26T12:19:00Z"/>
                <w:rFonts w:ascii="Arial" w:hAnsi="Arial" w:cs="Arial"/>
                <w:sz w:val="16"/>
                <w:szCs w:val="16"/>
              </w:rPr>
            </w:pPr>
            <w:del w:id="4778"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28CD317C" w14:textId="27CF735D" w:rsidR="00453023" w:rsidRPr="00D22CCD" w:rsidDel="00434114" w:rsidRDefault="007260E2" w:rsidP="00B0696B">
            <w:pPr>
              <w:pStyle w:val="Normaalweb"/>
              <w:numPr>
                <w:ilvl w:val="0"/>
                <w:numId w:val="13"/>
              </w:numPr>
              <w:spacing w:before="0" w:beforeAutospacing="0" w:after="0" w:afterAutospacing="0"/>
              <w:jc w:val="both"/>
              <w:rPr>
                <w:del w:id="4779" w:author="Gert Morlion" w:date="2024-08-26T14:19:00Z" w16du:dateUtc="2024-08-26T12:19:00Z"/>
                <w:rFonts w:ascii="Arial" w:hAnsi="Arial" w:cs="Arial"/>
                <w:sz w:val="16"/>
                <w:szCs w:val="16"/>
              </w:rPr>
            </w:pPr>
            <w:del w:id="4780" w:author="Gert Morlion" w:date="2024-08-26T14:19:00Z" w16du:dateUtc="2024-08-26T12:19:00Z">
              <w:r w:rsidRPr="00D22CCD" w:rsidDel="00434114">
                <w:rPr>
                  <w:rFonts w:ascii="Arial" w:hAnsi="Arial" w:cs="Arial"/>
                  <w:sz w:val="16"/>
                  <w:szCs w:val="16"/>
                </w:rPr>
                <w:delText>Reference to the appropriate digital signature algorithm</w:delText>
              </w:r>
            </w:del>
          </w:p>
        </w:tc>
      </w:tr>
      <w:tr w:rsidR="00453023" w:rsidRPr="00D22CCD" w:rsidDel="00434114" w14:paraId="33CEC91B" w14:textId="645B7DF6" w:rsidTr="00E27500">
        <w:trPr>
          <w:del w:id="4781" w:author="Gert Morlion" w:date="2024-08-26T14:19:00Z" w16du:dateUtc="2024-08-26T12:19: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31900F2B" w14:textId="58732221" w:rsidR="00453023" w:rsidRPr="00D22CCD" w:rsidDel="00434114" w:rsidRDefault="007260E2">
            <w:pPr>
              <w:pStyle w:val="Normaalweb"/>
              <w:spacing w:after="0" w:afterAutospacing="0"/>
              <w:jc w:val="both"/>
              <w:rPr>
                <w:del w:id="4782" w:author="Gert Morlion" w:date="2024-08-26T14:19:00Z" w16du:dateUtc="2024-08-26T12:19:00Z"/>
                <w:rFonts w:ascii="Arial" w:hAnsi="Arial" w:cs="Arial"/>
                <w:sz w:val="16"/>
                <w:szCs w:val="16"/>
              </w:rPr>
            </w:pPr>
            <w:del w:id="4783" w:author="Gert Morlion" w:date="2024-08-26T14:19:00Z" w16du:dateUtc="2024-08-26T12:19:00Z">
              <w:r w:rsidRPr="00D22CCD" w:rsidDel="00434114">
                <w:rPr>
                  <w:rFonts w:ascii="Arial" w:hAnsi="Arial" w:cs="Arial"/>
                  <w:sz w:val="16"/>
                  <w:szCs w:val="16"/>
                </w:rPr>
                <w:delText>digitalSignatureValue</w:delText>
              </w:r>
            </w:del>
          </w:p>
        </w:tc>
        <w:tc>
          <w:tcPr>
            <w:tcW w:w="519" w:type="pct"/>
            <w:tcBorders>
              <w:top w:val="single" w:sz="4" w:space="0" w:color="auto"/>
              <w:left w:val="nil"/>
              <w:bottom w:val="single" w:sz="4" w:space="0" w:color="auto"/>
              <w:right w:val="single" w:sz="4" w:space="0" w:color="auto"/>
            </w:tcBorders>
            <w:shd w:val="clear" w:color="auto" w:fill="auto"/>
            <w:vAlign w:val="center"/>
          </w:tcPr>
          <w:p w14:paraId="7EA2BAA3" w14:textId="658FC453" w:rsidR="00453023" w:rsidRPr="00D22CCD" w:rsidDel="00434114" w:rsidRDefault="007260E2">
            <w:pPr>
              <w:pStyle w:val="Normaalweb"/>
              <w:spacing w:after="0" w:afterAutospacing="0"/>
              <w:jc w:val="both"/>
              <w:rPr>
                <w:del w:id="4784" w:author="Gert Morlion" w:date="2024-08-26T14:19:00Z" w16du:dateUtc="2024-08-26T12:19:00Z"/>
                <w:rFonts w:ascii="Arial" w:hAnsi="Arial" w:cs="Arial"/>
                <w:sz w:val="16"/>
                <w:szCs w:val="16"/>
              </w:rPr>
            </w:pPr>
            <w:del w:id="4785" w:author="Gert Morlion" w:date="2024-08-26T14:19:00Z" w16du:dateUtc="2024-08-26T12:19:00Z">
              <w:r w:rsidRPr="00D22CCD" w:rsidDel="00434114">
                <w:rPr>
                  <w:rFonts w:ascii="Arial" w:hAnsi="Arial" w:cs="Arial"/>
                  <w:sz w:val="16"/>
                  <w:szCs w:val="16"/>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3DEED22" w14:textId="576B857C" w:rsidR="00453023" w:rsidRPr="00D22CCD" w:rsidDel="00434114" w:rsidRDefault="00453023">
            <w:pPr>
              <w:pStyle w:val="Normaalweb"/>
              <w:spacing w:after="0" w:afterAutospacing="0"/>
              <w:jc w:val="both"/>
              <w:rPr>
                <w:del w:id="4786" w:author="Gert Morlion" w:date="2024-08-26T14:19:00Z" w16du:dateUtc="2024-08-26T12:19: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A3C1D2C" w14:textId="5F425C5E" w:rsidR="00453023" w:rsidRPr="00D22CCD" w:rsidDel="00434114" w:rsidRDefault="007260E2">
            <w:pPr>
              <w:pStyle w:val="Normaalweb"/>
              <w:spacing w:after="0" w:afterAutospacing="0"/>
              <w:jc w:val="both"/>
              <w:rPr>
                <w:del w:id="4787" w:author="Gert Morlion" w:date="2024-08-26T14:19:00Z" w16du:dateUtc="2024-08-26T12:19:00Z"/>
                <w:rFonts w:ascii="Arial" w:hAnsi="Arial" w:cs="Arial"/>
                <w:sz w:val="16"/>
                <w:szCs w:val="16"/>
              </w:rPr>
            </w:pPr>
            <w:del w:id="4788" w:author="Gert Morlion" w:date="2024-08-26T14:19:00Z" w16du:dateUtc="2024-08-26T12:19:00Z">
              <w:r w:rsidRPr="00D22CCD" w:rsidDel="00434114">
                <w:rPr>
                  <w:rFonts w:ascii="Arial" w:hAnsi="Arial" w:cs="Arial"/>
                  <w:sz w:val="16"/>
                  <w:szCs w:val="16"/>
                </w:rPr>
                <w:delText>CharacterString</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4F38096F" w14:textId="0FDE75D7" w:rsidR="00453023" w:rsidRPr="00D22CCD" w:rsidDel="00434114" w:rsidRDefault="00453023">
            <w:pPr>
              <w:spacing w:before="100" w:beforeAutospacing="1" w:after="0" w:line="240" w:lineRule="auto"/>
              <w:rPr>
                <w:del w:id="4789" w:author="Gert Morlion" w:date="2024-08-26T14:19:00Z" w16du:dateUtc="2024-08-26T12:19:00Z"/>
                <w:rFonts w:cs="Arial"/>
                <w:sz w:val="16"/>
                <w:szCs w:val="16"/>
              </w:rPr>
            </w:pPr>
          </w:p>
        </w:tc>
      </w:tr>
    </w:tbl>
    <w:p w14:paraId="1F05EC39" w14:textId="24FC43CD" w:rsidR="00453023" w:rsidRPr="00D22CCD" w:rsidDel="00434114" w:rsidRDefault="00453023">
      <w:pPr>
        <w:pStyle w:val="Kop4"/>
        <w:numPr>
          <w:ilvl w:val="0"/>
          <w:numId w:val="0"/>
        </w:numPr>
        <w:ind w:left="864"/>
        <w:rPr>
          <w:del w:id="4790" w:author="Gert Morlion" w:date="2024-08-26T14:19:00Z" w16du:dateUtc="2024-08-26T12:19:00Z"/>
        </w:rPr>
      </w:pPr>
    </w:p>
    <w:p w14:paraId="41441143" w14:textId="77777777" w:rsidR="00453023" w:rsidRPr="00D22CCD" w:rsidRDefault="007260E2">
      <w:pPr>
        <w:pStyle w:val="Kop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Change w:id="4791">
          <w:tblGrid>
            <w:gridCol w:w="1106"/>
            <w:gridCol w:w="3034"/>
            <w:gridCol w:w="3420"/>
            <w:gridCol w:w="804"/>
            <w:gridCol w:w="5811"/>
          </w:tblGrid>
        </w:tblGridChange>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792"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218"/>
          <w:trPrChange w:id="4793" w:author="Gert Morlion" w:date="2024-08-26T14:20:00Z" w16du:dateUtc="2024-08-26T12:20:00Z">
            <w:trPr>
              <w:trHeight w:val="218"/>
            </w:trPr>
          </w:trPrChange>
        </w:trPr>
        <w:tc>
          <w:tcPr>
            <w:tcW w:w="1106" w:type="dxa"/>
            <w:vAlign w:val="center"/>
            <w:tcPrChange w:id="4794" w:author="Gert Morlion" w:date="2024-08-26T14:20:00Z" w16du:dateUtc="2024-08-26T12:20:00Z">
              <w:tcPr>
                <w:tcW w:w="1106" w:type="dxa"/>
                <w:vAlign w:val="center"/>
              </w:tcPr>
            </w:tcPrChange>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Change w:id="4795" w:author="Gert Morlion" w:date="2024-08-26T14:20:00Z" w16du:dateUtc="2024-08-26T12:20:00Z">
              <w:tcPr>
                <w:tcW w:w="3034" w:type="dxa"/>
                <w:vAlign w:val="center"/>
              </w:tcPr>
            </w:tcPrChange>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Change w:id="4796" w:author="Gert Morlion" w:date="2024-08-26T14:20:00Z" w16du:dateUtc="2024-08-26T12:20:00Z">
              <w:tcPr>
                <w:tcW w:w="3420" w:type="dxa"/>
                <w:vAlign w:val="center"/>
              </w:tcPr>
            </w:tcPrChange>
          </w:tcPr>
          <w:p w14:paraId="3A5A36F4" w14:textId="6F79B584" w:rsidR="002C42FB" w:rsidRPr="00D22CCD" w:rsidRDefault="002C42FB" w:rsidP="002C42FB">
            <w:pPr>
              <w:snapToGrid w:val="0"/>
              <w:jc w:val="left"/>
              <w:rPr>
                <w:sz w:val="16"/>
                <w:szCs w:val="16"/>
              </w:rPr>
            </w:pPr>
            <w:ins w:id="4797" w:author="Gert Morlion" w:date="2024-08-26T14:20:00Z" w16du:dateUtc="2024-08-26T12:20:00Z">
              <w:r w:rsidRPr="008A6F2A">
                <w:rPr>
                  <w:sz w:val="16"/>
                  <w:szCs w:val="16"/>
                </w:rPr>
                <w:t xml:space="preserve">The scope of the </w:t>
              </w:r>
              <w:r>
                <w:rPr>
                  <w:sz w:val="16"/>
                  <w:szCs w:val="16"/>
                </w:rPr>
                <w:t>C</w:t>
              </w:r>
              <w:r w:rsidRPr="008A6F2A">
                <w:rPr>
                  <w:sz w:val="16"/>
                  <w:szCs w:val="16"/>
                </w:rPr>
                <w:t>atalogue</w:t>
              </w:r>
            </w:ins>
          </w:p>
        </w:tc>
        <w:tc>
          <w:tcPr>
            <w:tcW w:w="804" w:type="dxa"/>
            <w:tcPrChange w:id="4798" w:author="Gert Morlion" w:date="2024-08-26T14:20:00Z" w16du:dateUtc="2024-08-26T12:20:00Z">
              <w:tcPr>
                <w:tcW w:w="804" w:type="dxa"/>
                <w:vAlign w:val="center"/>
              </w:tcPr>
            </w:tcPrChange>
          </w:tcPr>
          <w:p w14:paraId="31FAFC1E" w14:textId="3FB07725" w:rsidR="002C42FB" w:rsidRPr="00D22CCD" w:rsidRDefault="002C42FB" w:rsidP="002C42FB">
            <w:pPr>
              <w:snapToGrid w:val="0"/>
              <w:jc w:val="center"/>
              <w:rPr>
                <w:sz w:val="16"/>
                <w:szCs w:val="16"/>
              </w:rPr>
            </w:pPr>
            <w:ins w:id="4799" w:author="Gert Morlion" w:date="2024-08-26T14:20:00Z" w16du:dateUtc="2024-08-26T12:20:00Z">
              <w:r w:rsidRPr="008A6F2A">
                <w:rPr>
                  <w:sz w:val="16"/>
                  <w:szCs w:val="16"/>
                </w:rPr>
                <w:t>-</w:t>
              </w:r>
            </w:ins>
            <w:del w:id="4800" w:author="Gert Morlion" w:date="2024-08-26T14:20:00Z" w16du:dateUtc="2024-08-26T12:20:00Z">
              <w:r w:rsidRPr="00D22CCD" w:rsidDel="00902D27">
                <w:rPr>
                  <w:sz w:val="16"/>
                  <w:szCs w:val="16"/>
                </w:rPr>
                <w:delText>-</w:delText>
              </w:r>
            </w:del>
          </w:p>
        </w:tc>
        <w:tc>
          <w:tcPr>
            <w:tcW w:w="5811" w:type="dxa"/>
            <w:tcPrChange w:id="4801" w:author="Gert Morlion" w:date="2024-08-26T14:20:00Z" w16du:dateUtc="2024-08-26T12:20:00Z">
              <w:tcPr>
                <w:tcW w:w="5811" w:type="dxa"/>
                <w:vAlign w:val="center"/>
              </w:tcPr>
            </w:tcPrChange>
          </w:tcPr>
          <w:p w14:paraId="1093C47E" w14:textId="3BDF7657" w:rsidR="002C42FB" w:rsidRPr="00D22CCD" w:rsidRDefault="002C42FB" w:rsidP="002C42FB">
            <w:pPr>
              <w:snapToGrid w:val="0"/>
              <w:rPr>
                <w:sz w:val="16"/>
                <w:szCs w:val="16"/>
              </w:rPr>
            </w:pPr>
            <w:ins w:id="4802" w:author="Gert Morlion" w:date="2024-08-26T14:20:00Z" w16du:dateUtc="2024-08-26T12:20:00Z">
              <w:r w:rsidRPr="008A6F2A">
                <w:rPr>
                  <w:sz w:val="16"/>
                  <w:szCs w:val="16"/>
                </w:rPr>
                <w:t>-</w:t>
              </w:r>
            </w:ins>
            <w:del w:id="4803" w:author="Gert Morlion" w:date="2024-08-26T14:20:00Z" w16du:dateUtc="2024-08-26T12:20:00Z">
              <w:r w:rsidRPr="00D22CCD" w:rsidDel="00902D27">
                <w:rPr>
                  <w:sz w:val="16"/>
                  <w:szCs w:val="16"/>
                </w:rPr>
                <w:delText>-</w:delText>
              </w:r>
            </w:del>
          </w:p>
        </w:tc>
      </w:tr>
      <w:tr w:rsidR="002C42FB" w:rsidRPr="00D22CCD" w14:paraId="5E39DF83"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04"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05" w:author="Gert Morlion" w:date="2024-08-26T14:20:00Z" w16du:dateUtc="2024-08-26T12:20:00Z">
            <w:trPr>
              <w:trHeight w:val="198"/>
            </w:trPr>
          </w:trPrChange>
        </w:trPr>
        <w:tc>
          <w:tcPr>
            <w:tcW w:w="1106" w:type="dxa"/>
            <w:vAlign w:val="center"/>
            <w:tcPrChange w:id="4806" w:author="Gert Morlion" w:date="2024-08-26T14:20:00Z" w16du:dateUtc="2024-08-26T12:20:00Z">
              <w:tcPr>
                <w:tcW w:w="1106" w:type="dxa"/>
                <w:vAlign w:val="center"/>
              </w:tcPr>
            </w:tcPrChange>
          </w:tcPr>
          <w:p w14:paraId="7DE4E83A"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07" w:author="Gert Morlion" w:date="2024-08-26T14:20:00Z" w16du:dateUtc="2024-08-26T12:20:00Z">
              <w:tcPr>
                <w:tcW w:w="3034" w:type="dxa"/>
                <w:vAlign w:val="center"/>
              </w:tcPr>
            </w:tcPrChange>
          </w:tcPr>
          <w:p w14:paraId="51AE0350" w14:textId="77777777" w:rsidR="002C42FB" w:rsidRPr="00D22CCD" w:rsidRDefault="002C42FB" w:rsidP="002C42FB">
            <w:pPr>
              <w:snapToGrid w:val="0"/>
              <w:rPr>
                <w:sz w:val="16"/>
                <w:szCs w:val="16"/>
              </w:rPr>
            </w:pPr>
            <w:proofErr w:type="spellStart"/>
            <w:r w:rsidRPr="00D22CCD">
              <w:rPr>
                <w:sz w:val="16"/>
                <w:szCs w:val="16"/>
              </w:rPr>
              <w:t>featureCatalogue</w:t>
            </w:r>
            <w:proofErr w:type="spellEnd"/>
          </w:p>
        </w:tc>
        <w:tc>
          <w:tcPr>
            <w:tcW w:w="3420" w:type="dxa"/>
            <w:tcPrChange w:id="4808" w:author="Gert Morlion" w:date="2024-08-26T14:20:00Z" w16du:dateUtc="2024-08-26T12:20:00Z">
              <w:tcPr>
                <w:tcW w:w="3420" w:type="dxa"/>
                <w:vAlign w:val="center"/>
              </w:tcPr>
            </w:tcPrChange>
          </w:tcPr>
          <w:p w14:paraId="1BC1F2D9" w14:textId="06CBC1E6" w:rsidR="002C42FB" w:rsidRPr="00D22CCD" w:rsidRDefault="002C42FB" w:rsidP="002C42FB">
            <w:pPr>
              <w:snapToGrid w:val="0"/>
              <w:jc w:val="left"/>
              <w:rPr>
                <w:sz w:val="16"/>
                <w:szCs w:val="16"/>
              </w:rPr>
            </w:pPr>
            <w:ins w:id="4809" w:author="Gert Morlion" w:date="2024-08-26T14:20:00Z" w16du:dateUtc="2024-08-26T12: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Change w:id="4810" w:author="Gert Morlion" w:date="2024-08-26T14:20:00Z" w16du:dateUtc="2024-08-26T12:20:00Z">
              <w:tcPr>
                <w:tcW w:w="804" w:type="dxa"/>
                <w:vAlign w:val="center"/>
              </w:tcPr>
            </w:tcPrChange>
          </w:tcPr>
          <w:p w14:paraId="7A8E400D" w14:textId="51DA434F" w:rsidR="002C42FB" w:rsidRPr="00D22CCD" w:rsidRDefault="002C42FB" w:rsidP="002C42FB">
            <w:pPr>
              <w:snapToGrid w:val="0"/>
              <w:jc w:val="center"/>
              <w:rPr>
                <w:sz w:val="16"/>
                <w:szCs w:val="16"/>
              </w:rPr>
            </w:pPr>
            <w:ins w:id="4811" w:author="Gert Morlion" w:date="2024-08-26T14:20:00Z" w16du:dateUtc="2024-08-26T12:20:00Z">
              <w:r w:rsidRPr="00353431">
                <w:rPr>
                  <w:bCs/>
                  <w:sz w:val="16"/>
                  <w:szCs w:val="16"/>
                </w:rPr>
                <w:t>1</w:t>
              </w:r>
            </w:ins>
          </w:p>
        </w:tc>
        <w:tc>
          <w:tcPr>
            <w:tcW w:w="5811" w:type="dxa"/>
            <w:tcPrChange w:id="4812" w:author="Gert Morlion" w:date="2024-08-26T14:20:00Z" w16du:dateUtc="2024-08-26T12:20:00Z">
              <w:tcPr>
                <w:tcW w:w="5811" w:type="dxa"/>
                <w:vAlign w:val="center"/>
              </w:tcPr>
            </w:tcPrChange>
          </w:tcPr>
          <w:p w14:paraId="25E50692" w14:textId="77777777" w:rsidR="002C42FB" w:rsidRPr="00D22CCD" w:rsidRDefault="002C42FB" w:rsidP="002C42FB">
            <w:pPr>
              <w:snapToGrid w:val="0"/>
              <w:rPr>
                <w:sz w:val="16"/>
                <w:szCs w:val="16"/>
              </w:rPr>
            </w:pPr>
          </w:p>
        </w:tc>
      </w:tr>
      <w:tr w:rsidR="002C42FB" w:rsidRPr="00D22CCD" w14:paraId="4666477A"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13"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trPrChange w:id="4814" w:author="Gert Morlion" w:date="2024-08-26T14:20:00Z" w16du:dateUtc="2024-08-26T12:20:00Z">
            <w:trPr>
              <w:trHeight w:val="198"/>
            </w:trPr>
          </w:trPrChange>
        </w:trPr>
        <w:tc>
          <w:tcPr>
            <w:tcW w:w="1106" w:type="dxa"/>
            <w:vAlign w:val="center"/>
            <w:tcPrChange w:id="4815" w:author="Gert Morlion" w:date="2024-08-26T14:20:00Z" w16du:dateUtc="2024-08-26T12:20:00Z">
              <w:tcPr>
                <w:tcW w:w="1106" w:type="dxa"/>
                <w:vAlign w:val="center"/>
              </w:tcPr>
            </w:tcPrChange>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Change w:id="4816" w:author="Gert Morlion" w:date="2024-08-26T14:20:00Z" w16du:dateUtc="2024-08-26T12:20:00Z">
              <w:tcPr>
                <w:tcW w:w="3034" w:type="dxa"/>
                <w:vAlign w:val="center"/>
              </w:tcPr>
            </w:tcPrChange>
          </w:tcPr>
          <w:p w14:paraId="5EB7CE33" w14:textId="77777777" w:rsidR="002C42FB" w:rsidRPr="00D22CCD" w:rsidRDefault="002C42FB" w:rsidP="002C42FB">
            <w:pPr>
              <w:snapToGrid w:val="0"/>
              <w:rPr>
                <w:sz w:val="16"/>
                <w:szCs w:val="16"/>
              </w:rPr>
            </w:pPr>
            <w:proofErr w:type="spellStart"/>
            <w:r w:rsidRPr="00D22CCD">
              <w:rPr>
                <w:sz w:val="16"/>
                <w:szCs w:val="16"/>
              </w:rPr>
              <w:t>portrayalCatalogue</w:t>
            </w:r>
            <w:proofErr w:type="spellEnd"/>
          </w:p>
        </w:tc>
        <w:tc>
          <w:tcPr>
            <w:tcW w:w="3420" w:type="dxa"/>
            <w:tcPrChange w:id="4817" w:author="Gert Morlion" w:date="2024-08-26T14:20:00Z" w16du:dateUtc="2024-08-26T12:20:00Z">
              <w:tcPr>
                <w:tcW w:w="3420" w:type="dxa"/>
                <w:vAlign w:val="center"/>
              </w:tcPr>
            </w:tcPrChange>
          </w:tcPr>
          <w:p w14:paraId="4C6E66A6" w14:textId="3D5514BA" w:rsidR="002C42FB" w:rsidRPr="00D22CCD" w:rsidRDefault="002C42FB" w:rsidP="002C42FB">
            <w:pPr>
              <w:snapToGrid w:val="0"/>
              <w:jc w:val="left"/>
              <w:rPr>
                <w:sz w:val="16"/>
                <w:szCs w:val="16"/>
              </w:rPr>
            </w:pPr>
            <w:ins w:id="4818" w:author="Gert Morlion" w:date="2024-08-26T14:20:00Z" w16du:dateUtc="2024-08-26T12: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Change w:id="4819" w:author="Gert Morlion" w:date="2024-08-26T14:20:00Z" w16du:dateUtc="2024-08-26T12:20:00Z">
              <w:tcPr>
                <w:tcW w:w="804" w:type="dxa"/>
                <w:vAlign w:val="center"/>
              </w:tcPr>
            </w:tcPrChange>
          </w:tcPr>
          <w:p w14:paraId="4264CC44" w14:textId="0408F40C" w:rsidR="002C42FB" w:rsidRPr="00D22CCD" w:rsidRDefault="002C42FB" w:rsidP="002C42FB">
            <w:pPr>
              <w:snapToGrid w:val="0"/>
              <w:jc w:val="center"/>
              <w:rPr>
                <w:sz w:val="16"/>
                <w:szCs w:val="16"/>
              </w:rPr>
            </w:pPr>
            <w:ins w:id="4820" w:author="Gert Morlion" w:date="2024-08-26T14:20:00Z" w16du:dateUtc="2024-08-26T12:20:00Z">
              <w:r w:rsidRPr="00353431">
                <w:rPr>
                  <w:bCs/>
                  <w:sz w:val="16"/>
                  <w:szCs w:val="16"/>
                </w:rPr>
                <w:t>2</w:t>
              </w:r>
            </w:ins>
          </w:p>
        </w:tc>
        <w:tc>
          <w:tcPr>
            <w:tcW w:w="5811" w:type="dxa"/>
            <w:tcPrChange w:id="4821" w:author="Gert Morlion" w:date="2024-08-26T14:20:00Z" w16du:dateUtc="2024-08-26T12:20:00Z">
              <w:tcPr>
                <w:tcW w:w="5811" w:type="dxa"/>
                <w:vAlign w:val="center"/>
              </w:tcPr>
            </w:tcPrChange>
          </w:tcPr>
          <w:p w14:paraId="1C74C2EA" w14:textId="77777777" w:rsidR="002C42FB" w:rsidRPr="00D22CCD" w:rsidRDefault="002C42FB" w:rsidP="002C42FB">
            <w:pPr>
              <w:snapToGrid w:val="0"/>
              <w:rPr>
                <w:sz w:val="16"/>
                <w:szCs w:val="16"/>
              </w:rPr>
            </w:pPr>
          </w:p>
        </w:tc>
      </w:tr>
      <w:tr w:rsidR="002C42FB" w:rsidRPr="00D22CCD" w14:paraId="456697D6" w14:textId="77777777" w:rsidTr="00902D27">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4822" w:author="Gert Morlion" w:date="2024-08-26T14:20:00Z" w16du:dateUtc="2024-08-26T12:20:00Z">
            <w:tblPrEx>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trHeight w:val="198"/>
          <w:ins w:id="4823" w:author="Gert Morlion" w:date="2024-08-26T14:20:00Z" w16du:dateUtc="2024-08-26T12:20:00Z"/>
          <w:trPrChange w:id="4824" w:author="Gert Morlion" w:date="2024-08-26T14:20:00Z" w16du:dateUtc="2024-08-26T12:20:00Z">
            <w:trPr>
              <w:trHeight w:val="198"/>
            </w:trPr>
          </w:trPrChange>
        </w:trPr>
        <w:tc>
          <w:tcPr>
            <w:tcW w:w="1106" w:type="dxa"/>
            <w:vAlign w:val="center"/>
            <w:tcPrChange w:id="4825" w:author="Gert Morlion" w:date="2024-08-26T14:20:00Z" w16du:dateUtc="2024-08-26T12:20:00Z">
              <w:tcPr>
                <w:tcW w:w="1106" w:type="dxa"/>
                <w:vAlign w:val="center"/>
              </w:tcPr>
            </w:tcPrChange>
          </w:tcPr>
          <w:p w14:paraId="5013134E" w14:textId="5F74A0C7" w:rsidR="002C42FB" w:rsidRPr="00D22CCD" w:rsidRDefault="002C42FB" w:rsidP="002C42FB">
            <w:pPr>
              <w:snapToGrid w:val="0"/>
              <w:rPr>
                <w:ins w:id="4826" w:author="Gert Morlion" w:date="2024-08-26T14:20:00Z" w16du:dateUtc="2024-08-26T12:20:00Z"/>
                <w:sz w:val="16"/>
                <w:szCs w:val="16"/>
              </w:rPr>
            </w:pPr>
            <w:ins w:id="4827" w:author="Gert Morlion" w:date="2024-08-26T14:20:00Z" w16du:dateUtc="2024-08-26T12:20:00Z">
              <w:r>
                <w:rPr>
                  <w:sz w:val="16"/>
                  <w:szCs w:val="16"/>
                </w:rPr>
                <w:t>Value</w:t>
              </w:r>
            </w:ins>
          </w:p>
        </w:tc>
        <w:tc>
          <w:tcPr>
            <w:tcW w:w="3034" w:type="dxa"/>
            <w:vAlign w:val="center"/>
            <w:tcPrChange w:id="4828" w:author="Gert Morlion" w:date="2024-08-26T14:20:00Z" w16du:dateUtc="2024-08-26T12:20:00Z">
              <w:tcPr>
                <w:tcW w:w="3034" w:type="dxa"/>
                <w:vAlign w:val="center"/>
              </w:tcPr>
            </w:tcPrChange>
          </w:tcPr>
          <w:p w14:paraId="06D889D5" w14:textId="45A09902" w:rsidR="002C42FB" w:rsidRPr="00D22CCD" w:rsidRDefault="002C42FB" w:rsidP="002C42FB">
            <w:pPr>
              <w:snapToGrid w:val="0"/>
              <w:rPr>
                <w:ins w:id="4829" w:author="Gert Morlion" w:date="2024-08-26T14:20:00Z" w16du:dateUtc="2024-08-26T12:20:00Z"/>
                <w:sz w:val="16"/>
                <w:szCs w:val="16"/>
              </w:rPr>
            </w:pPr>
            <w:proofErr w:type="spellStart"/>
            <w:ins w:id="4830" w:author="Gert Morlion" w:date="2024-08-26T14:20:00Z" w16du:dateUtc="2024-08-26T12:20:00Z">
              <w:r>
                <w:rPr>
                  <w:sz w:val="16"/>
                  <w:szCs w:val="16"/>
                </w:rPr>
                <w:t>interoperabilityCatalogue</w:t>
              </w:r>
              <w:proofErr w:type="spellEnd"/>
            </w:ins>
          </w:p>
        </w:tc>
        <w:tc>
          <w:tcPr>
            <w:tcW w:w="3420" w:type="dxa"/>
            <w:tcPrChange w:id="4831" w:author="Gert Morlion" w:date="2024-08-26T14:20:00Z" w16du:dateUtc="2024-08-26T12:20:00Z">
              <w:tcPr>
                <w:tcW w:w="3420" w:type="dxa"/>
                <w:vAlign w:val="center"/>
              </w:tcPr>
            </w:tcPrChange>
          </w:tcPr>
          <w:p w14:paraId="3C2C5279" w14:textId="668726FB" w:rsidR="002C42FB" w:rsidRPr="00D22CCD" w:rsidRDefault="002C42FB" w:rsidP="002C42FB">
            <w:pPr>
              <w:snapToGrid w:val="0"/>
              <w:jc w:val="left"/>
              <w:rPr>
                <w:ins w:id="4832" w:author="Gert Morlion" w:date="2024-08-26T14:20:00Z" w16du:dateUtc="2024-08-26T12:20:00Z"/>
                <w:sz w:val="16"/>
                <w:szCs w:val="16"/>
              </w:rPr>
            </w:pPr>
            <w:ins w:id="4833" w:author="Gert Morlion" w:date="2024-08-26T14:20:00Z" w16du:dateUtc="2024-08-26T12: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Change w:id="4834" w:author="Gert Morlion" w:date="2024-08-26T14:20:00Z" w16du:dateUtc="2024-08-26T12:20:00Z">
              <w:tcPr>
                <w:tcW w:w="804" w:type="dxa"/>
                <w:vAlign w:val="center"/>
              </w:tcPr>
            </w:tcPrChange>
          </w:tcPr>
          <w:p w14:paraId="0B64B83D" w14:textId="69EF54FB" w:rsidR="002C42FB" w:rsidRPr="00D22CCD" w:rsidRDefault="002C42FB" w:rsidP="002C42FB">
            <w:pPr>
              <w:snapToGrid w:val="0"/>
              <w:jc w:val="center"/>
              <w:rPr>
                <w:ins w:id="4835" w:author="Gert Morlion" w:date="2024-08-26T14:20:00Z" w16du:dateUtc="2024-08-26T12:20:00Z"/>
                <w:sz w:val="16"/>
                <w:szCs w:val="16"/>
              </w:rPr>
            </w:pPr>
            <w:ins w:id="4836" w:author="Gert Morlion" w:date="2024-08-26T14:20:00Z" w16du:dateUtc="2024-08-26T12:20:00Z">
              <w:r w:rsidRPr="00353431">
                <w:rPr>
                  <w:bCs/>
                  <w:sz w:val="16"/>
                  <w:szCs w:val="16"/>
                </w:rPr>
                <w:t>3</w:t>
              </w:r>
            </w:ins>
          </w:p>
        </w:tc>
        <w:tc>
          <w:tcPr>
            <w:tcW w:w="5811" w:type="dxa"/>
            <w:tcPrChange w:id="4837" w:author="Gert Morlion" w:date="2024-08-26T14:20:00Z" w16du:dateUtc="2024-08-26T12:20:00Z">
              <w:tcPr>
                <w:tcW w:w="5811" w:type="dxa"/>
                <w:vAlign w:val="center"/>
              </w:tcPr>
            </w:tcPrChange>
          </w:tcPr>
          <w:p w14:paraId="31FCAC31" w14:textId="77777777" w:rsidR="002C42FB" w:rsidRPr="00D22CCD" w:rsidRDefault="002C42FB" w:rsidP="002C42FB">
            <w:pPr>
              <w:snapToGrid w:val="0"/>
              <w:rPr>
                <w:ins w:id="4838" w:author="Gert Morlion" w:date="2024-08-26T14:20:00Z" w16du:dateUtc="2024-08-26T12:20:00Z"/>
                <w:sz w:val="16"/>
                <w:szCs w:val="16"/>
              </w:rPr>
            </w:pPr>
          </w:p>
        </w:tc>
      </w:tr>
    </w:tbl>
    <w:p w14:paraId="5CD0DD33" w14:textId="77777777" w:rsidR="00453023" w:rsidRDefault="00453023">
      <w:pPr>
        <w:rPr>
          <w:ins w:id="4839" w:author="Gert Morlion" w:date="2024-08-26T14:21:00Z" w16du:dateUtc="2024-08-26T12:21:00Z"/>
        </w:rPr>
      </w:pPr>
    </w:p>
    <w:p w14:paraId="42263024"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4840" w:author="Gert Morlion" w:date="2024-08-26T14:21:00Z"/>
        </w:rPr>
      </w:pPr>
      <w:proofErr w:type="spellStart"/>
      <w:ins w:id="4841" w:author="Gert Morlion" w:date="2024-08-26T14:21:00Z">
        <w:r>
          <w:lastRenderedPageBreak/>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842" w:author="Gert Morlion" w:date="2024-08-26T14:21:00Z"/>
        </w:trPr>
        <w:tc>
          <w:tcPr>
            <w:tcW w:w="1080" w:type="dxa"/>
            <w:shd w:val="clear" w:color="auto" w:fill="D9D9D9"/>
          </w:tcPr>
          <w:p w14:paraId="4E11A58D" w14:textId="77777777" w:rsidR="00A43F0C" w:rsidRPr="00061045" w:rsidRDefault="00A43F0C" w:rsidP="00BE21AB">
            <w:pPr>
              <w:keepNext/>
              <w:keepLines/>
              <w:snapToGrid w:val="0"/>
              <w:spacing w:before="60" w:after="60" w:line="240" w:lineRule="auto"/>
              <w:jc w:val="left"/>
              <w:rPr>
                <w:ins w:id="4843" w:author="Gert Morlion" w:date="2024-08-26T14:21:00Z"/>
                <w:b/>
                <w:sz w:val="16"/>
                <w:szCs w:val="16"/>
              </w:rPr>
            </w:pPr>
            <w:ins w:id="4844"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BE21AB">
            <w:pPr>
              <w:keepNext/>
              <w:keepLines/>
              <w:snapToGrid w:val="0"/>
              <w:spacing w:before="60" w:after="60" w:line="240" w:lineRule="auto"/>
              <w:jc w:val="left"/>
              <w:rPr>
                <w:ins w:id="4845" w:author="Gert Morlion" w:date="2024-08-26T14:21:00Z"/>
                <w:b/>
                <w:sz w:val="16"/>
                <w:szCs w:val="16"/>
              </w:rPr>
            </w:pPr>
            <w:ins w:id="4846"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BE21AB">
            <w:pPr>
              <w:keepNext/>
              <w:keepLines/>
              <w:snapToGrid w:val="0"/>
              <w:spacing w:before="60" w:after="60" w:line="240" w:lineRule="auto"/>
              <w:jc w:val="left"/>
              <w:rPr>
                <w:ins w:id="4847" w:author="Gert Morlion" w:date="2024-08-26T14:21:00Z"/>
                <w:b/>
                <w:sz w:val="16"/>
                <w:szCs w:val="16"/>
              </w:rPr>
            </w:pPr>
            <w:ins w:id="4848"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BE21AB">
            <w:pPr>
              <w:keepNext/>
              <w:keepLines/>
              <w:snapToGrid w:val="0"/>
              <w:spacing w:before="60" w:after="60" w:line="240" w:lineRule="auto"/>
              <w:jc w:val="center"/>
              <w:rPr>
                <w:ins w:id="4849" w:author="Gert Morlion" w:date="2024-08-26T14:21:00Z"/>
                <w:b/>
                <w:sz w:val="16"/>
                <w:szCs w:val="16"/>
              </w:rPr>
            </w:pPr>
            <w:ins w:id="4850"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BE21AB">
            <w:pPr>
              <w:keepNext/>
              <w:keepLines/>
              <w:snapToGrid w:val="0"/>
              <w:spacing w:before="60" w:after="60" w:line="240" w:lineRule="auto"/>
              <w:jc w:val="left"/>
              <w:rPr>
                <w:ins w:id="4851" w:author="Gert Morlion" w:date="2024-08-26T14:21:00Z"/>
                <w:b/>
                <w:sz w:val="16"/>
                <w:szCs w:val="16"/>
              </w:rPr>
            </w:pPr>
            <w:ins w:id="4852"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BE21AB">
            <w:pPr>
              <w:keepNext/>
              <w:keepLines/>
              <w:snapToGrid w:val="0"/>
              <w:spacing w:before="60" w:after="60" w:line="240" w:lineRule="auto"/>
              <w:jc w:val="left"/>
              <w:rPr>
                <w:ins w:id="4853" w:author="Gert Morlion" w:date="2024-08-26T14:21:00Z"/>
                <w:b/>
                <w:sz w:val="16"/>
                <w:szCs w:val="16"/>
              </w:rPr>
            </w:pPr>
            <w:ins w:id="4854" w:author="Gert Morlion" w:date="2024-08-26T14:21:00Z">
              <w:r w:rsidRPr="00061045">
                <w:rPr>
                  <w:b/>
                  <w:sz w:val="16"/>
                  <w:szCs w:val="16"/>
                </w:rPr>
                <w:t>Remarks</w:t>
              </w:r>
            </w:ins>
          </w:p>
        </w:tc>
      </w:tr>
      <w:tr w:rsidR="00A43F0C" w:rsidRPr="00061045" w14:paraId="352E819D" w14:textId="77777777" w:rsidTr="00BE21AB">
        <w:trPr>
          <w:cantSplit/>
          <w:trHeight w:val="305"/>
          <w:ins w:id="4855" w:author="Gert Morlion" w:date="2024-08-26T14:21:00Z"/>
        </w:trPr>
        <w:tc>
          <w:tcPr>
            <w:tcW w:w="1080" w:type="dxa"/>
          </w:tcPr>
          <w:p w14:paraId="2B82EC80" w14:textId="77777777" w:rsidR="00A43F0C" w:rsidRPr="00061045" w:rsidRDefault="00A43F0C" w:rsidP="00BE21AB">
            <w:pPr>
              <w:snapToGrid w:val="0"/>
              <w:spacing w:before="60" w:after="60" w:line="240" w:lineRule="auto"/>
              <w:jc w:val="left"/>
              <w:rPr>
                <w:ins w:id="4856" w:author="Gert Morlion" w:date="2024-08-26T14:21:00Z"/>
                <w:sz w:val="16"/>
                <w:szCs w:val="16"/>
              </w:rPr>
            </w:pPr>
            <w:ins w:id="4857" w:author="Gert Morlion" w:date="2024-08-26T14:21:00Z">
              <w:r w:rsidRPr="00061045">
                <w:rPr>
                  <w:sz w:val="16"/>
                  <w:szCs w:val="16"/>
                </w:rPr>
                <w:t>Class</w:t>
              </w:r>
            </w:ins>
          </w:p>
        </w:tc>
        <w:tc>
          <w:tcPr>
            <w:tcW w:w="3060" w:type="dxa"/>
          </w:tcPr>
          <w:p w14:paraId="58B7B0DB" w14:textId="77777777" w:rsidR="00A43F0C" w:rsidRPr="00061045" w:rsidRDefault="00A43F0C" w:rsidP="00BE21AB">
            <w:pPr>
              <w:snapToGrid w:val="0"/>
              <w:spacing w:before="60" w:after="60" w:line="240" w:lineRule="auto"/>
              <w:jc w:val="left"/>
              <w:rPr>
                <w:ins w:id="4858" w:author="Gert Morlion" w:date="2024-08-26T14:21:00Z"/>
                <w:sz w:val="16"/>
                <w:szCs w:val="16"/>
              </w:rPr>
            </w:pPr>
            <w:proofErr w:type="spellStart"/>
            <w:ins w:id="4859" w:author="Gert Morlion" w:date="2024-08-26T14:21:00Z">
              <w:r w:rsidRPr="00061045">
                <w:rPr>
                  <w:sz w:val="16"/>
                  <w:szCs w:val="16"/>
                </w:rPr>
                <w:t>MD_MaintenanceInformation</w:t>
              </w:r>
              <w:proofErr w:type="spellEnd"/>
            </w:ins>
          </w:p>
        </w:tc>
        <w:tc>
          <w:tcPr>
            <w:tcW w:w="3420" w:type="dxa"/>
          </w:tcPr>
          <w:p w14:paraId="1A08B0E8" w14:textId="77777777" w:rsidR="00A43F0C" w:rsidRPr="00061045" w:rsidRDefault="00A43F0C" w:rsidP="00BE21AB">
            <w:pPr>
              <w:snapToGrid w:val="0"/>
              <w:spacing w:before="60" w:after="60" w:line="240" w:lineRule="auto"/>
              <w:jc w:val="left"/>
              <w:rPr>
                <w:ins w:id="4860" w:author="Gert Morlion" w:date="2024-08-26T14:21:00Z"/>
                <w:sz w:val="16"/>
                <w:szCs w:val="16"/>
              </w:rPr>
            </w:pPr>
            <w:ins w:id="4861"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BE21AB">
            <w:pPr>
              <w:snapToGrid w:val="0"/>
              <w:spacing w:before="60" w:after="60" w:line="240" w:lineRule="auto"/>
              <w:jc w:val="center"/>
              <w:rPr>
                <w:ins w:id="4862" w:author="Gert Morlion" w:date="2024-08-26T14:21:00Z"/>
                <w:sz w:val="16"/>
                <w:szCs w:val="16"/>
              </w:rPr>
            </w:pPr>
            <w:ins w:id="4863" w:author="Gert Morlion" w:date="2024-08-26T14:21:00Z">
              <w:r>
                <w:rPr>
                  <w:sz w:val="16"/>
                  <w:szCs w:val="16"/>
                </w:rPr>
                <w:t>-</w:t>
              </w:r>
            </w:ins>
          </w:p>
        </w:tc>
        <w:tc>
          <w:tcPr>
            <w:tcW w:w="2436" w:type="dxa"/>
          </w:tcPr>
          <w:p w14:paraId="315B9495" w14:textId="77777777" w:rsidR="00A43F0C" w:rsidRPr="00061045" w:rsidRDefault="00A43F0C" w:rsidP="00BE21AB">
            <w:pPr>
              <w:snapToGrid w:val="0"/>
              <w:spacing w:before="60" w:after="60" w:line="240" w:lineRule="auto"/>
              <w:jc w:val="left"/>
              <w:rPr>
                <w:ins w:id="4864" w:author="Gert Morlion" w:date="2024-08-26T14:21:00Z"/>
                <w:sz w:val="16"/>
                <w:szCs w:val="16"/>
              </w:rPr>
            </w:pPr>
            <w:ins w:id="4865" w:author="Gert Morlion" w:date="2024-08-26T14:21:00Z">
              <w:r>
                <w:rPr>
                  <w:sz w:val="16"/>
                  <w:szCs w:val="16"/>
                </w:rPr>
                <w:t>-</w:t>
              </w:r>
            </w:ins>
          </w:p>
        </w:tc>
        <w:tc>
          <w:tcPr>
            <w:tcW w:w="3060" w:type="dxa"/>
            <w:vAlign w:val="center"/>
          </w:tcPr>
          <w:p w14:paraId="215FDECA" w14:textId="77777777" w:rsidR="00A43F0C" w:rsidRPr="00061045" w:rsidRDefault="00A43F0C" w:rsidP="00BE21AB">
            <w:pPr>
              <w:snapToGrid w:val="0"/>
              <w:spacing w:before="60" w:after="0" w:line="240" w:lineRule="auto"/>
              <w:rPr>
                <w:ins w:id="4866" w:author="Gert Morlion" w:date="2024-08-26T14:21:00Z"/>
                <w:sz w:val="16"/>
                <w:szCs w:val="16"/>
              </w:rPr>
            </w:pPr>
            <w:ins w:id="4867" w:author="Gert Morlion" w:date="2024-08-26T14:21:00Z">
              <w:r w:rsidRPr="00061045">
                <w:rPr>
                  <w:sz w:val="16"/>
                  <w:szCs w:val="16"/>
                </w:rPr>
                <w:t>S-100 restricts the ISO 19115-class to:</w:t>
              </w:r>
            </w:ins>
          </w:p>
          <w:p w14:paraId="75F2A9DF" w14:textId="77777777" w:rsidR="00A43F0C" w:rsidRPr="00061045" w:rsidRDefault="00A43F0C" w:rsidP="00A43F0C">
            <w:pPr>
              <w:pStyle w:val="Lijstalinea"/>
              <w:numPr>
                <w:ilvl w:val="0"/>
                <w:numId w:val="46"/>
              </w:numPr>
              <w:snapToGrid w:val="0"/>
              <w:spacing w:after="0" w:line="240" w:lineRule="auto"/>
              <w:jc w:val="left"/>
              <w:rPr>
                <w:ins w:id="4868" w:author="Gert Morlion" w:date="2024-08-26T14:21:00Z"/>
                <w:rFonts w:cs="Arial"/>
                <w:sz w:val="16"/>
                <w:szCs w:val="16"/>
              </w:rPr>
            </w:pPr>
            <w:ins w:id="4869" w:author="Gert Morlion" w:date="2024-08-26T14:2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796BBC94" w14:textId="77777777" w:rsidR="00A43F0C" w:rsidRPr="00061045" w:rsidRDefault="00A43F0C" w:rsidP="00A43F0C">
            <w:pPr>
              <w:pStyle w:val="Lijstalinea"/>
              <w:numPr>
                <w:ilvl w:val="0"/>
                <w:numId w:val="46"/>
              </w:numPr>
              <w:snapToGrid w:val="0"/>
              <w:spacing w:after="60" w:line="240" w:lineRule="auto"/>
              <w:jc w:val="left"/>
              <w:rPr>
                <w:ins w:id="4870" w:author="Gert Morlion" w:date="2024-08-26T14:21:00Z"/>
                <w:sz w:val="16"/>
                <w:szCs w:val="16"/>
              </w:rPr>
            </w:pPr>
            <w:ins w:id="4871" w:author="Gert Morlion" w:date="2024-08-26T14:2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A43F0C" w:rsidRPr="00061045" w14:paraId="25B75D10" w14:textId="77777777" w:rsidTr="00BE21AB">
        <w:trPr>
          <w:cantSplit/>
          <w:trHeight w:val="277"/>
          <w:ins w:id="4872" w:author="Gert Morlion" w:date="2024-08-26T14:21:00Z"/>
        </w:trPr>
        <w:tc>
          <w:tcPr>
            <w:tcW w:w="1080" w:type="dxa"/>
          </w:tcPr>
          <w:p w14:paraId="542F23A6" w14:textId="77777777" w:rsidR="00A43F0C" w:rsidRPr="00061045" w:rsidRDefault="00A43F0C" w:rsidP="00BE21AB">
            <w:pPr>
              <w:snapToGrid w:val="0"/>
              <w:spacing w:before="60" w:after="60" w:line="240" w:lineRule="auto"/>
              <w:jc w:val="left"/>
              <w:rPr>
                <w:ins w:id="4873" w:author="Gert Morlion" w:date="2024-08-26T14:21:00Z"/>
                <w:sz w:val="16"/>
                <w:szCs w:val="16"/>
              </w:rPr>
            </w:pPr>
            <w:ins w:id="4874" w:author="Gert Morlion" w:date="2024-08-26T14:21:00Z">
              <w:r w:rsidRPr="00061045">
                <w:rPr>
                  <w:sz w:val="16"/>
                  <w:szCs w:val="16"/>
                </w:rPr>
                <w:t>Attribute</w:t>
              </w:r>
            </w:ins>
          </w:p>
        </w:tc>
        <w:tc>
          <w:tcPr>
            <w:tcW w:w="3060" w:type="dxa"/>
          </w:tcPr>
          <w:p w14:paraId="2F777950" w14:textId="77777777" w:rsidR="00A43F0C" w:rsidRPr="00061045" w:rsidRDefault="00A43F0C" w:rsidP="00BE21AB">
            <w:pPr>
              <w:snapToGrid w:val="0"/>
              <w:spacing w:before="60" w:after="60" w:line="240" w:lineRule="auto"/>
              <w:jc w:val="left"/>
              <w:rPr>
                <w:ins w:id="4875" w:author="Gert Morlion" w:date="2024-08-26T14:21:00Z"/>
                <w:sz w:val="16"/>
                <w:szCs w:val="16"/>
              </w:rPr>
            </w:pPr>
            <w:proofErr w:type="spellStart"/>
            <w:ins w:id="4876" w:author="Gert Morlion" w:date="2024-08-26T14:21:00Z">
              <w:r w:rsidRPr="00061045">
                <w:rPr>
                  <w:sz w:val="16"/>
                  <w:szCs w:val="16"/>
                </w:rPr>
                <w:t>maintenanceAndUpdateFrequency</w:t>
              </w:r>
              <w:proofErr w:type="spellEnd"/>
            </w:ins>
          </w:p>
        </w:tc>
        <w:tc>
          <w:tcPr>
            <w:tcW w:w="3420" w:type="dxa"/>
          </w:tcPr>
          <w:p w14:paraId="1575BC05" w14:textId="77777777" w:rsidR="00A43F0C" w:rsidRPr="00061045" w:rsidRDefault="00A43F0C" w:rsidP="00BE21AB">
            <w:pPr>
              <w:snapToGrid w:val="0"/>
              <w:spacing w:before="60" w:after="60" w:line="240" w:lineRule="auto"/>
              <w:jc w:val="left"/>
              <w:rPr>
                <w:ins w:id="4877" w:author="Gert Morlion" w:date="2024-08-26T14:21:00Z"/>
                <w:sz w:val="16"/>
                <w:szCs w:val="16"/>
              </w:rPr>
            </w:pPr>
            <w:ins w:id="4878"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BE21AB">
            <w:pPr>
              <w:snapToGrid w:val="0"/>
              <w:spacing w:before="60" w:after="60" w:line="240" w:lineRule="auto"/>
              <w:jc w:val="center"/>
              <w:rPr>
                <w:ins w:id="4879" w:author="Gert Morlion" w:date="2024-08-26T14:21:00Z"/>
                <w:sz w:val="16"/>
                <w:szCs w:val="16"/>
              </w:rPr>
            </w:pPr>
            <w:ins w:id="4880" w:author="Gert Morlion" w:date="2024-08-26T14:21:00Z">
              <w:r w:rsidRPr="00061045">
                <w:rPr>
                  <w:sz w:val="16"/>
                  <w:szCs w:val="16"/>
                </w:rPr>
                <w:t>0..1</w:t>
              </w:r>
            </w:ins>
          </w:p>
        </w:tc>
        <w:tc>
          <w:tcPr>
            <w:tcW w:w="2436" w:type="dxa"/>
          </w:tcPr>
          <w:p w14:paraId="78E47F6C" w14:textId="77777777" w:rsidR="00A43F0C" w:rsidRPr="00061045" w:rsidRDefault="00A43F0C" w:rsidP="00BE21AB">
            <w:pPr>
              <w:snapToGrid w:val="0"/>
              <w:spacing w:before="60" w:after="60" w:line="240" w:lineRule="auto"/>
              <w:jc w:val="left"/>
              <w:rPr>
                <w:ins w:id="4881" w:author="Gert Morlion" w:date="2024-08-26T14:21:00Z"/>
                <w:sz w:val="16"/>
                <w:szCs w:val="16"/>
              </w:rPr>
            </w:pPr>
            <w:proofErr w:type="spellStart"/>
            <w:ins w:id="4882" w:author="Gert Morlion" w:date="2024-08-26T14:2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70F9441F" w14:textId="77777777" w:rsidR="00A43F0C" w:rsidRPr="00061045" w:rsidRDefault="00A43F0C" w:rsidP="00BE21AB">
            <w:pPr>
              <w:snapToGrid w:val="0"/>
              <w:spacing w:before="60" w:after="60" w:line="240" w:lineRule="auto"/>
              <w:jc w:val="left"/>
              <w:rPr>
                <w:ins w:id="4883" w:author="Gert Morlion" w:date="2024-08-26T14:21:00Z"/>
                <w:sz w:val="16"/>
                <w:szCs w:val="16"/>
              </w:rPr>
            </w:pPr>
            <w:ins w:id="4884" w:author="Gert Morlion" w:date="2024-08-26T14:2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A43F0C" w:rsidRPr="00061045" w14:paraId="39B0338F" w14:textId="77777777" w:rsidTr="00BE21AB">
        <w:trPr>
          <w:cantSplit/>
          <w:trHeight w:val="277"/>
          <w:ins w:id="4885" w:author="Gert Morlion" w:date="2024-08-26T14:21:00Z"/>
        </w:trPr>
        <w:tc>
          <w:tcPr>
            <w:tcW w:w="1080" w:type="dxa"/>
          </w:tcPr>
          <w:p w14:paraId="0679F5C6" w14:textId="77777777" w:rsidR="00A43F0C" w:rsidRPr="00061045" w:rsidRDefault="00A43F0C" w:rsidP="00BE21AB">
            <w:pPr>
              <w:snapToGrid w:val="0"/>
              <w:spacing w:before="60" w:after="60" w:line="240" w:lineRule="auto"/>
              <w:jc w:val="left"/>
              <w:rPr>
                <w:ins w:id="4886" w:author="Gert Morlion" w:date="2024-08-26T14:21:00Z"/>
                <w:sz w:val="16"/>
                <w:szCs w:val="16"/>
              </w:rPr>
            </w:pPr>
            <w:ins w:id="4887" w:author="Gert Morlion" w:date="2024-08-26T14:21:00Z">
              <w:r w:rsidRPr="00061045">
                <w:rPr>
                  <w:sz w:val="16"/>
                  <w:szCs w:val="16"/>
                </w:rPr>
                <w:t>Attribute</w:t>
              </w:r>
            </w:ins>
          </w:p>
        </w:tc>
        <w:tc>
          <w:tcPr>
            <w:tcW w:w="3060" w:type="dxa"/>
          </w:tcPr>
          <w:p w14:paraId="0FD660EF" w14:textId="77777777" w:rsidR="00A43F0C" w:rsidRPr="00061045" w:rsidRDefault="00A43F0C" w:rsidP="00BE21AB">
            <w:pPr>
              <w:snapToGrid w:val="0"/>
              <w:spacing w:before="60" w:after="60" w:line="240" w:lineRule="auto"/>
              <w:jc w:val="left"/>
              <w:rPr>
                <w:ins w:id="4888" w:author="Gert Morlion" w:date="2024-08-26T14:21:00Z"/>
                <w:sz w:val="16"/>
                <w:szCs w:val="16"/>
              </w:rPr>
            </w:pPr>
            <w:proofErr w:type="spellStart"/>
            <w:ins w:id="4889" w:author="Gert Morlion" w:date="2024-08-26T14:21:00Z">
              <w:r w:rsidRPr="00061045">
                <w:rPr>
                  <w:sz w:val="16"/>
                  <w:szCs w:val="16"/>
                </w:rPr>
                <w:t>maintenanceDate</w:t>
              </w:r>
              <w:proofErr w:type="spellEnd"/>
            </w:ins>
          </w:p>
        </w:tc>
        <w:tc>
          <w:tcPr>
            <w:tcW w:w="3420" w:type="dxa"/>
          </w:tcPr>
          <w:p w14:paraId="2E51668D" w14:textId="77777777" w:rsidR="00A43F0C" w:rsidRPr="00061045" w:rsidRDefault="00A43F0C" w:rsidP="00BE21AB">
            <w:pPr>
              <w:snapToGrid w:val="0"/>
              <w:spacing w:before="60" w:after="60" w:line="240" w:lineRule="auto"/>
              <w:jc w:val="left"/>
              <w:rPr>
                <w:ins w:id="4890" w:author="Gert Morlion" w:date="2024-08-26T14:21:00Z"/>
                <w:sz w:val="16"/>
                <w:szCs w:val="16"/>
              </w:rPr>
            </w:pPr>
            <w:ins w:id="4891"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BE21AB">
            <w:pPr>
              <w:snapToGrid w:val="0"/>
              <w:spacing w:before="60" w:after="60" w:line="240" w:lineRule="auto"/>
              <w:jc w:val="center"/>
              <w:rPr>
                <w:ins w:id="4892" w:author="Gert Morlion" w:date="2024-08-26T14:21:00Z"/>
                <w:sz w:val="16"/>
                <w:szCs w:val="16"/>
              </w:rPr>
            </w:pPr>
            <w:ins w:id="4893" w:author="Gert Morlion" w:date="2024-08-26T14:21:00Z">
              <w:r w:rsidRPr="00061045">
                <w:rPr>
                  <w:sz w:val="16"/>
                  <w:szCs w:val="16"/>
                </w:rPr>
                <w:t>0..1</w:t>
              </w:r>
            </w:ins>
          </w:p>
        </w:tc>
        <w:tc>
          <w:tcPr>
            <w:tcW w:w="2436" w:type="dxa"/>
          </w:tcPr>
          <w:p w14:paraId="0D7C8F0E" w14:textId="77777777" w:rsidR="00A43F0C" w:rsidRPr="00061045" w:rsidRDefault="00A43F0C" w:rsidP="00BE21AB">
            <w:pPr>
              <w:snapToGrid w:val="0"/>
              <w:spacing w:before="60" w:after="60" w:line="240" w:lineRule="auto"/>
              <w:jc w:val="left"/>
              <w:rPr>
                <w:ins w:id="4894" w:author="Gert Morlion" w:date="2024-08-26T14:21:00Z"/>
                <w:sz w:val="16"/>
                <w:szCs w:val="16"/>
              </w:rPr>
            </w:pPr>
            <w:proofErr w:type="spellStart"/>
            <w:ins w:id="4895" w:author="Gert Morlion" w:date="2024-08-26T14:21:00Z">
              <w:r w:rsidRPr="00061045">
                <w:rPr>
                  <w:sz w:val="16"/>
                  <w:szCs w:val="16"/>
                </w:rPr>
                <w:t>CI_Date</w:t>
              </w:r>
              <w:proofErr w:type="spellEnd"/>
            </w:ins>
          </w:p>
        </w:tc>
        <w:tc>
          <w:tcPr>
            <w:tcW w:w="3060" w:type="dxa"/>
            <w:vAlign w:val="center"/>
          </w:tcPr>
          <w:p w14:paraId="7E88BF2F" w14:textId="77777777" w:rsidR="00A43F0C" w:rsidRPr="00736CB9" w:rsidRDefault="00A43F0C" w:rsidP="00BE21AB">
            <w:pPr>
              <w:snapToGrid w:val="0"/>
              <w:spacing w:before="60" w:after="60" w:line="240" w:lineRule="auto"/>
              <w:rPr>
                <w:ins w:id="4896" w:author="Gert Morlion" w:date="2024-08-26T14:21:00Z"/>
                <w:rFonts w:cs="Arial"/>
                <w:sz w:val="16"/>
                <w:szCs w:val="16"/>
              </w:rPr>
            </w:pPr>
            <w:ins w:id="4897"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F1B69A1" w14:textId="77777777" w:rsidR="00A43F0C" w:rsidRPr="00736CB9" w:rsidRDefault="00A43F0C" w:rsidP="00BE21AB">
            <w:pPr>
              <w:snapToGrid w:val="0"/>
              <w:spacing w:before="60" w:after="60" w:line="240" w:lineRule="auto"/>
              <w:jc w:val="left"/>
              <w:rPr>
                <w:ins w:id="4898" w:author="Gert Morlion" w:date="2024-08-26T14:21:00Z"/>
                <w:rFonts w:cs="Arial"/>
                <w:sz w:val="16"/>
                <w:szCs w:val="16"/>
              </w:rPr>
            </w:pPr>
            <w:ins w:id="4899" w:author="Gert Morlion" w:date="2024-08-26T14:2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A43F0C" w:rsidRPr="00061045" w14:paraId="1FAD6468" w14:textId="77777777" w:rsidTr="00BE21AB">
        <w:trPr>
          <w:cantSplit/>
          <w:trHeight w:val="277"/>
          <w:ins w:id="4900" w:author="Gert Morlion" w:date="2024-08-26T14:21:00Z"/>
        </w:trPr>
        <w:tc>
          <w:tcPr>
            <w:tcW w:w="1080" w:type="dxa"/>
          </w:tcPr>
          <w:p w14:paraId="37B6C845" w14:textId="77777777" w:rsidR="00A43F0C" w:rsidRPr="00061045" w:rsidRDefault="00A43F0C" w:rsidP="00BE21AB">
            <w:pPr>
              <w:snapToGrid w:val="0"/>
              <w:spacing w:before="60" w:after="60" w:line="240" w:lineRule="auto"/>
              <w:jc w:val="left"/>
              <w:rPr>
                <w:ins w:id="4901" w:author="Gert Morlion" w:date="2024-08-26T14:21:00Z"/>
                <w:sz w:val="16"/>
                <w:szCs w:val="16"/>
              </w:rPr>
            </w:pPr>
            <w:ins w:id="4902" w:author="Gert Morlion" w:date="2024-08-26T14:21:00Z">
              <w:r w:rsidRPr="00061045">
                <w:rPr>
                  <w:sz w:val="16"/>
                  <w:szCs w:val="16"/>
                </w:rPr>
                <w:t>Attribute</w:t>
              </w:r>
            </w:ins>
          </w:p>
        </w:tc>
        <w:tc>
          <w:tcPr>
            <w:tcW w:w="3060" w:type="dxa"/>
          </w:tcPr>
          <w:p w14:paraId="7A2DD84E" w14:textId="77777777" w:rsidR="00A43F0C" w:rsidRPr="00061045" w:rsidRDefault="00A43F0C" w:rsidP="00BE21AB">
            <w:pPr>
              <w:snapToGrid w:val="0"/>
              <w:spacing w:before="60" w:after="60" w:line="240" w:lineRule="auto"/>
              <w:jc w:val="left"/>
              <w:rPr>
                <w:ins w:id="4903" w:author="Gert Morlion" w:date="2024-08-26T14:21:00Z"/>
                <w:sz w:val="16"/>
                <w:szCs w:val="16"/>
              </w:rPr>
            </w:pPr>
            <w:bookmarkStart w:id="4904" w:name="_Hlk86073999"/>
            <w:proofErr w:type="spellStart"/>
            <w:ins w:id="4905" w:author="Gert Morlion" w:date="2024-08-26T14:21:00Z">
              <w:r w:rsidRPr="00061045">
                <w:rPr>
                  <w:sz w:val="16"/>
                  <w:szCs w:val="16"/>
                </w:rPr>
                <w:t>userDefinedMaintenanceFrequency</w:t>
              </w:r>
              <w:bookmarkEnd w:id="4904"/>
              <w:proofErr w:type="spellEnd"/>
            </w:ins>
          </w:p>
        </w:tc>
        <w:tc>
          <w:tcPr>
            <w:tcW w:w="3420" w:type="dxa"/>
          </w:tcPr>
          <w:p w14:paraId="4BD00EFD" w14:textId="77777777" w:rsidR="00A43F0C" w:rsidRPr="00061045" w:rsidRDefault="00A43F0C" w:rsidP="00BE21AB">
            <w:pPr>
              <w:snapToGrid w:val="0"/>
              <w:spacing w:before="60" w:after="60" w:line="240" w:lineRule="auto"/>
              <w:jc w:val="left"/>
              <w:rPr>
                <w:ins w:id="4906" w:author="Gert Morlion" w:date="2024-08-26T14:21:00Z"/>
                <w:sz w:val="16"/>
                <w:szCs w:val="16"/>
              </w:rPr>
            </w:pPr>
            <w:ins w:id="4907"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BE21AB">
            <w:pPr>
              <w:snapToGrid w:val="0"/>
              <w:spacing w:before="60" w:after="60" w:line="240" w:lineRule="auto"/>
              <w:jc w:val="center"/>
              <w:rPr>
                <w:ins w:id="4908" w:author="Gert Morlion" w:date="2024-08-26T14:21:00Z"/>
                <w:sz w:val="16"/>
                <w:szCs w:val="16"/>
              </w:rPr>
            </w:pPr>
            <w:ins w:id="4909" w:author="Gert Morlion" w:date="2024-08-26T14:21:00Z">
              <w:r w:rsidRPr="00061045">
                <w:rPr>
                  <w:sz w:val="16"/>
                  <w:szCs w:val="16"/>
                </w:rPr>
                <w:t>0..1</w:t>
              </w:r>
            </w:ins>
          </w:p>
        </w:tc>
        <w:tc>
          <w:tcPr>
            <w:tcW w:w="2436" w:type="dxa"/>
          </w:tcPr>
          <w:p w14:paraId="1762F641" w14:textId="77777777" w:rsidR="00A43F0C" w:rsidRPr="00061045" w:rsidRDefault="00A43F0C" w:rsidP="00BE21AB">
            <w:pPr>
              <w:snapToGrid w:val="0"/>
              <w:spacing w:before="60" w:after="60" w:line="240" w:lineRule="auto"/>
              <w:jc w:val="left"/>
              <w:rPr>
                <w:ins w:id="4910" w:author="Gert Morlion" w:date="2024-08-26T14:21:00Z"/>
                <w:sz w:val="16"/>
                <w:szCs w:val="16"/>
              </w:rPr>
            </w:pPr>
            <w:proofErr w:type="spellStart"/>
            <w:ins w:id="4911" w:author="Gert Morlion" w:date="2024-08-26T14:21:00Z">
              <w:r w:rsidRPr="00061045">
                <w:rPr>
                  <w:sz w:val="16"/>
                  <w:szCs w:val="16"/>
                </w:rPr>
                <w:t>TM_PeriodDuration</w:t>
              </w:r>
              <w:proofErr w:type="spellEnd"/>
            </w:ins>
          </w:p>
        </w:tc>
        <w:tc>
          <w:tcPr>
            <w:tcW w:w="3060" w:type="dxa"/>
            <w:vAlign w:val="center"/>
          </w:tcPr>
          <w:p w14:paraId="4A8DD4EF" w14:textId="77777777" w:rsidR="00A43F0C" w:rsidRPr="00736CB9" w:rsidRDefault="00A43F0C" w:rsidP="00BE21AB">
            <w:pPr>
              <w:snapToGrid w:val="0"/>
              <w:spacing w:before="60" w:after="60" w:line="240" w:lineRule="auto"/>
              <w:rPr>
                <w:ins w:id="4912" w:author="Gert Morlion" w:date="2024-08-26T14:21:00Z"/>
                <w:rFonts w:cs="Arial"/>
                <w:sz w:val="16"/>
                <w:szCs w:val="16"/>
              </w:rPr>
            </w:pPr>
            <w:ins w:id="4913" w:author="Gert Morlion" w:date="2024-08-26T14:2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3E2EACF1" w14:textId="77777777" w:rsidR="00A43F0C" w:rsidRPr="00736CB9" w:rsidRDefault="00A43F0C" w:rsidP="00BE21AB">
            <w:pPr>
              <w:snapToGrid w:val="0"/>
              <w:spacing w:before="60" w:after="60" w:line="240" w:lineRule="auto"/>
              <w:jc w:val="left"/>
              <w:rPr>
                <w:ins w:id="4914" w:author="Gert Morlion" w:date="2024-08-26T14:21:00Z"/>
                <w:rFonts w:cs="Arial"/>
                <w:sz w:val="16"/>
                <w:szCs w:val="16"/>
              </w:rPr>
            </w:pPr>
            <w:ins w:id="4915"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4916" w:author="Gert Morlion" w:date="2024-08-26T14:21:00Z"/>
        </w:rPr>
      </w:pPr>
    </w:p>
    <w:p w14:paraId="27CE4042" w14:textId="77777777" w:rsidR="00A43F0C" w:rsidRPr="00382BE3" w:rsidRDefault="00A43F0C" w:rsidP="00A43F0C">
      <w:pPr>
        <w:pStyle w:val="Kop4"/>
        <w:tabs>
          <w:tab w:val="clear" w:pos="940"/>
          <w:tab w:val="clear" w:pos="1140"/>
          <w:tab w:val="clear" w:pos="1360"/>
          <w:tab w:val="left" w:pos="993"/>
        </w:tabs>
        <w:spacing w:before="120" w:after="120" w:line="240" w:lineRule="auto"/>
        <w:ind w:left="993" w:hanging="993"/>
        <w:rPr>
          <w:ins w:id="4917" w:author="Gert Morlion" w:date="2024-08-26T14:21:00Z"/>
        </w:rPr>
      </w:pPr>
      <w:proofErr w:type="spellStart"/>
      <w:ins w:id="4918" w:author="Gert Morlion" w:date="2024-08-26T14:21:00Z">
        <w:r>
          <w:t>MD_MaintenanceFrequencyCode</w:t>
        </w:r>
        <w:proofErr w:type="spellEnd"/>
      </w:ins>
    </w:p>
    <w:p w14:paraId="2E83F400" w14:textId="77777777" w:rsidR="00A43F0C" w:rsidRDefault="00A43F0C" w:rsidP="00A43F0C">
      <w:pPr>
        <w:spacing w:after="120" w:line="240" w:lineRule="auto"/>
        <w:rPr>
          <w:ins w:id="4919" w:author="Gert Morlion" w:date="2024-08-26T14:21:00Z"/>
        </w:rPr>
      </w:pPr>
      <w:bookmarkStart w:id="4920" w:name="_Hlk86169388"/>
      <w:ins w:id="4921"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4922" w:author="Gert Morlion" w:date="2024-08-26T14:21:00Z"/>
        </w:trPr>
        <w:tc>
          <w:tcPr>
            <w:tcW w:w="1209" w:type="dxa"/>
            <w:shd w:val="clear" w:color="auto" w:fill="D9D9D9"/>
          </w:tcPr>
          <w:bookmarkEnd w:id="4920"/>
          <w:p w14:paraId="17347D8B" w14:textId="77777777" w:rsidR="00A43F0C" w:rsidRPr="00736CB9" w:rsidRDefault="00A43F0C" w:rsidP="00BE21AB">
            <w:pPr>
              <w:snapToGrid w:val="0"/>
              <w:spacing w:before="60" w:after="60" w:line="240" w:lineRule="auto"/>
              <w:jc w:val="left"/>
              <w:rPr>
                <w:ins w:id="4923" w:author="Gert Morlion" w:date="2024-08-26T14:21:00Z"/>
                <w:b/>
                <w:sz w:val="16"/>
                <w:szCs w:val="16"/>
              </w:rPr>
            </w:pPr>
            <w:ins w:id="4924" w:author="Gert Morlion" w:date="2024-08-26T14:21:00Z">
              <w:r>
                <w:rPr>
                  <w:b/>
                  <w:sz w:val="16"/>
                  <w:szCs w:val="16"/>
                </w:rPr>
                <w:t>Item</w:t>
              </w:r>
            </w:ins>
          </w:p>
        </w:tc>
        <w:tc>
          <w:tcPr>
            <w:tcW w:w="3118" w:type="dxa"/>
            <w:shd w:val="clear" w:color="auto" w:fill="D9D9D9"/>
          </w:tcPr>
          <w:p w14:paraId="53C0F34B" w14:textId="77777777" w:rsidR="00A43F0C" w:rsidRPr="00736CB9" w:rsidRDefault="00A43F0C" w:rsidP="00BE21AB">
            <w:pPr>
              <w:snapToGrid w:val="0"/>
              <w:spacing w:before="60" w:after="60" w:line="240" w:lineRule="auto"/>
              <w:jc w:val="left"/>
              <w:rPr>
                <w:ins w:id="4925" w:author="Gert Morlion" w:date="2024-08-26T14:21:00Z"/>
                <w:b/>
                <w:sz w:val="16"/>
                <w:szCs w:val="16"/>
              </w:rPr>
            </w:pPr>
            <w:ins w:id="4926"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BE21AB">
            <w:pPr>
              <w:snapToGrid w:val="0"/>
              <w:spacing w:before="60" w:after="60" w:line="240" w:lineRule="auto"/>
              <w:jc w:val="left"/>
              <w:rPr>
                <w:ins w:id="4927" w:author="Gert Morlion" w:date="2024-08-26T14:21:00Z"/>
                <w:b/>
                <w:sz w:val="16"/>
                <w:szCs w:val="16"/>
              </w:rPr>
            </w:pPr>
            <w:ins w:id="4928"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BE21AB">
            <w:pPr>
              <w:snapToGrid w:val="0"/>
              <w:spacing w:before="60" w:after="60" w:line="240" w:lineRule="auto"/>
              <w:jc w:val="center"/>
              <w:rPr>
                <w:ins w:id="4929" w:author="Gert Morlion" w:date="2024-08-26T14:21:00Z"/>
                <w:b/>
                <w:sz w:val="16"/>
                <w:szCs w:val="16"/>
              </w:rPr>
            </w:pPr>
            <w:ins w:id="4930"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BE21AB">
            <w:pPr>
              <w:snapToGrid w:val="0"/>
              <w:spacing w:before="60" w:after="60" w:line="240" w:lineRule="auto"/>
              <w:jc w:val="left"/>
              <w:rPr>
                <w:ins w:id="4931" w:author="Gert Morlion" w:date="2024-08-26T14:21:00Z"/>
                <w:b/>
                <w:sz w:val="16"/>
                <w:szCs w:val="16"/>
              </w:rPr>
            </w:pPr>
            <w:ins w:id="4932" w:author="Gert Morlion" w:date="2024-08-26T14:21:00Z">
              <w:r w:rsidRPr="00736CB9">
                <w:rPr>
                  <w:b/>
                  <w:sz w:val="16"/>
                  <w:szCs w:val="16"/>
                </w:rPr>
                <w:t>Remarks</w:t>
              </w:r>
            </w:ins>
          </w:p>
        </w:tc>
      </w:tr>
      <w:tr w:rsidR="00A43F0C" w:rsidRPr="001C7389" w14:paraId="2D924328" w14:textId="77777777" w:rsidTr="00BE21AB">
        <w:trPr>
          <w:cantSplit/>
          <w:ins w:id="4933" w:author="Gert Morlion" w:date="2024-08-26T14:21:00Z"/>
        </w:trPr>
        <w:tc>
          <w:tcPr>
            <w:tcW w:w="1209" w:type="dxa"/>
          </w:tcPr>
          <w:p w14:paraId="5E92019F" w14:textId="77777777" w:rsidR="00A43F0C" w:rsidRPr="00736CB9" w:rsidRDefault="00A43F0C" w:rsidP="00BE21AB">
            <w:pPr>
              <w:snapToGrid w:val="0"/>
              <w:spacing w:before="60" w:after="60" w:line="240" w:lineRule="auto"/>
              <w:jc w:val="left"/>
              <w:rPr>
                <w:ins w:id="4934" w:author="Gert Morlion" w:date="2024-08-26T14:21:00Z"/>
                <w:sz w:val="16"/>
                <w:szCs w:val="16"/>
              </w:rPr>
            </w:pPr>
            <w:ins w:id="4935" w:author="Gert Morlion" w:date="2024-08-26T14:21:00Z">
              <w:r w:rsidRPr="001C7389">
                <w:rPr>
                  <w:bCs/>
                  <w:sz w:val="16"/>
                  <w:szCs w:val="16"/>
                </w:rPr>
                <w:t>Enumeration</w:t>
              </w:r>
            </w:ins>
          </w:p>
        </w:tc>
        <w:tc>
          <w:tcPr>
            <w:tcW w:w="3118" w:type="dxa"/>
          </w:tcPr>
          <w:p w14:paraId="2255255A" w14:textId="77777777" w:rsidR="00A43F0C" w:rsidRPr="00736CB9" w:rsidRDefault="00A43F0C" w:rsidP="00BE21AB">
            <w:pPr>
              <w:snapToGrid w:val="0"/>
              <w:spacing w:before="60" w:after="60" w:line="240" w:lineRule="auto"/>
              <w:jc w:val="left"/>
              <w:rPr>
                <w:ins w:id="4936" w:author="Gert Morlion" w:date="2024-08-26T14:21:00Z"/>
                <w:sz w:val="16"/>
                <w:szCs w:val="16"/>
              </w:rPr>
            </w:pPr>
            <w:proofErr w:type="spellStart"/>
            <w:ins w:id="4937" w:author="Gert Morlion" w:date="2024-08-26T14:21:00Z">
              <w:r w:rsidRPr="00736CB9">
                <w:rPr>
                  <w:bCs/>
                  <w:sz w:val="16"/>
                  <w:szCs w:val="16"/>
                </w:rPr>
                <w:t>MD_MaintenanceFrequencyCode</w:t>
              </w:r>
              <w:proofErr w:type="spellEnd"/>
            </w:ins>
          </w:p>
        </w:tc>
        <w:tc>
          <w:tcPr>
            <w:tcW w:w="3473" w:type="dxa"/>
          </w:tcPr>
          <w:p w14:paraId="3786B973" w14:textId="77777777" w:rsidR="00A43F0C" w:rsidRPr="00736CB9" w:rsidRDefault="00A43F0C" w:rsidP="00BE21AB">
            <w:pPr>
              <w:snapToGrid w:val="0"/>
              <w:spacing w:before="60" w:after="60" w:line="240" w:lineRule="auto"/>
              <w:jc w:val="left"/>
              <w:rPr>
                <w:ins w:id="4938" w:author="Gert Morlion" w:date="2024-08-26T14:21:00Z"/>
                <w:sz w:val="16"/>
                <w:szCs w:val="16"/>
              </w:rPr>
            </w:pPr>
            <w:ins w:id="4939"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BE21AB">
            <w:pPr>
              <w:snapToGrid w:val="0"/>
              <w:spacing w:before="60" w:after="60" w:line="240" w:lineRule="auto"/>
              <w:jc w:val="center"/>
              <w:rPr>
                <w:ins w:id="4940" w:author="Gert Morlion" w:date="2024-08-26T14:21:00Z"/>
                <w:sz w:val="16"/>
                <w:szCs w:val="16"/>
              </w:rPr>
            </w:pPr>
            <w:ins w:id="4941" w:author="Gert Morlion" w:date="2024-08-26T14:21:00Z">
              <w:r w:rsidRPr="00736CB9">
                <w:rPr>
                  <w:bCs/>
                  <w:sz w:val="16"/>
                  <w:szCs w:val="16"/>
                </w:rPr>
                <w:t>-</w:t>
              </w:r>
            </w:ins>
          </w:p>
        </w:tc>
        <w:tc>
          <w:tcPr>
            <w:tcW w:w="5704" w:type="dxa"/>
          </w:tcPr>
          <w:p w14:paraId="00789900" w14:textId="77777777" w:rsidR="00A43F0C" w:rsidRPr="00736CB9" w:rsidRDefault="00A43F0C" w:rsidP="00BE21AB">
            <w:pPr>
              <w:snapToGrid w:val="0"/>
              <w:spacing w:before="60" w:after="60" w:line="240" w:lineRule="auto"/>
              <w:jc w:val="left"/>
              <w:rPr>
                <w:ins w:id="4942" w:author="Gert Morlion" w:date="2024-08-26T14:21:00Z"/>
                <w:sz w:val="16"/>
                <w:szCs w:val="16"/>
              </w:rPr>
            </w:pPr>
            <w:ins w:id="4943" w:author="Gert Morlion" w:date="2024-08-26T14:21: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A43F0C" w:rsidRPr="001C7389" w14:paraId="16F58255" w14:textId="77777777" w:rsidTr="00BE21AB">
        <w:trPr>
          <w:cantSplit/>
          <w:ins w:id="4944" w:author="Gert Morlion" w:date="2024-08-26T14:21:00Z"/>
        </w:trPr>
        <w:tc>
          <w:tcPr>
            <w:tcW w:w="1209" w:type="dxa"/>
          </w:tcPr>
          <w:p w14:paraId="5F272B2D" w14:textId="77777777" w:rsidR="00A43F0C" w:rsidRPr="00736CB9" w:rsidRDefault="00A43F0C" w:rsidP="00BE21AB">
            <w:pPr>
              <w:snapToGrid w:val="0"/>
              <w:spacing w:before="60" w:after="60" w:line="240" w:lineRule="auto"/>
              <w:jc w:val="left"/>
              <w:rPr>
                <w:ins w:id="4945" w:author="Gert Morlion" w:date="2024-08-26T14:21:00Z"/>
                <w:sz w:val="16"/>
                <w:szCs w:val="16"/>
              </w:rPr>
            </w:pPr>
            <w:ins w:id="4946" w:author="Gert Morlion" w:date="2024-08-26T14:21:00Z">
              <w:r w:rsidRPr="001C7389">
                <w:rPr>
                  <w:bCs/>
                  <w:sz w:val="16"/>
                  <w:szCs w:val="16"/>
                </w:rPr>
                <w:t>Value</w:t>
              </w:r>
            </w:ins>
          </w:p>
        </w:tc>
        <w:tc>
          <w:tcPr>
            <w:tcW w:w="3118" w:type="dxa"/>
          </w:tcPr>
          <w:p w14:paraId="7CB033ED" w14:textId="77777777" w:rsidR="00A43F0C" w:rsidRPr="00736CB9" w:rsidRDefault="00A43F0C" w:rsidP="00BE21AB">
            <w:pPr>
              <w:snapToGrid w:val="0"/>
              <w:spacing w:before="60" w:after="60" w:line="240" w:lineRule="auto"/>
              <w:jc w:val="left"/>
              <w:rPr>
                <w:ins w:id="4947" w:author="Gert Morlion" w:date="2024-08-26T14:21:00Z"/>
                <w:sz w:val="16"/>
                <w:szCs w:val="16"/>
              </w:rPr>
            </w:pPr>
            <w:proofErr w:type="spellStart"/>
            <w:ins w:id="4948" w:author="Gert Morlion" w:date="2024-08-26T14:21:00Z">
              <w:r w:rsidRPr="00736CB9">
                <w:rPr>
                  <w:bCs/>
                  <w:sz w:val="16"/>
                  <w:szCs w:val="16"/>
                </w:rPr>
                <w:t>asNeeded</w:t>
              </w:r>
              <w:proofErr w:type="spellEnd"/>
            </w:ins>
          </w:p>
        </w:tc>
        <w:tc>
          <w:tcPr>
            <w:tcW w:w="3473" w:type="dxa"/>
          </w:tcPr>
          <w:p w14:paraId="0EC4F3B3" w14:textId="77777777" w:rsidR="00A43F0C" w:rsidRPr="00736CB9" w:rsidRDefault="00A43F0C" w:rsidP="00BE21AB">
            <w:pPr>
              <w:snapToGrid w:val="0"/>
              <w:spacing w:before="60" w:after="60" w:line="240" w:lineRule="auto"/>
              <w:jc w:val="left"/>
              <w:rPr>
                <w:ins w:id="4949" w:author="Gert Morlion" w:date="2024-08-26T14:21:00Z"/>
                <w:sz w:val="16"/>
                <w:szCs w:val="16"/>
              </w:rPr>
            </w:pPr>
            <w:ins w:id="4950"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BE21AB">
            <w:pPr>
              <w:snapToGrid w:val="0"/>
              <w:spacing w:before="60" w:after="60" w:line="240" w:lineRule="auto"/>
              <w:jc w:val="center"/>
              <w:rPr>
                <w:ins w:id="4951" w:author="Gert Morlion" w:date="2024-08-26T14:21:00Z"/>
                <w:sz w:val="16"/>
                <w:szCs w:val="16"/>
              </w:rPr>
            </w:pPr>
            <w:ins w:id="4952" w:author="Gert Morlion" w:date="2024-08-26T14:21:00Z">
              <w:r>
                <w:rPr>
                  <w:bCs/>
                  <w:sz w:val="16"/>
                  <w:szCs w:val="16"/>
                </w:rPr>
                <w:t>1</w:t>
              </w:r>
            </w:ins>
          </w:p>
        </w:tc>
        <w:tc>
          <w:tcPr>
            <w:tcW w:w="5704" w:type="dxa"/>
          </w:tcPr>
          <w:p w14:paraId="26B0F9C6" w14:textId="77777777" w:rsidR="00A43F0C" w:rsidRPr="00736CB9" w:rsidRDefault="00A43F0C" w:rsidP="00BE21AB">
            <w:pPr>
              <w:spacing w:before="60" w:after="60" w:line="240" w:lineRule="auto"/>
              <w:rPr>
                <w:ins w:id="4953" w:author="Gert Morlion" w:date="2024-08-26T14:21:00Z"/>
                <w:bCs/>
                <w:sz w:val="16"/>
                <w:szCs w:val="16"/>
              </w:rPr>
            </w:pPr>
            <w:ins w:id="4954"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BE21AB">
            <w:pPr>
              <w:snapToGrid w:val="0"/>
              <w:spacing w:before="60" w:after="60" w:line="240" w:lineRule="auto"/>
              <w:jc w:val="left"/>
              <w:rPr>
                <w:ins w:id="4955" w:author="Gert Morlion" w:date="2024-08-26T14:21:00Z"/>
                <w:sz w:val="16"/>
                <w:szCs w:val="16"/>
              </w:rPr>
            </w:pPr>
            <w:ins w:id="4956"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A43F0C" w:rsidRPr="001C7389" w14:paraId="279247A3" w14:textId="77777777" w:rsidTr="00BE21AB">
        <w:trPr>
          <w:cantSplit/>
          <w:ins w:id="4957" w:author="Gert Morlion" w:date="2024-08-26T14:21:00Z"/>
        </w:trPr>
        <w:tc>
          <w:tcPr>
            <w:tcW w:w="1209" w:type="dxa"/>
          </w:tcPr>
          <w:p w14:paraId="6395A3C2" w14:textId="77777777" w:rsidR="00A43F0C" w:rsidRPr="00736CB9" w:rsidRDefault="00A43F0C" w:rsidP="00BE21AB">
            <w:pPr>
              <w:snapToGrid w:val="0"/>
              <w:spacing w:before="60" w:after="60" w:line="240" w:lineRule="auto"/>
              <w:jc w:val="left"/>
              <w:rPr>
                <w:ins w:id="4958" w:author="Gert Morlion" w:date="2024-08-26T14:21:00Z"/>
                <w:sz w:val="16"/>
                <w:szCs w:val="16"/>
              </w:rPr>
            </w:pPr>
            <w:ins w:id="4959" w:author="Gert Morlion" w:date="2024-08-26T14:21:00Z">
              <w:r w:rsidRPr="001C7389">
                <w:rPr>
                  <w:bCs/>
                  <w:sz w:val="16"/>
                  <w:szCs w:val="16"/>
                </w:rPr>
                <w:lastRenderedPageBreak/>
                <w:t>Value</w:t>
              </w:r>
            </w:ins>
          </w:p>
        </w:tc>
        <w:tc>
          <w:tcPr>
            <w:tcW w:w="3118" w:type="dxa"/>
          </w:tcPr>
          <w:p w14:paraId="7EB8421C" w14:textId="77777777" w:rsidR="00A43F0C" w:rsidRPr="00736CB9" w:rsidRDefault="00A43F0C" w:rsidP="00BE21AB">
            <w:pPr>
              <w:snapToGrid w:val="0"/>
              <w:spacing w:before="60" w:after="60" w:line="240" w:lineRule="auto"/>
              <w:jc w:val="left"/>
              <w:rPr>
                <w:ins w:id="4960" w:author="Gert Morlion" w:date="2024-08-26T14:21:00Z"/>
                <w:sz w:val="16"/>
                <w:szCs w:val="16"/>
              </w:rPr>
            </w:pPr>
            <w:ins w:id="4961" w:author="Gert Morlion" w:date="2024-08-26T14:21:00Z">
              <w:r w:rsidRPr="00736CB9">
                <w:rPr>
                  <w:bCs/>
                  <w:sz w:val="16"/>
                  <w:szCs w:val="16"/>
                </w:rPr>
                <w:t>irregular</w:t>
              </w:r>
            </w:ins>
          </w:p>
        </w:tc>
        <w:tc>
          <w:tcPr>
            <w:tcW w:w="3473" w:type="dxa"/>
          </w:tcPr>
          <w:p w14:paraId="7DCD16F1" w14:textId="77777777" w:rsidR="00A43F0C" w:rsidRPr="00736CB9" w:rsidRDefault="00A43F0C" w:rsidP="00BE21AB">
            <w:pPr>
              <w:snapToGrid w:val="0"/>
              <w:spacing w:before="60" w:after="60" w:line="240" w:lineRule="auto"/>
              <w:jc w:val="left"/>
              <w:rPr>
                <w:ins w:id="4962" w:author="Gert Morlion" w:date="2024-08-26T14:21:00Z"/>
                <w:sz w:val="16"/>
                <w:szCs w:val="16"/>
              </w:rPr>
            </w:pPr>
            <w:ins w:id="4963"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BE21AB">
            <w:pPr>
              <w:snapToGrid w:val="0"/>
              <w:spacing w:before="60" w:after="60" w:line="240" w:lineRule="auto"/>
              <w:jc w:val="center"/>
              <w:rPr>
                <w:ins w:id="4964" w:author="Gert Morlion" w:date="2024-08-26T14:21:00Z"/>
                <w:sz w:val="16"/>
                <w:szCs w:val="16"/>
              </w:rPr>
            </w:pPr>
            <w:ins w:id="4965" w:author="Gert Morlion" w:date="2024-08-26T14:21:00Z">
              <w:r>
                <w:rPr>
                  <w:bCs/>
                  <w:sz w:val="16"/>
                  <w:szCs w:val="16"/>
                </w:rPr>
                <w:t>2</w:t>
              </w:r>
            </w:ins>
          </w:p>
        </w:tc>
        <w:tc>
          <w:tcPr>
            <w:tcW w:w="5704" w:type="dxa"/>
          </w:tcPr>
          <w:p w14:paraId="5EA7D777" w14:textId="77777777" w:rsidR="00A43F0C" w:rsidRPr="00736CB9" w:rsidRDefault="00A43F0C" w:rsidP="00BE21AB">
            <w:pPr>
              <w:spacing w:before="60" w:after="60" w:line="240" w:lineRule="auto"/>
              <w:rPr>
                <w:ins w:id="4966" w:author="Gert Morlion" w:date="2024-08-26T14:21:00Z"/>
                <w:bCs/>
                <w:sz w:val="16"/>
                <w:szCs w:val="16"/>
              </w:rPr>
            </w:pPr>
            <w:ins w:id="4967"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BE21AB">
            <w:pPr>
              <w:snapToGrid w:val="0"/>
              <w:spacing w:before="60" w:after="60" w:line="240" w:lineRule="auto"/>
              <w:jc w:val="left"/>
              <w:rPr>
                <w:ins w:id="4968" w:author="Gert Morlion" w:date="2024-08-26T14:21:00Z"/>
                <w:sz w:val="16"/>
                <w:szCs w:val="16"/>
              </w:rPr>
            </w:pPr>
            <w:ins w:id="4969" w:author="Gert Morlion" w:date="2024-08-26T14:21: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31D2F236" w14:textId="77777777" w:rsidR="00A43F0C" w:rsidRPr="00382BE3" w:rsidRDefault="00A43F0C" w:rsidP="00A43F0C">
      <w:pPr>
        <w:spacing w:after="0" w:line="240" w:lineRule="auto"/>
        <w:rPr>
          <w:ins w:id="4970" w:author="Gert Morlion" w:date="2024-08-26T14:21:00Z"/>
        </w:rPr>
      </w:pPr>
    </w:p>
    <w:p w14:paraId="04A2CBBA" w14:textId="77777777" w:rsidR="00A43F0C" w:rsidRPr="00382BE3" w:rsidRDefault="00A43F0C" w:rsidP="00A43F0C">
      <w:pPr>
        <w:pStyle w:val="Kop4"/>
        <w:keepNext w:val="0"/>
        <w:tabs>
          <w:tab w:val="clear" w:pos="940"/>
          <w:tab w:val="clear" w:pos="1140"/>
          <w:tab w:val="clear" w:pos="1360"/>
          <w:tab w:val="left" w:pos="993"/>
        </w:tabs>
        <w:spacing w:before="120" w:after="120" w:line="240" w:lineRule="auto"/>
        <w:ind w:left="993" w:hanging="993"/>
        <w:rPr>
          <w:ins w:id="4971" w:author="Gert Morlion" w:date="2024-08-26T14:21:00Z"/>
        </w:rPr>
      </w:pPr>
      <w:proofErr w:type="spellStart"/>
      <w:ins w:id="4972" w:author="Gert Morlion" w:date="2024-08-26T14:21:00Z">
        <w:r w:rsidRPr="00382BE3">
          <w:t>PT_Locale</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4973" w:author="Gert Morlion" w:date="2024-08-26T14:21:00Z"/>
        </w:trPr>
        <w:tc>
          <w:tcPr>
            <w:tcW w:w="1106" w:type="dxa"/>
            <w:shd w:val="clear" w:color="auto" w:fill="D9D9D9"/>
          </w:tcPr>
          <w:p w14:paraId="746E4455" w14:textId="77777777" w:rsidR="00A43F0C" w:rsidRPr="00382BE3" w:rsidRDefault="00A43F0C" w:rsidP="00BE21AB">
            <w:pPr>
              <w:suppressAutoHyphens/>
              <w:snapToGrid w:val="0"/>
              <w:spacing w:before="60" w:after="60" w:line="240" w:lineRule="auto"/>
              <w:rPr>
                <w:ins w:id="4974" w:author="Gert Morlion" w:date="2024-08-26T14:21:00Z"/>
                <w:b/>
                <w:bCs/>
                <w:sz w:val="16"/>
                <w:szCs w:val="16"/>
                <w:lang w:eastAsia="ar-SA"/>
              </w:rPr>
            </w:pPr>
            <w:ins w:id="4975"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BE21AB">
            <w:pPr>
              <w:suppressAutoHyphens/>
              <w:snapToGrid w:val="0"/>
              <w:spacing w:before="60" w:after="60" w:line="240" w:lineRule="auto"/>
              <w:rPr>
                <w:ins w:id="4976" w:author="Gert Morlion" w:date="2024-08-26T14:21:00Z"/>
                <w:b/>
                <w:bCs/>
                <w:sz w:val="16"/>
                <w:szCs w:val="16"/>
                <w:lang w:eastAsia="ar-SA"/>
              </w:rPr>
            </w:pPr>
            <w:ins w:id="4977"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BE21AB">
            <w:pPr>
              <w:suppressAutoHyphens/>
              <w:snapToGrid w:val="0"/>
              <w:spacing w:before="60" w:after="60" w:line="240" w:lineRule="auto"/>
              <w:rPr>
                <w:ins w:id="4978" w:author="Gert Morlion" w:date="2024-08-26T14:21:00Z"/>
                <w:b/>
                <w:bCs/>
                <w:sz w:val="16"/>
                <w:szCs w:val="16"/>
                <w:lang w:eastAsia="ar-SA"/>
              </w:rPr>
            </w:pPr>
            <w:ins w:id="4979"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BE21AB">
            <w:pPr>
              <w:suppressAutoHyphens/>
              <w:snapToGrid w:val="0"/>
              <w:spacing w:before="60" w:after="60" w:line="240" w:lineRule="auto"/>
              <w:jc w:val="center"/>
              <w:rPr>
                <w:ins w:id="4980" w:author="Gert Morlion" w:date="2024-08-26T14:21:00Z"/>
                <w:b/>
                <w:bCs/>
                <w:sz w:val="16"/>
                <w:szCs w:val="16"/>
                <w:lang w:eastAsia="ar-SA"/>
              </w:rPr>
            </w:pPr>
            <w:ins w:id="4981"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BE21AB">
            <w:pPr>
              <w:suppressAutoHyphens/>
              <w:snapToGrid w:val="0"/>
              <w:spacing w:before="60" w:after="60" w:line="240" w:lineRule="auto"/>
              <w:rPr>
                <w:ins w:id="4982" w:author="Gert Morlion" w:date="2024-08-26T14:21:00Z"/>
                <w:b/>
                <w:bCs/>
                <w:sz w:val="16"/>
                <w:szCs w:val="16"/>
                <w:lang w:eastAsia="ar-SA"/>
              </w:rPr>
            </w:pPr>
            <w:ins w:id="4983"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BE21AB">
            <w:pPr>
              <w:suppressAutoHyphens/>
              <w:snapToGrid w:val="0"/>
              <w:spacing w:before="60" w:after="60" w:line="240" w:lineRule="auto"/>
              <w:rPr>
                <w:ins w:id="4984" w:author="Gert Morlion" w:date="2024-08-26T14:21:00Z"/>
                <w:b/>
                <w:bCs/>
                <w:sz w:val="16"/>
                <w:szCs w:val="16"/>
                <w:lang w:eastAsia="ar-SA"/>
              </w:rPr>
            </w:pPr>
            <w:ins w:id="4985" w:author="Gert Morlion" w:date="2024-08-26T14:21:00Z">
              <w:r w:rsidRPr="00382BE3">
                <w:rPr>
                  <w:b/>
                  <w:sz w:val="16"/>
                  <w:szCs w:val="16"/>
                  <w:lang w:eastAsia="ar-SA"/>
                </w:rPr>
                <w:t>Remarks</w:t>
              </w:r>
            </w:ins>
          </w:p>
        </w:tc>
      </w:tr>
      <w:tr w:rsidR="00A43F0C" w:rsidRPr="008A6F2A" w14:paraId="179D9539" w14:textId="77777777" w:rsidTr="00BE21AB">
        <w:trPr>
          <w:cantSplit/>
          <w:ins w:id="4986" w:author="Gert Morlion" w:date="2024-08-26T14:21:00Z"/>
        </w:trPr>
        <w:tc>
          <w:tcPr>
            <w:tcW w:w="1106" w:type="dxa"/>
          </w:tcPr>
          <w:p w14:paraId="0480425F" w14:textId="77777777" w:rsidR="00A43F0C" w:rsidRPr="00382BE3" w:rsidRDefault="00A43F0C" w:rsidP="00BE21AB">
            <w:pPr>
              <w:suppressAutoHyphens/>
              <w:snapToGrid w:val="0"/>
              <w:spacing w:before="60" w:after="60" w:line="240" w:lineRule="auto"/>
              <w:rPr>
                <w:ins w:id="4987" w:author="Gert Morlion" w:date="2024-08-26T14:21:00Z"/>
                <w:b/>
                <w:bCs/>
                <w:sz w:val="16"/>
                <w:szCs w:val="16"/>
                <w:lang w:eastAsia="ar-SA"/>
              </w:rPr>
            </w:pPr>
            <w:ins w:id="4988"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BE21AB">
            <w:pPr>
              <w:suppressAutoHyphens/>
              <w:snapToGrid w:val="0"/>
              <w:spacing w:before="60" w:after="60" w:line="240" w:lineRule="auto"/>
              <w:rPr>
                <w:ins w:id="4989" w:author="Gert Morlion" w:date="2024-08-26T14:21:00Z"/>
                <w:b/>
                <w:bCs/>
                <w:sz w:val="16"/>
                <w:szCs w:val="16"/>
                <w:lang w:eastAsia="ar-SA"/>
              </w:rPr>
            </w:pPr>
            <w:proofErr w:type="spellStart"/>
            <w:ins w:id="4990" w:author="Gert Morlion" w:date="2024-08-26T14:21:00Z">
              <w:r w:rsidRPr="00382BE3">
                <w:rPr>
                  <w:sz w:val="16"/>
                  <w:szCs w:val="16"/>
                </w:rPr>
                <w:t>PT_Locale</w:t>
              </w:r>
              <w:proofErr w:type="spellEnd"/>
            </w:ins>
          </w:p>
        </w:tc>
        <w:tc>
          <w:tcPr>
            <w:tcW w:w="3420" w:type="dxa"/>
          </w:tcPr>
          <w:p w14:paraId="6D280675" w14:textId="77777777" w:rsidR="00A43F0C" w:rsidRPr="00382BE3" w:rsidRDefault="00A43F0C" w:rsidP="00BE21AB">
            <w:pPr>
              <w:suppressAutoHyphens/>
              <w:snapToGrid w:val="0"/>
              <w:spacing w:before="60" w:after="60" w:line="240" w:lineRule="auto"/>
              <w:jc w:val="left"/>
              <w:rPr>
                <w:ins w:id="4991" w:author="Gert Morlion" w:date="2024-08-26T14:21:00Z"/>
                <w:b/>
                <w:bCs/>
                <w:sz w:val="16"/>
                <w:szCs w:val="16"/>
                <w:lang w:eastAsia="ar-SA"/>
              </w:rPr>
            </w:pPr>
            <w:ins w:id="4992" w:author="Gert Morlion" w:date="2024-08-26T14:21:00Z">
              <w:r w:rsidRPr="00382BE3">
                <w:rPr>
                  <w:sz w:val="16"/>
                  <w:szCs w:val="16"/>
                </w:rPr>
                <w:t>description of a locale</w:t>
              </w:r>
            </w:ins>
          </w:p>
        </w:tc>
        <w:tc>
          <w:tcPr>
            <w:tcW w:w="804" w:type="dxa"/>
          </w:tcPr>
          <w:p w14:paraId="338C9B6F" w14:textId="77777777" w:rsidR="00A43F0C" w:rsidRPr="00382BE3" w:rsidRDefault="00A43F0C" w:rsidP="00BE21AB">
            <w:pPr>
              <w:suppressAutoHyphens/>
              <w:snapToGrid w:val="0"/>
              <w:spacing w:before="60" w:after="60" w:line="240" w:lineRule="auto"/>
              <w:jc w:val="center"/>
              <w:rPr>
                <w:ins w:id="4993" w:author="Gert Morlion" w:date="2024-08-26T14:21:00Z"/>
                <w:b/>
                <w:bCs/>
                <w:sz w:val="16"/>
                <w:szCs w:val="16"/>
                <w:lang w:eastAsia="ar-SA"/>
              </w:rPr>
            </w:pPr>
            <w:ins w:id="4994" w:author="Gert Morlion" w:date="2024-08-26T14:21:00Z">
              <w:r w:rsidRPr="00382BE3">
                <w:rPr>
                  <w:sz w:val="16"/>
                  <w:szCs w:val="16"/>
                </w:rPr>
                <w:t>-</w:t>
              </w:r>
            </w:ins>
          </w:p>
        </w:tc>
        <w:tc>
          <w:tcPr>
            <w:tcW w:w="2436" w:type="dxa"/>
          </w:tcPr>
          <w:p w14:paraId="3433BE94" w14:textId="77777777" w:rsidR="00A43F0C" w:rsidRPr="00382BE3" w:rsidRDefault="00A43F0C" w:rsidP="00BE21AB">
            <w:pPr>
              <w:suppressAutoHyphens/>
              <w:snapToGrid w:val="0"/>
              <w:spacing w:before="60" w:after="60" w:line="240" w:lineRule="auto"/>
              <w:rPr>
                <w:ins w:id="4995" w:author="Gert Morlion" w:date="2024-08-26T14:21:00Z"/>
                <w:b/>
                <w:bCs/>
                <w:sz w:val="16"/>
                <w:szCs w:val="16"/>
                <w:lang w:eastAsia="ar-SA"/>
              </w:rPr>
            </w:pPr>
            <w:ins w:id="4996" w:author="Gert Morlion" w:date="2024-08-26T14:21:00Z">
              <w:r w:rsidRPr="00382BE3">
                <w:rPr>
                  <w:sz w:val="16"/>
                  <w:szCs w:val="16"/>
                </w:rPr>
                <w:t>-</w:t>
              </w:r>
            </w:ins>
          </w:p>
        </w:tc>
        <w:tc>
          <w:tcPr>
            <w:tcW w:w="3060" w:type="dxa"/>
          </w:tcPr>
          <w:p w14:paraId="4022F1A8" w14:textId="77777777" w:rsidR="00A43F0C" w:rsidRPr="00382BE3" w:rsidRDefault="00A43F0C" w:rsidP="00BE21AB">
            <w:pPr>
              <w:suppressAutoHyphens/>
              <w:snapToGrid w:val="0"/>
              <w:spacing w:before="60" w:after="60" w:line="240" w:lineRule="auto"/>
              <w:rPr>
                <w:ins w:id="4997" w:author="Gert Morlion" w:date="2024-08-26T14:21:00Z"/>
                <w:b/>
                <w:bCs/>
                <w:sz w:val="16"/>
                <w:szCs w:val="16"/>
                <w:lang w:eastAsia="ar-SA"/>
              </w:rPr>
            </w:pPr>
            <w:ins w:id="4998" w:author="Gert Morlion" w:date="2024-08-26T14:21:00Z">
              <w:r w:rsidRPr="00382BE3">
                <w:rPr>
                  <w:sz w:val="16"/>
                  <w:szCs w:val="16"/>
                </w:rPr>
                <w:t>From ISO 19115-1</w:t>
              </w:r>
            </w:ins>
          </w:p>
        </w:tc>
      </w:tr>
      <w:tr w:rsidR="00A43F0C" w:rsidRPr="008A6F2A" w14:paraId="465FB235" w14:textId="77777777" w:rsidTr="00BE21AB">
        <w:trPr>
          <w:cantSplit/>
          <w:ins w:id="4999" w:author="Gert Morlion" w:date="2024-08-26T14:21:00Z"/>
        </w:trPr>
        <w:tc>
          <w:tcPr>
            <w:tcW w:w="1106" w:type="dxa"/>
          </w:tcPr>
          <w:p w14:paraId="1372615C" w14:textId="77777777" w:rsidR="00A43F0C" w:rsidRPr="00382BE3" w:rsidRDefault="00A43F0C" w:rsidP="00BE21AB">
            <w:pPr>
              <w:suppressAutoHyphens/>
              <w:snapToGrid w:val="0"/>
              <w:spacing w:before="60" w:after="60" w:line="240" w:lineRule="auto"/>
              <w:rPr>
                <w:ins w:id="5000" w:author="Gert Morlion" w:date="2024-08-26T14:21:00Z"/>
                <w:b/>
                <w:bCs/>
                <w:sz w:val="16"/>
                <w:szCs w:val="16"/>
                <w:lang w:eastAsia="ar-SA"/>
              </w:rPr>
            </w:pPr>
            <w:ins w:id="5001"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BE21AB">
            <w:pPr>
              <w:suppressAutoHyphens/>
              <w:snapToGrid w:val="0"/>
              <w:spacing w:before="60" w:after="60" w:line="240" w:lineRule="auto"/>
              <w:rPr>
                <w:ins w:id="5002" w:author="Gert Morlion" w:date="2024-08-26T14:21:00Z"/>
                <w:b/>
                <w:bCs/>
                <w:sz w:val="16"/>
                <w:szCs w:val="16"/>
                <w:lang w:eastAsia="ar-SA"/>
              </w:rPr>
            </w:pPr>
            <w:ins w:id="5003" w:author="Gert Morlion" w:date="2024-08-26T14:21:00Z">
              <w:r w:rsidRPr="00382BE3">
                <w:rPr>
                  <w:sz w:val="16"/>
                  <w:szCs w:val="16"/>
                </w:rPr>
                <w:t>language</w:t>
              </w:r>
            </w:ins>
          </w:p>
        </w:tc>
        <w:tc>
          <w:tcPr>
            <w:tcW w:w="3420" w:type="dxa"/>
          </w:tcPr>
          <w:p w14:paraId="77F1FA9A" w14:textId="77777777" w:rsidR="00A43F0C" w:rsidRPr="00382BE3" w:rsidRDefault="00A43F0C" w:rsidP="00BE21AB">
            <w:pPr>
              <w:suppressAutoHyphens/>
              <w:snapToGrid w:val="0"/>
              <w:spacing w:before="60" w:after="60" w:line="240" w:lineRule="auto"/>
              <w:jc w:val="left"/>
              <w:rPr>
                <w:ins w:id="5004" w:author="Gert Morlion" w:date="2024-08-26T14:21:00Z"/>
                <w:b/>
                <w:bCs/>
                <w:sz w:val="16"/>
                <w:szCs w:val="16"/>
                <w:lang w:eastAsia="ar-SA"/>
              </w:rPr>
            </w:pPr>
            <w:ins w:id="5005"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BE21AB">
            <w:pPr>
              <w:suppressAutoHyphens/>
              <w:snapToGrid w:val="0"/>
              <w:spacing w:before="60" w:after="60" w:line="240" w:lineRule="auto"/>
              <w:jc w:val="center"/>
              <w:rPr>
                <w:ins w:id="5006" w:author="Gert Morlion" w:date="2024-08-26T14:21:00Z"/>
                <w:b/>
                <w:bCs/>
                <w:sz w:val="16"/>
                <w:szCs w:val="16"/>
                <w:lang w:eastAsia="ar-SA"/>
              </w:rPr>
            </w:pPr>
            <w:ins w:id="5007" w:author="Gert Morlion" w:date="2024-08-26T14:21:00Z">
              <w:r w:rsidRPr="00382BE3">
                <w:rPr>
                  <w:sz w:val="16"/>
                  <w:szCs w:val="16"/>
                </w:rPr>
                <w:t>1</w:t>
              </w:r>
            </w:ins>
          </w:p>
        </w:tc>
        <w:tc>
          <w:tcPr>
            <w:tcW w:w="2436" w:type="dxa"/>
          </w:tcPr>
          <w:p w14:paraId="2A9852D9" w14:textId="77777777" w:rsidR="00A43F0C" w:rsidRPr="00382BE3" w:rsidRDefault="00A43F0C" w:rsidP="00BE21AB">
            <w:pPr>
              <w:suppressAutoHyphens/>
              <w:snapToGrid w:val="0"/>
              <w:spacing w:before="60" w:after="60" w:line="240" w:lineRule="auto"/>
              <w:rPr>
                <w:ins w:id="5008" w:author="Gert Morlion" w:date="2024-08-26T14:21:00Z"/>
                <w:b/>
                <w:bCs/>
                <w:sz w:val="16"/>
                <w:szCs w:val="16"/>
                <w:lang w:eastAsia="ar-SA"/>
              </w:rPr>
            </w:pPr>
            <w:proofErr w:type="spellStart"/>
            <w:ins w:id="5009" w:author="Gert Morlion" w:date="2024-08-26T14:21:00Z">
              <w:r w:rsidRPr="00382BE3">
                <w:rPr>
                  <w:sz w:val="16"/>
                  <w:szCs w:val="16"/>
                </w:rPr>
                <w:t>LanguageCode</w:t>
              </w:r>
              <w:proofErr w:type="spellEnd"/>
            </w:ins>
          </w:p>
        </w:tc>
        <w:tc>
          <w:tcPr>
            <w:tcW w:w="3060" w:type="dxa"/>
          </w:tcPr>
          <w:p w14:paraId="30AF0BAD" w14:textId="77777777" w:rsidR="00A43F0C" w:rsidRPr="00382BE3" w:rsidRDefault="00A43F0C" w:rsidP="00BE21AB">
            <w:pPr>
              <w:suppressAutoHyphens/>
              <w:snapToGrid w:val="0"/>
              <w:spacing w:before="60" w:after="60" w:line="240" w:lineRule="auto"/>
              <w:jc w:val="left"/>
              <w:rPr>
                <w:ins w:id="5010" w:author="Gert Morlion" w:date="2024-08-26T14:21:00Z"/>
                <w:b/>
                <w:bCs/>
                <w:sz w:val="16"/>
                <w:szCs w:val="16"/>
                <w:lang w:eastAsia="ar-SA"/>
              </w:rPr>
            </w:pPr>
            <w:ins w:id="5011" w:author="Gert Morlion" w:date="2024-08-26T14:21:00Z">
              <w:r w:rsidRPr="00382BE3">
                <w:rPr>
                  <w:sz w:val="16"/>
                  <w:szCs w:val="16"/>
                </w:rPr>
                <w:t>ISO 639-2 3-letter language codes.</w:t>
              </w:r>
            </w:ins>
          </w:p>
        </w:tc>
      </w:tr>
      <w:tr w:rsidR="00A43F0C" w:rsidRPr="008A6F2A" w14:paraId="79E6D493" w14:textId="77777777" w:rsidTr="00BE21AB">
        <w:trPr>
          <w:cantSplit/>
          <w:ins w:id="5012" w:author="Gert Morlion" w:date="2024-08-26T14:21:00Z"/>
        </w:trPr>
        <w:tc>
          <w:tcPr>
            <w:tcW w:w="1106" w:type="dxa"/>
          </w:tcPr>
          <w:p w14:paraId="6044643B" w14:textId="77777777" w:rsidR="00A43F0C" w:rsidRPr="00382BE3" w:rsidRDefault="00A43F0C" w:rsidP="00BE21AB">
            <w:pPr>
              <w:suppressAutoHyphens/>
              <w:snapToGrid w:val="0"/>
              <w:spacing w:before="60" w:after="60" w:line="240" w:lineRule="auto"/>
              <w:rPr>
                <w:ins w:id="5013" w:author="Gert Morlion" w:date="2024-08-26T14:21:00Z"/>
                <w:b/>
                <w:bCs/>
                <w:sz w:val="16"/>
                <w:szCs w:val="16"/>
                <w:lang w:eastAsia="ar-SA"/>
              </w:rPr>
            </w:pPr>
            <w:ins w:id="5014"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BE21AB">
            <w:pPr>
              <w:suppressAutoHyphens/>
              <w:snapToGrid w:val="0"/>
              <w:spacing w:before="60" w:after="60" w:line="240" w:lineRule="auto"/>
              <w:rPr>
                <w:ins w:id="5015" w:author="Gert Morlion" w:date="2024-08-26T14:21:00Z"/>
                <w:b/>
                <w:bCs/>
                <w:sz w:val="16"/>
                <w:szCs w:val="16"/>
                <w:lang w:eastAsia="ar-SA"/>
              </w:rPr>
            </w:pPr>
            <w:ins w:id="5016" w:author="Gert Morlion" w:date="2024-08-26T14:21:00Z">
              <w:r w:rsidRPr="00382BE3">
                <w:rPr>
                  <w:sz w:val="16"/>
                  <w:szCs w:val="16"/>
                </w:rPr>
                <w:t>country</w:t>
              </w:r>
            </w:ins>
          </w:p>
        </w:tc>
        <w:tc>
          <w:tcPr>
            <w:tcW w:w="3420" w:type="dxa"/>
          </w:tcPr>
          <w:p w14:paraId="5F0C2351" w14:textId="77777777" w:rsidR="00A43F0C" w:rsidRPr="00382BE3" w:rsidRDefault="00A43F0C" w:rsidP="00BE21AB">
            <w:pPr>
              <w:suppressAutoHyphens/>
              <w:snapToGrid w:val="0"/>
              <w:spacing w:before="60" w:after="60" w:line="240" w:lineRule="auto"/>
              <w:jc w:val="left"/>
              <w:rPr>
                <w:ins w:id="5017" w:author="Gert Morlion" w:date="2024-08-26T14:21:00Z"/>
                <w:b/>
                <w:bCs/>
                <w:sz w:val="16"/>
                <w:szCs w:val="16"/>
                <w:lang w:eastAsia="ar-SA"/>
              </w:rPr>
            </w:pPr>
            <w:ins w:id="5018"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BE21AB">
            <w:pPr>
              <w:suppressAutoHyphens/>
              <w:snapToGrid w:val="0"/>
              <w:spacing w:before="60" w:after="60" w:line="240" w:lineRule="auto"/>
              <w:jc w:val="center"/>
              <w:rPr>
                <w:ins w:id="5019" w:author="Gert Morlion" w:date="2024-08-26T14:21:00Z"/>
                <w:b/>
                <w:bCs/>
                <w:sz w:val="16"/>
                <w:szCs w:val="16"/>
                <w:lang w:eastAsia="ar-SA"/>
              </w:rPr>
            </w:pPr>
            <w:ins w:id="5020" w:author="Gert Morlion" w:date="2024-08-26T14:21:00Z">
              <w:r w:rsidRPr="00382BE3">
                <w:rPr>
                  <w:sz w:val="16"/>
                  <w:szCs w:val="16"/>
                </w:rPr>
                <w:t>0..1</w:t>
              </w:r>
            </w:ins>
          </w:p>
        </w:tc>
        <w:tc>
          <w:tcPr>
            <w:tcW w:w="2436" w:type="dxa"/>
          </w:tcPr>
          <w:p w14:paraId="5EF74544" w14:textId="77777777" w:rsidR="00A43F0C" w:rsidRPr="00382BE3" w:rsidRDefault="00A43F0C" w:rsidP="00BE21AB">
            <w:pPr>
              <w:suppressAutoHyphens/>
              <w:snapToGrid w:val="0"/>
              <w:spacing w:before="60" w:after="60" w:line="240" w:lineRule="auto"/>
              <w:rPr>
                <w:ins w:id="5021" w:author="Gert Morlion" w:date="2024-08-26T14:21:00Z"/>
                <w:b/>
                <w:bCs/>
                <w:sz w:val="16"/>
                <w:szCs w:val="16"/>
                <w:lang w:eastAsia="ar-SA"/>
              </w:rPr>
            </w:pPr>
            <w:proofErr w:type="spellStart"/>
            <w:ins w:id="5022" w:author="Gert Morlion" w:date="2024-08-26T14:21:00Z">
              <w:r w:rsidRPr="00382BE3">
                <w:rPr>
                  <w:sz w:val="16"/>
                  <w:szCs w:val="16"/>
                </w:rPr>
                <w:t>CountryCode</w:t>
              </w:r>
              <w:proofErr w:type="spellEnd"/>
            </w:ins>
          </w:p>
        </w:tc>
        <w:tc>
          <w:tcPr>
            <w:tcW w:w="3060" w:type="dxa"/>
          </w:tcPr>
          <w:p w14:paraId="4F292E6C" w14:textId="77777777" w:rsidR="00A43F0C" w:rsidRPr="00382BE3" w:rsidRDefault="00A43F0C" w:rsidP="00BE21AB">
            <w:pPr>
              <w:suppressAutoHyphens/>
              <w:snapToGrid w:val="0"/>
              <w:spacing w:before="60" w:after="60" w:line="240" w:lineRule="auto"/>
              <w:jc w:val="left"/>
              <w:rPr>
                <w:ins w:id="5023" w:author="Gert Morlion" w:date="2024-08-26T14:21:00Z"/>
                <w:b/>
                <w:bCs/>
                <w:sz w:val="16"/>
                <w:szCs w:val="16"/>
                <w:lang w:eastAsia="ar-SA"/>
              </w:rPr>
            </w:pPr>
            <w:ins w:id="5024" w:author="Gert Morlion" w:date="2024-08-26T14:21:00Z">
              <w:r w:rsidRPr="00382BE3">
                <w:rPr>
                  <w:sz w:val="16"/>
                  <w:szCs w:val="16"/>
                </w:rPr>
                <w:t>ISO 3166-2 2-letter country codes</w:t>
              </w:r>
            </w:ins>
          </w:p>
        </w:tc>
      </w:tr>
      <w:tr w:rsidR="00A43F0C" w:rsidRPr="008A6F2A" w14:paraId="124DD6CE" w14:textId="77777777" w:rsidTr="00BE21AB">
        <w:trPr>
          <w:cantSplit/>
          <w:ins w:id="5025" w:author="Gert Morlion" w:date="2024-08-26T14:21:00Z"/>
        </w:trPr>
        <w:tc>
          <w:tcPr>
            <w:tcW w:w="1106" w:type="dxa"/>
          </w:tcPr>
          <w:p w14:paraId="27760876" w14:textId="77777777" w:rsidR="00A43F0C" w:rsidRPr="00382BE3" w:rsidRDefault="00A43F0C" w:rsidP="00BE21AB">
            <w:pPr>
              <w:suppressAutoHyphens/>
              <w:snapToGrid w:val="0"/>
              <w:spacing w:before="60" w:after="60" w:line="240" w:lineRule="auto"/>
              <w:rPr>
                <w:ins w:id="5026" w:author="Gert Morlion" w:date="2024-08-26T14:21:00Z"/>
                <w:b/>
                <w:bCs/>
                <w:sz w:val="16"/>
                <w:szCs w:val="16"/>
                <w:lang w:eastAsia="ar-SA"/>
              </w:rPr>
            </w:pPr>
            <w:ins w:id="5027"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BE21AB">
            <w:pPr>
              <w:suppressAutoHyphens/>
              <w:snapToGrid w:val="0"/>
              <w:spacing w:before="60" w:after="60" w:line="240" w:lineRule="auto"/>
              <w:rPr>
                <w:ins w:id="5028" w:author="Gert Morlion" w:date="2024-08-26T14:21:00Z"/>
                <w:b/>
                <w:bCs/>
                <w:sz w:val="16"/>
                <w:szCs w:val="16"/>
                <w:lang w:eastAsia="ar-SA"/>
              </w:rPr>
            </w:pPr>
            <w:proofErr w:type="spellStart"/>
            <w:ins w:id="5029" w:author="Gert Morlion" w:date="2024-08-26T14:21:00Z">
              <w:r w:rsidRPr="00382BE3">
                <w:rPr>
                  <w:sz w:val="16"/>
                  <w:szCs w:val="16"/>
                </w:rPr>
                <w:t>characterEncoding</w:t>
              </w:r>
              <w:proofErr w:type="spellEnd"/>
            </w:ins>
          </w:p>
        </w:tc>
        <w:tc>
          <w:tcPr>
            <w:tcW w:w="3420" w:type="dxa"/>
          </w:tcPr>
          <w:p w14:paraId="102F990A" w14:textId="77777777" w:rsidR="00A43F0C" w:rsidRPr="00382BE3" w:rsidRDefault="00A43F0C" w:rsidP="00BE21AB">
            <w:pPr>
              <w:suppressAutoHyphens/>
              <w:snapToGrid w:val="0"/>
              <w:spacing w:before="60" w:after="60" w:line="240" w:lineRule="auto"/>
              <w:jc w:val="left"/>
              <w:rPr>
                <w:ins w:id="5030" w:author="Gert Morlion" w:date="2024-08-26T14:21:00Z"/>
                <w:b/>
                <w:bCs/>
                <w:sz w:val="16"/>
                <w:szCs w:val="16"/>
                <w:lang w:eastAsia="ar-SA"/>
              </w:rPr>
            </w:pPr>
            <w:ins w:id="5031"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BE21AB">
            <w:pPr>
              <w:suppressAutoHyphens/>
              <w:snapToGrid w:val="0"/>
              <w:spacing w:before="60" w:after="60" w:line="240" w:lineRule="auto"/>
              <w:jc w:val="center"/>
              <w:rPr>
                <w:ins w:id="5032" w:author="Gert Morlion" w:date="2024-08-26T14:21:00Z"/>
                <w:b/>
                <w:bCs/>
                <w:sz w:val="16"/>
                <w:szCs w:val="16"/>
                <w:lang w:eastAsia="ar-SA"/>
              </w:rPr>
            </w:pPr>
            <w:ins w:id="5033" w:author="Gert Morlion" w:date="2024-08-26T14:21:00Z">
              <w:r w:rsidRPr="00382BE3">
                <w:rPr>
                  <w:sz w:val="16"/>
                  <w:szCs w:val="16"/>
                </w:rPr>
                <w:t>1</w:t>
              </w:r>
            </w:ins>
          </w:p>
        </w:tc>
        <w:tc>
          <w:tcPr>
            <w:tcW w:w="2436" w:type="dxa"/>
          </w:tcPr>
          <w:p w14:paraId="0C281FF3" w14:textId="77777777" w:rsidR="00A43F0C" w:rsidRPr="00382BE3" w:rsidRDefault="00A43F0C" w:rsidP="00BE21AB">
            <w:pPr>
              <w:suppressAutoHyphens/>
              <w:snapToGrid w:val="0"/>
              <w:spacing w:before="60" w:after="60" w:line="240" w:lineRule="auto"/>
              <w:rPr>
                <w:ins w:id="5034" w:author="Gert Morlion" w:date="2024-08-26T14:21:00Z"/>
                <w:b/>
                <w:bCs/>
                <w:sz w:val="16"/>
                <w:szCs w:val="16"/>
                <w:lang w:eastAsia="ar-SA"/>
              </w:rPr>
            </w:pPr>
            <w:proofErr w:type="spellStart"/>
            <w:ins w:id="5035" w:author="Gert Morlion" w:date="2024-08-26T14:21:00Z">
              <w:r w:rsidRPr="00382BE3">
                <w:rPr>
                  <w:sz w:val="16"/>
                  <w:szCs w:val="16"/>
                </w:rPr>
                <w:t>MD_CharacterSetCode</w:t>
              </w:r>
              <w:proofErr w:type="spellEnd"/>
            </w:ins>
          </w:p>
        </w:tc>
        <w:tc>
          <w:tcPr>
            <w:tcW w:w="3060" w:type="dxa"/>
          </w:tcPr>
          <w:p w14:paraId="7A5E64CC" w14:textId="77777777" w:rsidR="00A43F0C" w:rsidRPr="00382BE3" w:rsidRDefault="00A43F0C" w:rsidP="00BE21AB">
            <w:pPr>
              <w:suppressAutoHyphens/>
              <w:snapToGrid w:val="0"/>
              <w:spacing w:before="60" w:after="60" w:line="240" w:lineRule="auto"/>
              <w:jc w:val="left"/>
              <w:rPr>
                <w:ins w:id="5036" w:author="Gert Morlion" w:date="2024-08-26T14:21:00Z"/>
                <w:b/>
                <w:bCs/>
                <w:sz w:val="16"/>
                <w:szCs w:val="16"/>
                <w:lang w:eastAsia="ar-SA"/>
              </w:rPr>
            </w:pPr>
            <w:ins w:id="5037"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038" w:author="Gert Morlion" w:date="2024-08-26T14:21:00Z"/>
        </w:rPr>
      </w:pPr>
    </w:p>
    <w:p w14:paraId="72C7D251" w14:textId="77777777" w:rsidR="00A43F0C" w:rsidRPr="008A6F2A" w:rsidRDefault="00A43F0C" w:rsidP="00A43F0C">
      <w:pPr>
        <w:spacing w:after="120" w:line="240" w:lineRule="auto"/>
        <w:rPr>
          <w:ins w:id="5039" w:author="Gert Morlion" w:date="2024-08-26T14:21:00Z"/>
        </w:rPr>
      </w:pPr>
      <w:bookmarkStart w:id="5040" w:name="_Toc510784370"/>
      <w:bookmarkStart w:id="5041" w:name="_Toc510785519"/>
      <w:bookmarkEnd w:id="5040"/>
      <w:bookmarkEnd w:id="5041"/>
      <w:ins w:id="5042" w:author="Gert Morlion" w:date="2024-08-26T14:21:00Z">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pPr>
        <w:pStyle w:val="Kop3"/>
        <w:numPr>
          <w:ilvl w:val="0"/>
          <w:numId w:val="0"/>
        </w:numPr>
        <w:jc w:val="both"/>
      </w:pPr>
    </w:p>
    <w:p w14:paraId="72F6EC5A" w14:textId="77777777" w:rsidR="00453023" w:rsidRPr="00D22CCD" w:rsidRDefault="007260E2">
      <w:pPr>
        <w:pStyle w:val="Kop2"/>
        <w:rPr>
          <w:lang w:eastAsia="en-GB"/>
        </w:rPr>
      </w:pPr>
      <w:bookmarkStart w:id="5043" w:name="_Toc225648314"/>
      <w:bookmarkStart w:id="5044" w:name="_Toc225065171"/>
      <w:bookmarkStart w:id="5045" w:name="_Toc487203189"/>
      <w:r w:rsidRPr="00D22CCD">
        <w:rPr>
          <w:lang w:eastAsia="en-GB"/>
        </w:rPr>
        <w:t>Language</w:t>
      </w:r>
      <w:bookmarkEnd w:id="5043"/>
      <w:bookmarkEnd w:id="5044"/>
      <w:bookmarkEnd w:id="5045"/>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046" w:author="Gert Morlion" w:date="2024-08-26T14:21:00Z" w16du:dateUtc="2024-08-26T12:21:00Z">
        <w:r w:rsidR="00A227F8" w:rsidRPr="00A227F8">
          <w:rPr>
            <w:b/>
            <w:bCs/>
            <w:lang w:eastAsia="en-GB"/>
          </w:rPr>
          <w:t>f</w:t>
        </w:r>
      </w:ins>
      <w:del w:id="5047" w:author="Gert Morlion" w:date="2024-08-26T14:21:00Z" w16du:dateUtc="2024-08-26T12:21:00Z">
        <w:r w:rsidRPr="00A227F8" w:rsidDel="00A227F8">
          <w:rPr>
            <w:b/>
            <w:bCs/>
            <w:lang w:eastAsia="en-GB"/>
          </w:rPr>
          <w:delText>F</w:delText>
        </w:r>
      </w:del>
      <w:r w:rsidRPr="00A227F8">
        <w:rPr>
          <w:b/>
          <w:bCs/>
          <w:lang w:eastAsia="en-GB"/>
        </w:rPr>
        <w:t xml:space="preserve">eature </w:t>
      </w:r>
      <w:ins w:id="5048" w:author="Gert Morlion" w:date="2024-08-26T14:21:00Z" w16du:dateUtc="2024-08-26T12:21:00Z">
        <w:r w:rsidR="00A227F8" w:rsidRPr="00A227F8">
          <w:rPr>
            <w:b/>
            <w:bCs/>
            <w:lang w:eastAsia="en-GB"/>
          </w:rPr>
          <w:t>n</w:t>
        </w:r>
      </w:ins>
      <w:del w:id="5049" w:author="Gert Morlion" w:date="2024-08-26T14:21:00Z" w16du:dateUtc="2024-08-26T12: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050" w:name="_Toc225648365"/>
      <w:bookmarkStart w:id="5051"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Kop1"/>
        <w:numPr>
          <w:ilvl w:val="0"/>
          <w:numId w:val="0"/>
        </w:numPr>
        <w:ind w:left="432"/>
        <w:rPr>
          <w:rFonts w:eastAsia="Times New Roman" w:cs="Arial"/>
          <w:lang w:eastAsia="en-US"/>
        </w:rPr>
      </w:pPr>
      <w:bookmarkStart w:id="5052" w:name="_Toc487203190"/>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052"/>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Encoding Guide” has been developed to provide consistent, standardized instructions for encoding S-100 compliant IENC data. This document has been laid out, as far as possible, along the lines of the IHO publication S-4, Part B “Chart Specifications of the IHO – Medium and Large-Scale National and International (INT) Charts”.</w:t>
      </w:r>
    </w:p>
    <w:p w14:paraId="6AD8AE3E" w14:textId="77777777" w:rsidR="00610ED9" w:rsidRPr="00D22CCD" w:rsidRDefault="00610ED9" w:rsidP="00610ED9">
      <w:pPr>
        <w:rPr>
          <w:lang w:val="en-AU" w:eastAsia="en-US"/>
        </w:rPr>
      </w:pPr>
      <w:r w:rsidRPr="00D22CCD">
        <w:rPr>
          <w:lang w:val="en-AU" w:eastAsia="en-US"/>
        </w:rPr>
        <w:t xml:space="preserve">The purpose of the </w:t>
      </w:r>
      <w:r w:rsidR="00DA5B98">
        <w:rPr>
          <w:lang w:val="en-AU" w:eastAsia="en-US"/>
        </w:rPr>
        <w:t xml:space="preserve">Data Classification and </w:t>
      </w:r>
      <w:r w:rsidRPr="00D22CCD">
        <w:rPr>
          <w:lang w:val="en-AU" w:eastAsia="en-US"/>
        </w:rPr>
        <w:t>Encoding Guide is to facilitate S-401 encoding to meet IHO standards for the proper display of IENC in an S-100 based navigation system such as Inland ECDIS or ECS.  The document describes how to encode information that the cartographer considers relevant to an IENC. The content of an IENC is at the discretion of the producing authority provided that the conventions described within this document are followed.  A “producing authority” is a Hydrographic Office (HO) or an organization authorized by a government, HO or other relevant government institution to produce IENCs.</w:t>
      </w:r>
    </w:p>
    <w:p w14:paraId="15A16A8D" w14:textId="77777777"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D22CCD" w:rsidRDefault="00610ED9"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rFonts w:cs="Arial"/>
          <w:b/>
          <w:bCs/>
        </w:rPr>
      </w:pPr>
      <w:r w:rsidRPr="00D22CCD">
        <w:rPr>
          <w:b/>
          <w:bCs/>
        </w:rPr>
        <w:br w:type="page"/>
      </w:r>
      <w:r w:rsidR="007260E2" w:rsidRPr="00D22CCD">
        <w:rPr>
          <w:b/>
          <w:bCs/>
        </w:rPr>
        <w:lastRenderedPageBreak/>
        <w:t>ANNEX B - NORMATIVE</w:t>
      </w:r>
    </w:p>
    <w:p w14:paraId="71FB5FFF" w14:textId="77777777" w:rsidR="00453023" w:rsidRPr="00D22CCD" w:rsidRDefault="007260E2">
      <w:pPr>
        <w:pStyle w:val="Kop1"/>
        <w:numPr>
          <w:ilvl w:val="0"/>
          <w:numId w:val="0"/>
        </w:numPr>
        <w:jc w:val="center"/>
      </w:pPr>
      <w:bookmarkStart w:id="5053" w:name="_Toc270580271"/>
      <w:bookmarkStart w:id="5054" w:name="_Toc487203191"/>
      <w:r w:rsidRPr="00D22CCD">
        <w:t>Data Product format (e</w:t>
      </w:r>
      <w:bookmarkEnd w:id="5050"/>
      <w:bookmarkEnd w:id="5051"/>
      <w:bookmarkEnd w:id="5053"/>
      <w:r w:rsidRPr="00D22CCD">
        <w:t>ncoding)</w:t>
      </w:r>
      <w:bookmarkEnd w:id="5054"/>
    </w:p>
    <w:p w14:paraId="539E9EB7" w14:textId="77777777" w:rsidR="00453023" w:rsidRPr="00D22CCD" w:rsidRDefault="007260E2" w:rsidP="00610ED9">
      <w:pPr>
        <w:pStyle w:val="Bibliography1"/>
        <w:numPr>
          <w:ilvl w:val="0"/>
          <w:numId w:val="0"/>
        </w:numPr>
        <w:ind w:left="432" w:hanging="432"/>
        <w:rPr>
          <w:b/>
          <w:sz w:val="24"/>
          <w:szCs w:val="24"/>
        </w:rPr>
      </w:pPr>
      <w:bookmarkStart w:id="5055" w:name="_Toc207617007"/>
      <w:bookmarkStart w:id="5056" w:name="_Toc225648366"/>
      <w:bookmarkStart w:id="5057" w:name="_Toc225065223"/>
      <w:r w:rsidRPr="00D22CCD">
        <w:rPr>
          <w:b/>
          <w:sz w:val="24"/>
          <w:szCs w:val="24"/>
        </w:rPr>
        <w:t>Introduction</w:t>
      </w:r>
      <w:bookmarkEnd w:id="5055"/>
      <w:bookmarkEnd w:id="5056"/>
      <w:bookmarkEnd w:id="5057"/>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bookmarkStart w:id="5058" w:name="_Toc487203192"/>
      <w:r w:rsidRPr="00554350">
        <w:rPr>
          <w:b/>
          <w:bCs/>
          <w:sz w:val="24"/>
          <w:szCs w:val="24"/>
          <w:lang w:eastAsia="en-US"/>
        </w:rPr>
        <w:t>Dataset files</w:t>
      </w:r>
      <w:bookmarkEnd w:id="5058"/>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059" w:author="Gert Morlion" w:date="2024-08-26T14:22:00Z" w16du:dateUtc="2024-08-26T12:22:00Z"/>
          <w:rFonts w:eastAsia="Times New Roman" w:cs="Arial"/>
          <w:lang w:eastAsia="en-US"/>
        </w:rPr>
      </w:pPr>
      <w:r w:rsidRPr="00D22CCD">
        <w:rPr>
          <w:rFonts w:eastAsia="Times New Roman" w:cs="Arial"/>
          <w:lang w:eastAsia="en-US"/>
        </w:rPr>
        <w:t xml:space="preserve">Dataset </w:t>
      </w:r>
      <w:ins w:id="5060" w:author="Gert Morlion" w:date="2024-08-26T14:22:00Z" w16du:dateUtc="2024-08-26T12:22:00Z">
        <w:r w:rsidR="00A227F8">
          <w:rPr>
            <w:rFonts w:eastAsia="Times New Roman" w:cs="Arial"/>
            <w:lang w:eastAsia="en-US"/>
          </w:rPr>
          <w:t>G</w:t>
        </w:r>
      </w:ins>
      <w:del w:id="5061" w:author="Gert Morlion" w:date="2024-08-26T14:22:00Z" w16du:dateUtc="2024-08-26T12:22:00Z">
        <w:r w:rsidRPr="00D22CCD" w:rsidDel="00A227F8">
          <w:rPr>
            <w:rFonts w:eastAsia="Times New Roman" w:cs="Arial"/>
            <w:lang w:eastAsia="en-US"/>
          </w:rPr>
          <w:delText>g</w:delText>
        </w:r>
      </w:del>
      <w:r w:rsidRPr="00D22CCD">
        <w:rPr>
          <w:rFonts w:eastAsia="Times New Roman" w:cs="Arial"/>
          <w:lang w:eastAsia="en-US"/>
        </w:rPr>
        <w:t xml:space="preserve">eneral </w:t>
      </w:r>
      <w:ins w:id="5062" w:author="Gert Morlion" w:date="2024-08-26T14:22:00Z" w16du:dateUtc="2024-08-26T12:22:00Z">
        <w:r w:rsidR="00A227F8">
          <w:rPr>
            <w:rFonts w:eastAsia="Times New Roman" w:cs="Arial"/>
            <w:lang w:eastAsia="en-US"/>
          </w:rPr>
          <w:t>I</w:t>
        </w:r>
      </w:ins>
      <w:del w:id="5063" w:author="Gert Morlion" w:date="2024-08-26T14:22:00Z" w16du:dateUtc="2024-08-26T12: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064" w:author="Gert Morlion" w:date="2024-08-26T14:22:00Z" w16du:dateUtc="2024-08-26T12: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065" w:author="Gert Morlion" w:date="2024-08-26T14:22:00Z" w16du:dateUtc="2024-08-26T12: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066"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067" w:author="Gert Morlion" w:date="2023-06-05T11:57:00Z">
        <w:r w:rsidRPr="00D22CCD" w:rsidDel="00E90EC5">
          <w:rPr>
            <w:rFonts w:eastAsia="Times New Roman" w:cs="Arial"/>
            <w:lang w:eastAsia="en-US"/>
          </w:rPr>
          <w:delText>In</w:delText>
        </w:r>
      </w:del>
      <w:del w:id="5068"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069"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070"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071"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072"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073"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074"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075"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076" w:author="Gert Morlion" w:date="2023-06-05T11:58:00Z"/>
          <w:rFonts w:eastAsia="Times New Roman" w:cs="Arial"/>
          <w:lang w:eastAsia="en-US"/>
        </w:rPr>
      </w:pPr>
      <w:del w:id="5077"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078" w:author="Gert Morlion" w:date="2023-06-05T11:58:00Z"/>
          <w:rFonts w:eastAsia="Times New Roman" w:cs="Arial"/>
          <w:lang w:eastAsia="en-US"/>
        </w:rPr>
      </w:pPr>
      <w:del w:id="5079"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080"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081" w:author="Gert Morlion" w:date="2023-06-05T11:58:00Z">
        <w:r>
          <w:rPr>
            <w:rFonts w:eastAsia="Times New Roman" w:cs="Arial"/>
            <w:lang w:eastAsia="en-US"/>
          </w:rPr>
          <w:t xml:space="preserve">For information Type records, Composite Curve records, and </w:t>
        </w:r>
      </w:ins>
      <w:ins w:id="5082"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083"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bookmarkStart w:id="5084" w:name="_Toc487203193"/>
      <w:r w:rsidRPr="00D22CCD">
        <w:rPr>
          <w:b/>
          <w:sz w:val="24"/>
          <w:szCs w:val="24"/>
          <w:lang w:eastAsia="en-US"/>
        </w:rPr>
        <w:t>Records</w:t>
      </w:r>
      <w:bookmarkEnd w:id="5084"/>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bookmarkStart w:id="5085" w:name="_Toc487203194"/>
      <w:r w:rsidRPr="00C730A5">
        <w:rPr>
          <w:b/>
          <w:bCs/>
          <w:sz w:val="24"/>
          <w:szCs w:val="24"/>
          <w:lang w:eastAsia="en-US"/>
        </w:rPr>
        <w:t>Fields</w:t>
      </w:r>
      <w:bookmarkEnd w:id="5085"/>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bookmarkStart w:id="5086" w:name="_Toc487203195"/>
      <w:r w:rsidRPr="00D22CCD">
        <w:rPr>
          <w:b/>
          <w:sz w:val="24"/>
          <w:szCs w:val="24"/>
          <w:lang w:eastAsia="en-US"/>
        </w:rPr>
        <w:lastRenderedPageBreak/>
        <w:t>Subfields</w:t>
      </w:r>
      <w:bookmarkEnd w:id="5086"/>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087" w:author="Gert Morlion" w:date="2023-06-05T12:00:00Z">
        <w:r w:rsidR="0073324A">
          <w:rPr>
            <w:rFonts w:ascii="Arial" w:hAnsi="Arial" w:cs="Arial"/>
          </w:rPr>
          <w:t>“</w:t>
        </w:r>
      </w:ins>
      <w:r w:rsidRPr="00D22CCD">
        <w:rPr>
          <w:rFonts w:ascii="Arial" w:hAnsi="Arial" w:cs="Arial"/>
        </w:rPr>
        <w:t>insert</w:t>
      </w:r>
      <w:ins w:id="5088"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bookmarkStart w:id="5089" w:name="_Toc487203196"/>
      <w:r w:rsidRPr="00D22CCD">
        <w:rPr>
          <w:b/>
          <w:sz w:val="24"/>
          <w:szCs w:val="24"/>
          <w:lang w:eastAsia="en-US"/>
        </w:rPr>
        <w:t>Base dataset structure</w:t>
      </w:r>
      <w:bookmarkEnd w:id="5089"/>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|--&lt;0..1&gt;-IACS (*2): Information Association Codes </w:t>
      </w:r>
      <w:proofErr w:type="spellStart"/>
      <w:r w:rsidRPr="00BE52D5">
        <w:rPr>
          <w:rFonts w:cs="Courier New"/>
          <w:lang w:val="fr-BE"/>
        </w:rPr>
        <w:t>field</w:t>
      </w:r>
      <w:proofErr w:type="spellEnd"/>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|-&lt;0..1&gt;-FACS (*2): </w:t>
      </w:r>
      <w:proofErr w:type="spellStart"/>
      <w:r w:rsidRPr="00BE52D5">
        <w:rPr>
          <w:rFonts w:cs="Courier New"/>
          <w:lang w:val="fr-BE"/>
        </w:rPr>
        <w:t>Feature</w:t>
      </w:r>
      <w:proofErr w:type="spellEnd"/>
      <w:r w:rsidRPr="00BE52D5">
        <w:rPr>
          <w:rFonts w:cs="Courier New"/>
          <w:lang w:val="fr-BE"/>
        </w:rPr>
        <w:t xml:space="preserve"> Association Codes </w:t>
      </w:r>
      <w:proofErr w:type="spellStart"/>
      <w:r w:rsidRPr="00BE52D5">
        <w:rPr>
          <w:rFonts w:cs="Courier New"/>
          <w:lang w:val="fr-BE"/>
        </w:rPr>
        <w:t>field</w:t>
      </w:r>
      <w:proofErr w:type="spellEnd"/>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|-&lt;0..1&gt;-ARCS (*2): Association </w:t>
      </w:r>
      <w:proofErr w:type="spellStart"/>
      <w:r w:rsidRPr="00BE52D5">
        <w:rPr>
          <w:rFonts w:cs="Courier New"/>
          <w:lang w:val="fr-BE"/>
        </w:rPr>
        <w:t>Role</w:t>
      </w:r>
      <w:proofErr w:type="spellEnd"/>
      <w:r w:rsidRPr="00BE52D5">
        <w:rPr>
          <w:rFonts w:cs="Courier New"/>
          <w:lang w:val="fr-BE"/>
        </w:rPr>
        <w:t xml:space="preserve"> Codes </w:t>
      </w:r>
      <w:proofErr w:type="spellStart"/>
      <w:r w:rsidRPr="00BE52D5">
        <w:rPr>
          <w:rFonts w:cs="Courier New"/>
          <w:lang w:val="fr-BE"/>
        </w:rPr>
        <w:t>field</w:t>
      </w:r>
      <w:proofErr w:type="spellEnd"/>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w:t>
      </w:r>
      <w:proofErr w:type="spellStart"/>
      <w:r w:rsidRPr="00BE52D5">
        <w:rPr>
          <w:rFonts w:ascii="Courier New" w:eastAsia="Times New Roman" w:hAnsi="Courier New" w:cs="Courier New"/>
          <w:lang w:val="fr-BE" w:eastAsia="en-US"/>
        </w:rPr>
        <w:t>Dataset</w:t>
      </w:r>
      <w:proofErr w:type="spellEnd"/>
      <w:r w:rsidRPr="00BE52D5">
        <w:rPr>
          <w:rFonts w:ascii="Courier New" w:eastAsia="Times New Roman" w:hAnsi="Courier New" w:cs="Courier New"/>
          <w:lang w:val="fr-BE" w:eastAsia="en-US"/>
        </w:rPr>
        <w:t xml:space="preserve"> </w:t>
      </w:r>
      <w:proofErr w:type="spellStart"/>
      <w:r w:rsidRPr="00BE52D5">
        <w:rPr>
          <w:rFonts w:ascii="Courier New" w:eastAsia="Times New Roman" w:hAnsi="Courier New" w:cs="Courier New"/>
          <w:lang w:val="fr-BE" w:eastAsia="en-US"/>
        </w:rPr>
        <w:t>Coordinate</w:t>
      </w:r>
      <w:proofErr w:type="spellEnd"/>
      <w:r w:rsidRPr="00BE52D5">
        <w:rPr>
          <w:rFonts w:ascii="Courier New" w:eastAsia="Times New Roman" w:hAnsi="Courier New" w:cs="Courier New"/>
          <w:lang w:val="fr-BE" w:eastAsia="en-US"/>
        </w:rPr>
        <w:t xml:space="preserv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090" w:author="Gert Morlion" w:date="2024-08-26T14:30:00Z" w16du:dateUtc="2024-08-26T12:30:00Z">
        <w:r w:rsidR="00C730A5">
          <w:rPr>
            <w:rFonts w:ascii="Courier New" w:hAnsi="Courier New" w:cs="Courier New"/>
          </w:rPr>
          <w:t>1</w:t>
        </w:r>
      </w:ins>
      <w:del w:id="5091" w:author="Gert Morlion" w:date="2024-08-26T14:30:00Z" w16du:dateUtc="2024-08-26T12: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lastRenderedPageBreak/>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jstvoortzetti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jstvoortzetting3"/>
        <w:rPr>
          <w:b/>
          <w:bCs/>
        </w:rPr>
      </w:pPr>
      <w:bookmarkStart w:id="5092" w:name="_Toc207617025"/>
      <w:bookmarkStart w:id="5093" w:name="_Toc487203197"/>
      <w:r w:rsidRPr="00681822">
        <w:rPr>
          <w:b/>
          <w:bCs/>
        </w:rPr>
        <w:t xml:space="preserve">Dataset Identification field </w:t>
      </w:r>
      <w:bookmarkEnd w:id="5092"/>
      <w:r w:rsidRPr="00681822">
        <w:rPr>
          <w:b/>
          <w:bCs/>
        </w:rPr>
        <w:t>- DSID</w:t>
      </w:r>
      <w:bookmarkEnd w:id="5093"/>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4808C7">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094" w:author="Gert Morlion" w:date="2024-08-26T14:34:00Z" w16du:dateUtc="2024-08-26T12:34:00Z">
              <w:r w:rsidRPr="00D22CCD" w:rsidDel="007C15EB">
                <w:delText>-</w:delText>
              </w:r>
            </w:del>
            <w:ins w:id="5095" w:author="Gert Morlion" w:date="2024-08-26T14:34:00Z" w16du:dateUtc="2024-08-26T12:34:00Z">
              <w:r w:rsidR="007C15EB">
                <w:t>–</w:t>
              </w:r>
            </w:ins>
            <w:r w:rsidRPr="00D22CCD">
              <w:t xml:space="preserve"> Data</w:t>
            </w:r>
            <w:ins w:id="5096" w:author="Gert Morlion" w:date="2024-08-26T14:34:00Z" w16du:dateUtc="2024-08-26T12:34:00Z">
              <w:r w:rsidR="007C15EB">
                <w:t xml:space="preserve"> S</w:t>
              </w:r>
            </w:ins>
            <w:del w:id="5097" w:author="Gert Morlion" w:date="2024-08-26T14:34:00Z" w16du:dateUtc="2024-08-26T12: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098" w:author="Gert Morlion" w:date="2024-08-26T14:34:00Z" w16du:dateUtc="2024-08-26T12:34:00Z">
              <w:r w:rsidR="007C15EB">
                <w:t>P</w:t>
              </w:r>
            </w:ins>
            <w:del w:id="5099" w:author="Gert Morlion" w:date="2024-08-26T14:34:00Z" w16du:dateUtc="2024-08-26T12:34:00Z">
              <w:r w:rsidRPr="00D22CCD" w:rsidDel="007C15EB">
                <w:delText>p</w:delText>
              </w:r>
            </w:del>
            <w:r w:rsidRPr="00D22CCD">
              <w:t xml:space="preserve">roduct </w:t>
            </w:r>
            <w:ins w:id="5100" w:author="Gert Morlion" w:date="2024-08-26T14:34:00Z" w16du:dateUtc="2024-08-26T12:34:00Z">
              <w:r w:rsidR="007C15EB">
                <w:t>S</w:t>
              </w:r>
            </w:ins>
            <w:del w:id="5101" w:author="Gert Morlion" w:date="2024-08-26T14:34:00Z" w16du:dateUtc="2024-08-26T12: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7777777" w:rsidR="00453023" w:rsidRPr="00D22CCD" w:rsidRDefault="007260E2">
            <w:pPr>
              <w:pStyle w:val="Small"/>
              <w:jc w:val="both"/>
            </w:pPr>
            <w:r w:rsidRPr="00D22CCD">
              <w:t>See clause ??</w:t>
            </w:r>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jstvoortzetting3"/>
        <w:rPr>
          <w:b/>
          <w:bCs/>
        </w:rPr>
      </w:pPr>
      <w:bookmarkStart w:id="5102" w:name="_Toc207617026"/>
      <w:bookmarkStart w:id="5103" w:name="_Toc487203198"/>
      <w:r w:rsidRPr="004808C7">
        <w:rPr>
          <w:b/>
          <w:bCs/>
        </w:rPr>
        <w:t>Dataset Structure Information field</w:t>
      </w:r>
      <w:bookmarkEnd w:id="5102"/>
      <w:r w:rsidRPr="004808C7">
        <w:rPr>
          <w:b/>
          <w:bCs/>
        </w:rPr>
        <w:t xml:space="preserve"> - DSSI</w:t>
      </w:r>
      <w:bookmarkEnd w:id="5103"/>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4808C7">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5942A69D" w14:textId="77777777" w:rsidR="00453023" w:rsidRPr="00D22CCD" w:rsidRDefault="007260E2" w:rsidP="00610ED9">
            <w:pPr>
              <w:pStyle w:val="Geenafstand"/>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CFEBD2F" w14:textId="77777777" w:rsidR="00453023" w:rsidRPr="00D22CCD" w:rsidRDefault="007260E2" w:rsidP="00610ED9">
            <w:pPr>
              <w:pStyle w:val="Geenafstand"/>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3ACA05A" w14:textId="77777777" w:rsidR="00453023" w:rsidRPr="00D22CCD" w:rsidRDefault="007260E2" w:rsidP="00610ED9">
            <w:pPr>
              <w:pStyle w:val="Geenafstand"/>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0903BF2" w14:textId="77777777" w:rsidR="00453023" w:rsidRPr="00D22CCD" w:rsidRDefault="007260E2" w:rsidP="00610ED9">
            <w:pPr>
              <w:pStyle w:val="Geenafstand"/>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08585C94" w14:textId="77777777" w:rsidR="00453023" w:rsidRPr="00D22CCD" w:rsidRDefault="007260E2" w:rsidP="00610ED9">
            <w:pPr>
              <w:pStyle w:val="Geenafstand"/>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Geenafstand"/>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Geenafstand"/>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Geenafstand"/>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Geenafstand"/>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Geenafstand"/>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Geenafstand"/>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Geenafstand"/>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Geenafstand"/>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Geenafstand"/>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Geenafstand"/>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Geenafstand"/>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Geenafstand"/>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Geenafstand"/>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Geenafstand"/>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Geenafstand"/>
              <w:rPr>
                <w:rFonts w:cs="Arial"/>
                <w:sz w:val="16"/>
                <w:szCs w:val="16"/>
              </w:rPr>
            </w:pPr>
            <w:r w:rsidRPr="00D22CCD">
              <w:rPr>
                <w:rFonts w:cs="Arial"/>
                <w:sz w:val="16"/>
                <w:szCs w:val="16"/>
              </w:rPr>
              <w:t>Number of composite curve records in the dataset</w:t>
            </w:r>
          </w:p>
        </w:tc>
      </w:tr>
      <w:tr w:rsidR="00610ED9" w:rsidRPr="00D22CCD" w14:paraId="5A421B5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250D7D2" w14:textId="77777777" w:rsidR="00610ED9" w:rsidRPr="00D22CCD" w:rsidRDefault="00610ED9" w:rsidP="00610ED9">
            <w:pPr>
              <w:pStyle w:val="Geenafstand"/>
              <w:rPr>
                <w:rFonts w:cs="Arial"/>
                <w:sz w:val="16"/>
                <w:szCs w:val="16"/>
              </w:rPr>
            </w:pPr>
          </w:p>
        </w:tc>
        <w:tc>
          <w:tcPr>
            <w:tcW w:w="1134" w:type="dxa"/>
            <w:tcBorders>
              <w:top w:val="single" w:sz="7" w:space="0" w:color="000000"/>
              <w:left w:val="single" w:sz="7" w:space="0" w:color="000000"/>
              <w:bottom w:val="single" w:sz="7" w:space="0" w:color="000000"/>
              <w:right w:val="single" w:sz="7" w:space="0" w:color="000000"/>
            </w:tcBorders>
          </w:tcPr>
          <w:p w14:paraId="52746C74" w14:textId="77777777" w:rsidR="00610ED9" w:rsidRPr="00D22CCD" w:rsidRDefault="00610ED9" w:rsidP="00610ED9">
            <w:pPr>
              <w:pStyle w:val="Geenafstand"/>
              <w:rPr>
                <w:rFonts w:cs="Arial"/>
                <w:sz w:val="16"/>
                <w:szCs w:val="16"/>
              </w:rPr>
            </w:pPr>
          </w:p>
        </w:tc>
        <w:tc>
          <w:tcPr>
            <w:tcW w:w="850" w:type="dxa"/>
            <w:tcBorders>
              <w:top w:val="single" w:sz="7" w:space="0" w:color="000000"/>
              <w:left w:val="single" w:sz="7" w:space="0" w:color="000000"/>
              <w:bottom w:val="single" w:sz="7" w:space="0" w:color="000000"/>
              <w:right w:val="single" w:sz="7" w:space="0" w:color="000000"/>
            </w:tcBorders>
          </w:tcPr>
          <w:p w14:paraId="57717DD3" w14:textId="77777777" w:rsidR="00610ED9" w:rsidRPr="00D22CCD" w:rsidRDefault="00610ED9"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7F4DFC5" w14:textId="77777777" w:rsidR="00610ED9" w:rsidRPr="00D22CCD" w:rsidRDefault="00610ED9" w:rsidP="00610ED9">
            <w:pPr>
              <w:pStyle w:val="Geenafstand"/>
              <w:rPr>
                <w:rFonts w:cs="Arial"/>
                <w:sz w:val="16"/>
                <w:szCs w:val="16"/>
              </w:rPr>
            </w:pPr>
          </w:p>
        </w:tc>
        <w:tc>
          <w:tcPr>
            <w:tcW w:w="3827" w:type="dxa"/>
            <w:tcBorders>
              <w:top w:val="single" w:sz="7" w:space="0" w:color="000000"/>
              <w:left w:val="single" w:sz="7" w:space="0" w:color="000000"/>
              <w:bottom w:val="single" w:sz="7" w:space="0" w:color="000000"/>
              <w:right w:val="single" w:sz="7" w:space="0" w:color="000000"/>
            </w:tcBorders>
          </w:tcPr>
          <w:p w14:paraId="4839536B" w14:textId="77777777" w:rsidR="00610ED9" w:rsidRPr="00D22CCD" w:rsidRDefault="00610ED9" w:rsidP="00610ED9">
            <w:pPr>
              <w:pStyle w:val="Geenafstand"/>
              <w:rPr>
                <w:rFonts w:cs="Arial"/>
                <w:sz w:val="16"/>
                <w:szCs w:val="16"/>
              </w:rPr>
            </w:pP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Geenafstand"/>
              <w:rPr>
                <w:rFonts w:cs="Arial"/>
                <w:sz w:val="16"/>
                <w:szCs w:val="16"/>
              </w:rPr>
            </w:pPr>
            <w:r w:rsidRPr="00D22CCD">
              <w:rPr>
                <w:rFonts w:cs="Arial"/>
                <w:sz w:val="16"/>
                <w:szCs w:val="16"/>
              </w:rPr>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Geenafstand"/>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Geenafstand"/>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Geenafstand"/>
              <w:rPr>
                <w:rFonts w:cs="Arial"/>
                <w:sz w:val="16"/>
                <w:szCs w:val="16"/>
              </w:rPr>
            </w:pPr>
            <w:r w:rsidRPr="00D22CCD">
              <w:rPr>
                <w:rFonts w:cs="Arial"/>
                <w:sz w:val="16"/>
                <w:szCs w:val="16"/>
              </w:rPr>
              <w:lastRenderedPageBreak/>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Geenafstand"/>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Geenafstand"/>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Geenafstand"/>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Geenafstand"/>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jstvoortzetting3"/>
        <w:rPr>
          <w:b/>
          <w:bCs/>
        </w:rPr>
      </w:pPr>
      <w:bookmarkStart w:id="5104" w:name="_Toc207617017"/>
      <w:bookmarkStart w:id="5105" w:name="_Toc225648367"/>
      <w:bookmarkStart w:id="5106"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4808C7">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107" w:author="Gert Morlion" w:date="2024-08-26T14:34:00Z" w16du:dateUtc="2024-08-26T12:34:00Z">
              <w:r w:rsidR="004808C7">
                <w:t>F</w:t>
              </w:r>
            </w:ins>
            <w:del w:id="5108" w:author="Gert Morlion" w:date="2024-08-26T14:34:00Z" w16du:dateUtc="2024-08-26T12:34:00Z">
              <w:r w:rsidRPr="00D22CCD" w:rsidDel="004808C7">
                <w:delText>f</w:delText>
              </w:r>
            </w:del>
            <w:r w:rsidRPr="00D22CCD">
              <w:t xml:space="preserve">eature </w:t>
            </w:r>
            <w:ins w:id="5109" w:author="Gert Morlion" w:date="2024-08-26T14:34:00Z" w16du:dateUtc="2024-08-26T12:34:00Z">
              <w:r w:rsidR="004808C7">
                <w:t>C</w:t>
              </w:r>
            </w:ins>
            <w:del w:id="5110" w:author="Gert Morlion" w:date="2024-08-26T14:34:00Z" w16du:dateUtc="2024-08-26T12: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pPr>
        <w:pStyle w:val="Kop3"/>
        <w:numPr>
          <w:ilvl w:val="0"/>
          <w:numId w:val="0"/>
        </w:numPr>
        <w:ind w:left="90"/>
        <w:jc w:val="both"/>
      </w:pPr>
    </w:p>
    <w:p w14:paraId="415A186E" w14:textId="77777777" w:rsidR="00453023" w:rsidRPr="00D22CCD" w:rsidRDefault="007260E2">
      <w:pPr>
        <w:pStyle w:val="Lijstvoortzetti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96C58">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111" w:author="Gert Morlion" w:date="2024-08-26T14:35:00Z" w16du:dateUtc="2024-08-26T12:35:00Z">
              <w:r w:rsidR="007C15EB">
                <w:t>F</w:t>
              </w:r>
            </w:ins>
            <w:del w:id="5112" w:author="Gert Morlion" w:date="2024-08-26T14:35:00Z" w16du:dateUtc="2024-08-26T12:35:00Z">
              <w:r w:rsidRPr="00D22CCD" w:rsidDel="007C15EB">
                <w:delText>f</w:delText>
              </w:r>
            </w:del>
            <w:r w:rsidRPr="00D22CCD">
              <w:t xml:space="preserve">eature </w:t>
            </w:r>
            <w:ins w:id="5113" w:author="Gert Morlion" w:date="2024-08-26T14:35:00Z" w16du:dateUtc="2024-08-26T12:35:00Z">
              <w:r w:rsidR="007C15EB">
                <w:t>C</w:t>
              </w:r>
            </w:ins>
            <w:del w:id="5114" w:author="Gert Morlion" w:date="2024-08-26T14:35:00Z" w16du:dateUtc="2024-08-26T12: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pPr>
        <w:pStyle w:val="Kop3"/>
        <w:numPr>
          <w:ilvl w:val="0"/>
          <w:numId w:val="0"/>
        </w:numPr>
        <w:ind w:left="90"/>
        <w:jc w:val="both"/>
      </w:pPr>
    </w:p>
    <w:p w14:paraId="2B3ED827" w14:textId="77777777" w:rsidR="00453023" w:rsidRPr="00D22CCD" w:rsidRDefault="007260E2">
      <w:pPr>
        <w:pStyle w:val="Lijstvoortzetti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96C58">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115" w:author="Gert Morlion" w:date="2024-08-26T14:35:00Z" w16du:dateUtc="2024-08-26T12:35:00Z">
              <w:r w:rsidR="00096C58">
                <w:t>F</w:t>
              </w:r>
            </w:ins>
            <w:del w:id="5116" w:author="Gert Morlion" w:date="2024-08-26T14:35:00Z" w16du:dateUtc="2024-08-26T12:35:00Z">
              <w:r w:rsidRPr="00D22CCD" w:rsidDel="00096C58">
                <w:delText>f</w:delText>
              </w:r>
            </w:del>
            <w:r w:rsidRPr="00D22CCD">
              <w:t xml:space="preserve">eature </w:t>
            </w:r>
            <w:ins w:id="5117" w:author="Gert Morlion" w:date="2024-08-26T14:35:00Z" w16du:dateUtc="2024-08-26T12:35:00Z">
              <w:r w:rsidR="00096C58">
                <w:t>C</w:t>
              </w:r>
            </w:ins>
            <w:del w:id="5118" w:author="Gert Morlion" w:date="2024-08-26T14:35:00Z" w16du:dateUtc="2024-08-26T12: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pPr>
        <w:pStyle w:val="Kop3"/>
        <w:numPr>
          <w:ilvl w:val="0"/>
          <w:numId w:val="0"/>
        </w:numPr>
        <w:ind w:left="90"/>
        <w:jc w:val="both"/>
      </w:pPr>
    </w:p>
    <w:p w14:paraId="5BFD1EAB" w14:textId="77777777" w:rsidR="00453023" w:rsidRPr="00D22CCD" w:rsidRDefault="007260E2">
      <w:pPr>
        <w:pStyle w:val="Lijstvoortzetti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813EAC">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119" w:author="Gert Morlion" w:date="2024-08-26T14:35:00Z" w16du:dateUtc="2024-08-26T12:35:00Z">
              <w:r w:rsidR="00813EAC">
                <w:t>F</w:t>
              </w:r>
            </w:ins>
            <w:del w:id="5120" w:author="Gert Morlion" w:date="2024-08-26T14:35:00Z" w16du:dateUtc="2024-08-26T12:35:00Z">
              <w:r w:rsidRPr="00D22CCD" w:rsidDel="00813EAC">
                <w:delText>f</w:delText>
              </w:r>
            </w:del>
            <w:r w:rsidRPr="00D22CCD">
              <w:t xml:space="preserve">eature </w:t>
            </w:r>
            <w:ins w:id="5121" w:author="Gert Morlion" w:date="2024-08-26T14:35:00Z" w16du:dateUtc="2024-08-26T12:35:00Z">
              <w:r w:rsidR="00813EAC">
                <w:t>C</w:t>
              </w:r>
            </w:ins>
            <w:del w:id="5122" w:author="Gert Morlion" w:date="2024-08-26T14:35:00Z" w16du:dateUtc="2024-08-26T12: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pPr>
        <w:pStyle w:val="Kop3"/>
        <w:numPr>
          <w:ilvl w:val="0"/>
          <w:numId w:val="0"/>
        </w:numPr>
        <w:ind w:left="90"/>
        <w:jc w:val="both"/>
      </w:pPr>
    </w:p>
    <w:p w14:paraId="6003417D" w14:textId="77777777" w:rsidR="00453023" w:rsidRPr="00D22CCD" w:rsidRDefault="007260E2">
      <w:pPr>
        <w:pStyle w:val="Lijstvoortzetti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813EAC">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123" w:author="Gert Morlion" w:date="2024-08-26T14:36:00Z" w16du:dateUtc="2024-08-26T12:36:00Z">
              <w:r w:rsidR="00813EAC">
                <w:t>F</w:t>
              </w:r>
            </w:ins>
            <w:del w:id="5124" w:author="Gert Morlion" w:date="2024-08-26T14:36:00Z" w16du:dateUtc="2024-08-26T12:36:00Z">
              <w:r w:rsidRPr="00D22CCD" w:rsidDel="00813EAC">
                <w:delText>f</w:delText>
              </w:r>
            </w:del>
            <w:r w:rsidRPr="00D22CCD">
              <w:t xml:space="preserve">eature </w:t>
            </w:r>
            <w:ins w:id="5125" w:author="Gert Morlion" w:date="2024-08-26T14:36:00Z" w16du:dateUtc="2024-08-26T12:36:00Z">
              <w:r w:rsidR="00813EAC">
                <w:t>C</w:t>
              </w:r>
            </w:ins>
            <w:del w:id="5126" w:author="Gert Morlion" w:date="2024-08-26T14:36:00Z" w16du:dateUtc="2024-08-26T12: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pPr>
        <w:pStyle w:val="Kop3"/>
        <w:numPr>
          <w:ilvl w:val="0"/>
          <w:numId w:val="0"/>
        </w:numPr>
        <w:ind w:left="90"/>
        <w:jc w:val="both"/>
      </w:pPr>
    </w:p>
    <w:p w14:paraId="0B24E45D" w14:textId="77777777" w:rsidR="00453023" w:rsidRPr="00D22CCD" w:rsidRDefault="007260E2">
      <w:pPr>
        <w:pStyle w:val="Lijstvoortzetti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B4189">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127" w:author="Gert Morlion" w:date="2024-08-26T14:36:00Z" w16du:dateUtc="2024-08-26T12:36:00Z">
              <w:r w:rsidR="000B4189">
                <w:t>F</w:t>
              </w:r>
            </w:ins>
            <w:del w:id="5128" w:author="Gert Morlion" w:date="2024-08-26T14:36:00Z" w16du:dateUtc="2024-08-26T12:36:00Z">
              <w:r w:rsidRPr="00D22CCD" w:rsidDel="000B4189">
                <w:delText>f</w:delText>
              </w:r>
            </w:del>
            <w:r w:rsidRPr="00D22CCD">
              <w:t xml:space="preserve">eature </w:t>
            </w:r>
            <w:ins w:id="5129" w:author="Gert Morlion" w:date="2024-08-26T14:36:00Z" w16du:dateUtc="2024-08-26T12:36:00Z">
              <w:r w:rsidR="000B4189">
                <w:t>C</w:t>
              </w:r>
            </w:ins>
            <w:del w:id="5130" w:author="Gert Morlion" w:date="2024-08-26T14:36:00Z" w16du:dateUtc="2024-08-26T12: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jstvoortzetting3"/>
        <w:numPr>
          <w:ilvl w:val="0"/>
          <w:numId w:val="0"/>
        </w:numPr>
        <w:ind w:left="90"/>
        <w:rPr>
          <w:b/>
        </w:rPr>
      </w:pPr>
      <w:bookmarkStart w:id="5131" w:name="_Toc207617030"/>
      <w:bookmarkEnd w:id="5104"/>
      <w:bookmarkEnd w:id="5105"/>
      <w:bookmarkEnd w:id="5106"/>
    </w:p>
    <w:p w14:paraId="7F4AE6AE" w14:textId="77777777" w:rsidR="00453023" w:rsidRPr="00D22CCD" w:rsidRDefault="007260E2" w:rsidP="00610ED9">
      <w:pPr>
        <w:pStyle w:val="Lijstvoortzetti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jstvoortzetti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B4189">
        <w:tc>
          <w:tcPr>
            <w:tcW w:w="2286"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jstvoortzetti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jstvoortzetti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132" w:name="_Toc207617037"/>
      <w:bookmarkEnd w:id="5131"/>
    </w:p>
    <w:p w14:paraId="7CB7F1D8" w14:textId="77777777" w:rsidR="00453023" w:rsidRPr="00D22CCD" w:rsidRDefault="007260E2">
      <w:pPr>
        <w:pStyle w:val="Lijstvoortzetting3"/>
        <w:rPr>
          <w:b/>
        </w:rPr>
      </w:pPr>
      <w:bookmarkStart w:id="5133" w:name="_Toc225648369"/>
      <w:bookmarkStart w:id="5134" w:name="_Toc225065226"/>
      <w:r w:rsidRPr="00D22CCD">
        <w:t xml:space="preserve">   </w:t>
      </w:r>
      <w:r w:rsidRPr="00D22CCD">
        <w:rPr>
          <w:b/>
        </w:rPr>
        <w:t>Information Type Identifier field</w:t>
      </w:r>
      <w:bookmarkEnd w:id="5132"/>
      <w:bookmarkEnd w:id="5133"/>
      <w:bookmarkEnd w:id="5134"/>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B4189">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610ED9">
      <w:pPr>
        <w:pStyle w:val="Kop3"/>
        <w:numPr>
          <w:ilvl w:val="0"/>
          <w:numId w:val="0"/>
        </w:numPr>
        <w:ind w:left="90"/>
        <w:jc w:val="both"/>
      </w:pPr>
    </w:p>
    <w:p w14:paraId="7FED4AC7" w14:textId="77777777" w:rsidR="00610ED9" w:rsidRPr="00D22CCD" w:rsidRDefault="00610ED9" w:rsidP="3CCBF2F9">
      <w:pPr>
        <w:pStyle w:val="Lijstvoortzetti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1D071B">
        <w:tc>
          <w:tcPr>
            <w:tcW w:w="3450"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610ED9">
      <w:pPr>
        <w:pStyle w:val="Kop4"/>
        <w:numPr>
          <w:ilvl w:val="0"/>
          <w:numId w:val="0"/>
        </w:numPr>
        <w:ind w:left="864"/>
        <w:jc w:val="both"/>
      </w:pPr>
    </w:p>
    <w:p w14:paraId="75529B5D" w14:textId="77777777" w:rsidR="00610ED9" w:rsidRPr="00D22CCD" w:rsidRDefault="00610ED9" w:rsidP="3CCBF2F9">
      <w:pPr>
        <w:pStyle w:val="Lijstvoortzetti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1D071B">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602E2150" w14:textId="08B32B35" w:rsidR="00610ED9" w:rsidRPr="001D071B" w:rsidDel="001D071B" w:rsidRDefault="00610ED9" w:rsidP="00C739EB">
            <w:pPr>
              <w:pStyle w:val="Small"/>
              <w:snapToGrid w:val="0"/>
              <w:jc w:val="both"/>
              <w:rPr>
                <w:del w:id="5135" w:author="Gert Morlion" w:date="2024-08-26T14:38:00Z" w16du:dateUtc="2024-08-26T12: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18061B" w14:textId="377CFA40" w:rsidR="00610ED9" w:rsidRPr="001D071B" w:rsidDel="001D071B" w:rsidRDefault="00610ED9" w:rsidP="00C739EB">
            <w:pPr>
              <w:pStyle w:val="Small"/>
              <w:snapToGrid w:val="0"/>
              <w:jc w:val="both"/>
              <w:rPr>
                <w:del w:id="5136" w:author="Gert Morlion" w:date="2024-08-26T14:38:00Z" w16du:dateUtc="2024-08-26T12: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137"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138"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 xml:space="preserve">Numeric </w:t>
            </w:r>
            <w:proofErr w:type="spellStart"/>
            <w:r w:rsidRPr="00D22CCD">
              <w:t>AssociationRole</w:t>
            </w:r>
            <w:proofErr w:type="spellEnd"/>
            <w:r w:rsidRPr="00D22CCD">
              <w:t xml:space="preserv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jstvoortzetting3"/>
        <w:rPr>
          <w:b/>
        </w:rPr>
      </w:pPr>
      <w:bookmarkStart w:id="5139" w:name="_Toc207617049"/>
      <w:r w:rsidRPr="00D22CCD">
        <w:t xml:space="preserve"> </w:t>
      </w:r>
      <w:r w:rsidRPr="00D22CCD">
        <w:rPr>
          <w:b/>
        </w:rPr>
        <w:t xml:space="preserve">Point Record Identifier field </w:t>
      </w:r>
      <w:bookmarkEnd w:id="5139"/>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pPr>
        <w:pStyle w:val="Kop4"/>
        <w:numPr>
          <w:ilvl w:val="0"/>
          <w:numId w:val="0"/>
        </w:numPr>
        <w:jc w:val="both"/>
      </w:pPr>
      <w:bookmarkStart w:id="5140" w:name="_Toc207617053"/>
    </w:p>
    <w:p w14:paraId="421D8A1D" w14:textId="77777777" w:rsidR="00453023" w:rsidRPr="00D22CCD" w:rsidRDefault="007260E2">
      <w:pPr>
        <w:pStyle w:val="Kop3"/>
        <w:numPr>
          <w:ilvl w:val="2"/>
          <w:numId w:val="1"/>
        </w:numPr>
        <w:jc w:val="both"/>
      </w:pPr>
      <w:bookmarkStart w:id="5141" w:name="_Toc207617042"/>
      <w:bookmarkStart w:id="5142" w:name="_Toc225648371"/>
      <w:bookmarkStart w:id="5143" w:name="_Toc225065228"/>
      <w:r w:rsidRPr="00D22CCD">
        <w:t xml:space="preserve">   </w:t>
      </w:r>
      <w:bookmarkStart w:id="5144" w:name="_Toc487203200"/>
      <w:r w:rsidRPr="00D22CCD">
        <w:t>2</w:t>
      </w:r>
      <w:r w:rsidRPr="00D22CCD">
        <w:noBreakHyphen/>
        <w:t xml:space="preserve">D Integer Coordinate Tuple field structure </w:t>
      </w:r>
      <w:bookmarkEnd w:id="5141"/>
      <w:bookmarkEnd w:id="5142"/>
      <w:bookmarkEnd w:id="5143"/>
      <w:r w:rsidRPr="00D22CCD">
        <w:t>– C2IT</w:t>
      </w:r>
      <w:bookmarkEnd w:id="5144"/>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D22CCD" w:rsidRDefault="007260E2">
      <w:pPr>
        <w:pStyle w:val="Kop3"/>
        <w:numPr>
          <w:ilvl w:val="2"/>
          <w:numId w:val="1"/>
        </w:numPr>
        <w:jc w:val="both"/>
      </w:pPr>
      <w:bookmarkStart w:id="5145" w:name="_Toc207617043"/>
      <w:bookmarkStart w:id="5146" w:name="_Toc225648372"/>
      <w:bookmarkStart w:id="5147" w:name="_Toc225065229"/>
      <w:r w:rsidRPr="00D22CCD">
        <w:t xml:space="preserve">  </w:t>
      </w:r>
      <w:bookmarkStart w:id="5148" w:name="_Toc487203201"/>
      <w:r w:rsidRPr="00D22CCD">
        <w:t>3</w:t>
      </w:r>
      <w:r w:rsidRPr="00D22CCD">
        <w:noBreakHyphen/>
        <w:t>D Integer Coordinate Tuple field</w:t>
      </w:r>
      <w:bookmarkEnd w:id="5145"/>
      <w:bookmarkEnd w:id="5146"/>
      <w:bookmarkEnd w:id="5147"/>
      <w:r w:rsidRPr="00D22CCD">
        <w:t xml:space="preserve"> structure– C3IT</w:t>
      </w:r>
      <w:bookmarkEnd w:id="5148"/>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jstvoortzetting3"/>
        <w:rPr>
          <w:b/>
        </w:rPr>
      </w:pPr>
      <w:r w:rsidRPr="00D22CCD">
        <w:t xml:space="preserve">   </w:t>
      </w:r>
      <w:r w:rsidRPr="00D22CCD">
        <w:rPr>
          <w:b/>
        </w:rPr>
        <w:t xml:space="preserve">Multi Point Record Identifier field </w:t>
      </w:r>
      <w:bookmarkEnd w:id="5140"/>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D12506">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jstvoortzetting3"/>
        <w:rPr>
          <w:b/>
        </w:rPr>
      </w:pPr>
      <w:bookmarkStart w:id="5149"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D12506">
        <w:trPr>
          <w:trHeight w:val="184"/>
        </w:trPr>
        <w:tc>
          <w:tcPr>
            <w:tcW w:w="3477" w:type="dxa"/>
            <w:tcBorders>
              <w:top w:val="double" w:sz="4" w:space="0" w:color="auto"/>
              <w:left w:val="double" w:sz="4" w:space="0" w:color="auto"/>
              <w:bottom w:val="double" w:sz="4" w:space="0" w:color="auto"/>
            </w:tcBorders>
            <w:shd w:val="clear" w:color="auto" w:fill="D9D9D9" w:themeFill="background1" w:themeFillShade="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hemeFill="background1" w:themeFillShade="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hemeFill="background1" w:themeFillShade="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hemeFill="background1" w:themeFillShade="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hemeFill="background1" w:themeFillShade="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jstvoortzetti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C1171F">
        <w:tc>
          <w:tcPr>
            <w:tcW w:w="34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jstvoortzetting3"/>
        <w:numPr>
          <w:ilvl w:val="0"/>
          <w:numId w:val="0"/>
        </w:numPr>
      </w:pPr>
    </w:p>
    <w:p w14:paraId="1BFA3A03" w14:textId="77777777" w:rsidR="00453023" w:rsidRPr="00D22CCD" w:rsidRDefault="007260E2">
      <w:pPr>
        <w:pStyle w:val="Lijstvoortzetting3"/>
        <w:rPr>
          <w:b/>
        </w:rPr>
      </w:pPr>
      <w:r w:rsidRPr="00D22CCD">
        <w:rPr>
          <w:b/>
        </w:rPr>
        <w:t xml:space="preserve">  Curve Record Identifier field </w:t>
      </w:r>
      <w:bookmarkEnd w:id="5149"/>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C1171F">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jstvoortzetting3"/>
        <w:rPr>
          <w:b/>
        </w:rPr>
      </w:pPr>
      <w:bookmarkStart w:id="5150" w:name="_Toc207617058"/>
      <w:r w:rsidRPr="00D22CCD">
        <w:rPr>
          <w:b/>
        </w:rPr>
        <w:t xml:space="preserve">  Point Association field </w:t>
      </w:r>
      <w:bookmarkEnd w:id="5150"/>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C1171F">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jstvoortzetting3"/>
        <w:rPr>
          <w:b/>
        </w:rPr>
      </w:pPr>
      <w:bookmarkStart w:id="5151" w:name="_Toc207617060"/>
      <w:r w:rsidRPr="00D22CCD">
        <w:rPr>
          <w:b/>
        </w:rPr>
        <w:t xml:space="preserve"> Segment Header field </w:t>
      </w:r>
      <w:bookmarkEnd w:id="5151"/>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C1171F">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jstvoortzetting3"/>
        <w:rPr>
          <w:b/>
        </w:rPr>
      </w:pPr>
      <w:bookmarkStart w:id="5152" w:name="_Toc207617064"/>
      <w:r w:rsidRPr="00D22CCD">
        <w:lastRenderedPageBreak/>
        <w:t xml:space="preserve"> </w:t>
      </w:r>
      <w:r w:rsidRPr="00D22CCD">
        <w:rPr>
          <w:b/>
        </w:rPr>
        <w:t xml:space="preserve">Composite Curve Record Identifier field </w:t>
      </w:r>
      <w:bookmarkEnd w:id="5152"/>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jstvoortzetting3"/>
        <w:rPr>
          <w:b/>
        </w:rPr>
      </w:pPr>
      <w:bookmarkStart w:id="5153" w:name="_Toc207617066"/>
      <w:r w:rsidRPr="00D22CCD">
        <w:t xml:space="preserve"> </w:t>
      </w:r>
      <w:r w:rsidRPr="00D22CCD">
        <w:rPr>
          <w:b/>
        </w:rPr>
        <w:t xml:space="preserve">Curve Component field </w:t>
      </w:r>
      <w:bookmarkEnd w:id="5153"/>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604A2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jstvoortzetting3"/>
        <w:rPr>
          <w:b/>
        </w:rPr>
      </w:pPr>
      <w:bookmarkStart w:id="5154" w:name="_Toc207617070"/>
      <w:r w:rsidRPr="00D22CCD">
        <w:t xml:space="preserve">  </w:t>
      </w:r>
      <w:r w:rsidRPr="00D22CCD">
        <w:rPr>
          <w:b/>
        </w:rPr>
        <w:t xml:space="preserve">Surface Record Identifier field </w:t>
      </w:r>
      <w:bookmarkEnd w:id="5154"/>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jstvoortzetting3"/>
        <w:rPr>
          <w:b/>
        </w:rPr>
      </w:pPr>
      <w:bookmarkStart w:id="5155" w:name="_Toc207617071"/>
      <w:r w:rsidRPr="00D22CCD">
        <w:t xml:space="preserve">  </w:t>
      </w:r>
      <w:r w:rsidRPr="00D22CCD">
        <w:rPr>
          <w:b/>
        </w:rPr>
        <w:t xml:space="preserve">Ring Association field </w:t>
      </w:r>
      <w:bookmarkEnd w:id="5155"/>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604A2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pPr>
        <w:pStyle w:val="Kop3"/>
        <w:numPr>
          <w:ilvl w:val="0"/>
          <w:numId w:val="0"/>
        </w:numPr>
        <w:jc w:val="both"/>
      </w:pPr>
      <w:bookmarkStart w:id="5156" w:name="_Toc207617075"/>
      <w:bookmarkStart w:id="5157" w:name="_Toc225648375"/>
      <w:bookmarkStart w:id="5158" w:name="_Toc225065232"/>
    </w:p>
    <w:p w14:paraId="3AD767A5" w14:textId="77777777" w:rsidR="00453023" w:rsidRPr="00D22CCD" w:rsidRDefault="007260E2">
      <w:pPr>
        <w:pStyle w:val="Kop3"/>
        <w:numPr>
          <w:ilvl w:val="2"/>
          <w:numId w:val="1"/>
        </w:numPr>
        <w:jc w:val="both"/>
      </w:pPr>
      <w:r w:rsidRPr="00D22CCD">
        <w:t xml:space="preserve"> </w:t>
      </w:r>
      <w:bookmarkStart w:id="5159" w:name="_Toc487203202"/>
      <w:r w:rsidRPr="00D22CCD">
        <w:t xml:space="preserve">Feature Type Record Identifier field </w:t>
      </w:r>
      <w:bookmarkEnd w:id="5156"/>
      <w:bookmarkEnd w:id="5157"/>
      <w:bookmarkEnd w:id="5158"/>
      <w:r w:rsidRPr="00D22CCD">
        <w:t>- FRID</w:t>
      </w:r>
      <w:bookmarkEnd w:id="5159"/>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pPr>
        <w:pStyle w:val="Kop3"/>
        <w:numPr>
          <w:ilvl w:val="0"/>
          <w:numId w:val="0"/>
        </w:numPr>
        <w:jc w:val="both"/>
      </w:pPr>
      <w:bookmarkStart w:id="5160" w:name="_Toc207617076"/>
      <w:bookmarkStart w:id="5161" w:name="_Toc225648376"/>
      <w:bookmarkStart w:id="5162" w:name="_Toc225065233"/>
    </w:p>
    <w:p w14:paraId="22CBD7DA" w14:textId="77777777" w:rsidR="00453023" w:rsidRPr="00D22CCD" w:rsidRDefault="007260E2">
      <w:pPr>
        <w:pStyle w:val="Kop3"/>
        <w:numPr>
          <w:ilvl w:val="2"/>
          <w:numId w:val="1"/>
        </w:numPr>
        <w:jc w:val="both"/>
      </w:pPr>
      <w:r w:rsidRPr="00D22CCD">
        <w:t xml:space="preserve"> </w:t>
      </w:r>
      <w:bookmarkStart w:id="5163" w:name="_Toc487203203"/>
      <w:r w:rsidRPr="00D22CCD">
        <w:t xml:space="preserve">Feature Object Identifier field </w:t>
      </w:r>
      <w:bookmarkEnd w:id="5160"/>
      <w:bookmarkEnd w:id="5161"/>
      <w:bookmarkEnd w:id="5162"/>
      <w:r w:rsidRPr="00D22CCD">
        <w:t>- FOID</w:t>
      </w:r>
      <w:bookmarkEnd w:id="5163"/>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604A20">
        <w:tc>
          <w:tcPr>
            <w:tcW w:w="3459"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D22CCD" w:rsidRDefault="007260E2">
      <w:pPr>
        <w:pStyle w:val="Kop3"/>
        <w:numPr>
          <w:ilvl w:val="2"/>
          <w:numId w:val="1"/>
        </w:numPr>
        <w:jc w:val="both"/>
      </w:pPr>
      <w:bookmarkStart w:id="5164" w:name="_Toc207617078"/>
      <w:bookmarkStart w:id="5165" w:name="_Toc225648377"/>
      <w:bookmarkStart w:id="5166" w:name="_Toc225065234"/>
      <w:r w:rsidRPr="00D22CCD">
        <w:lastRenderedPageBreak/>
        <w:t xml:space="preserve"> </w:t>
      </w:r>
      <w:bookmarkStart w:id="5167" w:name="_Toc487203204"/>
      <w:r w:rsidRPr="00D22CCD">
        <w:t xml:space="preserve">Spatial Association field </w:t>
      </w:r>
      <w:bookmarkEnd w:id="5164"/>
      <w:bookmarkEnd w:id="5165"/>
      <w:bookmarkEnd w:id="5166"/>
      <w:r w:rsidRPr="00D22CCD">
        <w:t>- SPAS</w:t>
      </w:r>
      <w:bookmarkEnd w:id="5167"/>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65677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168" w:author="Gert Morlion" w:date="2024-08-26T14:42:00Z"/>
              </w:rPr>
            </w:pPr>
            <w:ins w:id="5169" w:author="Gert Morlion" w:date="2024-08-26T14:42:00Z">
              <w:r>
                <w:t>One of</w:t>
              </w:r>
            </w:ins>
          </w:p>
          <w:p w14:paraId="38780D3E" w14:textId="77777777" w:rsidR="00CF5B37" w:rsidRDefault="00CF5B37" w:rsidP="00CF5B37">
            <w:pPr>
              <w:pStyle w:val="Small"/>
              <w:spacing w:before="40"/>
              <w:jc w:val="both"/>
              <w:rPr>
                <w:ins w:id="5170" w:author="Gert Morlion" w:date="2024-08-26T14:42:00Z"/>
              </w:rPr>
            </w:pPr>
            <w:ins w:id="5171" w:author="Gert Morlion" w:date="2024-08-26T14:42:00Z">
              <w:r>
                <w:t>{110}</w:t>
              </w:r>
            </w:ins>
          </w:p>
          <w:p w14:paraId="70A0DE1C" w14:textId="77777777" w:rsidR="00CF5B37" w:rsidRDefault="00CF5B37" w:rsidP="00CF5B37">
            <w:pPr>
              <w:pStyle w:val="Small"/>
              <w:spacing w:before="0"/>
              <w:jc w:val="both"/>
              <w:rPr>
                <w:ins w:id="5172" w:author="Gert Morlion" w:date="2024-08-26T14:42:00Z"/>
              </w:rPr>
            </w:pPr>
            <w:ins w:id="5173" w:author="Gert Morlion" w:date="2024-08-26T14:42:00Z">
              <w:r>
                <w:t>{115}</w:t>
              </w:r>
            </w:ins>
          </w:p>
          <w:p w14:paraId="6675C929" w14:textId="77777777" w:rsidR="00CF5B37" w:rsidRDefault="00CF5B37" w:rsidP="00CF5B37">
            <w:pPr>
              <w:pStyle w:val="Small"/>
              <w:spacing w:before="0"/>
              <w:jc w:val="both"/>
              <w:rPr>
                <w:ins w:id="5174" w:author="Gert Morlion" w:date="2024-08-26T14:42:00Z"/>
              </w:rPr>
            </w:pPr>
            <w:ins w:id="5175" w:author="Gert Morlion" w:date="2024-08-26T14:42:00Z">
              <w:r>
                <w:t>{120}</w:t>
              </w:r>
            </w:ins>
          </w:p>
          <w:p w14:paraId="4FB326CD" w14:textId="77777777" w:rsidR="00CF5B37" w:rsidRDefault="00CF5B37" w:rsidP="00CF5B37">
            <w:pPr>
              <w:pStyle w:val="Small"/>
              <w:spacing w:before="0"/>
              <w:jc w:val="both"/>
              <w:rPr>
                <w:ins w:id="5176" w:author="Gert Morlion" w:date="2024-08-26T14:42:00Z"/>
              </w:rPr>
            </w:pPr>
            <w:ins w:id="5177" w:author="Gert Morlion" w:date="2024-08-26T14:42:00Z">
              <w:r>
                <w:t>{125}</w:t>
              </w:r>
            </w:ins>
          </w:p>
          <w:p w14:paraId="2FF10FD9" w14:textId="26E45872" w:rsidR="00453023" w:rsidRPr="00D22CCD" w:rsidRDefault="00CF5B37" w:rsidP="00CF5B37">
            <w:pPr>
              <w:pStyle w:val="Small"/>
              <w:jc w:val="both"/>
            </w:pPr>
            <w:ins w:id="5178"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179" w:author="Gert Morlion" w:date="2024-08-26T14:42:00Z" w16du:dateUtc="2024-08-26T12:42:00Z"/>
              </w:rPr>
            </w:pPr>
            <w:r w:rsidRPr="00D22CCD">
              <w:t>Record name of the referenced record</w:t>
            </w:r>
          </w:p>
          <w:p w14:paraId="48DF7888" w14:textId="77777777" w:rsidR="00656770" w:rsidRPr="006834DB" w:rsidRDefault="00656770" w:rsidP="00656770">
            <w:pPr>
              <w:pStyle w:val="Small"/>
              <w:spacing w:before="40"/>
              <w:jc w:val="both"/>
              <w:rPr>
                <w:ins w:id="5180" w:author="Gert Morlion" w:date="2024-08-26T14:42:00Z"/>
              </w:rPr>
            </w:pPr>
            <w:ins w:id="5181" w:author="Gert Morlion" w:date="2024-08-26T14:42:00Z">
              <w:r w:rsidRPr="006834DB">
                <w:t>{110} – Point</w:t>
              </w:r>
            </w:ins>
          </w:p>
          <w:p w14:paraId="401FC635" w14:textId="77777777" w:rsidR="00656770" w:rsidRPr="006834DB" w:rsidRDefault="00656770" w:rsidP="00656770">
            <w:pPr>
              <w:pStyle w:val="Small"/>
              <w:spacing w:before="0"/>
              <w:jc w:val="both"/>
              <w:rPr>
                <w:ins w:id="5182" w:author="Gert Morlion" w:date="2024-08-26T14:42:00Z"/>
              </w:rPr>
            </w:pPr>
            <w:ins w:id="5183" w:author="Gert Morlion" w:date="2024-08-26T14:42:00Z">
              <w:r w:rsidRPr="006834DB">
                <w:t>{115} – Multi Point</w:t>
              </w:r>
            </w:ins>
          </w:p>
          <w:p w14:paraId="1E03C010" w14:textId="77777777" w:rsidR="00656770" w:rsidRPr="006834DB" w:rsidRDefault="00656770" w:rsidP="00656770">
            <w:pPr>
              <w:pStyle w:val="Small"/>
              <w:spacing w:before="0"/>
              <w:jc w:val="both"/>
              <w:rPr>
                <w:ins w:id="5184" w:author="Gert Morlion" w:date="2024-08-26T14:42:00Z"/>
              </w:rPr>
            </w:pPr>
            <w:ins w:id="5185" w:author="Gert Morlion" w:date="2024-08-26T14:42:00Z">
              <w:r w:rsidRPr="006834DB">
                <w:t>{120} – Curve</w:t>
              </w:r>
            </w:ins>
          </w:p>
          <w:p w14:paraId="10EBF35E" w14:textId="77777777" w:rsidR="00656770" w:rsidRPr="006834DB" w:rsidRDefault="00656770" w:rsidP="00656770">
            <w:pPr>
              <w:pStyle w:val="Small"/>
              <w:spacing w:before="0"/>
              <w:jc w:val="both"/>
              <w:rPr>
                <w:ins w:id="5186" w:author="Gert Morlion" w:date="2024-08-26T14:42:00Z"/>
              </w:rPr>
            </w:pPr>
            <w:ins w:id="5187" w:author="Gert Morlion" w:date="2024-08-26T14:42:00Z">
              <w:r w:rsidRPr="006834DB">
                <w:t>{125} – Composite Curve</w:t>
              </w:r>
            </w:ins>
          </w:p>
          <w:p w14:paraId="04048420" w14:textId="46E4108D" w:rsidR="00656770" w:rsidRPr="00D22CCD" w:rsidRDefault="00656770" w:rsidP="00656770">
            <w:pPr>
              <w:pStyle w:val="Small"/>
              <w:jc w:val="both"/>
            </w:pPr>
            <w:ins w:id="5188"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pPr>
        <w:pStyle w:val="Kop3"/>
        <w:numPr>
          <w:ilvl w:val="0"/>
          <w:numId w:val="0"/>
        </w:numPr>
        <w:jc w:val="both"/>
      </w:pPr>
      <w:bookmarkStart w:id="5189" w:name="_Toc207617079"/>
      <w:bookmarkStart w:id="5190" w:name="_Toc225648378"/>
      <w:bookmarkStart w:id="5191" w:name="_Toc225065235"/>
    </w:p>
    <w:p w14:paraId="61049C49" w14:textId="77777777" w:rsidR="00453023" w:rsidRPr="00D22CCD" w:rsidRDefault="007260E2">
      <w:pPr>
        <w:pStyle w:val="Kop3"/>
        <w:numPr>
          <w:ilvl w:val="2"/>
          <w:numId w:val="1"/>
        </w:numPr>
        <w:jc w:val="both"/>
      </w:pPr>
      <w:r w:rsidRPr="00D22CCD">
        <w:t xml:space="preserve"> </w:t>
      </w:r>
      <w:bookmarkStart w:id="5192" w:name="_Toc487203205"/>
      <w:r w:rsidRPr="00D22CCD">
        <w:t xml:space="preserve">Feature Association field </w:t>
      </w:r>
      <w:bookmarkEnd w:id="5189"/>
      <w:bookmarkEnd w:id="5190"/>
      <w:bookmarkEnd w:id="5191"/>
      <w:r w:rsidRPr="00D22CCD">
        <w:t>– FASC</w:t>
      </w:r>
      <w:bookmarkEnd w:id="5192"/>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656770">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193"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194" w:author="Gert Morlion" w:date="2024-08-26T14:43:00Z"/>
              </w:rPr>
            </w:pPr>
            <w:r w:rsidRPr="00D22CCD">
              <w:t>Record name of the referenced record</w:t>
            </w:r>
          </w:p>
          <w:p w14:paraId="4678DC93" w14:textId="76286845" w:rsidR="00453023" w:rsidRPr="00D22CCD" w:rsidRDefault="001A654B" w:rsidP="001A654B">
            <w:pPr>
              <w:pStyle w:val="Small"/>
              <w:jc w:val="both"/>
            </w:pPr>
            <w:ins w:id="5195"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 xml:space="preserve">Numeric </w:t>
            </w:r>
            <w:proofErr w:type="spellStart"/>
            <w:r w:rsidRPr="00D22CCD">
              <w:t>AssociationRole</w:t>
            </w:r>
            <w:proofErr w:type="spellEnd"/>
            <w:r w:rsidRPr="00D22CCD">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pPr>
        <w:pStyle w:val="Kop3"/>
        <w:numPr>
          <w:ilvl w:val="0"/>
          <w:numId w:val="0"/>
        </w:numPr>
        <w:jc w:val="both"/>
      </w:pPr>
      <w:bookmarkStart w:id="5196" w:name="_Toc207617080"/>
      <w:bookmarkStart w:id="5197" w:name="_Toc225648380"/>
      <w:bookmarkStart w:id="5198" w:name="_Toc225065237"/>
    </w:p>
    <w:p w14:paraId="35CC5C2A" w14:textId="77777777" w:rsidR="00453023" w:rsidRPr="00D22CCD" w:rsidRDefault="007260E2">
      <w:pPr>
        <w:pStyle w:val="Kop3"/>
        <w:numPr>
          <w:ilvl w:val="2"/>
          <w:numId w:val="1"/>
        </w:numPr>
        <w:jc w:val="both"/>
      </w:pPr>
      <w:r w:rsidRPr="00D22CCD">
        <w:t xml:space="preserve"> </w:t>
      </w:r>
      <w:bookmarkStart w:id="5199" w:name="_Toc487203206"/>
      <w:r w:rsidRPr="00D22CCD">
        <w:t xml:space="preserve">Masked Spatial Type field </w:t>
      </w:r>
      <w:bookmarkEnd w:id="5196"/>
      <w:bookmarkEnd w:id="5197"/>
      <w:bookmarkEnd w:id="5198"/>
      <w:r w:rsidRPr="00D22CCD">
        <w:t>- MASK</w:t>
      </w:r>
      <w:bookmarkEnd w:id="5199"/>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A07F3C">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hemeFill="background1" w:themeFillShade="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hemeFill="background1" w:themeFillShade="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200" w:author="Gert Morlion" w:date="2024-08-26T14:44:00Z" w16du:dateUtc="2024-08-26T12: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201"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202" w:author="Gert Morlion" w:date="2024-08-26T14:44:00Z"/>
              </w:rPr>
            </w:pPr>
            <w:ins w:id="5203" w:author="Gert Morlion" w:date="2024-08-26T14:44:00Z">
              <w:r>
                <w:t>{120} – Curve</w:t>
              </w:r>
            </w:ins>
          </w:p>
          <w:p w14:paraId="4FC9CA89" w14:textId="645F028A" w:rsidR="00F1323F" w:rsidRPr="00D22CCD" w:rsidRDefault="00F1323F" w:rsidP="00F1323F">
            <w:pPr>
              <w:pStyle w:val="Small"/>
              <w:jc w:val="both"/>
            </w:pPr>
            <w:ins w:id="5204"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bookmarkStart w:id="5205" w:name="_Toc487203207"/>
      <w:r w:rsidRPr="00D22CCD">
        <w:rPr>
          <w:b/>
          <w:sz w:val="24"/>
          <w:szCs w:val="24"/>
          <w:lang w:eastAsia="en-US"/>
        </w:rPr>
        <w:lastRenderedPageBreak/>
        <w:t>Update dataset structure</w:t>
      </w:r>
      <w:bookmarkEnd w:id="5205"/>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|--&lt;0..1&gt;-IACS (*2): Information Association Codes </w:t>
      </w:r>
      <w:proofErr w:type="spellStart"/>
      <w:r w:rsidRPr="00D22CCD">
        <w:rPr>
          <w:rFonts w:cs="Courier New"/>
          <w:lang w:val="fr-FR"/>
        </w:rPr>
        <w:t>field</w:t>
      </w:r>
      <w:proofErr w:type="spellEnd"/>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|-&lt;0..1&gt;-FACS (*2): </w:t>
      </w:r>
      <w:proofErr w:type="spellStart"/>
      <w:r w:rsidRPr="00D22CCD">
        <w:rPr>
          <w:rFonts w:cs="Courier New"/>
          <w:lang w:val="fr-FR"/>
        </w:rPr>
        <w:t>Feature</w:t>
      </w:r>
      <w:proofErr w:type="spellEnd"/>
      <w:r w:rsidRPr="00D22CCD">
        <w:rPr>
          <w:rFonts w:cs="Courier New"/>
          <w:lang w:val="fr-FR"/>
        </w:rPr>
        <w:t xml:space="preserve"> Association Codes </w:t>
      </w:r>
      <w:proofErr w:type="spellStart"/>
      <w:r w:rsidRPr="00D22CCD">
        <w:rPr>
          <w:rFonts w:cs="Courier New"/>
          <w:lang w:val="fr-FR"/>
        </w:rPr>
        <w:t>field</w:t>
      </w:r>
      <w:proofErr w:type="spellEnd"/>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 xml:space="preserve">|-&lt;0..1&gt;-ARCS (*2): Association </w:t>
      </w:r>
      <w:proofErr w:type="spellStart"/>
      <w:r w:rsidRPr="00D22CCD">
        <w:rPr>
          <w:rFonts w:cs="Courier New"/>
          <w:lang w:val="fr-FR"/>
        </w:rPr>
        <w:t>Role</w:t>
      </w:r>
      <w:proofErr w:type="spellEnd"/>
      <w:r w:rsidRPr="00D22CCD">
        <w:rPr>
          <w:rFonts w:cs="Courier New"/>
          <w:lang w:val="fr-FR"/>
        </w:rPr>
        <w:t xml:space="preserve"> Codes </w:t>
      </w:r>
      <w:proofErr w:type="spellStart"/>
      <w:r w:rsidRPr="00D22CCD">
        <w:rPr>
          <w:rFonts w:cs="Courier New"/>
          <w:lang w:val="fr-FR"/>
        </w:rPr>
        <w:t>field</w:t>
      </w:r>
      <w:proofErr w:type="spellEnd"/>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206" w:author="Gert Morlion" w:date="2024-08-26T14:44:00Z" w16du:dateUtc="2024-08-26T12:44:00Z">
        <w:r w:rsidR="00F1323F">
          <w:rPr>
            <w:rFonts w:ascii="Courier" w:hAnsi="Courier" w:cs="Arial"/>
          </w:rPr>
          <w:t>0</w:t>
        </w:r>
      </w:ins>
      <w:del w:id="5207" w:author="Gert Morlion" w:date="2024-08-26T14:44:00Z" w16du:dateUtc="2024-08-26T12: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208" w:author="Gert Morlion" w:date="2024-08-26T14:44:00Z" w16du:dateUtc="2024-08-26T12: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jstvoortzetting2"/>
        <w:keepNext/>
        <w:keepLines/>
        <w:numPr>
          <w:ilvl w:val="2"/>
          <w:numId w:val="34"/>
        </w:numPr>
        <w:ind w:left="0"/>
        <w:rPr>
          <w:b/>
          <w:lang w:eastAsia="en-US"/>
        </w:rPr>
      </w:pPr>
      <w:bookmarkStart w:id="5209" w:name="_Toc487203208"/>
      <w:r w:rsidRPr="00D22CCD">
        <w:rPr>
          <w:b/>
          <w:lang w:eastAsia="en-US"/>
        </w:rPr>
        <w:lastRenderedPageBreak/>
        <w:t>Field Content</w:t>
      </w:r>
    </w:p>
    <w:p w14:paraId="44C7EBB5"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BF301C">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210" w:author="Gert Morlion" w:date="2024-08-26T14:57:00Z" w16du:dateUtc="2024-08-26T12:57:00Z">
              <w:r w:rsidR="00BF301C">
                <w:t>n</w:t>
              </w:r>
            </w:ins>
            <w:del w:id="5211" w:author="Gert Morlion" w:date="2024-08-26T14:57:00Z" w16du:dateUtc="2024-08-26T12: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212" w:author="Gert Morlion" w:date="2024-08-26T14:57:00Z" w16du:dateUtc="2024-08-26T12:57:00Z">
              <w:r w:rsidR="00794A67">
                <w:t>i</w:t>
              </w:r>
            </w:ins>
            <w:del w:id="5213" w:author="Gert Morlion" w:date="2024-08-26T14:57:00Z" w16du:dateUtc="2024-08-26T12: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214" w:author="Gert Morlion" w:date="2024-08-26T14:57:00Z" w16du:dateUtc="2024-08-26T12:57:00Z">
              <w:r w:rsidR="00794A67">
                <w:t>s</w:t>
              </w:r>
            </w:ins>
            <w:del w:id="5215" w:author="Gert Morlion" w:date="2024-08-26T14:57:00Z" w16du:dateUtc="2024-08-26T12: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216" w:author="Gert Morlion" w:date="2024-08-26T14:57:00Z" w16du:dateUtc="2024-08-26T12:57:00Z">
              <w:r w:rsidR="00794A67">
                <w:t>s</w:t>
              </w:r>
            </w:ins>
            <w:del w:id="5217" w:author="Gert Morlion" w:date="2024-08-26T14:57:00Z" w16du:dateUtc="2024-08-26T12:57:00Z">
              <w:r w:rsidRPr="00D22CCD" w:rsidDel="00794A67">
                <w:delText>S</w:delText>
              </w:r>
            </w:del>
            <w:r w:rsidRPr="00D22CCD">
              <w:t xml:space="preserve">pecification </w:t>
            </w:r>
            <w:ins w:id="5218" w:author="Gert Morlion" w:date="2024-08-26T14:57:00Z" w16du:dateUtc="2024-08-26T12:57:00Z">
              <w:r w:rsidR="00794A67">
                <w:t>e</w:t>
              </w:r>
            </w:ins>
            <w:del w:id="5219" w:author="Gert Morlion" w:date="2024-08-26T14:57:00Z" w16du:dateUtc="2024-08-26T12: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220" w:author="Gert Morlion" w:date="2024-08-26T14:57:00Z" w16du:dateUtc="2024-08-26T12:57:00Z">
              <w:r w:rsidR="00794A67">
                <w:t>i</w:t>
              </w:r>
            </w:ins>
            <w:del w:id="5221" w:author="Gert Morlion" w:date="2024-08-26T14:57:00Z" w16du:dateUtc="2024-08-26T12: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222" w:author="Gert Morlion" w:date="2024-08-26T14:58:00Z" w16du:dateUtc="2024-08-26T12:58:00Z">
              <w:r w:rsidR="00FC3C09">
                <w:t>P</w:t>
              </w:r>
            </w:ins>
            <w:del w:id="5223" w:author="Gert Morlion" w:date="2024-08-26T14:58:00Z" w16du:dateUtc="2024-08-26T12:58:00Z">
              <w:r w:rsidRPr="00D22CCD" w:rsidDel="00FC3C09">
                <w:delText>p</w:delText>
              </w:r>
            </w:del>
            <w:r w:rsidRPr="00D22CCD">
              <w:t xml:space="preserve">roduct </w:t>
            </w:r>
            <w:ins w:id="5224" w:author="Gert Morlion" w:date="2024-08-26T14:58:00Z" w16du:dateUtc="2024-08-26T12:58:00Z">
              <w:r w:rsidR="00FC3C09">
                <w:t>S</w:t>
              </w:r>
            </w:ins>
            <w:del w:id="5225" w:author="Gert Morlion" w:date="2024-08-26T14:58:00Z" w16du:dateUtc="2024-08-26T12: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226" w:author="Gert Morlion" w:date="2024-08-26T14:57:00Z" w16du:dateUtc="2024-08-26T12:57:00Z">
              <w:r w:rsidR="00794A67">
                <w:t>e</w:t>
              </w:r>
            </w:ins>
            <w:del w:id="5227" w:author="Gert Morlion" w:date="2024-08-26T14:57:00Z" w16du:dateUtc="2024-08-26T12: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228" w:author="Gert Morlion" w:date="2024-08-26T14:58:00Z" w16du:dateUtc="2024-08-26T12:58:00Z">
              <w:r w:rsidR="00FC3C09">
                <w:t>P</w:t>
              </w:r>
            </w:ins>
            <w:del w:id="5229" w:author="Gert Morlion" w:date="2024-08-26T14:58:00Z" w16du:dateUtc="2024-08-26T12:58:00Z">
              <w:r w:rsidRPr="00D22CCD" w:rsidDel="00FC3C09">
                <w:delText>p</w:delText>
              </w:r>
            </w:del>
            <w:r w:rsidRPr="00D22CCD">
              <w:t xml:space="preserve">roduct </w:t>
            </w:r>
            <w:ins w:id="5230" w:author="Gert Morlion" w:date="2024-08-26T14:58:00Z" w16du:dateUtc="2024-08-26T12:58:00Z">
              <w:r w:rsidR="00FC3C09">
                <w:t>S</w:t>
              </w:r>
            </w:ins>
            <w:del w:id="5231" w:author="Gert Morlion" w:date="2024-08-26T14:58:00Z" w16du:dateUtc="2024-08-26T12: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232" w:author="Gert Morlion" w:date="2024-08-26T14:57:00Z" w16du:dateUtc="2024-08-26T12:57:00Z">
              <w:r w:rsidR="00794A67">
                <w:t>p</w:t>
              </w:r>
            </w:ins>
            <w:del w:id="5233" w:author="Gert Morlion" w:date="2024-08-26T14:57:00Z" w16du:dateUtc="2024-08-26T12: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234" w:author="Gert Morlion" w:date="2024-08-26T14:57:00Z" w16du:dateUtc="2024-08-26T12:57:00Z">
              <w:r w:rsidR="00794A67">
                <w:t>f</w:t>
              </w:r>
            </w:ins>
            <w:del w:id="5235" w:author="Gert Morlion" w:date="2024-08-26T14:57:00Z" w16du:dateUtc="2024-08-26T12:57:00Z">
              <w:r w:rsidRPr="00D22CCD" w:rsidDel="00794A67">
                <w:delText>F</w:delText>
              </w:r>
            </w:del>
            <w:r w:rsidRPr="00D22CCD">
              <w:t xml:space="preserve">ile </w:t>
            </w:r>
            <w:ins w:id="5236" w:author="Gert Morlion" w:date="2024-08-26T14:57:00Z" w16du:dateUtc="2024-08-26T12:57:00Z">
              <w:r w:rsidR="00794A67">
                <w:t>i</w:t>
              </w:r>
            </w:ins>
            <w:del w:id="5237" w:author="Gert Morlion" w:date="2024-08-26T14:57:00Z" w16du:dateUtc="2024-08-26T12: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238" w:author="Gert Morlion" w:date="2024-08-26T14:57:00Z" w16du:dateUtc="2024-08-26T12:57:00Z">
              <w:r w:rsidR="00794A67">
                <w:t>t</w:t>
              </w:r>
            </w:ins>
            <w:del w:id="5239" w:author="Gert Morlion" w:date="2024-08-26T14:57:00Z" w16du:dateUtc="2024-08-26T12: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240" w:author="Gert Morlion" w:date="2024-08-26T14:57:00Z" w16du:dateUtc="2024-08-26T12:57:00Z">
              <w:r w:rsidR="00794A67">
                <w:t>r</w:t>
              </w:r>
            </w:ins>
            <w:del w:id="5241" w:author="Gert Morlion" w:date="2024-08-26T14:57:00Z" w16du:dateUtc="2024-08-26T12:57:00Z">
              <w:r w:rsidRPr="00D22CCD" w:rsidDel="00794A67">
                <w:delText>R</w:delText>
              </w:r>
            </w:del>
            <w:r w:rsidRPr="00D22CCD">
              <w:t xml:space="preserve">eference </w:t>
            </w:r>
            <w:ins w:id="5242" w:author="Gert Morlion" w:date="2024-08-26T14:57:00Z" w16du:dateUtc="2024-08-26T12:57:00Z">
              <w:r w:rsidR="00794A67">
                <w:t>d</w:t>
              </w:r>
            </w:ins>
            <w:del w:id="5243" w:author="Gert Morlion" w:date="2024-08-26T14:57:00Z" w16du:dateUtc="2024-08-26T12: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244" w:author="Gert Morlion" w:date="2024-08-26T14:58:00Z" w16du:dateUtc="2024-08-26T12:58:00Z">
              <w:r w:rsidR="00794A67">
                <w:t>l</w:t>
              </w:r>
            </w:ins>
            <w:del w:id="5245" w:author="Gert Morlion" w:date="2024-08-26T14:58:00Z" w16du:dateUtc="2024-08-26T12: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246" w:author="Gert Morlion" w:date="2024-08-26T14:58:00Z" w16du:dateUtc="2024-08-26T12:58:00Z">
              <w:r w:rsidR="00794A67">
                <w:t>a</w:t>
              </w:r>
            </w:ins>
            <w:del w:id="5247" w:author="Gert Morlion" w:date="2024-08-26T14:58:00Z" w16du:dateUtc="2024-08-26T12: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248" w:author="Gert Morlion" w:date="2024-08-26T14:58:00Z" w16du:dateUtc="2024-08-26T12:58:00Z">
              <w:r w:rsidR="00794A67">
                <w:t>e</w:t>
              </w:r>
            </w:ins>
            <w:del w:id="5249" w:author="Gert Morlion" w:date="2024-08-26T14:58:00Z" w16du:dateUtc="2024-08-26T12: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250" w:author="Gert Morlion" w:date="2024-08-26T14:58:00Z" w16du:dateUtc="2024-08-26T12:58:00Z">
              <w:r w:rsidR="00794A67">
                <w:t>t</w:t>
              </w:r>
            </w:ins>
            <w:del w:id="5251" w:author="Gert Morlion" w:date="2024-08-26T14:58:00Z" w16du:dateUtc="2024-08-26T12:58:00Z">
              <w:r w:rsidRPr="00D22CCD" w:rsidDel="00794A67">
                <w:delText>T</w:delText>
              </w:r>
            </w:del>
            <w:r w:rsidRPr="00D22CCD">
              <w:t xml:space="preserve">opic </w:t>
            </w:r>
            <w:ins w:id="5252" w:author="Gert Morlion" w:date="2024-08-26T14:58:00Z" w16du:dateUtc="2024-08-26T12:58:00Z">
              <w:r w:rsidR="00794A67">
                <w:t>c</w:t>
              </w:r>
            </w:ins>
            <w:del w:id="5253" w:author="Gert Morlion" w:date="2024-08-26T14:58:00Z" w16du:dateUtc="2024-08-26T12: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FC3C09">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254"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255" w:author="Gert Morlion" w:date="2024-08-26T14:59:00Z" w16du:dateUtc="2024-08-26T12:59:00Z">
              <w:r w:rsidR="005B63F9">
                <w:t>F</w:t>
              </w:r>
            </w:ins>
            <w:del w:id="5256" w:author="Gert Morlion" w:date="2024-08-26T14:59:00Z" w16du:dateUtc="2024-08-26T12:59:00Z">
              <w:r w:rsidRPr="00D22CCD" w:rsidDel="005B63F9">
                <w:delText>f</w:delText>
              </w:r>
            </w:del>
            <w:r w:rsidRPr="00D22CCD">
              <w:t xml:space="preserve">eature </w:t>
            </w:r>
            <w:ins w:id="5257" w:author="Gert Morlion" w:date="2024-08-26T14:59:00Z" w16du:dateUtc="2024-08-26T12:59:00Z">
              <w:r w:rsidR="005B63F9">
                <w:t>C</w:t>
              </w:r>
            </w:ins>
            <w:del w:id="5258" w:author="Gert Morlion" w:date="2024-08-26T14:59:00Z" w16du:dateUtc="2024-08-26T12: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254"/>
    </w:tbl>
    <w:p w14:paraId="2DDF7183" w14:textId="77777777" w:rsidR="00610ED9" w:rsidRPr="00D22CCD" w:rsidRDefault="00610ED9" w:rsidP="00610ED9"/>
    <w:p w14:paraId="70127C96"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259" w:author="Gert Morlion" w:date="2024-08-26T14:59:00Z" w16du:dateUtc="2024-08-26T12:59:00Z">
              <w:r w:rsidR="005B63F9">
                <w:t>F</w:t>
              </w:r>
            </w:ins>
            <w:del w:id="5260" w:author="Gert Morlion" w:date="2024-08-26T14:59:00Z" w16du:dateUtc="2024-08-26T12:59:00Z">
              <w:r w:rsidRPr="00D22CCD" w:rsidDel="005B63F9">
                <w:delText>f</w:delText>
              </w:r>
            </w:del>
            <w:r w:rsidRPr="00D22CCD">
              <w:t xml:space="preserve">eature </w:t>
            </w:r>
            <w:ins w:id="5261" w:author="Gert Morlion" w:date="2024-08-26T14:59:00Z" w16du:dateUtc="2024-08-26T12:59:00Z">
              <w:r w:rsidR="005B63F9">
                <w:t>C</w:t>
              </w:r>
            </w:ins>
            <w:del w:id="5262" w:author="Gert Morlion" w:date="2024-08-26T14:59:00Z" w16du:dateUtc="2024-08-26T12: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263" w:author="Gert Morlion" w:date="2024-08-26T14:59:00Z" w16du:dateUtc="2024-08-26T12:59:00Z">
              <w:r w:rsidR="005B63F9">
                <w:t>F</w:t>
              </w:r>
            </w:ins>
            <w:del w:id="5264" w:author="Gert Morlion" w:date="2024-08-26T14:59:00Z" w16du:dateUtc="2024-08-26T12:59:00Z">
              <w:r w:rsidRPr="00D22CCD" w:rsidDel="005B63F9">
                <w:delText>f</w:delText>
              </w:r>
            </w:del>
            <w:r w:rsidRPr="00D22CCD">
              <w:t xml:space="preserve">eature </w:t>
            </w:r>
            <w:ins w:id="5265" w:author="Gert Morlion" w:date="2024-08-26T14:59:00Z" w16du:dateUtc="2024-08-26T12:59:00Z">
              <w:r w:rsidR="005B63F9">
                <w:t>C</w:t>
              </w:r>
            </w:ins>
            <w:del w:id="5266" w:author="Gert Morlion" w:date="2024-08-26T14:59:00Z" w16du:dateUtc="2024-08-26T12: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267" w:author="Gert Morlion" w:date="2024-08-26T14:59:00Z" w16du:dateUtc="2024-08-26T12:59:00Z">
              <w:r w:rsidR="005B63F9">
                <w:t>F</w:t>
              </w:r>
            </w:ins>
            <w:del w:id="5268" w:author="Gert Morlion" w:date="2024-08-26T14:59:00Z" w16du:dateUtc="2024-08-26T12:59:00Z">
              <w:r w:rsidRPr="00D22CCD" w:rsidDel="005B63F9">
                <w:delText>f</w:delText>
              </w:r>
            </w:del>
            <w:r w:rsidRPr="00D22CCD">
              <w:t xml:space="preserve">eature </w:t>
            </w:r>
            <w:ins w:id="5269" w:author="Gert Morlion" w:date="2024-08-26T14:59:00Z" w16du:dateUtc="2024-08-26T12:59:00Z">
              <w:r w:rsidR="005B63F9">
                <w:t>C</w:t>
              </w:r>
            </w:ins>
            <w:del w:id="5270" w:author="Gert Morlion" w:date="2024-08-26T14:59:00Z" w16du:dateUtc="2024-08-26T12: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5B63F9">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271" w:author="Gert Morlion" w:date="2024-08-26T14:59:00Z" w16du:dateUtc="2024-08-26T12:59:00Z">
              <w:r w:rsidR="005B63F9">
                <w:t>F</w:t>
              </w:r>
            </w:ins>
            <w:del w:id="5272" w:author="Gert Morlion" w:date="2024-08-26T14:59:00Z" w16du:dateUtc="2024-08-26T12:59:00Z">
              <w:r w:rsidRPr="00D22CCD" w:rsidDel="005B63F9">
                <w:delText>f</w:delText>
              </w:r>
            </w:del>
            <w:r w:rsidRPr="00D22CCD">
              <w:t xml:space="preserve">eature </w:t>
            </w:r>
            <w:ins w:id="5273" w:author="Gert Morlion" w:date="2024-08-26T14:59:00Z" w16du:dateUtc="2024-08-26T12:59:00Z">
              <w:r w:rsidR="005B63F9">
                <w:t>C</w:t>
              </w:r>
            </w:ins>
            <w:del w:id="5274" w:author="Gert Morlion" w:date="2024-08-26T15:00:00Z" w16du:dateUtc="2024-08-26T13: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jstvoortzetti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13FCD">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275" w:author="Gert Morlion" w:date="2024-08-26T15:01:00Z" w16du:dateUtc="2024-08-26T13:01:00Z">
              <w:r w:rsidR="00013FCD">
                <w:t>F</w:t>
              </w:r>
            </w:ins>
            <w:del w:id="5276" w:author="Gert Morlion" w:date="2024-08-26T15:01:00Z" w16du:dateUtc="2024-08-26T13:01:00Z">
              <w:r w:rsidRPr="00D22CCD" w:rsidDel="00013FCD">
                <w:delText>f</w:delText>
              </w:r>
            </w:del>
            <w:r w:rsidRPr="00D22CCD">
              <w:t xml:space="preserve">eature </w:t>
            </w:r>
            <w:ins w:id="5277" w:author="Gert Morlion" w:date="2024-08-26T15:01:00Z" w16du:dateUtc="2024-08-26T13:01:00Z">
              <w:r w:rsidR="00013FCD">
                <w:t>C</w:t>
              </w:r>
            </w:ins>
            <w:del w:id="5278" w:author="Gert Morlion" w:date="2024-08-26T15:01:00Z" w16du:dateUtc="2024-08-26T13: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bookmarkStart w:id="5279" w:name="_Toc439685352"/>
      <w:r w:rsidRPr="00D22CCD">
        <w:rPr>
          <w:b/>
        </w:rPr>
        <w:t>Information Type Identifier field - IRID</w:t>
      </w:r>
      <w:bookmarkEnd w:id="527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13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280" w:author="Gert Morlion" w:date="2024-08-26T15:01:00Z" w16du:dateUtc="2024-08-26T13:01:00Z">
              <w:r w:rsidR="00933B23">
                <w:t>n</w:t>
              </w:r>
            </w:ins>
            <w:del w:id="5281" w:author="Gert Morlion" w:date="2024-08-26T15:01:00Z" w16du:dateUtc="2024-08-26T13: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282" w:author="Gert Morlion" w:date="2024-08-26T15:01:00Z" w16du:dateUtc="2024-08-26T13:01:00Z">
              <w:r w:rsidR="00933B23">
                <w:t>i</w:t>
              </w:r>
            </w:ins>
            <w:del w:id="5283" w:author="Gert Morlion" w:date="2024-08-26T15:01:00Z" w16du:dateUtc="2024-08-26T13: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284" w:author="Gert Morlion" w:date="2024-08-26T15:01:00Z" w16du:dateUtc="2024-08-26T13:01:00Z">
              <w:r w:rsidR="00933B23">
                <w:t>i</w:t>
              </w:r>
            </w:ins>
            <w:del w:id="5285" w:author="Gert Morlion" w:date="2024-08-26T15:01:00Z" w16du:dateUtc="2024-08-26T13: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286" w:author="Gert Morlion" w:date="2024-08-26T15:01:00Z" w16du:dateUtc="2024-08-26T13:01:00Z">
              <w:r w:rsidR="00933B23">
                <w:t>v</w:t>
              </w:r>
            </w:ins>
            <w:del w:id="5287" w:author="Gert Morlion" w:date="2024-08-26T15:01:00Z" w16du:dateUtc="2024-08-26T13: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288" w:author="Gert Morlion" w:date="2024-08-26T15:01:00Z" w16du:dateUtc="2024-08-26T13:01:00Z">
              <w:r w:rsidR="00933B23">
                <w:t>u</w:t>
              </w:r>
            </w:ins>
            <w:del w:id="5289" w:author="Gert Morlion" w:date="2024-08-26T15:01:00Z" w16du:dateUtc="2024-08-26T13:01:00Z">
              <w:r w:rsidRPr="00D22CCD" w:rsidDel="00933B23">
                <w:delText>U</w:delText>
              </w:r>
            </w:del>
            <w:r w:rsidRPr="00D22CCD">
              <w:t xml:space="preserve">pdate </w:t>
            </w:r>
            <w:ins w:id="5290" w:author="Gert Morlion" w:date="2024-08-26T15:01:00Z" w16du:dateUtc="2024-08-26T13:01:00Z">
              <w:r w:rsidR="00933B23">
                <w:t>i</w:t>
              </w:r>
            </w:ins>
            <w:del w:id="5291" w:author="Gert Morlion" w:date="2024-08-26T15:01:00Z" w16du:dateUtc="2024-08-26T13: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933B23">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292" w:author="Gert Morlion" w:date="2024-08-26T15:02:00Z" w16du:dateUtc="2024-08-26T13:02:00Z">
              <w:r w:rsidR="00933B23">
                <w:t>a</w:t>
              </w:r>
            </w:ins>
            <w:del w:id="5293" w:author="Gert Morlion" w:date="2024-08-26T15:02:00Z" w16du:dateUtc="2024-08-26T13:02:00Z">
              <w:r w:rsidRPr="00D22CCD" w:rsidDel="00933B23">
                <w:delText>A</w:delText>
              </w:r>
            </w:del>
            <w:r w:rsidRPr="00D22CCD">
              <w:t xml:space="preserve">ttribute </w:t>
            </w:r>
            <w:ins w:id="5294" w:author="Gert Morlion" w:date="2024-08-26T15:02:00Z" w16du:dateUtc="2024-08-26T13:02:00Z">
              <w:r w:rsidR="00933B23">
                <w:t>c</w:t>
              </w:r>
            </w:ins>
            <w:del w:id="5295" w:author="Gert Morlion" w:date="2024-08-26T15:02:00Z" w16du:dateUtc="2024-08-26T13: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296" w:author="Gert Morlion" w:date="2024-08-26T15:02:00Z" w16du:dateUtc="2024-08-26T13:02:00Z">
              <w:r w:rsidR="00933B23">
                <w:t>i</w:t>
              </w:r>
            </w:ins>
            <w:del w:id="5297" w:author="Gert Morlion" w:date="2024-08-26T15:02:00Z" w16du:dateUtc="2024-08-26T13: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298" w:author="Gert Morlion" w:date="2024-08-26T15:02:00Z" w16du:dateUtc="2024-08-26T13:02:00Z">
              <w:r w:rsidR="00933B23">
                <w:t>i</w:t>
              </w:r>
            </w:ins>
            <w:del w:id="5299" w:author="Gert Morlion" w:date="2024-08-26T15:02:00Z" w16du:dateUtc="2024-08-26T13: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300" w:author="Gert Morlion" w:date="2024-08-26T15:02:00Z" w16du:dateUtc="2024-08-26T13:02:00Z">
              <w:r w:rsidR="00933B23">
                <w:t>i</w:t>
              </w:r>
            </w:ins>
            <w:del w:id="5301" w:author="Gert Morlion" w:date="2024-08-26T15:02:00Z" w16du:dateUtc="2024-08-26T13: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302" w:author="Gert Morlion" w:date="2024-08-26T15:02:00Z" w16du:dateUtc="2024-08-26T13:02:00Z">
              <w:r w:rsidR="00933B23">
                <w:t>v</w:t>
              </w:r>
            </w:ins>
            <w:del w:id="5303" w:author="Gert Morlion" w:date="2024-08-26T15:02:00Z" w16du:dateUtc="2024-08-26T13: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933B23">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304" w:author="Gert Morlion" w:date="2024-08-26T15:02:00Z" w16du:dateUtc="2024-08-26T13:02:00Z">
              <w:r w:rsidR="00933B23">
                <w:t>n</w:t>
              </w:r>
            </w:ins>
            <w:del w:id="5305" w:author="Gert Morlion" w:date="2024-08-26T15:02:00Z" w16du:dateUtc="2024-08-26T13: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306" w:author="Gert Morlion" w:date="2024-08-26T15:02:00Z" w16du:dateUtc="2024-08-26T13:02:00Z">
              <w:r w:rsidR="00933B23">
                <w:t>i</w:t>
              </w:r>
            </w:ins>
            <w:del w:id="5307" w:author="Gert Morlion" w:date="2024-08-26T15:02:00Z" w16du:dateUtc="2024-08-26T13: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308" w:author="Gert Morlion" w:date="2024-08-26T15:02:00Z" w16du:dateUtc="2024-08-26T13:02:00Z">
              <w:r w:rsidR="005427E2">
                <w:t>i</w:t>
              </w:r>
            </w:ins>
            <w:del w:id="5309" w:author="Gert Morlion" w:date="2024-08-26T15:02:00Z" w16du:dateUtc="2024-08-26T13: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310" w:author="Gert Morlion" w:date="2024-08-26T15:02:00Z" w16du:dateUtc="2024-08-26T13:02:00Z">
              <w:r w:rsidR="005427E2">
                <w:t>i</w:t>
              </w:r>
            </w:ins>
            <w:del w:id="5311" w:author="Gert Morlion" w:date="2024-08-26T15:02:00Z" w16du:dateUtc="2024-08-26T13: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312" w:author="Gert Morlion" w:date="2024-08-26T15:02:00Z" w16du:dateUtc="2024-08-26T13:02:00Z">
              <w:r w:rsidR="005427E2">
                <w:t>i</w:t>
              </w:r>
            </w:ins>
            <w:del w:id="5313" w:author="Gert Morlion" w:date="2024-08-26T15:02:00Z" w16du:dateUtc="2024-08-26T13: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314" w:author="Gert Morlion" w:date="2024-08-26T15:03:00Z" w16du:dateUtc="2024-08-26T13:03:00Z">
              <w:r w:rsidR="005427E2">
                <w:t>v</w:t>
              </w:r>
            </w:ins>
            <w:del w:id="5315" w:author="Gert Morlion" w:date="2024-08-26T15:03:00Z" w16du:dateUtc="2024-08-26T13: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316" w:author="Gert Morlion" w:date="2024-08-26T15:03:00Z" w16du:dateUtc="2024-08-26T13:03:00Z">
              <w:r w:rsidR="005427E2">
                <w:t>n</w:t>
              </w:r>
            </w:ins>
            <w:del w:id="5317" w:author="Gert Morlion" w:date="2024-08-26T15:03:00Z" w16du:dateUtc="2024-08-26T13: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318" w:author="Gert Morlion" w:date="2024-08-26T15:03:00Z" w16du:dateUtc="2024-08-26T13:03:00Z">
              <w:r w:rsidR="005427E2">
                <w:t>i</w:t>
              </w:r>
            </w:ins>
            <w:del w:id="5319" w:author="Gert Morlion" w:date="2024-08-26T15:03:00Z" w16du:dateUtc="2024-08-26T13: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320" w:author="Gert Morlion" w:date="2024-08-26T15:03:00Z" w16du:dateUtc="2024-08-26T13:03:00Z">
              <w:r w:rsidR="005427E2">
                <w:t>v</w:t>
              </w:r>
            </w:ins>
            <w:del w:id="5321" w:author="Gert Morlion" w:date="2024-08-26T15:03:00Z" w16du:dateUtc="2024-08-26T13: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322" w:author="Gert Morlion" w:date="2024-08-26T15:03:00Z" w16du:dateUtc="2024-08-26T13:03:00Z">
              <w:r w:rsidR="005427E2">
                <w:t>u</w:t>
              </w:r>
            </w:ins>
            <w:del w:id="5323" w:author="Gert Morlion" w:date="2024-08-26T15:03:00Z" w16du:dateUtc="2024-08-26T13:03:00Z">
              <w:r w:rsidRPr="00D22CCD" w:rsidDel="005427E2">
                <w:delText>U</w:delText>
              </w:r>
            </w:del>
            <w:r w:rsidRPr="00D22CCD">
              <w:t xml:space="preserve">pdate </w:t>
            </w:r>
            <w:ins w:id="5324" w:author="Gert Morlion" w:date="2024-08-26T15:03:00Z" w16du:dateUtc="2024-08-26T13:03:00Z">
              <w:r w:rsidR="005427E2">
                <w:t>i</w:t>
              </w:r>
            </w:ins>
            <w:del w:id="5325" w:author="Gert Morlion" w:date="2024-08-26T15:03:00Z" w16du:dateUtc="2024-08-26T13: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326" w:author="Gert Morlion" w:date="2024-08-26T15:03:00Z" w16du:dateUtc="2024-08-26T13:03:00Z">
              <w:r w:rsidR="005427E2">
                <w:t>n</w:t>
              </w:r>
            </w:ins>
            <w:del w:id="5327" w:author="Gert Morlion" w:date="2024-08-26T15:03:00Z" w16du:dateUtc="2024-08-26T13: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328" w:author="Gert Morlion" w:date="2024-08-26T15:03:00Z" w16du:dateUtc="2024-08-26T13:03:00Z">
              <w:r w:rsidR="005427E2">
                <w:t>i</w:t>
              </w:r>
            </w:ins>
            <w:del w:id="5329" w:author="Gert Morlion" w:date="2024-08-26T15:03:00Z" w16du:dateUtc="2024-08-26T13: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330" w:author="Gert Morlion" w:date="2024-08-26T15:03:00Z" w16du:dateUtc="2024-08-26T13:03:00Z">
              <w:r w:rsidR="005427E2">
                <w:t>v</w:t>
              </w:r>
            </w:ins>
            <w:del w:id="5331" w:author="Gert Morlion" w:date="2024-08-26T15:03:00Z" w16du:dateUtc="2024-08-26T13: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332" w:author="Gert Morlion" w:date="2024-08-26T15:04:00Z" w16du:dateUtc="2024-08-26T13:04:00Z">
              <w:r w:rsidR="005427E2">
                <w:t>u</w:t>
              </w:r>
            </w:ins>
            <w:del w:id="5333" w:author="Gert Morlion" w:date="2024-08-26T15:04:00Z" w16du:dateUtc="2024-08-26T13:04:00Z">
              <w:r w:rsidRPr="00D22CCD" w:rsidDel="005427E2">
                <w:delText>U</w:delText>
              </w:r>
            </w:del>
            <w:r w:rsidRPr="00D22CCD">
              <w:t xml:space="preserve">pdate </w:t>
            </w:r>
            <w:ins w:id="5334" w:author="Gert Morlion" w:date="2024-08-26T15:04:00Z" w16du:dateUtc="2024-08-26T13:04:00Z">
              <w:r w:rsidR="005427E2">
                <w:t>i</w:t>
              </w:r>
            </w:ins>
            <w:del w:id="5335" w:author="Gert Morlion" w:date="2024-08-26T15:04:00Z" w16du:dateUtc="2024-08-26T13: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5427E2">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5427E2">
        <w:tc>
          <w:tcPr>
            <w:tcW w:w="345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5427E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AB1A79">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336" w:author="Gert Morlion" w:date="2024-08-26T15:04:00Z" w16du:dateUtc="2024-08-26T13:04:00Z">
              <w:r w:rsidR="00AB1A79">
                <w:t>n</w:t>
              </w:r>
            </w:ins>
            <w:del w:id="5337" w:author="Gert Morlion" w:date="2024-08-26T15:04:00Z" w16du:dateUtc="2024-08-26T13: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338" w:author="Gert Morlion" w:date="2024-08-26T15:04:00Z" w16du:dateUtc="2024-08-26T13:04:00Z">
              <w:r w:rsidR="00AB1A79">
                <w:t>i</w:t>
              </w:r>
            </w:ins>
            <w:del w:id="5339" w:author="Gert Morlion" w:date="2024-08-26T15:04:00Z" w16du:dateUtc="2024-08-26T13: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340" w:author="Gert Morlion" w:date="2024-08-26T15:04:00Z" w16du:dateUtc="2024-08-26T13:04:00Z">
              <w:r w:rsidR="00AB1A79">
                <w:t>i</w:t>
              </w:r>
            </w:ins>
            <w:del w:id="5341" w:author="Gert Morlion" w:date="2024-08-26T15:04:00Z" w16du:dateUtc="2024-08-26T13: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342" w:author="Gert Morlion" w:date="2024-08-26T15:04:00Z" w16du:dateUtc="2024-08-26T13:04:00Z">
              <w:r w:rsidR="00AB1A79">
                <w:t>u</w:t>
              </w:r>
            </w:ins>
            <w:del w:id="5343" w:author="Gert Morlion" w:date="2024-08-26T15:04:00Z" w16du:dateUtc="2024-08-26T13:04:00Z">
              <w:r w:rsidRPr="00D22CCD" w:rsidDel="00AB1A79">
                <w:delText>U</w:delText>
              </w:r>
            </w:del>
            <w:r w:rsidRPr="00D22CCD">
              <w:t xml:space="preserve">pdate </w:t>
            </w:r>
            <w:ins w:id="5344" w:author="Gert Morlion" w:date="2024-08-26T15:05:00Z" w16du:dateUtc="2024-08-26T13:05:00Z">
              <w:r w:rsidR="00AB1A79">
                <w:t>i</w:t>
              </w:r>
            </w:ins>
            <w:del w:id="5345" w:author="Gert Morlion" w:date="2024-08-26T15:05:00Z" w16du:dateUtc="2024-08-26T13: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346" w:author="Gert Morlion" w:date="2024-08-26T15:05:00Z" w16du:dateUtc="2024-08-26T13:05:00Z">
              <w:r w:rsidR="00AB1A79">
                <w:t>i</w:t>
              </w:r>
            </w:ins>
            <w:del w:id="5347" w:author="Gert Morlion" w:date="2024-08-26T15:05:00Z" w16du:dateUtc="2024-08-26T13: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348" w:author="Gert Morlion" w:date="2024-08-26T15:05:00Z" w16du:dateUtc="2024-08-26T13:05:00Z">
              <w:r w:rsidR="00AB1A79">
                <w:t>s</w:t>
              </w:r>
            </w:ins>
            <w:del w:id="5349" w:author="Gert Morlion" w:date="2024-08-26T15:05:00Z" w16du:dateUtc="2024-08-26T13: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jstvoortzetti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AB1A79">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AB1A79">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350" w:author="Gert Morlion" w:date="2024-08-26T15:05:00Z" w16du:dateUtc="2024-08-26T13:05:00Z">
              <w:r w:rsidR="007A771C">
                <w:t>n</w:t>
              </w:r>
            </w:ins>
            <w:del w:id="5351" w:author="Gert Morlion" w:date="2024-08-26T15:05:00Z" w16du:dateUtc="2024-08-26T13: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352" w:author="Gert Morlion" w:date="2024-08-26T15:05:00Z" w16du:dateUtc="2024-08-26T13:05:00Z">
              <w:r w:rsidR="007A771C">
                <w:t>i</w:t>
              </w:r>
            </w:ins>
            <w:del w:id="5353" w:author="Gert Morlion" w:date="2024-08-26T15:05:00Z" w16du:dateUtc="2024-08-26T13: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354" w:author="Gert Morlion" w:date="2024-08-26T15:05:00Z" w16du:dateUtc="2024-08-26T13:05:00Z">
              <w:r w:rsidR="007A771C">
                <w:t>v</w:t>
              </w:r>
            </w:ins>
            <w:del w:id="5355" w:author="Gert Morlion" w:date="2024-08-26T15:05:00Z" w16du:dateUtc="2024-08-26T13: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356" w:author="Gert Morlion" w:date="2024-08-26T15:05:00Z" w16du:dateUtc="2024-08-26T13:05:00Z">
              <w:r w:rsidR="007A771C">
                <w:t>u</w:t>
              </w:r>
            </w:ins>
            <w:del w:id="5357" w:author="Gert Morlion" w:date="2024-08-26T15:05:00Z" w16du:dateUtc="2024-08-26T13:05:00Z">
              <w:r w:rsidRPr="00D22CCD" w:rsidDel="007A771C">
                <w:delText>U</w:delText>
              </w:r>
            </w:del>
            <w:r w:rsidRPr="00D22CCD">
              <w:t xml:space="preserve">pdate </w:t>
            </w:r>
            <w:ins w:id="5358" w:author="Gert Morlion" w:date="2024-08-26T15:05:00Z" w16du:dateUtc="2024-08-26T13:05:00Z">
              <w:r w:rsidR="007A771C">
                <w:t>i</w:t>
              </w:r>
            </w:ins>
            <w:del w:id="5359" w:author="Gert Morlion" w:date="2024-08-26T15:05:00Z" w16du:dateUtc="2024-08-26T13: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7A771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360" w:author="Gert Morlion" w:date="2024-08-26T15:05:00Z" w16du:dateUtc="2024-08-26T13:05:00Z">
              <w:r w:rsidR="007A771C">
                <w:t>u</w:t>
              </w:r>
            </w:ins>
            <w:del w:id="5361" w:author="Gert Morlion" w:date="2024-08-26T15:05:00Z" w16du:dateUtc="2024-08-26T13:05:00Z">
              <w:r w:rsidRPr="00D22CCD" w:rsidDel="007A771C">
                <w:delText>U</w:delText>
              </w:r>
            </w:del>
            <w:r w:rsidRPr="00D22CCD">
              <w:t xml:space="preserve">pdate </w:t>
            </w:r>
            <w:ins w:id="5362" w:author="Gert Morlion" w:date="2024-08-26T15:06:00Z" w16du:dateUtc="2024-08-26T13:06:00Z">
              <w:r w:rsidR="007A771C">
                <w:t>i</w:t>
              </w:r>
            </w:ins>
            <w:del w:id="5363" w:author="Gert Morlion" w:date="2024-08-26T15:06:00Z" w16du:dateUtc="2024-08-26T13: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364" w:author="Gert Morlion" w:date="2024-08-26T15:06:00Z" w16du:dateUtc="2024-08-26T13:06:00Z">
              <w:r w:rsidR="007A771C">
                <w:rPr>
                  <w:sz w:val="16"/>
                  <w:szCs w:val="16"/>
                </w:rPr>
                <w:t>i</w:t>
              </w:r>
            </w:ins>
            <w:del w:id="5365" w:author="Gert Morlion" w:date="2024-08-26T15:06:00Z" w16du:dateUtc="2024-08-26T13: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366" w:author="Gert Morlion" w:date="2024-08-26T15:06:00Z" w16du:dateUtc="2024-08-26T13:06:00Z">
              <w:r w:rsidR="00516A20">
                <w:t>n</w:t>
              </w:r>
            </w:ins>
            <w:del w:id="5367"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368"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369"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370" w:author="Gert Morlion" w:date="2024-08-26T15:07:00Z"/>
              </w:rPr>
            </w:pPr>
            <w:ins w:id="5371" w:author="Gert Morlion" w:date="2024-08-26T15:07:00Z">
              <w:r>
                <w:t>{120} – Curve</w:t>
              </w:r>
            </w:ins>
          </w:p>
          <w:p w14:paraId="2F94518D" w14:textId="08E03F36" w:rsidR="00610ED9" w:rsidRPr="00D22CCD" w:rsidRDefault="00531FA1" w:rsidP="00531FA1">
            <w:pPr>
              <w:pStyle w:val="Small"/>
              <w:spacing w:before="40" w:after="40"/>
              <w:jc w:val="both"/>
            </w:pPr>
            <w:ins w:id="5372"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373" w:author="Gert Morlion" w:date="2024-08-26T15:06:00Z" w16du:dateUtc="2024-08-26T13:06:00Z">
              <w:r w:rsidR="00516A20">
                <w:t>i</w:t>
              </w:r>
            </w:ins>
            <w:del w:id="5374" w:author="Gert Morlion" w:date="2024-08-26T15:06:00Z" w16du:dateUtc="2024-08-26T13: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375" w:author="Gert Morlion" w:date="2024-08-26T15:06:00Z" w16du:dateUtc="2024-08-26T13:06:00Z">
              <w:r w:rsidR="00516A20">
                <w:t>n</w:t>
              </w:r>
            </w:ins>
            <w:del w:id="5376"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377" w:author="Gert Morlion" w:date="2024-08-26T15:06:00Z" w16du:dateUtc="2024-08-26T13:06:00Z">
              <w:r w:rsidR="00516A20">
                <w:t>i</w:t>
              </w:r>
            </w:ins>
            <w:del w:id="5378" w:author="Gert Morlion" w:date="2024-08-26T15:06:00Z" w16du:dateUtc="2024-08-26T13: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379" w:author="Gert Morlion" w:date="2024-08-26T15:06:00Z" w16du:dateUtc="2024-08-26T13:06:00Z">
              <w:r w:rsidR="00516A20">
                <w:t>v</w:t>
              </w:r>
            </w:ins>
            <w:del w:id="5380" w:author="Gert Morlion" w:date="2024-08-26T15:06:00Z" w16du:dateUtc="2024-08-26T13: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381" w:author="Gert Morlion" w:date="2024-08-26T15:06:00Z" w16du:dateUtc="2024-08-26T13:06:00Z">
              <w:r w:rsidR="00516A20">
                <w:t>u</w:t>
              </w:r>
            </w:ins>
            <w:del w:id="5382" w:author="Gert Morlion" w:date="2024-08-26T15:06:00Z" w16du:dateUtc="2024-08-26T13:06:00Z">
              <w:r w:rsidRPr="00D22CCD" w:rsidDel="00516A20">
                <w:delText>U</w:delText>
              </w:r>
            </w:del>
            <w:r w:rsidRPr="00D22CCD">
              <w:t xml:space="preserve">pdate </w:t>
            </w:r>
            <w:ins w:id="5383" w:author="Gert Morlion" w:date="2024-08-26T15:06:00Z" w16du:dateUtc="2024-08-26T13:06:00Z">
              <w:r w:rsidR="00516A20">
                <w:t>i</w:t>
              </w:r>
            </w:ins>
            <w:del w:id="5384" w:author="Gert Morlion" w:date="2024-08-26T15:06:00Z" w16du:dateUtc="2024-08-26T13: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516A20">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385" w:author="Gert Morlion" w:date="2024-08-26T15:06:00Z" w16du:dateUtc="2024-08-26T13:06:00Z">
              <w:r w:rsidR="00516A20">
                <w:t>n</w:t>
              </w:r>
            </w:ins>
            <w:del w:id="5386" w:author="Gert Morlion" w:date="2024-08-26T15:06:00Z" w16du:dateUtc="2024-08-26T13: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387"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388"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389" w:author="Gert Morlion" w:date="2024-08-26T15:07:00Z"/>
              </w:rPr>
            </w:pPr>
            <w:ins w:id="5390" w:author="Gert Morlion" w:date="2024-08-26T15:07:00Z">
              <w:r>
                <w:t>{120} – Curve</w:t>
              </w:r>
            </w:ins>
          </w:p>
          <w:p w14:paraId="1549A734" w14:textId="53ADE0B9" w:rsidR="00610ED9" w:rsidRPr="00D22CCD" w:rsidRDefault="0084389B" w:rsidP="0084389B">
            <w:pPr>
              <w:pStyle w:val="Small"/>
              <w:spacing w:before="40" w:after="40"/>
              <w:jc w:val="both"/>
            </w:pPr>
            <w:ins w:id="5391"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392" w:author="Gert Morlion" w:date="2024-08-26T15:06:00Z" w16du:dateUtc="2024-08-26T13:06:00Z">
              <w:r w:rsidR="00516A20">
                <w:t>i</w:t>
              </w:r>
            </w:ins>
            <w:del w:id="5393" w:author="Gert Morlion" w:date="2024-08-26T15:06:00Z" w16du:dateUtc="2024-08-26T13: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394" w:author="Gert Morlion" w:date="2024-08-26T15:06:00Z" w16du:dateUtc="2024-08-26T13:06:00Z">
              <w:r w:rsidR="00516A20">
                <w:t>u</w:t>
              </w:r>
            </w:ins>
            <w:del w:id="5395" w:author="Gert Morlion" w:date="2024-08-26T15:06:00Z" w16du:dateUtc="2024-08-26T13:06:00Z">
              <w:r w:rsidRPr="00D22CCD" w:rsidDel="00516A20">
                <w:delText>U</w:delText>
              </w:r>
            </w:del>
            <w:r w:rsidRPr="00D22CCD">
              <w:t xml:space="preserve">pdate </w:t>
            </w:r>
            <w:ins w:id="5396" w:author="Gert Morlion" w:date="2024-08-26T15:07:00Z" w16du:dateUtc="2024-08-26T13:07:00Z">
              <w:r w:rsidR="00516A20">
                <w:t>i</w:t>
              </w:r>
            </w:ins>
            <w:del w:id="5397" w:author="Gert Morlion" w:date="2024-08-26T15:07:00Z" w16du:dateUtc="2024-08-26T13: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531FA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398" w:author="Gert Morlion" w:date="2024-08-26T15:08:00Z" w16du:dateUtc="2024-08-26T13:08:00Z">
              <w:r w:rsidR="00531FA1">
                <w:t>n</w:t>
              </w:r>
            </w:ins>
            <w:del w:id="5399" w:author="Gert Morlion" w:date="2024-08-26T15:08:00Z" w16du:dateUtc="2024-08-26T13: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400" w:author="Gert Morlion" w:date="2024-08-26T15:08:00Z" w16du:dateUtc="2024-08-26T13:08:00Z">
              <w:r w:rsidR="00531FA1">
                <w:t>i</w:t>
              </w:r>
            </w:ins>
            <w:del w:id="5401" w:author="Gert Morlion" w:date="2024-08-26T15:08:00Z" w16du:dateUtc="2024-08-26T13: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402" w:author="Gert Morlion" w:date="2024-08-26T15:08:00Z" w16du:dateUtc="2024-08-26T13:08:00Z">
              <w:r w:rsidR="00531FA1">
                <w:t>v</w:t>
              </w:r>
            </w:ins>
            <w:del w:id="5403" w:author="Gert Morlion" w:date="2024-08-26T15:08:00Z" w16du:dateUtc="2024-08-26T13: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404" w:author="Gert Morlion" w:date="2024-08-26T15:08:00Z" w16du:dateUtc="2024-08-26T13:08:00Z">
              <w:r w:rsidR="00531FA1">
                <w:t>u</w:t>
              </w:r>
            </w:ins>
            <w:del w:id="5405" w:author="Gert Morlion" w:date="2024-08-26T15:08:00Z" w16du:dateUtc="2024-08-26T13:08:00Z">
              <w:r w:rsidRPr="00D22CCD" w:rsidDel="00531FA1">
                <w:delText>U</w:delText>
              </w:r>
            </w:del>
            <w:r w:rsidRPr="00D22CCD">
              <w:t xml:space="preserve">pdate </w:t>
            </w:r>
            <w:ins w:id="5406" w:author="Gert Morlion" w:date="2024-08-26T15:08:00Z" w16du:dateUtc="2024-08-26T13:08:00Z">
              <w:r w:rsidR="00531FA1">
                <w:t>i</w:t>
              </w:r>
            </w:ins>
            <w:del w:id="5407" w:author="Gert Morlion" w:date="2024-08-26T15:08:00Z" w16du:dateUtc="2024-08-26T13: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531FA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408" w:author="Gert Morlion" w:date="2024-08-26T15:08:00Z" w16du:dateUtc="2024-08-26T13:08:00Z">
              <w:r w:rsidR="00531FA1">
                <w:t>a</w:t>
              </w:r>
            </w:ins>
            <w:del w:id="5409" w:author="Gert Morlion" w:date="2024-08-26T15:08:00Z" w16du:dateUtc="2024-08-26T13: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410" w:author="Gert Morlion" w:date="2024-08-26T15:08:00Z" w16du:dateUtc="2024-08-26T13:08:00Z">
              <w:r w:rsidR="00531FA1">
                <w:t>i</w:t>
              </w:r>
            </w:ins>
            <w:del w:id="5411" w:author="Gert Morlion" w:date="2024-08-26T15:08:00Z" w16du:dateUtc="2024-08-26T13:08:00Z">
              <w:r w:rsidRPr="00D22CCD" w:rsidDel="00531FA1">
                <w:delText>I</w:delText>
              </w:r>
            </w:del>
            <w:r w:rsidRPr="00D22CCD">
              <w:t xml:space="preserve">dentification </w:t>
            </w:r>
            <w:ins w:id="5412" w:author="Gert Morlion" w:date="2024-08-26T15:08:00Z" w16du:dateUtc="2024-08-26T13:08:00Z">
              <w:r w:rsidR="00531FA1">
                <w:t>n</w:t>
              </w:r>
            </w:ins>
            <w:del w:id="5413" w:author="Gert Morlion" w:date="2024-08-26T15:08:00Z" w16du:dateUtc="2024-08-26T13: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414" w:author="Gert Morlion" w:date="2024-08-26T15:08:00Z" w16du:dateUtc="2024-08-26T13:08:00Z">
              <w:r w:rsidR="00531FA1">
                <w:t>i</w:t>
              </w:r>
            </w:ins>
            <w:del w:id="5415" w:author="Gert Morlion" w:date="2024-08-26T15:08:00Z" w16du:dateUtc="2024-08-26T13:08:00Z">
              <w:r w:rsidRPr="00D22CCD" w:rsidDel="00531FA1">
                <w:delText>I</w:delText>
              </w:r>
            </w:del>
            <w:r w:rsidRPr="00D22CCD">
              <w:t xml:space="preserve">dentification </w:t>
            </w:r>
            <w:del w:id="5416" w:author="Gert Morlion" w:date="2024-08-26T15:08:00Z" w16du:dateUtc="2024-08-26T13:08:00Z">
              <w:r w:rsidRPr="00D22CCD" w:rsidDel="00531FA1">
                <w:delText>S</w:delText>
              </w:r>
            </w:del>
            <w:ins w:id="5417" w:author="Gert Morlion" w:date="2024-08-26T15:08:00Z" w16du:dateUtc="2024-08-26T13: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BB6A2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418" w:author="Gert Morlion" w:date="2024-08-26T15:09:00Z" w16du:dateUtc="2024-08-26T13:09:00Z">
              <w:r w:rsidR="00E048C0">
                <w:t>n</w:t>
              </w:r>
            </w:ins>
            <w:del w:id="5419" w:author="Gert Morlion" w:date="2024-08-26T15:09:00Z" w16du:dateUtc="2024-08-26T13: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420" w:author="Gert Morlion" w:date="2024-08-26T15:09:00Z" w16du:dateUtc="2024-08-26T13:09:00Z">
              <w:r w:rsidR="00E048C0">
                <w:t>i</w:t>
              </w:r>
            </w:ins>
            <w:del w:id="5421" w:author="Gert Morlion" w:date="2024-08-26T15:09:00Z" w16du:dateUtc="2024-08-26T13: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422" w:author="Gert Morlion" w:date="2024-08-26T15:09:00Z" w16du:dateUtc="2024-08-26T13:09:00Z">
              <w:r w:rsidR="00E048C0">
                <w:t>u</w:t>
              </w:r>
            </w:ins>
            <w:del w:id="5423" w:author="Gert Morlion" w:date="2024-08-26T15:09:00Z" w16du:dateUtc="2024-08-26T13:09:00Z">
              <w:r w:rsidRPr="00D22CCD" w:rsidDel="00E048C0">
                <w:delText>U</w:delText>
              </w:r>
            </w:del>
            <w:r w:rsidRPr="00D22CCD">
              <w:t xml:space="preserve">pdate </w:t>
            </w:r>
            <w:ins w:id="5424" w:author="Gert Morlion" w:date="2024-08-26T15:09:00Z" w16du:dateUtc="2024-08-26T13:09:00Z">
              <w:r w:rsidR="00E048C0">
                <w:t>i</w:t>
              </w:r>
            </w:ins>
            <w:del w:id="5425" w:author="Gert Morlion" w:date="2024-08-26T15:09:00Z" w16du:dateUtc="2024-08-26T13: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426" w:author="Gert Morlion" w:date="2024-08-26T15:09:00Z" w16du:dateUtc="2024-08-26T13:09:00Z"/>
        </w:rPr>
      </w:pPr>
    </w:p>
    <w:p w14:paraId="74533290" w14:textId="1A8B0544" w:rsidR="00BB6A2D" w:rsidRPr="00774650" w:rsidRDefault="00BB6A2D" w:rsidP="00BB6A2D">
      <w:pPr>
        <w:spacing w:after="120" w:line="240" w:lineRule="auto"/>
        <w:rPr>
          <w:ins w:id="5427" w:author="Gert Morlion" w:date="2024-08-26T15:09:00Z"/>
        </w:rPr>
      </w:pPr>
      <w:ins w:id="5428"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jstvoortzetti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BB6A2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429" w:author="Gert Morlion" w:date="2024-08-26T15:09:00Z" w16du:dateUtc="2024-08-26T13:09:00Z">
              <w:r w:rsidR="00BB6A2D">
                <w:t>n</w:t>
              </w:r>
            </w:ins>
            <w:del w:id="5430" w:author="Gert Morlion" w:date="2024-08-26T15:09:00Z" w16du:dateUtc="2024-08-26T13: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431" w:author="Gert Morlion" w:date="2024-08-26T15:09:00Z" w16du:dateUtc="2024-08-26T13:09:00Z">
              <w:r w:rsidR="00BB6A2D">
                <w:t>i</w:t>
              </w:r>
            </w:ins>
            <w:del w:id="5432" w:author="Gert Morlion" w:date="2024-08-26T15:09:00Z" w16du:dateUtc="2024-08-26T13: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433" w:author="Gert Morlion" w:date="2024-08-26T15:09:00Z" w16du:dateUtc="2024-08-26T13:09:00Z">
              <w:r w:rsidR="00BB6A2D">
                <w:t>i</w:t>
              </w:r>
            </w:ins>
            <w:del w:id="5434" w:author="Gert Morlion" w:date="2024-08-26T15:09:00Z" w16du:dateUtc="2024-08-26T13: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435" w:author="Gert Morlion" w:date="2024-08-26T15:09:00Z" w16du:dateUtc="2024-08-26T13:09:00Z">
              <w:r w:rsidR="00BB6A2D">
                <w:t>i</w:t>
              </w:r>
            </w:ins>
            <w:del w:id="5436" w:author="Gert Morlion" w:date="2024-08-26T15:09:00Z" w16du:dateUtc="2024-08-26T13: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437" w:author="Gert Morlion" w:date="2024-08-26T15:10:00Z" w16du:dateUtc="2024-08-26T13:10:00Z">
              <w:r w:rsidR="00BB6A2D">
                <w:t>i</w:t>
              </w:r>
            </w:ins>
            <w:del w:id="5438" w:author="Gert Morlion" w:date="2024-08-26T15:10:00Z" w16du:dateUtc="2024-08-26T13: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439" w:author="Gert Morlion" w:date="2024-08-26T15:10:00Z" w16du:dateUtc="2024-08-26T13:10:00Z">
              <w:r w:rsidR="00BB6A2D">
                <w:t>v</w:t>
              </w:r>
            </w:ins>
            <w:del w:id="5440" w:author="Gert Morlion" w:date="2024-08-26T15:10:00Z" w16du:dateUtc="2024-08-26T13: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jstvoortzetti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BB6A2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441" w:author="Gert Morlion" w:date="2024-08-26T15:10:00Z" w16du:dateUtc="2024-08-26T13:10:00Z">
              <w:r w:rsidR="00BB6A2D">
                <w:t>n</w:t>
              </w:r>
            </w:ins>
            <w:del w:id="5442" w:author="Gert Morlion" w:date="2024-08-26T15:10:00Z" w16du:dateUtc="2024-08-26T13: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443"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444"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445" w:author="Gert Morlion" w:date="2024-08-26T15:10:00Z"/>
              </w:rPr>
            </w:pPr>
            <w:ins w:id="5446" w:author="Gert Morlion" w:date="2024-08-26T15:10:00Z">
              <w:r>
                <w:t>{120} – Curve</w:t>
              </w:r>
            </w:ins>
          </w:p>
          <w:p w14:paraId="122C6829" w14:textId="26413046" w:rsidR="00610ED9" w:rsidRPr="00D22CCD" w:rsidRDefault="006824AE" w:rsidP="006824AE">
            <w:pPr>
              <w:pStyle w:val="Small"/>
              <w:spacing w:before="40" w:after="40"/>
              <w:jc w:val="both"/>
            </w:pPr>
            <w:ins w:id="5447"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448" w:author="Gert Morlion" w:date="2024-08-26T15:10:00Z" w16du:dateUtc="2024-08-26T13:10:00Z">
              <w:r w:rsidR="00BB6A2D">
                <w:t>i</w:t>
              </w:r>
            </w:ins>
            <w:del w:id="5449" w:author="Gert Morlion" w:date="2024-08-26T15:10:00Z" w16du:dateUtc="2024-08-26T13: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450" w:author="Gert Morlion" w:date="2024-08-26T15:10:00Z" w16du:dateUtc="2024-08-26T13:10:00Z">
              <w:r w:rsidR="0030244E">
                <w:t>u</w:t>
              </w:r>
            </w:ins>
            <w:del w:id="5451" w:author="Gert Morlion" w:date="2024-08-26T15:10:00Z" w16du:dateUtc="2024-08-26T13:10:00Z">
              <w:r w:rsidRPr="00D22CCD" w:rsidDel="0030244E">
                <w:delText>U</w:delText>
              </w:r>
            </w:del>
            <w:r w:rsidRPr="00D22CCD">
              <w:t xml:space="preserve">pdate </w:t>
            </w:r>
            <w:ins w:id="5452" w:author="Gert Morlion" w:date="2024-08-26T15:10:00Z" w16du:dateUtc="2024-08-26T13:10:00Z">
              <w:r w:rsidR="0030244E">
                <w:t>i</w:t>
              </w:r>
            </w:ins>
            <w:del w:id="5453" w:author="Gert Morlion" w:date="2024-08-26T15:10:00Z" w16du:dateUtc="2024-08-26T13: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454" w:name="_Toc487203221"/>
      <w:bookmarkStart w:id="5455" w:name="_Toc270580306"/>
      <w:bookmarkStart w:id="5456" w:name="_Toc225648381"/>
      <w:bookmarkStart w:id="5457" w:name="_Toc225065238"/>
      <w:bookmarkEnd w:id="5209"/>
      <w:r w:rsidRPr="00D22CCD">
        <w:rPr>
          <w:b/>
          <w:sz w:val="24"/>
          <w:szCs w:val="24"/>
          <w:lang w:eastAsia="en-US"/>
        </w:rPr>
        <w:t>Dataset cancellation structure</w:t>
      </w:r>
      <w:bookmarkEnd w:id="5454"/>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D22CCD" w:rsidRDefault="007260E2">
      <w:pPr>
        <w:pStyle w:val="Kop3"/>
        <w:numPr>
          <w:ilvl w:val="2"/>
          <w:numId w:val="1"/>
        </w:numPr>
        <w:jc w:val="both"/>
      </w:pPr>
      <w:bookmarkStart w:id="5458" w:name="_Toc487203222"/>
      <w:r w:rsidRPr="00D22CCD">
        <w:rPr>
          <w:rFonts w:cs="Arial"/>
          <w:sz w:val="22"/>
        </w:rPr>
        <w:t>Field Content</w:t>
      </w:r>
      <w:bookmarkEnd w:id="5458"/>
    </w:p>
    <w:p w14:paraId="030B2D7E" w14:textId="77777777" w:rsidR="00453023" w:rsidRPr="00D22CCD" w:rsidRDefault="007260E2">
      <w:pPr>
        <w:pStyle w:val="Kop3"/>
        <w:numPr>
          <w:ilvl w:val="2"/>
          <w:numId w:val="1"/>
        </w:numPr>
        <w:jc w:val="both"/>
      </w:pPr>
      <w:bookmarkStart w:id="5459" w:name="_Toc487203223"/>
      <w:r w:rsidRPr="00D22CCD">
        <w:t>Dataset Identification field - DSID</w:t>
      </w:r>
      <w:bookmarkEnd w:id="5459"/>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D778D3">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themeFill="background1" w:themeFillShade="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themeFill="background1" w:themeFillShade="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themeFill="background1" w:themeFillShade="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460" w:author="Gert Morlion" w:date="2024-08-26T15:11:00Z" w16du:dateUtc="2024-08-26T13:11:00Z">
              <w:r w:rsidR="00D778D3">
                <w:t>P</w:t>
              </w:r>
            </w:ins>
            <w:del w:id="5461" w:author="Gert Morlion" w:date="2024-08-26T15:11:00Z" w16du:dateUtc="2024-08-26T13:11:00Z">
              <w:r w:rsidRPr="00D22CCD" w:rsidDel="00D778D3">
                <w:delText>p</w:delText>
              </w:r>
            </w:del>
            <w:r w:rsidRPr="00D22CCD">
              <w:t xml:space="preserve">roduct </w:t>
            </w:r>
            <w:ins w:id="5462" w:author="Gert Morlion" w:date="2024-08-26T15:11:00Z" w16du:dateUtc="2024-08-26T13:11:00Z">
              <w:r w:rsidR="00D778D3">
                <w:t>S</w:t>
              </w:r>
            </w:ins>
            <w:del w:id="5463" w:author="Gert Morlion" w:date="2024-08-26T15:11:00Z" w16du:dateUtc="2024-08-26T13: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464" w:author="Gert Morlion" w:date="2024-08-26T15:11:00Z" w16du:dateUtc="2024-08-26T13:11:00Z">
              <w:r w:rsidR="00D778D3">
                <w:t>P</w:t>
              </w:r>
            </w:ins>
            <w:del w:id="5465" w:author="Gert Morlion" w:date="2024-08-26T15:11:00Z" w16du:dateUtc="2024-08-26T13:11:00Z">
              <w:r w:rsidRPr="00D22CCD" w:rsidDel="00D778D3">
                <w:delText>p</w:delText>
              </w:r>
            </w:del>
            <w:r w:rsidRPr="00D22CCD">
              <w:t xml:space="preserve">roduct </w:t>
            </w:r>
            <w:ins w:id="5466" w:author="Gert Morlion" w:date="2024-08-26T15:11:00Z" w16du:dateUtc="2024-08-26T13:11:00Z">
              <w:r w:rsidR="00D778D3">
                <w:t>S</w:t>
              </w:r>
            </w:ins>
            <w:del w:id="5467" w:author="Gert Morlion" w:date="2024-08-26T15:11:00Z" w16du:dateUtc="2024-08-26T13: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Kop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Kop1"/>
        <w:numPr>
          <w:ilvl w:val="0"/>
          <w:numId w:val="0"/>
        </w:numPr>
        <w:ind w:left="432"/>
        <w:rPr>
          <w:lang w:val="en-US"/>
        </w:rPr>
      </w:pPr>
      <w:bookmarkStart w:id="5468" w:name="_Toc439685422"/>
      <w:bookmarkStart w:id="5469" w:name="_Toc529974592"/>
      <w:bookmarkStart w:id="5470" w:name="_Toc325094583"/>
      <w:bookmarkStart w:id="5471" w:name="_Toc332359207"/>
      <w:bookmarkStart w:id="5472" w:name="_Toc359329624"/>
      <w:bookmarkStart w:id="5473" w:name="_Toc388963890"/>
      <w:bookmarkStart w:id="5474" w:name="_Toc392577099"/>
      <w:bookmarkStart w:id="5475" w:name="_Toc487203224"/>
      <w:r w:rsidRPr="00D22CCD">
        <w:rPr>
          <w:lang w:val="en-US"/>
        </w:rPr>
        <w:lastRenderedPageBreak/>
        <w:t>ANNEX C - S-401 Validation Checks</w:t>
      </w:r>
      <w:bookmarkEnd w:id="5468"/>
      <w:bookmarkEnd w:id="5469"/>
    </w:p>
    <w:p w14:paraId="6DEDD227" w14:textId="6F9AE5A4" w:rsidR="00C5038D" w:rsidRPr="00D22CCD" w:rsidRDefault="002E41DA" w:rsidP="00C5038D">
      <w:pPr>
        <w:rPr>
          <w:rFonts w:cs="Arial"/>
        </w:rPr>
      </w:pPr>
      <w:ins w:id="5476" w:author="Gert Morlion" w:date="2024-08-26T15:11:00Z">
        <w:r>
          <w:rPr>
            <w:rFonts w:cs="Arial"/>
          </w:rPr>
          <w:t>The validation checks specific to S-</w:t>
        </w:r>
      </w:ins>
      <w:ins w:id="5477" w:author="Gert Morlion" w:date="2024-08-26T15:11:00Z" w16du:dateUtc="2024-08-26T13:11:00Z">
        <w:r>
          <w:rPr>
            <w:rFonts w:cs="Arial"/>
          </w:rPr>
          <w:t>4</w:t>
        </w:r>
      </w:ins>
      <w:ins w:id="5478" w:author="Gert Morlion" w:date="2024-08-26T15:11:00Z">
        <w:r>
          <w:rPr>
            <w:rFonts w:cs="Arial"/>
          </w:rPr>
          <w:t xml:space="preserve">01 ENC datasets are included in </w:t>
        </w:r>
        <w:commentRangeStart w:id="5479"/>
        <w:r>
          <w:rPr>
            <w:rFonts w:cs="Arial"/>
          </w:rPr>
          <w:t xml:space="preserve">IHO Publication S-158:101. </w:t>
        </w:r>
      </w:ins>
      <w:commentRangeEnd w:id="5479"/>
      <w:ins w:id="5480" w:author="Gert Morlion" w:date="2024-08-26T15:12:00Z" w16du:dateUtc="2024-08-26T13:12:00Z">
        <w:r w:rsidR="001A5A3E">
          <w:rPr>
            <w:rStyle w:val="Verwijzingopmerking"/>
          </w:rPr>
          <w:commentReference w:id="5479"/>
        </w:r>
      </w:ins>
      <w:ins w:id="5481" w:author="Gert Morlion" w:date="2024-08-26T15:11:00Z">
        <w:r w:rsidRPr="001F69A8">
          <w:rPr>
            <w:rFonts w:cs="Arial"/>
          </w:rPr>
          <w:t xml:space="preserve">This </w:t>
        </w:r>
        <w:r>
          <w:rPr>
            <w:rFonts w:cs="Arial"/>
          </w:rPr>
          <w:t>document</w:t>
        </w:r>
      </w:ins>
      <w:del w:id="5482" w:author="Gert Morlion" w:date="2024-08-26T15:12:00Z" w16du:dateUtc="2024-08-26T13: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483" w:author="Gert Morlion" w:date="2024-08-26T15:13:00Z" w16du:dateUtc="2024-08-26T13:13:00Z">
        <w:r w:rsidR="00C5038D" w:rsidRPr="00D22CCD" w:rsidDel="00F4625A">
          <w:rPr>
            <w:rFonts w:cs="Arial"/>
          </w:rPr>
          <w:delText xml:space="preserve">The Annex </w:delText>
        </w:r>
      </w:del>
      <w:commentRangeStart w:id="5484"/>
      <w:proofErr w:type="spellStart"/>
      <w:ins w:id="5485" w:author="Gert Morlion" w:date="2024-08-26T15:13:00Z" w16du:dateUtc="2024-08-26T13:13:00Z">
        <w:r w:rsidR="00F4625A">
          <w:rPr>
            <w:rFonts w:cs="Arial"/>
          </w:rPr>
          <w:t>XXXXXXX</w:t>
        </w:r>
      </w:ins>
      <w:r w:rsidR="00C5038D" w:rsidRPr="00D22CCD">
        <w:rPr>
          <w:rFonts w:cs="Arial"/>
        </w:rPr>
        <w:t>provides</w:t>
      </w:r>
      <w:proofErr w:type="spellEnd"/>
      <w:r w:rsidR="00C5038D" w:rsidRPr="00D22CCD">
        <w:rPr>
          <w:rFonts w:cs="Arial"/>
        </w:rPr>
        <w:t xml:space="preserve"> </w:t>
      </w:r>
      <w:commentRangeEnd w:id="5484"/>
      <w:r w:rsidR="00F4625A">
        <w:rPr>
          <w:rStyle w:val="Verwijzingopmerking"/>
        </w:rPr>
        <w:commentReference w:id="5484"/>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77777777" w:rsidR="00C5038D" w:rsidRPr="00D22CCD" w:rsidRDefault="00C5038D" w:rsidP="00C5038D">
      <w:pPr>
        <w:rPr>
          <w:lang w:val="en-AU" w:eastAsia="en-US"/>
        </w:rPr>
      </w:pPr>
      <w:r w:rsidRPr="00D22CCD">
        <w:rPr>
          <w:lang w:val="en-AU" w:eastAsia="en-US"/>
        </w:rPr>
        <w:t>The S-401 Validation Checks can be found in the Standards and Publications page of the IEHG web site, 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Kop1"/>
        <w:numPr>
          <w:ilvl w:val="0"/>
          <w:numId w:val="0"/>
        </w:numPr>
        <w:ind w:left="432"/>
        <w:rPr>
          <w:del w:id="5486" w:author="Gert Morlion" w:date="2024-08-26T15:13:00Z" w16du:dateUtc="2024-08-26T13:13:00Z"/>
          <w:rFonts w:eastAsia="Times New Roman" w:cs="Arial"/>
          <w:lang w:eastAsia="en-US"/>
        </w:rPr>
      </w:pPr>
    </w:p>
    <w:p w14:paraId="087B7FCF" w14:textId="4DDE4334" w:rsidR="00453023" w:rsidRPr="00D22CCD" w:rsidDel="00F4625A" w:rsidRDefault="007260E2" w:rsidP="00C739EB">
      <w:pPr>
        <w:pStyle w:val="Kop1"/>
        <w:numPr>
          <w:ilvl w:val="0"/>
          <w:numId w:val="0"/>
        </w:numPr>
        <w:ind w:left="432"/>
        <w:rPr>
          <w:del w:id="5487" w:author="Gert Morlion" w:date="2024-08-26T15:13:00Z" w16du:dateUtc="2024-08-26T13:13:00Z"/>
          <w:rFonts w:eastAsia="Times New Roman" w:cs="Arial"/>
          <w:lang w:eastAsia="en-US"/>
        </w:rPr>
      </w:pPr>
      <w:del w:id="5488" w:author="Gert Morlion" w:date="2024-08-26T15:13:00Z" w16du:dateUtc="2024-08-26T13:13:00Z">
        <w:r w:rsidRPr="00D22CCD" w:rsidDel="00F4625A">
          <w:rPr>
            <w:rFonts w:eastAsia="Times New Roman" w:cs="Arial"/>
            <w:lang w:eastAsia="en-US"/>
          </w:rPr>
          <w:delText xml:space="preserve">Annex C – </w:delText>
        </w:r>
        <w:bookmarkEnd w:id="5470"/>
        <w:bookmarkEnd w:id="5471"/>
        <w:bookmarkEnd w:id="5472"/>
        <w:bookmarkEnd w:id="5473"/>
        <w:bookmarkEnd w:id="5474"/>
        <w:r w:rsidRPr="00D22CCD" w:rsidDel="00F4625A">
          <w:rPr>
            <w:rFonts w:eastAsia="Times New Roman" w:cs="Arial"/>
            <w:lang w:eastAsia="en-US"/>
          </w:rPr>
          <w:delText>S-52 Checklist</w:delText>
        </w:r>
        <w:bookmarkEnd w:id="5475"/>
      </w:del>
    </w:p>
    <w:p w14:paraId="04E2E38C" w14:textId="38A9B5BD" w:rsidR="00453023" w:rsidDel="00F4625A" w:rsidRDefault="007260E2">
      <w:pPr>
        <w:rPr>
          <w:del w:id="5489" w:author="Gert Morlion" w:date="2024-08-26T15:13:00Z" w16du:dateUtc="2024-08-26T13:13:00Z"/>
          <w:b/>
          <w:color w:val="FF0000"/>
        </w:rPr>
      </w:pPr>
      <w:bookmarkStart w:id="5490" w:name="_Toc412540231"/>
      <w:bookmarkStart w:id="5491" w:name="_Toc439685364"/>
      <w:bookmarkStart w:id="5492" w:name="_Toc316643424"/>
      <w:bookmarkStart w:id="5493" w:name="_Toc352587289"/>
      <w:bookmarkStart w:id="5494" w:name="_Toc361664930"/>
      <w:bookmarkStart w:id="5495" w:name="_Toc388963891"/>
      <w:bookmarkStart w:id="5496" w:name="_Toc392577100"/>
      <w:del w:id="5497" w:author="Gert Morlion" w:date="2024-08-26T15:13:00Z" w16du:dateUtc="2024-08-26T13: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Kop1"/>
        <w:numPr>
          <w:ilvl w:val="0"/>
          <w:numId w:val="0"/>
        </w:numPr>
        <w:ind w:left="432"/>
        <w:rPr>
          <w:ins w:id="5498" w:author="Gert Morlion" w:date="2023-06-05T12:02:00Z"/>
          <w:rFonts w:eastAsia="Times New Roman" w:cs="Arial"/>
          <w:lang w:eastAsia="en-US"/>
        </w:rPr>
      </w:pPr>
      <w:bookmarkStart w:id="5499" w:name="_Toc487203225"/>
      <w:r>
        <w:rPr>
          <w:rFonts w:eastAsia="Times New Roman" w:cs="Arial"/>
          <w:lang w:eastAsia="en-US"/>
        </w:rPr>
        <w:tab/>
      </w:r>
      <w:bookmarkEnd w:id="5490"/>
      <w:bookmarkEnd w:id="5491"/>
      <w:bookmarkEnd w:id="5499"/>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500" w:author="Gert Morlion" w:date="2023-06-05T12:03:00Z"/>
          <w:lang w:eastAsia="en-US"/>
        </w:rPr>
      </w:pPr>
    </w:p>
    <w:p w14:paraId="11992281" w14:textId="77777777" w:rsidR="00644977" w:rsidRDefault="00644977" w:rsidP="00A124C5">
      <w:pPr>
        <w:rPr>
          <w:ins w:id="5501" w:author="Gert Morlion" w:date="2023-06-05T12:03:00Z"/>
          <w:lang w:eastAsia="en-US"/>
        </w:rPr>
      </w:pPr>
    </w:p>
    <w:p w14:paraId="01CEFA71" w14:textId="77777777" w:rsidR="00644977" w:rsidRDefault="00644977" w:rsidP="00A124C5">
      <w:pPr>
        <w:rPr>
          <w:ins w:id="5502" w:author="Gert Morlion" w:date="2023-06-05T12:03:00Z"/>
          <w:lang w:eastAsia="en-US"/>
        </w:rPr>
      </w:pPr>
    </w:p>
    <w:p w14:paraId="2B08E43D" w14:textId="77777777" w:rsidR="00644977" w:rsidRDefault="00644977" w:rsidP="00A124C5">
      <w:pPr>
        <w:rPr>
          <w:ins w:id="5503" w:author="Gert Morlion" w:date="2023-06-05T12:03:00Z"/>
          <w:lang w:eastAsia="en-US"/>
        </w:rPr>
      </w:pPr>
    </w:p>
    <w:p w14:paraId="2AA5CBD7" w14:textId="77777777" w:rsidR="00644977" w:rsidRDefault="00644977" w:rsidP="00A124C5">
      <w:pPr>
        <w:rPr>
          <w:ins w:id="5504" w:author="Gert Morlion" w:date="2023-06-05T12:03:00Z"/>
          <w:lang w:eastAsia="en-US"/>
        </w:rPr>
      </w:pPr>
    </w:p>
    <w:p w14:paraId="7FC62C40" w14:textId="77777777" w:rsidR="00644977" w:rsidRDefault="00644977" w:rsidP="00A124C5">
      <w:pPr>
        <w:rPr>
          <w:ins w:id="5505" w:author="Gert Morlion" w:date="2023-06-05T12:03:00Z"/>
          <w:lang w:eastAsia="en-US"/>
        </w:rPr>
      </w:pPr>
    </w:p>
    <w:p w14:paraId="426FB3D9" w14:textId="77777777" w:rsidR="00644977" w:rsidRDefault="00644977" w:rsidP="00A124C5">
      <w:pPr>
        <w:rPr>
          <w:ins w:id="5506" w:author="Gert Morlion" w:date="2023-06-05T12:03:00Z"/>
          <w:lang w:eastAsia="en-US"/>
        </w:rPr>
      </w:pPr>
    </w:p>
    <w:p w14:paraId="66FFABAB" w14:textId="77777777" w:rsidR="00644977" w:rsidRDefault="00644977" w:rsidP="00A124C5">
      <w:pPr>
        <w:rPr>
          <w:ins w:id="5507" w:author="Gert Morlion" w:date="2023-06-05T12:03:00Z"/>
          <w:lang w:eastAsia="en-US"/>
        </w:rPr>
      </w:pPr>
    </w:p>
    <w:p w14:paraId="65F80630" w14:textId="77777777" w:rsidR="00644977" w:rsidRDefault="00644977" w:rsidP="00A124C5">
      <w:pPr>
        <w:rPr>
          <w:ins w:id="5508" w:author="Gert Morlion" w:date="2023-06-05T12:03:00Z"/>
          <w:lang w:eastAsia="en-US"/>
        </w:rPr>
      </w:pPr>
    </w:p>
    <w:p w14:paraId="1536FBE9" w14:textId="77777777" w:rsidR="00644977" w:rsidRDefault="00644977" w:rsidP="00A124C5">
      <w:pPr>
        <w:rPr>
          <w:ins w:id="5509" w:author="Gert Morlion" w:date="2023-06-05T12:03:00Z"/>
          <w:lang w:eastAsia="en-US"/>
        </w:rPr>
      </w:pPr>
    </w:p>
    <w:p w14:paraId="13235ABA" w14:textId="77777777" w:rsidR="00644977" w:rsidRDefault="00644977" w:rsidP="00A124C5">
      <w:pPr>
        <w:rPr>
          <w:ins w:id="5510" w:author="Gert Morlion" w:date="2023-06-05T12:03:00Z"/>
          <w:lang w:eastAsia="en-US"/>
        </w:rPr>
      </w:pPr>
    </w:p>
    <w:p w14:paraId="46F99633" w14:textId="77777777" w:rsidR="00644977" w:rsidRDefault="00644977" w:rsidP="00A124C5">
      <w:pPr>
        <w:rPr>
          <w:ins w:id="5511" w:author="Gert Morlion" w:date="2023-06-05T12:03:00Z"/>
          <w:lang w:eastAsia="en-US"/>
        </w:rPr>
      </w:pPr>
    </w:p>
    <w:p w14:paraId="660C1BC3" w14:textId="77777777" w:rsidR="00644977" w:rsidRDefault="00644977" w:rsidP="00A124C5">
      <w:pPr>
        <w:rPr>
          <w:ins w:id="5512" w:author="Gert Morlion" w:date="2023-06-05T12:03:00Z"/>
          <w:lang w:eastAsia="en-US"/>
        </w:rPr>
      </w:pPr>
    </w:p>
    <w:p w14:paraId="7256DF26" w14:textId="77777777" w:rsidR="00644977" w:rsidRDefault="00644977" w:rsidP="00A124C5">
      <w:pPr>
        <w:rPr>
          <w:ins w:id="5513" w:author="Gert Morlion" w:date="2023-06-05T12:03:00Z"/>
          <w:lang w:eastAsia="en-US"/>
        </w:rPr>
      </w:pPr>
    </w:p>
    <w:p w14:paraId="559E9210" w14:textId="77777777" w:rsidR="00644977" w:rsidRDefault="00644977" w:rsidP="00A124C5">
      <w:pPr>
        <w:rPr>
          <w:ins w:id="5514" w:author="Gert Morlion" w:date="2023-06-05T12:04:00Z"/>
          <w:lang w:eastAsia="en-US"/>
        </w:rPr>
      </w:pPr>
    </w:p>
    <w:p w14:paraId="3D4A39EF" w14:textId="77777777" w:rsidR="00373640" w:rsidRDefault="00373640" w:rsidP="00A124C5">
      <w:pPr>
        <w:rPr>
          <w:ins w:id="5515" w:author="Gert Morlion" w:date="2023-06-05T12:04:00Z"/>
          <w:lang w:eastAsia="en-US"/>
        </w:rPr>
      </w:pPr>
    </w:p>
    <w:p w14:paraId="459E23CF" w14:textId="54578F73" w:rsidR="00A124C5" w:rsidRPr="00373640" w:rsidDel="003B05AF" w:rsidRDefault="00A124C5" w:rsidP="003B05AF">
      <w:pPr>
        <w:pStyle w:val="Kop1"/>
        <w:numPr>
          <w:ilvl w:val="0"/>
          <w:numId w:val="0"/>
        </w:numPr>
        <w:ind w:left="432"/>
        <w:rPr>
          <w:del w:id="5516" w:author="Gert Morlion" w:date="2024-08-26T15:14:00Z" w16du:dateUtc="2024-08-26T13:14:00Z"/>
          <w:lang w:eastAsia="en-US"/>
        </w:rPr>
      </w:pPr>
    </w:p>
    <w:bookmarkEnd w:id="5455"/>
    <w:bookmarkEnd w:id="5456"/>
    <w:bookmarkEnd w:id="5457"/>
    <w:bookmarkEnd w:id="5492"/>
    <w:bookmarkEnd w:id="5493"/>
    <w:bookmarkEnd w:id="5494"/>
    <w:bookmarkEnd w:id="5495"/>
    <w:bookmarkEnd w:id="5496"/>
    <w:p w14:paraId="2A162F3A" w14:textId="37986564" w:rsidR="00453023" w:rsidRPr="00DB1664" w:rsidRDefault="00453023" w:rsidP="00DB1664">
      <w:pPr>
        <w:pStyle w:val="Kop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3" w:author="Gert Morlion" w:date="2024-08-26T15:15:00Z" w:initials="GM">
    <w:p w14:paraId="4985789A" w14:textId="77777777" w:rsidR="00CE586C" w:rsidRDefault="00CE586C" w:rsidP="00CE586C">
      <w:pPr>
        <w:pStyle w:val="Tekstopmerking"/>
        <w:jc w:val="left"/>
      </w:pPr>
      <w:r>
        <w:rPr>
          <w:rStyle w:val="Verwijzingopmerking"/>
        </w:rPr>
        <w:annotationRef/>
      </w:r>
      <w:r>
        <w:t>What do we do with this copyright?</w:t>
      </w:r>
    </w:p>
  </w:comment>
  <w:comment w:id="469" w:author="Gert Morlion" w:date="2024-08-23T11:16:00Z" w:initials="GM">
    <w:p w14:paraId="5F6DB142" w14:textId="121F83FC" w:rsidR="004817C4" w:rsidRDefault="004817C4" w:rsidP="004817C4">
      <w:pPr>
        <w:pStyle w:val="Tekstopmerking"/>
        <w:jc w:val="left"/>
      </w:pPr>
      <w:r>
        <w:rPr>
          <w:rStyle w:val="Verwijzingopmerking"/>
        </w:rPr>
        <w:annotationRef/>
      </w:r>
      <w:r>
        <w:t>Deleted in S101 PS</w:t>
      </w:r>
    </w:p>
  </w:comment>
  <w:comment w:id="470" w:author="Gert Morlion" w:date="2024-08-23T11:16:00Z" w:initials="GM">
    <w:p w14:paraId="58092147" w14:textId="1BD2632C" w:rsidR="004817C4" w:rsidRDefault="004817C4" w:rsidP="004817C4">
      <w:pPr>
        <w:pStyle w:val="Tekstopmerking"/>
        <w:jc w:val="left"/>
      </w:pPr>
      <w:r>
        <w:rPr>
          <w:rStyle w:val="Verwijzingopmerking"/>
        </w:rPr>
        <w:annotationRef/>
      </w:r>
      <w:r>
        <w:t>Deleted in S101 PS</w:t>
      </w:r>
    </w:p>
  </w:comment>
  <w:comment w:id="558" w:author="Gert Morlion" w:date="2023-06-05T11:33:00Z" w:initials="GM">
    <w:p w14:paraId="091C0B67" w14:textId="09E2A147" w:rsidR="00753750" w:rsidRDefault="00753750">
      <w:pPr>
        <w:pStyle w:val="Tekstopmerking"/>
      </w:pPr>
      <w:r>
        <w:rPr>
          <w:rStyle w:val="Verwijzingopmerking"/>
        </w:rPr>
        <w:annotationRef/>
      </w:r>
      <w:r>
        <w:t xml:space="preserve">Changing to </w:t>
      </w:r>
      <w:r w:rsidR="00D0588D">
        <w:t>latest edition IENC Encoding Guide?</w:t>
      </w:r>
    </w:p>
  </w:comment>
  <w:comment w:id="677" w:author="Gert Morlion" w:date="2024-08-23T14:45:00Z" w:initials="GM">
    <w:p w14:paraId="7ACDA32E" w14:textId="77777777" w:rsidR="000A262B" w:rsidRDefault="000A262B" w:rsidP="000A262B">
      <w:pPr>
        <w:pStyle w:val="Tekstopmerking"/>
        <w:jc w:val="left"/>
      </w:pPr>
      <w:r>
        <w:rPr>
          <w:rStyle w:val="Verwijzingopmerking"/>
        </w:rPr>
        <w:annotationRef/>
      </w:r>
      <w:r>
        <w:t>Deleted in S-101 PS</w:t>
      </w:r>
    </w:p>
  </w:comment>
  <w:comment w:id="680" w:author="Gert Morlion" w:date="2023-06-05T11:35:00Z" w:initials="GM">
    <w:p w14:paraId="4885A9B5" w14:textId="1692567D" w:rsidR="00032727" w:rsidRDefault="00032727">
      <w:pPr>
        <w:pStyle w:val="Tekstopmerking"/>
      </w:pPr>
      <w:r>
        <w:rPr>
          <w:rStyle w:val="Verwijzingopmerking"/>
        </w:rPr>
        <w:annotationRef/>
      </w:r>
      <w:r>
        <w:t>Still correct?</w:t>
      </w:r>
    </w:p>
    <w:p w14:paraId="3003CE5D" w14:textId="57AAA4EB" w:rsidR="00032727" w:rsidRDefault="00032727">
      <w:pPr>
        <w:pStyle w:val="Tekstopmerking"/>
      </w:pPr>
    </w:p>
  </w:comment>
  <w:comment w:id="686" w:author="Gert Morlion" w:date="2023-06-05T11:35:00Z" w:initials="GM">
    <w:p w14:paraId="426E7110" w14:textId="732D61E1" w:rsidR="00237A18" w:rsidRDefault="00237A18">
      <w:pPr>
        <w:pStyle w:val="Tekstopmerking"/>
      </w:pPr>
      <w:r>
        <w:rPr>
          <w:rStyle w:val="Verwijzingopmerking"/>
        </w:rPr>
        <w:annotationRef/>
      </w:r>
      <w:r>
        <w:t>Change date after finalizing new edition…</w:t>
      </w:r>
    </w:p>
  </w:comment>
  <w:comment w:id="694" w:author="Gert Morlion [2]" w:date="2024-01-12T13:30:00Z" w:initials="GM">
    <w:p w14:paraId="3D462DBF" w14:textId="77777777" w:rsidR="00E157AA" w:rsidRDefault="00E157AA" w:rsidP="00574D3F">
      <w:pPr>
        <w:pStyle w:val="Tekstopmerking"/>
        <w:jc w:val="left"/>
      </w:pPr>
      <w:r>
        <w:rPr>
          <w:rStyle w:val="Verwijzingopmerking"/>
        </w:rPr>
        <w:annotationRef/>
      </w:r>
      <w:r>
        <w:rPr>
          <w:lang w:val="nl-BE"/>
        </w:rPr>
        <w:t>Change to new vice-chairs</w:t>
      </w:r>
    </w:p>
  </w:comment>
  <w:comment w:id="695" w:author="Gert Morlion" w:date="2024-08-23T14:52:00Z" w:initials="GM">
    <w:p w14:paraId="318210E5" w14:textId="77777777" w:rsidR="004721B4" w:rsidRDefault="004721B4" w:rsidP="004721B4">
      <w:pPr>
        <w:pStyle w:val="Tekstopmerking"/>
        <w:jc w:val="left"/>
      </w:pPr>
      <w:r>
        <w:rPr>
          <w:rStyle w:val="Verwijzingopmerking"/>
        </w:rPr>
        <w:annotationRef/>
      </w:r>
      <w:r>
        <w:t>Core group?</w:t>
      </w:r>
    </w:p>
  </w:comment>
  <w:comment w:id="718" w:author="Jeff Wootton" w:date="2024-03-20T22:51:00Z" w:initials="JW">
    <w:p w14:paraId="7BB71BEF" w14:textId="77777777" w:rsidR="00B53CCE" w:rsidRDefault="00B53CCE" w:rsidP="00B53CCE">
      <w:pPr>
        <w:pStyle w:val="Tekstopmerking"/>
        <w:jc w:val="left"/>
      </w:pPr>
      <w:r>
        <w:rPr>
          <w:rStyle w:val="Verwijzingopmerking"/>
        </w:rPr>
        <w:annotationRef/>
      </w:r>
      <w:r>
        <w:t>Paper S-101PT12-06.23 and Action S-101PT12-50.</w:t>
      </w:r>
    </w:p>
  </w:comment>
  <w:comment w:id="737" w:author="Gert Morlion" w:date="2024-08-23T15:09:00Z" w:initials="GM">
    <w:p w14:paraId="3ED0BE52" w14:textId="77777777" w:rsidR="00B02D9B" w:rsidRDefault="00B02D9B" w:rsidP="00B02D9B">
      <w:pPr>
        <w:pStyle w:val="Tekstopmerking"/>
        <w:jc w:val="left"/>
      </w:pPr>
      <w:r>
        <w:rPr>
          <w:rStyle w:val="Verwijzingopmerking"/>
        </w:rPr>
        <w:annotationRef/>
      </w:r>
      <w:r>
        <w:t>Added the clause and section numbers</w:t>
      </w:r>
    </w:p>
  </w:comment>
  <w:comment w:id="748" w:author="Gert Morlion" w:date="2024-08-23T15:10:00Z" w:initials="GM">
    <w:p w14:paraId="4FB2160F" w14:textId="77777777" w:rsidR="00B02D9B" w:rsidRDefault="00B02D9B" w:rsidP="00B02D9B">
      <w:pPr>
        <w:pStyle w:val="Tekstopmerking"/>
        <w:jc w:val="left"/>
      </w:pPr>
      <w:r>
        <w:rPr>
          <w:rStyle w:val="Verwijzingopmerking"/>
        </w:rPr>
        <w:annotationRef/>
      </w:r>
      <w:r>
        <w:t>Added the clause and section numbers</w:t>
      </w:r>
    </w:p>
  </w:comment>
  <w:comment w:id="759" w:author="Gert Morlion" w:date="2024-08-23T15:10:00Z" w:initials="GM">
    <w:p w14:paraId="25E91161" w14:textId="77777777" w:rsidR="00B02D9B" w:rsidRDefault="00B02D9B" w:rsidP="00B02D9B">
      <w:pPr>
        <w:pStyle w:val="Tekstopmerking"/>
        <w:jc w:val="left"/>
      </w:pPr>
      <w:r>
        <w:rPr>
          <w:rStyle w:val="Verwijzingopmerking"/>
        </w:rPr>
        <w:annotationRef/>
      </w:r>
      <w:r>
        <w:t>Added the clause and section numbers</w:t>
      </w:r>
    </w:p>
  </w:comment>
  <w:comment w:id="787" w:author="Gert Morlion" w:date="2024-08-23T15:11:00Z" w:initials="GM">
    <w:p w14:paraId="59C9CC3A" w14:textId="77777777" w:rsidR="00E4522A" w:rsidRDefault="00E4522A" w:rsidP="00E4522A">
      <w:pPr>
        <w:pStyle w:val="Tekstopmerking"/>
        <w:jc w:val="left"/>
      </w:pPr>
      <w:r>
        <w:rPr>
          <w:rStyle w:val="Verwijzingopmerking"/>
        </w:rPr>
        <w:annotationRef/>
      </w:r>
      <w:r>
        <w:t>Added the clause and section numbers</w:t>
      </w:r>
    </w:p>
  </w:comment>
  <w:comment w:id="799" w:author="Gert Morlion" w:date="2024-08-23T15:44:00Z" w:initials="GM">
    <w:p w14:paraId="033A2EF5" w14:textId="77777777" w:rsidR="009D0F4A" w:rsidRDefault="009D0F4A" w:rsidP="009D0F4A">
      <w:pPr>
        <w:pStyle w:val="Tekstopmerking"/>
        <w:jc w:val="left"/>
      </w:pPr>
      <w:r>
        <w:rPr>
          <w:rStyle w:val="Verwijzingopmerking"/>
        </w:rPr>
        <w:annotationRef/>
      </w:r>
      <w:r>
        <w:t>Added the clause and section numbers</w:t>
      </w:r>
    </w:p>
  </w:comment>
  <w:comment w:id="814" w:author="Gert Morlion" w:date="2023-06-05T13:33:00Z" w:initials="GM">
    <w:p w14:paraId="233A1A2C" w14:textId="7CD1013A" w:rsidR="006A7C19" w:rsidRDefault="006A7C19">
      <w:pPr>
        <w:pStyle w:val="Tekstopmerking"/>
      </w:pPr>
      <w:r>
        <w:rPr>
          <w:rStyle w:val="Verwijzingopmerking"/>
        </w:rPr>
        <w:annotationRef/>
      </w:r>
      <w:r>
        <w:t>Deleted in S-101!</w:t>
      </w:r>
    </w:p>
  </w:comment>
  <w:comment w:id="817" w:author="Gert Morlion" w:date="2023-06-05T13:34:00Z" w:initials="GM">
    <w:p w14:paraId="797B1407" w14:textId="77777777" w:rsidR="0027323D" w:rsidRDefault="0027323D">
      <w:pPr>
        <w:pStyle w:val="Tekstopmerking"/>
      </w:pPr>
      <w:r>
        <w:rPr>
          <w:rStyle w:val="Verwijzingopmerking"/>
        </w:rPr>
        <w:annotationRef/>
      </w:r>
      <w:r>
        <w:t>Is this still a correct example?</w:t>
      </w:r>
    </w:p>
    <w:p w14:paraId="1ADA3E3B" w14:textId="2667C105" w:rsidR="0027323D" w:rsidRDefault="0027323D">
      <w:pPr>
        <w:pStyle w:val="Tekstopmerking"/>
      </w:pPr>
      <w:r>
        <w:t>roleType = association Type?</w:t>
      </w:r>
    </w:p>
  </w:comment>
  <w:comment w:id="825" w:author="Gert Morlion" w:date="2024-08-23T15:44:00Z" w:initials="GM">
    <w:p w14:paraId="69C31116" w14:textId="77777777" w:rsidR="009D0F4A" w:rsidRDefault="009D0F4A" w:rsidP="009D0F4A">
      <w:pPr>
        <w:pStyle w:val="Tekstopmerking"/>
        <w:jc w:val="left"/>
      </w:pPr>
      <w:r>
        <w:rPr>
          <w:rStyle w:val="Verwijzingopmerking"/>
        </w:rPr>
        <w:annotationRef/>
      </w:r>
      <w:r>
        <w:t>Added the clause and section numbers</w:t>
      </w:r>
    </w:p>
  </w:comment>
  <w:comment w:id="867" w:author="Gert Morlion" w:date="2023-06-05T13:39:00Z" w:initials="GM">
    <w:p w14:paraId="3730384B" w14:textId="34A02C81" w:rsidR="0027323D" w:rsidRDefault="0027323D">
      <w:pPr>
        <w:pStyle w:val="Tekstopmerking"/>
      </w:pPr>
      <w:r>
        <w:rPr>
          <w:rStyle w:val="Verwijzingopmerking"/>
        </w:rPr>
        <w:annotationRef/>
      </w:r>
      <w:r>
        <w:t>Check reference as soon as introduction DCEG is finalized.</w:t>
      </w:r>
    </w:p>
  </w:comment>
  <w:comment w:id="923" w:author="Gert Morlion" w:date="2023-06-05T13:40:00Z" w:initials="GM">
    <w:p w14:paraId="4787D72C" w14:textId="77777777" w:rsidR="0027323D" w:rsidRDefault="0027323D" w:rsidP="0027323D">
      <w:pPr>
        <w:pStyle w:val="Tekstopmerking"/>
      </w:pPr>
      <w:r>
        <w:rPr>
          <w:rStyle w:val="Verwijzingopmerking"/>
        </w:rPr>
        <w:annotationRef/>
      </w:r>
      <w:r>
        <w:rPr>
          <w:rStyle w:val="Verwijzingopmerking"/>
        </w:rPr>
        <w:annotationRef/>
      </w:r>
      <w:r>
        <w:t>Check reference as soon as introduction DCEG is finalized.</w:t>
      </w:r>
    </w:p>
    <w:p w14:paraId="513DA0CC" w14:textId="41569930" w:rsidR="0027323D" w:rsidRDefault="0027323D">
      <w:pPr>
        <w:pStyle w:val="Tekstopmerking"/>
      </w:pPr>
    </w:p>
  </w:comment>
  <w:comment w:id="931" w:author="Jeff Wootton" w:date="2024-03-20T22:52:00Z" w:initials="JW">
    <w:p w14:paraId="333F75DE" w14:textId="77777777" w:rsidR="00CE2E10" w:rsidRDefault="00CE2E10" w:rsidP="00CE2E10">
      <w:pPr>
        <w:pStyle w:val="Tekstopmerking"/>
        <w:jc w:val="left"/>
      </w:pPr>
      <w:r>
        <w:rPr>
          <w:rStyle w:val="Verwijzingopmerking"/>
        </w:rPr>
        <w:annotationRef/>
      </w:r>
      <w:r>
        <w:t>Refer to Paper S-101PT12-06.18 and Decisions and Actions from S-101PT12.</w:t>
      </w:r>
    </w:p>
  </w:comment>
  <w:comment w:id="986" w:author="Jeff Wootton" w:date="2024-03-20T21:10:00Z" w:initials="JW">
    <w:p w14:paraId="5DEE27FE" w14:textId="77777777" w:rsidR="00784D33" w:rsidRDefault="00784D33" w:rsidP="00784D33">
      <w:pPr>
        <w:pStyle w:val="Tekstopmerking"/>
        <w:jc w:val="left"/>
      </w:pPr>
      <w:r>
        <w:rPr>
          <w:rStyle w:val="Verwijzingopmerking"/>
        </w:rPr>
        <w:annotationRef/>
      </w:r>
      <w:r>
        <w:t xml:space="preserve">Refer to </w:t>
      </w:r>
      <w:hyperlink r:id="rId1" w:history="1">
        <w:r w:rsidRPr="00EF61A1">
          <w:rPr>
            <w:rStyle w:val="Hyperlink"/>
          </w:rPr>
          <w:t>S-101 Documentation and FC Issue #71</w:t>
        </w:r>
      </w:hyperlink>
      <w:r>
        <w:t xml:space="preserve"> and Agenda S-100TSM10-09.1.</w:t>
      </w:r>
    </w:p>
  </w:comment>
  <w:comment w:id="1084" w:author="Gert Morlion" w:date="2024-08-23T16:19:00Z" w:initials="GM">
    <w:p w14:paraId="160329F8" w14:textId="77777777" w:rsidR="00E60A4E" w:rsidRDefault="00E60A4E" w:rsidP="00E60A4E">
      <w:pPr>
        <w:pStyle w:val="Tekstopmerking"/>
        <w:jc w:val="left"/>
      </w:pPr>
      <w:r>
        <w:rPr>
          <w:rStyle w:val="Verwijzingopmerking"/>
        </w:rPr>
        <w:annotationRef/>
      </w:r>
      <w:r>
        <w:t>S98 - Interoperability! Needs to be checked when there is a solution for this issue!</w:t>
      </w:r>
    </w:p>
  </w:comment>
  <w:comment w:id="1111" w:author="Gert Morlion" w:date="2024-08-23T16:19:00Z" w:initials="GM">
    <w:p w14:paraId="278798DF" w14:textId="77777777" w:rsidR="00446BAF" w:rsidRDefault="00446BAF" w:rsidP="00446BAF">
      <w:pPr>
        <w:pStyle w:val="Tekstopmerking"/>
        <w:jc w:val="left"/>
      </w:pPr>
      <w:r>
        <w:rPr>
          <w:rStyle w:val="Verwijzingopmerking"/>
        </w:rPr>
        <w:annotationRef/>
      </w:r>
      <w:r>
        <w:t>S98 - Interoperability! Needs to be checked when there is a solution for this issue!</w:t>
      </w:r>
    </w:p>
  </w:comment>
  <w:comment w:id="1115" w:author="Gert Morlion" w:date="2024-08-23T16:21:00Z" w:initials="GM">
    <w:p w14:paraId="7C99C56E" w14:textId="77777777" w:rsidR="004C20A2" w:rsidRDefault="004C20A2" w:rsidP="004C20A2">
      <w:pPr>
        <w:pStyle w:val="Tekstopmerking"/>
        <w:jc w:val="left"/>
      </w:pPr>
      <w:r>
        <w:rPr>
          <w:rStyle w:val="Verwijzingopmerking"/>
        </w:rPr>
        <w:annotationRef/>
      </w:r>
      <w:r>
        <w:t>S98 - Interoperability! Needs to be checked when there is a solution for this issue!</w:t>
      </w:r>
    </w:p>
  </w:comment>
  <w:comment w:id="1203" w:author="Jeff Wootton" w:date="2024-05-15T11:58:00Z" w:initials="JW">
    <w:p w14:paraId="5C6C1C40" w14:textId="77777777" w:rsidR="00AD7EFA" w:rsidRDefault="00AD7EFA" w:rsidP="00AD7EFA">
      <w:pPr>
        <w:pStyle w:val="Tekstopmerking"/>
        <w:jc w:val="left"/>
      </w:pPr>
      <w:r>
        <w:rPr>
          <w:rStyle w:val="Verwijzingopmerking"/>
        </w:rPr>
        <w:annotationRef/>
      </w:r>
      <w:r>
        <w:t xml:space="preserve">Refer to S-101 Documentation and FC GitHub </w:t>
      </w:r>
      <w:hyperlink r:id="rId2" w:history="1">
        <w:r w:rsidRPr="00E138F8">
          <w:rPr>
            <w:rStyle w:val="Hyperlink"/>
          </w:rPr>
          <w:t>Issue #93</w:t>
        </w:r>
      </w:hyperlink>
      <w:r>
        <w:t>.</w:t>
      </w:r>
    </w:p>
  </w:comment>
  <w:comment w:id="1223" w:author="Jeff Wootton" w:date="2024-05-15T11:20:00Z" w:initials="JW">
    <w:p w14:paraId="3B9C1599" w14:textId="77777777" w:rsidR="00767673" w:rsidRDefault="00767673" w:rsidP="00767673">
      <w:pPr>
        <w:pStyle w:val="Tekstopmerking"/>
        <w:jc w:val="left"/>
      </w:pPr>
      <w:r>
        <w:rPr>
          <w:rStyle w:val="Verwijzingopmerking"/>
        </w:rPr>
        <w:annotationRef/>
      </w:r>
      <w:r>
        <w:t xml:space="preserve">Refer to S-101 Documentation and FC GitHub </w:t>
      </w:r>
      <w:hyperlink r:id="rId3" w:history="1">
        <w:r w:rsidRPr="00E16CD7">
          <w:rPr>
            <w:rStyle w:val="Hyperlink"/>
          </w:rPr>
          <w:t>Issue #92</w:t>
        </w:r>
      </w:hyperlink>
      <w:r>
        <w:t>.</w:t>
      </w:r>
    </w:p>
  </w:comment>
  <w:comment w:id="1229" w:author="Gert Morlion" w:date="2024-08-26T11:16:00Z" w:initials="GM">
    <w:p w14:paraId="38636A4E" w14:textId="77777777" w:rsidR="008B414C" w:rsidRDefault="008B414C" w:rsidP="008B414C">
      <w:pPr>
        <w:pStyle w:val="Tekstopmerking"/>
        <w:jc w:val="left"/>
      </w:pPr>
      <w:r>
        <w:rPr>
          <w:rStyle w:val="Verwijzingopmerking"/>
        </w:rPr>
        <w:annotationRef/>
      </w:r>
      <w:r>
        <w:t>In S-101 PS edition 1.4.1: Lowest Astronomical Tide</w:t>
      </w:r>
    </w:p>
  </w:comment>
  <w:comment w:id="1241" w:author="Jeff Wootton" w:date="2024-06-18T09:00:00Z" w:initials="JW">
    <w:p w14:paraId="51A0A947" w14:textId="77777777" w:rsidR="00D10484" w:rsidRDefault="00D10484" w:rsidP="00D10484">
      <w:pPr>
        <w:pStyle w:val="Tekstopmerking"/>
        <w:jc w:val="left"/>
      </w:pPr>
      <w:r>
        <w:rPr>
          <w:rStyle w:val="Verwijzingopmerking"/>
        </w:rPr>
        <w:annotationRef/>
      </w:r>
      <w:r>
        <w:t>Discussions at S-101PT13. Clarification.</w:t>
      </w:r>
    </w:p>
  </w:comment>
  <w:comment w:id="1727" w:author="Gert Morlion" w:date="2023-06-05T11:49:00Z" w:initials="GM">
    <w:p w14:paraId="6C0F9201" w14:textId="7CE0E48A" w:rsidR="00D82822" w:rsidRDefault="00D82822">
      <w:pPr>
        <w:pStyle w:val="Tekstopmerking"/>
      </w:pPr>
      <w:r>
        <w:rPr>
          <w:rStyle w:val="Verwijzingopmerking"/>
        </w:rPr>
        <w:annotationRef/>
      </w:r>
      <w:r>
        <w:t>Not sure. Check!</w:t>
      </w:r>
    </w:p>
  </w:comment>
  <w:comment w:id="1845" w:author="Jeff Wootton" w:date="2024-03-14T14:20:00Z" w:initials="JW">
    <w:p w14:paraId="3C02CA6A" w14:textId="77777777" w:rsidR="005A2FB1" w:rsidRDefault="005A2FB1" w:rsidP="005A2FB1">
      <w:pPr>
        <w:pStyle w:val="Tekstopmerking"/>
        <w:jc w:val="left"/>
      </w:pPr>
      <w:r>
        <w:rPr>
          <w:rStyle w:val="Verwijzingopmerking"/>
        </w:rPr>
        <w:annotationRef/>
      </w:r>
      <w:r>
        <w:t>Refer to paper S-101PT12-06.20 and Decisions and Action S-101PT12-23.</w:t>
      </w:r>
    </w:p>
  </w:comment>
  <w:comment w:id="1846" w:author="Jeff Wootton" w:date="2024-06-13T16:55:00Z" w:initials="JW">
    <w:p w14:paraId="521C1F3F" w14:textId="77777777" w:rsidR="005A2FB1" w:rsidRDefault="005A2FB1" w:rsidP="005A2FB1">
      <w:pPr>
        <w:pStyle w:val="Tekstopmerking"/>
        <w:jc w:val="left"/>
      </w:pPr>
      <w:r>
        <w:rPr>
          <w:rStyle w:val="Verwijzingopmerking"/>
        </w:rPr>
        <w:annotationRef/>
      </w:r>
      <w:r>
        <w:t>See also Paper S-101PT13-07.7.</w:t>
      </w:r>
    </w:p>
  </w:comment>
  <w:comment w:id="1860" w:author="Gert Morlion" w:date="2023-06-05T11:55:00Z" w:initials="GM">
    <w:p w14:paraId="0D433C86" w14:textId="65F4C106" w:rsidR="00EF1317" w:rsidRDefault="00EF1317">
      <w:pPr>
        <w:pStyle w:val="Tekstopmerking"/>
      </w:pPr>
      <w:r>
        <w:rPr>
          <w:rStyle w:val="Verwijzingopmerking"/>
        </w:rPr>
        <w:annotationRef/>
      </w:r>
      <w:r>
        <w:t>Mandatory?</w:t>
      </w:r>
    </w:p>
  </w:comment>
  <w:comment w:id="1868" w:author="Jeff Wootton" w:date="2024-06-13T17:15:00Z" w:initials="JW">
    <w:p w14:paraId="52C5568E" w14:textId="77777777" w:rsidR="004E09A8" w:rsidRDefault="004E09A8" w:rsidP="004E09A8">
      <w:pPr>
        <w:pStyle w:val="Tekstopmerking"/>
        <w:jc w:val="left"/>
      </w:pPr>
      <w:r>
        <w:rPr>
          <w:rStyle w:val="Verwijzingopmerking"/>
        </w:rPr>
        <w:annotationRef/>
      </w:r>
      <w:r>
        <w:t>Refer to paper S-101PT13-07.7.</w:t>
      </w:r>
    </w:p>
  </w:comment>
  <w:comment w:id="1885" w:author="Jeff Wootton" w:date="2024-06-13T17:15:00Z" w:initials="JW">
    <w:p w14:paraId="6F7CD68D" w14:textId="77777777" w:rsidR="00C75407" w:rsidRDefault="00C75407" w:rsidP="00C75407">
      <w:pPr>
        <w:pStyle w:val="Tekstopmerking"/>
        <w:jc w:val="left"/>
      </w:pPr>
      <w:r>
        <w:rPr>
          <w:rStyle w:val="Verwijzingopmerking"/>
        </w:rPr>
        <w:annotationRef/>
      </w:r>
      <w:r>
        <w:t>Refer to paper S-101PT13-07.7.</w:t>
      </w:r>
    </w:p>
  </w:comment>
  <w:comment w:id="1923" w:author="Jeff Wootton" w:date="2024-03-14T12:45:00Z" w:initials="JW">
    <w:p w14:paraId="4860923C" w14:textId="77777777" w:rsidR="00150645" w:rsidRDefault="00150645" w:rsidP="00150645">
      <w:pPr>
        <w:pStyle w:val="Tekstopmerking"/>
        <w:jc w:val="left"/>
      </w:pPr>
      <w:r>
        <w:rPr>
          <w:rStyle w:val="Verwijzingopmerking"/>
        </w:rPr>
        <w:annotationRef/>
      </w:r>
      <w:r>
        <w:t>Refer to paper S-101PT12-06.17 and Decisions and Action S-101PT12-23.</w:t>
      </w:r>
    </w:p>
  </w:comment>
  <w:comment w:id="2001" w:author="Gert Morlion" w:date="2024-08-26T12:51:00Z" w:initials="GM">
    <w:p w14:paraId="02486E2A" w14:textId="77777777" w:rsidR="00165856" w:rsidRDefault="00165856" w:rsidP="00165856">
      <w:pPr>
        <w:pStyle w:val="Tekstopmerking"/>
        <w:jc w:val="left"/>
      </w:pPr>
      <w:r>
        <w:rPr>
          <w:rStyle w:val="Verwijzingopmerking"/>
        </w:rPr>
        <w:annotationRef/>
      </w:r>
      <w:r>
        <w:t>Change picture: ENC 1 -&gt; IENC 1, ENC 2 -&gt; IENC 2, ...</w:t>
      </w:r>
    </w:p>
  </w:comment>
  <w:comment w:id="2025" w:author="Gert Morlion" w:date="2024-08-26T12:53:00Z" w:initials="GM">
    <w:p w14:paraId="7168F541" w14:textId="77777777" w:rsidR="00CA304D" w:rsidRDefault="00CA304D" w:rsidP="00CA304D">
      <w:pPr>
        <w:pStyle w:val="Tekstopmerking"/>
        <w:jc w:val="left"/>
      </w:pPr>
      <w:r>
        <w:rPr>
          <w:rStyle w:val="Verwijzingopmerking"/>
        </w:rPr>
        <w:annotationRef/>
      </w:r>
      <w:r>
        <w:t>Change picture: ENC 1 -&gt; IENC 1, ENC 2 -&gt; IENC 2, ...</w:t>
      </w:r>
    </w:p>
  </w:comment>
  <w:comment w:id="2038" w:author="Gert Morlion" w:date="2024-08-26T12:54:00Z" w:initials="GM">
    <w:p w14:paraId="48B8B5B1" w14:textId="77777777" w:rsidR="00FD51EF" w:rsidRDefault="00FD51EF" w:rsidP="00FD51EF">
      <w:pPr>
        <w:pStyle w:val="Tekstopmerking"/>
        <w:jc w:val="left"/>
      </w:pPr>
      <w:r>
        <w:rPr>
          <w:rStyle w:val="Verwijzingopmerking"/>
        </w:rPr>
        <w:annotationRef/>
      </w:r>
      <w:r>
        <w:t>Change picture: ENC 1 -&gt; IENC 1, ENC 2 -&gt; IENC 2, ...</w:t>
      </w:r>
    </w:p>
  </w:comment>
  <w:comment w:id="2047" w:author="Gert Morlion" w:date="2024-08-26T12:54:00Z" w:initials="GM">
    <w:p w14:paraId="663DB9F8" w14:textId="77777777" w:rsidR="00FD51EF" w:rsidRDefault="00FD51EF" w:rsidP="00FD51EF">
      <w:pPr>
        <w:pStyle w:val="Tekstopmerking"/>
        <w:jc w:val="left"/>
      </w:pPr>
      <w:r>
        <w:rPr>
          <w:rStyle w:val="Verwijzingopmerking"/>
        </w:rPr>
        <w:annotationRef/>
      </w:r>
      <w:r>
        <w:t>Change picture: ENC 1 -&gt; IENC 1, ENC 2 -&gt; IENC 2, ...</w:t>
      </w:r>
    </w:p>
  </w:comment>
  <w:comment w:id="2167" w:author="Gert Morlion" w:date="2023-06-05T14:03:00Z" w:initials="GM">
    <w:p w14:paraId="0DFAAEEE" w14:textId="1EA16F9B" w:rsidR="00AC585C" w:rsidRDefault="00AC585C">
      <w:pPr>
        <w:pStyle w:val="Tekstopmerking"/>
      </w:pPr>
      <w:r>
        <w:rPr>
          <w:rStyle w:val="Verwijzingopmerking"/>
        </w:rPr>
        <w:annotationRef/>
      </w:r>
      <w:r>
        <w:t>All tables needs to be checked against the tables in S-101 PS edition 1.1.0</w:t>
      </w:r>
    </w:p>
  </w:comment>
  <w:comment w:id="2453" w:author="Jeff Wootton" w:date="2024-06-23T21:04:00Z" w:initials="JW">
    <w:p w14:paraId="296971D6" w14:textId="77777777" w:rsidR="00175971" w:rsidRDefault="00175971" w:rsidP="00175971">
      <w:pPr>
        <w:pStyle w:val="Tekstopmerking"/>
        <w:jc w:val="left"/>
      </w:pPr>
      <w:r>
        <w:rPr>
          <w:rStyle w:val="Verwijzingopmerking"/>
        </w:rPr>
        <w:annotationRef/>
      </w:r>
      <w:r>
        <w:t>Refer to Paper S-101PT13-07.11 and Decisions and Actions from S-101PT13.</w:t>
      </w:r>
    </w:p>
  </w:comment>
  <w:comment w:id="2729" w:author="Jeff Wootton" w:date="2024-06-03T10:18:00Z" w:initials="JW">
    <w:p w14:paraId="4D40E8B2" w14:textId="77777777" w:rsidR="00175971" w:rsidRDefault="00175971" w:rsidP="00175971">
      <w:pPr>
        <w:pStyle w:val="Tekstopmerking"/>
        <w:jc w:val="left"/>
      </w:pPr>
      <w:r>
        <w:rPr>
          <w:rStyle w:val="Verwijzingopmerking"/>
        </w:rPr>
        <w:annotationRef/>
      </w:r>
      <w:r>
        <w:t>Refer to email trail initiated by Tom Richardson 31/06/24.</w:t>
      </w:r>
    </w:p>
  </w:comment>
  <w:comment w:id="2863" w:author="Jeff Wootton" w:date="2024-06-23T21:18:00Z" w:initials="JW">
    <w:p w14:paraId="4E2BD938" w14:textId="77777777" w:rsidR="00175971" w:rsidRDefault="00175971" w:rsidP="00175971">
      <w:pPr>
        <w:pStyle w:val="Tekstopmerking"/>
        <w:jc w:val="left"/>
      </w:pPr>
      <w:r>
        <w:rPr>
          <w:rStyle w:val="Verwijzingopmerking"/>
        </w:rPr>
        <w:annotationRef/>
      </w:r>
      <w:r>
        <w:t>Refer to Paper S-101PT13-07.11 and Decisions and Actions from S-101PT13.</w:t>
      </w:r>
    </w:p>
  </w:comment>
  <w:comment w:id="5479" w:author="Gert Morlion" w:date="2024-08-26T15:12:00Z" w:initials="GM">
    <w:p w14:paraId="471F318D" w14:textId="77777777" w:rsidR="001A5A3E" w:rsidRDefault="001A5A3E" w:rsidP="001A5A3E">
      <w:pPr>
        <w:pStyle w:val="Tekstopmerking"/>
        <w:jc w:val="left"/>
      </w:pPr>
      <w:r>
        <w:rPr>
          <w:rStyle w:val="Verwijzingopmerking"/>
        </w:rPr>
        <w:annotationRef/>
      </w:r>
      <w:r>
        <w:t>In which publication are the S-401 validation checks described?</w:t>
      </w:r>
    </w:p>
  </w:comment>
  <w:comment w:id="5484" w:author="Gert Morlion" w:date="2024-08-26T15:13:00Z" w:initials="GM">
    <w:p w14:paraId="05C88732" w14:textId="77777777" w:rsidR="00F4625A" w:rsidRDefault="00F4625A" w:rsidP="00F4625A">
      <w:pPr>
        <w:pStyle w:val="Tekstopmerking"/>
        <w:jc w:val="left"/>
      </w:pPr>
      <w:r>
        <w:rPr>
          <w:rStyle w:val="Verwijzingopmerking"/>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85789A" w15:done="0"/>
  <w15:commentEx w15:paraId="5F6DB142" w15:done="0"/>
  <w15:commentEx w15:paraId="58092147" w15:done="0"/>
  <w15:commentEx w15:paraId="091C0B67" w15:done="0"/>
  <w15:commentEx w15:paraId="7ACDA32E" w15:done="0"/>
  <w15:commentEx w15:paraId="3003CE5D" w15:done="0"/>
  <w15:commentEx w15:paraId="426E7110" w15:done="0"/>
  <w15:commentEx w15:paraId="3D462DBF" w15:done="0"/>
  <w15:commentEx w15:paraId="318210E5" w15:paraIdParent="3D462DBF" w15:done="0"/>
  <w15:commentEx w15:paraId="7BB71BEF" w15:done="0"/>
  <w15:commentEx w15:paraId="3ED0BE52" w15:done="0"/>
  <w15:commentEx w15:paraId="4FB2160F" w15:done="0"/>
  <w15:commentEx w15:paraId="25E91161" w15:done="0"/>
  <w15:commentEx w15:paraId="59C9CC3A" w15:done="0"/>
  <w15:commentEx w15:paraId="033A2EF5" w15:done="0"/>
  <w15:commentEx w15:paraId="233A1A2C" w15:done="0"/>
  <w15:commentEx w15:paraId="1ADA3E3B" w15:done="0"/>
  <w15:commentEx w15:paraId="69C31116" w15:done="0"/>
  <w15:commentEx w15:paraId="3730384B" w15:done="0"/>
  <w15:commentEx w15:paraId="513DA0CC" w15:done="0"/>
  <w15:commentEx w15:paraId="333F75DE" w15:done="0"/>
  <w15:commentEx w15:paraId="5DEE27FE" w15:done="0"/>
  <w15:commentEx w15:paraId="160329F8" w15:done="0"/>
  <w15:commentEx w15:paraId="278798DF" w15:done="0"/>
  <w15:commentEx w15:paraId="7C99C56E" w15:done="0"/>
  <w15:commentEx w15:paraId="5C6C1C40" w15:done="0"/>
  <w15:commentEx w15:paraId="3B9C1599" w15:done="0"/>
  <w15:commentEx w15:paraId="38636A4E" w15:done="0"/>
  <w15:commentEx w15:paraId="51A0A947" w15:done="0"/>
  <w15:commentEx w15:paraId="6C0F9201" w15:done="0"/>
  <w15:commentEx w15:paraId="3C02CA6A" w15:done="0"/>
  <w15:commentEx w15:paraId="521C1F3F" w15:paraIdParent="3C02CA6A" w15:done="0"/>
  <w15:commentEx w15:paraId="0D433C86" w15:done="0"/>
  <w15:commentEx w15:paraId="52C5568E" w15:done="0"/>
  <w15:commentEx w15:paraId="6F7CD68D" w15:done="0"/>
  <w15:commentEx w15:paraId="4860923C" w15:done="0"/>
  <w15:commentEx w15:paraId="02486E2A" w15:done="0"/>
  <w15:commentEx w15:paraId="7168F541" w15:done="0"/>
  <w15:commentEx w15:paraId="48B8B5B1" w15:done="0"/>
  <w15:commentEx w15:paraId="663DB9F8" w15:done="0"/>
  <w15:commentEx w15:paraId="0DFAAEEE" w15:done="0"/>
  <w15:commentEx w15:paraId="296971D6" w15:done="0"/>
  <w15:commentEx w15:paraId="4D40E8B2" w15:done="0"/>
  <w15:commentEx w15:paraId="4E2BD938" w15:done="0"/>
  <w15:commentEx w15:paraId="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CA43D1" w16cex:dateUtc="2024-08-26T13:15:00Z"/>
  <w16cex:commentExtensible w16cex:durableId="75088C26" w16cex:dateUtc="2024-08-23T09:16:00Z"/>
  <w16cex:commentExtensible w16cex:durableId="4D1A0160" w16cex:dateUtc="2024-08-23T09:16:00Z"/>
  <w16cex:commentExtensible w16cex:durableId="2828468D" w16cex:dateUtc="2023-06-05T09:33:00Z"/>
  <w16cex:commentExtensible w16cex:durableId="3E882B3E" w16cex:dateUtc="2024-08-23T12:45:00Z"/>
  <w16cex:commentExtensible w16cex:durableId="282846EF" w16cex:dateUtc="2023-06-05T09:35:00Z"/>
  <w16cex:commentExtensible w16cex:durableId="2828470B" w16cex:dateUtc="2023-06-05T09:35:00Z"/>
  <w16cex:commentExtensible w16cex:durableId="294BBD8B" w16cex:dateUtc="2024-01-12T12:30:00Z"/>
  <w16cex:commentExtensible w16cex:durableId="2A027CF4" w16cex:dateUtc="2024-08-23T12:52:00Z"/>
  <w16cex:commentExtensible w16cex:durableId="6384A498" w16cex:dateUtc="2024-03-20T21:51: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282862A0" w16cex:dateUtc="2023-06-05T11:33:00Z"/>
  <w16cex:commentExtensible w16cex:durableId="282862C9" w16cex:dateUtc="2023-06-05T11:3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520B5C0A" w16cex:dateUtc="2024-03-20T20:10:00Z"/>
  <w16cex:commentExtensible w16cex:durableId="733B7685" w16cex:dateUtc="2024-08-23T14:19:00Z"/>
  <w16cex:commentExtensible w16cex:durableId="268643E3" w16cex:dateUtc="2024-08-23T14:19:00Z"/>
  <w16cex:commentExtensible w16cex:durableId="6E89EE0D" w16cex:dateUtc="2024-08-23T14:21:00Z"/>
  <w16cex:commentExtensible w16cex:durableId="714B2783" w16cex:dateUtc="2024-05-15T09:58:00Z"/>
  <w16cex:commentExtensible w16cex:durableId="5D308819" w16cex:dateUtc="2024-05-15T09:20:00Z"/>
  <w16cex:commentExtensible w16cex:durableId="61BA91F3" w16cex:dateUtc="2024-08-26T09:16:00Z"/>
  <w16cex:commentExtensible w16cex:durableId="717990A0" w16cex:dateUtc="2024-06-18T07:00:00Z"/>
  <w16cex:commentExtensible w16cex:durableId="28284A5B" w16cex:dateUtc="2023-06-05T09:49:00Z"/>
  <w16cex:commentExtensible w16cex:durableId="24448A0E" w16cex:dateUtc="2024-03-14T13:20:00Z"/>
  <w16cex:commentExtensible w16cex:durableId="71E14A0C" w16cex:dateUtc="2024-06-13T14:55:00Z"/>
  <w16cex:commentExtensible w16cex:durableId="28284BA0" w16cex:dateUtc="2023-06-05T09:55:00Z"/>
  <w16cex:commentExtensible w16cex:durableId="5930BA8A" w16cex:dateUtc="2024-06-13T15:15:00Z"/>
  <w16cex:commentExtensible w16cex:durableId="75C96626" w16cex:dateUtc="2024-06-13T15:15:00Z"/>
  <w16cex:commentExtensible w16cex:durableId="13D2E9BA" w16cex:dateUtc="2024-03-14T11:4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C60595B" w16cex:dateUtc="2024-06-23T19:04:00Z"/>
  <w16cex:commentExtensible w16cex:durableId="450395F6" w16cex:dateUtc="2024-06-03T08:18: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85789A" w16cid:durableId="1FCA43D1"/>
  <w16cid:commentId w16cid:paraId="5F6DB142" w16cid:durableId="75088C26"/>
  <w16cid:commentId w16cid:paraId="58092147" w16cid:durableId="4D1A0160"/>
  <w16cid:commentId w16cid:paraId="091C0B67" w16cid:durableId="2828468D"/>
  <w16cid:commentId w16cid:paraId="7ACDA32E" w16cid:durableId="3E882B3E"/>
  <w16cid:commentId w16cid:paraId="3003CE5D" w16cid:durableId="282846EF"/>
  <w16cid:commentId w16cid:paraId="426E7110" w16cid:durableId="2828470B"/>
  <w16cid:commentId w16cid:paraId="3D462DBF" w16cid:durableId="294BBD8B"/>
  <w16cid:commentId w16cid:paraId="318210E5" w16cid:durableId="2A027CF4"/>
  <w16cid:commentId w16cid:paraId="7BB71BEF" w16cid:durableId="6384A498"/>
  <w16cid:commentId w16cid:paraId="3ED0BE52" w16cid:durableId="57215A3C"/>
  <w16cid:commentId w16cid:paraId="4FB2160F" w16cid:durableId="6567331E"/>
  <w16cid:commentId w16cid:paraId="25E91161" w16cid:durableId="382D7E4D"/>
  <w16cid:commentId w16cid:paraId="59C9CC3A" w16cid:durableId="2DFC359D"/>
  <w16cid:commentId w16cid:paraId="033A2EF5" w16cid:durableId="727A8CDB"/>
  <w16cid:commentId w16cid:paraId="233A1A2C" w16cid:durableId="282862A0"/>
  <w16cid:commentId w16cid:paraId="1ADA3E3B" w16cid:durableId="282862C9"/>
  <w16cid:commentId w16cid:paraId="69C31116" w16cid:durableId="580CD47B"/>
  <w16cid:commentId w16cid:paraId="3730384B" w16cid:durableId="28286411"/>
  <w16cid:commentId w16cid:paraId="513DA0CC" w16cid:durableId="2828645D"/>
  <w16cid:commentId w16cid:paraId="333F75DE" w16cid:durableId="705AEE92"/>
  <w16cid:commentId w16cid:paraId="5DEE27FE" w16cid:durableId="520B5C0A"/>
  <w16cid:commentId w16cid:paraId="160329F8" w16cid:durableId="733B7685"/>
  <w16cid:commentId w16cid:paraId="278798DF" w16cid:durableId="268643E3"/>
  <w16cid:commentId w16cid:paraId="7C99C56E" w16cid:durableId="6E89EE0D"/>
  <w16cid:commentId w16cid:paraId="5C6C1C40" w16cid:durableId="714B2783"/>
  <w16cid:commentId w16cid:paraId="3B9C1599" w16cid:durableId="5D308819"/>
  <w16cid:commentId w16cid:paraId="38636A4E" w16cid:durableId="61BA91F3"/>
  <w16cid:commentId w16cid:paraId="51A0A947" w16cid:durableId="717990A0"/>
  <w16cid:commentId w16cid:paraId="6C0F9201" w16cid:durableId="28284A5B"/>
  <w16cid:commentId w16cid:paraId="3C02CA6A" w16cid:durableId="24448A0E"/>
  <w16cid:commentId w16cid:paraId="521C1F3F" w16cid:durableId="71E14A0C"/>
  <w16cid:commentId w16cid:paraId="0D433C86" w16cid:durableId="28284BA0"/>
  <w16cid:commentId w16cid:paraId="52C5568E" w16cid:durableId="5930BA8A"/>
  <w16cid:commentId w16cid:paraId="6F7CD68D" w16cid:durableId="75C96626"/>
  <w16cid:commentId w16cid:paraId="4860923C" w16cid:durableId="13D2E9BA"/>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296971D6" w16cid:durableId="0C60595B"/>
  <w16cid:commentId w16cid:paraId="4D40E8B2" w16cid:durableId="450395F6"/>
  <w16cid:commentId w16cid:paraId="4E2BD938" w16cid:durableId="00942028"/>
  <w16cid:commentId w16cid:paraId="471F318D" w16cid:durableId="75FA0DBB"/>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DE874" w14:textId="77777777" w:rsidR="00990189" w:rsidRDefault="00990189">
      <w:r>
        <w:separator/>
      </w:r>
    </w:p>
  </w:endnote>
  <w:endnote w:type="continuationSeparator" w:id="0">
    <w:p w14:paraId="38CEA672" w14:textId="77777777" w:rsidR="00990189" w:rsidRDefault="00990189">
      <w:r>
        <w:continuationSeparator/>
      </w:r>
    </w:p>
  </w:endnote>
  <w:endnote w:type="continuationNotice" w:id="1">
    <w:p w14:paraId="6B9AB425" w14:textId="77777777" w:rsidR="00990189" w:rsidRDefault="009901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51E2A" w14:textId="77777777" w:rsidR="00001A80" w:rsidRDefault="00001A80">
    <w:pPr>
      <w:pStyle w:val="Voettekst"/>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39A49" w14:textId="77777777" w:rsidR="00001A80" w:rsidRDefault="00001A80">
    <w:pPr>
      <w:pStyle w:val="Voettekst"/>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2019</w:t>
    </w:r>
  </w:p>
  <w:p w14:paraId="28B2D71C" w14:textId="77777777" w:rsidR="00001A80" w:rsidRDefault="00001A80">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00813" w14:textId="77777777" w:rsidR="00001A80" w:rsidRDefault="00001A80">
    <w:pPr>
      <w:pStyle w:val="Voettekst"/>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B3047" w14:textId="0DDE7A92" w:rsidR="00001A80" w:rsidRDefault="00001A80">
    <w:pPr>
      <w:pStyle w:val="Voettekst"/>
      <w:jc w:val="center"/>
      <w:rPr>
        <w:sz w:val="16"/>
        <w:szCs w:val="16"/>
      </w:rPr>
    </w:pPr>
    <w:bookmarkStart w:id="2074" w:name="OLE_LINK1"/>
    <w:bookmarkStart w:id="2075"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2074"/>
    <w:bookmarkEnd w:id="2075"/>
    <w:r>
      <w:rPr>
        <w:sz w:val="16"/>
        <w:szCs w:val="16"/>
      </w:rPr>
      <w:t>October 20</w:t>
    </w:r>
    <w:ins w:id="2076" w:author="Gert Morlion" w:date="2024-08-23T16:23:00Z" w16du:dateUtc="2024-08-23T14:23:00Z">
      <w:r w:rsidR="00C978E8">
        <w:rPr>
          <w:sz w:val="16"/>
          <w:szCs w:val="16"/>
        </w:rPr>
        <w:t>24</w:t>
      </w:r>
    </w:ins>
    <w:del w:id="2077" w:author="Gert Morlion" w:date="2024-08-23T16:23:00Z" w16du:dateUtc="2024-08-23T14:23:00Z">
      <w:r w:rsidDel="00C978E8">
        <w:rPr>
          <w:sz w:val="16"/>
          <w:szCs w:val="16"/>
        </w:rPr>
        <w:delText>19</w:delText>
      </w:r>
    </w:del>
  </w:p>
  <w:p w14:paraId="02D807B6" w14:textId="77777777" w:rsidR="00001A80" w:rsidRDefault="00001A80">
    <w:pPr>
      <w:pStyle w:val="Voettekst"/>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0BAAB" w14:textId="77777777" w:rsidR="00001A80" w:rsidRDefault="00001A80">
    <w:pPr>
      <w:pStyle w:val="Voettekst"/>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DA11A" w14:textId="77777777" w:rsidR="00990189" w:rsidRDefault="00990189">
      <w:r>
        <w:separator/>
      </w:r>
    </w:p>
  </w:footnote>
  <w:footnote w:type="continuationSeparator" w:id="0">
    <w:p w14:paraId="12F0CC64" w14:textId="77777777" w:rsidR="00990189" w:rsidRDefault="00990189">
      <w:r>
        <w:continuationSeparator/>
      </w:r>
    </w:p>
  </w:footnote>
  <w:footnote w:type="continuationNotice" w:id="1">
    <w:p w14:paraId="6CA0AFD2" w14:textId="77777777" w:rsidR="00990189" w:rsidRDefault="009901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AC568" w14:textId="77777777" w:rsidR="00001A80" w:rsidRDefault="00001A80">
    <w:pPr>
      <w:pStyle w:val="Koptekst"/>
      <w:framePr w:wrap="around" w:vAnchor="text" w:hAnchor="margin" w:xAlign="outside" w:y="1"/>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Pr>
        <w:rStyle w:val="Paginanummer"/>
        <w:b w:val="0"/>
        <w:noProof/>
        <w:sz w:val="16"/>
        <w:szCs w:val="16"/>
      </w:rPr>
      <w:t>4</w:t>
    </w:r>
    <w:r>
      <w:rPr>
        <w:rStyle w:val="Paginanummer"/>
        <w:b w:val="0"/>
        <w:sz w:val="16"/>
        <w:szCs w:val="16"/>
      </w:rPr>
      <w:fldChar w:fldCharType="end"/>
    </w:r>
  </w:p>
  <w:p w14:paraId="0503F23D" w14:textId="77777777" w:rsidR="00001A80" w:rsidRDefault="00001A80">
    <w:pPr>
      <w:pStyle w:val="Koptekst"/>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01B6" w14:textId="77777777" w:rsidR="00001A80" w:rsidRDefault="00001A80">
    <w:pPr>
      <w:pStyle w:val="Koptekst"/>
      <w:framePr w:wrap="around" w:vAnchor="text" w:hAnchor="page" w:x="10301" w:y="12"/>
      <w:rPr>
        <w:rStyle w:val="Paginanummer"/>
        <w:b w:val="0"/>
        <w:sz w:val="16"/>
        <w:szCs w:val="16"/>
      </w:rPr>
    </w:pPr>
    <w:r>
      <w:rPr>
        <w:rStyle w:val="Paginanummer"/>
        <w:b w:val="0"/>
        <w:sz w:val="16"/>
        <w:szCs w:val="16"/>
      </w:rPr>
      <w:fldChar w:fldCharType="begin"/>
    </w:r>
    <w:r>
      <w:rPr>
        <w:rStyle w:val="Paginanummer"/>
        <w:b w:val="0"/>
        <w:sz w:val="16"/>
        <w:szCs w:val="16"/>
      </w:rPr>
      <w:instrText xml:space="preserve">PAGE  </w:instrText>
    </w:r>
    <w:r>
      <w:rPr>
        <w:rStyle w:val="Paginanummer"/>
        <w:b w:val="0"/>
        <w:sz w:val="16"/>
        <w:szCs w:val="16"/>
      </w:rPr>
      <w:fldChar w:fldCharType="separate"/>
    </w:r>
    <w:r w:rsidR="00E27500">
      <w:rPr>
        <w:rStyle w:val="Paginanummer"/>
        <w:b w:val="0"/>
        <w:noProof/>
        <w:sz w:val="16"/>
        <w:szCs w:val="16"/>
      </w:rPr>
      <w:t>ii</w:t>
    </w:r>
    <w:r>
      <w:rPr>
        <w:rStyle w:val="Paginanummer"/>
        <w:b w:val="0"/>
        <w:sz w:val="16"/>
        <w:szCs w:val="16"/>
      </w:rPr>
      <w:fldChar w:fldCharType="end"/>
    </w:r>
  </w:p>
  <w:p w14:paraId="0D8E4FC7" w14:textId="77777777" w:rsidR="00001A80" w:rsidRDefault="00001A80">
    <w:pPr>
      <w:pStyle w:val="Koptekst"/>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4AD05" w14:textId="77777777" w:rsidR="00001A80" w:rsidRDefault="00001A80">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C61A574A"/>
    <w:lvl w:ilvl="0">
      <w:start w:val="1"/>
      <w:numFmt w:val="bullet"/>
      <w:pStyle w:val="Lijstnummering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jstnummering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jstnummering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jstnummering"/>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jstvoortzetti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Lijstopsomtek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9"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2"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93A5307"/>
    <w:multiLevelType w:val="multilevel"/>
    <w:tmpl w:val="BF26AB6E"/>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6"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7"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jstvoortzetti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jstvoortzetti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0E2"/>
    <w:multiLevelType w:val="singleLevel"/>
    <w:tmpl w:val="04090001"/>
    <w:lvl w:ilvl="0">
      <w:numFmt w:val="decimal"/>
      <w:lvlText w:val=""/>
      <w:lvlJc w:val="left"/>
    </w:lvl>
  </w:abstractNum>
  <w:abstractNum w:abstractNumId="24"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7"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29"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0"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2"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3"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7"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0"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3"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79215370">
    <w:abstractNumId w:val="19"/>
  </w:num>
  <w:num w:numId="2" w16cid:durableId="2086030199">
    <w:abstractNumId w:val="6"/>
  </w:num>
  <w:num w:numId="3" w16cid:durableId="1597979906">
    <w:abstractNumId w:val="4"/>
  </w:num>
  <w:num w:numId="4" w16cid:durableId="1720013385">
    <w:abstractNumId w:val="3"/>
  </w:num>
  <w:num w:numId="5" w16cid:durableId="352345903">
    <w:abstractNumId w:val="2"/>
  </w:num>
  <w:num w:numId="6" w16cid:durableId="1487822605">
    <w:abstractNumId w:val="1"/>
  </w:num>
  <w:num w:numId="7" w16cid:durableId="651182449">
    <w:abstractNumId w:val="0"/>
  </w:num>
  <w:num w:numId="8" w16cid:durableId="304049759">
    <w:abstractNumId w:val="20"/>
  </w:num>
  <w:num w:numId="9" w16cid:durableId="814177852">
    <w:abstractNumId w:val="23"/>
  </w:num>
  <w:num w:numId="10" w16cid:durableId="1991866307">
    <w:abstractNumId w:val="42"/>
  </w:num>
  <w:num w:numId="11" w16cid:durableId="1982617664">
    <w:abstractNumId w:val="43"/>
  </w:num>
  <w:num w:numId="12" w16cid:durableId="566304893">
    <w:abstractNumId w:val="41"/>
  </w:num>
  <w:num w:numId="13" w16cid:durableId="921181070">
    <w:abstractNumId w:val="40"/>
  </w:num>
  <w:num w:numId="14" w16cid:durableId="1090203488">
    <w:abstractNumId w:val="24"/>
  </w:num>
  <w:num w:numId="15" w16cid:durableId="308244258">
    <w:abstractNumId w:val="15"/>
  </w:num>
  <w:num w:numId="16" w16cid:durableId="1581478055">
    <w:abstractNumId w:val="7"/>
  </w:num>
  <w:num w:numId="17" w16cid:durableId="2070373060">
    <w:abstractNumId w:val="39"/>
  </w:num>
  <w:num w:numId="18" w16cid:durableId="1931693770">
    <w:abstractNumId w:val="32"/>
  </w:num>
  <w:num w:numId="19" w16cid:durableId="1334990152">
    <w:abstractNumId w:val="12"/>
  </w:num>
  <w:num w:numId="20" w16cid:durableId="1274049534">
    <w:abstractNumId w:val="22"/>
  </w:num>
  <w:num w:numId="21" w16cid:durableId="1908227501">
    <w:abstractNumId w:val="9"/>
  </w:num>
  <w:num w:numId="22" w16cid:durableId="1736969551">
    <w:abstractNumId w:val="14"/>
  </w:num>
  <w:num w:numId="23" w16cid:durableId="312174128">
    <w:abstractNumId w:val="8"/>
  </w:num>
  <w:num w:numId="24" w16cid:durableId="1615212368">
    <w:abstractNumId w:val="17"/>
  </w:num>
  <w:num w:numId="25" w16cid:durableId="107746845">
    <w:abstractNumId w:val="34"/>
  </w:num>
  <w:num w:numId="26" w16cid:durableId="654845853">
    <w:abstractNumId w:val="5"/>
  </w:num>
  <w:num w:numId="27" w16cid:durableId="1684823785">
    <w:abstractNumId w:val="10"/>
  </w:num>
  <w:num w:numId="28" w16cid:durableId="1051340441">
    <w:abstractNumId w:val="29"/>
  </w:num>
  <w:num w:numId="29" w16cid:durableId="1046416137">
    <w:abstractNumId w:val="35"/>
  </w:num>
  <w:num w:numId="30" w16cid:durableId="2042897838">
    <w:abstractNumId w:val="11"/>
  </w:num>
  <w:num w:numId="31" w16cid:durableId="404380379">
    <w:abstractNumId w:val="18"/>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1026757740">
    <w:abstractNumId w:val="21"/>
  </w:num>
  <w:num w:numId="33" w16cid:durableId="435832354">
    <w:abstractNumId w:val="18"/>
  </w:num>
  <w:num w:numId="34" w16cid:durableId="447359805">
    <w:abstractNumId w:val="25"/>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156649643">
    <w:abstractNumId w:val="28"/>
  </w:num>
  <w:num w:numId="36" w16cid:durableId="2105808604">
    <w:abstractNumId w:val="37"/>
  </w:num>
  <w:num w:numId="37" w16cid:durableId="506215588">
    <w:abstractNumId w:val="44"/>
  </w:num>
  <w:num w:numId="38" w16cid:durableId="543560393">
    <w:abstractNumId w:val="31"/>
  </w:num>
  <w:num w:numId="39" w16cid:durableId="1527257850">
    <w:abstractNumId w:val="13"/>
  </w:num>
  <w:num w:numId="40" w16cid:durableId="543953966">
    <w:abstractNumId w:val="30"/>
  </w:num>
  <w:num w:numId="41" w16cid:durableId="1499879906">
    <w:abstractNumId w:val="38"/>
  </w:num>
  <w:num w:numId="42" w16cid:durableId="914976975">
    <w:abstractNumId w:val="26"/>
  </w:num>
  <w:num w:numId="43" w16cid:durableId="2024938895">
    <w:abstractNumId w:val="36"/>
  </w:num>
  <w:num w:numId="44" w16cid:durableId="823543603">
    <w:abstractNumId w:val="16"/>
  </w:num>
  <w:num w:numId="45" w16cid:durableId="1087847243">
    <w:abstractNumId w:val="33"/>
  </w:num>
  <w:num w:numId="46" w16cid:durableId="1920942067">
    <w:abstractNumId w:val="2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rt Morlion">
    <w15:presenceInfo w15:providerId="AD" w15:userId="S::gert.morlion@vlaamsewaterweg.be::77e31502-704c-45fd-82dc-df3d4f68f4f0"/>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085">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30331"/>
    <w:rsid w:val="00030FD7"/>
    <w:rsid w:val="00032727"/>
    <w:rsid w:val="00034786"/>
    <w:rsid w:val="00040ACE"/>
    <w:rsid w:val="00041609"/>
    <w:rsid w:val="0004358F"/>
    <w:rsid w:val="000469F4"/>
    <w:rsid w:val="00050C8E"/>
    <w:rsid w:val="00066C71"/>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50645"/>
    <w:rsid w:val="00152CB5"/>
    <w:rsid w:val="00154337"/>
    <w:rsid w:val="00157D05"/>
    <w:rsid w:val="001646A9"/>
    <w:rsid w:val="00165856"/>
    <w:rsid w:val="00167822"/>
    <w:rsid w:val="00171F6B"/>
    <w:rsid w:val="00175971"/>
    <w:rsid w:val="001770C7"/>
    <w:rsid w:val="001805C3"/>
    <w:rsid w:val="00183FCF"/>
    <w:rsid w:val="00194AEF"/>
    <w:rsid w:val="001A2322"/>
    <w:rsid w:val="001A5A3E"/>
    <w:rsid w:val="001A654B"/>
    <w:rsid w:val="001B6339"/>
    <w:rsid w:val="001B7FD1"/>
    <w:rsid w:val="001C56D6"/>
    <w:rsid w:val="001D071B"/>
    <w:rsid w:val="001D492A"/>
    <w:rsid w:val="001E3CBF"/>
    <w:rsid w:val="001E3D26"/>
    <w:rsid w:val="001E48E7"/>
    <w:rsid w:val="00201BF1"/>
    <w:rsid w:val="002100C2"/>
    <w:rsid w:val="00212271"/>
    <w:rsid w:val="00214389"/>
    <w:rsid w:val="00214B9D"/>
    <w:rsid w:val="00217648"/>
    <w:rsid w:val="00223777"/>
    <w:rsid w:val="002317E5"/>
    <w:rsid w:val="00237A18"/>
    <w:rsid w:val="002403F0"/>
    <w:rsid w:val="00240D52"/>
    <w:rsid w:val="0024279B"/>
    <w:rsid w:val="00257970"/>
    <w:rsid w:val="00257A15"/>
    <w:rsid w:val="00271452"/>
    <w:rsid w:val="0027323D"/>
    <w:rsid w:val="002808F9"/>
    <w:rsid w:val="00283C20"/>
    <w:rsid w:val="002A316E"/>
    <w:rsid w:val="002A7457"/>
    <w:rsid w:val="002B4A78"/>
    <w:rsid w:val="002B5B36"/>
    <w:rsid w:val="002C101D"/>
    <w:rsid w:val="002C1384"/>
    <w:rsid w:val="002C42FB"/>
    <w:rsid w:val="002C4F63"/>
    <w:rsid w:val="002C5E84"/>
    <w:rsid w:val="002C6683"/>
    <w:rsid w:val="002D015E"/>
    <w:rsid w:val="002D3E65"/>
    <w:rsid w:val="002E046C"/>
    <w:rsid w:val="002E1A6F"/>
    <w:rsid w:val="002E41DA"/>
    <w:rsid w:val="002E4DC4"/>
    <w:rsid w:val="002E5882"/>
    <w:rsid w:val="002E61BE"/>
    <w:rsid w:val="002E790D"/>
    <w:rsid w:val="002F6C24"/>
    <w:rsid w:val="0030066F"/>
    <w:rsid w:val="0030244E"/>
    <w:rsid w:val="00320BFB"/>
    <w:rsid w:val="003221A1"/>
    <w:rsid w:val="003269F7"/>
    <w:rsid w:val="00326E2A"/>
    <w:rsid w:val="003324C2"/>
    <w:rsid w:val="00337BD9"/>
    <w:rsid w:val="003427AD"/>
    <w:rsid w:val="003628CF"/>
    <w:rsid w:val="00373640"/>
    <w:rsid w:val="00381B72"/>
    <w:rsid w:val="00383DCE"/>
    <w:rsid w:val="00385B34"/>
    <w:rsid w:val="003A3439"/>
    <w:rsid w:val="003A606B"/>
    <w:rsid w:val="003B05AF"/>
    <w:rsid w:val="003B312C"/>
    <w:rsid w:val="003C1CDC"/>
    <w:rsid w:val="003C6E38"/>
    <w:rsid w:val="003D5F40"/>
    <w:rsid w:val="003E6D30"/>
    <w:rsid w:val="003F0395"/>
    <w:rsid w:val="003F1A7C"/>
    <w:rsid w:val="003F39B6"/>
    <w:rsid w:val="00405215"/>
    <w:rsid w:val="00412258"/>
    <w:rsid w:val="00412A75"/>
    <w:rsid w:val="00421749"/>
    <w:rsid w:val="00433A80"/>
    <w:rsid w:val="00434114"/>
    <w:rsid w:val="0043651F"/>
    <w:rsid w:val="00443D28"/>
    <w:rsid w:val="00446BAF"/>
    <w:rsid w:val="00450842"/>
    <w:rsid w:val="00453023"/>
    <w:rsid w:val="004721B4"/>
    <w:rsid w:val="004808C7"/>
    <w:rsid w:val="004817C4"/>
    <w:rsid w:val="00481A2C"/>
    <w:rsid w:val="004907E4"/>
    <w:rsid w:val="00496774"/>
    <w:rsid w:val="004B219E"/>
    <w:rsid w:val="004C20A2"/>
    <w:rsid w:val="004C5241"/>
    <w:rsid w:val="004C6F5B"/>
    <w:rsid w:val="004E09A8"/>
    <w:rsid w:val="004E7521"/>
    <w:rsid w:val="00503784"/>
    <w:rsid w:val="00505CD2"/>
    <w:rsid w:val="00506C37"/>
    <w:rsid w:val="00514B73"/>
    <w:rsid w:val="00514FD7"/>
    <w:rsid w:val="00516A20"/>
    <w:rsid w:val="00522412"/>
    <w:rsid w:val="00522FDC"/>
    <w:rsid w:val="00523061"/>
    <w:rsid w:val="00530669"/>
    <w:rsid w:val="00531FA1"/>
    <w:rsid w:val="005427E2"/>
    <w:rsid w:val="00554350"/>
    <w:rsid w:val="00565C22"/>
    <w:rsid w:val="00567653"/>
    <w:rsid w:val="005845A2"/>
    <w:rsid w:val="00584AAD"/>
    <w:rsid w:val="005903DD"/>
    <w:rsid w:val="005A2FB1"/>
    <w:rsid w:val="005A4B4C"/>
    <w:rsid w:val="005B5B4B"/>
    <w:rsid w:val="005B5F08"/>
    <w:rsid w:val="005B63F9"/>
    <w:rsid w:val="005C13DA"/>
    <w:rsid w:val="005C3D4D"/>
    <w:rsid w:val="005C4623"/>
    <w:rsid w:val="005C6BE7"/>
    <w:rsid w:val="00604A20"/>
    <w:rsid w:val="00607FB3"/>
    <w:rsid w:val="00610ED9"/>
    <w:rsid w:val="00616A57"/>
    <w:rsid w:val="00633D66"/>
    <w:rsid w:val="00642DFE"/>
    <w:rsid w:val="00644977"/>
    <w:rsid w:val="00652854"/>
    <w:rsid w:val="00656770"/>
    <w:rsid w:val="0066241E"/>
    <w:rsid w:val="006634B4"/>
    <w:rsid w:val="006707FB"/>
    <w:rsid w:val="006742F5"/>
    <w:rsid w:val="00675A5A"/>
    <w:rsid w:val="0067662A"/>
    <w:rsid w:val="00681822"/>
    <w:rsid w:val="006824AE"/>
    <w:rsid w:val="00685E3C"/>
    <w:rsid w:val="00687A9E"/>
    <w:rsid w:val="00691D5F"/>
    <w:rsid w:val="00692DFC"/>
    <w:rsid w:val="006936D4"/>
    <w:rsid w:val="006949C5"/>
    <w:rsid w:val="00696E79"/>
    <w:rsid w:val="006A7C19"/>
    <w:rsid w:val="006B7119"/>
    <w:rsid w:val="006B713C"/>
    <w:rsid w:val="006D34BD"/>
    <w:rsid w:val="006E2893"/>
    <w:rsid w:val="006E3797"/>
    <w:rsid w:val="006E506C"/>
    <w:rsid w:val="006F3C54"/>
    <w:rsid w:val="007020CC"/>
    <w:rsid w:val="007055F4"/>
    <w:rsid w:val="00712F73"/>
    <w:rsid w:val="00721308"/>
    <w:rsid w:val="007229CD"/>
    <w:rsid w:val="007231A0"/>
    <w:rsid w:val="00723B58"/>
    <w:rsid w:val="007260E2"/>
    <w:rsid w:val="007267B0"/>
    <w:rsid w:val="0073324A"/>
    <w:rsid w:val="00742789"/>
    <w:rsid w:val="00750386"/>
    <w:rsid w:val="00750E36"/>
    <w:rsid w:val="00753750"/>
    <w:rsid w:val="00753ED4"/>
    <w:rsid w:val="00757FD4"/>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34C4"/>
    <w:rsid w:val="007C15EB"/>
    <w:rsid w:val="007C303F"/>
    <w:rsid w:val="007C3C08"/>
    <w:rsid w:val="007D1FDC"/>
    <w:rsid w:val="007E2E2A"/>
    <w:rsid w:val="007E4048"/>
    <w:rsid w:val="007E4390"/>
    <w:rsid w:val="0080687A"/>
    <w:rsid w:val="00813EAC"/>
    <w:rsid w:val="00814CDA"/>
    <w:rsid w:val="008357CC"/>
    <w:rsid w:val="00835A2C"/>
    <w:rsid w:val="0084389B"/>
    <w:rsid w:val="0086307A"/>
    <w:rsid w:val="008663A4"/>
    <w:rsid w:val="0087647E"/>
    <w:rsid w:val="0088388C"/>
    <w:rsid w:val="00887A97"/>
    <w:rsid w:val="008B090E"/>
    <w:rsid w:val="008B414C"/>
    <w:rsid w:val="008B4593"/>
    <w:rsid w:val="008C1375"/>
    <w:rsid w:val="008C1F21"/>
    <w:rsid w:val="008C6607"/>
    <w:rsid w:val="008C7C03"/>
    <w:rsid w:val="008F61AA"/>
    <w:rsid w:val="00902DE1"/>
    <w:rsid w:val="00904BAC"/>
    <w:rsid w:val="0091309E"/>
    <w:rsid w:val="00923FE4"/>
    <w:rsid w:val="00931D6A"/>
    <w:rsid w:val="00932CAC"/>
    <w:rsid w:val="0093320B"/>
    <w:rsid w:val="00933B23"/>
    <w:rsid w:val="00935BA0"/>
    <w:rsid w:val="00936DB3"/>
    <w:rsid w:val="009553CF"/>
    <w:rsid w:val="00960E9B"/>
    <w:rsid w:val="009613DB"/>
    <w:rsid w:val="009771E2"/>
    <w:rsid w:val="00980B70"/>
    <w:rsid w:val="00985202"/>
    <w:rsid w:val="0098734C"/>
    <w:rsid w:val="00990189"/>
    <w:rsid w:val="00996DE5"/>
    <w:rsid w:val="009A11F4"/>
    <w:rsid w:val="009A624E"/>
    <w:rsid w:val="009A6288"/>
    <w:rsid w:val="009A7A6D"/>
    <w:rsid w:val="009B57DA"/>
    <w:rsid w:val="009C79EF"/>
    <w:rsid w:val="009D0F4A"/>
    <w:rsid w:val="009E0873"/>
    <w:rsid w:val="009E159D"/>
    <w:rsid w:val="009F1D70"/>
    <w:rsid w:val="009F6679"/>
    <w:rsid w:val="009F6E03"/>
    <w:rsid w:val="00A073F0"/>
    <w:rsid w:val="00A07F3C"/>
    <w:rsid w:val="00A124C5"/>
    <w:rsid w:val="00A1668F"/>
    <w:rsid w:val="00A223BF"/>
    <w:rsid w:val="00A227F8"/>
    <w:rsid w:val="00A22995"/>
    <w:rsid w:val="00A25964"/>
    <w:rsid w:val="00A4258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C37E1"/>
    <w:rsid w:val="00AC3E4E"/>
    <w:rsid w:val="00AC4E75"/>
    <w:rsid w:val="00AC585C"/>
    <w:rsid w:val="00AD7EFA"/>
    <w:rsid w:val="00AE19E1"/>
    <w:rsid w:val="00AE57C1"/>
    <w:rsid w:val="00AE68A7"/>
    <w:rsid w:val="00AE693F"/>
    <w:rsid w:val="00B02D9B"/>
    <w:rsid w:val="00B02F57"/>
    <w:rsid w:val="00B0696B"/>
    <w:rsid w:val="00B1512B"/>
    <w:rsid w:val="00B1728C"/>
    <w:rsid w:val="00B32C20"/>
    <w:rsid w:val="00B403F7"/>
    <w:rsid w:val="00B41B60"/>
    <w:rsid w:val="00B42090"/>
    <w:rsid w:val="00B47466"/>
    <w:rsid w:val="00B53CCE"/>
    <w:rsid w:val="00B5564E"/>
    <w:rsid w:val="00B5710D"/>
    <w:rsid w:val="00B577C2"/>
    <w:rsid w:val="00B66CF8"/>
    <w:rsid w:val="00B7180B"/>
    <w:rsid w:val="00B9219B"/>
    <w:rsid w:val="00BA1A80"/>
    <w:rsid w:val="00BA5996"/>
    <w:rsid w:val="00BA76C3"/>
    <w:rsid w:val="00BB6A2D"/>
    <w:rsid w:val="00BB77B8"/>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5061"/>
    <w:rsid w:val="00C31E37"/>
    <w:rsid w:val="00C32B79"/>
    <w:rsid w:val="00C34D16"/>
    <w:rsid w:val="00C36449"/>
    <w:rsid w:val="00C41373"/>
    <w:rsid w:val="00C46A0E"/>
    <w:rsid w:val="00C5038D"/>
    <w:rsid w:val="00C53B63"/>
    <w:rsid w:val="00C565CD"/>
    <w:rsid w:val="00C674C8"/>
    <w:rsid w:val="00C730A5"/>
    <w:rsid w:val="00C739EB"/>
    <w:rsid w:val="00C74248"/>
    <w:rsid w:val="00C75407"/>
    <w:rsid w:val="00C81EBB"/>
    <w:rsid w:val="00C978E8"/>
    <w:rsid w:val="00CA1F5D"/>
    <w:rsid w:val="00CA2927"/>
    <w:rsid w:val="00CA304D"/>
    <w:rsid w:val="00CA344F"/>
    <w:rsid w:val="00CB20A0"/>
    <w:rsid w:val="00CB53C1"/>
    <w:rsid w:val="00CB5D46"/>
    <w:rsid w:val="00CC0E15"/>
    <w:rsid w:val="00CC67E1"/>
    <w:rsid w:val="00CD0072"/>
    <w:rsid w:val="00CD31AA"/>
    <w:rsid w:val="00CD6BEE"/>
    <w:rsid w:val="00CE2E10"/>
    <w:rsid w:val="00CE586C"/>
    <w:rsid w:val="00CE7E0F"/>
    <w:rsid w:val="00CF5B37"/>
    <w:rsid w:val="00D052F0"/>
    <w:rsid w:val="00D0588D"/>
    <w:rsid w:val="00D06072"/>
    <w:rsid w:val="00D10484"/>
    <w:rsid w:val="00D12506"/>
    <w:rsid w:val="00D13877"/>
    <w:rsid w:val="00D16E9C"/>
    <w:rsid w:val="00D22CCD"/>
    <w:rsid w:val="00D31089"/>
    <w:rsid w:val="00D345F0"/>
    <w:rsid w:val="00D5085B"/>
    <w:rsid w:val="00D55B09"/>
    <w:rsid w:val="00D61EE1"/>
    <w:rsid w:val="00D733CD"/>
    <w:rsid w:val="00D75A17"/>
    <w:rsid w:val="00D76B38"/>
    <w:rsid w:val="00D76C38"/>
    <w:rsid w:val="00D778D3"/>
    <w:rsid w:val="00D81F57"/>
    <w:rsid w:val="00D82822"/>
    <w:rsid w:val="00D9021A"/>
    <w:rsid w:val="00D92500"/>
    <w:rsid w:val="00D96E51"/>
    <w:rsid w:val="00DA22A5"/>
    <w:rsid w:val="00DA431F"/>
    <w:rsid w:val="00DA5B98"/>
    <w:rsid w:val="00DA5DD6"/>
    <w:rsid w:val="00DA5FB2"/>
    <w:rsid w:val="00DA66AF"/>
    <w:rsid w:val="00DB1664"/>
    <w:rsid w:val="00DB4511"/>
    <w:rsid w:val="00DB7406"/>
    <w:rsid w:val="00DC02DE"/>
    <w:rsid w:val="00DC0B2B"/>
    <w:rsid w:val="00DC3245"/>
    <w:rsid w:val="00DC5B03"/>
    <w:rsid w:val="00DD00E9"/>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3F3A"/>
    <w:rsid w:val="00E4522A"/>
    <w:rsid w:val="00E51327"/>
    <w:rsid w:val="00E60A4E"/>
    <w:rsid w:val="00E61C20"/>
    <w:rsid w:val="00E6358F"/>
    <w:rsid w:val="00E652BD"/>
    <w:rsid w:val="00E8009A"/>
    <w:rsid w:val="00E80BE2"/>
    <w:rsid w:val="00E82EAF"/>
    <w:rsid w:val="00E90EC5"/>
    <w:rsid w:val="00E957D7"/>
    <w:rsid w:val="00EA011D"/>
    <w:rsid w:val="00EC0083"/>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CF5"/>
    <w:rsid w:val="00F5504F"/>
    <w:rsid w:val="00F63057"/>
    <w:rsid w:val="00F63D31"/>
    <w:rsid w:val="00F6798B"/>
    <w:rsid w:val="00F75FAD"/>
    <w:rsid w:val="00F80326"/>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85">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nl-BE" w:eastAsia="nl-B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7323D"/>
    <w:pPr>
      <w:spacing w:after="240" w:line="230" w:lineRule="atLeast"/>
      <w:jc w:val="both"/>
    </w:pPr>
    <w:rPr>
      <w:rFonts w:ascii="Arial" w:hAnsi="Arial"/>
      <w:lang w:val="en-GB" w:eastAsia="ja-JP"/>
    </w:rPr>
  </w:style>
  <w:style w:type="paragraph" w:styleId="Kop1">
    <w:name w:val="heading 1"/>
    <w:basedOn w:val="Standaard"/>
    <w:next w:val="Standaard"/>
    <w:link w:val="Kop1Char"/>
    <w:qFormat/>
    <w:pPr>
      <w:keepNext/>
      <w:numPr>
        <w:numId w:val="15"/>
      </w:numPr>
      <w:tabs>
        <w:tab w:val="left" w:pos="400"/>
        <w:tab w:val="left" w:pos="560"/>
      </w:tabs>
      <w:suppressAutoHyphens/>
      <w:spacing w:before="270" w:line="270" w:lineRule="exact"/>
      <w:outlineLvl w:val="0"/>
    </w:pPr>
    <w:rPr>
      <w:b/>
      <w:bCs/>
      <w:sz w:val="24"/>
    </w:rPr>
  </w:style>
  <w:style w:type="paragraph" w:styleId="Kop2">
    <w:name w:val="heading 2"/>
    <w:basedOn w:val="Kop1"/>
    <w:next w:val="Standaard"/>
    <w:link w:val="Kop2Char"/>
    <w:qFormat/>
    <w:pPr>
      <w:numPr>
        <w:ilvl w:val="1"/>
      </w:numPr>
      <w:tabs>
        <w:tab w:val="clear" w:pos="400"/>
        <w:tab w:val="clear" w:pos="560"/>
        <w:tab w:val="left" w:pos="540"/>
        <w:tab w:val="left" w:pos="700"/>
      </w:tabs>
      <w:spacing w:before="60" w:line="250" w:lineRule="exact"/>
      <w:outlineLvl w:val="1"/>
    </w:pPr>
    <w:rPr>
      <w:sz w:val="22"/>
    </w:rPr>
  </w:style>
  <w:style w:type="paragraph" w:styleId="Kop3">
    <w:name w:val="heading 3"/>
    <w:basedOn w:val="Kop1"/>
    <w:next w:val="Standaard"/>
    <w:link w:val="Kop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Kop4">
    <w:name w:val="heading 4"/>
    <w:basedOn w:val="Kop3"/>
    <w:next w:val="Standaard"/>
    <w:link w:val="Kop4Char"/>
    <w:qFormat/>
    <w:pPr>
      <w:numPr>
        <w:ilvl w:val="3"/>
      </w:numPr>
      <w:tabs>
        <w:tab w:val="clear" w:pos="660"/>
        <w:tab w:val="clear" w:pos="880"/>
        <w:tab w:val="left" w:pos="940"/>
        <w:tab w:val="left" w:pos="1140"/>
        <w:tab w:val="left" w:pos="1360"/>
      </w:tabs>
      <w:outlineLvl w:val="3"/>
    </w:pPr>
  </w:style>
  <w:style w:type="paragraph" w:styleId="Kop5">
    <w:name w:val="heading 5"/>
    <w:basedOn w:val="Kop4"/>
    <w:next w:val="Standaard"/>
    <w:link w:val="Kop5Char"/>
    <w:qFormat/>
    <w:pPr>
      <w:numPr>
        <w:ilvl w:val="4"/>
      </w:numPr>
      <w:tabs>
        <w:tab w:val="clear" w:pos="940"/>
        <w:tab w:val="clear" w:pos="1140"/>
        <w:tab w:val="clear" w:pos="1360"/>
      </w:tabs>
      <w:outlineLvl w:val="4"/>
    </w:pPr>
  </w:style>
  <w:style w:type="paragraph" w:styleId="Kop6">
    <w:name w:val="heading 6"/>
    <w:basedOn w:val="Kop5"/>
    <w:next w:val="Standaard"/>
    <w:link w:val="Kop6Char"/>
    <w:qFormat/>
    <w:pPr>
      <w:numPr>
        <w:ilvl w:val="5"/>
      </w:numPr>
      <w:outlineLvl w:val="5"/>
    </w:pPr>
  </w:style>
  <w:style w:type="paragraph" w:styleId="Kop7">
    <w:name w:val="heading 7"/>
    <w:basedOn w:val="Kop6"/>
    <w:next w:val="Standaard"/>
    <w:link w:val="Kop7Char"/>
    <w:qFormat/>
    <w:pPr>
      <w:numPr>
        <w:ilvl w:val="6"/>
      </w:numPr>
      <w:outlineLvl w:val="6"/>
    </w:pPr>
  </w:style>
  <w:style w:type="paragraph" w:styleId="Kop8">
    <w:name w:val="heading 8"/>
    <w:basedOn w:val="Kop6"/>
    <w:next w:val="Standaard"/>
    <w:link w:val="Kop8Char"/>
    <w:qFormat/>
    <w:pPr>
      <w:numPr>
        <w:ilvl w:val="7"/>
      </w:numPr>
      <w:outlineLvl w:val="7"/>
    </w:pPr>
  </w:style>
  <w:style w:type="paragraph" w:styleId="Kop9">
    <w:name w:val="heading 9"/>
    <w:basedOn w:val="Kop6"/>
    <w:next w:val="Standaard"/>
    <w:link w:val="Kop9Char"/>
    <w:qFormat/>
    <w:pPr>
      <w:numPr>
        <w:ilvl w:val="8"/>
      </w:numPr>
      <w:outlineLvl w:val="8"/>
    </w:p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2">
    <w:name w:val="a2"/>
    <w:basedOn w:val="Kop2"/>
    <w:next w:val="Standa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Kop3"/>
    <w:next w:val="Standa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Kop4"/>
    <w:next w:val="Standa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Kop5"/>
    <w:next w:val="Standaard"/>
    <w:qFormat/>
    <w:pPr>
      <w:numPr>
        <w:numId w:val="8"/>
      </w:numPr>
      <w:tabs>
        <w:tab w:val="num" w:pos="1080"/>
        <w:tab w:val="left" w:pos="1140"/>
        <w:tab w:val="left" w:pos="1360"/>
      </w:tabs>
    </w:pPr>
  </w:style>
  <w:style w:type="paragraph" w:customStyle="1" w:styleId="a6">
    <w:name w:val="a6"/>
    <w:basedOn w:val="Kop6"/>
    <w:next w:val="Standaard"/>
    <w:pPr>
      <w:numPr>
        <w:numId w:val="8"/>
      </w:numPr>
      <w:tabs>
        <w:tab w:val="left" w:pos="1140"/>
        <w:tab w:val="left" w:pos="1360"/>
        <w:tab w:val="num" w:pos="1440"/>
      </w:tabs>
    </w:pPr>
  </w:style>
  <w:style w:type="paragraph" w:customStyle="1" w:styleId="ANNEX">
    <w:name w:val="ANNEX"/>
    <w:basedOn w:val="Standaard"/>
    <w:next w:val="Standa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ard"/>
    <w:qFormat/>
    <w:pPr>
      <w:numPr>
        <w:numId w:val="0"/>
      </w:numPr>
    </w:pPr>
  </w:style>
  <w:style w:type="paragraph" w:customStyle="1" w:styleId="ANNEXZ">
    <w:name w:val="ANNEXZ"/>
    <w:basedOn w:val="ANNEX"/>
    <w:next w:val="Standaard"/>
    <w:qFormat/>
    <w:pPr>
      <w:numPr>
        <w:numId w:val="0"/>
      </w:numPr>
    </w:pPr>
  </w:style>
  <w:style w:type="paragraph" w:customStyle="1" w:styleId="Bibliography1">
    <w:name w:val="Bibliography1"/>
    <w:basedOn w:val="Standaard"/>
    <w:qFormat/>
    <w:pPr>
      <w:numPr>
        <w:numId w:val="1"/>
      </w:numPr>
      <w:tabs>
        <w:tab w:val="left" w:pos="660"/>
      </w:tabs>
    </w:pPr>
  </w:style>
  <w:style w:type="paragraph" w:styleId="Bloktekst">
    <w:name w:val="Block Text"/>
    <w:basedOn w:val="Standaard"/>
    <w:pPr>
      <w:spacing w:after="120"/>
      <w:ind w:left="1440" w:right="1440"/>
    </w:pPr>
  </w:style>
  <w:style w:type="paragraph" w:styleId="Plattetekst">
    <w:name w:val="Body Text"/>
    <w:basedOn w:val="Standaard"/>
    <w:qFormat/>
    <w:pPr>
      <w:spacing w:before="60" w:after="60" w:line="210" w:lineRule="atLeast"/>
    </w:pPr>
    <w:rPr>
      <w:sz w:val="18"/>
    </w:rPr>
  </w:style>
  <w:style w:type="paragraph" w:styleId="Plattetekst2">
    <w:name w:val="Body Text 2"/>
    <w:basedOn w:val="Standaard"/>
    <w:link w:val="Plattetekst2Char"/>
    <w:uiPriority w:val="99"/>
    <w:qFormat/>
    <w:pPr>
      <w:spacing w:before="60" w:after="60" w:line="190" w:lineRule="atLeast"/>
    </w:pPr>
    <w:rPr>
      <w:sz w:val="16"/>
    </w:rPr>
  </w:style>
  <w:style w:type="paragraph" w:styleId="Plattetekst3">
    <w:name w:val="Body Text 3"/>
    <w:basedOn w:val="Standaard"/>
    <w:link w:val="Plattetekst3Char"/>
    <w:uiPriority w:val="99"/>
    <w:pPr>
      <w:spacing w:before="60" w:after="60" w:line="170" w:lineRule="atLeast"/>
    </w:pPr>
    <w:rPr>
      <w:sz w:val="14"/>
    </w:rPr>
  </w:style>
  <w:style w:type="paragraph" w:styleId="Platteteksteersteinspringing">
    <w:name w:val="Body Text First Indent"/>
    <w:basedOn w:val="Plattetekst"/>
    <w:pPr>
      <w:spacing w:before="0" w:after="120"/>
      <w:ind w:firstLine="210"/>
    </w:pPr>
  </w:style>
  <w:style w:type="paragraph" w:styleId="Plattetekstinspringen">
    <w:name w:val="Body Text Indent"/>
    <w:basedOn w:val="Standaard"/>
    <w:link w:val="PlattetekstinspringenChar"/>
    <w:uiPriority w:val="99"/>
    <w:pPr>
      <w:spacing w:after="120"/>
      <w:ind w:left="283"/>
    </w:pPr>
  </w:style>
  <w:style w:type="paragraph" w:styleId="Platteteksteersteinspringing2">
    <w:name w:val="Body Text First Indent 2"/>
    <w:basedOn w:val="Standaard"/>
    <w:qFormat/>
    <w:pPr>
      <w:ind w:firstLine="210"/>
    </w:pPr>
  </w:style>
  <w:style w:type="paragraph" w:styleId="Plattetekstinspringen2">
    <w:name w:val="Body Text Indent 2"/>
    <w:basedOn w:val="Standaard"/>
    <w:link w:val="Plattetekstinspringen2Char"/>
    <w:uiPriority w:val="99"/>
    <w:pPr>
      <w:spacing w:after="120" w:line="480" w:lineRule="auto"/>
      <w:ind w:left="283"/>
    </w:pPr>
  </w:style>
  <w:style w:type="paragraph" w:styleId="Plattetekstinspringen3">
    <w:name w:val="Body Text Indent 3"/>
    <w:basedOn w:val="Standaard"/>
    <w:pPr>
      <w:spacing w:after="120"/>
      <w:ind w:left="283"/>
    </w:pPr>
    <w:rPr>
      <w:sz w:val="16"/>
    </w:rPr>
  </w:style>
  <w:style w:type="paragraph" w:styleId="Bijschrift">
    <w:name w:val="caption"/>
    <w:basedOn w:val="Standaard"/>
    <w:next w:val="Standaard"/>
    <w:qFormat/>
    <w:pPr>
      <w:spacing w:before="120" w:after="120"/>
    </w:pPr>
    <w:rPr>
      <w:b/>
    </w:rPr>
  </w:style>
  <w:style w:type="paragraph" w:styleId="Afsluiting">
    <w:name w:val="Closing"/>
    <w:basedOn w:val="Standaard"/>
    <w:qFormat/>
    <w:pPr>
      <w:ind w:left="4252"/>
    </w:pPr>
  </w:style>
  <w:style w:type="character" w:styleId="Verwijzingopmerking">
    <w:name w:val="annotation reference"/>
    <w:uiPriority w:val="99"/>
    <w:rPr>
      <w:noProof w:val="0"/>
      <w:sz w:val="16"/>
      <w:lang w:val="fr-FR"/>
    </w:rPr>
  </w:style>
  <w:style w:type="paragraph" w:styleId="Tekstopmerking">
    <w:name w:val="annotation text"/>
    <w:basedOn w:val="Standaard"/>
    <w:link w:val="TekstopmerkingChar"/>
    <w:uiPriority w:val="99"/>
    <w:qFormat/>
  </w:style>
  <w:style w:type="paragraph" w:styleId="Datum">
    <w:name w:val="Date"/>
    <w:basedOn w:val="Standaard"/>
    <w:next w:val="Standaard"/>
    <w:qFormat/>
  </w:style>
  <w:style w:type="paragraph" w:customStyle="1" w:styleId="Definition">
    <w:name w:val="Definition"/>
    <w:basedOn w:val="Standaard"/>
    <w:next w:val="Standaard"/>
    <w:qFormat/>
  </w:style>
  <w:style w:type="character" w:customStyle="1" w:styleId="Defterms">
    <w:name w:val="Defterms"/>
    <w:qFormat/>
    <w:rPr>
      <w:noProof w:val="0"/>
      <w:color w:val="auto"/>
      <w:lang w:val="fr-FR"/>
    </w:rPr>
  </w:style>
  <w:style w:type="paragraph" w:customStyle="1" w:styleId="dl">
    <w:name w:val="dl"/>
    <w:basedOn w:val="Standaard"/>
    <w:qFormat/>
    <w:pPr>
      <w:ind w:left="800" w:hanging="400"/>
    </w:pPr>
  </w:style>
  <w:style w:type="paragraph" w:styleId="Documentstructuur">
    <w:name w:val="Document Map"/>
    <w:basedOn w:val="Standaard"/>
    <w:semiHidden/>
    <w:qFormat/>
    <w:pPr>
      <w:shd w:val="clear" w:color="auto" w:fill="000080"/>
    </w:pPr>
    <w:rPr>
      <w:rFonts w:ascii="Tahoma" w:hAnsi="Tahoma"/>
    </w:rPr>
  </w:style>
  <w:style w:type="character" w:styleId="Nadruk">
    <w:name w:val="Emphasis"/>
    <w:qFormat/>
    <w:rPr>
      <w:i/>
      <w:noProof w:val="0"/>
      <w:lang w:val="fr-FR"/>
    </w:rPr>
  </w:style>
  <w:style w:type="character" w:styleId="Eindnootmarkering">
    <w:name w:val="endnote reference"/>
    <w:semiHidden/>
    <w:rPr>
      <w:noProof w:val="0"/>
      <w:vertAlign w:val="superscript"/>
      <w:lang w:val="fr-FR"/>
    </w:rPr>
  </w:style>
  <w:style w:type="paragraph" w:styleId="Eindnoottekst">
    <w:name w:val="endnote text"/>
    <w:basedOn w:val="Standaard"/>
    <w:semiHidden/>
    <w:qFormat/>
  </w:style>
  <w:style w:type="paragraph" w:styleId="Adresenvelop">
    <w:name w:val="envelope address"/>
    <w:basedOn w:val="Standaard"/>
    <w:pPr>
      <w:framePr w:w="7938" w:h="1985" w:hRule="exact" w:hSpace="141" w:wrap="auto" w:hAnchor="page" w:xAlign="center" w:yAlign="bottom"/>
      <w:ind w:left="2835"/>
    </w:pPr>
    <w:rPr>
      <w:sz w:val="24"/>
    </w:rPr>
  </w:style>
  <w:style w:type="paragraph" w:styleId="Afzender">
    <w:name w:val="envelope return"/>
    <w:basedOn w:val="Standaard"/>
    <w:qFormat/>
  </w:style>
  <w:style w:type="paragraph" w:customStyle="1" w:styleId="Example">
    <w:name w:val="Example"/>
    <w:basedOn w:val="Standaard"/>
    <w:next w:val="Standa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ard"/>
    <w:qFormat/>
    <w:pPr>
      <w:keepNext/>
      <w:tabs>
        <w:tab w:val="left" w:pos="340"/>
      </w:tabs>
      <w:spacing w:after="60" w:line="210" w:lineRule="atLeast"/>
    </w:pPr>
    <w:rPr>
      <w:sz w:val="18"/>
    </w:rPr>
  </w:style>
  <w:style w:type="paragraph" w:customStyle="1" w:styleId="Figuretitle">
    <w:name w:val="Figure title"/>
    <w:basedOn w:val="Standaard"/>
    <w:next w:val="Standaard"/>
    <w:qFormat/>
    <w:pPr>
      <w:suppressAutoHyphens/>
      <w:spacing w:before="220" w:after="220"/>
      <w:jc w:val="center"/>
    </w:pPr>
    <w:rPr>
      <w:b/>
    </w:rPr>
  </w:style>
  <w:style w:type="character" w:styleId="GevolgdeHyperlink">
    <w:name w:val="FollowedHyperlink"/>
    <w:rPr>
      <w:noProof w:val="0"/>
      <w:color w:val="800080"/>
      <w:u w:val="single"/>
      <w:lang w:val="fr-FR"/>
    </w:rPr>
  </w:style>
  <w:style w:type="paragraph" w:styleId="Voettekst">
    <w:name w:val="footer"/>
    <w:basedOn w:val="Standaard"/>
    <w:link w:val="VoettekstChar"/>
    <w:qFormat/>
    <w:pPr>
      <w:spacing w:after="0" w:line="220" w:lineRule="exact"/>
    </w:pPr>
  </w:style>
  <w:style w:type="character" w:styleId="Voetnootmarkering">
    <w:name w:val="footnote reference"/>
    <w:semiHidden/>
    <w:qFormat/>
    <w:rPr>
      <w:noProof/>
      <w:position w:val="6"/>
      <w:sz w:val="16"/>
      <w:vertAlign w:val="baseline"/>
      <w:lang w:val="fr-FR"/>
    </w:rPr>
  </w:style>
  <w:style w:type="paragraph" w:styleId="Voetnoottekst">
    <w:name w:val="footnote text"/>
    <w:basedOn w:val="Standaard"/>
    <w:link w:val="VoetnoottekstChar"/>
    <w:qFormat/>
    <w:pPr>
      <w:tabs>
        <w:tab w:val="left" w:pos="340"/>
      </w:tabs>
      <w:spacing w:after="120" w:line="210" w:lineRule="atLeast"/>
    </w:pPr>
    <w:rPr>
      <w:sz w:val="18"/>
    </w:rPr>
  </w:style>
  <w:style w:type="paragraph" w:customStyle="1" w:styleId="Foreword">
    <w:name w:val="Foreword"/>
    <w:basedOn w:val="Standaard"/>
    <w:next w:val="Standaard"/>
    <w:qFormat/>
    <w:rPr>
      <w:color w:val="0000FF"/>
    </w:rPr>
  </w:style>
  <w:style w:type="paragraph" w:customStyle="1" w:styleId="Formula">
    <w:name w:val="Formula"/>
    <w:basedOn w:val="Standaard"/>
    <w:next w:val="Standaard"/>
    <w:qFormat/>
    <w:pPr>
      <w:tabs>
        <w:tab w:val="right" w:pos="9752"/>
      </w:tabs>
      <w:spacing w:after="220"/>
      <w:ind w:left="403"/>
      <w:jc w:val="left"/>
    </w:pPr>
  </w:style>
  <w:style w:type="paragraph" w:styleId="Koptekst">
    <w:name w:val="header"/>
    <w:basedOn w:val="Standaard"/>
    <w:link w:val="KoptekstChar"/>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ard"/>
    <w:semiHidden/>
    <w:pPr>
      <w:spacing w:after="0" w:line="210" w:lineRule="atLeast"/>
      <w:ind w:left="142" w:hanging="142"/>
      <w:jc w:val="left"/>
    </w:pPr>
    <w:rPr>
      <w:b/>
      <w:sz w:val="18"/>
    </w:rPr>
  </w:style>
  <w:style w:type="paragraph" w:styleId="Index2">
    <w:name w:val="index 2"/>
    <w:basedOn w:val="Standaard"/>
    <w:next w:val="Standaard"/>
    <w:autoRedefine/>
    <w:semiHidden/>
    <w:qFormat/>
    <w:pPr>
      <w:spacing w:line="210" w:lineRule="atLeast"/>
      <w:ind w:left="600" w:hanging="200"/>
    </w:pPr>
    <w:rPr>
      <w:b/>
      <w:sz w:val="18"/>
    </w:rPr>
  </w:style>
  <w:style w:type="paragraph" w:styleId="Index3">
    <w:name w:val="index 3"/>
    <w:basedOn w:val="Standaard"/>
    <w:next w:val="Standaard"/>
    <w:autoRedefine/>
    <w:semiHidden/>
    <w:qFormat/>
    <w:pPr>
      <w:spacing w:line="220" w:lineRule="atLeast"/>
      <w:ind w:left="600" w:hanging="200"/>
    </w:pPr>
    <w:rPr>
      <w:b/>
    </w:rPr>
  </w:style>
  <w:style w:type="paragraph" w:styleId="Index4">
    <w:name w:val="index 4"/>
    <w:basedOn w:val="Standaard"/>
    <w:next w:val="Standaard"/>
    <w:autoRedefine/>
    <w:semiHidden/>
    <w:qFormat/>
    <w:pPr>
      <w:spacing w:line="220" w:lineRule="atLeast"/>
      <w:ind w:left="800" w:hanging="200"/>
    </w:pPr>
    <w:rPr>
      <w:b/>
    </w:rPr>
  </w:style>
  <w:style w:type="paragraph" w:styleId="Index5">
    <w:name w:val="index 5"/>
    <w:basedOn w:val="Standaard"/>
    <w:next w:val="Standaard"/>
    <w:autoRedefine/>
    <w:semiHidden/>
    <w:pPr>
      <w:spacing w:line="220" w:lineRule="atLeast"/>
      <w:ind w:left="1000" w:hanging="200"/>
    </w:pPr>
    <w:rPr>
      <w:b/>
    </w:rPr>
  </w:style>
  <w:style w:type="paragraph" w:styleId="Index6">
    <w:name w:val="index 6"/>
    <w:basedOn w:val="Standaard"/>
    <w:next w:val="Standaard"/>
    <w:autoRedefine/>
    <w:semiHidden/>
    <w:pPr>
      <w:spacing w:line="220" w:lineRule="atLeast"/>
      <w:ind w:left="1200" w:hanging="200"/>
    </w:pPr>
    <w:rPr>
      <w:b/>
    </w:rPr>
  </w:style>
  <w:style w:type="paragraph" w:styleId="Index7">
    <w:name w:val="index 7"/>
    <w:basedOn w:val="Standaard"/>
    <w:next w:val="Standaard"/>
    <w:autoRedefine/>
    <w:semiHidden/>
    <w:pPr>
      <w:spacing w:line="220" w:lineRule="atLeast"/>
      <w:ind w:left="1400" w:hanging="200"/>
    </w:pPr>
    <w:rPr>
      <w:b/>
    </w:rPr>
  </w:style>
  <w:style w:type="paragraph" w:styleId="Index8">
    <w:name w:val="index 8"/>
    <w:basedOn w:val="Standaard"/>
    <w:next w:val="Standaard"/>
    <w:autoRedefine/>
    <w:semiHidden/>
    <w:pPr>
      <w:spacing w:line="220" w:lineRule="atLeast"/>
      <w:ind w:left="1600" w:hanging="200"/>
    </w:pPr>
    <w:rPr>
      <w:b/>
    </w:rPr>
  </w:style>
  <w:style w:type="paragraph" w:styleId="Index9">
    <w:name w:val="index 9"/>
    <w:basedOn w:val="Standaard"/>
    <w:next w:val="Standaard"/>
    <w:autoRedefine/>
    <w:semiHidden/>
    <w:pPr>
      <w:spacing w:line="220" w:lineRule="atLeast"/>
      <w:ind w:left="1800" w:hanging="200"/>
    </w:pPr>
    <w:rPr>
      <w:b/>
    </w:rPr>
  </w:style>
  <w:style w:type="paragraph" w:styleId="Indexkop">
    <w:name w:val="index heading"/>
    <w:basedOn w:val="Standaard"/>
    <w:next w:val="Index1"/>
    <w:semiHidden/>
    <w:pPr>
      <w:keepNext/>
      <w:spacing w:before="400" w:after="210"/>
      <w:jc w:val="center"/>
    </w:pPr>
  </w:style>
  <w:style w:type="paragraph" w:customStyle="1" w:styleId="Introduction">
    <w:name w:val="Introduction"/>
    <w:basedOn w:val="Standaard"/>
    <w:next w:val="Standaard"/>
    <w:pPr>
      <w:keepNext/>
      <w:pageBreakBefore/>
      <w:tabs>
        <w:tab w:val="left" w:pos="400"/>
      </w:tabs>
      <w:suppressAutoHyphens/>
      <w:spacing w:before="960" w:after="310" w:line="310" w:lineRule="exact"/>
      <w:jc w:val="left"/>
    </w:pPr>
    <w:rPr>
      <w:b/>
      <w:sz w:val="28"/>
    </w:rPr>
  </w:style>
  <w:style w:type="character" w:styleId="Regelnummer">
    <w:name w:val="line number"/>
    <w:rPr>
      <w:noProof w:val="0"/>
      <w:lang w:val="fr-FR"/>
    </w:rPr>
  </w:style>
  <w:style w:type="paragraph" w:styleId="Lijst">
    <w:name w:val="List"/>
    <w:basedOn w:val="Standaard"/>
    <w:pPr>
      <w:ind w:left="283" w:hanging="283"/>
    </w:pPr>
  </w:style>
  <w:style w:type="paragraph" w:styleId="Lijst2">
    <w:name w:val="List 2"/>
    <w:basedOn w:val="Standaard"/>
    <w:pPr>
      <w:ind w:left="566" w:hanging="283"/>
    </w:pPr>
  </w:style>
  <w:style w:type="paragraph" w:styleId="Lijst3">
    <w:name w:val="List 3"/>
    <w:basedOn w:val="Standaard"/>
    <w:pPr>
      <w:ind w:left="849" w:hanging="283"/>
    </w:pPr>
  </w:style>
  <w:style w:type="paragraph" w:styleId="Lijst4">
    <w:name w:val="List 4"/>
    <w:basedOn w:val="Standaard"/>
    <w:pPr>
      <w:ind w:left="1132" w:hanging="283"/>
    </w:pPr>
  </w:style>
  <w:style w:type="paragraph" w:styleId="Lijst5">
    <w:name w:val="List 5"/>
    <w:basedOn w:val="Standaard"/>
    <w:pPr>
      <w:ind w:left="1415" w:hanging="283"/>
    </w:pPr>
  </w:style>
  <w:style w:type="paragraph" w:styleId="Lijstopsomteken">
    <w:name w:val="List Bullet"/>
    <w:basedOn w:val="Standaard"/>
    <w:autoRedefine/>
    <w:pPr>
      <w:tabs>
        <w:tab w:val="num" w:pos="360"/>
      </w:tabs>
      <w:ind w:left="360" w:hanging="360"/>
    </w:pPr>
  </w:style>
  <w:style w:type="paragraph" w:styleId="Lijstopsomteken2">
    <w:name w:val="List Bullet 2"/>
    <w:basedOn w:val="Standaard"/>
    <w:autoRedefine/>
    <w:pPr>
      <w:tabs>
        <w:tab w:val="num" w:pos="643"/>
      </w:tabs>
      <w:ind w:left="643" w:hanging="360"/>
    </w:pPr>
  </w:style>
  <w:style w:type="paragraph" w:styleId="Lijstopsomteken3">
    <w:name w:val="List Bullet 3"/>
    <w:basedOn w:val="Standaard"/>
    <w:autoRedefine/>
    <w:pPr>
      <w:tabs>
        <w:tab w:val="num" w:pos="926"/>
      </w:tabs>
      <w:ind w:left="926" w:hanging="360"/>
    </w:pPr>
  </w:style>
  <w:style w:type="paragraph" w:styleId="Lijstopsomteken4">
    <w:name w:val="List Bullet 4"/>
    <w:basedOn w:val="Standaard"/>
    <w:autoRedefine/>
    <w:pPr>
      <w:tabs>
        <w:tab w:val="num" w:pos="1209"/>
      </w:tabs>
      <w:ind w:left="1209" w:hanging="360"/>
    </w:pPr>
  </w:style>
  <w:style w:type="paragraph" w:styleId="Lijstopsomteken5">
    <w:name w:val="List Bullet 5"/>
    <w:basedOn w:val="Standaard"/>
    <w:autoRedefine/>
    <w:pPr>
      <w:numPr>
        <w:numId w:val="2"/>
      </w:numPr>
      <w:tabs>
        <w:tab w:val="clear" w:pos="360"/>
        <w:tab w:val="num" w:pos="1492"/>
      </w:tabs>
      <w:ind w:left="1492"/>
    </w:pPr>
  </w:style>
  <w:style w:type="paragraph" w:styleId="Lijstvoortzetting">
    <w:name w:val="List Continue"/>
    <w:basedOn w:val="Standaard"/>
    <w:pPr>
      <w:tabs>
        <w:tab w:val="left" w:pos="400"/>
      </w:tabs>
      <w:ind w:left="400" w:hanging="400"/>
    </w:pPr>
  </w:style>
  <w:style w:type="paragraph" w:styleId="Lijstvoortzetting2">
    <w:name w:val="List Continue 2"/>
    <w:basedOn w:val="Lijstvoortzetting"/>
    <w:pPr>
      <w:numPr>
        <w:ilvl w:val="1"/>
        <w:numId w:val="1"/>
      </w:numPr>
      <w:tabs>
        <w:tab w:val="clear" w:pos="400"/>
        <w:tab w:val="left" w:pos="800"/>
      </w:tabs>
    </w:pPr>
  </w:style>
  <w:style w:type="paragraph" w:styleId="Lijstvoortzetting3">
    <w:name w:val="List Continue 3"/>
    <w:basedOn w:val="Lijstvoortzetting"/>
    <w:pPr>
      <w:numPr>
        <w:ilvl w:val="2"/>
        <w:numId w:val="1"/>
      </w:numPr>
      <w:tabs>
        <w:tab w:val="clear" w:pos="400"/>
        <w:tab w:val="left" w:pos="1200"/>
      </w:tabs>
    </w:pPr>
  </w:style>
  <w:style w:type="paragraph" w:styleId="Lijstvoortzetting4">
    <w:name w:val="List Continue 4"/>
    <w:basedOn w:val="Lijstvoortzetting"/>
    <w:pPr>
      <w:numPr>
        <w:ilvl w:val="3"/>
        <w:numId w:val="3"/>
      </w:numPr>
      <w:tabs>
        <w:tab w:val="clear" w:pos="360"/>
        <w:tab w:val="clear" w:pos="400"/>
        <w:tab w:val="left" w:pos="1600"/>
      </w:tabs>
      <w:ind w:left="1600" w:hanging="400"/>
    </w:pPr>
  </w:style>
  <w:style w:type="paragraph" w:styleId="Lijstvoortzetting5">
    <w:name w:val="List Continue 5"/>
    <w:basedOn w:val="Standaard"/>
    <w:pPr>
      <w:spacing w:after="120"/>
      <w:ind w:left="1415"/>
    </w:pPr>
  </w:style>
  <w:style w:type="paragraph" w:styleId="Lijstnummering">
    <w:name w:val="List Number"/>
    <w:basedOn w:val="Standaard"/>
    <w:pPr>
      <w:numPr>
        <w:numId w:val="4"/>
      </w:numPr>
      <w:tabs>
        <w:tab w:val="clear" w:pos="643"/>
        <w:tab w:val="left" w:pos="400"/>
      </w:tabs>
      <w:ind w:left="400" w:hanging="400"/>
    </w:pPr>
  </w:style>
  <w:style w:type="paragraph" w:styleId="Lijstnummering2">
    <w:name w:val="List Number 2"/>
    <w:basedOn w:val="Standaard"/>
    <w:pPr>
      <w:numPr>
        <w:ilvl w:val="1"/>
        <w:numId w:val="5"/>
      </w:numPr>
      <w:tabs>
        <w:tab w:val="clear" w:pos="926"/>
        <w:tab w:val="left" w:pos="800"/>
      </w:tabs>
      <w:ind w:left="800" w:hanging="400"/>
    </w:pPr>
  </w:style>
  <w:style w:type="paragraph" w:styleId="Lijstnummering3">
    <w:name w:val="List Number 3"/>
    <w:basedOn w:val="Standaard"/>
    <w:pPr>
      <w:numPr>
        <w:ilvl w:val="2"/>
        <w:numId w:val="6"/>
      </w:numPr>
      <w:tabs>
        <w:tab w:val="clear" w:pos="1209"/>
        <w:tab w:val="left" w:pos="1200"/>
      </w:tabs>
      <w:ind w:left="1200" w:hanging="400"/>
    </w:pPr>
  </w:style>
  <w:style w:type="paragraph" w:styleId="Lijstnummering4">
    <w:name w:val="List Number 4"/>
    <w:basedOn w:val="Standaard"/>
    <w:pPr>
      <w:numPr>
        <w:ilvl w:val="3"/>
        <w:numId w:val="7"/>
      </w:numPr>
      <w:tabs>
        <w:tab w:val="clear" w:pos="1492"/>
        <w:tab w:val="left" w:pos="1600"/>
      </w:tabs>
      <w:ind w:left="1600" w:hanging="400"/>
    </w:pPr>
  </w:style>
  <w:style w:type="paragraph" w:styleId="Lijstnummering5">
    <w:name w:val="List Number 5"/>
    <w:basedOn w:val="Standaard"/>
    <w:pPr>
      <w:tabs>
        <w:tab w:val="num" w:pos="1492"/>
      </w:tabs>
      <w:ind w:left="1492" w:hanging="360"/>
    </w:pPr>
  </w:style>
  <w:style w:type="paragraph" w:styleId="Macroteks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Berichtkop">
    <w:name w:val="Message Header"/>
    <w:basedOn w:val="Standa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ard"/>
    <w:next w:val="Standaard"/>
    <w:pPr>
      <w:spacing w:line="220" w:lineRule="atLeast"/>
    </w:pPr>
    <w:rPr>
      <w:color w:val="0000FF"/>
    </w:rPr>
  </w:style>
  <w:style w:type="paragraph" w:customStyle="1" w:styleId="na2">
    <w:name w:val="na2"/>
    <w:basedOn w:val="a2"/>
    <w:next w:val="Standaard"/>
    <w:pPr>
      <w:numPr>
        <w:ilvl w:val="0"/>
        <w:numId w:val="0"/>
      </w:numPr>
    </w:pPr>
  </w:style>
  <w:style w:type="paragraph" w:customStyle="1" w:styleId="na3">
    <w:name w:val="na3"/>
    <w:basedOn w:val="a3"/>
    <w:next w:val="Standaard"/>
    <w:pPr>
      <w:numPr>
        <w:ilvl w:val="0"/>
        <w:numId w:val="0"/>
      </w:numPr>
    </w:pPr>
  </w:style>
  <w:style w:type="paragraph" w:customStyle="1" w:styleId="na4">
    <w:name w:val="na4"/>
    <w:basedOn w:val="a4"/>
    <w:next w:val="Standaard"/>
    <w:pPr>
      <w:numPr>
        <w:ilvl w:val="0"/>
        <w:numId w:val="0"/>
      </w:numPr>
      <w:tabs>
        <w:tab w:val="left" w:pos="1060"/>
      </w:tabs>
    </w:pPr>
  </w:style>
  <w:style w:type="paragraph" w:customStyle="1" w:styleId="na5">
    <w:name w:val="na5"/>
    <w:basedOn w:val="a5"/>
    <w:next w:val="Standaard"/>
    <w:pPr>
      <w:numPr>
        <w:ilvl w:val="0"/>
        <w:numId w:val="0"/>
      </w:numPr>
    </w:pPr>
  </w:style>
  <w:style w:type="paragraph" w:customStyle="1" w:styleId="na6">
    <w:name w:val="na6"/>
    <w:basedOn w:val="a6"/>
    <w:next w:val="Standaard"/>
    <w:pPr>
      <w:numPr>
        <w:ilvl w:val="0"/>
        <w:numId w:val="0"/>
      </w:numPr>
    </w:pPr>
  </w:style>
  <w:style w:type="paragraph" w:styleId="Standaardinspringing">
    <w:name w:val="Normal Indent"/>
    <w:basedOn w:val="Standaard"/>
    <w:pPr>
      <w:ind w:left="708"/>
    </w:pPr>
  </w:style>
  <w:style w:type="paragraph" w:customStyle="1" w:styleId="Note">
    <w:name w:val="Note"/>
    <w:basedOn w:val="Standaard"/>
    <w:next w:val="Standaard"/>
    <w:pPr>
      <w:tabs>
        <w:tab w:val="left" w:pos="960"/>
      </w:tabs>
      <w:spacing w:line="210" w:lineRule="atLeast"/>
    </w:pPr>
    <w:rPr>
      <w:sz w:val="18"/>
    </w:rPr>
  </w:style>
  <w:style w:type="paragraph" w:styleId="Notitiekop">
    <w:name w:val="Note Heading"/>
    <w:basedOn w:val="Standaard"/>
    <w:next w:val="Standaard"/>
  </w:style>
  <w:style w:type="paragraph" w:customStyle="1" w:styleId="p2">
    <w:name w:val="p2"/>
    <w:basedOn w:val="Standaard"/>
    <w:next w:val="Standaard"/>
    <w:pPr>
      <w:tabs>
        <w:tab w:val="left" w:pos="560"/>
      </w:tabs>
    </w:pPr>
  </w:style>
  <w:style w:type="paragraph" w:customStyle="1" w:styleId="p3">
    <w:name w:val="p3"/>
    <w:basedOn w:val="Standaard"/>
    <w:next w:val="Standaard"/>
    <w:pPr>
      <w:tabs>
        <w:tab w:val="left" w:pos="720"/>
      </w:tabs>
    </w:pPr>
  </w:style>
  <w:style w:type="paragraph" w:customStyle="1" w:styleId="p4">
    <w:name w:val="p4"/>
    <w:basedOn w:val="Standaard"/>
    <w:next w:val="Standaard"/>
    <w:pPr>
      <w:tabs>
        <w:tab w:val="left" w:pos="1100"/>
      </w:tabs>
    </w:pPr>
  </w:style>
  <w:style w:type="paragraph" w:customStyle="1" w:styleId="p5">
    <w:name w:val="p5"/>
    <w:basedOn w:val="Standaard"/>
    <w:next w:val="Standaard"/>
    <w:pPr>
      <w:tabs>
        <w:tab w:val="left" w:pos="1100"/>
      </w:tabs>
    </w:pPr>
  </w:style>
  <w:style w:type="paragraph" w:customStyle="1" w:styleId="p6">
    <w:name w:val="p6"/>
    <w:basedOn w:val="Standaard"/>
    <w:next w:val="Standaard"/>
    <w:pPr>
      <w:tabs>
        <w:tab w:val="left" w:pos="1440"/>
      </w:tabs>
    </w:pPr>
  </w:style>
  <w:style w:type="character" w:styleId="Paginanummer">
    <w:name w:val="page number"/>
    <w:rPr>
      <w:noProof w:val="0"/>
      <w:lang w:val="fr-FR"/>
    </w:rPr>
  </w:style>
  <w:style w:type="paragraph" w:styleId="Tekstzonderopmaak">
    <w:name w:val="Plain Text"/>
    <w:basedOn w:val="Standaard"/>
    <w:rPr>
      <w:rFonts w:ascii="Courier New" w:hAnsi="Courier New"/>
    </w:rPr>
  </w:style>
  <w:style w:type="paragraph" w:customStyle="1" w:styleId="RefNorm">
    <w:name w:val="RefNorm"/>
    <w:basedOn w:val="Standaard"/>
    <w:next w:val="Standaard"/>
  </w:style>
  <w:style w:type="paragraph" w:styleId="Aanhef">
    <w:name w:val="Salutation"/>
    <w:basedOn w:val="Standaard"/>
    <w:next w:val="Standaard"/>
  </w:style>
  <w:style w:type="paragraph" w:styleId="Handtekening">
    <w:name w:val="Signature"/>
    <w:basedOn w:val="Standaard"/>
    <w:pPr>
      <w:ind w:left="4252"/>
    </w:pPr>
  </w:style>
  <w:style w:type="paragraph" w:customStyle="1" w:styleId="Special">
    <w:name w:val="Special"/>
    <w:basedOn w:val="Standaard"/>
    <w:next w:val="Standaard"/>
  </w:style>
  <w:style w:type="character" w:styleId="Zwaar">
    <w:name w:val="Strong"/>
    <w:qFormat/>
    <w:rPr>
      <w:b/>
      <w:noProof w:val="0"/>
      <w:lang w:val="fr-FR"/>
    </w:rPr>
  </w:style>
  <w:style w:type="paragraph" w:styleId="Ondertitel">
    <w:name w:val="Subtitle"/>
    <w:basedOn w:val="Standaard"/>
    <w:qFormat/>
    <w:pPr>
      <w:spacing w:after="60"/>
      <w:jc w:val="center"/>
      <w:outlineLvl w:val="1"/>
    </w:pPr>
    <w:rPr>
      <w:sz w:val="24"/>
    </w:rPr>
  </w:style>
  <w:style w:type="paragraph" w:customStyle="1" w:styleId="Tablefootnote">
    <w:name w:val="Table footnote"/>
    <w:basedOn w:val="Standaard"/>
    <w:pPr>
      <w:tabs>
        <w:tab w:val="left" w:pos="340"/>
      </w:tabs>
      <w:spacing w:before="60" w:after="60" w:line="190" w:lineRule="atLeast"/>
    </w:pPr>
    <w:rPr>
      <w:sz w:val="16"/>
    </w:rPr>
  </w:style>
  <w:style w:type="paragraph" w:styleId="Bronvermelding">
    <w:name w:val="table of authorities"/>
    <w:basedOn w:val="Standaard"/>
    <w:next w:val="Standaard"/>
    <w:semiHidden/>
    <w:pPr>
      <w:ind w:left="200" w:hanging="200"/>
    </w:pPr>
  </w:style>
  <w:style w:type="paragraph" w:styleId="Lijstmetafbeeldingen">
    <w:name w:val="table of figures"/>
    <w:basedOn w:val="Standaard"/>
    <w:next w:val="Standaard"/>
    <w:semiHidden/>
    <w:pPr>
      <w:ind w:left="400" w:hanging="400"/>
    </w:pPr>
  </w:style>
  <w:style w:type="paragraph" w:customStyle="1" w:styleId="Tabletitle">
    <w:name w:val="Table title"/>
    <w:basedOn w:val="Standaard"/>
    <w:next w:val="Standa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ard"/>
    <w:next w:val="Definition"/>
    <w:pPr>
      <w:keepNext/>
      <w:suppressAutoHyphens/>
      <w:spacing w:after="0"/>
      <w:jc w:val="left"/>
    </w:pPr>
    <w:rPr>
      <w:b/>
    </w:rPr>
  </w:style>
  <w:style w:type="paragraph" w:customStyle="1" w:styleId="TermNum">
    <w:name w:val="TermNum"/>
    <w:basedOn w:val="Standaard"/>
    <w:next w:val="Terms"/>
    <w:pPr>
      <w:keepNext/>
      <w:spacing w:after="0"/>
    </w:pPr>
    <w:rPr>
      <w:b/>
    </w:rPr>
  </w:style>
  <w:style w:type="paragraph" w:styleId="Titel">
    <w:name w:val="Title"/>
    <w:basedOn w:val="Standaard"/>
    <w:qFormat/>
    <w:pPr>
      <w:spacing w:before="240" w:after="60"/>
      <w:jc w:val="center"/>
      <w:outlineLvl w:val="0"/>
    </w:pPr>
    <w:rPr>
      <w:b/>
      <w:kern w:val="28"/>
      <w:sz w:val="32"/>
    </w:rPr>
  </w:style>
  <w:style w:type="paragraph" w:styleId="Kopbronvermelding">
    <w:name w:val="toa heading"/>
    <w:basedOn w:val="Standaard"/>
    <w:next w:val="Standaard"/>
    <w:semiHidden/>
    <w:pPr>
      <w:spacing w:before="120"/>
    </w:pPr>
    <w:rPr>
      <w:b/>
      <w:sz w:val="24"/>
    </w:rPr>
  </w:style>
  <w:style w:type="paragraph" w:styleId="Inhopg1">
    <w:name w:val="toc 1"/>
    <w:basedOn w:val="Standaard"/>
    <w:next w:val="Standaard"/>
    <w:uiPriority w:val="39"/>
    <w:pPr>
      <w:tabs>
        <w:tab w:val="left" w:pos="720"/>
        <w:tab w:val="right" w:leader="dot" w:pos="9752"/>
      </w:tabs>
      <w:suppressAutoHyphens/>
      <w:spacing w:before="120" w:after="0"/>
      <w:ind w:left="720" w:right="500" w:hanging="720"/>
      <w:jc w:val="left"/>
    </w:pPr>
    <w:rPr>
      <w:b/>
    </w:rPr>
  </w:style>
  <w:style w:type="paragraph" w:styleId="Inhopg2">
    <w:name w:val="toc 2"/>
    <w:basedOn w:val="Inhopg1"/>
    <w:next w:val="Standaard"/>
    <w:uiPriority w:val="39"/>
    <w:pPr>
      <w:spacing w:before="0"/>
    </w:pPr>
  </w:style>
  <w:style w:type="paragraph" w:styleId="Inhopg3">
    <w:name w:val="toc 3"/>
    <w:basedOn w:val="Inhopg2"/>
    <w:next w:val="Standaard"/>
    <w:uiPriority w:val="39"/>
  </w:style>
  <w:style w:type="paragraph" w:styleId="Inhopg4">
    <w:name w:val="toc 4"/>
    <w:basedOn w:val="Inhopg2"/>
    <w:next w:val="Standaard"/>
    <w:uiPriority w:val="39"/>
    <w:pPr>
      <w:tabs>
        <w:tab w:val="clear" w:pos="720"/>
        <w:tab w:val="left" w:pos="1140"/>
      </w:tabs>
      <w:ind w:left="1140" w:hanging="1140"/>
    </w:pPr>
  </w:style>
  <w:style w:type="paragraph" w:styleId="Inhopg5">
    <w:name w:val="toc 5"/>
    <w:basedOn w:val="Inhopg4"/>
    <w:next w:val="Standaard"/>
    <w:uiPriority w:val="39"/>
  </w:style>
  <w:style w:type="paragraph" w:styleId="Inhopg6">
    <w:name w:val="toc 6"/>
    <w:basedOn w:val="Inhopg4"/>
    <w:next w:val="Standaard"/>
    <w:uiPriority w:val="39"/>
    <w:pPr>
      <w:tabs>
        <w:tab w:val="clear" w:pos="1140"/>
        <w:tab w:val="left" w:pos="1440"/>
      </w:tabs>
      <w:ind w:left="1440" w:hanging="1440"/>
    </w:pPr>
  </w:style>
  <w:style w:type="paragraph" w:styleId="Inhopg7">
    <w:name w:val="toc 7"/>
    <w:basedOn w:val="Inhopg4"/>
    <w:next w:val="Standaard"/>
    <w:uiPriority w:val="39"/>
    <w:pPr>
      <w:tabs>
        <w:tab w:val="clear" w:pos="1140"/>
        <w:tab w:val="left" w:pos="1440"/>
      </w:tabs>
      <w:ind w:left="1440" w:hanging="1440"/>
    </w:pPr>
  </w:style>
  <w:style w:type="paragraph" w:styleId="Inhopg8">
    <w:name w:val="toc 8"/>
    <w:basedOn w:val="Inhopg4"/>
    <w:next w:val="Standaard"/>
    <w:uiPriority w:val="39"/>
    <w:pPr>
      <w:tabs>
        <w:tab w:val="clear" w:pos="1140"/>
        <w:tab w:val="left" w:pos="1440"/>
      </w:tabs>
      <w:ind w:left="1440" w:hanging="1440"/>
    </w:pPr>
  </w:style>
  <w:style w:type="paragraph" w:styleId="Inhopg9">
    <w:name w:val="toc 9"/>
    <w:basedOn w:val="Inhopg1"/>
    <w:next w:val="Standaard"/>
    <w:uiPriority w:val="39"/>
    <w:pPr>
      <w:tabs>
        <w:tab w:val="clear" w:pos="720"/>
      </w:tabs>
      <w:ind w:left="0" w:firstLine="0"/>
    </w:pPr>
  </w:style>
  <w:style w:type="paragraph" w:customStyle="1" w:styleId="zzBiblio">
    <w:name w:val="zzBiblio"/>
    <w:basedOn w:val="Standaard"/>
    <w:next w:val="Bibliography1"/>
    <w:pPr>
      <w:pageBreakBefore/>
      <w:spacing w:after="760" w:line="310" w:lineRule="exact"/>
      <w:jc w:val="center"/>
    </w:pPr>
    <w:rPr>
      <w:b/>
      <w:sz w:val="28"/>
    </w:rPr>
  </w:style>
  <w:style w:type="paragraph" w:customStyle="1" w:styleId="zzContents">
    <w:name w:val="zzContents"/>
    <w:basedOn w:val="Introduction"/>
    <w:next w:val="Inhopg1"/>
    <w:pPr>
      <w:tabs>
        <w:tab w:val="clear" w:pos="400"/>
      </w:tabs>
    </w:pPr>
  </w:style>
  <w:style w:type="paragraph" w:customStyle="1" w:styleId="zzCopyright">
    <w:name w:val="zzCopyright"/>
    <w:basedOn w:val="Standaard"/>
    <w:next w:val="Standa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ard"/>
    <w:pPr>
      <w:spacing w:after="220"/>
      <w:jc w:val="right"/>
    </w:pPr>
    <w:rPr>
      <w:b/>
      <w:color w:val="000000"/>
      <w:sz w:val="24"/>
    </w:rPr>
  </w:style>
  <w:style w:type="paragraph" w:customStyle="1" w:styleId="zzForeword">
    <w:name w:val="zzForeword"/>
    <w:basedOn w:val="Introduction"/>
    <w:next w:val="Standaard"/>
    <w:pPr>
      <w:tabs>
        <w:tab w:val="clear" w:pos="400"/>
      </w:tabs>
    </w:pPr>
    <w:rPr>
      <w:color w:val="0000FF"/>
    </w:rPr>
  </w:style>
  <w:style w:type="paragraph" w:customStyle="1" w:styleId="zzHelp">
    <w:name w:val="zzHelp"/>
    <w:basedOn w:val="Standaard"/>
    <w:rPr>
      <w:color w:val="008000"/>
    </w:rPr>
  </w:style>
  <w:style w:type="paragraph" w:customStyle="1" w:styleId="zzIndex">
    <w:name w:val="zzIndex"/>
    <w:basedOn w:val="zzBiblio"/>
    <w:next w:val="Indexkop"/>
  </w:style>
  <w:style w:type="paragraph" w:customStyle="1" w:styleId="zzLc5">
    <w:name w:val="zzLc5"/>
    <w:basedOn w:val="Standaard"/>
    <w:next w:val="Standaard"/>
    <w:pPr>
      <w:jc w:val="left"/>
    </w:pPr>
  </w:style>
  <w:style w:type="paragraph" w:customStyle="1" w:styleId="zzLc6">
    <w:name w:val="zzLc6"/>
    <w:basedOn w:val="Standaard"/>
    <w:next w:val="Standaard"/>
    <w:pPr>
      <w:jc w:val="left"/>
    </w:pPr>
  </w:style>
  <w:style w:type="paragraph" w:customStyle="1" w:styleId="zzLn5">
    <w:name w:val="zzLn5"/>
    <w:basedOn w:val="Standaard"/>
    <w:next w:val="Standaard"/>
    <w:pPr>
      <w:jc w:val="left"/>
    </w:pPr>
  </w:style>
  <w:style w:type="paragraph" w:customStyle="1" w:styleId="zzLn6">
    <w:name w:val="zzLn6"/>
    <w:basedOn w:val="Standaard"/>
    <w:next w:val="Standaard"/>
    <w:pPr>
      <w:jc w:val="left"/>
    </w:pPr>
  </w:style>
  <w:style w:type="paragraph" w:customStyle="1" w:styleId="zzSTDTitle">
    <w:name w:val="zzSTDTitle"/>
    <w:basedOn w:val="Standaard"/>
    <w:next w:val="Standaard"/>
    <w:pPr>
      <w:suppressAutoHyphens/>
      <w:spacing w:before="400" w:after="760" w:line="350" w:lineRule="exact"/>
      <w:jc w:val="left"/>
    </w:pPr>
    <w:rPr>
      <w:b/>
      <w:color w:val="0000FF"/>
      <w:sz w:val="32"/>
    </w:rPr>
  </w:style>
  <w:style w:type="paragraph" w:styleId="Ballontekst">
    <w:name w:val="Balloon Text"/>
    <w:basedOn w:val="Standaard"/>
    <w:link w:val="BallontekstChar"/>
    <w:uiPriority w:val="99"/>
    <w:semiHidden/>
    <w:rPr>
      <w:rFonts w:ascii="Tahoma" w:hAnsi="Tahoma" w:cs="Tahoma"/>
      <w:sz w:val="16"/>
      <w:szCs w:val="16"/>
    </w:rPr>
  </w:style>
  <w:style w:type="paragraph" w:customStyle="1" w:styleId="Tabletext10">
    <w:name w:val="Table text (10)"/>
    <w:basedOn w:val="Standaard"/>
    <w:pPr>
      <w:spacing w:before="60" w:after="60"/>
    </w:pPr>
  </w:style>
  <w:style w:type="paragraph" w:customStyle="1" w:styleId="Tabletext9">
    <w:name w:val="Table text (9)"/>
    <w:basedOn w:val="Standaard"/>
    <w:uiPriority w:val="99"/>
    <w:pPr>
      <w:spacing w:before="60" w:after="60" w:line="210" w:lineRule="atLeast"/>
    </w:pPr>
    <w:rPr>
      <w:sz w:val="18"/>
    </w:rPr>
  </w:style>
  <w:style w:type="paragraph" w:customStyle="1" w:styleId="Tabletext8">
    <w:name w:val="Table text (8)"/>
    <w:basedOn w:val="Standaard"/>
    <w:pPr>
      <w:spacing w:before="60" w:after="60" w:line="190" w:lineRule="atLeast"/>
    </w:pPr>
    <w:rPr>
      <w:sz w:val="16"/>
    </w:rPr>
  </w:style>
  <w:style w:type="paragraph" w:customStyle="1" w:styleId="Tabletext7">
    <w:name w:val="Table text (7)"/>
    <w:basedOn w:val="Standa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Onderwerpvanopmerking">
    <w:name w:val="annotation subject"/>
    <w:basedOn w:val="Tekstopmerking"/>
    <w:next w:val="Tekstopmerking"/>
    <w:link w:val="OnderwerpvanopmerkingChar"/>
    <w:uiPriority w:val="99"/>
    <w:semiHidden/>
    <w:rPr>
      <w:b/>
      <w:bCs/>
    </w:rPr>
  </w:style>
  <w:style w:type="table" w:styleId="Tabelraster">
    <w:name w:val="Table Grid"/>
    <w:basedOn w:val="Standaardtabe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Normaalweb">
    <w:name w:val="Normal (Web)"/>
    <w:basedOn w:val="Standa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ard"/>
    <w:qFormat/>
    <w:pPr>
      <w:widowControl w:val="0"/>
      <w:spacing w:before="20" w:after="0" w:line="240" w:lineRule="auto"/>
      <w:jc w:val="left"/>
    </w:pPr>
    <w:rPr>
      <w:rFonts w:eastAsia="Times New Roman"/>
      <w:snapToGrid w:val="0"/>
      <w:sz w:val="16"/>
      <w:szCs w:val="16"/>
      <w:lang w:eastAsia="en-US"/>
    </w:rPr>
  </w:style>
  <w:style w:type="paragraph" w:styleId="Revisie">
    <w:name w:val="Revision"/>
    <w:hidden/>
    <w:uiPriority w:val="99"/>
    <w:semiHidden/>
    <w:rPr>
      <w:rFonts w:ascii="Arial" w:hAnsi="Arial"/>
      <w:lang w:val="en-GB" w:eastAsia="ja-JP"/>
    </w:rPr>
  </w:style>
  <w:style w:type="paragraph" w:styleId="Lijstalinea">
    <w:name w:val="List Paragraph"/>
    <w:basedOn w:val="Standaard"/>
    <w:uiPriority w:val="34"/>
    <w:qFormat/>
    <w:pPr>
      <w:ind w:left="720"/>
    </w:pPr>
  </w:style>
  <w:style w:type="paragraph" w:customStyle="1" w:styleId="Figuretitle2">
    <w:name w:val="Figure title2"/>
    <w:basedOn w:val="Standaard"/>
    <w:next w:val="Standaard"/>
    <w:pPr>
      <w:suppressAutoHyphens/>
      <w:spacing w:before="220" w:after="220"/>
      <w:jc w:val="center"/>
    </w:pPr>
    <w:rPr>
      <w:b/>
      <w:lang w:val="de-DE" w:eastAsia="ar-SA"/>
    </w:rPr>
  </w:style>
  <w:style w:type="paragraph" w:customStyle="1" w:styleId="ISOComments">
    <w:name w:val="ISO_Comments"/>
    <w:basedOn w:val="Standaard"/>
    <w:pPr>
      <w:spacing w:before="210" w:after="0" w:line="210" w:lineRule="exact"/>
      <w:jc w:val="left"/>
    </w:pPr>
    <w:rPr>
      <w:rFonts w:eastAsia="Times New Roman"/>
      <w:sz w:val="18"/>
      <w:lang w:eastAsia="en-US"/>
    </w:rPr>
  </w:style>
  <w:style w:type="paragraph" w:customStyle="1" w:styleId="ISOChange">
    <w:name w:val="ISO_Change"/>
    <w:basedOn w:val="Standa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TekstopmerkingChar">
    <w:name w:val="Tekst opmerking Char"/>
    <w:link w:val="Tekstopmerking"/>
    <w:uiPriority w:val="99"/>
    <w:rPr>
      <w:rFonts w:ascii="Arial" w:hAnsi="Arial"/>
      <w:lang w:val="en-GB" w:eastAsia="ja-JP"/>
    </w:rPr>
  </w:style>
  <w:style w:type="paragraph" w:customStyle="1" w:styleId="Firstparagraph">
    <w:name w:val="First paragraph"/>
    <w:basedOn w:val="Standaard"/>
    <w:next w:val="Standa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ard"/>
    <w:pPr>
      <w:spacing w:before="210" w:after="0" w:line="210" w:lineRule="exact"/>
      <w:jc w:val="left"/>
    </w:pPr>
    <w:rPr>
      <w:rFonts w:eastAsia="Times New Roman"/>
      <w:sz w:val="18"/>
      <w:lang w:eastAsia="en-US"/>
    </w:rPr>
  </w:style>
  <w:style w:type="paragraph" w:customStyle="1" w:styleId="subpara">
    <w:name w:val="sub para"/>
    <w:basedOn w:val="Standaard"/>
    <w:pPr>
      <w:spacing w:before="60" w:after="60" w:line="240" w:lineRule="auto"/>
      <w:ind w:left="1134" w:right="794" w:hanging="567"/>
    </w:pPr>
    <w:rPr>
      <w:rFonts w:ascii="Arial Narrow" w:eastAsia="Times New Roman" w:hAnsi="Arial Narrow"/>
      <w:sz w:val="22"/>
      <w:lang w:val="en-AU" w:eastAsia="en-US"/>
    </w:rPr>
  </w:style>
  <w:style w:type="character" w:customStyle="1" w:styleId="Kop3Char">
    <w:name w:val="Kop 3 Char"/>
    <w:link w:val="Kop3"/>
    <w:qFormat/>
    <w:rPr>
      <w:rFonts w:ascii="Arial" w:hAnsi="Arial"/>
      <w:b/>
      <w:bCs/>
      <w:lang w:eastAsia="ja-JP"/>
    </w:rPr>
  </w:style>
  <w:style w:type="character" w:customStyle="1" w:styleId="Kop4Char">
    <w:name w:val="Kop 4 Char"/>
    <w:link w:val="Kop4"/>
    <w:rPr>
      <w:rFonts w:ascii="Arial" w:hAnsi="Arial"/>
      <w:b/>
      <w:bCs/>
      <w:lang w:eastAsia="ja-JP"/>
    </w:rPr>
  </w:style>
  <w:style w:type="paragraph" w:styleId="Geenafstand">
    <w:name w:val="No Spacing"/>
    <w:uiPriority w:val="1"/>
    <w:qFormat/>
    <w:pPr>
      <w:jc w:val="both"/>
    </w:pPr>
    <w:rPr>
      <w:rFonts w:ascii="Arial" w:hAnsi="Arial"/>
      <w:lang w:val="en-GB" w:eastAsia="ja-JP"/>
    </w:rPr>
  </w:style>
  <w:style w:type="paragraph" w:styleId="Kopvaninhoudsopgave">
    <w:name w:val="TOC Heading"/>
    <w:basedOn w:val="Kop1"/>
    <w:next w:val="Standa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ard"/>
    <w:pPr>
      <w:widowControl w:val="0"/>
      <w:suppressLineNumbers/>
      <w:suppressAutoHyphens/>
      <w:spacing w:after="0" w:line="240" w:lineRule="auto"/>
      <w:jc w:val="left"/>
    </w:pPr>
    <w:rPr>
      <w:rFonts w:eastAsia="Arial" w:cs="Tahoma"/>
    </w:rPr>
  </w:style>
  <w:style w:type="character" w:customStyle="1" w:styleId="Kop2Char">
    <w:name w:val="Kop 2 Char"/>
    <w:link w:val="Kop2"/>
    <w:rPr>
      <w:rFonts w:ascii="Arial" w:hAnsi="Arial"/>
      <w:b/>
      <w:bCs/>
      <w:sz w:val="22"/>
      <w:lang w:eastAsia="ja-JP"/>
    </w:rPr>
  </w:style>
  <w:style w:type="character" w:customStyle="1" w:styleId="Kop1Char">
    <w:name w:val="Kop 1 Char"/>
    <w:link w:val="Kop1"/>
    <w:rPr>
      <w:rFonts w:ascii="Arial" w:hAnsi="Arial"/>
      <w:b/>
      <w:bCs/>
      <w:sz w:val="24"/>
      <w:lang w:eastAsia="ja-JP"/>
    </w:rPr>
  </w:style>
  <w:style w:type="character" w:customStyle="1" w:styleId="BallontekstChar">
    <w:name w:val="Ballontekst Char"/>
    <w:link w:val="Ballontekst"/>
    <w:uiPriority w:val="99"/>
    <w:semiHidden/>
    <w:rPr>
      <w:rFonts w:ascii="Tahoma" w:hAnsi="Tahoma" w:cs="Tahoma"/>
      <w:sz w:val="16"/>
      <w:szCs w:val="16"/>
      <w:lang w:val="en-GB" w:eastAsia="ja-JP"/>
    </w:rPr>
  </w:style>
  <w:style w:type="character" w:customStyle="1" w:styleId="PlattetekstinspringenChar">
    <w:name w:val="Platte tekst inspringen Char"/>
    <w:link w:val="Plattetekstinspringen"/>
    <w:uiPriority w:val="99"/>
    <w:rPr>
      <w:rFonts w:ascii="Arial" w:hAnsi="Arial"/>
      <w:lang w:val="en-GB" w:eastAsia="ja-JP"/>
    </w:rPr>
  </w:style>
  <w:style w:type="character" w:customStyle="1" w:styleId="KoptekstChar">
    <w:name w:val="Koptekst Char"/>
    <w:link w:val="Koptekst"/>
    <w:uiPriority w:val="99"/>
    <w:rPr>
      <w:rFonts w:ascii="Arial" w:hAnsi="Arial"/>
      <w:b/>
      <w:sz w:val="22"/>
      <w:lang w:val="en-GB" w:eastAsia="ja-JP"/>
    </w:rPr>
  </w:style>
  <w:style w:type="character" w:customStyle="1" w:styleId="OnderwerpvanopmerkingChar">
    <w:name w:val="Onderwerp van opmerking Char"/>
    <w:link w:val="Onderwerpvanopmerking"/>
    <w:uiPriority w:val="99"/>
    <w:semiHidden/>
    <w:rPr>
      <w:rFonts w:ascii="Arial" w:hAnsi="Arial"/>
      <w:b/>
      <w:bCs/>
      <w:lang w:val="en-GB" w:eastAsia="ja-JP"/>
    </w:rPr>
  </w:style>
  <w:style w:type="character" w:customStyle="1" w:styleId="Plattetekst2Char">
    <w:name w:val="Platte tekst 2 Char"/>
    <w:link w:val="Plattetekst2"/>
    <w:uiPriority w:val="99"/>
    <w:rPr>
      <w:rFonts w:ascii="Arial" w:hAnsi="Arial"/>
      <w:sz w:val="16"/>
      <w:lang w:val="en-GB" w:eastAsia="ja-JP"/>
    </w:rPr>
  </w:style>
  <w:style w:type="character" w:customStyle="1" w:styleId="Kop5Char">
    <w:name w:val="Kop 5 Char"/>
    <w:link w:val="Kop5"/>
    <w:rPr>
      <w:rFonts w:ascii="Arial" w:hAnsi="Arial"/>
      <w:b/>
      <w:bCs/>
      <w:lang w:eastAsia="ja-JP"/>
    </w:rPr>
  </w:style>
  <w:style w:type="character" w:customStyle="1" w:styleId="Kop6Char">
    <w:name w:val="Kop 6 Char"/>
    <w:link w:val="Kop6"/>
    <w:rPr>
      <w:rFonts w:ascii="Arial" w:hAnsi="Arial"/>
      <w:b/>
      <w:bCs/>
      <w:lang w:eastAsia="ja-JP"/>
    </w:rPr>
  </w:style>
  <w:style w:type="character" w:customStyle="1" w:styleId="Kop7Char">
    <w:name w:val="Kop 7 Char"/>
    <w:link w:val="Kop7"/>
    <w:rPr>
      <w:rFonts w:ascii="Arial" w:hAnsi="Arial"/>
      <w:b/>
      <w:bCs/>
      <w:lang w:eastAsia="ja-JP"/>
    </w:rPr>
  </w:style>
  <w:style w:type="character" w:customStyle="1" w:styleId="Kop8Char">
    <w:name w:val="Kop 8 Char"/>
    <w:link w:val="Kop8"/>
    <w:rPr>
      <w:rFonts w:ascii="Arial" w:hAnsi="Arial"/>
      <w:b/>
      <w:bCs/>
      <w:lang w:eastAsia="ja-JP"/>
    </w:rPr>
  </w:style>
  <w:style w:type="character" w:customStyle="1" w:styleId="Kop9Char">
    <w:name w:val="Kop 9 Char"/>
    <w:link w:val="Kop9"/>
    <w:rPr>
      <w:rFonts w:ascii="Arial" w:hAnsi="Arial"/>
      <w:b/>
      <w:bCs/>
      <w:lang w:eastAsia="ja-JP"/>
    </w:rPr>
  </w:style>
  <w:style w:type="character" w:customStyle="1" w:styleId="Plattetekstinspringen2Char">
    <w:name w:val="Platte tekst inspringen 2 Char"/>
    <w:link w:val="Plattetekstinspringen2"/>
    <w:uiPriority w:val="99"/>
    <w:rPr>
      <w:rFonts w:ascii="Arial" w:hAnsi="Arial"/>
      <w:lang w:val="en-GB" w:eastAsia="ja-JP"/>
    </w:rPr>
  </w:style>
  <w:style w:type="character" w:customStyle="1" w:styleId="Plattetekst3Char">
    <w:name w:val="Platte tekst 3 Char"/>
    <w:link w:val="Plattetekst3"/>
    <w:uiPriority w:val="99"/>
    <w:rPr>
      <w:rFonts w:ascii="Arial" w:hAnsi="Arial"/>
      <w:sz w:val="14"/>
      <w:lang w:val="en-GB" w:eastAsia="ja-JP"/>
    </w:rPr>
  </w:style>
  <w:style w:type="paragraph" w:customStyle="1" w:styleId="quotedtext">
    <w:name w:val="quoted text"/>
    <w:basedOn w:val="Standaard"/>
    <w:pPr>
      <w:spacing w:before="60" w:after="60" w:line="240" w:lineRule="auto"/>
      <w:ind w:left="1134" w:right="1134" w:hanging="567"/>
    </w:pPr>
    <w:rPr>
      <w:rFonts w:ascii="Times New Roman" w:eastAsia="Times New Roman" w:hAnsi="Times New Roman"/>
      <w:i/>
      <w:lang w:val="en-AU" w:eastAsia="fr-FR"/>
    </w:rPr>
  </w:style>
  <w:style w:type="character" w:customStyle="1" w:styleId="VoettekstChar">
    <w:name w:val="Voettekst Char"/>
    <w:link w:val="Voettekst"/>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Duidelijkcitaat">
    <w:name w:val="Intense Quote"/>
    <w:basedOn w:val="Standaard"/>
    <w:next w:val="Standaard"/>
    <w:link w:val="Duidelijkcitaat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DuidelijkcitaatChar">
    <w:name w:val="Duidelijk citaat Char"/>
    <w:link w:val="Duidelijkcitaat"/>
    <w:uiPriority w:val="30"/>
    <w:rPr>
      <w:rFonts w:ascii="Cambria" w:eastAsia="Cambria" w:hAnsi="Cambria"/>
      <w:b/>
      <w:i/>
      <w:sz w:val="24"/>
      <w:szCs w:val="22"/>
    </w:rPr>
  </w:style>
  <w:style w:type="paragraph" w:customStyle="1" w:styleId="ParagraphText">
    <w:name w:val="Paragraph Text"/>
    <w:basedOn w:val="Standaard"/>
    <w:qFormat/>
    <w:pPr>
      <w:suppressAutoHyphens/>
      <w:spacing w:after="62" w:line="240" w:lineRule="auto"/>
      <w:jc w:val="left"/>
    </w:pPr>
    <w:rPr>
      <w:color w:val="000000"/>
      <w:szCs w:val="16"/>
      <w:lang w:eastAsia="ar-SA"/>
    </w:rPr>
  </w:style>
  <w:style w:type="paragraph" w:customStyle="1" w:styleId="Heading2-3">
    <w:name w:val="Heading 2-3"/>
    <w:basedOn w:val="Standaard"/>
    <w:next w:val="Standaard"/>
    <w:pPr>
      <w:tabs>
        <w:tab w:val="num" w:pos="360"/>
      </w:tabs>
      <w:suppressAutoHyphens/>
      <w:spacing w:before="120" w:after="120" w:line="240" w:lineRule="auto"/>
      <w:ind w:left="360" w:hanging="360"/>
    </w:pPr>
    <w:rPr>
      <w:b/>
      <w:lang w:eastAsia="ar-SA"/>
    </w:rPr>
  </w:style>
  <w:style w:type="character" w:customStyle="1" w:styleId="VoetnoottekstChar">
    <w:name w:val="Voetnoottekst Char"/>
    <w:link w:val="Voetnoottekst"/>
    <w:rPr>
      <w:rFonts w:ascii="Arial" w:hAnsi="Arial"/>
      <w:sz w:val="18"/>
      <w:lang w:val="en-GB" w:eastAsia="ja-JP"/>
    </w:rPr>
  </w:style>
  <w:style w:type="paragraph" w:customStyle="1" w:styleId="TABLE-col-heading">
    <w:name w:val="TABLE-col-heading"/>
    <w:basedOn w:val="Standa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Standaardtabel"/>
    <w:next w:val="Tabel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ard"/>
    <w:next w:val="Standa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Kop1"/>
    <w:next w:val="Standa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ard"/>
    <w:next w:val="Standa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evebenadrukki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ard"/>
    <w:rsid w:val="005C4623"/>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92" TargetMode="External"/><Relationship Id="rId2" Type="http://schemas.openxmlformats.org/officeDocument/2006/relationships/hyperlink" Target="https://github.com/iho-ohi/S-101-Documentation-and-FC/issues/93"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hyperlink" Target="http://www.epsg-registry.org" TargetMode="External"/><Relationship Id="rId47" Type="http://schemas.openxmlformats.org/officeDocument/2006/relationships/image" Target="media/image27.png"/><Relationship Id="rId50" Type="http://schemas.openxmlformats.org/officeDocument/2006/relationships/footer" Target="footer3.xml"/><Relationship Id="rId55" Type="http://schemas.openxmlformats.org/officeDocument/2006/relationships/image" Target="media/image3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emf"/><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jpeg"/><Relationship Id="rId45" Type="http://schemas.openxmlformats.org/officeDocument/2006/relationships/image" Target="media/image25.emf"/><Relationship Id="rId53" Type="http://schemas.openxmlformats.org/officeDocument/2006/relationships/footer" Target="footer5.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1.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hyperlink" Target="http://www.epsg-registry.org/" TargetMode="External"/><Relationship Id="rId48" Type="http://schemas.openxmlformats.org/officeDocument/2006/relationships/image" Target="media/image28.png"/><Relationship Id="rId56"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microsoft.com/office/2011/relationships/people" Target="people.xml"/><Relationship Id="rId20" Type="http://schemas.openxmlformats.org/officeDocument/2006/relationships/image" Target="media/image2.emf"/><Relationship Id="rId41" Type="http://schemas.openxmlformats.org/officeDocument/2006/relationships/image" Target="media/image23.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3.emf"/><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image" Target="media/image24.emf"/><Relationship Id="rId52" Type="http://schemas.openxmlformats.org/officeDocument/2006/relationships/header" Target="header3.xm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FE5694-DA9E-464B-B5F6-720768380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4310</TotalTime>
  <Pages>126</Pages>
  <Words>30827</Words>
  <Characters>169552</Characters>
  <Application>Microsoft Office Word</Application>
  <DocSecurity>0</DocSecurity>
  <Lines>1412</Lines>
  <Paragraphs>399</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199980</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Gert Morlion</cp:lastModifiedBy>
  <cp:revision>215</cp:revision>
  <cp:lastPrinted>2017-07-07T11:09:00Z</cp:lastPrinted>
  <dcterms:created xsi:type="dcterms:W3CDTF">2024-08-23T13:07:00Z</dcterms:created>
  <dcterms:modified xsi:type="dcterms:W3CDTF">2024-08-26T13:19:00Z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