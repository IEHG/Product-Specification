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
      <w:bookmarkStart w:id="50" w:name="LIBTypeTitreCEN"/>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FileEnTete"/>
      <w:bookmarkStart w:id="53" w:name="LibEntete"/>
      <w:bookmarkStart w:id="54" w:name="LibEnteteCEN"/>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
      <w:bookmarkStart w:id="57" w:name="LIBASynchroVF"/>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5F0BDB25"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del w:id="65" w:author="Birklhuber Bernd" w:date="2025-10-08T09:11:00Z">
          <w:r w:rsidDel="00AB4B03">
            <w:rPr>
              <w:b/>
              <w:bCs/>
              <w:sz w:val="28"/>
              <w:szCs w:val="28"/>
            </w:rPr>
            <w:delText xml:space="preserve">Draft </w:delText>
          </w:r>
          <w:r w:rsidR="00F6798B" w:rsidDel="00AB4B03">
            <w:rPr>
              <w:b/>
              <w:bCs/>
              <w:sz w:val="28"/>
              <w:szCs w:val="28"/>
            </w:rPr>
            <w:delText xml:space="preserve">for </w:delText>
          </w:r>
        </w:del>
        <w:r w:rsidR="00F6798B">
          <w:rPr>
            <w:b/>
            <w:bCs/>
            <w:sz w:val="28"/>
            <w:szCs w:val="28"/>
          </w:rPr>
          <w:t>Edition 1.2.0</w:t>
        </w:r>
      </w:ins>
    </w:p>
    <w:p w14:paraId="034CBC8D" w14:textId="6016896E"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6" w:author="Gert Morlion" w:date="2024-08-23T11:06:00Z">
        <w:del w:id="67" w:author="Birklhuber Bernd" w:date="2025-10-08T08:17:00Z">
          <w:r w:rsidDel="009E19EF">
            <w:rPr>
              <w:b/>
              <w:bCs/>
              <w:sz w:val="28"/>
              <w:szCs w:val="28"/>
            </w:rPr>
            <w:delText>September</w:delText>
          </w:r>
        </w:del>
      </w:ins>
      <w:r w:rsidR="007260E2" w:rsidRPr="00D22CCD">
        <w:rPr>
          <w:b/>
          <w:bCs/>
          <w:sz w:val="28"/>
          <w:szCs w:val="28"/>
        </w:rPr>
        <w:t xml:space="preserve">October </w:t>
      </w:r>
      <w:del w:id="68" w:author="Gert Morlion" w:date="2023-06-05T13:26:00Z">
        <w:r w:rsidR="00105B7B" w:rsidRPr="00D22CCD" w:rsidDel="0087647E">
          <w:rPr>
            <w:b/>
            <w:bCs/>
            <w:sz w:val="28"/>
            <w:szCs w:val="28"/>
          </w:rPr>
          <w:delText>2019</w:delText>
        </w:r>
      </w:del>
      <w:ins w:id="69" w:author="Gert Morlion" w:date="2023-06-05T13:26:00Z">
        <w:r w:rsidR="0087647E">
          <w:rPr>
            <w:b/>
            <w:bCs/>
            <w:sz w:val="28"/>
            <w:szCs w:val="28"/>
          </w:rPr>
          <w:t>202</w:t>
        </w:r>
      </w:ins>
      <w:ins w:id="70" w:author="Birklhuber Bernd" w:date="2025-06-18T07:08:00Z">
        <w:r w:rsidR="00050FBD">
          <w:rPr>
            <w:b/>
            <w:bCs/>
            <w:sz w:val="28"/>
            <w:szCs w:val="28"/>
          </w:rPr>
          <w:t>5</w:t>
        </w:r>
      </w:ins>
      <w:ins w:id="71" w:author="Gert Morlion" w:date="2024-08-23T11:06:00Z">
        <w:del w:id="72" w:author="Birklhuber Bernd" w:date="2025-06-18T07:08:00Z">
          <w:r w:rsidDel="00050FBD">
            <w:rPr>
              <w:b/>
              <w:bCs/>
              <w:sz w:val="28"/>
              <w:szCs w:val="28"/>
            </w:rPr>
            <w:delText>4</w:delText>
          </w:r>
        </w:del>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6"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7"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8"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9"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0"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81"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2" w:author="Gert Morlion" w:date="2024-11-21T09:34:00Z"/>
                <w:rFonts w:ascii="Helvetica" w:hAnsi="Helvetica"/>
                <w:sz w:val="22"/>
                <w:szCs w:val="22"/>
                <w:lang w:val="en-AU"/>
              </w:rPr>
            </w:pPr>
            <w:ins w:id="83"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4" w:author="Gert Morlion" w:date="2024-08-23T11:07:00Z"/>
                <w:rFonts w:ascii="Helvetica" w:hAnsi="Helvetica"/>
                <w:sz w:val="22"/>
                <w:szCs w:val="22"/>
                <w:lang w:val="en-AU"/>
              </w:rPr>
            </w:pPr>
          </w:p>
        </w:tc>
      </w:tr>
      <w:tr w:rsidR="00DA7D04" w:rsidRPr="00DC6E9A" w14:paraId="11507C56" w14:textId="77777777" w:rsidTr="00DA7D04">
        <w:trPr>
          <w:ins w:id="85"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6" w:author="Gert Morlion" w:date="2024-08-23T11:07:00Z"/>
                <w:color w:val="auto"/>
                <w:sz w:val="20"/>
                <w:szCs w:val="20"/>
                <w:lang w:val="en-AU"/>
              </w:rPr>
            </w:pPr>
            <w:ins w:id="87"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8"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9" w:author="Gert Morlion" w:date="2024-11-21T09:34:00Z"/>
                <w:rFonts w:ascii="Aptos Display" w:hAnsi="Aptos Display"/>
                <w:i/>
                <w:iCs/>
                <w:color w:val="FF0000"/>
                <w:sz w:val="22"/>
                <w:szCs w:val="22"/>
              </w:rPr>
            </w:pPr>
            <w:ins w:id="90"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91"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2"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3"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8"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9"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0"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1"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2"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b/>
        </w:rPr>
      </w:pPr>
      <w:r w:rsidRPr="00D22CCD">
        <w:lastRenderedPageBreak/>
        <w:tab/>
      </w:r>
      <w:bookmarkStart w:id="124" w:name="_Toc173128087"/>
      <w:bookmarkStart w:id="125" w:name="_Toc173128206"/>
      <w:del w:id="126" w:author="Gert Morlion" w:date="2024-08-23T11:09:00Z">
        <w:r w:rsidRPr="00D22CCD" w:rsidDel="005C4623">
          <w:rPr>
            <w:b/>
          </w:rPr>
          <w:delText>Published by the</w:delText>
        </w:r>
        <w:bookmarkEnd w:id="124"/>
        <w:bookmarkEnd w:id="125"/>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Pr>
      </w:pPr>
      <w:del w:id="128"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b/>
        </w:rPr>
      </w:pPr>
      <w:del w:id="130"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1" w:author="Gert Morlion" w:date="2024-08-23T11:09:00Z"/>
          <w:b/>
          <w:noProof/>
          <w:color w:val="0000FF"/>
        </w:rPr>
      </w:pPr>
      <w:del w:id="132"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3"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5"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0" w:author="Gert Morlion" w:date="2024-08-23T11:09:00Z"/>
                <w:rFonts w:ascii="Times New Roman" w:hAnsi="Times New Roman"/>
              </w:rPr>
            </w:pPr>
            <w:del w:id="141"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2" w:author="Gert Morlion" w:date="2024-08-23T11:09:00Z"/>
                <w:rFonts w:ascii="Times New Roman" w:hAnsi="Times New Roman"/>
              </w:rPr>
            </w:pPr>
            <w:del w:id="143"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44"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9" w:author="Gert Morlion" w:date="2024-08-23T11:09:00Z"/>
                <w:rFonts w:ascii="Times New Roman" w:hAnsi="Times New Roman"/>
              </w:rPr>
            </w:pPr>
            <w:del w:id="150"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1" w:author="Gert Morlion" w:date="2024-08-23T11:09:00Z"/>
                <w:rFonts w:ascii="Times New Roman" w:hAnsi="Times New Roman"/>
              </w:rPr>
            </w:pPr>
            <w:del w:id="152"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53"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0" w:author="Gert Morlion" w:date="2024-08-23T11:09:00Z"/>
                <w:rFonts w:ascii="Times New Roman" w:hAnsi="Times New Roman"/>
              </w:rPr>
            </w:pPr>
            <w:del w:id="161"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62"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9" w:author="Gert Morlion" w:date="2024-08-23T11:09:00Z"/>
                <w:rFonts w:ascii="Times New Roman" w:hAnsi="Times New Roman"/>
              </w:rPr>
            </w:pPr>
            <w:del w:id="170"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1" w:author="Gert Morlion" w:date="2024-08-23T11:09:00Z"/>
                <w:rFonts w:ascii="Times New Roman" w:hAnsi="Times New Roman"/>
              </w:rPr>
            </w:pPr>
            <w:del w:id="172"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73"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8" w:author="Gert Morlion" w:date="2024-08-23T11:09:00Z"/>
                <w:rFonts w:ascii="Times New Roman" w:hAnsi="Times New Roman"/>
              </w:rPr>
            </w:pPr>
            <w:del w:id="179"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0" w:author="Gert Morlion" w:date="2024-08-23T11:09:00Z"/>
                <w:rFonts w:ascii="Times New Roman" w:hAnsi="Times New Roman"/>
              </w:rPr>
            </w:pPr>
            <w:del w:id="181"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82"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3" w:author="Gert Morlion" w:date="2024-08-23T11:09:00Z"/>
                <w:rFonts w:ascii="Times New Roman" w:hAnsi="Times New Roman"/>
              </w:rPr>
            </w:pPr>
            <w:del w:id="184"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7" w:author="Gert Morlion" w:date="2024-08-23T11:09:00Z"/>
                <w:rFonts w:ascii="Times New Roman" w:hAnsi="Times New Roman"/>
              </w:rPr>
            </w:pPr>
            <w:del w:id="188"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9" w:author="Gert Morlion" w:date="2024-08-23T11:09:00Z"/>
                <w:rFonts w:ascii="Times New Roman" w:hAnsi="Times New Roman"/>
              </w:rPr>
            </w:pPr>
            <w:del w:id="190"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91"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2" w:author="Gert Morlion" w:date="2024-08-23T11:09:00Z"/>
                <w:rFonts w:ascii="Times New Roman" w:hAnsi="Times New Roman"/>
              </w:rPr>
            </w:pPr>
            <w:del w:id="193"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6" w:author="Gert Morlion" w:date="2024-08-23T11:09:00Z"/>
                <w:rFonts w:ascii="Times New Roman" w:hAnsi="Times New Roman"/>
              </w:rPr>
            </w:pPr>
            <w:del w:id="197"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8" w:author="Gert Morlion" w:date="2024-08-23T11:09:00Z"/>
                <w:rFonts w:ascii="Times New Roman" w:hAnsi="Times New Roman"/>
              </w:rPr>
            </w:pPr>
            <w:del w:id="199"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200"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1" w:author="Gert Morlion" w:date="2024-08-23T11:09:00Z"/>
                <w:rFonts w:ascii="Times New Roman" w:hAnsi="Times New Roman"/>
              </w:rPr>
            </w:pPr>
            <w:del w:id="202"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3" w:author="Gert Morlion" w:date="2024-08-23T11:09:00Z"/>
                <w:rFonts w:ascii="Times New Roman" w:hAnsi="Times New Roman"/>
              </w:rPr>
            </w:pPr>
            <w:del w:id="204"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5" w:author="Gert Morlion" w:date="2024-08-23T11:09:00Z"/>
                <w:rFonts w:ascii="Times New Roman" w:hAnsi="Times New Roman"/>
              </w:rPr>
            </w:pPr>
            <w:del w:id="206"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7" w:author="Gert Morlion" w:date="2024-08-23T11:09:00Z"/>
                <w:rFonts w:ascii="Times New Roman" w:hAnsi="Times New Roman"/>
              </w:rPr>
            </w:pPr>
            <w:del w:id="208"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09" w:name="_Toc184392982"/>
    </w:p>
    <w:bookmarkEnd w:id="209"/>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10" w:author="Gert Morlion" w:date="2024-08-23T11:09:00Z"/>
          <w:b/>
          <w:sz w:val="24"/>
          <w:szCs w:val="24"/>
        </w:rPr>
      </w:pPr>
      <w:bookmarkStart w:id="211" w:name="_Toc487203078"/>
      <w:bookmarkStart w:id="212" w:name="_Toc225648272"/>
      <w:bookmarkStart w:id="213" w:name="_Toc225065129"/>
      <w:ins w:id="214"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215" w:author="Gert Morlion" w:date="2024-08-23T11:09:00Z"/>
        </w:rPr>
      </w:pPr>
      <w:ins w:id="216" w:author="Gert Morlion" w:date="2024-08-23T11:09:00Z">
        <w:r w:rsidRPr="00773509">
          <w:t xml:space="preserve">Changes to this Specification are coordinated by the </w:t>
        </w:r>
      </w:ins>
      <w:ins w:id="217" w:author="Birklhuber Bernd" w:date="2025-06-18T07:09:00Z">
        <w:r w:rsidR="00050FBD">
          <w:t>Inland ENC Harmoni</w:t>
        </w:r>
      </w:ins>
      <w:ins w:id="218" w:author="Birklhuber Bernd" w:date="2025-06-18T07:10:00Z">
        <w:r w:rsidR="00050FBD">
          <w:t>zation Group (IEHG)</w:t>
        </w:r>
      </w:ins>
      <w:ins w:id="219" w:author="Gert Morlion" w:date="2024-08-23T11:09:00Z">
        <w:del w:id="220"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221" w:author="Birklhuber Bernd" w:date="2025-06-18T07:10:00Z">
        <w:r w:rsidR="00050FBD">
          <w:t>IEHG website https://ienc.openecdis.org and the</w:t>
        </w:r>
      </w:ins>
      <w:ins w:id="222" w:author="Birklhuber Bernd" w:date="2025-06-18T07:11:00Z">
        <w:r w:rsidR="00050FBD">
          <w:t xml:space="preserve"> S-100 Registry</w:t>
        </w:r>
      </w:ins>
      <w:ins w:id="223" w:author="Gert Morlion" w:date="2024-08-23T11:09:00Z">
        <w:del w:id="224" w:author="Birklhuber Bernd" w:date="2025-06-18T07:11:00Z">
          <w:r w:rsidRPr="00773509" w:rsidDel="00050FBD">
            <w:delText>IHO web site</w:delText>
          </w:r>
        </w:del>
        <w:r w:rsidRPr="00773509">
          <w:t xml:space="preserve">. </w:t>
        </w:r>
        <w:commentRangeStart w:id="225"/>
        <w:del w:id="226" w:author="Birklhuber Bernd" w:date="2025-10-10T10:58:00Z">
          <w:r w:rsidRPr="00773509" w:rsidDel="00730013">
            <w:delText xml:space="preserve">Maintenance of the Specification shall conform to </w:delText>
          </w:r>
        </w:del>
      </w:ins>
      <w:ins w:id="227" w:author="Birklhuber Bernd" w:date="2025-09-29T13:24:00Z">
        <w:r w:rsidR="00A21AE7">
          <w:fldChar w:fldCharType="begin"/>
        </w:r>
      </w:ins>
      <w:ins w:id="228" w:author="Birklhuber Bernd" w:date="2025-10-08T08:16:00Z">
        <w:r w:rsidR="00CC7975">
          <w:instrText>HYPERLINK "C:\\Users\\birklhub\\t\\InlandECDIS\\IHO\\CSBWG10_2021_5.1.1_EN_Resolution_2-2007_M3_07.10.2020_v1.0.pdf"</w:instrText>
        </w:r>
      </w:ins>
      <w:ins w:id="229" w:author="Birklhuber Bernd" w:date="2025-09-29T13:24:00Z">
        <w:r w:rsidR="00A21AE7">
          <w:fldChar w:fldCharType="separate"/>
        </w:r>
        <w:r w:rsidRPr="00A21AE7">
          <w:rPr>
            <w:rStyle w:val="Hyperlink"/>
            <w:lang w:val="en-GB"/>
          </w:rPr>
          <w:t>.</w:t>
        </w:r>
        <w:commentRangeEnd w:id="225"/>
        <w:r w:rsidR="00050FBD" w:rsidRPr="00A21AE7">
          <w:rPr>
            <w:rStyle w:val="Hyperlink"/>
            <w:sz w:val="16"/>
          </w:rPr>
          <w:commentReference w:id="225"/>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30"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31" w:author="Gert Morlion" w:date="2024-08-23T11:09:00Z"/>
                <w:rFonts w:cs="Arial"/>
                <w:b/>
              </w:rPr>
            </w:pPr>
            <w:ins w:id="232"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33" w:author="Gert Morlion" w:date="2024-08-23T11:09:00Z"/>
                <w:rFonts w:cs="Arial"/>
                <w:b/>
              </w:rPr>
            </w:pPr>
            <w:ins w:id="234"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35" w:author="Gert Morlion" w:date="2024-08-23T11:09:00Z"/>
                <w:rFonts w:cs="Arial"/>
                <w:b/>
              </w:rPr>
            </w:pPr>
            <w:ins w:id="236"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37" w:author="Gert Morlion" w:date="2024-08-23T11:09:00Z"/>
                <w:rFonts w:cs="Arial"/>
                <w:b/>
              </w:rPr>
            </w:pPr>
            <w:ins w:id="238" w:author="Gert Morlion" w:date="2024-08-23T11:09:00Z">
              <w:r w:rsidRPr="00FA5DB6">
                <w:rPr>
                  <w:rFonts w:cs="Arial"/>
                  <w:b/>
                </w:rPr>
                <w:t>Purpose</w:t>
              </w:r>
            </w:ins>
          </w:p>
        </w:tc>
      </w:tr>
      <w:tr w:rsidR="005C4623" w14:paraId="688F3A93" w14:textId="77777777" w:rsidTr="004B0AFB">
        <w:trPr>
          <w:cantSplit/>
          <w:jc w:val="center"/>
          <w:ins w:id="239" w:author="Gert Morlion" w:date="2024-08-23T11:09:00Z"/>
        </w:trPr>
        <w:tc>
          <w:tcPr>
            <w:tcW w:w="1271" w:type="dxa"/>
          </w:tcPr>
          <w:p w14:paraId="356B3889" w14:textId="56FAFA64" w:rsidR="005C4623" w:rsidRPr="00FA5DB6" w:rsidRDefault="00262FFA" w:rsidP="005C4623">
            <w:pPr>
              <w:spacing w:before="60" w:after="60" w:line="240" w:lineRule="auto"/>
              <w:jc w:val="left"/>
              <w:rPr>
                <w:ins w:id="240" w:author="Gert Morlion" w:date="2024-08-23T11:09:00Z"/>
                <w:rFonts w:cs="Arial"/>
              </w:rPr>
            </w:pPr>
            <w:ins w:id="241" w:author="Birklhuber Bernd" w:date="2025-06-19T10:34:00Z">
              <w:r>
                <w:rPr>
                  <w:rFonts w:ascii="Times New Roman" w:hAnsi="Times New Roman"/>
                </w:rPr>
                <w:t>S-101</w:t>
              </w:r>
            </w:ins>
            <w:ins w:id="242" w:author="Birklhuber Bernd" w:date="2025-06-19T10:37:00Z">
              <w:r>
                <w:rPr>
                  <w:rFonts w:ascii="Times New Roman" w:hAnsi="Times New Roman"/>
                </w:rPr>
                <w:t xml:space="preserve"> </w:t>
              </w:r>
            </w:ins>
            <w:ins w:id="243"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44" w:author="Gert Morlion" w:date="2024-08-23T11:09:00Z"/>
                <w:rFonts w:cs="Arial"/>
              </w:rPr>
            </w:pPr>
            <w:ins w:id="245"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46" w:author="Gert Morlion" w:date="2024-08-23T11:09:00Z"/>
                <w:rFonts w:cs="Arial"/>
              </w:rPr>
            </w:pPr>
            <w:proofErr w:type="spellStart"/>
            <w:proofErr w:type="gramStart"/>
            <w:ins w:id="247" w:author="Gert Morlion" w:date="2024-08-23T11:09:00Z">
              <w:r w:rsidRPr="00D22CCD">
                <w:rPr>
                  <w:rFonts w:ascii="Times New Roman" w:hAnsi="Times New Roman"/>
                </w:rPr>
                <w:t>J.Powell</w:t>
              </w:r>
              <w:proofErr w:type="spellEnd"/>
              <w:proofErr w:type="gramEnd"/>
            </w:ins>
          </w:p>
        </w:tc>
        <w:tc>
          <w:tcPr>
            <w:tcW w:w="5280" w:type="dxa"/>
          </w:tcPr>
          <w:p w14:paraId="653CCCF2" w14:textId="50938FDC" w:rsidR="005C4623" w:rsidRPr="00FA5DB6" w:rsidRDefault="005C4623" w:rsidP="005C4623">
            <w:pPr>
              <w:spacing w:before="60" w:after="60" w:line="240" w:lineRule="auto"/>
              <w:ind w:left="44" w:hanging="10"/>
              <w:jc w:val="left"/>
              <w:rPr>
                <w:ins w:id="248" w:author="Gert Morlion" w:date="2024-08-23T11:09:00Z"/>
                <w:rFonts w:cs="Arial"/>
              </w:rPr>
            </w:pPr>
            <w:ins w:id="249"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50" w:author="Gert Morlion" w:date="2024-08-23T11:09:00Z"/>
        </w:trPr>
        <w:tc>
          <w:tcPr>
            <w:tcW w:w="1271" w:type="dxa"/>
          </w:tcPr>
          <w:p w14:paraId="59C7115C" w14:textId="2DBBF915" w:rsidR="005C4623" w:rsidRPr="00FA5DB6" w:rsidRDefault="005C4623" w:rsidP="005C4623">
            <w:pPr>
              <w:spacing w:before="60" w:after="60" w:line="240" w:lineRule="auto"/>
              <w:jc w:val="left"/>
              <w:rPr>
                <w:ins w:id="251" w:author="Gert Morlion" w:date="2024-08-23T11:09:00Z"/>
                <w:rFonts w:cs="Arial"/>
              </w:rPr>
            </w:pPr>
            <w:ins w:id="252"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53" w:author="Gert Morlion" w:date="2024-08-23T11:09:00Z"/>
                <w:rFonts w:cs="Arial"/>
              </w:rPr>
            </w:pPr>
            <w:ins w:id="254"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55" w:author="Gert Morlion" w:date="2024-08-23T11:09:00Z"/>
                <w:rFonts w:cs="Arial"/>
              </w:rPr>
            </w:pPr>
            <w:ins w:id="256"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17085D53" w14:textId="11D5BE93" w:rsidR="005C4623" w:rsidRPr="00FA5DB6" w:rsidRDefault="005C4623" w:rsidP="005C4623">
            <w:pPr>
              <w:spacing w:before="60" w:after="60" w:line="240" w:lineRule="auto"/>
              <w:ind w:left="44" w:hanging="10"/>
              <w:jc w:val="left"/>
              <w:rPr>
                <w:ins w:id="257" w:author="Gert Morlion" w:date="2024-08-23T11:09:00Z"/>
                <w:rFonts w:cs="Arial"/>
              </w:rPr>
            </w:pPr>
            <w:ins w:id="258"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59" w:author="Gert Morlion" w:date="2024-08-23T11:09:00Z"/>
        </w:trPr>
        <w:tc>
          <w:tcPr>
            <w:tcW w:w="1271" w:type="dxa"/>
          </w:tcPr>
          <w:p w14:paraId="57E5BDCB" w14:textId="2DBFB214" w:rsidR="005C4623" w:rsidRPr="00FA5DB6" w:rsidRDefault="005C4623" w:rsidP="005C4623">
            <w:pPr>
              <w:spacing w:before="60" w:after="60" w:line="240" w:lineRule="auto"/>
              <w:jc w:val="left"/>
              <w:rPr>
                <w:ins w:id="260" w:author="Gert Morlion" w:date="2024-08-23T11:09:00Z"/>
                <w:rFonts w:cs="Arial"/>
              </w:rPr>
            </w:pPr>
            <w:ins w:id="261"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62" w:author="Gert Morlion" w:date="2024-08-23T11:09:00Z"/>
                <w:rFonts w:cs="Arial"/>
              </w:rPr>
            </w:pPr>
            <w:ins w:id="263"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64" w:author="Gert Morlion" w:date="2024-08-23T11:09:00Z"/>
                <w:rFonts w:cs="Arial"/>
              </w:rPr>
            </w:pPr>
            <w:ins w:id="26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BA6C579" w14:textId="77777777" w:rsidR="005C4623" w:rsidRPr="00D22CCD" w:rsidRDefault="005C4623" w:rsidP="005C4623">
            <w:pPr>
              <w:pStyle w:val="Listenabsatz"/>
              <w:numPr>
                <w:ilvl w:val="0"/>
                <w:numId w:val="23"/>
              </w:numPr>
              <w:spacing w:before="120" w:after="120"/>
              <w:rPr>
                <w:ins w:id="266" w:author="Gert Morlion" w:date="2024-08-23T11:09:00Z"/>
                <w:rFonts w:ascii="Times New Roman" w:hAnsi="Times New Roman"/>
              </w:rPr>
            </w:pPr>
            <w:ins w:id="267"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68" w:author="Gert Morlion" w:date="2024-08-23T11:09:00Z"/>
                <w:rFonts w:cs="Arial"/>
              </w:rPr>
            </w:pPr>
            <w:ins w:id="269" w:author="Gert Morlion" w:date="2024-08-23T11:09:00Z">
              <w:r w:rsidRPr="00D22CCD">
                <w:rPr>
                  <w:rFonts w:ascii="Times New Roman" w:hAnsi="Times New Roman"/>
                </w:rPr>
                <w:t>Review</w:t>
              </w:r>
            </w:ins>
          </w:p>
        </w:tc>
      </w:tr>
      <w:tr w:rsidR="005C4623" w14:paraId="71B01409" w14:textId="77777777" w:rsidTr="004B0AFB">
        <w:trPr>
          <w:cantSplit/>
          <w:jc w:val="center"/>
          <w:ins w:id="270" w:author="Gert Morlion" w:date="2024-08-23T11:09:00Z"/>
        </w:trPr>
        <w:tc>
          <w:tcPr>
            <w:tcW w:w="1271" w:type="dxa"/>
          </w:tcPr>
          <w:p w14:paraId="5592ADBC" w14:textId="79BD2E8E" w:rsidR="005C4623" w:rsidRPr="00FA5DB6" w:rsidRDefault="005C4623" w:rsidP="005C4623">
            <w:pPr>
              <w:spacing w:before="60" w:after="60" w:line="240" w:lineRule="auto"/>
              <w:jc w:val="left"/>
              <w:rPr>
                <w:ins w:id="271" w:author="Gert Morlion" w:date="2024-08-23T11:09:00Z"/>
                <w:rFonts w:cs="Arial"/>
              </w:rPr>
            </w:pPr>
            <w:ins w:id="272"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73" w:author="Gert Morlion" w:date="2024-08-23T11:09:00Z"/>
                <w:rFonts w:cs="Arial"/>
              </w:rPr>
            </w:pPr>
            <w:ins w:id="274"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75" w:author="Gert Morlion" w:date="2024-08-23T11:09:00Z"/>
                <w:rFonts w:cs="Arial"/>
              </w:rPr>
            </w:pPr>
            <w:ins w:id="276"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6E09312A" w14:textId="4678BB93" w:rsidR="005C4623" w:rsidRPr="00FA5DB6" w:rsidRDefault="005C4623" w:rsidP="005C4623">
            <w:pPr>
              <w:spacing w:before="60" w:after="60" w:line="240" w:lineRule="auto"/>
              <w:ind w:left="44" w:hanging="10"/>
              <w:jc w:val="left"/>
              <w:rPr>
                <w:ins w:id="277" w:author="Gert Morlion" w:date="2024-08-23T11:09:00Z"/>
                <w:rFonts w:cs="Arial"/>
              </w:rPr>
            </w:pPr>
            <w:ins w:id="278"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79" w:author="Gert Morlion" w:date="2024-08-23T11:09:00Z"/>
        </w:trPr>
        <w:tc>
          <w:tcPr>
            <w:tcW w:w="1271" w:type="dxa"/>
          </w:tcPr>
          <w:p w14:paraId="0AFDA02C" w14:textId="1E74FE0B" w:rsidR="005C4623" w:rsidRPr="00FA5DB6" w:rsidRDefault="005C4623" w:rsidP="005C4623">
            <w:pPr>
              <w:spacing w:before="60" w:after="60" w:line="240" w:lineRule="auto"/>
              <w:jc w:val="left"/>
              <w:rPr>
                <w:ins w:id="280" w:author="Gert Morlion" w:date="2024-08-23T11:09:00Z"/>
                <w:rFonts w:cs="Arial"/>
              </w:rPr>
            </w:pPr>
            <w:ins w:id="281"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82" w:author="Gert Morlion" w:date="2024-08-23T11:09:00Z"/>
                <w:rFonts w:cs="Arial"/>
              </w:rPr>
            </w:pPr>
            <w:ins w:id="283"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84" w:author="Gert Morlion" w:date="2024-08-23T11:09:00Z"/>
                <w:rFonts w:cs="Arial"/>
              </w:rPr>
            </w:pPr>
            <w:ins w:id="285" w:author="Gert Morlion" w:date="2024-08-23T11:09:00Z">
              <w:r w:rsidRPr="00D22CCD">
                <w:rPr>
                  <w:rFonts w:ascii="Times New Roman" w:hAnsi="Times New Roman"/>
                </w:rPr>
                <w:t xml:space="preserve">Gert </w:t>
              </w:r>
              <w:proofErr w:type="spellStart"/>
              <w:r w:rsidRPr="00D22CCD">
                <w:rPr>
                  <w:rFonts w:ascii="Times New Roman" w:hAnsi="Times New Roman"/>
                </w:rPr>
                <w:t>Morlion</w:t>
              </w:r>
              <w:proofErr w:type="spellEnd"/>
            </w:ins>
          </w:p>
        </w:tc>
        <w:tc>
          <w:tcPr>
            <w:tcW w:w="5280" w:type="dxa"/>
          </w:tcPr>
          <w:p w14:paraId="0BE48828" w14:textId="20912D1B" w:rsidR="005C4623" w:rsidRPr="00FA5DB6" w:rsidRDefault="005C4623" w:rsidP="005C4623">
            <w:pPr>
              <w:spacing w:before="60" w:after="60" w:line="240" w:lineRule="auto"/>
              <w:ind w:left="44" w:hanging="10"/>
              <w:jc w:val="left"/>
              <w:rPr>
                <w:ins w:id="286" w:author="Gert Morlion" w:date="2024-08-23T11:09:00Z"/>
                <w:rFonts w:cs="Arial"/>
              </w:rPr>
            </w:pPr>
            <w:ins w:id="287"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88" w:author="Gert Morlion" w:date="2024-08-23T11:09:00Z"/>
        </w:trPr>
        <w:tc>
          <w:tcPr>
            <w:tcW w:w="1271" w:type="dxa"/>
          </w:tcPr>
          <w:p w14:paraId="400BDA06" w14:textId="42969958" w:rsidR="005C4623" w:rsidRPr="00FA5DB6" w:rsidRDefault="005C4623" w:rsidP="005C4623">
            <w:pPr>
              <w:spacing w:before="60" w:after="60" w:line="240" w:lineRule="auto"/>
              <w:jc w:val="left"/>
              <w:rPr>
                <w:ins w:id="289" w:author="Gert Morlion" w:date="2024-08-23T11:09:00Z"/>
                <w:rFonts w:cs="Arial"/>
              </w:rPr>
            </w:pPr>
            <w:ins w:id="290"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91" w:author="Gert Morlion" w:date="2024-08-23T11:09:00Z"/>
                <w:rFonts w:cs="Arial"/>
              </w:rPr>
            </w:pPr>
            <w:ins w:id="292"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93" w:author="Gert Morlion" w:date="2024-08-23T11:09:00Z"/>
                <w:rFonts w:cs="Arial"/>
              </w:rPr>
            </w:pPr>
            <w:ins w:id="294"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7299E32A" w14:textId="18F0AEC1" w:rsidR="005C4623" w:rsidRPr="00FA5DB6" w:rsidRDefault="005C4623" w:rsidP="005C4623">
            <w:pPr>
              <w:spacing w:before="60" w:after="60" w:line="240" w:lineRule="auto"/>
              <w:ind w:left="44" w:hanging="10"/>
              <w:jc w:val="left"/>
              <w:rPr>
                <w:ins w:id="295" w:author="Gert Morlion" w:date="2024-08-23T11:09:00Z"/>
                <w:rFonts w:cs="Arial"/>
              </w:rPr>
            </w:pPr>
            <w:ins w:id="296" w:author="Gert Morlion" w:date="2024-08-23T11:09:00Z">
              <w:r>
                <w:rPr>
                  <w:rFonts w:ascii="Times New Roman" w:hAnsi="Times New Roman"/>
                </w:rPr>
                <w:t>Resolving comments and issues</w:t>
              </w:r>
            </w:ins>
          </w:p>
        </w:tc>
      </w:tr>
      <w:tr w:rsidR="005C4623" w14:paraId="4F6CB8F5" w14:textId="77777777" w:rsidTr="004B0AFB">
        <w:trPr>
          <w:cantSplit/>
          <w:jc w:val="center"/>
          <w:ins w:id="297" w:author="Gert Morlion" w:date="2024-08-23T11:09:00Z"/>
        </w:trPr>
        <w:tc>
          <w:tcPr>
            <w:tcW w:w="1271" w:type="dxa"/>
          </w:tcPr>
          <w:p w14:paraId="410F0D3D" w14:textId="42BA4072" w:rsidR="005C4623" w:rsidRPr="00FA5DB6" w:rsidRDefault="005C4623" w:rsidP="005C4623">
            <w:pPr>
              <w:spacing w:before="60" w:after="60" w:line="240" w:lineRule="auto"/>
              <w:jc w:val="left"/>
              <w:rPr>
                <w:ins w:id="298" w:author="Gert Morlion" w:date="2024-08-23T11:09:00Z"/>
                <w:rFonts w:cs="Arial"/>
              </w:rPr>
            </w:pPr>
            <w:ins w:id="299"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300" w:author="Gert Morlion" w:date="2024-08-23T11:09:00Z"/>
                <w:rFonts w:cs="Arial"/>
              </w:rPr>
            </w:pPr>
            <w:ins w:id="301"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302" w:author="Gert Morlion" w:date="2024-08-23T11:09:00Z"/>
                <w:rFonts w:cs="Arial"/>
              </w:rPr>
            </w:pPr>
            <w:ins w:id="303"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662FB62D" w14:textId="132DC9C6" w:rsidR="005C4623" w:rsidRPr="00FA5DB6" w:rsidRDefault="005C4623" w:rsidP="005C4623">
            <w:pPr>
              <w:spacing w:before="60" w:after="60" w:line="240" w:lineRule="auto"/>
              <w:ind w:left="44" w:hanging="10"/>
              <w:jc w:val="left"/>
              <w:rPr>
                <w:ins w:id="304" w:author="Gert Morlion" w:date="2024-08-23T11:09:00Z"/>
                <w:rFonts w:cs="Arial"/>
              </w:rPr>
            </w:pPr>
            <w:ins w:id="305"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306" w:author="Gert Morlion" w:date="2024-08-23T11:09:00Z"/>
        </w:trPr>
        <w:tc>
          <w:tcPr>
            <w:tcW w:w="1271" w:type="dxa"/>
          </w:tcPr>
          <w:p w14:paraId="19007C54" w14:textId="1948A08E" w:rsidR="005C4623" w:rsidRPr="00FA5DB6" w:rsidRDefault="005C4623" w:rsidP="005C4623">
            <w:pPr>
              <w:spacing w:before="60" w:after="60" w:line="240" w:lineRule="auto"/>
              <w:jc w:val="left"/>
              <w:rPr>
                <w:ins w:id="307" w:author="Gert Morlion" w:date="2024-08-23T11:09:00Z"/>
                <w:rFonts w:cs="Arial"/>
              </w:rPr>
            </w:pPr>
            <w:ins w:id="308"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309" w:author="Gert Morlion" w:date="2024-08-23T11:09:00Z"/>
                <w:rFonts w:cs="Arial"/>
              </w:rPr>
            </w:pPr>
            <w:ins w:id="310"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311" w:author="Gert Morlion" w:date="2024-08-23T11:09:00Z"/>
                <w:rFonts w:cs="Arial"/>
              </w:rPr>
            </w:pPr>
            <w:ins w:id="312"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08A17C8B" w14:textId="42865FC7" w:rsidR="005C4623" w:rsidRPr="00FA5DB6" w:rsidRDefault="005C4623" w:rsidP="005C4623">
            <w:pPr>
              <w:spacing w:before="60" w:after="60" w:line="240" w:lineRule="auto"/>
              <w:ind w:left="44" w:hanging="10"/>
              <w:jc w:val="left"/>
              <w:rPr>
                <w:ins w:id="313" w:author="Gert Morlion" w:date="2024-08-23T11:09:00Z"/>
                <w:rFonts w:cs="Arial"/>
              </w:rPr>
            </w:pPr>
            <w:ins w:id="314" w:author="Gert Morlion" w:date="2024-08-23T11:09:00Z">
              <w:r>
                <w:rPr>
                  <w:rFonts w:ascii="Times New Roman" w:hAnsi="Times New Roman"/>
                </w:rPr>
                <w:t>Updating to PS S-101 edition 1.1.0</w:t>
              </w:r>
            </w:ins>
          </w:p>
        </w:tc>
      </w:tr>
      <w:tr w:rsidR="005C4623" w14:paraId="365BDBA5" w14:textId="77777777" w:rsidTr="004B0AFB">
        <w:trPr>
          <w:cantSplit/>
          <w:jc w:val="center"/>
          <w:ins w:id="315" w:author="Gert Morlion" w:date="2024-08-23T11:09:00Z"/>
        </w:trPr>
        <w:tc>
          <w:tcPr>
            <w:tcW w:w="1271" w:type="dxa"/>
          </w:tcPr>
          <w:p w14:paraId="726798A5" w14:textId="220582C6" w:rsidR="005C4623" w:rsidRPr="00FA5DB6" w:rsidRDefault="005C4623" w:rsidP="005C4623">
            <w:pPr>
              <w:spacing w:before="60" w:after="60" w:line="240" w:lineRule="auto"/>
              <w:jc w:val="left"/>
              <w:rPr>
                <w:ins w:id="316" w:author="Gert Morlion" w:date="2024-08-23T11:09:00Z"/>
                <w:rFonts w:cs="Arial"/>
              </w:rPr>
            </w:pPr>
            <w:ins w:id="317"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318" w:author="Gert Morlion" w:date="2024-08-23T11:09:00Z"/>
                <w:rFonts w:cs="Arial"/>
              </w:rPr>
            </w:pPr>
            <w:ins w:id="319"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20" w:author="Gert Morlion" w:date="2024-08-23T11:09:00Z"/>
                <w:rFonts w:cs="Arial"/>
              </w:rPr>
            </w:pPr>
            <w:ins w:id="321" w:author="Gert Morlion" w:date="2024-08-23T11:09:00Z">
              <w:r>
                <w:rPr>
                  <w:rFonts w:ascii="Times New Roman" w:hAnsi="Times New Roman"/>
                </w:rPr>
                <w:t xml:space="preserve">Gert </w:t>
              </w:r>
              <w:proofErr w:type="spellStart"/>
              <w:r>
                <w:rPr>
                  <w:rFonts w:ascii="Times New Roman" w:hAnsi="Times New Roman"/>
                </w:rPr>
                <w:t>Morlion</w:t>
              </w:r>
              <w:proofErr w:type="spellEnd"/>
            </w:ins>
          </w:p>
        </w:tc>
        <w:tc>
          <w:tcPr>
            <w:tcW w:w="5280" w:type="dxa"/>
          </w:tcPr>
          <w:p w14:paraId="59373793" w14:textId="659E51C4" w:rsidR="005C4623" w:rsidRPr="00FA5DB6" w:rsidRDefault="005C4623" w:rsidP="005C4623">
            <w:pPr>
              <w:spacing w:before="60" w:after="60" w:line="240" w:lineRule="auto"/>
              <w:ind w:left="44" w:hanging="10"/>
              <w:jc w:val="left"/>
              <w:rPr>
                <w:ins w:id="322" w:author="Gert Morlion" w:date="2024-08-23T11:09:00Z"/>
                <w:rFonts w:cs="Arial"/>
              </w:rPr>
            </w:pPr>
            <w:ins w:id="323"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324" w:author="Gert Morlion" w:date="2024-11-21T09:34:00Z"/>
        </w:trPr>
        <w:tc>
          <w:tcPr>
            <w:tcW w:w="1271" w:type="dxa"/>
          </w:tcPr>
          <w:p w14:paraId="6EEE12A0" w14:textId="66BB5ED3" w:rsidR="00DA7D04" w:rsidRDefault="00DA7D04" w:rsidP="005C4623">
            <w:pPr>
              <w:spacing w:before="60" w:after="60" w:line="240" w:lineRule="auto"/>
              <w:jc w:val="left"/>
              <w:rPr>
                <w:ins w:id="325" w:author="Gert Morlion" w:date="2024-11-21T09:34:00Z"/>
                <w:rFonts w:ascii="Times New Roman" w:hAnsi="Times New Roman"/>
              </w:rPr>
            </w:pPr>
            <w:ins w:id="326"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327" w:author="Gert Morlion" w:date="2024-11-21T09:34:00Z"/>
                <w:rFonts w:ascii="Times New Roman" w:hAnsi="Times New Roman"/>
              </w:rPr>
            </w:pPr>
            <w:ins w:id="328"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329" w:author="Gert Morlion" w:date="2024-11-21T09:34:00Z"/>
                <w:rFonts w:ascii="Times New Roman" w:hAnsi="Times New Roman"/>
              </w:rPr>
            </w:pPr>
            <w:ins w:id="330" w:author="Gert Morlion" w:date="2024-11-21T09:35:00Z">
              <w:r>
                <w:rPr>
                  <w:rFonts w:ascii="Times New Roman" w:hAnsi="Times New Roman"/>
                </w:rPr>
                <w:t xml:space="preserve">Gert </w:t>
              </w:r>
              <w:proofErr w:type="spellStart"/>
              <w:r>
                <w:rPr>
                  <w:rFonts w:ascii="Times New Roman" w:hAnsi="Times New Roman"/>
                </w:rPr>
                <w:t>Morlion</w:t>
              </w:r>
            </w:ins>
            <w:proofErr w:type="spellEnd"/>
          </w:p>
        </w:tc>
        <w:tc>
          <w:tcPr>
            <w:tcW w:w="5280" w:type="dxa"/>
          </w:tcPr>
          <w:p w14:paraId="2143EFAD" w14:textId="77777777" w:rsidR="00DA7D04" w:rsidRDefault="00DA7D04" w:rsidP="005C4623">
            <w:pPr>
              <w:spacing w:before="60" w:after="60" w:line="240" w:lineRule="auto"/>
              <w:ind w:left="44" w:hanging="10"/>
              <w:jc w:val="left"/>
              <w:rPr>
                <w:ins w:id="331" w:author="Gert Morlion" w:date="2024-11-21T09:35:00Z"/>
                <w:rFonts w:ascii="Times New Roman" w:hAnsi="Times New Roman"/>
              </w:rPr>
            </w:pPr>
            <w:ins w:id="332"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333" w:author="Gert Morlion" w:date="2024-11-21T09:34:00Z"/>
                <w:rFonts w:ascii="Times New Roman" w:hAnsi="Times New Roman"/>
              </w:rPr>
            </w:pPr>
            <w:ins w:id="334"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335" w:author="Birklhuber Bernd" w:date="2025-03-07T11:38:00Z"/>
        </w:trPr>
        <w:tc>
          <w:tcPr>
            <w:tcW w:w="1271" w:type="dxa"/>
          </w:tcPr>
          <w:p w14:paraId="0E1A0FBF" w14:textId="74AAFF42" w:rsidR="003E7C8C" w:rsidRDefault="003E7C8C" w:rsidP="005C4623">
            <w:pPr>
              <w:spacing w:before="60" w:after="60" w:line="240" w:lineRule="auto"/>
              <w:jc w:val="left"/>
              <w:rPr>
                <w:ins w:id="336" w:author="Birklhuber Bernd" w:date="2025-03-07T11:38:00Z"/>
                <w:rFonts w:ascii="Times New Roman" w:hAnsi="Times New Roman"/>
              </w:rPr>
            </w:pPr>
            <w:ins w:id="337"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338" w:author="Birklhuber Bernd" w:date="2025-03-07T11:38:00Z"/>
                <w:rFonts w:ascii="Times New Roman" w:hAnsi="Times New Roman"/>
              </w:rPr>
            </w:pPr>
            <w:ins w:id="339" w:author="Birklhuber Bernd" w:date="2025-06-18T07:12:00Z">
              <w:r>
                <w:rPr>
                  <w:rFonts w:ascii="Times New Roman" w:hAnsi="Times New Roman"/>
                </w:rPr>
                <w:t>June</w:t>
              </w:r>
            </w:ins>
            <w:ins w:id="340"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341" w:author="Birklhuber Bernd" w:date="2025-03-07T11:38:00Z"/>
                <w:rFonts w:ascii="Times New Roman" w:hAnsi="Times New Roman"/>
              </w:rPr>
            </w:pPr>
            <w:ins w:id="342"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343" w:author="Birklhuber Bernd" w:date="2025-03-07T11:38:00Z"/>
                <w:rFonts w:ascii="Times New Roman" w:hAnsi="Times New Roman"/>
              </w:rPr>
            </w:pPr>
            <w:ins w:id="344"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345" w:author="Birklhuber Bernd" w:date="2025-10-10T11:06:00Z"/>
        </w:trPr>
        <w:tc>
          <w:tcPr>
            <w:tcW w:w="1271" w:type="dxa"/>
          </w:tcPr>
          <w:p w14:paraId="5BF96293" w14:textId="148DACA3" w:rsidR="00567E86" w:rsidRDefault="00567E86" w:rsidP="005C4623">
            <w:pPr>
              <w:spacing w:before="60" w:after="60" w:line="240" w:lineRule="auto"/>
              <w:jc w:val="left"/>
              <w:rPr>
                <w:ins w:id="346" w:author="Birklhuber Bernd" w:date="2025-10-10T11:06:00Z"/>
                <w:rFonts w:ascii="Times New Roman" w:hAnsi="Times New Roman"/>
              </w:rPr>
            </w:pPr>
            <w:ins w:id="347"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348" w:author="Birklhuber Bernd" w:date="2025-10-10T11:06:00Z"/>
                <w:rFonts w:ascii="Times New Roman" w:hAnsi="Times New Roman"/>
              </w:rPr>
            </w:pPr>
            <w:ins w:id="349" w:author="Birklhuber Bernd" w:date="2025-10-10T11:06:00Z">
              <w:r>
                <w:rPr>
                  <w:rFonts w:ascii="Times New Roman" w:hAnsi="Times New Roman"/>
                </w:rPr>
                <w:t>October 2</w:t>
              </w:r>
            </w:ins>
            <w:ins w:id="350"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351" w:author="Birklhuber Bernd" w:date="2025-10-10T11:06:00Z"/>
                <w:rFonts w:ascii="Times New Roman" w:hAnsi="Times New Roman"/>
              </w:rPr>
            </w:pPr>
            <w:ins w:id="352"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353" w:author="Birklhuber Bernd" w:date="2025-10-10T11:06:00Z"/>
                <w:rFonts w:ascii="Times New Roman" w:hAnsi="Times New Roman"/>
              </w:rPr>
            </w:pPr>
            <w:ins w:id="354"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355" w:author="Gert Morlion" w:date="2024-08-23T11:09:00Z"/>
          <w:rFonts w:ascii="Arial Narrow" w:hAnsi="Arial Narrow"/>
        </w:rPr>
      </w:pPr>
    </w:p>
    <w:p w14:paraId="5DF30E87" w14:textId="77777777" w:rsidR="005C4623" w:rsidRDefault="005C4623" w:rsidP="005C4623">
      <w:pPr>
        <w:spacing w:after="160" w:line="259" w:lineRule="auto"/>
        <w:jc w:val="left"/>
        <w:rPr>
          <w:ins w:id="356" w:author="Gert Morlion" w:date="2024-08-23T11:09:00Z"/>
          <w:b/>
          <w:bCs/>
          <w:sz w:val="24"/>
          <w:szCs w:val="24"/>
        </w:rPr>
      </w:pPr>
      <w:ins w:id="357"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58" w:author="Gert Morlion" w:date="2024-08-23T11:09:00Z"/>
          <w:sz w:val="24"/>
          <w:szCs w:val="24"/>
          <w:lang w:val="en-GB"/>
        </w:rPr>
      </w:pPr>
      <w:commentRangeStart w:id="359"/>
      <w:ins w:id="360" w:author="Gert Morlion" w:date="2024-08-23T11:09:00Z">
        <w:r>
          <w:rPr>
            <w:sz w:val="24"/>
            <w:szCs w:val="24"/>
            <w:lang w:val="en-GB"/>
          </w:rPr>
          <w:t xml:space="preserve">Summary of Substantive Changes in Edition </w:t>
        </w:r>
      </w:ins>
      <w:ins w:id="361" w:author="Gert Morlion" w:date="2024-08-23T11:10:00Z">
        <w:r>
          <w:rPr>
            <w:sz w:val="24"/>
            <w:szCs w:val="24"/>
            <w:lang w:val="en-GB"/>
          </w:rPr>
          <w:t>1</w:t>
        </w:r>
      </w:ins>
      <w:ins w:id="362" w:author="Gert Morlion" w:date="2024-08-23T11:09:00Z">
        <w:r>
          <w:rPr>
            <w:sz w:val="24"/>
            <w:szCs w:val="24"/>
            <w:lang w:val="en-GB"/>
          </w:rPr>
          <w:t>.</w:t>
        </w:r>
      </w:ins>
      <w:ins w:id="363" w:author="Gert Morlion" w:date="2024-08-23T11:10:00Z">
        <w:r>
          <w:rPr>
            <w:sz w:val="24"/>
            <w:szCs w:val="24"/>
            <w:lang w:val="en-GB"/>
          </w:rPr>
          <w:t>2</w:t>
        </w:r>
      </w:ins>
      <w:ins w:id="364" w:author="Gert Morlion" w:date="2024-08-23T11:09:00Z">
        <w:r>
          <w:rPr>
            <w:sz w:val="24"/>
            <w:szCs w:val="24"/>
            <w:lang w:val="en-GB"/>
          </w:rPr>
          <w:t>.0</w:t>
        </w:r>
      </w:ins>
    </w:p>
    <w:p w14:paraId="077F0475" w14:textId="77777777" w:rsidR="005C4623" w:rsidRDefault="005C4623" w:rsidP="005C4623">
      <w:pPr>
        <w:spacing w:after="0" w:line="240" w:lineRule="auto"/>
        <w:rPr>
          <w:ins w:id="365" w:author="Gert Morlion" w:date="2024-08-23T11:09:00Z"/>
          <w:rFonts w:cs="Arial"/>
          <w:b/>
        </w:rPr>
      </w:pPr>
    </w:p>
    <w:p w14:paraId="2EDAAD0F" w14:textId="77777777" w:rsidR="005C4623" w:rsidRPr="00A57031" w:rsidRDefault="005C4623" w:rsidP="005C4623">
      <w:pPr>
        <w:spacing w:after="120"/>
        <w:rPr>
          <w:ins w:id="366" w:author="Gert Morlion" w:date="2024-08-23T11:09:00Z"/>
          <w:rFonts w:cs="Arial"/>
        </w:rPr>
      </w:pPr>
      <w:ins w:id="367" w:author="Gert Morlion" w:date="2024-08-23T11:09:00Z">
        <w:r>
          <w:rPr>
            <w:rFonts w:cs="Arial"/>
            <w:b/>
          </w:rPr>
          <w:t>Bold</w:t>
        </w:r>
        <w:r>
          <w:rPr>
            <w:rFonts w:cs="Arial"/>
          </w:rPr>
          <w:t xml:space="preserve"> references in the Clauses Effected column indicate the </w:t>
        </w:r>
        <w:proofErr w:type="gramStart"/>
        <w:r>
          <w:rPr>
            <w:rFonts w:cs="Arial"/>
          </w:rPr>
          <w:t>principle</w:t>
        </w:r>
        <w:proofErr w:type="gramEnd"/>
        <w:r>
          <w:rPr>
            <w:rFonts w:cs="Arial"/>
          </w:rPr>
          <w:t xml:space="preserve"> sections/clauses that are impacted by the described change.</w:t>
        </w:r>
      </w:ins>
      <w:commentRangeEnd w:id="359"/>
      <w:r w:rsidR="00050FBD">
        <w:rPr>
          <w:rStyle w:val="Kommentarzeichen"/>
        </w:rPr>
        <w:commentReference w:id="359"/>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368"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369" w:author="Gert Morlion" w:date="2024-08-23T11:09:00Z"/>
                <w:rFonts w:eastAsia="Times New Roman" w:cs="Arial"/>
              </w:rPr>
            </w:pPr>
            <w:ins w:id="370"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371" w:author="Gert Morlion" w:date="2024-08-23T11:09:00Z"/>
                <w:rFonts w:eastAsia="Times New Roman" w:cs="Arial"/>
              </w:rPr>
            </w:pPr>
            <w:ins w:id="372" w:author="Gert Morlion" w:date="2024-08-23T11:09:00Z">
              <w:r>
                <w:rPr>
                  <w:rFonts w:eastAsia="Times New Roman" w:cs="Arial"/>
                </w:rPr>
                <w:t>Clauses Affected</w:t>
              </w:r>
            </w:ins>
          </w:p>
        </w:tc>
      </w:tr>
      <w:tr w:rsidR="002F6C24" w:rsidRPr="008D0CFF" w14:paraId="2B46FB70" w14:textId="77777777" w:rsidTr="004B0AFB">
        <w:trPr>
          <w:cantSplit/>
          <w:ins w:id="373"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374"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375" w:author="Gert Morlion" w:date="2024-08-23T11:12:00Z"/>
                <w:rFonts w:eastAsia="Times New Roman" w:cs="Arial"/>
              </w:rPr>
            </w:pPr>
          </w:p>
        </w:tc>
      </w:tr>
    </w:tbl>
    <w:p w14:paraId="0BE136AC" w14:textId="6F7DD0A9" w:rsidR="005C4623" w:rsidRDefault="002E790D" w:rsidP="002E790D">
      <w:pPr>
        <w:rPr>
          <w:ins w:id="376" w:author="Gert Morlion" w:date="2024-08-23T11:09:00Z"/>
        </w:rPr>
      </w:pPr>
      <w:ins w:id="377"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211"/>
    </w:p>
    <w:p w14:paraId="31B191F7" w14:textId="7932441B" w:rsidR="00453023" w:rsidRPr="00D22CCD" w:rsidRDefault="007260E2">
      <w:r w:rsidRPr="00D22CCD">
        <w:t>S-401 is the Electronic Navigational Chart Product Specification, produced by the Inland ENC Harmonization Group</w:t>
      </w:r>
      <w:ins w:id="378" w:author="Birklhuber Bernd" w:date="2025-06-19T10:39:00Z">
        <w:r w:rsidR="00F542C6">
          <w:t xml:space="preserve"> (IEHG)</w:t>
        </w:r>
      </w:ins>
      <w:r w:rsidRPr="00D22CCD">
        <w:t xml:space="preserve">.  S-401 is designed to allow content, content definition (Feature Catalogues) and presentation (Portrayal Catalogues) to be updateable without </w:t>
      </w:r>
      <w:proofErr w:type="gramStart"/>
      <w:r w:rsidRPr="00D22CCD">
        <w:t>breaking</w:t>
      </w:r>
      <w:proofErr w:type="gramEnd"/>
      <w:r w:rsidRPr="00D22CCD">
        <w:t xml:space="preserve"> system implementations.  </w:t>
      </w:r>
    </w:p>
    <w:p w14:paraId="04396B8E" w14:textId="74405C57" w:rsidR="00453023" w:rsidRPr="00D22CCD" w:rsidRDefault="007260E2">
      <w:commentRangeStart w:id="379"/>
      <w:r w:rsidRPr="00D22CCD">
        <w:t xml:space="preserve">Based on the IHO Universal Hydrographic Data Model S-100, S-401 includes all the necessary pieces for </w:t>
      </w:r>
      <w:r w:rsidR="00105B7B" w:rsidRPr="00D22CCD">
        <w:t xml:space="preserve">all </w:t>
      </w:r>
      <w:r w:rsidRPr="00D22CCD">
        <w:t xml:space="preserve">chart producers to produce Inland Electronic Navigational Charts (IENC) and OEMs to be able to ingest and properly display them.  This Product Specification is designed to be flexible with the introduction of </w:t>
      </w:r>
      <w:proofErr w:type="gramStart"/>
      <w:r w:rsidRPr="00D22CCD">
        <w:t>machine readable</w:t>
      </w:r>
      <w:proofErr w:type="gramEnd"/>
      <w:r w:rsidRPr="00D22CCD">
        <w:t xml:space="preserve"> Feature and Portrayal Catalogues that will allow for managed change and will enable the introduction of new navigationally significant features and their portrayal</w:t>
      </w:r>
      <w:del w:id="380" w:author="Birklhuber Bernd" w:date="2025-03-10T15:53:00Z">
        <w:r w:rsidRPr="00D22CCD" w:rsidDel="00F82395">
          <w:delText xml:space="preserve"> using a “just in time” methodology</w:delText>
        </w:r>
      </w:del>
      <w:r w:rsidRPr="00D22CCD">
        <w:t>.</w:t>
      </w:r>
      <w:commentRangeEnd w:id="379"/>
      <w:r w:rsidR="004B0AFB">
        <w:rPr>
          <w:rStyle w:val="Kommentarzeichen"/>
        </w:rPr>
        <w:commentReference w:id="379"/>
      </w:r>
    </w:p>
    <w:p w14:paraId="29DFCA41" w14:textId="77777777" w:rsidR="00453023" w:rsidRPr="00D22CCD" w:rsidRDefault="007260E2">
      <w:pPr>
        <w:pStyle w:val="berschrift1"/>
      </w:pPr>
      <w:r w:rsidRPr="00D22CCD">
        <w:br w:type="page"/>
      </w:r>
      <w:bookmarkStart w:id="381" w:name="_Toc487203079"/>
      <w:r w:rsidRPr="00D22CCD">
        <w:lastRenderedPageBreak/>
        <w:t>Overview</w:t>
      </w:r>
      <w:bookmarkEnd w:id="212"/>
      <w:bookmarkEnd w:id="213"/>
      <w:bookmarkEnd w:id="381"/>
    </w:p>
    <w:p w14:paraId="095EE4C7" w14:textId="77777777" w:rsidR="00453023" w:rsidRPr="00D22CCD" w:rsidRDefault="007260E2">
      <w:pPr>
        <w:pStyle w:val="berschrift2"/>
      </w:pPr>
      <w:r w:rsidRPr="00D22CCD">
        <w:t xml:space="preserve"> </w:t>
      </w:r>
      <w:bookmarkStart w:id="382" w:name="_Toc487203080"/>
      <w:r w:rsidRPr="00D22CCD">
        <w:t>Scope</w:t>
      </w:r>
      <w:bookmarkEnd w:id="382"/>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383" w:name="_Toc487203081"/>
      <w:r w:rsidRPr="00D22CCD">
        <w:rPr>
          <w:lang w:eastAsia="en-GB"/>
        </w:rPr>
        <w:t>References</w:t>
      </w:r>
      <w:bookmarkEnd w:id="383"/>
    </w:p>
    <w:p w14:paraId="1041F6AA" w14:textId="77777777" w:rsidR="00183FCF" w:rsidRPr="00777AC1" w:rsidRDefault="00183FCF" w:rsidP="00183FCF">
      <w:pPr>
        <w:spacing w:after="120" w:line="240" w:lineRule="auto"/>
        <w:ind w:left="1985" w:hanging="1985"/>
        <w:rPr>
          <w:ins w:id="384" w:author="Gert Morlion" w:date="2024-08-23T11:15:00Z"/>
          <w:lang w:val="en-AU" w:eastAsia="en-GB"/>
        </w:rPr>
      </w:pPr>
      <w:ins w:id="385"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386"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387" w:author="Gert Morlion" w:date="2024-08-23T11:15:00Z"/>
          <w:lang w:val="en-AU" w:eastAsia="en-GB"/>
        </w:rPr>
      </w:pPr>
      <w:ins w:id="388"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389" w:author="Gert Morlion" w:date="2024-08-23T11:15:00Z"/>
          <w:lang w:val="en-AU" w:eastAsia="en-GB"/>
        </w:rPr>
      </w:pPr>
      <w:ins w:id="390"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391" w:author="Gert Morlion" w:date="2024-08-23T11:15:00Z"/>
          <w:i/>
          <w:iCs/>
          <w:lang w:val="en-AU" w:eastAsia="en-GB"/>
        </w:rPr>
      </w:pPr>
      <w:ins w:id="392"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393" w:author="Gert Morlion" w:date="2024-08-23T11:15:00Z"/>
          <w:iCs/>
          <w:lang w:val="en-AU" w:eastAsia="en-GB"/>
        </w:rPr>
      </w:pPr>
      <w:ins w:id="394"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395" w:author="Gert Morlion" w:date="2024-08-23T11:15:00Z"/>
          <w:iCs/>
          <w:lang w:val="en-AU" w:eastAsia="en-GB"/>
        </w:rPr>
      </w:pPr>
      <w:ins w:id="396"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397" w:author="Gert Morlion" w:date="2024-08-23T11:15:00Z"/>
          <w:iCs/>
          <w:lang w:val="en-AU" w:eastAsia="en-GB"/>
        </w:rPr>
      </w:pPr>
      <w:ins w:id="398"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399" w:author="Gert Morlion" w:date="2024-08-23T11:15:00Z"/>
          <w:iCs/>
          <w:lang w:val="en-AU" w:eastAsia="en-GB"/>
        </w:rPr>
      </w:pPr>
      <w:ins w:id="400"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01" w:author="Gert Morlion" w:date="2024-08-23T11:15:00Z"/>
          <w:iCs/>
          <w:lang w:val="en-AU" w:eastAsia="en-GB"/>
        </w:rPr>
      </w:pPr>
      <w:ins w:id="402"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03" w:author="Gert Morlion" w:date="2024-08-23T11:15:00Z"/>
          <w:iCs/>
          <w:lang w:val="de-DE" w:eastAsia="en-GB"/>
        </w:rPr>
      </w:pPr>
      <w:ins w:id="404"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405" w:author="Gert Morlion" w:date="2024-08-23T11:15:00Z"/>
          <w:iCs/>
          <w:lang w:val="de-DE" w:eastAsia="en-GB"/>
        </w:rPr>
      </w:pPr>
      <w:ins w:id="406"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07" w:author="Gert Morlion" w:date="2024-08-23T11:15:00Z"/>
          <w:iCs/>
          <w:lang w:val="en-AU" w:eastAsia="en-GB"/>
        </w:rPr>
      </w:pPr>
      <w:ins w:id="408"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09" w:author="Gert Morlion" w:date="2024-08-23T11:15:00Z"/>
          <w:iCs/>
          <w:lang w:val="en-AU" w:eastAsia="en-GB"/>
        </w:rPr>
      </w:pPr>
      <w:ins w:id="410"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11" w:author="Gert Morlion" w:date="2024-08-23T11:15:00Z"/>
          <w:iCs/>
          <w:lang w:val="en-AU" w:eastAsia="en-GB"/>
        </w:rPr>
      </w:pPr>
      <w:ins w:id="412"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13" w:author="Gert Morlion" w:date="2024-08-23T11:15:00Z"/>
          <w:iCs/>
          <w:lang w:val="en-AU" w:eastAsia="en-GB"/>
        </w:rPr>
      </w:pPr>
      <w:ins w:id="414"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15" w:author="Gert Morlion" w:date="2024-08-23T11:15:00Z"/>
          <w:lang w:val="en-AU" w:eastAsia="en-GB"/>
        </w:rPr>
      </w:pPr>
      <w:ins w:id="416"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17" w:author="Gert Morlion" w:date="2024-08-23T11:15:00Z"/>
          <w:iCs/>
          <w:lang w:val="en-AU" w:eastAsia="en-GB"/>
        </w:rPr>
      </w:pPr>
      <w:ins w:id="418"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19" w:author="Gert Morlion" w:date="2024-08-23T11:15:00Z"/>
          <w:iCs/>
          <w:lang w:val="en-AU" w:eastAsia="en-GB"/>
        </w:rPr>
      </w:pPr>
      <w:ins w:id="420"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21" w:author="Gert Morlion" w:date="2024-08-23T11:15:00Z"/>
          <w:iCs/>
          <w:lang w:val="en-AU" w:eastAsia="en-GB"/>
        </w:rPr>
      </w:pPr>
      <w:ins w:id="422"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23" w:author="Gert Morlion" w:date="2024-08-23T11:15:00Z"/>
          <w:iCs/>
          <w:lang w:val="en-AU" w:eastAsia="en-GB"/>
        </w:rPr>
      </w:pPr>
      <w:ins w:id="424"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25" w:author="Gert Morlion" w:date="2024-08-23T11:15:00Z"/>
          <w:iCs/>
          <w:lang w:val="en-AU" w:eastAsia="en-GB"/>
        </w:rPr>
      </w:pPr>
      <w:ins w:id="426"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27" w:author="Gert Morlion" w:date="2024-08-23T11:15:00Z"/>
          <w:iCs/>
          <w:lang w:val="en-AU" w:eastAsia="en-GB"/>
        </w:rPr>
      </w:pPr>
      <w:ins w:id="428"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29" w:author="Gert Morlion" w:date="2024-08-23T11:15:00Z"/>
          <w:iCs/>
          <w:lang w:val="en-AU" w:eastAsia="en-GB"/>
        </w:rPr>
      </w:pPr>
      <w:ins w:id="430"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31"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32" w:name="_Toc225648274"/>
      <w:bookmarkStart w:id="433" w:name="_Toc225065131"/>
      <w:bookmarkStart w:id="434" w:name="_Toc487203082"/>
      <w:r w:rsidRPr="00D22CCD">
        <w:lastRenderedPageBreak/>
        <w:t>Terms, definitions and abbreviations</w:t>
      </w:r>
      <w:bookmarkEnd w:id="432"/>
      <w:bookmarkEnd w:id="433"/>
      <w:bookmarkEnd w:id="434"/>
    </w:p>
    <w:p w14:paraId="17AC79F2" w14:textId="77777777" w:rsidR="00453023" w:rsidRPr="00D22CCD" w:rsidRDefault="007260E2">
      <w:pPr>
        <w:pStyle w:val="berschrift3"/>
        <w:jc w:val="both"/>
      </w:pPr>
      <w:bookmarkStart w:id="435" w:name="_Toc487203083"/>
      <w:bookmarkStart w:id="436" w:name="_Toc225648275"/>
      <w:bookmarkStart w:id="437" w:name="_Toc225065132"/>
      <w:r w:rsidRPr="00D22CCD">
        <w:t>Use of Language</w:t>
      </w:r>
      <w:bookmarkEnd w:id="43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38" w:name="_Toc487203084"/>
      <w:r w:rsidRPr="00D22CCD">
        <w:t>Terms and Definitions</w:t>
      </w:r>
      <w:bookmarkEnd w:id="436"/>
      <w:bookmarkEnd w:id="437"/>
      <w:bookmarkEnd w:id="438"/>
    </w:p>
    <w:p w14:paraId="27144F0B" w14:textId="2EA234FD" w:rsidR="00453023" w:rsidRPr="00D22CCD" w:rsidDel="001D5DB1" w:rsidRDefault="007260E2">
      <w:pPr>
        <w:rPr>
          <w:del w:id="439" w:author="Gert Morlion" w:date="2024-11-21T09:40:00Z"/>
          <w:color w:val="FF0000"/>
        </w:rPr>
      </w:pPr>
      <w:commentRangeStart w:id="440"/>
      <w:commentRangeStart w:id="441"/>
      <w:del w:id="442"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40"/>
        <w:r w:rsidR="004817C4" w:rsidDel="001D5DB1">
          <w:rPr>
            <w:rStyle w:val="Kommentarzeichen"/>
          </w:rPr>
          <w:commentReference w:id="440"/>
        </w:r>
        <w:commentRangeEnd w:id="441"/>
        <w:r w:rsidR="004B0AFB" w:rsidDel="001D5DB1">
          <w:rPr>
            <w:rStyle w:val="Kommentarzeichen"/>
          </w:rPr>
          <w:commentReference w:id="441"/>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43" w:author="Gert Morlion" w:date="2024-11-21T09:40:00Z"/>
          <w:color w:val="FF0000"/>
        </w:rPr>
      </w:pPr>
      <w:commentRangeStart w:id="444"/>
      <w:commentRangeStart w:id="445"/>
      <w:del w:id="446" w:author="Gert Morlion" w:date="2024-11-21T09:40:00Z">
        <w:r w:rsidRPr="00D22CCD" w:rsidDel="001D5DB1">
          <w:rPr>
            <w:color w:val="FF0000"/>
          </w:rPr>
          <w:delText>NOTE A test result can be from an observation or measurement.</w:delText>
        </w:r>
        <w:commentRangeEnd w:id="444"/>
        <w:r w:rsidR="004817C4" w:rsidDel="001D5DB1">
          <w:rPr>
            <w:rStyle w:val="Kommentarzeichen"/>
          </w:rPr>
          <w:commentReference w:id="444"/>
        </w:r>
        <w:commentRangeEnd w:id="445"/>
        <w:r w:rsidR="004B0AFB" w:rsidDel="001D5DB1">
          <w:rPr>
            <w:rStyle w:val="Kommentarzeichen"/>
          </w:rPr>
          <w:commentReference w:id="445"/>
        </w:r>
      </w:del>
    </w:p>
    <w:p w14:paraId="41F427D7" w14:textId="77777777" w:rsidR="001D5DB1" w:rsidRDefault="001D5DB1" w:rsidP="3CCBF2F9">
      <w:pPr>
        <w:pStyle w:val="KeinLeerraum"/>
        <w:rPr>
          <w:ins w:id="447"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48" w:name="_Toc368904915"/>
      <w:bookmarkStart w:id="449" w:name="_Toc392576953"/>
      <w:bookmarkStart w:id="450" w:name="_Toc412540090"/>
      <w:bookmarkStart w:id="451" w:name="_Toc439685224"/>
      <w:bookmarkStart w:id="452" w:name="_Toc487203085"/>
      <w:r w:rsidRPr="00D22CCD">
        <w:rPr>
          <w:rFonts w:cs="Arial"/>
          <w:color w:val="000000"/>
          <w:sz w:val="20"/>
          <w:lang w:eastAsia="en-GB"/>
        </w:rPr>
        <w:t>Alarm</w:t>
      </w:r>
      <w:bookmarkEnd w:id="448"/>
      <w:bookmarkEnd w:id="449"/>
      <w:bookmarkEnd w:id="450"/>
      <w:bookmarkEnd w:id="451"/>
      <w:bookmarkEnd w:id="452"/>
    </w:p>
    <w:p w14:paraId="4C84F260" w14:textId="77777777" w:rsidR="00453023" w:rsidRPr="00D22CCD" w:rsidRDefault="007260E2">
      <w:pPr>
        <w:rPr>
          <w:rFonts w:cs="Arial"/>
          <w:color w:val="000000"/>
          <w:lang w:eastAsia="en-GB"/>
        </w:rPr>
      </w:pPr>
      <w:bookmarkStart w:id="453" w:name="_Toc353889540"/>
      <w:bookmarkStart w:id="454" w:name="_Toc353889820"/>
      <w:bookmarkStart w:id="455"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53"/>
      <w:bookmarkEnd w:id="454"/>
      <w:bookmarkEnd w:id="455"/>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56" w:name="_Toc368904916"/>
      <w:bookmarkStart w:id="457" w:name="_Toc392576954"/>
      <w:bookmarkStart w:id="458" w:name="_Toc412540091"/>
      <w:bookmarkStart w:id="459" w:name="_Toc439685225"/>
      <w:bookmarkStart w:id="460" w:name="_Toc487203086"/>
      <w:bookmarkStart w:id="461" w:name="_Hlk2674734"/>
      <w:r w:rsidRPr="00D22CCD">
        <w:rPr>
          <w:rFonts w:cs="Arial"/>
          <w:color w:val="000000"/>
          <w:sz w:val="20"/>
          <w:lang w:eastAsia="en-GB"/>
        </w:rPr>
        <w:t>Alert</w:t>
      </w:r>
      <w:bookmarkEnd w:id="456"/>
      <w:bookmarkEnd w:id="457"/>
      <w:bookmarkEnd w:id="458"/>
      <w:bookmarkEnd w:id="459"/>
      <w:bookmarkEnd w:id="460"/>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61"/>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62" w:name="_Toc368904917"/>
      <w:bookmarkStart w:id="463" w:name="_Toc392576955"/>
      <w:bookmarkStart w:id="464" w:name="_Toc412540092"/>
      <w:bookmarkStart w:id="465" w:name="_Toc439685226"/>
      <w:bookmarkStart w:id="466" w:name="_Toc487203087"/>
      <w:r w:rsidRPr="00D22CCD">
        <w:rPr>
          <w:rFonts w:cs="Arial"/>
          <w:sz w:val="20"/>
        </w:rPr>
        <w:t>Caution</w:t>
      </w:r>
      <w:bookmarkEnd w:id="462"/>
      <w:bookmarkEnd w:id="463"/>
      <w:bookmarkEnd w:id="464"/>
      <w:bookmarkEnd w:id="465"/>
      <w:bookmarkEnd w:id="466"/>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67"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w:t>
      </w:r>
      <w:proofErr w:type="gramStart"/>
      <w:r w:rsidRPr="00D22CCD">
        <w:t>real world</w:t>
      </w:r>
      <w:proofErr w:type="gramEnd"/>
      <w:r w:rsidRPr="00D22CCD">
        <w:t xml:space="preserve"> feature, including consideration of data quality.</w:t>
      </w:r>
    </w:p>
    <w:p w14:paraId="4CA08BBB" w14:textId="500ED47D" w:rsidR="003628CF" w:rsidRPr="00D22CCD" w:rsidDel="00A073F0" w:rsidRDefault="003628CF" w:rsidP="00642DFE">
      <w:pPr>
        <w:pStyle w:val="KeinLeerraum"/>
        <w:rPr>
          <w:del w:id="468" w:author="Gert Morlion" w:date="2024-08-23T11:29:00Z"/>
        </w:rPr>
      </w:pPr>
    </w:p>
    <w:p w14:paraId="21901C3F" w14:textId="77777777" w:rsidR="00A073F0" w:rsidRPr="00C07316" w:rsidRDefault="00A073F0" w:rsidP="00A073F0">
      <w:pPr>
        <w:spacing w:after="0" w:line="240" w:lineRule="auto"/>
        <w:rPr>
          <w:ins w:id="469" w:author="Gert Morlion" w:date="2024-08-23T11:29:00Z"/>
          <w:rFonts w:cs="Arial"/>
          <w:b/>
          <w:lang w:eastAsia="en-GB"/>
        </w:rPr>
      </w:pPr>
      <w:ins w:id="470"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71" w:author="Gert Morlion" w:date="2024-08-23T11:29:00Z"/>
          <w:rFonts w:cs="Arial"/>
          <w:lang w:eastAsia="en-GB"/>
        </w:rPr>
      </w:pPr>
      <w:ins w:id="472"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73" w:author="Gert Morlion" w:date="2024-08-23T11:29:00Z"/>
          <w:rFonts w:cs="Arial"/>
          <w:lang w:eastAsia="en-GB"/>
        </w:rPr>
      </w:pPr>
      <w:ins w:id="474"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75"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76"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477"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w:t>
      </w:r>
      <w:proofErr w:type="gramStart"/>
      <w:r w:rsidRPr="00D22CCD">
        <w:rPr>
          <w:rFonts w:cs="Arial"/>
          <w:color w:val="000000"/>
          <w:lang w:val="en-US" w:eastAsia="en-US"/>
        </w:rPr>
        <w:t>the  two</w:t>
      </w:r>
      <w:proofErr w:type="gramEnd"/>
      <w:r w:rsidRPr="00D22CCD">
        <w:rPr>
          <w:rFonts w:cs="Arial"/>
          <w:color w:val="000000"/>
          <w:lang w:val="en-US" w:eastAsia="en-US"/>
        </w:rPr>
        <w:t xml:space="preserve">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478" w:author="Gert Morlion" w:date="2024-08-23T11:30:00Z">
        <w:r w:rsidR="00AE68A7">
          <w:rPr>
            <w:rFonts w:cs="Arial"/>
            <w:lang w:val="en-AU" w:eastAsia="en-GB"/>
          </w:rPr>
          <w:t>and S_100_TruncatedDate</w:t>
        </w:r>
      </w:ins>
      <w:del w:id="479"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0" w:name="_Toc368904923"/>
      <w:bookmarkStart w:id="481" w:name="_Toc392576960"/>
      <w:bookmarkStart w:id="482" w:name="_Toc412540097"/>
      <w:bookmarkStart w:id="483" w:name="_Toc439685231"/>
      <w:bookmarkStart w:id="484" w:name="_Toc487203092"/>
      <w:r w:rsidRPr="00D22CCD">
        <w:rPr>
          <w:rFonts w:cs="Arial"/>
          <w:sz w:val="20"/>
        </w:rPr>
        <w:t>Display Priority</w:t>
      </w:r>
      <w:bookmarkEnd w:id="480"/>
      <w:bookmarkEnd w:id="481"/>
      <w:bookmarkEnd w:id="482"/>
      <w:bookmarkEnd w:id="483"/>
      <w:bookmarkEnd w:id="484"/>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485" w:author="Gert Morlion" w:date="2024-08-23T11:31:00Z"/>
          <w:rFonts w:cs="Arial"/>
        </w:rPr>
      </w:pPr>
      <w:ins w:id="486"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487" w:author="Gert Morlion" w:date="2024-08-23T11:31:00Z"/>
          <w:rFonts w:cs="Arial"/>
        </w:rPr>
      </w:pPr>
      <w:del w:id="488"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9" w:name="_Toc368904924"/>
      <w:bookmarkStart w:id="490" w:name="_Toc392576961"/>
      <w:bookmarkStart w:id="491" w:name="_Toc412540098"/>
      <w:bookmarkStart w:id="492" w:name="_Toc439685232"/>
      <w:bookmarkStart w:id="493" w:name="_Toc487203093"/>
      <w:r w:rsidRPr="00D22CCD">
        <w:rPr>
          <w:rFonts w:cs="Arial"/>
          <w:sz w:val="20"/>
        </w:rPr>
        <w:t>ECDIS</w:t>
      </w:r>
      <w:bookmarkEnd w:id="489"/>
      <w:bookmarkEnd w:id="490"/>
      <w:bookmarkEnd w:id="491"/>
      <w:bookmarkEnd w:id="492"/>
      <w:bookmarkEnd w:id="493"/>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94" w:name="_Toc368904925"/>
      <w:bookmarkStart w:id="495" w:name="_Toc392576962"/>
      <w:bookmarkStart w:id="496" w:name="_Toc412540099"/>
      <w:bookmarkStart w:id="497" w:name="_Toc439685233"/>
      <w:bookmarkStart w:id="498" w:name="_Toc487203094"/>
      <w:r w:rsidRPr="00D22CCD">
        <w:rPr>
          <w:rFonts w:cs="Arial"/>
          <w:sz w:val="20"/>
        </w:rPr>
        <w:t>ECDIS Chart 1</w:t>
      </w:r>
      <w:bookmarkEnd w:id="494"/>
      <w:bookmarkEnd w:id="495"/>
      <w:bookmarkEnd w:id="496"/>
      <w:bookmarkEnd w:id="497"/>
      <w:bookmarkEnd w:id="498"/>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499" w:author="Gert Morlion" w:date="2024-08-23T14:28:00Z"/>
        </w:rPr>
      </w:pPr>
      <w:r w:rsidRPr="00D22CCD">
        <w:lastRenderedPageBreak/>
        <w:t xml:space="preserve">The dataset, standardized as to content, structure and format, issued for use with ECDIS by or on the authority of a </w:t>
      </w:r>
      <w:proofErr w:type="gramStart"/>
      <w:r w:rsidRPr="00D22CCD">
        <w:t>Government</w:t>
      </w:r>
      <w:proofErr w:type="gramEnd"/>
      <w:r w:rsidRPr="00D22CCD">
        <w:t xml:space="preserve">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00" w:author="Gert Morlion" w:date="2024-08-23T14:28:00Z"/>
        </w:rPr>
      </w:pPr>
    </w:p>
    <w:p w14:paraId="47365740" w14:textId="77777777" w:rsidR="00633D66" w:rsidRDefault="00633D66" w:rsidP="00633D66">
      <w:pPr>
        <w:autoSpaceDE w:val="0"/>
        <w:autoSpaceDN w:val="0"/>
        <w:adjustRightInd w:val="0"/>
        <w:spacing w:after="0" w:line="240" w:lineRule="auto"/>
        <w:rPr>
          <w:ins w:id="501" w:author="Gert Morlion" w:date="2024-08-23T14:28:00Z"/>
          <w:b/>
        </w:rPr>
      </w:pPr>
      <w:ins w:id="502"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503" w:author="Gert Morlion" w:date="2024-08-23T14:34:00Z"/>
        </w:rPr>
      </w:pPr>
      <w:ins w:id="504"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proofErr w:type="gramStart"/>
        <w:r>
          <w:t>G</w:t>
        </w:r>
        <w:r w:rsidRPr="00802D18">
          <w:t>overnment</w:t>
        </w:r>
        <w:proofErr w:type="gramEnd"/>
        <w:r w:rsidRPr="00802D18">
          <w:t xml:space="preserve">,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505" w:author="Birklhuber Bernd" w:date="2025-03-07T11:40:00Z">
        <w:r w:rsidR="003E7C8C">
          <w:rPr>
            <w:rFonts w:cs="Arial"/>
            <w:color w:val="000000"/>
            <w:lang w:val="en-US" w:eastAsia="en-US"/>
          </w:rPr>
          <w:t>ion</w:t>
        </w:r>
      </w:ins>
      <w:del w:id="506"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 xml:space="preserve">Abstraction of </w:t>
      </w:r>
      <w:proofErr w:type="gramStart"/>
      <w:r w:rsidRPr="00D22CCD">
        <w:t>real world</w:t>
      </w:r>
      <w:proofErr w:type="gramEnd"/>
      <w:r w:rsidRPr="00D22CCD">
        <w:t xml:space="preserve">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07" w:name="_Toc346149784"/>
      <w:bookmarkStart w:id="508" w:name="_Toc346156158"/>
      <w:bookmarkStart w:id="509" w:name="_Toc348447688"/>
      <w:bookmarkStart w:id="510" w:name="_Toc368904926"/>
      <w:bookmarkStart w:id="511" w:name="_Toc392576963"/>
      <w:bookmarkStart w:id="512" w:name="_Toc412540100"/>
      <w:bookmarkStart w:id="513" w:name="_Toc439685234"/>
      <w:bookmarkStart w:id="514" w:name="_Toc487203095"/>
      <w:r w:rsidRPr="00D22CCD">
        <w:rPr>
          <w:rFonts w:cs="Arial"/>
          <w:sz w:val="20"/>
        </w:rPr>
        <w:t>Geometric Primitive</w:t>
      </w:r>
      <w:bookmarkEnd w:id="507"/>
      <w:bookmarkEnd w:id="508"/>
      <w:bookmarkEnd w:id="509"/>
      <w:bookmarkEnd w:id="510"/>
      <w:bookmarkEnd w:id="511"/>
      <w:bookmarkEnd w:id="512"/>
      <w:bookmarkEnd w:id="513"/>
      <w:bookmarkEnd w:id="514"/>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15" w:author="Gert Morlion" w:date="2024-08-23T14:36:00Z"/>
          <w:b/>
          <w:lang w:val="en-AU" w:eastAsia="en-GB"/>
        </w:rPr>
      </w:pPr>
      <w:bookmarkStart w:id="516" w:name="_Toc368904927"/>
      <w:bookmarkStart w:id="517" w:name="_Toc392576964"/>
      <w:bookmarkStart w:id="518" w:name="_Toc412540101"/>
      <w:bookmarkStart w:id="519" w:name="_Toc439685235"/>
      <w:bookmarkStart w:id="520" w:name="_Toc487203096"/>
      <w:bookmarkStart w:id="521" w:name="_Toc346149785"/>
      <w:bookmarkStart w:id="522" w:name="_Toc346156159"/>
      <w:bookmarkStart w:id="523" w:name="_Toc348447689"/>
    </w:p>
    <w:p w14:paraId="6BAAE580" w14:textId="733EF426" w:rsidR="00DB7406" w:rsidRPr="000A19BF" w:rsidRDefault="00DB7406" w:rsidP="00DB7406">
      <w:pPr>
        <w:spacing w:after="0" w:line="240" w:lineRule="auto"/>
        <w:rPr>
          <w:ins w:id="524" w:author="Gert Morlion" w:date="2024-08-23T14:36:00Z"/>
          <w:b/>
          <w:lang w:val="en-AU" w:eastAsia="en-GB"/>
        </w:rPr>
      </w:pPr>
      <w:ins w:id="525"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26" w:author="Gert Morlion" w:date="2024-08-23T14:36:00Z"/>
          <w:lang w:val="en-AU"/>
        </w:rPr>
      </w:pPr>
      <w:ins w:id="527"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28" w:author="Gert Morlion" w:date="2024-08-23T14:36:00Z"/>
          <w:b/>
          <w:lang w:val="en-AU" w:eastAsia="en-GB"/>
        </w:rPr>
      </w:pPr>
      <w:ins w:id="529"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530" w:author="Gert Morlion" w:date="2024-08-23T14:36:00Z"/>
          <w:lang w:val="en-AU"/>
        </w:rPr>
      </w:pPr>
      <w:ins w:id="531"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532" w:author="Gert Morlion" w:date="2024-11-21T09:41:00Z"/>
          <w:b/>
          <w:bCs/>
          <w:lang w:val="en-US" w:eastAsia="de-AT"/>
        </w:rPr>
      </w:pPr>
      <w:ins w:id="533"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534"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35"/>
        <w:commentRangeStart w:id="536"/>
        <w:r w:rsidRPr="00D22CCD">
          <w:rPr>
            <w:lang w:eastAsia="de-AT"/>
          </w:rPr>
          <w:t>. [IENC Encoding Guide, Edition 2.</w:t>
        </w:r>
        <w:r>
          <w:rPr>
            <w:lang w:eastAsia="de-AT"/>
          </w:rPr>
          <w:t>6 October 2024</w:t>
        </w:r>
        <w:r w:rsidRPr="00D22CCD">
          <w:rPr>
            <w:lang w:eastAsia="de-AT"/>
          </w:rPr>
          <w:t>]</w:t>
        </w:r>
        <w:commentRangeEnd w:id="535"/>
        <w:r>
          <w:rPr>
            <w:rStyle w:val="Kommentarzeichen"/>
          </w:rPr>
          <w:commentReference w:id="535"/>
        </w:r>
        <w:commentRangeEnd w:id="536"/>
        <w:r>
          <w:rPr>
            <w:rStyle w:val="Kommentarzeichen"/>
          </w:rPr>
          <w:commentReference w:id="536"/>
        </w:r>
      </w:ins>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16"/>
      <w:bookmarkEnd w:id="517"/>
      <w:bookmarkEnd w:id="518"/>
      <w:bookmarkEnd w:id="519"/>
      <w:bookmarkEnd w:id="520"/>
    </w:p>
    <w:p w14:paraId="2A2A552C" w14:textId="77777777" w:rsidR="00453023" w:rsidRPr="00D22CCD" w:rsidRDefault="007260E2">
      <w:pPr>
        <w:rPr>
          <w:rFonts w:cs="Arial"/>
          <w:bCs/>
          <w:lang w:eastAsia="en-GB"/>
        </w:rPr>
      </w:pPr>
      <w:bookmarkStart w:id="537" w:name="_Toc353889549"/>
      <w:bookmarkStart w:id="538" w:name="_Toc353889829"/>
      <w:bookmarkStart w:id="539"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21"/>
      <w:bookmarkEnd w:id="522"/>
      <w:bookmarkEnd w:id="523"/>
      <w:bookmarkEnd w:id="537"/>
      <w:bookmarkEnd w:id="538"/>
      <w:bookmarkEnd w:id="539"/>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540"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w:t>
      </w:r>
      <w:proofErr w:type="gramStart"/>
      <w:r w:rsidRPr="00D22CCD">
        <w:rPr>
          <w:rFonts w:cs="EUAlbertina"/>
          <w:color w:val="000000"/>
          <w:lang w:val="en-US"/>
        </w:rPr>
        <w:t>a</w:t>
      </w:r>
      <w:proofErr w:type="gramEnd"/>
      <w:r w:rsidRPr="00D22CCD">
        <w:rPr>
          <w:rFonts w:cs="EUAlbertina"/>
          <w:color w:val="000000"/>
          <w:lang w:val="en-US"/>
        </w:rPr>
        <w:t xml:space="preserve">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41" w:author="Gert Morlion" w:date="2024-08-23T14:38:00Z"/>
          <w:rFonts w:cs="Arial"/>
        </w:rPr>
      </w:pPr>
      <w:ins w:id="542"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KeinLeerraum"/>
        <w:rPr>
          <w:del w:id="543" w:author="Gert Morlion" w:date="2024-08-23T14:38:00Z"/>
        </w:rPr>
      </w:pPr>
      <w:del w:id="544"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45" w:author="Gert Morlion" w:date="2024-08-23T14:38:00Z"/>
          <w:rFonts w:cs="Arial"/>
        </w:rPr>
      </w:pPr>
      <w:ins w:id="546"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47" w:author="Gert Morlion" w:date="2024-08-23T14:38:00Z"/>
        </w:rPr>
      </w:pPr>
      <w:del w:id="548"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49" w:author="Gert Morlion" w:date="2024-08-23T14:39:00Z"/>
          <w:rFonts w:cs="Arial"/>
          <w:color w:val="000000"/>
          <w:lang w:val="en-US" w:eastAsia="en-US"/>
        </w:rPr>
      </w:pPr>
      <w:r w:rsidRPr="00D22CCD">
        <w:rPr>
          <w:rFonts w:cs="Arial"/>
          <w:color w:val="000000"/>
          <w:lang w:val="en-US" w:eastAsia="en-US"/>
        </w:rPr>
        <w:lastRenderedPageBreak/>
        <w:t xml:space="preserve">EXAMPLES: </w:t>
      </w:r>
      <w:proofErr w:type="gramStart"/>
      <w:r w:rsidRPr="00D22CCD">
        <w:rPr>
          <w:rFonts w:cs="Arial"/>
          <w:color w:val="000000"/>
          <w:lang w:val="en-US" w:eastAsia="en-US"/>
        </w:rPr>
        <w:t>1..</w:t>
      </w:r>
      <w:proofErr w:type="gramEnd"/>
      <w:r w:rsidRPr="00D22CCD">
        <w:rPr>
          <w:rFonts w:cs="Arial"/>
          <w:color w:val="000000"/>
          <w:lang w:val="en-US" w:eastAsia="en-US"/>
        </w:rPr>
        <w:t>* (one to many); 1 (exactly one); 0..1 (zero or one)</w:t>
      </w:r>
      <w:ins w:id="550"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51" w:author="Gert Morlion" w:date="2024-08-23T14:39:00Z"/>
          <w:rFonts w:cs="Arial"/>
          <w:b/>
        </w:rPr>
      </w:pPr>
    </w:p>
    <w:p w14:paraId="7B3670D2" w14:textId="49CFF8C2" w:rsidR="00565C22" w:rsidRPr="000A19BF" w:rsidRDefault="00565C22" w:rsidP="00565C22">
      <w:pPr>
        <w:spacing w:after="0" w:line="240" w:lineRule="auto"/>
        <w:rPr>
          <w:ins w:id="552" w:author="Gert Morlion" w:date="2024-08-23T14:39:00Z"/>
          <w:b/>
        </w:rPr>
      </w:pPr>
      <w:ins w:id="553"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54" w:author="Gert Morlion" w:date="2024-08-23T14:39:00Z"/>
          <w:rFonts w:cs="Arial"/>
        </w:rPr>
      </w:pPr>
      <w:ins w:id="555"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556" w:author="Birklhuber Bernd" w:date="2025-06-18T07:20:00Z"/>
          <w:rFonts w:cs="Arial"/>
          <w:color w:val="000000"/>
          <w:lang w:eastAsia="en-US"/>
        </w:rPr>
      </w:pPr>
      <w:ins w:id="557"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558" w:author="Birklhuber Bernd" w:date="2025-10-10T11:09:00Z">
          <w:r w:rsidDel="00567E86">
            <w:rPr>
              <w:rFonts w:cs="Arial"/>
              <w:lang w:val="en-AU" w:eastAsia="fr-FR"/>
            </w:rPr>
            <w:delText>Mariners</w:delText>
          </w:r>
        </w:del>
      </w:ins>
      <w:proofErr w:type="spellStart"/>
      <w:ins w:id="559" w:author="Birklhuber Bernd" w:date="2025-10-10T11:09:00Z">
        <w:r w:rsidR="00567E86">
          <w:rPr>
            <w:rFonts w:cs="Arial"/>
            <w:lang w:val="en-AU" w:eastAsia="fr-FR"/>
          </w:rPr>
          <w:t>Boatmasters</w:t>
        </w:r>
      </w:ins>
      <w:proofErr w:type="spellEnd"/>
      <w:ins w:id="560" w:author="Gert Morlion" w:date="2024-08-23T14:39:00Z">
        <w:r>
          <w:rPr>
            <w:rFonts w:cs="Arial"/>
            <w:lang w:val="en-AU" w:eastAsia="fr-FR"/>
          </w:rPr>
          <w:t xml:space="preserve"> Selected Viewing Scale (</w:t>
        </w:r>
      </w:ins>
      <w:ins w:id="561" w:author="Birklhuber Bernd" w:date="2025-10-10T11:09:00Z">
        <w:r w:rsidR="00567E86">
          <w:rPr>
            <w:rFonts w:cs="Arial"/>
            <w:lang w:val="en-AU" w:eastAsia="fr-FR"/>
          </w:rPr>
          <w:t>B</w:t>
        </w:r>
      </w:ins>
      <w:commentRangeStart w:id="562"/>
      <w:ins w:id="563" w:author="Gert Morlion" w:date="2024-08-23T14:39:00Z">
        <w:del w:id="564" w:author="Birklhuber Bernd" w:date="2025-10-10T11:09:00Z">
          <w:r w:rsidDel="00567E86">
            <w:rPr>
              <w:rFonts w:cs="Arial"/>
              <w:lang w:val="en-AU" w:eastAsia="fr-FR"/>
            </w:rPr>
            <w:delText>M</w:delText>
          </w:r>
        </w:del>
        <w:r>
          <w:rPr>
            <w:rFonts w:cs="Arial"/>
            <w:lang w:val="en-AU" w:eastAsia="fr-FR"/>
          </w:rPr>
          <w:t>SVS</w:t>
        </w:r>
      </w:ins>
      <w:commentRangeEnd w:id="562"/>
      <w:r w:rsidR="00D51E57">
        <w:rPr>
          <w:rStyle w:val="Kommentarzeichen"/>
        </w:rPr>
        <w:commentReference w:id="562"/>
      </w:r>
      <w:ins w:id="565"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66" w:name="_Toc346149786"/>
      <w:bookmarkStart w:id="567" w:name="_Toc346156160"/>
      <w:bookmarkStart w:id="568" w:name="_Toc348447690"/>
      <w:bookmarkStart w:id="569" w:name="_Toc368904929"/>
      <w:bookmarkStart w:id="570" w:name="_Toc392576965"/>
      <w:bookmarkStart w:id="571" w:name="_Toc412540102"/>
      <w:bookmarkStart w:id="572" w:name="_Toc439685236"/>
      <w:bookmarkStart w:id="573"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74"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75" w:author="Gert Morlion" w:date="2024-08-23T14:39:00Z"/>
          <w:sz w:val="20"/>
          <w:szCs w:val="20"/>
        </w:rPr>
      </w:pPr>
    </w:p>
    <w:p w14:paraId="7BEBCA58" w14:textId="77777777" w:rsidR="002100C2" w:rsidRPr="008D0CFF" w:rsidRDefault="002100C2" w:rsidP="002100C2">
      <w:pPr>
        <w:spacing w:after="0" w:line="240" w:lineRule="auto"/>
        <w:rPr>
          <w:ins w:id="576" w:author="Gert Morlion" w:date="2024-08-23T14:39:00Z"/>
          <w:rFonts w:cs="Arial"/>
          <w:b/>
        </w:rPr>
      </w:pPr>
      <w:ins w:id="577"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578" w:author="Gert Morlion" w:date="2024-08-23T14:39:00Z"/>
          <w:sz w:val="16"/>
          <w:szCs w:val="20"/>
        </w:rPr>
      </w:pPr>
      <w:ins w:id="579"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80" w:name="_Toc346149790"/>
      <w:bookmarkStart w:id="581" w:name="_Toc346156164"/>
      <w:bookmarkStart w:id="582" w:name="_Toc348447694"/>
      <w:bookmarkStart w:id="583" w:name="_Toc368904933"/>
      <w:bookmarkStart w:id="584" w:name="_Toc392576969"/>
      <w:bookmarkStart w:id="585" w:name="_Toc412540106"/>
      <w:bookmarkStart w:id="586" w:name="_Toc439685240"/>
      <w:bookmarkStart w:id="587" w:name="_Toc487203101"/>
      <w:bookmarkEnd w:id="566"/>
      <w:bookmarkEnd w:id="567"/>
      <w:bookmarkEnd w:id="568"/>
      <w:bookmarkEnd w:id="569"/>
      <w:bookmarkEnd w:id="570"/>
      <w:bookmarkEnd w:id="571"/>
      <w:bookmarkEnd w:id="572"/>
      <w:bookmarkEnd w:id="573"/>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80"/>
      <w:bookmarkEnd w:id="581"/>
      <w:bookmarkEnd w:id="582"/>
      <w:bookmarkEnd w:id="583"/>
      <w:bookmarkEnd w:id="584"/>
      <w:bookmarkEnd w:id="585"/>
      <w:bookmarkEnd w:id="586"/>
      <w:bookmarkEnd w:id="587"/>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88" w:name="_Toc346149791"/>
      <w:bookmarkStart w:id="589" w:name="_Toc346156165"/>
      <w:bookmarkStart w:id="590" w:name="_Toc348447695"/>
      <w:bookmarkStart w:id="591" w:name="_Toc368904934"/>
      <w:bookmarkStart w:id="592" w:name="_Toc392576970"/>
      <w:bookmarkStart w:id="593" w:name="_Toc412540107"/>
      <w:bookmarkStart w:id="594" w:name="_Toc439685241"/>
      <w:bookmarkStart w:id="595" w:name="_Toc487203102"/>
      <w:r w:rsidRPr="00D22CCD">
        <w:rPr>
          <w:rFonts w:cs="Arial"/>
          <w:sz w:val="20"/>
        </w:rPr>
        <w:t>Radar Transparency</w:t>
      </w:r>
      <w:bookmarkEnd w:id="588"/>
      <w:bookmarkEnd w:id="589"/>
      <w:bookmarkEnd w:id="590"/>
      <w:bookmarkEnd w:id="591"/>
      <w:bookmarkEnd w:id="592"/>
      <w:bookmarkEnd w:id="593"/>
      <w:bookmarkEnd w:id="594"/>
      <w:bookmarkEnd w:id="595"/>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596" w:name="_Toc346149792"/>
      <w:bookmarkStart w:id="597" w:name="_Toc346156166"/>
      <w:bookmarkStart w:id="598" w:name="_Toc348447696"/>
      <w:bookmarkStart w:id="599" w:name="_Toc368904935"/>
      <w:bookmarkStart w:id="600" w:name="_Toc392576971"/>
      <w:bookmarkStart w:id="601" w:name="_Toc412540108"/>
      <w:bookmarkStart w:id="602" w:name="_Toc439685242"/>
      <w:bookmarkStart w:id="603"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 xml:space="preserve">NOTE Kinds of relationships include association, generalization, </w:t>
      </w:r>
      <w:proofErr w:type="spellStart"/>
      <w:r w:rsidRPr="00D22CCD">
        <w:rPr>
          <w:b w:val="0"/>
          <w:sz w:val="20"/>
        </w:rPr>
        <w:t>metarelationship</w:t>
      </w:r>
      <w:proofErr w:type="spellEnd"/>
      <w:r w:rsidRPr="00D22CCD">
        <w:rPr>
          <w:b w:val="0"/>
          <w:sz w:val="20"/>
        </w:rPr>
        <w:t>,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596"/>
    <w:bookmarkEnd w:id="597"/>
    <w:bookmarkEnd w:id="598"/>
    <w:bookmarkEnd w:id="599"/>
    <w:bookmarkEnd w:id="600"/>
    <w:bookmarkEnd w:id="601"/>
    <w:bookmarkEnd w:id="602"/>
    <w:bookmarkEnd w:id="603"/>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The smallest scale at which an feature is displayed </w:t>
      </w:r>
      <w:proofErr w:type="gramStart"/>
      <w:r w:rsidRPr="00D22CCD">
        <w:rPr>
          <w:rFonts w:cs="Arial"/>
        </w:rPr>
        <w:t>( For</w:t>
      </w:r>
      <w:proofErr w:type="gramEnd"/>
      <w:r w:rsidRPr="00D22CCD">
        <w:rPr>
          <w:rFonts w:cs="Arial"/>
        </w:rPr>
        <w:t xml:space="preserve">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04" w:name="_Toc412540109"/>
      <w:bookmarkStart w:id="605" w:name="_Toc439685243"/>
      <w:bookmarkStart w:id="606" w:name="_Toc487203104"/>
      <w:bookmarkStart w:id="607" w:name="_Toc346149793"/>
      <w:bookmarkStart w:id="608" w:name="_Toc346156167"/>
      <w:bookmarkStart w:id="609" w:name="_Toc348447697"/>
      <w:bookmarkStart w:id="610" w:name="_Toc368904936"/>
      <w:bookmarkStart w:id="611" w:name="_Toc392576972"/>
      <w:r w:rsidRPr="00D22CCD">
        <w:rPr>
          <w:rFonts w:cs="Arial"/>
          <w:sz w:val="20"/>
        </w:rPr>
        <w:t>SENC</w:t>
      </w:r>
      <w:bookmarkEnd w:id="604"/>
      <w:bookmarkEnd w:id="605"/>
      <w:bookmarkEnd w:id="606"/>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607"/>
    <w:bookmarkEnd w:id="608"/>
    <w:bookmarkEnd w:id="609"/>
    <w:bookmarkEnd w:id="610"/>
    <w:bookmarkEnd w:id="611"/>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12" w:name="_Toc346149794"/>
      <w:bookmarkStart w:id="613" w:name="_Toc346156168"/>
      <w:bookmarkStart w:id="614" w:name="_Toc348447698"/>
      <w:bookmarkStart w:id="615" w:name="_Toc368904937"/>
      <w:bookmarkStart w:id="616" w:name="_Toc392576973"/>
      <w:bookmarkStart w:id="617" w:name="_Toc412540111"/>
      <w:bookmarkStart w:id="618" w:name="_Toc439685245"/>
      <w:bookmarkStart w:id="619" w:name="_Toc487203106"/>
      <w:r w:rsidRPr="00D22CCD">
        <w:rPr>
          <w:rFonts w:cs="Arial"/>
          <w:sz w:val="20"/>
        </w:rPr>
        <w:t>Symbol Size</w:t>
      </w:r>
      <w:bookmarkEnd w:id="612"/>
      <w:bookmarkEnd w:id="613"/>
      <w:bookmarkEnd w:id="614"/>
      <w:bookmarkEnd w:id="615"/>
      <w:bookmarkEnd w:id="616"/>
      <w:bookmarkEnd w:id="617"/>
      <w:bookmarkEnd w:id="618"/>
      <w:bookmarkEnd w:id="619"/>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20"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21" w:author="Gert Morlion" w:date="2024-08-23T14:40:00Z"/>
        </w:rPr>
      </w:pPr>
      <w:ins w:id="622"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23"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24" w:name="_Toc346149796"/>
      <w:bookmarkStart w:id="625" w:name="_Toc346156170"/>
      <w:bookmarkStart w:id="626" w:name="_Toc348447700"/>
      <w:bookmarkStart w:id="627" w:name="_Toc368904939"/>
      <w:bookmarkStart w:id="628" w:name="_Toc392576975"/>
      <w:bookmarkStart w:id="629" w:name="_Toc412540113"/>
      <w:bookmarkStart w:id="630" w:name="_Toc439685247"/>
      <w:bookmarkStart w:id="631"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24"/>
      <w:bookmarkEnd w:id="625"/>
      <w:bookmarkEnd w:id="626"/>
      <w:bookmarkEnd w:id="627"/>
      <w:bookmarkEnd w:id="628"/>
      <w:bookmarkEnd w:id="629"/>
      <w:bookmarkEnd w:id="630"/>
      <w:bookmarkEnd w:id="631"/>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w:t>
      </w:r>
      <w:proofErr w:type="gramStart"/>
      <w:r w:rsidRPr="00D22CCD">
        <w:rPr>
          <w:rFonts w:cs="Arial"/>
        </w:rPr>
        <w:t>an</w:t>
      </w:r>
      <w:proofErr w:type="gramEnd"/>
      <w:r w:rsidRPr="00D22CCD">
        <w:rPr>
          <w:rFonts w:cs="Arial"/>
        </w:rPr>
        <w:t xml:space="preserve">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32" w:name="_Toc346149799"/>
      <w:bookmarkStart w:id="633" w:name="_Toc346156173"/>
      <w:bookmarkStart w:id="634" w:name="_Toc348447703"/>
      <w:bookmarkStart w:id="635" w:name="_Toc368904942"/>
      <w:bookmarkStart w:id="636" w:name="_Toc392576976"/>
      <w:bookmarkStart w:id="637" w:name="_Toc412540114"/>
      <w:bookmarkStart w:id="638" w:name="_Toc439685248"/>
      <w:bookmarkStart w:id="639" w:name="_Toc487203109"/>
      <w:r w:rsidRPr="00D22CCD">
        <w:rPr>
          <w:rFonts w:cs="Arial"/>
          <w:sz w:val="20"/>
        </w:rPr>
        <w:t>Transparent Fill</w:t>
      </w:r>
      <w:bookmarkEnd w:id="632"/>
      <w:bookmarkEnd w:id="633"/>
      <w:bookmarkEnd w:id="634"/>
      <w:bookmarkEnd w:id="635"/>
      <w:bookmarkEnd w:id="636"/>
      <w:bookmarkEnd w:id="637"/>
      <w:bookmarkEnd w:id="638"/>
      <w:bookmarkEnd w:id="639"/>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w:t>
      </w:r>
      <w:proofErr w:type="gramStart"/>
      <w:r w:rsidRPr="00D22CCD">
        <w:rPr>
          <w:rFonts w:cs="Arial"/>
        </w:rPr>
        <w:t>4 pixel</w:t>
      </w:r>
      <w:proofErr w:type="gramEnd"/>
      <w:r w:rsidRPr="00D22CCD">
        <w:rPr>
          <w:rFonts w:cs="Arial"/>
        </w:rPr>
        <w:t xml:space="preserve">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40" w:name="_Toc368904945"/>
      <w:bookmarkStart w:id="641" w:name="_Toc392576977"/>
      <w:bookmarkStart w:id="642" w:name="_Toc412540115"/>
      <w:bookmarkStart w:id="643" w:name="_Toc439685249"/>
      <w:bookmarkStart w:id="644" w:name="_Toc487203110"/>
      <w:r w:rsidRPr="00D22CCD">
        <w:rPr>
          <w:rFonts w:cs="Arial"/>
          <w:sz w:val="20"/>
        </w:rPr>
        <w:t>Warning</w:t>
      </w:r>
      <w:bookmarkEnd w:id="640"/>
      <w:bookmarkEnd w:id="641"/>
      <w:bookmarkEnd w:id="642"/>
      <w:bookmarkEnd w:id="643"/>
      <w:bookmarkEnd w:id="644"/>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45" w:name="_Toc225648276"/>
      <w:bookmarkStart w:id="646" w:name="_Toc225065133"/>
      <w:bookmarkStart w:id="647" w:name="_Toc487203111"/>
      <w:r w:rsidRPr="00D22CCD">
        <w:t>Abbreviations</w:t>
      </w:r>
      <w:bookmarkEnd w:id="645"/>
      <w:bookmarkEnd w:id="646"/>
      <w:bookmarkEnd w:id="647"/>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648"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649" w:author="Gert Morlion" w:date="2024-08-23T14:42:00Z"/>
        </w:rPr>
      </w:pPr>
      <w:ins w:id="650"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651" w:author="Gert Morlion" w:date="2024-08-23T14:41:00Z"/>
        </w:rPr>
      </w:pPr>
      <w:ins w:id="652" w:author="Gert Morlion" w:date="2024-08-23T14:42:00Z">
        <w:r w:rsidRPr="00693533">
          <w:t>EPSG</w:t>
        </w:r>
        <w:r w:rsidRPr="00693533">
          <w:tab/>
        </w:r>
        <w:r w:rsidRPr="00693533">
          <w:tab/>
        </w:r>
        <w:r>
          <w:tab/>
        </w:r>
        <w:r>
          <w:tab/>
        </w:r>
        <w:r w:rsidRPr="00693533">
          <w:t xml:space="preserve">European Petroleum Survey </w:t>
        </w:r>
        <w:proofErr w:type="spellStart"/>
        <w:r w:rsidRPr="00693533">
          <w:t>Group</w:t>
        </w:r>
      </w:ins>
    </w:p>
    <w:p w14:paraId="5D32E4C5" w14:textId="77777777" w:rsidR="008C1375" w:rsidRPr="00D22CCD" w:rsidRDefault="008C1375">
      <w:pPr>
        <w:pStyle w:val="KeinLeerraum"/>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653"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654"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55" w:name="_Toc225648277"/>
      <w:bookmarkStart w:id="656" w:name="_Toc225065134"/>
      <w:bookmarkStart w:id="657" w:name="_Toc487203112"/>
      <w:r w:rsidRPr="00D22CCD">
        <w:t>S-401 General Data Product Description</w:t>
      </w:r>
      <w:bookmarkEnd w:id="655"/>
      <w:bookmarkEnd w:id="656"/>
      <w:bookmarkEnd w:id="657"/>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w:t>
      </w:r>
      <w:proofErr w:type="gramStart"/>
      <w:r w:rsidRPr="00D22CCD">
        <w:t>) .</w:t>
      </w:r>
      <w:proofErr w:type="gramEnd"/>
      <w:r w:rsidRPr="00D22CCD">
        <w:t xml:space="preserve"> The IENC contains an extraction of </w:t>
      </w:r>
      <w:proofErr w:type="gramStart"/>
      <w:r w:rsidRPr="00D22CCD">
        <w:t>real world</w:t>
      </w:r>
      <w:proofErr w:type="gramEnd"/>
      <w:r w:rsidRPr="00D22CCD">
        <w:t xml:space="preserve">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w:t>
      </w:r>
      <w:proofErr w:type="gramStart"/>
      <w:r w:rsidRPr="00D22CCD">
        <w:t>Specifically</w:t>
      </w:r>
      <w:proofErr w:type="gramEnd"/>
      <w:r w:rsidRPr="00D22CCD">
        <w:t xml:space="preserve"> it defines the data product content in terms of features and attributes within the feature catalogue. The display of features is defined by the symbols and rule sets contained in the portrayal catalogue. The </w:t>
      </w:r>
      <w:ins w:id="658"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59"/>
      <w:commentRangeStart w:id="660"/>
      <w:del w:id="661" w:author="Gert Morlion" w:date="2024-11-21T09:41:00Z">
        <w:r w:rsidRPr="00D22CCD" w:rsidDel="001D5DB1">
          <w:delText>In addition, Annex C will provide implementation guidance for developers.</w:delText>
        </w:r>
        <w:commentRangeEnd w:id="659"/>
        <w:r w:rsidR="000A262B" w:rsidDel="001D5DB1">
          <w:rPr>
            <w:rStyle w:val="Kommentarzeichen"/>
          </w:rPr>
          <w:commentReference w:id="659"/>
        </w:r>
        <w:commentRangeEnd w:id="660"/>
        <w:r w:rsidR="00870AAA" w:rsidDel="001D5DB1">
          <w:rPr>
            <w:rStyle w:val="Kommentarzeichen"/>
          </w:rPr>
          <w:commentReference w:id="660"/>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62" w:name="_Toc487203113"/>
      <w:r w:rsidRPr="00D22CCD">
        <w:t>Data product specification metadata</w:t>
      </w:r>
      <w:bookmarkEnd w:id="662"/>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663" w:author="Gert Morlion" w:date="2023-06-05T14:24:00Z">
        <w:r w:rsidR="007E4048">
          <w:rPr>
            <w:b/>
            <w:sz w:val="22"/>
            <w:szCs w:val="22"/>
          </w:rPr>
          <w:t>5</w:t>
        </w:r>
      </w:ins>
      <w:commentRangeStart w:id="664"/>
      <w:commentRangeStart w:id="665"/>
      <w:del w:id="666" w:author="Gert Morlion" w:date="2023-06-05T14:24:00Z">
        <w:r w:rsidR="007C303F" w:rsidRPr="00D22CCD" w:rsidDel="007E4048">
          <w:delText>4</w:delText>
        </w:r>
      </w:del>
      <w:r w:rsidRPr="00D22CCD">
        <w:t>.</w:t>
      </w:r>
      <w:ins w:id="667" w:author="Gert Morlion" w:date="2024-08-23T14:46:00Z">
        <w:r w:rsidR="006936D4">
          <w:t>2</w:t>
        </w:r>
      </w:ins>
      <w:del w:id="668" w:author="Gert Morlion" w:date="2024-08-23T14:46:00Z">
        <w:r w:rsidRPr="00D22CCD" w:rsidDel="006936D4">
          <w:delText>0</w:delText>
        </w:r>
      </w:del>
      <w:r w:rsidRPr="00D22CCD">
        <w:t>.0</w:t>
      </w:r>
      <w:commentRangeEnd w:id="664"/>
      <w:r w:rsidR="00032727">
        <w:rPr>
          <w:rStyle w:val="Kommentarzeichen"/>
        </w:rPr>
        <w:commentReference w:id="664"/>
      </w:r>
      <w:commentRangeEnd w:id="665"/>
      <w:r w:rsidR="00870AAA">
        <w:rPr>
          <w:rStyle w:val="Kommentarzeichen"/>
        </w:rPr>
        <w:commentReference w:id="665"/>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69" w:author="Gert Morlion" w:date="2024-08-23T14:46:00Z">
        <w:r w:rsidR="00C41373">
          <w:t>2</w:t>
        </w:r>
      </w:ins>
      <w:del w:id="670"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671"/>
      <w:commentRangeStart w:id="672"/>
      <w:r w:rsidR="007C303F" w:rsidRPr="00D22CCD">
        <w:t xml:space="preserve">October </w:t>
      </w:r>
      <w:r w:rsidRPr="00D22CCD">
        <w:t>20</w:t>
      </w:r>
      <w:ins w:id="673" w:author="Gert Morlion" w:date="2024-08-23T14:46:00Z">
        <w:r w:rsidR="006936D4">
          <w:t>2</w:t>
        </w:r>
      </w:ins>
      <w:ins w:id="674" w:author="Birklhuber Bernd" w:date="2025-06-19T10:46:00Z">
        <w:r w:rsidR="00D958CF">
          <w:t>5</w:t>
        </w:r>
      </w:ins>
      <w:ins w:id="675" w:author="Gert Morlion" w:date="2024-08-23T14:46:00Z">
        <w:del w:id="676" w:author="Birklhuber Bernd" w:date="2025-06-19T10:46:00Z">
          <w:r w:rsidR="006936D4" w:rsidDel="00D958CF">
            <w:delText>4</w:delText>
          </w:r>
        </w:del>
      </w:ins>
      <w:del w:id="677" w:author="Gert Morlion" w:date="2024-08-23T14:46:00Z">
        <w:r w:rsidRPr="00D22CCD" w:rsidDel="006936D4">
          <w:delText>1</w:delText>
        </w:r>
        <w:r w:rsidR="007C303F" w:rsidRPr="00D22CCD" w:rsidDel="006936D4">
          <w:delText>9</w:delText>
        </w:r>
      </w:del>
      <w:commentRangeEnd w:id="671"/>
      <w:r w:rsidR="00237A18">
        <w:rPr>
          <w:rStyle w:val="Kommentarzeichen"/>
        </w:rPr>
        <w:commentReference w:id="671"/>
      </w:r>
      <w:commentRangeEnd w:id="672"/>
      <w:r w:rsidR="00EC14B0">
        <w:rPr>
          <w:rStyle w:val="Kommentarzeichen"/>
        </w:rPr>
        <w:commentReference w:id="672"/>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78" w:author="Gert Morlion" w:date="2024-09-02T14:11:00Z"/>
          <w:lang w:val="en-US"/>
        </w:rPr>
      </w:pPr>
      <w:ins w:id="679"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80" w:author="Gert Morlion" w:date="2024-09-02T14:11:00Z"/>
        </w:rPr>
      </w:pPr>
      <w:del w:id="681"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82" w:author="Gert Morlion" w:date="2024-09-02T14:11:00Z"/>
        </w:rPr>
      </w:pPr>
      <w:del w:id="683"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84" w:author="Gert Morlion" w:date="2024-08-23T14:51:00Z"/>
          <w:rFonts w:cs="Arial"/>
          <w:color w:val="000000"/>
        </w:rPr>
      </w:pPr>
      <w:commentRangeStart w:id="685"/>
      <w:commentRangeStart w:id="686"/>
      <w:commentRangeStart w:id="687"/>
      <w:del w:id="688"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89" w:author="Gert Morlion" w:date="2024-09-02T14:11:00Z"/>
        </w:rPr>
      </w:pPr>
      <w:del w:id="690" w:author="Gert Morlion" w:date="2024-08-23T14:51:00Z">
        <w:r w:rsidRPr="00D22CCD" w:rsidDel="00B47466">
          <w:delText>fwj@wti.ac.cn</w:delText>
        </w:r>
        <w:r w:rsidR="007C303F" w:rsidRPr="00D22CCD" w:rsidDel="00B47466">
          <w:delText xml:space="preserve"> </w:delText>
        </w:r>
        <w:commentRangeEnd w:id="685"/>
        <w:r w:rsidR="00E157AA" w:rsidDel="00B47466">
          <w:rPr>
            <w:rStyle w:val="Kommentarzeichen"/>
          </w:rPr>
          <w:commentReference w:id="685"/>
        </w:r>
      </w:del>
      <w:commentRangeEnd w:id="686"/>
      <w:del w:id="691" w:author="Gert Morlion" w:date="2024-09-02T14:11:00Z">
        <w:r w:rsidR="004721B4" w:rsidDel="003C59D7">
          <w:rPr>
            <w:rStyle w:val="Kommentarzeichen"/>
          </w:rPr>
          <w:commentReference w:id="686"/>
        </w:r>
      </w:del>
      <w:commentRangeEnd w:id="687"/>
      <w:r w:rsidR="00870AAA">
        <w:rPr>
          <w:rStyle w:val="Kommentarzeichen"/>
        </w:rPr>
        <w:commentReference w:id="687"/>
      </w:r>
    </w:p>
    <w:p w14:paraId="303AF43B" w14:textId="40A719F7" w:rsidR="00453023" w:rsidRPr="00D22CCD" w:rsidDel="003C59D7" w:rsidRDefault="007260E2" w:rsidP="3CCBF2F9">
      <w:pPr>
        <w:widowControl w:val="0"/>
        <w:spacing w:after="0" w:line="240" w:lineRule="auto"/>
        <w:ind w:left="1700"/>
        <w:jc w:val="left"/>
        <w:rPr>
          <w:del w:id="692" w:author="Gert Morlion" w:date="2024-09-02T14:11:00Z"/>
        </w:rPr>
      </w:pPr>
      <w:del w:id="693"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694" w:author="Gert Morlion" w:date="2024-09-02T14:11:00Z"/>
        </w:rPr>
      </w:pPr>
      <w:del w:id="695"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696" w:author="Gert Morlion" w:date="2024-09-02T14:11:00Z"/>
        </w:rPr>
      </w:pPr>
      <w:del w:id="697"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698" w:author="Gert Morlion" w:date="2024-09-02T14:11:00Z"/>
        </w:rPr>
      </w:pPr>
      <w:del w:id="699"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700" w:author="Gert Morlion" w:date="2024-09-02T14:11:00Z"/>
        </w:rPr>
      </w:pPr>
      <w:del w:id="701"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702"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703" w:author="Birklhuber Bernd" w:date="2025-06-19T10:46:00Z">
        <w:r w:rsidR="00D958CF">
          <w:rPr>
            <w:rFonts w:eastAsia="Times New Roman" w:cs="Arial"/>
            <w:lang w:eastAsia="en-GB"/>
          </w:rPr>
          <w:t>s</w:t>
        </w:r>
      </w:ins>
      <w:r w:rsidRPr="00D22CCD">
        <w:rPr>
          <w:rFonts w:eastAsia="Times New Roman" w:cs="Arial"/>
          <w:lang w:eastAsia="en-GB"/>
        </w:rPr>
        <w:t>://ienc.openecdis.org</w:t>
      </w:r>
      <w:ins w:id="704"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705" w:author="Birklhuber Bernd" w:date="2025-06-19T10:55:00Z">
        <w:r w:rsidRPr="00D22CCD" w:rsidDel="00E844CE">
          <w:rPr>
            <w:lang w:val="en-US" w:eastAsia="de-AT"/>
          </w:rPr>
          <w:delText>,</w:delText>
        </w:r>
      </w:del>
      <w:r w:rsidRPr="00D22CCD">
        <w:rPr>
          <w:lang w:val="en-US" w:eastAsia="de-AT"/>
        </w:rPr>
        <w:t xml:space="preserve"> </w:t>
      </w:r>
      <w:ins w:id="706" w:author="Birklhuber Bernd" w:date="2025-06-19T10:56:00Z">
        <w:r w:rsidR="00E844CE">
          <w:rPr>
            <w:lang w:val="en-US" w:eastAsia="de-AT"/>
          </w:rPr>
          <w:t xml:space="preserve">and </w:t>
        </w:r>
      </w:ins>
      <w:r w:rsidRPr="00D22CCD">
        <w:rPr>
          <w:lang w:val="en-US" w:eastAsia="de-AT"/>
        </w:rPr>
        <w:t>the Central Commission for Navigation on the Rhine (CCNR)</w:t>
      </w:r>
      <w:ins w:id="707"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708" w:name="_Toc487203114"/>
      <w:r w:rsidRPr="00D22CCD">
        <w:rPr>
          <w:lang w:val="en-US" w:eastAsia="en-US"/>
        </w:rPr>
        <w:t>IEHG Product Specification Maintenance</w:t>
      </w:r>
      <w:bookmarkEnd w:id="708"/>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317A9E1D" w:rsidR="00453023" w:rsidRPr="00D22CCD" w:rsidRDefault="007260E2">
      <w:pPr>
        <w:rPr>
          <w:lang w:val="en-US" w:eastAsia="en-US"/>
        </w:rPr>
      </w:pPr>
      <w:r w:rsidRPr="00D22CCD">
        <w:rPr>
          <w:lang w:val="en-US" w:eastAsia="en-US"/>
        </w:rPr>
        <w:t xml:space="preserve">Changes to S-401 will be released </w:t>
      </w:r>
      <w:del w:id="709"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lastRenderedPageBreak/>
        <w:t>Revision</w:t>
      </w:r>
      <w:del w:id="710"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11" w:author="Gert Morlion" w:date="2024-08-23T15:03:00Z">
        <w:r w:rsidR="00FE65A0">
          <w:rPr>
            <w:sz w:val="20"/>
            <w:lang w:val="en-US"/>
          </w:rPr>
          <w:t>P</w:t>
        </w:r>
      </w:ins>
      <w:del w:id="712" w:author="Gert Morlion" w:date="2024-08-23T15:03:00Z">
        <w:r w:rsidRPr="00D22CCD" w:rsidDel="00FE65A0">
          <w:rPr>
            <w:sz w:val="20"/>
            <w:lang w:val="en-US"/>
          </w:rPr>
          <w:delText>p</w:delText>
        </w:r>
      </w:del>
      <w:r w:rsidRPr="00D22CCD">
        <w:rPr>
          <w:sz w:val="20"/>
          <w:lang w:val="en-US"/>
        </w:rPr>
        <w:t xml:space="preserve">ortrayal </w:t>
      </w:r>
      <w:ins w:id="713" w:author="Gert Morlion" w:date="2024-08-23T15:03:00Z">
        <w:r w:rsidR="00FE65A0">
          <w:rPr>
            <w:sz w:val="20"/>
            <w:lang w:val="en-US"/>
          </w:rPr>
          <w:t>C</w:t>
        </w:r>
      </w:ins>
      <w:del w:id="714"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15" w:author="Gert Morlion" w:date="2024-08-23T15:02:00Z">
        <w:r w:rsidR="00DC02DE">
          <w:rPr>
            <w:rFonts w:cs="Arial"/>
            <w:color w:val="000000"/>
            <w:lang w:val="en-US" w:eastAsia="en-US"/>
          </w:rPr>
          <w:t>P</w:t>
        </w:r>
      </w:ins>
      <w:del w:id="716"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17" w:author="Gert Morlion" w:date="2024-08-23T15:02:00Z">
        <w:r w:rsidR="00DC02DE">
          <w:rPr>
            <w:rFonts w:cs="Arial"/>
            <w:color w:val="000000"/>
            <w:lang w:val="en-US" w:eastAsia="en-US"/>
          </w:rPr>
          <w:t>C</w:t>
        </w:r>
      </w:ins>
      <w:del w:id="718"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berschrift1"/>
      </w:pPr>
      <w:bookmarkStart w:id="719" w:name="_Toc225648278"/>
      <w:bookmarkStart w:id="720" w:name="_Toc225065135"/>
      <w:bookmarkStart w:id="721" w:name="_Toc487203115"/>
      <w:r w:rsidRPr="00D22CCD">
        <w:t>Specification Scopes</w:t>
      </w:r>
      <w:bookmarkEnd w:id="719"/>
      <w:bookmarkEnd w:id="720"/>
      <w:bookmarkEnd w:id="721"/>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22" w:name="_Toc225648279"/>
      <w:bookmarkStart w:id="723" w:name="_Toc225065136"/>
      <w:bookmarkStart w:id="724" w:name="_Toc487203116"/>
      <w:bookmarkStart w:id="725" w:name="_Hlk7769148"/>
      <w:r w:rsidRPr="00D22CCD">
        <w:t xml:space="preserve">Dataset </w:t>
      </w:r>
      <w:bookmarkEnd w:id="722"/>
      <w:bookmarkEnd w:id="723"/>
      <w:r w:rsidRPr="00D22CCD">
        <w:t>Identification</w:t>
      </w:r>
      <w:bookmarkEnd w:id="724"/>
    </w:p>
    <w:bookmarkEnd w:id="725"/>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726" w:author="Birklhuber Bernd" w:date="2025-03-07T11:45:00Z">
        <w:r w:rsidRPr="00D22CCD" w:rsidDel="003E7C8C">
          <w:delText xml:space="preserve">maximum </w:delText>
        </w:r>
      </w:del>
      <w:ins w:id="727"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728" w:author="Birklhuber Bernd" w:date="2025-03-07T11:45:00Z">
        <w:r w:rsidR="003E7C8C">
          <w:t xml:space="preserve">maximum and </w:t>
        </w:r>
      </w:ins>
      <w:r w:rsidRPr="00D22CCD">
        <w:t xml:space="preserve">minimum display scale. </w:t>
      </w:r>
      <w:commentRangeStart w:id="729"/>
      <w:commentRangeStart w:id="730"/>
      <w:r w:rsidRPr="00D22CCD">
        <w:t xml:space="preserve">Values </w:t>
      </w:r>
      <w:ins w:id="731" w:author="Gert Morlion" w:date="2024-08-23T15:06:00Z">
        <w:r w:rsidR="00BC2A25">
          <w:t xml:space="preserve">for optimum and minimum display </w:t>
        </w:r>
      </w:ins>
      <w:ins w:id="732" w:author="Birklhuber Bernd" w:date="2025-03-07T11:45:00Z">
        <w:r w:rsidR="003E7C8C">
          <w:t xml:space="preserve">scales </w:t>
        </w:r>
      </w:ins>
      <w:r w:rsidRPr="00D22CCD">
        <w:t>must be taken from the following table:</w:t>
      </w:r>
      <w:commentRangeEnd w:id="729"/>
      <w:r w:rsidR="00870AAA">
        <w:rPr>
          <w:rStyle w:val="Kommentarzeichen"/>
        </w:rPr>
        <w:commentReference w:id="729"/>
      </w:r>
      <w:commentRangeEnd w:id="730"/>
      <w:r w:rsidR="00F835A1">
        <w:rPr>
          <w:rStyle w:val="Kommentarzeichen"/>
        </w:rPr>
        <w:commentReference w:id="730"/>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733"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734"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735"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736"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737"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738"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739"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740"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741"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742"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743"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744"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745"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746"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747"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748"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749"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750"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751"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752"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753"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754"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755"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756"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757"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758"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759"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760"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761"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762"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763"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764"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765"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766" w:author="Birklhuber Bernd" w:date="2025-03-07T11:50:00Z">
              <w:r w:rsidDel="00F835A1">
                <w:delText>(only allowed on optimum and maximum display scale)</w:delText>
              </w:r>
            </w:del>
          </w:p>
        </w:tc>
      </w:tr>
      <w:tr w:rsidR="00F835A1" w:rsidRPr="00693533" w14:paraId="4E3A7793" w14:textId="77777777" w:rsidTr="008B2C4D">
        <w:trPr>
          <w:jc w:val="center"/>
          <w:ins w:id="767"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768" w:author="Birklhuber Bernd" w:date="2025-03-07T11:49:00Z"/>
              </w:rPr>
            </w:pPr>
            <w:ins w:id="769" w:author="Birklhuber Bernd" w:date="2025-03-07T11:49:00Z">
              <w:r>
                <w:t>1:</w:t>
              </w:r>
            </w:ins>
            <w:ins w:id="770" w:author="Birklhuber Bernd" w:date="2025-03-07T11:50:00Z">
              <w:r>
                <w:t>500</w:t>
              </w:r>
            </w:ins>
          </w:p>
        </w:tc>
      </w:tr>
      <w:tr w:rsidR="00F835A1" w:rsidRPr="00693533" w14:paraId="2BC9CE2A" w14:textId="77777777" w:rsidTr="008B2C4D">
        <w:trPr>
          <w:jc w:val="center"/>
          <w:ins w:id="771"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772" w:author="Birklhuber Bernd" w:date="2025-03-07T11:50:00Z"/>
              </w:rPr>
            </w:pPr>
            <w:ins w:id="773"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774" w:author="Gert Morlion" w:date="2024-08-23T15:07:00Z"/>
          <w:sz w:val="18"/>
          <w:szCs w:val="18"/>
        </w:rPr>
      </w:pPr>
      <w:ins w:id="775"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776" w:author="Birklhuber Bernd" w:date="2025-06-19T11:03:00Z">
        <w:r w:rsidR="00E844CE">
          <w:rPr>
            <w:sz w:val="18"/>
            <w:szCs w:val="18"/>
          </w:rPr>
          <w:t>I</w:t>
        </w:r>
      </w:ins>
      <w:ins w:id="777"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78" w:name="_Toc225648280"/>
      <w:bookmarkStart w:id="779" w:name="_Toc225065137"/>
      <w:bookmarkStart w:id="780" w:name="_Toc487203117"/>
      <w:r w:rsidRPr="00D22CCD">
        <w:t>Data Content and structure</w:t>
      </w:r>
      <w:bookmarkEnd w:id="778"/>
      <w:bookmarkEnd w:id="779"/>
      <w:bookmarkEnd w:id="780"/>
    </w:p>
    <w:p w14:paraId="58C2AAE6" w14:textId="77777777" w:rsidR="00453023" w:rsidRPr="00D22CCD" w:rsidRDefault="007260E2">
      <w:pPr>
        <w:pStyle w:val="berschrift2"/>
      </w:pPr>
      <w:bookmarkStart w:id="781" w:name="_Toc487203118"/>
      <w:bookmarkStart w:id="782" w:name="_Toc225648281"/>
      <w:bookmarkStart w:id="783" w:name="_Toc225065138"/>
      <w:r w:rsidRPr="00D22CCD">
        <w:t>Introduction</w:t>
      </w:r>
      <w:bookmarkEnd w:id="781"/>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84" w:name="_Toc487203119"/>
      <w:r w:rsidRPr="00D22CCD">
        <w:t>Application Schema</w:t>
      </w:r>
      <w:bookmarkEnd w:id="782"/>
      <w:bookmarkEnd w:id="783"/>
      <w:bookmarkEnd w:id="784"/>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85" w:name="_Toc225648301"/>
      <w:bookmarkStart w:id="786" w:name="_Toc225065158"/>
      <w:bookmarkStart w:id="787" w:name="_Toc487203120"/>
      <w:bookmarkStart w:id="788" w:name="_Toc225648282"/>
      <w:bookmarkStart w:id="789" w:name="_Toc225065139"/>
      <w:r w:rsidRPr="00D22CCD">
        <w:lastRenderedPageBreak/>
        <w:t>Feature Catalogue</w:t>
      </w:r>
      <w:bookmarkEnd w:id="785"/>
      <w:bookmarkEnd w:id="786"/>
      <w:bookmarkEnd w:id="787"/>
      <w:r w:rsidRPr="00D22CCD">
        <w:t xml:space="preserve"> </w:t>
      </w:r>
    </w:p>
    <w:p w14:paraId="5594B335" w14:textId="77777777" w:rsidR="00453023" w:rsidRPr="00D22CCD" w:rsidRDefault="007260E2">
      <w:pPr>
        <w:pStyle w:val="berschrift3"/>
        <w:jc w:val="both"/>
        <w:rPr>
          <w:lang w:eastAsia="en-US"/>
        </w:rPr>
      </w:pPr>
      <w:bookmarkStart w:id="790" w:name="_Toc487203121"/>
      <w:r w:rsidRPr="00D22CCD">
        <w:rPr>
          <w:lang w:eastAsia="en-US"/>
        </w:rPr>
        <w:t>Introduction</w:t>
      </w:r>
      <w:bookmarkEnd w:id="790"/>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91"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92" w:author="Gert Morlion" w:date="2023-06-05T13:29:00Z"/>
        </w:rPr>
      </w:pPr>
      <w:bookmarkStart w:id="793" w:name="_Toc487203122"/>
      <w:r w:rsidRPr="00D22CCD">
        <w:t>Feature Types</w:t>
      </w:r>
      <w:bookmarkEnd w:id="793"/>
      <w:r w:rsidRPr="00D22CCD">
        <w:t xml:space="preserve"> </w:t>
      </w:r>
      <w:bookmarkEnd w:id="788"/>
      <w:bookmarkEnd w:id="789"/>
    </w:p>
    <w:p w14:paraId="265BF3AD" w14:textId="0EFAEF35" w:rsidR="005903DD" w:rsidRPr="005903DD" w:rsidRDefault="005903DD" w:rsidP="005903DD">
      <w:commentRangeStart w:id="794"/>
      <w:commentRangeStart w:id="795"/>
      <w:ins w:id="796" w:author="Gert Morlion" w:date="2023-06-05T13:29:00Z">
        <w:r>
          <w:t xml:space="preserve">Details of feature types can be found in Annex A – </w:t>
        </w:r>
        <w:r>
          <w:rPr>
            <w:i/>
            <w:iCs/>
          </w:rPr>
          <w:t>Data Classification and Encoding Guide</w:t>
        </w:r>
        <w:r>
          <w:t xml:space="preserve">, clause </w:t>
        </w:r>
      </w:ins>
      <w:ins w:id="797" w:author="Gert Morlion" w:date="2024-08-23T15:09:00Z">
        <w:r w:rsidR="00E652BD">
          <w:t>2.1</w:t>
        </w:r>
      </w:ins>
      <w:ins w:id="798" w:author="Gert Morlion" w:date="2023-06-05T13:29:00Z">
        <w:r>
          <w:t xml:space="preserve"> and Sections </w:t>
        </w:r>
      </w:ins>
      <w:ins w:id="799" w:author="Gert Morlion" w:date="2024-08-23T15:09:00Z">
        <w:r w:rsidR="00E652BD">
          <w:t>3-23</w:t>
        </w:r>
      </w:ins>
      <w:ins w:id="800" w:author="Gert Morlion" w:date="2023-06-05T13:29:00Z">
        <w:r>
          <w:t>.</w:t>
        </w:r>
      </w:ins>
      <w:commentRangeEnd w:id="794"/>
      <w:ins w:id="801" w:author="Gert Morlion" w:date="2024-08-23T15:09:00Z">
        <w:r w:rsidR="00B02D9B">
          <w:rPr>
            <w:rStyle w:val="Kommentarzeichen"/>
          </w:rPr>
          <w:commentReference w:id="794"/>
        </w:r>
      </w:ins>
      <w:commentRangeEnd w:id="795"/>
      <w:r w:rsidR="00553979">
        <w:rPr>
          <w:rStyle w:val="Kommentarzeichen"/>
        </w:rPr>
        <w:commentReference w:id="795"/>
      </w:r>
    </w:p>
    <w:p w14:paraId="3F0D75BD" w14:textId="77777777" w:rsidR="00453023" w:rsidRPr="00D22CCD" w:rsidRDefault="007260E2">
      <w:pPr>
        <w:pStyle w:val="berschrift4"/>
        <w:jc w:val="both"/>
        <w:rPr>
          <w:rFonts w:eastAsia="Times New Roman" w:cs="Arial"/>
          <w:lang w:eastAsia="en-US"/>
        </w:rPr>
      </w:pPr>
      <w:bookmarkStart w:id="802" w:name="_Toc225648283"/>
      <w:bookmarkStart w:id="803" w:name="_Toc225065140"/>
      <w:r w:rsidRPr="00D22CCD">
        <w:t xml:space="preserve">Geographic </w:t>
      </w:r>
    </w:p>
    <w:p w14:paraId="026AA629" w14:textId="77777777" w:rsidR="00453023" w:rsidRDefault="007260E2">
      <w:pPr>
        <w:rPr>
          <w:ins w:id="804" w:author="Gert Morlion" w:date="2023-06-05T13:30:00Z"/>
        </w:rPr>
      </w:pPr>
      <w:r w:rsidRPr="00D22CCD">
        <w:t xml:space="preserve">Geographic (geo) feature types form the </w:t>
      </w:r>
      <w:proofErr w:type="gramStart"/>
      <w:r w:rsidRPr="00D22CCD">
        <w:t>principle</w:t>
      </w:r>
      <w:proofErr w:type="gramEnd"/>
      <w:r w:rsidRPr="00D22CCD">
        <w:t xml:space="preserve"> content of the IENC and are fully defined by their associated attributes and information types.</w:t>
      </w:r>
    </w:p>
    <w:p w14:paraId="3E152B61" w14:textId="6B9EF025" w:rsidR="00A81161" w:rsidRPr="00D22CCD" w:rsidDel="00A81161" w:rsidRDefault="00A81161">
      <w:pPr>
        <w:rPr>
          <w:del w:id="805" w:author="Gert Morlion" w:date="2023-06-05T13:30:00Z"/>
        </w:rPr>
      </w:pPr>
      <w:commentRangeStart w:id="806"/>
      <w:ins w:id="807" w:author="Gert Morlion" w:date="2023-06-05T13:30:00Z">
        <w:r>
          <w:t xml:space="preserve">Details of feature types can be found in Annex A – </w:t>
        </w:r>
        <w:r>
          <w:rPr>
            <w:i/>
            <w:iCs/>
          </w:rPr>
          <w:t>Data Classification and Encoding Guide</w:t>
        </w:r>
        <w:r>
          <w:t xml:space="preserve">, clause </w:t>
        </w:r>
      </w:ins>
      <w:ins w:id="808" w:author="Gert Morlion" w:date="2024-08-23T15:09:00Z">
        <w:r w:rsidR="00B02D9B">
          <w:t>2.</w:t>
        </w:r>
      </w:ins>
      <w:ins w:id="809" w:author="Gert Morlion" w:date="2024-08-23T15:10:00Z">
        <w:r w:rsidR="00B02D9B">
          <w:t>1</w:t>
        </w:r>
      </w:ins>
      <w:ins w:id="810" w:author="Gert Morlion" w:date="2023-06-05T13:30:00Z">
        <w:r>
          <w:t xml:space="preserve"> and Sections </w:t>
        </w:r>
      </w:ins>
      <w:ins w:id="811" w:author="Gert Morlion" w:date="2024-08-23T15:10:00Z">
        <w:r w:rsidR="00B02D9B">
          <w:t>4-22</w:t>
        </w:r>
      </w:ins>
      <w:ins w:id="812" w:author="Gert Morlion" w:date="2023-06-05T13:30:00Z">
        <w:r>
          <w:t>.</w:t>
        </w:r>
      </w:ins>
      <w:commentRangeEnd w:id="806"/>
      <w:ins w:id="813" w:author="Gert Morlion" w:date="2024-08-23T15:10:00Z">
        <w:r w:rsidR="00B02D9B">
          <w:rPr>
            <w:rStyle w:val="Kommentarzeichen"/>
          </w:rPr>
          <w:commentReference w:id="806"/>
        </w:r>
      </w:ins>
    </w:p>
    <w:p w14:paraId="507525D8" w14:textId="77777777" w:rsidR="00453023" w:rsidRPr="00D22CCD" w:rsidRDefault="007260E2">
      <w:pPr>
        <w:pStyle w:val="berschrift5"/>
        <w:jc w:val="both"/>
      </w:pPr>
      <w:bookmarkStart w:id="814" w:name="_Toc225648288"/>
      <w:bookmarkStart w:id="815" w:name="_Toc225065145"/>
      <w:r w:rsidRPr="00D22CCD">
        <w:t xml:space="preserve">Skin of the Earth </w:t>
      </w:r>
      <w:bookmarkEnd w:id="814"/>
      <w:bookmarkEnd w:id="815"/>
    </w:p>
    <w:p w14:paraId="12859C8D" w14:textId="3D4DB02C" w:rsidR="00A81161" w:rsidRPr="005903DD" w:rsidRDefault="00A81161" w:rsidP="00A81161">
      <w:pPr>
        <w:rPr>
          <w:ins w:id="816" w:author="Gert Morlion" w:date="2023-06-05T13:30:00Z"/>
        </w:rPr>
      </w:pPr>
      <w:commentRangeStart w:id="817"/>
      <w:ins w:id="818" w:author="Gert Morlion" w:date="2023-06-05T13:30:00Z">
        <w:r>
          <w:t xml:space="preserve">Details of feature </w:t>
        </w:r>
      </w:ins>
      <w:ins w:id="819" w:author="Gert Morlion" w:date="2023-06-05T13:37:00Z">
        <w:r w:rsidR="0027323D">
          <w:t>comprising the Skin of the Earth</w:t>
        </w:r>
      </w:ins>
      <w:ins w:id="820" w:author="Gert Morlion" w:date="2023-06-05T13:30:00Z">
        <w:r>
          <w:t xml:space="preserve"> can be found in Annex A – </w:t>
        </w:r>
        <w:r>
          <w:rPr>
            <w:i/>
            <w:iCs/>
          </w:rPr>
          <w:t>Data Classification and Encoding Guide</w:t>
        </w:r>
        <w:r>
          <w:t xml:space="preserve">, clause </w:t>
        </w:r>
      </w:ins>
      <w:ins w:id="821" w:author="Gert Morlion" w:date="2024-08-23T15:10:00Z">
        <w:r w:rsidR="00E4522A">
          <w:t>2.5.1.1</w:t>
        </w:r>
      </w:ins>
      <w:ins w:id="822" w:author="Gert Morlion" w:date="2023-06-05T13:30:00Z">
        <w:r>
          <w:t>.</w:t>
        </w:r>
      </w:ins>
      <w:commentRangeEnd w:id="817"/>
      <w:ins w:id="823" w:author="Gert Morlion" w:date="2024-08-23T15:10:00Z">
        <w:r w:rsidR="00B02D9B">
          <w:rPr>
            <w:rStyle w:val="Kommentarzeichen"/>
          </w:rPr>
          <w:commentReference w:id="817"/>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4" w:author="Gert Morlion" w:date="2023-06-05T13:31:00Z"/>
          <w:strike/>
        </w:rPr>
      </w:pPr>
      <w:del w:id="825"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26" w:author="Gert Morlion" w:date="2023-06-05T13:31:00Z"/>
        </w:rPr>
      </w:pPr>
      <w:del w:id="827"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28" w:author="Gert Morlion" w:date="2023-06-05T13:31:00Z"/>
        </w:rPr>
      </w:pPr>
      <w:del w:id="829"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0" w:author="Gert Morlion" w:date="2023-06-05T13:31:00Z"/>
        </w:rPr>
      </w:pPr>
      <w:del w:id="831"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2" w:author="Gert Morlion" w:date="2023-06-05T13:31:00Z"/>
          <w:b/>
        </w:rPr>
      </w:pPr>
      <w:del w:id="833"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4" w:author="Gert Morlion" w:date="2023-06-05T13:31:00Z"/>
          <w:b/>
        </w:rPr>
      </w:pPr>
      <w:del w:id="835"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6" w:author="Gert Morlion" w:date="2023-06-05T13:31:00Z"/>
        </w:rPr>
      </w:pPr>
      <w:del w:id="837"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38" w:author="Gert Morlion" w:date="2023-06-05T13:31:00Z"/>
          <w:color w:val="000000"/>
        </w:rPr>
      </w:pPr>
      <w:del w:id="839"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40" w:author="Gert Morlion" w:date="2023-06-05T13:31:00Z">
        <w:r w:rsidR="00D55B09">
          <w:t>data features</w:t>
        </w:r>
      </w:ins>
      <w:del w:id="841" w:author="Gert Morlion" w:date="2023-06-05T13:31:00Z">
        <w:r w:rsidRPr="00D22CCD" w:rsidDel="00D55B09">
          <w:delText xml:space="preserve"> </w:delText>
        </w:r>
        <w:bookmarkEnd w:id="802"/>
        <w:bookmarkEnd w:id="803"/>
        <w:r w:rsidRPr="00D22CCD" w:rsidDel="00D55B09">
          <w:delText xml:space="preserve"> </w:delText>
        </w:r>
      </w:del>
    </w:p>
    <w:p w14:paraId="4D291B26" w14:textId="2542C22F" w:rsidR="00D55B09" w:rsidRPr="005903DD" w:rsidRDefault="00D55B09" w:rsidP="00D55B09">
      <w:pPr>
        <w:rPr>
          <w:ins w:id="842" w:author="Gert Morlion" w:date="2023-06-05T13:31:00Z"/>
        </w:rPr>
      </w:pPr>
      <w:bookmarkStart w:id="843" w:name="_Toc225648284"/>
      <w:bookmarkStart w:id="844" w:name="_Toc225065141"/>
      <w:commentRangeStart w:id="845"/>
      <w:ins w:id="846" w:author="Gert Morlion" w:date="2023-06-05T13:31:00Z">
        <w:r>
          <w:t xml:space="preserve">Details of </w:t>
        </w:r>
      </w:ins>
      <w:ins w:id="847" w:author="Gert Morlion" w:date="2023-06-05T13:36:00Z">
        <w:r w:rsidR="0027323D">
          <w:t>metadata feature</w:t>
        </w:r>
      </w:ins>
      <w:ins w:id="848" w:author="Gert Morlion" w:date="2023-06-05T13:31:00Z">
        <w:r>
          <w:t xml:space="preserve"> types can be found in Annex A – </w:t>
        </w:r>
        <w:r>
          <w:rPr>
            <w:i/>
            <w:iCs/>
          </w:rPr>
          <w:t>Data Classification and Encoding Guide</w:t>
        </w:r>
        <w:r>
          <w:t xml:space="preserve">, clause </w:t>
        </w:r>
      </w:ins>
      <w:ins w:id="849" w:author="Gert Morlion" w:date="2024-08-23T15:11:00Z">
        <w:r w:rsidR="00E4522A">
          <w:t>2.1</w:t>
        </w:r>
      </w:ins>
      <w:ins w:id="850" w:author="Gert Morlion" w:date="2023-06-05T13:31:00Z">
        <w:r>
          <w:t xml:space="preserve"> and Section </w:t>
        </w:r>
      </w:ins>
      <w:ins w:id="851" w:author="Gert Morlion" w:date="2024-08-23T15:11:00Z">
        <w:r w:rsidR="00607FB3">
          <w:t>3</w:t>
        </w:r>
      </w:ins>
      <w:ins w:id="852" w:author="Gert Morlion" w:date="2023-06-05T13:31:00Z">
        <w:r>
          <w:t>.</w:t>
        </w:r>
      </w:ins>
      <w:commentRangeEnd w:id="845"/>
      <w:ins w:id="853" w:author="Gert Morlion" w:date="2024-08-23T15:11:00Z">
        <w:r w:rsidR="00E4522A">
          <w:rPr>
            <w:rStyle w:val="Kommentarzeichen"/>
          </w:rPr>
          <w:commentReference w:id="845"/>
        </w:r>
      </w:ins>
    </w:p>
    <w:p w14:paraId="1D31067E" w14:textId="7060D06F" w:rsidR="00453023" w:rsidRPr="00D22CCD" w:rsidDel="00D55B09" w:rsidRDefault="007260E2">
      <w:pPr>
        <w:rPr>
          <w:del w:id="854" w:author="Gert Morlion" w:date="2023-06-05T13:31:00Z"/>
          <w:rFonts w:cs="Arial"/>
          <w:color w:val="000000"/>
          <w:lang w:val="en-US" w:eastAsia="en-US"/>
        </w:rPr>
      </w:pPr>
      <w:del w:id="855"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856" w:author="Gert Morlion" w:date="2023-06-05T13:32:00Z"/>
        </w:rPr>
      </w:pPr>
      <w:commentRangeStart w:id="857"/>
      <w:ins w:id="858" w:author="Gert Morlion" w:date="2023-06-05T13:32:00Z">
        <w:r>
          <w:t xml:space="preserve">Details of </w:t>
        </w:r>
      </w:ins>
      <w:ins w:id="859" w:author="Gert Morlion" w:date="2023-06-05T13:36:00Z">
        <w:r w:rsidR="0027323D">
          <w:t>cartographic feature</w:t>
        </w:r>
      </w:ins>
      <w:ins w:id="860" w:author="Gert Morlion" w:date="2023-06-05T13:32:00Z">
        <w:r>
          <w:t xml:space="preserve"> types can be found in Annex A – </w:t>
        </w:r>
        <w:r>
          <w:rPr>
            <w:i/>
            <w:iCs/>
          </w:rPr>
          <w:t>Data Classification and Encoding Guide</w:t>
        </w:r>
        <w:r>
          <w:t xml:space="preserve">, clause </w:t>
        </w:r>
      </w:ins>
      <w:ins w:id="861" w:author="Gert Morlion" w:date="2024-08-23T15:41:00Z">
        <w:r w:rsidR="00DE6902">
          <w:t>2.1</w:t>
        </w:r>
      </w:ins>
      <w:ins w:id="862" w:author="Gert Morlion" w:date="2023-06-05T13:32:00Z">
        <w:r>
          <w:t xml:space="preserve"> and Section </w:t>
        </w:r>
      </w:ins>
      <w:ins w:id="863" w:author="Gert Morlion" w:date="2024-08-23T15:41:00Z">
        <w:r w:rsidR="000D538C">
          <w:t>23</w:t>
        </w:r>
      </w:ins>
      <w:ins w:id="864" w:author="Gert Morlion" w:date="2023-06-05T13:32:00Z">
        <w:r>
          <w:t>.</w:t>
        </w:r>
      </w:ins>
      <w:commentRangeEnd w:id="857"/>
      <w:ins w:id="865" w:author="Gert Morlion" w:date="2024-08-23T15:44:00Z">
        <w:r w:rsidR="009D0F4A">
          <w:rPr>
            <w:rStyle w:val="Kommentarzeichen"/>
          </w:rPr>
          <w:commentReference w:id="857"/>
        </w:r>
      </w:ins>
    </w:p>
    <w:p w14:paraId="3D7C55B5" w14:textId="16DD7757" w:rsidR="00453023" w:rsidRPr="00D22CCD" w:rsidDel="00D55B09" w:rsidRDefault="007260E2">
      <w:pPr>
        <w:rPr>
          <w:del w:id="866" w:author="Gert Morlion" w:date="2023-06-05T13:32:00Z"/>
          <w:lang w:val="en-US" w:eastAsia="en-US"/>
        </w:rPr>
      </w:pPr>
      <w:del w:id="867"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68" w:name="_Toc487203123"/>
      <w:bookmarkStart w:id="869" w:name="_Toc225648285"/>
      <w:bookmarkStart w:id="870" w:name="_Toc225065142"/>
      <w:bookmarkEnd w:id="843"/>
      <w:bookmarkEnd w:id="844"/>
      <w:r w:rsidRPr="00D22CCD">
        <w:t>Feature Relationship</w:t>
      </w:r>
      <w:bookmarkEnd w:id="868"/>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871" w:author="Gert Morlion" w:date="2024-11-21T09:43:00Z"/>
        </w:rPr>
      </w:pPr>
      <w:bookmarkStart w:id="872" w:name="_Ref307922365"/>
      <w:commentRangeStart w:id="873"/>
      <w:del w:id="874" w:author="Gert Morlion" w:date="2024-11-21T09:43:00Z">
        <w:r w:rsidRPr="00D22CCD" w:rsidDel="001D5DB1">
          <w:delText>Information Association</w:delText>
        </w:r>
      </w:del>
    </w:p>
    <w:p w14:paraId="0438AD12" w14:textId="640FE47B" w:rsidR="00453023" w:rsidRPr="00D22CCD" w:rsidDel="001D5DB1" w:rsidRDefault="007260E2">
      <w:pPr>
        <w:rPr>
          <w:del w:id="875" w:author="Gert Morlion" w:date="2024-11-21T09:43:00Z"/>
        </w:rPr>
      </w:pPr>
      <w:del w:id="876"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77" w:author="Gert Morlion" w:date="2024-11-21T09:43:00Z"/>
          <w:sz w:val="18"/>
          <w:szCs w:val="18"/>
        </w:rPr>
      </w:pPr>
      <w:del w:id="878"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79" w:author="Gert Morlion" w:date="2024-11-21T09:43:00Z"/>
        </w:rPr>
      </w:pPr>
    </w:p>
    <w:p w14:paraId="645539DB" w14:textId="6BC3FF3B" w:rsidR="00453023" w:rsidRPr="00D22CCD" w:rsidDel="001D5DB1" w:rsidRDefault="00D528DF">
      <w:pPr>
        <w:keepNext/>
        <w:jc w:val="center"/>
        <w:rPr>
          <w:del w:id="880" w:author="Gert Morlion" w:date="2024-11-21T09:43:00Z"/>
        </w:rPr>
      </w:pPr>
      <w:del w:id="881"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8.5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882" w:author="Gert Morlion" w:date="2024-11-21T09:43:00Z"/>
        </w:rPr>
      </w:pPr>
      <w:del w:id="883" w:author="Gert Morlion" w:date="2024-11-21T09:43:00Z">
        <w:r w:rsidRPr="00D22CCD" w:rsidDel="001D5DB1">
          <w:delText xml:space="preserve">Figure </w:delText>
        </w:r>
        <w:r w:rsidDel="001D5DB1">
          <w:rPr>
            <w:b w:val="0"/>
          </w:rPr>
          <w:fldChar w:fldCharType="begin"/>
        </w:r>
        <w:r w:rsidDel="001D5DB1">
          <w:delInstrText xml:space="preserve"> SEQ Figure \* ARABIC </w:delInstrText>
        </w:r>
        <w:r w:rsidDel="001D5DB1">
          <w:rPr>
            <w:b w:val="0"/>
          </w:rPr>
          <w:fldChar w:fldCharType="separate"/>
        </w:r>
        <w:r w:rsidRPr="00D22CCD" w:rsidDel="001D5DB1">
          <w:rPr>
            <w:noProof/>
          </w:rPr>
          <w:delText>1</w:delText>
        </w:r>
        <w:r w:rsidDel="001D5DB1">
          <w:rPr>
            <w:b w:val="0"/>
            <w:noProof/>
          </w:rPr>
          <w:fldChar w:fldCharType="end"/>
        </w:r>
        <w:r w:rsidRPr="00D22CCD" w:rsidDel="001D5DB1">
          <w:delText xml:space="preserve"> - Information Association</w:delText>
        </w:r>
        <w:commentRangeEnd w:id="873"/>
        <w:r w:rsidR="006A7C19" w:rsidDel="001D5DB1">
          <w:rPr>
            <w:rStyle w:val="Kommentarzeichen"/>
            <w:b w:val="0"/>
          </w:rPr>
          <w:commentReference w:id="873"/>
        </w:r>
      </w:del>
    </w:p>
    <w:p w14:paraId="7DA35D3D" w14:textId="77777777" w:rsidR="00453023" w:rsidRPr="00D22CCD" w:rsidRDefault="007260E2">
      <w:pPr>
        <w:pStyle w:val="berschrift4"/>
        <w:jc w:val="both"/>
      </w:pPr>
      <w:r w:rsidRPr="00D22CCD">
        <w:t>Feature Association</w:t>
      </w:r>
      <w:bookmarkEnd w:id="872"/>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884"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885"/>
      <w:r w:rsidR="007260E2" w:rsidRPr="00D22CCD">
        <w:rPr>
          <w:sz w:val="18"/>
          <w:szCs w:val="18"/>
        </w:rPr>
        <w:t xml:space="preserve">EXAMPLE </w:t>
      </w:r>
      <w:r w:rsidR="007260E2" w:rsidRPr="00D22CCD">
        <w:rPr>
          <w:sz w:val="18"/>
          <w:szCs w:val="18"/>
        </w:rPr>
        <w:tab/>
      </w:r>
      <w:r w:rsidR="007260E2" w:rsidRPr="00D22CCD">
        <w:rPr>
          <w:sz w:val="18"/>
          <w:szCs w:val="18"/>
        </w:rPr>
        <w:tab/>
      </w:r>
      <w:ins w:id="886"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887"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885"/>
        <w:r w:rsidR="00F835A1" w:rsidDel="007E10D3">
          <w:rPr>
            <w:rStyle w:val="Kommentarzeichen"/>
            <w:rFonts w:eastAsia="MS Mincho"/>
            <w:snapToGrid/>
            <w:szCs w:val="20"/>
            <w:lang w:eastAsia="ja-JP"/>
          </w:rPr>
          <w:commentReference w:id="885"/>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D528D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888" w:author="Birklhuber Bernd" w:date="2025-09-29T13:37:00Z"/>
          <w:rFonts w:cs="Arial"/>
          <w:b/>
          <w:noProof/>
          <w:color w:val="000000"/>
          <w:lang w:val="en-US" w:eastAsia="ko-KR"/>
        </w:rPr>
      </w:pPr>
      <w:del w:id="889" w:author="Birklhuber Bernd" w:date="2025-06-19T11:21:00Z">
        <w:r>
          <w:rPr>
            <w:rFonts w:cs="Arial"/>
            <w:b/>
            <w:noProof/>
            <w:color w:val="000000"/>
            <w:lang w:val="en-US" w:eastAsia="ko-KR"/>
          </w:rPr>
          <w:lastRenderedPageBreak/>
          <w:pict w14:anchorId="11BCFF1B">
            <v:shape id="_x0000_i1026" type="#_x0000_t75" alt="" style="width:419.25pt;height:99pt;visibility:visible;mso-width-percent:0;mso-height-percent:0;mso-width-percent:0;mso-height-percent:0">
              <v:imagedata r:id="rId21" o:title=""/>
            </v:shape>
          </w:pict>
        </w:r>
      </w:del>
    </w:p>
    <w:p w14:paraId="4629E944" w14:textId="16ACB80A" w:rsidR="00D51E57" w:rsidRPr="00D22CCD" w:rsidRDefault="00D528D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890" w:author="Birklhuber Bernd" w:date="2025-09-29T13:37:00Z">
        <w:r>
          <w:pict w14:anchorId="7B1D0A6E">
            <v:shape id="_x0000_i1027" type="#_x0000_t75" style="width:450.75pt;height:67.5pt">
              <v:imagedata r:id="rId22" o:title=""/>
            </v:shape>
          </w:pict>
        </w:r>
      </w:ins>
    </w:p>
    <w:p w14:paraId="4B1038C1" w14:textId="4D978619" w:rsidR="00453023" w:rsidRPr="00D22CCD" w:rsidRDefault="007260E2">
      <w:pPr>
        <w:pStyle w:val="Beschriftung"/>
        <w:jc w:val="center"/>
      </w:pPr>
      <w:bookmarkStart w:id="891" w:name="_Ref307922491"/>
      <w:r w:rsidRPr="00D22CCD">
        <w:t xml:space="preserve">Figure </w:t>
      </w:r>
      <w:ins w:id="892"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91"/>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r>
      <w:proofErr w:type="gramStart"/>
      <w:r w:rsidRPr="00D22CCD">
        <w:rPr>
          <w:rFonts w:cs="Arial"/>
          <w:sz w:val="18"/>
          <w:szCs w:val="18"/>
          <w:lang w:eastAsia="de-DE"/>
        </w:rPr>
        <w:t>An</w:t>
      </w:r>
      <w:proofErr w:type="gramEnd"/>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893"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D528DF">
      <w:pPr>
        <w:autoSpaceDE w:val="0"/>
        <w:autoSpaceDN w:val="0"/>
        <w:adjustRightInd w:val="0"/>
        <w:jc w:val="center"/>
      </w:pPr>
      <w:r>
        <w:rPr>
          <w:rFonts w:cs="Arial"/>
          <w:noProof/>
          <w:color w:val="000000"/>
          <w:sz w:val="18"/>
          <w:szCs w:val="18"/>
          <w:lang w:val="en-US" w:eastAsia="ko-KR"/>
        </w:rPr>
        <w:pict w14:anchorId="1A935C11">
          <v:shape id="_x0000_i1028" type="#_x0000_t75" alt="" style="width:414pt;height:192pt;visibility:visible;mso-width-percent:0;mso-height-percent:0;mso-width-percent:0;mso-height-percent:0">
            <v:imagedata r:id="rId23" o:title=""/>
          </v:shape>
        </w:pict>
      </w:r>
      <w:commentRangeStart w:id="894"/>
      <w:commentRangeEnd w:id="894"/>
      <w:r w:rsidR="0027323D">
        <w:rPr>
          <w:rStyle w:val="Kommentarzeichen"/>
        </w:rPr>
        <w:commentReference w:id="894"/>
      </w:r>
    </w:p>
    <w:p w14:paraId="4FFD2BD0" w14:textId="7F3A5898" w:rsidR="00453023" w:rsidRPr="00D22CCD" w:rsidRDefault="007260E2">
      <w:pPr>
        <w:pStyle w:val="Beschriftung"/>
        <w:jc w:val="center"/>
        <w:rPr>
          <w:rFonts w:cs="Arial"/>
          <w:lang w:eastAsia="de-DE"/>
        </w:rPr>
      </w:pPr>
      <w:r w:rsidRPr="00D22CCD">
        <w:t xml:space="preserve">Figure </w:t>
      </w:r>
      <w:ins w:id="895"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96" w:name="_Ref307922421"/>
      <w:r w:rsidRPr="00D22CCD">
        <w:t>Composition</w:t>
      </w:r>
      <w:bookmarkEnd w:id="896"/>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69"/>
    <w:bookmarkEnd w:id="870"/>
    <w:p w14:paraId="2758D7FD" w14:textId="0A353D8F" w:rsidR="008C1F21" w:rsidRPr="00D22CCD" w:rsidRDefault="00D528DF" w:rsidP="008C1F21">
      <w:pPr>
        <w:rPr>
          <w:lang w:val="en-US" w:eastAsia="en-US"/>
        </w:rPr>
      </w:pPr>
      <w:del w:id="897" w:author="Birklhuber Bernd" w:date="2025-03-07T11:59:00Z">
        <w:r>
          <w:rPr>
            <w:noProof/>
            <w:lang w:val="en-US" w:eastAsia="ko-KR"/>
          </w:rPr>
          <w:lastRenderedPageBreak/>
          <w:pict w14:anchorId="223FC6ED">
            <v:shape id="_x0000_i1029" type="#_x0000_t75" alt="" style="width:423pt;height:73.5pt;visibility:visible;mso-width-percent:0;mso-height-percent:0;mso-width-percent:0;mso-height-percent:0">
              <v:imagedata r:id="rId24" o:title=""/>
            </v:shape>
          </w:pict>
        </w:r>
      </w:del>
      <w:ins w:id="898" w:author="Birklhuber Bernd" w:date="2025-03-07T11:59:00Z">
        <w:r>
          <w:rPr>
            <w:noProof/>
            <w:lang w:val="de-DE" w:eastAsia="de-DE"/>
          </w:rPr>
          <w:pict w14:anchorId="1C47D14D">
            <v:shape id="Picture 5" o:spid="_x0000_i1030" type="#_x0000_t75" alt="A close up of a sign&#10;&#10;Description automatically generated" style="width:454.5pt;height:58.5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99"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900" w:name="_Toc225648292"/>
      <w:bookmarkStart w:id="901" w:name="_Toc225065149"/>
    </w:p>
    <w:p w14:paraId="0395F4E0" w14:textId="77777777" w:rsidR="00453023" w:rsidRPr="00D22CCD" w:rsidRDefault="007260E2">
      <w:pPr>
        <w:pStyle w:val="berschrift3"/>
        <w:jc w:val="both"/>
        <w:rPr>
          <w:lang w:eastAsia="en-US"/>
        </w:rPr>
      </w:pPr>
      <w:bookmarkStart w:id="902" w:name="_Toc487203124"/>
      <w:r w:rsidRPr="00D22CCD">
        <w:rPr>
          <w:lang w:eastAsia="en-US"/>
        </w:rPr>
        <w:t>Information Types</w:t>
      </w:r>
      <w:bookmarkEnd w:id="902"/>
    </w:p>
    <w:p w14:paraId="55DA710F" w14:textId="04C48D2E" w:rsidR="0027323D" w:rsidRPr="005903DD" w:rsidRDefault="0027323D" w:rsidP="0027323D">
      <w:pPr>
        <w:rPr>
          <w:ins w:id="903" w:author="Gert Morlion" w:date="2023-06-05T13:35:00Z"/>
        </w:rPr>
      </w:pPr>
      <w:commentRangeStart w:id="904"/>
      <w:ins w:id="905" w:author="Gert Morlion" w:date="2023-06-05T13:35:00Z">
        <w:r>
          <w:t xml:space="preserve">Details of information types can be found in Annex A – </w:t>
        </w:r>
        <w:r>
          <w:rPr>
            <w:i/>
            <w:iCs/>
          </w:rPr>
          <w:t>Data Classification and Encoding Guide</w:t>
        </w:r>
        <w:r>
          <w:t xml:space="preserve">, clause </w:t>
        </w:r>
      </w:ins>
      <w:ins w:id="906" w:author="Gert Morlion" w:date="2024-08-23T15:44:00Z">
        <w:r w:rsidR="009D0F4A">
          <w:t>2.3, 2.4.7</w:t>
        </w:r>
      </w:ins>
      <w:ins w:id="907" w:author="Gert Morlion" w:date="2023-06-05T13:35:00Z">
        <w:r>
          <w:t xml:space="preserve"> and Section </w:t>
        </w:r>
      </w:ins>
      <w:ins w:id="908" w:author="Gert Morlion" w:date="2024-08-23T15:44:00Z">
        <w:r w:rsidR="00757FD4">
          <w:t>24</w:t>
        </w:r>
      </w:ins>
      <w:ins w:id="909" w:author="Gert Morlion" w:date="2023-06-05T13:35:00Z">
        <w:r>
          <w:t>.</w:t>
        </w:r>
      </w:ins>
      <w:commentRangeEnd w:id="904"/>
      <w:ins w:id="910" w:author="Gert Morlion" w:date="2024-08-23T15:44:00Z">
        <w:r w:rsidR="009D0F4A">
          <w:rPr>
            <w:rStyle w:val="Kommentarzeichen"/>
          </w:rPr>
          <w:commentReference w:id="904"/>
        </w:r>
      </w:ins>
    </w:p>
    <w:p w14:paraId="2ADFE21C" w14:textId="781EEF97" w:rsidR="00453023" w:rsidRPr="00D22CCD" w:rsidDel="0027323D" w:rsidRDefault="007260E2">
      <w:pPr>
        <w:rPr>
          <w:del w:id="911" w:author="Gert Morlion" w:date="2023-06-05T13:35:00Z"/>
          <w:rFonts w:cs="Arial"/>
          <w:lang w:eastAsia="en-GB"/>
        </w:rPr>
      </w:pPr>
      <w:del w:id="912"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913" w:author="Gert Morlion" w:date="2024-08-23T15:45:00Z"/>
          <w:rFonts w:cs="Arial"/>
          <w:lang w:val="en-AU"/>
        </w:rPr>
      </w:pPr>
      <w:ins w:id="914"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915" w:author="Gert Morlion" w:date="2023-06-05T13:37:00Z"/>
          <w:strike/>
        </w:rPr>
      </w:pPr>
      <w:ins w:id="916"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917"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918"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D528DF">
      <w:pPr>
        <w:keepNext/>
        <w:jc w:val="center"/>
        <w:rPr>
          <w:del w:id="919" w:author="Gert Morlion" w:date="2024-08-23T15:46:00Z"/>
        </w:rPr>
      </w:pPr>
      <w:del w:id="920" w:author="Gert Morlion" w:date="2023-06-05T13:38:00Z">
        <w:r>
          <w:rPr>
            <w:noProof/>
            <w:lang w:val="en-US" w:eastAsia="ko-KR"/>
          </w:rPr>
          <w:lastRenderedPageBreak/>
          <w:pict w14:anchorId="03BF4845">
            <v:shape id="_x0000_i1031" type="#_x0000_t75" alt="" style="width:413.25pt;height:347.25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921" w:author="Gert Morlion" w:date="2024-08-23T15:46:00Z"/>
          <w:lang w:val="en-AU"/>
        </w:rPr>
      </w:pPr>
      <w:del w:id="922" w:author="Gert Morlion" w:date="2024-08-23T15:46:00Z">
        <w:r w:rsidRPr="00D22CCD" w:rsidDel="00BD700F">
          <w:delText xml:space="preserve">Figure </w:delText>
        </w:r>
        <w:r w:rsidDel="00BD700F">
          <w:rPr>
            <w:b w:val="0"/>
          </w:rPr>
          <w:fldChar w:fldCharType="begin"/>
        </w:r>
        <w:r w:rsidDel="00BD700F">
          <w:delInstrText xml:space="preserve"> SEQ Figure \* ARABIC </w:delInstrText>
        </w:r>
        <w:r w:rsidDel="00BD700F">
          <w:rPr>
            <w:b w:val="0"/>
          </w:rPr>
          <w:fldChar w:fldCharType="separate"/>
        </w:r>
        <w:r w:rsidRPr="00D22CCD" w:rsidDel="00BD700F">
          <w:rPr>
            <w:noProof/>
          </w:rPr>
          <w:delText>5</w:delText>
        </w:r>
        <w:r w:rsidDel="00BD700F">
          <w:rPr>
            <w:b w:val="0"/>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923" w:author="Gert Morlion" w:date="2024-08-23T15:47:00Z"/>
          <w:lang w:eastAsia="en-US"/>
        </w:rPr>
      </w:pPr>
      <w:bookmarkStart w:id="924" w:name="_Toc170072358"/>
      <w:ins w:id="925" w:author="Gert Morlion" w:date="2024-08-23T15:47:00Z">
        <w:r>
          <w:rPr>
            <w:lang w:eastAsia="en-US"/>
          </w:rPr>
          <w:t>Information relationships</w:t>
        </w:r>
        <w:bookmarkEnd w:id="924"/>
      </w:ins>
    </w:p>
    <w:p w14:paraId="2054ECC1" w14:textId="77777777" w:rsidR="00066C71" w:rsidRDefault="00066C71" w:rsidP="00066C71">
      <w:pPr>
        <w:spacing w:after="120" w:line="240" w:lineRule="auto"/>
        <w:rPr>
          <w:ins w:id="926" w:author="Gert Morlion" w:date="2024-08-23T15:47:00Z"/>
          <w:lang w:eastAsia="en-US"/>
        </w:rPr>
      </w:pPr>
      <w:ins w:id="927"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928" w:author="Gert Morlion" w:date="2024-08-23T15:47:00Z"/>
        </w:rPr>
      </w:pPr>
      <w:ins w:id="929"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30" w:author="Gert Morlion" w:date="2024-08-23T15:47:00Z"/>
        </w:rPr>
      </w:pPr>
      <w:ins w:id="931"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32" w:author="Gert Morlion" w:date="2024-08-23T15:47:00Z"/>
          <w:sz w:val="20"/>
          <w:szCs w:val="20"/>
        </w:rPr>
      </w:pPr>
      <w:ins w:id="933"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D528DF" w:rsidP="00066C71">
      <w:pPr>
        <w:pStyle w:val="Small"/>
        <w:spacing w:before="0"/>
        <w:jc w:val="both"/>
        <w:rPr>
          <w:ins w:id="934" w:author="Gert Morlion" w:date="2024-08-23T15:47:00Z"/>
          <w:sz w:val="18"/>
          <w:szCs w:val="18"/>
        </w:rPr>
      </w:pPr>
      <w:ins w:id="935" w:author="Gert Morlion" w:date="2024-08-23T15:47:00Z">
        <w:r>
          <w:rPr>
            <w:noProof/>
            <w:snapToGrid/>
          </w:rPr>
          <w:pict w14:anchorId="7200919A">
            <v:shape id="_x0000_i1032" type="#_x0000_t75" alt="A close up of a text&#10;&#10;Description automatically generated" style="width:455.25pt;height:68.25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936" w:author="Gert Morlion" w:date="2024-08-23T15:47:00Z"/>
          <w:sz w:val="18"/>
          <w:szCs w:val="18"/>
        </w:rPr>
      </w:pPr>
      <w:ins w:id="937"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938" w:author="Gert Morlion" w:date="2024-08-23T15:47:00Z"/>
          <w:lang w:eastAsia="en-US"/>
        </w:rPr>
      </w:pPr>
      <w:ins w:id="939" w:author="Gert Morlion" w:date="2024-08-23T15:47:00Z">
        <w:r>
          <w:rPr>
            <w:lang w:eastAsia="en-US"/>
          </w:rPr>
          <w:t>Spatial associations</w:t>
        </w:r>
      </w:ins>
    </w:p>
    <w:p w14:paraId="6CCB3665" w14:textId="77777777" w:rsidR="00066C71" w:rsidRDefault="00066C71" w:rsidP="00066C71">
      <w:pPr>
        <w:spacing w:after="120" w:line="240" w:lineRule="auto"/>
        <w:rPr>
          <w:ins w:id="940" w:author="Gert Morlion" w:date="2024-08-23T15:47:00Z"/>
          <w:lang w:eastAsia="en-US"/>
        </w:rPr>
      </w:pPr>
      <w:ins w:id="941"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42" w:author="Gert Morlion" w:date="2024-08-23T15:47:00Z"/>
          <w:lang w:eastAsia="en-US"/>
        </w:rPr>
      </w:pPr>
      <w:ins w:id="943"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944" w:name="_Toc487203125"/>
      <w:r w:rsidRPr="00D22CCD">
        <w:rPr>
          <w:lang w:eastAsia="en-US"/>
        </w:rPr>
        <w:t>Attributes</w:t>
      </w:r>
      <w:bookmarkEnd w:id="900"/>
      <w:bookmarkEnd w:id="901"/>
      <w:bookmarkEnd w:id="944"/>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945" w:author="Gert Morlion" w:date="2023-06-05T13:38:00Z"/>
          <w:sz w:val="20"/>
        </w:rPr>
      </w:pPr>
      <w:commentRangeStart w:id="946"/>
      <w:ins w:id="947" w:author="Gert Morlion" w:date="2023-06-05T13:38:00Z">
        <w:r>
          <w:rPr>
            <w:sz w:val="20"/>
          </w:rPr>
          <w:t>S-</w:t>
        </w:r>
      </w:ins>
      <w:ins w:id="948" w:author="Gert Morlion" w:date="2023-06-05T13:39:00Z">
        <w:r>
          <w:rPr>
            <w:sz w:val="20"/>
          </w:rPr>
          <w:t>4</w:t>
        </w:r>
      </w:ins>
      <w:ins w:id="949" w:author="Gert Morlion" w:date="2023-06-05T13:38:00Z">
        <w:r>
          <w:rPr>
            <w:sz w:val="20"/>
          </w:rPr>
          <w:t xml:space="preserve">01 uses </w:t>
        </w:r>
      </w:ins>
      <w:proofErr w:type="spellStart"/>
      <w:ins w:id="950" w:author="Gert Morlion" w:date="2024-08-23T15:53:00Z">
        <w:r w:rsidR="000469F4">
          <w:rPr>
            <w:sz w:val="20"/>
          </w:rPr>
          <w:t>nine</w:t>
        </w:r>
      </w:ins>
      <w:ins w:id="951"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52" w:author="Gert Morlion" w:date="2023-06-05T13:39:00Z">
        <w:r>
          <w:rPr>
            <w:sz w:val="20"/>
          </w:rPr>
          <w:t>4</w:t>
        </w:r>
      </w:ins>
      <w:ins w:id="953" w:author="Gert Morlion" w:date="2023-06-05T13:38:00Z">
        <w:r>
          <w:rPr>
            <w:sz w:val="20"/>
          </w:rPr>
          <w:t xml:space="preserve">01 can be found in Annex A, Sections 27, 28 and 30. </w:t>
        </w:r>
      </w:ins>
      <w:commentRangeEnd w:id="946"/>
      <w:ins w:id="954" w:author="Gert Morlion" w:date="2023-06-05T13:39:00Z">
        <w:r>
          <w:rPr>
            <w:rStyle w:val="Kommentarzeichen"/>
          </w:rPr>
          <w:commentReference w:id="946"/>
        </w:r>
      </w:ins>
    </w:p>
    <w:p w14:paraId="6F40F24D" w14:textId="165F4E32" w:rsidR="00453023" w:rsidRPr="00D22CCD" w:rsidDel="0027323D" w:rsidRDefault="007260E2">
      <w:pPr>
        <w:pStyle w:val="Textkrper"/>
        <w:spacing w:after="120"/>
        <w:rPr>
          <w:del w:id="955" w:author="Gert Morlion" w:date="2023-06-05T13:39:00Z"/>
          <w:lang w:val="en-AU"/>
        </w:rPr>
      </w:pPr>
      <w:del w:id="956"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57"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958" w:author="Gert Morlion" w:date="2023-06-05T13:39:00Z"/>
                <w:b/>
                <w:lang w:val="en-AU"/>
              </w:rPr>
            </w:pPr>
            <w:del w:id="959"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60" w:author="Gert Morlion" w:date="2023-06-05T13:39:00Z"/>
                <w:b/>
                <w:lang w:val="en-AU"/>
              </w:rPr>
            </w:pPr>
            <w:del w:id="961"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62"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63" w:author="Gert Morlion" w:date="2023-06-05T13:39:00Z"/>
                <w:lang w:val="en-AU"/>
              </w:rPr>
            </w:pPr>
            <w:del w:id="964"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65" w:author="Gert Morlion" w:date="2023-06-05T13:39:00Z"/>
                <w:lang w:val="en-AU"/>
              </w:rPr>
            </w:pPr>
            <w:del w:id="966"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67"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68" w:author="Gert Morlion" w:date="2023-06-05T13:39:00Z"/>
                <w:lang w:val="en-AU"/>
              </w:rPr>
            </w:pPr>
            <w:del w:id="969"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70" w:author="Gert Morlion" w:date="2023-06-05T13:39:00Z"/>
              </w:rPr>
            </w:pPr>
            <w:del w:id="971"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72"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73" w:author="Gert Morlion" w:date="2023-06-05T13:39:00Z"/>
                <w:lang w:val="en-AU"/>
              </w:rPr>
            </w:pPr>
            <w:del w:id="974"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75" w:author="Gert Morlion" w:date="2023-06-05T13:39:00Z"/>
                <w:lang w:val="en-AU"/>
              </w:rPr>
            </w:pPr>
            <w:del w:id="976"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7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78" w:author="Gert Morlion" w:date="2023-06-05T13:39:00Z"/>
                <w:rFonts w:cs="Arial"/>
                <w:lang w:val="en-AU"/>
              </w:rPr>
            </w:pPr>
            <w:del w:id="979"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80" w:author="Gert Morlion" w:date="2023-06-05T13:39:00Z"/>
                <w:rFonts w:cs="Arial"/>
              </w:rPr>
            </w:pPr>
            <w:del w:id="981"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8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83" w:author="Gert Morlion" w:date="2023-06-05T13:39:00Z"/>
                <w:rFonts w:cs="Arial"/>
                <w:lang w:val="en-AU"/>
              </w:rPr>
            </w:pPr>
            <w:del w:id="984"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85" w:author="Gert Morlion" w:date="2023-06-05T13:39:00Z"/>
                <w:rFonts w:cs="Arial"/>
              </w:rPr>
            </w:pPr>
            <w:del w:id="986"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87"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88" w:author="Gert Morlion" w:date="2023-06-05T13:39:00Z"/>
                <w:rFonts w:cs="Arial"/>
                <w:lang w:val="en-AU"/>
              </w:rPr>
            </w:pPr>
            <w:del w:id="989"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90" w:author="Gert Morlion" w:date="2023-06-05T13:39:00Z"/>
                <w:rFonts w:cs="Arial"/>
              </w:rPr>
            </w:pPr>
            <w:del w:id="991"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92"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93" w:author="Gert Morlion" w:date="2023-06-05T13:39:00Z"/>
                <w:rFonts w:cs="Arial"/>
                <w:lang w:val="en-AU"/>
              </w:rPr>
            </w:pPr>
            <w:del w:id="994"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95" w:author="Gert Morlion" w:date="2023-06-05T13:39:00Z"/>
                <w:rFonts w:cs="Arial"/>
              </w:rPr>
            </w:pPr>
            <w:del w:id="996"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97" w:author="Gert Morlion" w:date="2023-06-05T13:39:00Z"/>
        </w:rPr>
      </w:pPr>
      <w:del w:id="998" w:author="Gert Morlion" w:date="2023-06-05T13:39:00Z">
        <w:r w:rsidRPr="00D22CCD" w:rsidDel="0027323D">
          <w:delText xml:space="preserve">Table </w:delText>
        </w:r>
        <w:r w:rsidR="00AC585C" w:rsidDel="0027323D">
          <w:fldChar w:fldCharType="begin"/>
        </w:r>
        <w:r w:rsidR="00AC585C" w:rsidDel="0027323D">
          <w:delInstrText xml:space="preserve"> SEQ Table \* ARABIC </w:delInstrText>
        </w:r>
        <w:r w:rsidR="00AC585C" w:rsidDel="0027323D">
          <w:fldChar w:fldCharType="separate"/>
        </w:r>
        <w:r w:rsidRPr="00D22CCD" w:rsidDel="0027323D">
          <w:rPr>
            <w:noProof/>
          </w:rPr>
          <w:delText>2</w:delText>
        </w:r>
        <w:r w:rsidR="00AC585C" w:rsidDel="0027323D">
          <w:rPr>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99" w:name="_Toc225648295"/>
      <w:bookmarkStart w:id="1000" w:name="_Toc225065152"/>
      <w:r w:rsidRPr="00D22CCD">
        <w:t>Complex Attributes</w:t>
      </w:r>
    </w:p>
    <w:p w14:paraId="3158EB24" w14:textId="3F621ACA" w:rsidR="00453023" w:rsidRPr="00D22CCD" w:rsidDel="0027323D" w:rsidRDefault="007260E2" w:rsidP="0027323D">
      <w:pPr>
        <w:pStyle w:val="KeinLeerraum"/>
        <w:rPr>
          <w:del w:id="1001"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002"/>
      <w:ins w:id="1003"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002"/>
        <w:r w:rsidR="0027323D">
          <w:rPr>
            <w:rStyle w:val="Kommentarzeichen"/>
          </w:rPr>
          <w:commentReference w:id="1002"/>
        </w:r>
        <w:r w:rsidR="0027323D">
          <w:t>.</w:t>
        </w:r>
      </w:ins>
      <w:del w:id="1004"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005" w:author="Gert Morlion" w:date="2023-06-05T13:40:00Z"/>
        </w:rPr>
      </w:pPr>
    </w:p>
    <w:p w14:paraId="5AFE83F6" w14:textId="2E3B55D0" w:rsidR="008C1F21" w:rsidRPr="00D22CCD" w:rsidRDefault="00D528DF" w:rsidP="0027323D">
      <w:pPr>
        <w:pStyle w:val="KeinLeerraum"/>
      </w:pPr>
      <w:del w:id="1006" w:author="Gert Morlion" w:date="2023-06-05T13:40:00Z">
        <w:r>
          <w:rPr>
            <w:noProof/>
            <w:lang w:val="en-US" w:eastAsia="ko-KR"/>
          </w:rPr>
          <w:lastRenderedPageBreak/>
          <w:pict w14:anchorId="5C442E32">
            <v:shape id="_x0000_i1033" type="#_x0000_t75" alt="" style="width:431.25pt;height:238.5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1007" w:author="Gert Morlion" w:date="2024-08-23T15:54:00Z"/>
          <w:rFonts w:eastAsia="Times New Roman" w:cs="Arial"/>
          <w:lang w:eastAsia="en-US"/>
        </w:rPr>
      </w:pPr>
      <w:del w:id="1008"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009" w:author="Gert Morlion" w:date="2024-08-23T15:54:00Z"/>
          <w:lang w:eastAsia="en-US"/>
        </w:rPr>
      </w:pPr>
      <w:commentRangeStart w:id="1010"/>
      <w:ins w:id="1011" w:author="Gert Morlion" w:date="2024-08-23T15:54:00Z">
        <w:r>
          <w:rPr>
            <w:lang w:eastAsia="en-US"/>
          </w:rPr>
          <w:t>Attribute suppression</w:t>
        </w:r>
        <w:commentRangeEnd w:id="1010"/>
        <w:r>
          <w:rPr>
            <w:rStyle w:val="Kommentarzeichen"/>
            <w:b w:val="0"/>
            <w:bCs w:val="0"/>
          </w:rPr>
          <w:commentReference w:id="1010"/>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012" w:author="Gert Morlion" w:date="2024-08-23T15:54:00Z"/>
          <w:rFonts w:eastAsia="Times New Roman" w:cs="Arial"/>
          <w:lang w:eastAsia="en-US"/>
        </w:rPr>
      </w:pPr>
      <w:ins w:id="1013"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w:t>
        </w:r>
        <w:proofErr w:type="gramStart"/>
        <w:r>
          <w:rPr>
            <w:lang w:eastAsia="en-US"/>
          </w:rPr>
          <w:t xml:space="preserve">) </w:t>
        </w:r>
        <w:r w:rsidRPr="005B73F1">
          <w:rPr>
            <w:rFonts w:eastAsia="Times New Roman" w:cs="Arial"/>
            <w:lang w:eastAsia="en-US"/>
          </w:rPr>
          <w:t>.</w:t>
        </w:r>
        <w:proofErr w:type="gramEnd"/>
        <w:r>
          <w:rPr>
            <w:rFonts w:eastAsia="Times New Roman" w:cs="Arial"/>
            <w:lang w:eastAsia="en-US"/>
          </w:rPr>
          <w:t xml:space="preserve"> These attributes are generally used to assist with optimum display of features in </w:t>
        </w:r>
      </w:ins>
      <w:ins w:id="1014" w:author="Birklhuber Bernd" w:date="2024-10-13T15:57:00Z">
        <w:r w:rsidR="001E12FA">
          <w:rPr>
            <w:rFonts w:eastAsia="Times New Roman" w:cs="Arial"/>
            <w:lang w:eastAsia="en-US"/>
          </w:rPr>
          <w:t xml:space="preserve">Inland </w:t>
        </w:r>
      </w:ins>
      <w:ins w:id="1015" w:author="Gert Morlion" w:date="2024-08-23T15:54:00Z">
        <w:r>
          <w:rPr>
            <w:rFonts w:eastAsia="Times New Roman" w:cs="Arial"/>
            <w:lang w:eastAsia="en-US"/>
          </w:rPr>
          <w:t xml:space="preserve">ECDIS </w:t>
        </w:r>
      </w:ins>
      <w:ins w:id="1016" w:author="Birklhuber Bernd" w:date="2024-10-13T15:57:00Z">
        <w:r w:rsidR="001E12FA">
          <w:rPr>
            <w:rFonts w:eastAsia="Times New Roman" w:cs="Arial"/>
            <w:lang w:eastAsia="en-US"/>
          </w:rPr>
          <w:t xml:space="preserve">or ECS </w:t>
        </w:r>
      </w:ins>
      <w:ins w:id="1017" w:author="Gert Morlion" w:date="2024-08-23T15:54:00Z">
        <w:r>
          <w:rPr>
            <w:rFonts w:eastAsia="Times New Roman" w:cs="Arial"/>
            <w:lang w:eastAsia="en-US"/>
          </w:rPr>
          <w:t xml:space="preserve">systems; or to perform other administrative roles. </w:t>
        </w:r>
        <w:commentRangeStart w:id="1018"/>
        <w:r>
          <w:rPr>
            <w:rFonts w:eastAsia="Times New Roman" w:cs="Arial"/>
            <w:lang w:eastAsia="en-US"/>
          </w:rPr>
          <w:t>For S-</w:t>
        </w:r>
        <w:del w:id="1019" w:author="Birklhuber Bernd" w:date="2024-10-13T15:57:00Z">
          <w:r w:rsidDel="001E12FA">
            <w:rPr>
              <w:rFonts w:eastAsia="Times New Roman" w:cs="Arial"/>
              <w:lang w:eastAsia="en-US"/>
            </w:rPr>
            <w:delText>1</w:delText>
          </w:r>
        </w:del>
      </w:ins>
      <w:ins w:id="1020" w:author="Birklhuber Bernd" w:date="2025-03-09T20:05:00Z">
        <w:r w:rsidR="0059361F">
          <w:rPr>
            <w:rFonts w:eastAsia="Times New Roman" w:cs="Arial"/>
            <w:lang w:eastAsia="en-US"/>
          </w:rPr>
          <w:t>4</w:t>
        </w:r>
      </w:ins>
      <w:ins w:id="1021" w:author="Gert Morlion" w:date="2024-08-23T15:54:00Z">
        <w:r>
          <w:rPr>
            <w:rFonts w:eastAsia="Times New Roman" w:cs="Arial"/>
            <w:lang w:eastAsia="en-US"/>
          </w:rPr>
          <w:t xml:space="preserve">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commentRangeEnd w:id="1018"/>
      <w:r w:rsidR="0059361F">
        <w:rPr>
          <w:rStyle w:val="Kommentarzeichen"/>
        </w:rPr>
        <w:commentReference w:id="1018"/>
      </w:r>
    </w:p>
    <w:p w14:paraId="3179111D" w14:textId="7B6E1654" w:rsidR="00CE2E10" w:rsidRDefault="00CE2E10" w:rsidP="00CE2E10">
      <w:pPr>
        <w:autoSpaceDE w:val="0"/>
        <w:autoSpaceDN w:val="0"/>
        <w:adjustRightInd w:val="0"/>
        <w:spacing w:after="120" w:line="240" w:lineRule="auto"/>
        <w:rPr>
          <w:ins w:id="1022" w:author="Gert Morlion" w:date="2024-08-23T15:54:00Z"/>
          <w:rFonts w:eastAsia="Times New Roman" w:cs="Arial"/>
          <w:lang w:eastAsia="en-US"/>
        </w:rPr>
      </w:pPr>
      <w:ins w:id="1023" w:author="Gert Morlion" w:date="2024-08-23T15:54:00Z">
        <w:r>
          <w:rPr>
            <w:rFonts w:eastAsia="Times New Roman" w:cs="Arial"/>
            <w:lang w:eastAsia="en-US"/>
          </w:rPr>
          <w:t xml:space="preserve">The following is the list of </w:t>
        </w:r>
        <w:proofErr w:type="gramStart"/>
        <w:r>
          <w:rPr>
            <w:rFonts w:eastAsia="Times New Roman" w:cs="Arial"/>
            <w:lang w:eastAsia="en-US"/>
          </w:rPr>
          <w:t>S</w:t>
        </w:r>
        <w:proofErr w:type="gramEnd"/>
        <w:r>
          <w:rPr>
            <w:rFonts w:eastAsia="Times New Roman" w:cs="Arial"/>
            <w:lang w:eastAsia="en-US"/>
          </w:rPr>
          <w:t>-</w:t>
        </w:r>
      </w:ins>
      <w:ins w:id="1024" w:author="Birklhuber Bernd" w:date="2025-03-07T12:48:00Z">
        <w:r w:rsidR="008012B2">
          <w:rPr>
            <w:rFonts w:eastAsia="Times New Roman" w:cs="Arial"/>
            <w:lang w:eastAsia="en-US"/>
          </w:rPr>
          <w:t>4</w:t>
        </w:r>
      </w:ins>
      <w:ins w:id="1025" w:author="Gert Morlion" w:date="2024-08-23T15:54:00Z">
        <w:del w:id="1026"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027" w:author="Birklhuber Bernd" w:date="2025-03-07T12:48:00Z">
        <w:r w:rsidR="008012B2">
          <w:rPr>
            <w:rFonts w:eastAsia="Times New Roman" w:cs="Arial"/>
            <w:lang w:eastAsia="en-US"/>
          </w:rPr>
          <w:t xml:space="preserve">Inland </w:t>
        </w:r>
      </w:ins>
      <w:ins w:id="1028" w:author="Gert Morlion" w:date="2024-08-23T15:54:00Z">
        <w:r>
          <w:rPr>
            <w:rFonts w:eastAsia="Times New Roman" w:cs="Arial"/>
            <w:lang w:eastAsia="en-US"/>
          </w:rPr>
          <w:t xml:space="preserve">ECDIS </w:t>
        </w:r>
      </w:ins>
      <w:ins w:id="1029" w:author="Birklhuber Bernd" w:date="2025-03-07T12:48:00Z">
        <w:r w:rsidR="008012B2">
          <w:rPr>
            <w:rFonts w:eastAsia="Times New Roman" w:cs="Arial"/>
            <w:lang w:eastAsia="en-US"/>
          </w:rPr>
          <w:t xml:space="preserve">or ECS </w:t>
        </w:r>
      </w:ins>
      <w:ins w:id="1030"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031" w:author="Gert Morlion" w:date="2024-08-23T15:54:00Z"/>
          <w:rFonts w:eastAsia="Times New Roman" w:cs="Arial"/>
          <w:b/>
          <w:bCs/>
          <w:lang w:eastAsia="en-US"/>
        </w:rPr>
      </w:pPr>
      <w:ins w:id="1032"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033"/>
        <w:del w:id="1034" w:author="Birklhuber Bernd" w:date="2025-10-10T11:16:00Z">
          <w:r w:rsidDel="007E30C1">
            <w:rPr>
              <w:rFonts w:eastAsia="Times New Roman" w:cs="Arial"/>
              <w:b/>
              <w:bCs/>
              <w:lang w:eastAsia="en-US"/>
            </w:rPr>
            <w:delText>display priority</w:delText>
          </w:r>
        </w:del>
      </w:ins>
      <w:commentRangeEnd w:id="1033"/>
      <w:del w:id="1035" w:author="Birklhuber Bernd" w:date="2025-10-10T11:16:00Z">
        <w:r w:rsidR="003D036F" w:rsidDel="007E30C1">
          <w:rPr>
            <w:rStyle w:val="Kommentarzeichen"/>
          </w:rPr>
          <w:commentReference w:id="1033"/>
        </w:r>
      </w:del>
      <w:ins w:id="1036"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037" w:author="Gert Morlion" w:date="2024-08-23T15:54:00Z"/>
          <w:rFonts w:eastAsia="Times New Roman" w:cs="Arial"/>
          <w:b/>
          <w:bCs/>
          <w:lang w:eastAsia="en-US"/>
        </w:rPr>
      </w:pPr>
      <w:ins w:id="1038" w:author="Gert Morlion" w:date="2024-08-23T15:54:00Z">
        <w:del w:id="1039"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40" w:author="Gert Morlion" w:date="2024-08-23T15:54:00Z"/>
          <w:rFonts w:eastAsia="Times New Roman" w:cs="Arial"/>
          <w:b/>
          <w:bCs/>
          <w:lang w:eastAsia="en-US"/>
        </w:rPr>
      </w:pPr>
      <w:ins w:id="1041"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42" w:author="Gert Morlion" w:date="2024-08-23T15:54:00Z"/>
          <w:rFonts w:eastAsia="Times New Roman" w:cs="Arial"/>
          <w:b/>
          <w:bCs/>
          <w:lang w:eastAsia="en-US"/>
        </w:rPr>
      </w:pPr>
      <w:ins w:id="1043"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44" w:author="Gert Morlion" w:date="2023-06-05T13:40:00Z"/>
          <w:rFonts w:eastAsia="Times New Roman" w:cs="Arial"/>
          <w:b/>
          <w:bCs/>
          <w:lang w:eastAsia="en-US"/>
        </w:rPr>
      </w:pPr>
      <w:ins w:id="1045"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046" w:name="_Toc487203126"/>
      <w:bookmarkEnd w:id="999"/>
      <w:bookmarkEnd w:id="1000"/>
      <w:r w:rsidRPr="00D22CCD">
        <w:t>Feature Object Identifier</w:t>
      </w:r>
      <w:bookmarkEnd w:id="1046"/>
      <w:r w:rsidRPr="00D22CCD">
        <w:t xml:space="preserve"> </w:t>
      </w:r>
    </w:p>
    <w:p w14:paraId="5BE75C3A" w14:textId="77777777" w:rsidR="00453023" w:rsidRPr="00D22CCD" w:rsidRDefault="007260E2">
      <w:r w:rsidRPr="00D22CCD">
        <w:t xml:space="preserve">Each </w:t>
      </w:r>
      <w:proofErr w:type="gramStart"/>
      <w:r w:rsidRPr="00D22CCD">
        <w:t>real world</w:t>
      </w:r>
      <w:proofErr w:type="gramEnd"/>
      <w:r w:rsidRPr="00D22CCD">
        <w:t xml:space="preserve">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 xml:space="preserve">The FOID may be used to identify that the same feature has instances in separate datasets. For </w:t>
      </w:r>
      <w:proofErr w:type="gramStart"/>
      <w:r w:rsidRPr="00D22CCD">
        <w:rPr>
          <w:rFonts w:cs="Arial"/>
          <w:color w:val="222222"/>
        </w:rPr>
        <w:t>example</w:t>
      </w:r>
      <w:proofErr w:type="gramEnd"/>
      <w:r w:rsidRPr="00D22CCD">
        <w:rPr>
          <w:rFonts w:cs="Arial"/>
          <w:color w:val="222222"/>
        </w:rPr>
        <w:t xml:space="preserv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047"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048"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049" w:name="_Toc487203127"/>
      <w:bookmarkStart w:id="1050" w:name="_Toc225648315"/>
      <w:bookmarkStart w:id="1051" w:name="_Toc225065172"/>
      <w:r w:rsidRPr="00D22CCD">
        <w:t>Dataset</w:t>
      </w:r>
      <w:bookmarkEnd w:id="1049"/>
      <w:r w:rsidRPr="00D22CCD">
        <w:t xml:space="preserve"> </w:t>
      </w:r>
    </w:p>
    <w:p w14:paraId="2BC7F05E" w14:textId="77777777" w:rsidR="00453023" w:rsidRPr="00D22CCD" w:rsidRDefault="007260E2">
      <w:pPr>
        <w:pStyle w:val="berschrift3"/>
        <w:jc w:val="both"/>
      </w:pPr>
      <w:bookmarkStart w:id="1052" w:name="_Toc487203128"/>
      <w:r w:rsidRPr="00D22CCD">
        <w:t>Introduction</w:t>
      </w:r>
      <w:bookmarkEnd w:id="1052"/>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053" w:name="_Toc487203129"/>
      <w:r w:rsidRPr="00D22CCD">
        <w:t>Dataset rules</w:t>
      </w:r>
      <w:bookmarkEnd w:id="1053"/>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54" w:author="Gert Morlion" w:date="2024-08-23T15:56:00Z">
        <w:r w:rsidRPr="00D22CCD" w:rsidDel="00481A2C">
          <w:rPr>
            <w:b/>
            <w:bCs/>
          </w:rPr>
          <w:delText xml:space="preserve">maximum </w:delText>
        </w:r>
      </w:del>
      <w:ins w:id="1055"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56"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057" w:author="Gert Morlion" w:date="2024-08-23T15:57:00Z">
        <w:r>
          <w:rPr>
            <w:rFonts w:cs="Arial"/>
            <w:sz w:val="20"/>
          </w:rPr>
          <w:t>A d</w:t>
        </w:r>
      </w:ins>
      <w:del w:id="1058" w:author="Gert Morlion" w:date="2024-08-23T15:57:00Z">
        <w:r w:rsidR="007260E2" w:rsidRPr="00D22CCD" w:rsidDel="001468B5">
          <w:rPr>
            <w:rFonts w:cs="Arial"/>
            <w:sz w:val="20"/>
          </w:rPr>
          <w:delText>D</w:delText>
        </w:r>
      </w:del>
      <w:r w:rsidR="007260E2" w:rsidRPr="00D22CCD">
        <w:rPr>
          <w:rFonts w:cs="Arial"/>
          <w:sz w:val="20"/>
        </w:rPr>
        <w:t>ataset</w:t>
      </w:r>
      <w:del w:id="1059"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60"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061" w:name="_Toc487203130"/>
      <w:r w:rsidRPr="00D22CCD">
        <w:t>Data Coverage rules</w:t>
      </w:r>
      <w:bookmarkEnd w:id="1061"/>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62"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proofErr w:type="gramStart"/>
      <w:r w:rsidRPr="0027323D">
        <w:rPr>
          <w:b/>
          <w:bCs/>
        </w:rPr>
        <w:t>Box</w:t>
      </w:r>
      <w:proofErr w:type="gramEnd"/>
      <w:del w:id="1063" w:author="Gert Morlion" w:date="2023-06-05T13:43:00Z">
        <w:r w:rsidRPr="00D22CCD" w:rsidDel="0027323D">
          <w:delText>.</w:delText>
        </w:r>
      </w:del>
    </w:p>
    <w:p w14:paraId="45334B2A" w14:textId="77777777" w:rsidR="0027323D" w:rsidRPr="0027323D" w:rsidRDefault="0027323D" w:rsidP="00AC585C">
      <w:pPr>
        <w:numPr>
          <w:ilvl w:val="0"/>
          <w:numId w:val="21"/>
        </w:numPr>
        <w:rPr>
          <w:ins w:id="1064" w:author="Gert Morlion" w:date="2023-06-05T13:42:00Z"/>
        </w:rPr>
      </w:pPr>
      <w:ins w:id="1065"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066" w:author="Gert Morlion" w:date="2023-06-05T13:42:00Z"/>
          <w:rFonts w:cs="Arial"/>
          <w:sz w:val="20"/>
        </w:rPr>
      </w:pPr>
      <w:ins w:id="1067"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068" w:author="Gert Morlion" w:date="2023-06-05T13:44:00Z"/>
          <w:rFonts w:cs="Arial"/>
          <w:sz w:val="20"/>
        </w:rPr>
      </w:pPr>
      <w:ins w:id="1069" w:author="Gert Morlion" w:date="2023-06-05T13:42:00Z">
        <w:r w:rsidRPr="0027323D">
          <w:rPr>
            <w:rFonts w:cs="Arial"/>
            <w:sz w:val="20"/>
          </w:rPr>
          <w:t>Data Producers should develop consistent S-</w:t>
        </w:r>
      </w:ins>
      <w:ins w:id="1070" w:author="Gert Morlion [3]" w:date="2023-06-07T09:23:00Z">
        <w:r w:rsidR="00BE52D5">
          <w:rPr>
            <w:rFonts w:cs="Arial"/>
            <w:sz w:val="20"/>
          </w:rPr>
          <w:t>4</w:t>
        </w:r>
      </w:ins>
      <w:ins w:id="1071" w:author="Gert Morlion" w:date="2023-06-05T13:42:00Z">
        <w:del w:id="1072"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D528DF" w:rsidP="0027323D">
      <w:pPr>
        <w:pStyle w:val="Textkrper"/>
        <w:spacing w:after="240"/>
        <w:ind w:left="1020"/>
        <w:rPr>
          <w:ins w:id="1073" w:author="Gert Morlion" w:date="2023-06-05T13:42:00Z"/>
          <w:rFonts w:cs="Arial"/>
          <w:sz w:val="20"/>
        </w:rPr>
      </w:pPr>
      <w:ins w:id="1074" w:author="Gert Morlion" w:date="2024-08-23T15:58:00Z">
        <w:r>
          <w:rPr>
            <w:noProof/>
            <w:lang w:val="fr-FR" w:eastAsia="fr-FR"/>
          </w:rPr>
          <w:lastRenderedPageBreak/>
          <w:pict w14:anchorId="155FD7E5">
            <v:shape id="_x0000_i1034" type="#_x0000_t75" style="width:357pt;height:269.2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75" w:author="Gert Morlion" w:date="2023-06-05T13:44:00Z"/>
          <w:rFonts w:cs="Arial"/>
          <w:b/>
          <w:bCs/>
          <w:color w:val="000000"/>
          <w:sz w:val="18"/>
          <w:szCs w:val="18"/>
          <w:lang w:eastAsia="en-GB"/>
        </w:rPr>
      </w:pPr>
      <w:ins w:id="1076"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77"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78" w:author="Gert Morlion" w:date="2023-06-05T13:42:00Z"/>
          <w:rFonts w:cs="Arial"/>
          <w:color w:val="000000"/>
          <w:lang w:eastAsia="en-GB"/>
        </w:rPr>
      </w:pPr>
      <w:ins w:id="1079"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80"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81"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82" w:author="Gert Morlion" w:date="2024-08-23T16:00:00Z"/>
          <w:rFonts w:cs="Arial"/>
          <w:lang w:eastAsia="en-GB"/>
        </w:rPr>
      </w:pPr>
      <w:ins w:id="1083"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84" w:author="Gert Morlion" w:date="2024-08-23T16:00:00Z"/>
          <w:rFonts w:cs="Arial"/>
          <w:lang w:eastAsia="en-GB"/>
        </w:rPr>
      </w:pPr>
      <w:ins w:id="1085"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86" w:author="Gert Morlion" w:date="2024-08-23T16:00:00Z"/>
          <w:rFonts w:cs="Arial"/>
          <w:lang w:eastAsia="en-GB"/>
        </w:rPr>
      </w:pPr>
      <w:ins w:id="1087"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88" w:author="Gert Morlion" w:date="2023-06-05T13:42:00Z"/>
          <w:rFonts w:cs="Arial"/>
          <w:lang w:eastAsia="en-GB"/>
        </w:rPr>
      </w:pPr>
      <w:ins w:id="1089"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090" w:author="Birklhuber Bernd" w:date="2025-03-07T12:51:00Z"/>
          <w:rFonts w:cs="Arial"/>
          <w:lang w:eastAsia="en-GB"/>
        </w:rPr>
      </w:pPr>
      <w:ins w:id="1091" w:author="Gert Morlion" w:date="2023-06-05T13:42:00Z">
        <w:r w:rsidRPr="0027323D">
          <w:rPr>
            <w:rFonts w:cs="Arial"/>
            <w:lang w:eastAsia="en-GB"/>
          </w:rPr>
          <w:t xml:space="preserve">When a dataset has multiple </w:t>
        </w:r>
        <w:proofErr w:type="gramStart"/>
        <w:r w:rsidRPr="0027323D">
          <w:rPr>
            <w:rFonts w:cs="Arial"/>
            <w:b/>
            <w:bCs/>
            <w:lang w:eastAsia="en-GB"/>
          </w:rPr>
          <w:t>Data</w:t>
        </w:r>
        <w:proofErr w:type="gramEnd"/>
        <w:r w:rsidRPr="0027323D">
          <w:rPr>
            <w:rFonts w:cs="Arial"/>
            <w:b/>
            <w:bCs/>
            <w:lang w:eastAsia="en-GB"/>
          </w:rPr>
          <w:t xml:space="preserve"> Coverage </w:t>
        </w:r>
        <w:r w:rsidRPr="0027323D">
          <w:rPr>
            <w:rFonts w:cs="Arial"/>
            <w:lang w:eastAsia="en-GB"/>
          </w:rPr>
          <w:t xml:space="preserve">features then the </w:t>
        </w:r>
      </w:ins>
      <w:proofErr w:type="spellStart"/>
      <w:ins w:id="1092" w:author="Gert Morlion" w:date="2024-08-23T16:01:00Z">
        <w:r w:rsidR="00696E79" w:rsidRPr="00696E79">
          <w:rPr>
            <w:rFonts w:cs="Arial"/>
            <w:b/>
            <w:bCs/>
            <w:lang w:eastAsia="en-GB"/>
          </w:rPr>
          <w:t>optimum</w:t>
        </w:r>
      </w:ins>
      <w:ins w:id="1093"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1094" w:author="Gert Morlion" w:date="2024-08-23T16:01:00Z">
        <w:r w:rsidR="00696E79" w:rsidRPr="00696E79">
          <w:rPr>
            <w:rFonts w:cs="Arial"/>
            <w:b/>
            <w:bCs/>
            <w:lang w:eastAsia="en-GB"/>
          </w:rPr>
          <w:t>optimum</w:t>
        </w:r>
      </w:ins>
      <w:ins w:id="1095"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096" w:author="Birklhuber Bernd" w:date="2025-03-07T12:51:00Z"/>
          <w:rFonts w:cs="Arial"/>
          <w:iCs/>
          <w:lang w:val="en-AU"/>
        </w:rPr>
      </w:pPr>
      <w:ins w:id="1097"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098"/>
        <w:r>
          <w:rPr>
            <w:rFonts w:cs="Arial"/>
            <w:iCs/>
          </w:rPr>
          <w:t>3.5 and 28.3</w:t>
        </w:r>
        <w:commentRangeEnd w:id="1098"/>
        <w:r>
          <w:rPr>
            <w:rStyle w:val="Kommentarzeichen"/>
          </w:rPr>
          <w:commentReference w:id="1098"/>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099"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100" w:author="Gert Morlion" w:date="2023-06-05T13:44:00Z"/>
          <w:rFonts w:cs="Arial"/>
          <w:lang w:eastAsia="en-GB"/>
        </w:rPr>
      </w:pPr>
    </w:p>
    <w:p w14:paraId="2DF4F11D" w14:textId="246F5C51" w:rsidR="0027323D" w:rsidRPr="0027323D" w:rsidRDefault="00D528DF" w:rsidP="0027323D">
      <w:pPr>
        <w:autoSpaceDE w:val="0"/>
        <w:autoSpaceDN w:val="0"/>
        <w:adjustRightInd w:val="0"/>
        <w:spacing w:after="0" w:line="240" w:lineRule="auto"/>
        <w:jc w:val="left"/>
        <w:rPr>
          <w:ins w:id="1101" w:author="Gert Morlion" w:date="2023-06-05T13:42:00Z"/>
          <w:rFonts w:cs="Arial"/>
          <w:lang w:eastAsia="en-GB"/>
        </w:rPr>
      </w:pPr>
      <w:ins w:id="1102" w:author="Gert Morlion" w:date="2024-08-23T16:02:00Z">
        <w:r>
          <w:rPr>
            <w:noProof/>
            <w:lang w:val="fr-FR" w:eastAsia="fr-FR"/>
          </w:rPr>
          <w:pict w14:anchorId="4B7104CF">
            <v:shape id="_x0000_i1035" type="#_x0000_t75" style="width:417.75pt;height:276.7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103" w:author="Gert Morlion" w:date="2023-06-05T13:44:00Z"/>
        </w:rPr>
      </w:pPr>
      <w:ins w:id="1104"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105" w:author="Gert Morlion" w:date="2023-06-05T13:44:00Z"/>
          <w:rFonts w:cs="Arial"/>
          <w:bCs/>
          <w:szCs w:val="18"/>
        </w:rPr>
      </w:pPr>
    </w:p>
    <w:p w14:paraId="18547844" w14:textId="781D7436" w:rsidR="00453023" w:rsidRPr="00D22CCD" w:rsidDel="0027323D" w:rsidRDefault="007260E2" w:rsidP="00AC585C">
      <w:pPr>
        <w:numPr>
          <w:ilvl w:val="0"/>
          <w:numId w:val="21"/>
        </w:numPr>
        <w:rPr>
          <w:del w:id="1106" w:author="Gert Morlion" w:date="2023-06-05T13:42:00Z"/>
        </w:rPr>
      </w:pPr>
      <w:del w:id="1107"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108" w:author="Gert Morlion" w:date="2023-06-05T13:42:00Z"/>
        </w:rPr>
      </w:pPr>
      <w:del w:id="1109"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110" w:author="Gert Morlion" w:date="2023-06-05T13:42:00Z"/>
        </w:rPr>
      </w:pPr>
      <w:del w:id="1111"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112" w:author="Gert Morlion" w:date="2023-06-05T13:42:00Z"/>
          <w:rFonts w:cs="Arial"/>
          <w:lang w:val="en-AU"/>
        </w:rPr>
      </w:pPr>
      <w:del w:id="1113"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114"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115" w:author="Gert Morlion" w:date="2023-06-05T13:42:00Z"/>
          <w:rFonts w:cs="Arial"/>
          <w:lang w:val="en-AU"/>
        </w:rPr>
      </w:pPr>
      <w:del w:id="1116"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117" w:author="Gert Morlion" w:date="2023-06-05T13:42:00Z"/>
          <w:rFonts w:cs="Arial"/>
          <w:lang w:val="en-AU"/>
        </w:rPr>
      </w:pPr>
    </w:p>
    <w:p w14:paraId="61394773" w14:textId="54FF3C73" w:rsidR="00453023" w:rsidRPr="00D22CCD" w:rsidDel="0027323D" w:rsidRDefault="00453023">
      <w:pPr>
        <w:rPr>
          <w:del w:id="1118" w:author="Gert Morlion" w:date="2023-06-05T13:42:00Z"/>
        </w:rPr>
      </w:pPr>
    </w:p>
    <w:p w14:paraId="6D76E4F6" w14:textId="51199D68" w:rsidR="00453023" w:rsidRPr="00D22CCD" w:rsidDel="0027323D" w:rsidRDefault="00000000">
      <w:pPr>
        <w:rPr>
          <w:del w:id="1119" w:author="Gert Morlion" w:date="2023-06-05T13:42:00Z"/>
        </w:rPr>
      </w:pPr>
      <w:del w:id="1120"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121"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122" w:author="Gert Morlion" w:date="2023-06-05T13:42:00Z"/>
        </w:rPr>
      </w:pPr>
    </w:p>
    <w:p w14:paraId="33D58C97" w14:textId="69D510F1" w:rsidR="00453023" w:rsidRPr="00D22CCD" w:rsidDel="0027323D" w:rsidRDefault="00453023">
      <w:pPr>
        <w:rPr>
          <w:del w:id="1123" w:author="Gert Morlion" w:date="2023-06-05T13:42:00Z"/>
        </w:rPr>
      </w:pPr>
    </w:p>
    <w:p w14:paraId="227F3A73" w14:textId="2DF7EF1A" w:rsidR="00453023" w:rsidRPr="00D22CCD" w:rsidDel="0027323D" w:rsidRDefault="00453023">
      <w:pPr>
        <w:rPr>
          <w:del w:id="1124" w:author="Gert Morlion" w:date="2023-06-05T13:42:00Z"/>
        </w:rPr>
      </w:pPr>
    </w:p>
    <w:p w14:paraId="05F20D18" w14:textId="1B9C9476" w:rsidR="00453023" w:rsidRPr="00D22CCD" w:rsidDel="0027323D" w:rsidRDefault="00453023">
      <w:pPr>
        <w:rPr>
          <w:del w:id="1125" w:author="Gert Morlion" w:date="2023-06-05T13:42:00Z"/>
        </w:rPr>
      </w:pPr>
    </w:p>
    <w:p w14:paraId="31ED17DA" w14:textId="60F82870" w:rsidR="00453023" w:rsidRPr="00D22CCD" w:rsidDel="0027323D" w:rsidRDefault="00453023">
      <w:pPr>
        <w:rPr>
          <w:del w:id="1126" w:author="Gert Morlion" w:date="2023-06-05T13:42:00Z"/>
        </w:rPr>
      </w:pPr>
    </w:p>
    <w:p w14:paraId="6FB8E0A2" w14:textId="2B344C05" w:rsidR="00453023" w:rsidRPr="00D22CCD" w:rsidDel="0027323D" w:rsidRDefault="00453023">
      <w:pPr>
        <w:rPr>
          <w:del w:id="1127" w:author="Gert Morlion" w:date="2023-06-05T13:42:00Z"/>
        </w:rPr>
      </w:pPr>
    </w:p>
    <w:p w14:paraId="228E89E9" w14:textId="105534E9" w:rsidR="00453023" w:rsidRPr="00D22CCD" w:rsidDel="0027323D" w:rsidRDefault="00453023">
      <w:pPr>
        <w:rPr>
          <w:del w:id="1128" w:author="Gert Morlion" w:date="2023-06-05T13:42:00Z"/>
        </w:rPr>
      </w:pPr>
    </w:p>
    <w:p w14:paraId="514D6837" w14:textId="2FDB80FF" w:rsidR="00453023" w:rsidRPr="00D22CCD" w:rsidDel="0027323D" w:rsidRDefault="00453023">
      <w:pPr>
        <w:rPr>
          <w:del w:id="1129" w:author="Gert Morlion" w:date="2023-06-05T13:42:00Z"/>
        </w:rPr>
      </w:pPr>
    </w:p>
    <w:p w14:paraId="21A3E524" w14:textId="12F092E0" w:rsidR="00453023" w:rsidRPr="00D22CCD" w:rsidDel="0027323D" w:rsidRDefault="00453023">
      <w:pPr>
        <w:rPr>
          <w:del w:id="1130"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131" w:name="_Toc487203131"/>
      <w:r w:rsidRPr="00D22CCD">
        <w:rPr>
          <w:lang w:eastAsia="en-US"/>
        </w:rPr>
        <w:t>Dataset size</w:t>
      </w:r>
      <w:bookmarkEnd w:id="1131"/>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132"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133" w:name="_Toc487203132"/>
      <w:r w:rsidRPr="00D22CCD">
        <w:t>Display Scale Range</w:t>
      </w:r>
      <w:bookmarkEnd w:id="1133"/>
    </w:p>
    <w:p w14:paraId="0ACF2D0C" w14:textId="7F86977B" w:rsidR="00453023" w:rsidRDefault="007260E2">
      <w:pPr>
        <w:rPr>
          <w:ins w:id="1134"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35" w:author="Gert Morlion" w:date="2024-08-23T16:05:00Z">
        <w:r w:rsidRPr="00D22CCD" w:rsidDel="00257970">
          <w:rPr>
            <w:rFonts w:cs="Arial"/>
            <w:b/>
            <w:bCs/>
          </w:rPr>
          <w:delText xml:space="preserve">maximum </w:delText>
        </w:r>
      </w:del>
      <w:ins w:id="1136" w:author="Gert Morlion" w:date="2024-08-23T16:05:00Z">
        <w:r w:rsidR="00257970">
          <w:rPr>
            <w:rFonts w:cs="Arial"/>
            <w:b/>
            <w:bCs/>
          </w:rPr>
          <w:t>optim</w:t>
        </w:r>
      </w:ins>
      <w:ins w:id="1137" w:author="Birklhuber Bernd" w:date="2024-10-13T15:59:00Z">
        <w:r w:rsidR="001E12FA">
          <w:rPr>
            <w:rFonts w:cs="Arial"/>
            <w:b/>
            <w:bCs/>
          </w:rPr>
          <w:t>u</w:t>
        </w:r>
      </w:ins>
      <w:ins w:id="1138" w:author="Gert Morlion" w:date="2024-08-23T16:05:00Z">
        <w:del w:id="1139"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40"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41"/>
      <w:ins w:id="1142" w:author="Gert Morlion" w:date="2023-06-05T13:45:00Z">
        <w:r>
          <w:t>There must not be overlapping scale ranges</w:t>
        </w:r>
      </w:ins>
      <w:ins w:id="1143"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44" w:author="Gert Morlion" w:date="2023-06-05T13:45:00Z">
        <w:r>
          <w:t>between datasets covering the same geographical area.</w:t>
        </w:r>
      </w:ins>
      <w:commentRangeEnd w:id="1141"/>
      <w:r w:rsidR="001E12FA">
        <w:rPr>
          <w:rStyle w:val="Kommentarzeichen"/>
        </w:rPr>
        <w:commentReference w:id="1141"/>
      </w:r>
    </w:p>
    <w:p w14:paraId="7218CACD" w14:textId="34B5FCE6" w:rsidR="00DC5B03" w:rsidRDefault="007260E2">
      <w:pPr>
        <w:rPr>
          <w:ins w:id="1145" w:author="Gert Morlion" w:date="2023-06-05T13:45:00Z"/>
          <w:rFonts w:cs="Arial"/>
        </w:rPr>
      </w:pPr>
      <w:commentRangeStart w:id="1146"/>
      <w:r w:rsidRPr="00D22CCD">
        <w:rPr>
          <w:rFonts w:cs="Arial"/>
        </w:rPr>
        <w:t xml:space="preserve">When the </w:t>
      </w:r>
      <w:del w:id="1147" w:author="Birklhuber Bernd" w:date="2025-03-07T12:53:00Z">
        <w:r w:rsidRPr="00D22CCD" w:rsidDel="008012B2">
          <w:rPr>
            <w:rFonts w:cs="Arial"/>
          </w:rPr>
          <w:delText xml:space="preserve">systems </w:delText>
        </w:r>
      </w:del>
      <w:proofErr w:type="spellStart"/>
      <w:ins w:id="1148" w:author="Birklhuber Bernd" w:date="2025-03-07T12:53:00Z">
        <w:r w:rsidR="008012B2">
          <w:rPr>
            <w:rFonts w:cs="Arial"/>
          </w:rPr>
          <w:t>boatmaster’s</w:t>
        </w:r>
        <w:proofErr w:type="spellEnd"/>
        <w:r w:rsidR="008012B2">
          <w:rPr>
            <w:rFonts w:cs="Arial"/>
          </w:rPr>
          <w:t xml:space="preserve"> selected</w:t>
        </w:r>
        <w:r w:rsidR="008012B2" w:rsidRPr="00D22CCD">
          <w:rPr>
            <w:rFonts w:cs="Arial"/>
          </w:rPr>
          <w:t xml:space="preserve"> </w:t>
        </w:r>
      </w:ins>
      <w:r w:rsidRPr="00D22CCD">
        <w:rPr>
          <w:rFonts w:cs="Arial"/>
        </w:rPr>
        <w:t xml:space="preserve">viewing scale </w:t>
      </w:r>
      <w:ins w:id="1149" w:author="Birklhuber Bernd"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150"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Database</w:t>
        </w:r>
      </w:ins>
      <w:del w:id="1151" w:author="Gert Morlion" w:date="2024-08-23T16: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commentRangeEnd w:id="1146"/>
      <w:r w:rsidR="001E12FA">
        <w:rPr>
          <w:rStyle w:val="Kommentarzeichen"/>
        </w:rPr>
        <w:commentReference w:id="1146"/>
      </w:r>
    </w:p>
    <w:p w14:paraId="48FFDD08" w14:textId="14C6A59C" w:rsidR="00453023" w:rsidRDefault="007260E2">
      <w:pPr>
        <w:rPr>
          <w:ins w:id="1152" w:author="Gert Morlion" w:date="2024-08-23T16:14:00Z"/>
          <w:rFonts w:cs="Arial"/>
        </w:rPr>
      </w:pPr>
      <w:r w:rsidRPr="00D22CCD">
        <w:rPr>
          <w:rFonts w:cs="Arial"/>
        </w:rPr>
        <w:t xml:space="preserve">When the </w:t>
      </w:r>
      <w:del w:id="1153" w:author="Gert Morlion" w:date="2024-08-23T16:13:00Z">
        <w:r w:rsidRPr="00D22CCD" w:rsidDel="00691D5F">
          <w:rPr>
            <w:rFonts w:cs="Arial"/>
          </w:rPr>
          <w:delText>viewing scale</w:delText>
        </w:r>
      </w:del>
      <w:ins w:id="1154" w:author="Birklhuber Bernd" w:date="2025-10-10T11:17:00Z">
        <w:r w:rsidR="007E30C1">
          <w:rPr>
            <w:rFonts w:cs="Arial"/>
          </w:rPr>
          <w:t>B</w:t>
        </w:r>
      </w:ins>
      <w:commentRangeStart w:id="1155"/>
      <w:ins w:id="1156" w:author="Gert Morlion" w:date="2024-08-23T16:13:00Z">
        <w:del w:id="1157" w:author="Birklhuber Bernd" w:date="2025-03-07T12:55:00Z">
          <w:r w:rsidR="00691D5F" w:rsidDel="008012B2">
            <w:rPr>
              <w:rFonts w:cs="Arial"/>
            </w:rPr>
            <w:delText>S</w:delText>
          </w:r>
        </w:del>
        <w:r w:rsidR="00691D5F">
          <w:rPr>
            <w:rFonts w:cs="Arial"/>
          </w:rPr>
          <w:t>SVS</w:t>
        </w:r>
      </w:ins>
      <w:commentRangeEnd w:id="1155"/>
      <w:r w:rsidR="008012B2">
        <w:rPr>
          <w:rStyle w:val="Kommentarzeichen"/>
        </w:rPr>
        <w:commentReference w:id="1155"/>
      </w:r>
      <w:r w:rsidRPr="00D22CCD">
        <w:rPr>
          <w:rFonts w:cs="Arial"/>
        </w:rPr>
        <w:t xml:space="preserve"> is larger than the value indicated by </w:t>
      </w:r>
      <w:del w:id="1158" w:author="Gert Morlion" w:date="2024-08-23T16:13:00Z">
        <w:r w:rsidRPr="00D22CCD" w:rsidDel="00691D5F">
          <w:rPr>
            <w:rFonts w:cs="Arial"/>
            <w:b/>
            <w:bCs/>
          </w:rPr>
          <w:delText xml:space="preserve">maximum </w:delText>
        </w:r>
      </w:del>
      <w:ins w:id="1159"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60" w:author="Gert Morlion" w:date="2024-08-23T16:13:00Z">
        <w:r w:rsidR="00AE693F" w:rsidRPr="00D22CCD" w:rsidDel="00687A9E">
          <w:rPr>
            <w:rFonts w:cs="Arial"/>
            <w:b/>
            <w:bCs/>
          </w:rPr>
          <w:lastRenderedPageBreak/>
          <w:delText xml:space="preserve">maximum </w:delText>
        </w:r>
      </w:del>
      <w:ins w:id="1161"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62" w:author="Gert Morlion" w:date="2024-08-23T16:14:00Z">
        <w:r w:rsidR="001C56D6">
          <w:rPr>
            <w:rFonts w:cs="Arial"/>
          </w:rPr>
          <w:t xml:space="preserve">n the </w:t>
        </w:r>
      </w:ins>
      <w:ins w:id="1163" w:author="Birklhuber Bernd" w:date="2025-10-10T11:17:00Z">
        <w:r w:rsidR="007E30C1">
          <w:rPr>
            <w:rFonts w:cs="Arial"/>
          </w:rPr>
          <w:t>B</w:t>
        </w:r>
      </w:ins>
      <w:ins w:id="1164" w:author="Gert Morlion" w:date="2024-08-23T16:14:00Z">
        <w:del w:id="1165" w:author="Birklhuber Bernd" w:date="2025-03-07T12:55:00Z">
          <w:r w:rsidR="001C56D6" w:rsidDel="008012B2">
            <w:rPr>
              <w:rFonts w:cs="Arial"/>
            </w:rPr>
            <w:delText>S</w:delText>
          </w:r>
        </w:del>
        <w:r w:rsidR="001C56D6">
          <w:rPr>
            <w:rFonts w:cs="Arial"/>
          </w:rPr>
          <w:t>SCS is available</w:t>
        </w:r>
      </w:ins>
      <w:del w:id="1166"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67"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168" w:author="Gert Morlion" w:date="2024-08-23T16:14:00Z"/>
          <w:del w:id="1169" w:author="Birklhuber Bernd" w:date="2025-03-07T12:59:00Z"/>
          <w:rFonts w:cs="Arial"/>
        </w:rPr>
      </w:pPr>
      <w:ins w:id="1170" w:author="Gert Morlion" w:date="2024-08-23T16:14:00Z">
        <w:r w:rsidRPr="004507E0">
          <w:rPr>
            <w:rFonts w:cs="Arial"/>
          </w:rPr>
          <w:t xml:space="preserve">When the </w:t>
        </w:r>
      </w:ins>
      <w:ins w:id="1171" w:author="Birklhuber Bernd" w:date="2025-03-07T12:56:00Z">
        <w:r w:rsidR="008012B2">
          <w:rPr>
            <w:rFonts w:cs="Arial"/>
          </w:rPr>
          <w:t>M</w:t>
        </w:r>
      </w:ins>
      <w:ins w:id="1172" w:author="Gert Morlion" w:date="2024-08-23T16:14:00Z">
        <w:del w:id="1173"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rsidP="00AE5B66">
      <w:pPr>
        <w:spacing w:after="120" w:line="240" w:lineRule="auto"/>
        <w:rPr>
          <w:ins w:id="1174" w:author="Gert Morlion" w:date="2023-06-05T13:45:00Z"/>
          <w:rFonts w:cs="Arial"/>
        </w:rPr>
      </w:pPr>
    </w:p>
    <w:p w14:paraId="34CF169A" w14:textId="3DCE88C2" w:rsidR="00DC5B03" w:rsidRPr="00D22CCD" w:rsidRDefault="00DC5B03">
      <w:pPr>
        <w:rPr>
          <w:rFonts w:cs="Arial"/>
        </w:rPr>
      </w:pPr>
      <w:ins w:id="1175" w:author="Gert Morlion" w:date="2023-06-05T13:45:00Z">
        <w:r>
          <w:t xml:space="preserve">Within </w:t>
        </w:r>
      </w:ins>
      <w:ins w:id="1176" w:author="Gert Morlion [3]" w:date="2023-06-07T09:24:00Z">
        <w:r w:rsidR="00ED6A5E">
          <w:t>I</w:t>
        </w:r>
      </w:ins>
      <w:ins w:id="1177"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78" w:author="Gert Morlion" w:date="2024-08-23T16:15:00Z">
        <w:r w:rsidR="00CC0E15">
          <w:t>I</w:t>
        </w:r>
      </w:ins>
      <w:ins w:id="1179" w:author="Gert Morlion" w:date="2023-06-05T13:45:00Z">
        <w:r>
          <w:t xml:space="preserve">ECDIS will display the larger scale dataset until the </w:t>
        </w:r>
      </w:ins>
      <w:ins w:id="1180" w:author="Birklhuber Bernd" w:date="2025-10-10T11:18:00Z">
        <w:r w:rsidR="007E30C1">
          <w:t>B</w:t>
        </w:r>
      </w:ins>
      <w:ins w:id="1181" w:author="Gert Morlion" w:date="2024-08-23T16:15:00Z">
        <w:del w:id="1182" w:author="Birklhuber Bernd" w:date="2025-10-10T11:18:00Z">
          <w:r w:rsidR="00320BFB" w:rsidDel="007E30C1">
            <w:delText>S</w:delText>
          </w:r>
        </w:del>
      </w:ins>
      <w:ins w:id="1183" w:author="Gert Morlion" w:date="2023-06-05T13:45:00Z">
        <w:r>
          <w:t xml:space="preserve">SVS is equal to or at smaller scale than the </w:t>
        </w:r>
        <w:proofErr w:type="spellStart"/>
        <w:r w:rsidRPr="00320BFB">
          <w:rPr>
            <w:b/>
            <w:bCs/>
            <w:strike/>
          </w:rPr>
          <w:t>maximum</w:t>
        </w:r>
      </w:ins>
      <w:ins w:id="1184" w:author="Gert Morlion" w:date="2024-08-23T16:15:00Z">
        <w:r w:rsidR="00320BFB" w:rsidRPr="00320BFB">
          <w:rPr>
            <w:b/>
            <w:bCs/>
          </w:rPr>
          <w:t>optimum</w:t>
        </w:r>
      </w:ins>
      <w:proofErr w:type="spellEnd"/>
      <w:ins w:id="1185"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186" w:name="_Toc487203133"/>
      <w:r w:rsidRPr="00D22CCD">
        <w:t xml:space="preserve">Dataset </w:t>
      </w:r>
      <w:ins w:id="1187" w:author="Gert Morlion" w:date="2024-08-23T16:15:00Z">
        <w:r w:rsidR="00CC0E15">
          <w:t>l</w:t>
        </w:r>
      </w:ins>
      <w:del w:id="1188" w:author="Gert Morlion" w:date="2024-08-23T16:16:00Z">
        <w:r w:rsidRPr="00D22CCD" w:rsidDel="00CC0E15">
          <w:delText>L</w:delText>
        </w:r>
      </w:del>
      <w:r w:rsidRPr="00D22CCD">
        <w:t xml:space="preserve">oading and </w:t>
      </w:r>
      <w:bookmarkEnd w:id="1186"/>
      <w:ins w:id="1189" w:author="Gert Morlion" w:date="2024-08-23T16:16:00Z">
        <w:r w:rsidR="00CC0E15">
          <w:t>d</w:t>
        </w:r>
      </w:ins>
      <w:del w:id="1190" w:author="Gert Morlion" w:date="2024-08-23T16:16:00Z">
        <w:r w:rsidR="00AE693F" w:rsidRPr="00D22CCD" w:rsidDel="00CC0E15">
          <w:delText>D</w:delText>
        </w:r>
      </w:del>
      <w:r w:rsidR="00AE693F" w:rsidRPr="00D22CCD">
        <w:t xml:space="preserve">isplay </w:t>
      </w:r>
      <w:ins w:id="1191" w:author="Gert Morlion" w:date="2024-08-23T16:16:00Z">
        <w:r w:rsidR="00CC0E15">
          <w:t>o</w:t>
        </w:r>
      </w:ins>
      <w:del w:id="1192" w:author="Gert Morlion" w:date="2024-08-23T16:16:00Z">
        <w:r w:rsidR="00AE693F" w:rsidRPr="00D22CCD" w:rsidDel="00CC0E15">
          <w:delText>O</w:delText>
        </w:r>
      </w:del>
      <w:r w:rsidR="00AE693F" w:rsidRPr="00D22CCD">
        <w:t>rder</w:t>
      </w:r>
    </w:p>
    <w:p w14:paraId="1DA73323" w14:textId="27FF84BD" w:rsidR="00453023" w:rsidRDefault="005B5B4B">
      <w:pPr>
        <w:rPr>
          <w:ins w:id="1193" w:author="Gert Morlion" w:date="2023-06-05T13:46:00Z"/>
          <w:rFonts w:cs="Arial"/>
          <w:lang w:val="en-AU"/>
        </w:rPr>
      </w:pPr>
      <w:ins w:id="1194" w:author="Gert Morlion" w:date="2024-08-23T16:16:00Z">
        <w:r>
          <w:rPr>
            <w:rFonts w:cs="Arial"/>
          </w:rPr>
          <w:t>N</w:t>
        </w:r>
      </w:ins>
      <w:del w:id="1195" w:author="Gert Morlion" w:date="2024-08-23T16:16:00Z">
        <w:r w:rsidR="007260E2" w:rsidRPr="00D22CCD" w:rsidDel="005B5B4B">
          <w:rPr>
            <w:rFonts w:cs="Arial"/>
          </w:rPr>
          <w:delText>A n</w:delText>
        </w:r>
      </w:del>
      <w:r w:rsidR="007260E2" w:rsidRPr="00D22CCD">
        <w:rPr>
          <w:rFonts w:cs="Arial"/>
        </w:rPr>
        <w:t>ew algorithm</w:t>
      </w:r>
      <w:ins w:id="1196" w:author="Gert Morlion" w:date="2024-08-23T16: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197" w:author="Gert Morlion" w:date="2024-08-23T16:16:00Z">
        <w:r w:rsidR="007260E2" w:rsidRPr="00D22CCD" w:rsidDel="007E2E2A">
          <w:rPr>
            <w:rFonts w:cs="Arial"/>
          </w:rPr>
          <w:delText xml:space="preserve"> based on producer defined dataset display scales (minimum and maximum) for dataset loading </w:delText>
        </w:r>
      </w:del>
      <w:del w:id="1198"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99" w:author="Gert Morlion" w:date="2024-08-23T16:17:00Z">
        <w:r w:rsidR="007E2E2A">
          <w:rPr>
            <w:rFonts w:cs="Arial"/>
          </w:rPr>
          <w:t>are</w:t>
        </w:r>
      </w:ins>
      <w:del w:id="1200"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201"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202" w:author="Gert Morlion" w:date="2023-06-05T13:46:00Z"/>
          <w:rFonts w:cs="Arial"/>
          <w:color w:val="000000"/>
          <w:lang w:eastAsia="en-GB"/>
        </w:rPr>
      </w:pPr>
      <w:commentRangeStart w:id="1203"/>
      <w:ins w:id="1204"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205" w:author="Gert Morlion" w:date="2024-08-23T16:18:00Z">
        <w:r w:rsidR="00E31722">
          <w:rPr>
            <w:rFonts w:cs="Arial"/>
            <w:color w:val="000000"/>
            <w:lang w:eastAsia="en-GB"/>
          </w:rPr>
          <w:t>S-</w:t>
        </w:r>
      </w:ins>
      <w:ins w:id="1206" w:author="Birklhuber Bernd" w:date="2025-06-19T12:11:00Z">
        <w:r w:rsidR="00F67708">
          <w:rPr>
            <w:rFonts w:cs="Arial"/>
            <w:color w:val="000000"/>
            <w:lang w:eastAsia="en-GB"/>
          </w:rPr>
          <w:t>403</w:t>
        </w:r>
      </w:ins>
      <w:ins w:id="1207" w:author="Gert Morlion" w:date="2024-08-23T16:18:00Z">
        <w:del w:id="1208"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209" w:author="Gert Morlion" w:date="2023-06-05T13:46:00Z">
        <w:r w:rsidRPr="00DC5B03">
          <w:rPr>
            <w:rFonts w:cs="Arial"/>
            <w:color w:val="000000"/>
            <w:lang w:eastAsia="en-GB"/>
          </w:rPr>
          <w:t xml:space="preserve">Annex </w:t>
        </w:r>
      </w:ins>
      <w:ins w:id="1210" w:author="Gert Morlion" w:date="2024-08-23T16:18:00Z">
        <w:r w:rsidR="00E31722">
          <w:rPr>
            <w:rFonts w:cs="Arial"/>
            <w:color w:val="000000"/>
            <w:lang w:eastAsia="en-GB"/>
          </w:rPr>
          <w:t>C. Appendix</w:t>
        </w:r>
        <w:r w:rsidR="00E82EAF">
          <w:rPr>
            <w:rFonts w:cs="Arial"/>
            <w:color w:val="000000"/>
            <w:lang w:eastAsia="en-GB"/>
          </w:rPr>
          <w:t xml:space="preserve"> C-5</w:t>
        </w:r>
      </w:ins>
      <w:ins w:id="1211"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212" w:author="Gert Morlion" w:date="2024-08-23T16:18:00Z">
        <w:r w:rsidR="00E82EAF">
          <w:rPr>
            <w:rFonts w:cs="Arial"/>
            <w:i/>
            <w:iCs/>
            <w:color w:val="000000"/>
            <w:lang w:eastAsia="en-GB"/>
          </w:rPr>
          <w:t xml:space="preserve"> and Dataset Display Order (Dataset Rendering)</w:t>
        </w:r>
      </w:ins>
      <w:ins w:id="1213" w:author="Gert Morlion" w:date="2023-06-05T13:46:00Z">
        <w:r w:rsidRPr="00DC5B03">
          <w:rPr>
            <w:rFonts w:cs="Arial"/>
            <w:color w:val="000000"/>
            <w:lang w:eastAsia="en-GB"/>
          </w:rPr>
          <w:t xml:space="preserve">. </w:t>
        </w:r>
      </w:ins>
      <w:commentRangeEnd w:id="1203"/>
      <w:ins w:id="1214" w:author="Gert Morlion" w:date="2024-08-23T16:19:00Z">
        <w:r w:rsidR="00E60A4E">
          <w:rPr>
            <w:rStyle w:val="Kommentarzeichen"/>
          </w:rPr>
          <w:commentReference w:id="1203"/>
        </w:r>
      </w:ins>
    </w:p>
    <w:p w14:paraId="3E3AB14D" w14:textId="77777777" w:rsidR="00DC5B03" w:rsidRPr="00DC5B03" w:rsidRDefault="00DC5B03" w:rsidP="00DC5B03">
      <w:pPr>
        <w:rPr>
          <w:ins w:id="1215" w:author="Gert Morlion" w:date="2023-06-05T13:46:00Z"/>
          <w:rFonts w:cs="Arial"/>
          <w:color w:val="000000"/>
          <w:lang w:eastAsia="en-GB"/>
        </w:rPr>
      </w:pPr>
      <w:ins w:id="1216"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217"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218" w:author="Gert Morlion" w:date="2023-06-05T13:47:00Z"/>
        </w:rPr>
      </w:pPr>
      <w:bookmarkStart w:id="1219" w:name="_Toc487203134"/>
      <w:r w:rsidRPr="00D22CCD">
        <w:t xml:space="preserve">Dataset </w:t>
      </w:r>
      <w:ins w:id="1220" w:author="Gert Morlion" w:date="2024-08-23T16:19:00Z">
        <w:r w:rsidR="00E60A4E">
          <w:t>l</w:t>
        </w:r>
      </w:ins>
      <w:del w:id="1221" w:author="Gert Morlion" w:date="2024-08-23T16:19:00Z">
        <w:r w:rsidRPr="00D22CCD" w:rsidDel="00E60A4E">
          <w:delText>L</w:delText>
        </w:r>
      </w:del>
      <w:r w:rsidRPr="00D22CCD">
        <w:t xml:space="preserve">oading </w:t>
      </w:r>
      <w:ins w:id="1222" w:author="Gert Morlion" w:date="2024-08-23T16:19:00Z">
        <w:r w:rsidR="00E60A4E">
          <w:t>a</w:t>
        </w:r>
      </w:ins>
      <w:del w:id="1223" w:author="Gert Morlion" w:date="2024-08-23T16:19:00Z">
        <w:r w:rsidRPr="00D22CCD" w:rsidDel="00E60A4E">
          <w:delText>A</w:delText>
        </w:r>
      </w:del>
      <w:r w:rsidRPr="00D22CCD">
        <w:t>lgorithm</w:t>
      </w:r>
      <w:bookmarkEnd w:id="1219"/>
      <w:ins w:id="1224" w:author="Gert Morlion" w:date="2023-06-05T13:47:00Z">
        <w:r w:rsidR="00DC5B03">
          <w:t xml:space="preserve"> (dataset selection)</w:t>
        </w:r>
      </w:ins>
    </w:p>
    <w:p w14:paraId="49D4653D" w14:textId="4276A127" w:rsidR="00DC5B03" w:rsidRPr="00446BAF" w:rsidRDefault="00DC5B03" w:rsidP="00DC5B03">
      <w:pPr>
        <w:rPr>
          <w:ins w:id="1225" w:author="Gert Morlion" w:date="2023-06-05T13:47:00Z"/>
          <w:lang w:val="fr-FR"/>
        </w:rPr>
      </w:pPr>
      <w:ins w:id="1226" w:author="Gert Morlion" w:date="2023-06-05T13:47:00Z">
        <w:r>
          <w:t xml:space="preserve">See </w:t>
        </w:r>
      </w:ins>
      <w:ins w:id="1227" w:author="Gert Morlion" w:date="2024-08-23T16:20:00Z">
        <w:r w:rsidR="00E60A4E">
          <w:t>S-</w:t>
        </w:r>
      </w:ins>
      <w:ins w:id="1228" w:author="Birklhuber Bernd" w:date="2025-06-19T12:11:00Z">
        <w:r w:rsidR="00F67708">
          <w:t>403</w:t>
        </w:r>
      </w:ins>
      <w:ins w:id="1229" w:author="Gert Morlion" w:date="2024-08-23T16:20:00Z">
        <w:del w:id="1230" w:author="Birklhuber Bernd" w:date="2025-06-19T12:11:00Z">
          <w:r w:rsidR="00E60A4E" w:rsidDel="00F67708">
            <w:delText>98</w:delText>
          </w:r>
        </w:del>
        <w:r w:rsidR="00E60A4E">
          <w:t xml:space="preserve"> </w:t>
        </w:r>
      </w:ins>
      <w:ins w:id="1231" w:author="Gert Morlion" w:date="2023-06-05T13:47:00Z">
        <w:r>
          <w:t xml:space="preserve">Annex </w:t>
        </w:r>
      </w:ins>
      <w:ins w:id="1232" w:author="Gert Morlion" w:date="2024-08-23T16:20:00Z">
        <w:r w:rsidR="00E60A4E">
          <w:t>C</w:t>
        </w:r>
        <w:r w:rsidR="00446BAF">
          <w:t>. Appendix C-5</w:t>
        </w:r>
      </w:ins>
      <w:ins w:id="1233" w:author="Gert Morlion" w:date="2023-06-05T13:47:00Z">
        <w:r>
          <w:t xml:space="preserve">– </w:t>
        </w:r>
        <w:r>
          <w:rPr>
            <w:i/>
            <w:iCs/>
          </w:rPr>
          <w:t>Dataset Loading Algorithm (Dataset Selection)</w:t>
        </w:r>
      </w:ins>
      <w:ins w:id="1234"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235"/>
        <w:commentRangeEnd w:id="1235"/>
        <w:r w:rsidR="00446BAF">
          <w:rPr>
            <w:rStyle w:val="Kommentarzeichen"/>
          </w:rPr>
          <w:commentReference w:id="1235"/>
        </w:r>
      </w:ins>
    </w:p>
    <w:p w14:paraId="591E7871" w14:textId="7B524A17" w:rsidR="00DC5B03" w:rsidRPr="00DC5B03" w:rsidRDefault="00DC5B03" w:rsidP="00DC5B03">
      <w:pPr>
        <w:pStyle w:val="berschrift3"/>
        <w:rPr>
          <w:ins w:id="1236" w:author="Gert Morlion" w:date="2023-06-05T13:48:00Z"/>
          <w:rFonts w:cs="Arial"/>
          <w:color w:val="000000"/>
          <w:lang w:eastAsia="en-GB"/>
        </w:rPr>
      </w:pPr>
      <w:ins w:id="1237" w:author="Gert Morlion" w:date="2023-06-05T13:48:00Z">
        <w:r w:rsidRPr="00DC5B03">
          <w:t>Dataset</w:t>
        </w:r>
        <w:r w:rsidRPr="00DC5B03">
          <w:rPr>
            <w:rFonts w:cs="Arial"/>
            <w:color w:val="000000"/>
            <w:lang w:eastAsia="en-GB"/>
          </w:rPr>
          <w:t xml:space="preserve"> display order (dataset rendering) </w:t>
        </w:r>
      </w:ins>
    </w:p>
    <w:p w14:paraId="56F2112A" w14:textId="4EF22EEB" w:rsidR="004C20A2" w:rsidRDefault="004C20A2" w:rsidP="00DC5B03">
      <w:pPr>
        <w:rPr>
          <w:ins w:id="1238" w:author="Gert Morlion" w:date="2024-08-23T16:21:00Z"/>
          <w:rFonts w:cs="Arial"/>
        </w:rPr>
      </w:pPr>
      <w:commentRangeStart w:id="1239"/>
      <w:ins w:id="1240" w:author="Gert Morlion" w:date="2024-08-23T16:21:00Z">
        <w:r>
          <w:rPr>
            <w:rFonts w:cs="Arial"/>
          </w:rPr>
          <w:t>See S-</w:t>
        </w:r>
      </w:ins>
      <w:ins w:id="1241" w:author="Birklhuber Bernd" w:date="2025-06-19T12:11:00Z">
        <w:r w:rsidR="00F67708">
          <w:rPr>
            <w:rFonts w:cs="Arial"/>
          </w:rPr>
          <w:t>403</w:t>
        </w:r>
      </w:ins>
      <w:ins w:id="1242" w:author="Gert Morlion" w:date="2024-08-23T16:21:00Z">
        <w:del w:id="1243"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239"/>
        <w:r>
          <w:rPr>
            <w:rStyle w:val="Kommentarzeichen"/>
          </w:rPr>
          <w:commentReference w:id="1239"/>
        </w:r>
      </w:ins>
    </w:p>
    <w:p w14:paraId="410858E3" w14:textId="331427CF" w:rsidR="00DC5B03" w:rsidRDefault="00DC5B03" w:rsidP="00DC5B03">
      <w:pPr>
        <w:rPr>
          <w:ins w:id="1244" w:author="Gert Morlion" w:date="2023-06-05T13:49:00Z"/>
          <w:rFonts w:cs="Arial"/>
          <w:color w:val="000000"/>
          <w:lang w:eastAsia="en-GB"/>
        </w:rPr>
      </w:pPr>
      <w:ins w:id="1245" w:author="Gert Morlion" w:date="2023-06-05T13:48:00Z">
        <w:r w:rsidRPr="00DC5B03">
          <w:rPr>
            <w:rFonts w:cs="Arial"/>
            <w:color w:val="000000"/>
            <w:lang w:eastAsia="en-GB"/>
          </w:rPr>
          <w:t>Figures 4-7 to 4-</w:t>
        </w:r>
      </w:ins>
      <w:ins w:id="1246" w:author="Birklhuber Bernd" w:date="2025-06-18T07:42:00Z">
        <w:r w:rsidR="00E4214A">
          <w:rPr>
            <w:rFonts w:cs="Arial"/>
            <w:color w:val="000000"/>
            <w:lang w:eastAsia="en-GB"/>
          </w:rPr>
          <w:t>10</w:t>
        </w:r>
      </w:ins>
      <w:ins w:id="1247" w:author="Gert Morlion" w:date="2023-06-05T13:48:00Z">
        <w:del w:id="1248"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D528DF" w:rsidP="00DC5B03">
      <w:pPr>
        <w:rPr>
          <w:ins w:id="1249" w:author="Gert Morlion" w:date="2023-06-05T13:49:00Z"/>
        </w:rPr>
      </w:pPr>
      <w:ins w:id="1250" w:author="Gert Morlion" w:date="2023-06-05T13:49:00Z">
        <w:r>
          <w:rPr>
            <w:noProof/>
          </w:rPr>
          <w:lastRenderedPageBreak/>
          <w:pict w14:anchorId="490A2D5B">
            <v:shape id="_x0000_i1036" type="#_x0000_t75" alt="" style="width:453.75pt;height:225pt;mso-width-percent:0;mso-height-percent:0;mso-width-percent:0;mso-height-percent:0">
              <v:imagedata r:id="rId32" o:title=""/>
            </v:shape>
          </w:pict>
        </w:r>
      </w:ins>
    </w:p>
    <w:p w14:paraId="028F0D3A" w14:textId="29B969A3" w:rsidR="00DC5B03" w:rsidRDefault="00DC5B03" w:rsidP="00DC5B03">
      <w:pPr>
        <w:jc w:val="center"/>
        <w:rPr>
          <w:ins w:id="1251" w:author="Gert Morlion" w:date="2023-06-05T13:49:00Z"/>
          <w:b/>
          <w:bCs/>
          <w:sz w:val="18"/>
          <w:szCs w:val="18"/>
        </w:rPr>
      </w:pPr>
      <w:ins w:id="1252" w:author="Gert Morlion" w:date="2023-06-05T13:49:00Z">
        <w:r>
          <w:rPr>
            <w:b/>
            <w:bCs/>
            <w:sz w:val="18"/>
            <w:szCs w:val="18"/>
          </w:rPr>
          <w:t>Figure 4-7 – Dataset loading – scenario 1</w:t>
        </w:r>
      </w:ins>
    </w:p>
    <w:p w14:paraId="49166862" w14:textId="55277D13" w:rsidR="00DC5B03" w:rsidRDefault="00D528DF" w:rsidP="00DC5B03">
      <w:pPr>
        <w:jc w:val="center"/>
        <w:rPr>
          <w:ins w:id="1253" w:author="Gert Morlion" w:date="2023-06-05T13:49:00Z"/>
        </w:rPr>
      </w:pPr>
      <w:ins w:id="1254" w:author="Gert Morlion" w:date="2023-06-05T13:49:00Z">
        <w:r>
          <w:rPr>
            <w:noProof/>
          </w:rPr>
          <w:pict w14:anchorId="519073D1">
            <v:shape id="_x0000_i1037" type="#_x0000_t75" alt="" style="width:453.75pt;height:226.5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255" w:author="Gert Morlion" w:date="2023-06-05T13:50:00Z"/>
          <w:b/>
          <w:bCs/>
          <w:sz w:val="18"/>
          <w:szCs w:val="18"/>
        </w:rPr>
      </w:pPr>
      <w:ins w:id="1256" w:author="Gert Morlion" w:date="2023-06-05T13:50:00Z">
        <w:r>
          <w:rPr>
            <w:b/>
            <w:bCs/>
            <w:sz w:val="18"/>
            <w:szCs w:val="18"/>
          </w:rPr>
          <w:tab/>
        </w:r>
      </w:ins>
      <w:ins w:id="1257" w:author="Gert Morlion" w:date="2023-06-05T13:49:00Z">
        <w:r>
          <w:rPr>
            <w:b/>
            <w:bCs/>
            <w:sz w:val="18"/>
            <w:szCs w:val="18"/>
          </w:rPr>
          <w:t>Figure 4-8 – Dataset loading – scenario 2</w:t>
        </w:r>
      </w:ins>
      <w:ins w:id="1258" w:author="Gert Morlion" w:date="2023-06-05T13:50:00Z">
        <w:r>
          <w:rPr>
            <w:b/>
            <w:bCs/>
            <w:sz w:val="18"/>
            <w:szCs w:val="18"/>
          </w:rPr>
          <w:tab/>
        </w:r>
      </w:ins>
    </w:p>
    <w:p w14:paraId="0273A971" w14:textId="0E8AE73F" w:rsidR="00DC5B03" w:rsidRDefault="00D528DF" w:rsidP="00DC5B03">
      <w:pPr>
        <w:tabs>
          <w:tab w:val="center" w:pos="4544"/>
          <w:tab w:val="left" w:pos="6860"/>
        </w:tabs>
        <w:jc w:val="left"/>
        <w:rPr>
          <w:ins w:id="1259" w:author="Gert Morlion" w:date="2023-06-05T13:50:00Z"/>
        </w:rPr>
      </w:pPr>
      <w:ins w:id="1260" w:author="Gert Morlion" w:date="2023-06-05T13:50:00Z">
        <w:r>
          <w:rPr>
            <w:noProof/>
          </w:rPr>
          <w:lastRenderedPageBreak/>
          <w:pict w14:anchorId="710AE1E8">
            <v:shape id="_x0000_i1038" type="#_x0000_t75" alt="" style="width:453.75pt;height:225.75pt;mso-width-percent:0;mso-height-percent:0;mso-width-percent:0;mso-height-percent:0">
              <v:imagedata r:id="rId34" o:title=""/>
            </v:shape>
          </w:pict>
        </w:r>
      </w:ins>
    </w:p>
    <w:p w14:paraId="01D622D9" w14:textId="562A5833" w:rsidR="00DC5B03" w:rsidRPr="00DC5B03" w:rsidRDefault="00DC5B03" w:rsidP="00DC5B03">
      <w:pPr>
        <w:tabs>
          <w:tab w:val="center" w:pos="4544"/>
          <w:tab w:val="left" w:pos="6860"/>
        </w:tabs>
        <w:jc w:val="center"/>
      </w:pPr>
      <w:ins w:id="1261" w:author="Gert Morlion" w:date="2023-06-05T13:50:00Z">
        <w:r>
          <w:rPr>
            <w:b/>
            <w:bCs/>
            <w:sz w:val="18"/>
            <w:szCs w:val="18"/>
          </w:rPr>
          <w:t>Figure 4-9 – Dataset loading – scenario 3</w:t>
        </w:r>
      </w:ins>
    </w:p>
    <w:p w14:paraId="63477DE1" w14:textId="47711704" w:rsidR="00453023" w:rsidRPr="00D22CCD" w:rsidDel="00DC5B03" w:rsidRDefault="007260E2">
      <w:pPr>
        <w:rPr>
          <w:del w:id="1262" w:author="Gert Morlion" w:date="2023-06-05T13:50:00Z"/>
          <w:rFonts w:cs="Arial"/>
        </w:rPr>
      </w:pPr>
      <w:del w:id="1263"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64" w:author="Gert Morlion" w:date="2023-06-05T13:50:00Z"/>
          <w:rFonts w:cs="Arial"/>
        </w:rPr>
      </w:pPr>
      <w:del w:id="1265"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66" w:author="Gert Morlion" w:date="2023-06-05T13:50:00Z"/>
          <w:rFonts w:cs="Arial"/>
        </w:rPr>
      </w:pPr>
    </w:p>
    <w:p w14:paraId="569EF7B0" w14:textId="7674CE01" w:rsidR="00453023" w:rsidRPr="00D22CCD" w:rsidRDefault="00D528DF">
      <w:pPr>
        <w:keepNext/>
      </w:pPr>
      <w:del w:id="1267" w:author="Gert Morlion" w:date="2023-06-05T13:50:00Z">
        <w:r>
          <w:rPr>
            <w:noProof/>
            <w:sz w:val="16"/>
            <w:lang w:val="en-US" w:eastAsia="ko-KR"/>
          </w:rPr>
          <w:lastRenderedPageBreak/>
          <w:pict w14:anchorId="3EAD17AB">
            <v:shape id="_x0000_i1039" type="#_x0000_t75" alt="" style="width:455.25pt;height:324.75pt;visibility:visible;mso-width-percent:0;mso-height-percent:0;mso-width-percent:0;mso-height-percent:0">
              <v:imagedata r:id="rId35" o:title=""/>
            </v:shape>
          </w:pict>
        </w:r>
      </w:del>
    </w:p>
    <w:p w14:paraId="2B90FFCB" w14:textId="41D2C1AC" w:rsidR="00453023" w:rsidRPr="00D22CCD" w:rsidDel="00DC5B03" w:rsidRDefault="007260E2">
      <w:pPr>
        <w:pStyle w:val="Beschriftung"/>
        <w:jc w:val="center"/>
        <w:rPr>
          <w:del w:id="1268" w:author="Gert Morlion" w:date="2023-06-05T13:52:00Z"/>
          <w:rFonts w:cs="Arial"/>
        </w:rPr>
      </w:pPr>
      <w:del w:id="1269"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8</w:delText>
        </w:r>
        <w:r w:rsidR="00AC585C" w:rsidDel="00DC5B03">
          <w:rPr>
            <w:noProof/>
          </w:rPr>
          <w:fldChar w:fldCharType="end"/>
        </w:r>
        <w:r w:rsidRPr="00D22CCD" w:rsidDel="00DC5B03">
          <w:delText xml:space="preserve"> - Data Loading Algorithm</w:delText>
        </w:r>
      </w:del>
    </w:p>
    <w:p w14:paraId="74B1D4F3" w14:textId="4D5CAD37" w:rsidR="00453023" w:rsidRPr="00D22CCD" w:rsidDel="00DC5B03" w:rsidRDefault="00453023">
      <w:pPr>
        <w:rPr>
          <w:del w:id="1270" w:author="Gert Morlion" w:date="2023-06-05T13:52:00Z"/>
        </w:rPr>
      </w:pPr>
    </w:p>
    <w:p w14:paraId="6543760C" w14:textId="4E358B8C" w:rsidR="00453023" w:rsidRPr="00D22CCD" w:rsidDel="00DC5B03" w:rsidRDefault="007260E2" w:rsidP="00B0696B">
      <w:pPr>
        <w:numPr>
          <w:ilvl w:val="0"/>
          <w:numId w:val="14"/>
        </w:numPr>
        <w:rPr>
          <w:del w:id="1271" w:author="Gert Morlion" w:date="2023-06-05T13:52:00Z"/>
          <w:rFonts w:cs="Arial"/>
        </w:rPr>
      </w:pPr>
      <w:del w:id="1272"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273" w:author="Gert Morlion" w:date="2023-06-05T13:52:00Z"/>
          <w:rFonts w:cs="Arial"/>
        </w:rPr>
      </w:pPr>
      <w:del w:id="1274"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275" w:author="Gert Morlion" w:date="2023-06-05T13:52:00Z"/>
          <w:rFonts w:cs="Arial"/>
        </w:rPr>
      </w:pPr>
      <w:del w:id="1276"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277" w:author="Gert Morlion" w:date="2023-06-05T13:52:00Z"/>
          <w:rFonts w:cs="Arial"/>
        </w:rPr>
      </w:pPr>
      <w:del w:id="1278"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279" w:author="Gert Morlion" w:date="2023-06-05T13:52:00Z"/>
          <w:rFonts w:cs="Arial"/>
        </w:rPr>
      </w:pPr>
      <w:del w:id="1280"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81" w:author="Gert Morlion" w:date="2023-06-05T13:52:00Z"/>
          <w:rFonts w:cs="Arial"/>
        </w:rPr>
      </w:pPr>
      <w:del w:id="1282"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83" w:author="Gert Morlion" w:date="2023-06-05T13:52:00Z"/>
          <w:rFonts w:cs="Arial"/>
        </w:rPr>
      </w:pPr>
      <w:del w:id="1284"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85" w:author="Gert Morlion" w:date="2023-06-05T13:52:00Z"/>
        </w:rPr>
      </w:pPr>
      <w:del w:id="1286"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87" w:author="Gert Morlion" w:date="2023-06-05T13:52:00Z"/>
          <w:noProof/>
        </w:rPr>
      </w:pPr>
      <w:del w:id="1288"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D528DF">
      <w:pPr>
        <w:keepNext/>
        <w:rPr>
          <w:del w:id="1289" w:author="Gert Morlion" w:date="2023-06-05T13:52:00Z"/>
        </w:rPr>
      </w:pPr>
      <w:del w:id="1290" w:author="Gert Morlion" w:date="2023-06-05T13:52:00Z">
        <w:r>
          <w:rPr>
            <w:noProof/>
            <w:lang w:val="en-US" w:eastAsia="ko-KR"/>
          </w:rPr>
          <w:pict w14:anchorId="1171DD5B">
            <v:shape id="_x0000_i1040" type="#_x0000_t75" alt="" style="width:453.75pt;height:312.7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291" w:author="Gert Morlion" w:date="2023-06-05T13:52:00Z"/>
        </w:rPr>
      </w:pPr>
      <w:del w:id="1292" w:author="Gert Morlion" w:date="2023-06-05T13:52:00Z">
        <w:r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Pr="00D22CCD" w:rsidDel="00DC5B03">
          <w:rPr>
            <w:noProof/>
          </w:rPr>
          <w:delText>9</w:delText>
        </w:r>
        <w:r w:rsidR="00AC585C" w:rsidDel="00DC5B03">
          <w:rPr>
            <w:noProof/>
          </w:rPr>
          <w:fldChar w:fldCharType="end"/>
        </w:r>
        <w:r w:rsidRPr="00D22CCD" w:rsidDel="00DC5B03">
          <w:delText xml:space="preserve"> – Scenario 1: Simple Data Coverage Display</w:delText>
        </w:r>
      </w:del>
    </w:p>
    <w:p w14:paraId="2E853E19" w14:textId="31E1A184" w:rsidR="00453023" w:rsidRPr="00D22CCD" w:rsidDel="00DC5B03" w:rsidRDefault="00D528DF">
      <w:pPr>
        <w:jc w:val="center"/>
        <w:rPr>
          <w:del w:id="1293" w:author="Gert Morlion" w:date="2023-06-05T13:52:00Z"/>
          <w:b/>
        </w:rPr>
      </w:pPr>
      <w:del w:id="1294" w:author="Gert Morlion" w:date="2023-06-05T13:52:00Z">
        <w:r>
          <w:rPr>
            <w:noProof/>
            <w:sz w:val="16"/>
            <w:lang w:val="en-US" w:eastAsia="ko-KR"/>
          </w:rPr>
          <w:lastRenderedPageBreak/>
          <w:pict w14:anchorId="5845A48E">
            <v:shape id="_x0000_i1041" type="#_x0000_t75" alt="" style="width:454.5pt;height:306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95" w:author="Gert Morlion" w:date="2023-06-05T13:52:00Z"/>
          <w:b/>
        </w:rPr>
      </w:pPr>
    </w:p>
    <w:p w14:paraId="0A98FE89" w14:textId="70E90D28" w:rsidR="00453023" w:rsidRPr="00D22CCD" w:rsidDel="00DC5B03" w:rsidRDefault="00D528DF">
      <w:pPr>
        <w:jc w:val="center"/>
        <w:rPr>
          <w:del w:id="1296" w:author="Gert Morlion" w:date="2023-06-05T13:52:00Z"/>
        </w:rPr>
      </w:pPr>
      <w:del w:id="1297" w:author="Gert Morlion" w:date="2023-06-05T13:52:00Z">
        <w:r>
          <w:rPr>
            <w:noProof/>
            <w:sz w:val="16"/>
            <w:lang w:val="en-US" w:eastAsia="ko-KR"/>
          </w:rPr>
          <w:pict w14:anchorId="02C6B3C8">
            <v:shape id="_x0000_i1042" type="#_x0000_t75" alt="" style="width:454.5pt;height:296.25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D528DF">
      <w:pPr>
        <w:pStyle w:val="Beschriftung"/>
        <w:jc w:val="center"/>
        <w:rPr>
          <w:del w:id="1298" w:author="Gert Morlion" w:date="2023-06-05T13:52:00Z"/>
        </w:rPr>
      </w:pPr>
      <w:del w:id="1299" w:author="Gert Morlion" w:date="2023-06-05T13:52:00Z">
        <w:r>
          <w:rPr>
            <w:noProof/>
            <w:sz w:val="16"/>
            <w:lang w:val="en-US" w:eastAsia="ko-KR"/>
          </w:rPr>
          <w:lastRenderedPageBreak/>
          <w:pict w14:anchorId="1BEBAB1E">
            <v:shape id="_x0000_i1043" type="#_x0000_t75" alt="" style="width:454.5pt;height:311.25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fldChar w:fldCharType="begin"/>
        </w:r>
        <w:r w:rsidR="00AC585C" w:rsidDel="00DC5B03">
          <w:delInstrText xml:space="preserve"> SEQ Figure \* ARABIC </w:delInstrText>
        </w:r>
        <w:r w:rsidR="00AC585C" w:rsidDel="00DC5B03">
          <w:fldChar w:fldCharType="separate"/>
        </w:r>
        <w:r w:rsidR="007260E2" w:rsidRPr="00D22CCD" w:rsidDel="00DC5B03">
          <w:rPr>
            <w:noProof/>
          </w:rPr>
          <w:delText>12</w:delText>
        </w:r>
        <w:r w:rsidR="00AC585C" w:rsidDel="00DC5B03">
          <w:rPr>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300"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301" w:name="_Toc487203135"/>
      <w:r w:rsidRPr="00D22CCD">
        <w:t>Geometry</w:t>
      </w:r>
      <w:bookmarkEnd w:id="1050"/>
      <w:bookmarkEnd w:id="1051"/>
      <w:bookmarkEnd w:id="1301"/>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302" w:name="_Toc487203136"/>
      <w:r w:rsidRPr="00D22CCD">
        <w:t>S-100 Level 3a Geometry</w:t>
      </w:r>
      <w:bookmarkEnd w:id="1302"/>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w:t>
      </w:r>
      <w:proofErr w:type="spellStart"/>
      <w:r w:rsidRPr="00D22CCD">
        <w:rPr>
          <w:rFonts w:eastAsia="Times New Roman" w:cs="Arial"/>
          <w:lang w:eastAsia="en-GB"/>
        </w:rPr>
        <w:t>self intersect</w:t>
      </w:r>
      <w:proofErr w:type="spellEnd"/>
      <w:r w:rsidRPr="00D22CCD">
        <w:rPr>
          <w:rFonts w:eastAsia="Times New Roman" w:cs="Arial"/>
          <w:lang w:eastAsia="en-GB"/>
        </w:rPr>
        <w:t xml:space="preserve">. See Figure </w:t>
      </w:r>
      <w:del w:id="1303" w:author="Birklhuber Bernd" w:date="2025-03-07T13:00:00Z">
        <w:r w:rsidRPr="00D22CCD" w:rsidDel="00AE5B66">
          <w:rPr>
            <w:rFonts w:eastAsia="Times New Roman" w:cs="Arial"/>
            <w:lang w:eastAsia="en-GB"/>
          </w:rPr>
          <w:delText>13</w:delText>
        </w:r>
      </w:del>
      <w:ins w:id="1304" w:author="Birklhuber Bernd" w:date="2025-03-07T13:00:00Z">
        <w:r w:rsidR="00AE5B66">
          <w:rPr>
            <w:rFonts w:eastAsia="Times New Roman" w:cs="Arial"/>
            <w:lang w:eastAsia="en-GB"/>
          </w:rPr>
          <w:t>4-1</w:t>
        </w:r>
      </w:ins>
      <w:ins w:id="1305"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306" w:author="Birklhuber Bernd" w:date="2025-03-07T13:01:00Z">
        <w:r w:rsidRPr="00D22CCD" w:rsidDel="00AE5B66">
          <w:rPr>
            <w:rFonts w:eastAsia="Times New Roman" w:cs="Arial"/>
            <w:lang w:eastAsia="en-GB"/>
          </w:rPr>
          <w:delText>14</w:delText>
        </w:r>
      </w:del>
      <w:ins w:id="1307"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308" w:author="Birklhuber Bernd" w:date="2025-03-07T13:01:00Z">
        <w:r w:rsidRPr="00D22CCD" w:rsidDel="00AE5B66">
          <w:delText>15</w:delText>
        </w:r>
      </w:del>
      <w:ins w:id="1309"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310" w:author="Birklhuber Bernd"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311"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D528D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5pt;height:212.25pt;visibility:visible;mso-width-percent:0;mso-height-percent:0;mso-width-percent:0;mso-height-percent:0">
            <v:imagedata r:id="rId40" o:title=""/>
          </v:shape>
        </w:pict>
      </w:r>
    </w:p>
    <w:p w14:paraId="5EE225CF" w14:textId="75D91AA6" w:rsidR="00453023" w:rsidRPr="00D22CCD" w:rsidRDefault="007260E2">
      <w:pPr>
        <w:pStyle w:val="Beschriftung"/>
        <w:jc w:val="center"/>
      </w:pPr>
      <w:r w:rsidRPr="00D22CCD">
        <w:t xml:space="preserve">Figure </w:t>
      </w:r>
      <w:ins w:id="1312" w:author="Gert Morlion" w:date="2024-08-23T16:22:00Z">
        <w:r w:rsidR="00E8009A">
          <w:t>4-1</w:t>
        </w:r>
      </w:ins>
      <w:ins w:id="1313" w:author="Birklhuber Bernd" w:date="2025-03-07T13:02:00Z">
        <w:r w:rsidR="00AE5B66">
          <w:t>1</w:t>
        </w:r>
      </w:ins>
      <w:ins w:id="1314" w:author="Gert Morlion" w:date="2024-08-23T16:22:00Z">
        <w:del w:id="1315"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D528DF">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2.75pt;height:235.5pt;visibility:visible;mso-width-percent:0;mso-height-percent:0;mso-width-percent:0;mso-height-percent:0">
            <v:imagedata r:id="rId41"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316" w:author="Gert Morlion" w:date="2024-08-23T16:22:00Z">
        <w:r w:rsidRPr="00D22CCD" w:rsidDel="00E8009A">
          <w:delText xml:space="preserve">14 </w:delText>
        </w:r>
      </w:del>
      <w:ins w:id="1317" w:author="Gert Morlion" w:date="2024-08-23T16:22:00Z">
        <w:r w:rsidR="00E8009A">
          <w:t>4-1</w:t>
        </w:r>
      </w:ins>
      <w:ins w:id="1318" w:author="Birklhuber Bernd" w:date="2025-03-07T13:02:00Z">
        <w:r w:rsidR="00AE5B66">
          <w:t>2</w:t>
        </w:r>
      </w:ins>
      <w:ins w:id="1319" w:author="Gert Morlion" w:date="2024-08-23T16:22:00Z">
        <w:del w:id="1320"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D528D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4.25pt;height:157.5pt;visibility:visible;mso-width-percent:0;mso-height-percent:0;mso-width-percent:0;mso-height-percent:0">
            <v:imagedata r:id="rId42" o:title="direction"/>
          </v:shape>
        </w:pict>
      </w:r>
    </w:p>
    <w:p w14:paraId="71452A7E" w14:textId="57218E5D" w:rsidR="00453023" w:rsidRDefault="007260E2">
      <w:pPr>
        <w:pStyle w:val="Beschriftung"/>
        <w:jc w:val="center"/>
        <w:rPr>
          <w:ins w:id="1321" w:author="Gert Morlion" w:date="2024-08-23T16:22:00Z"/>
        </w:rPr>
      </w:pPr>
      <w:r w:rsidRPr="00D22CCD">
        <w:t xml:space="preserve">Figure </w:t>
      </w:r>
      <w:del w:id="1322" w:author="Gert Morlion" w:date="2024-08-23T16:22:00Z">
        <w:r w:rsidRPr="00D22CCD" w:rsidDel="00E8009A">
          <w:delText xml:space="preserve">15 </w:delText>
        </w:r>
      </w:del>
      <w:ins w:id="1323" w:author="Gert Morlion" w:date="2024-08-23T16:22:00Z">
        <w:r w:rsidR="00E8009A">
          <w:t>4-1</w:t>
        </w:r>
      </w:ins>
      <w:ins w:id="1324" w:author="Birklhuber Bernd" w:date="2025-03-07T13:02:00Z">
        <w:r w:rsidR="00AE5B66">
          <w:t>3</w:t>
        </w:r>
      </w:ins>
      <w:ins w:id="1325" w:author="Gert Morlion" w:date="2024-08-23T16:22:00Z">
        <w:del w:id="1326"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327" w:author="Gert Morlion" w:date="2024-08-23T16:22:00Z"/>
        </w:rPr>
      </w:pPr>
      <w:bookmarkStart w:id="1328" w:name="_Toc170072372"/>
      <w:bookmarkStart w:id="1329" w:name="_Toc487203137"/>
      <w:ins w:id="1330" w:author="Gert Morlion" w:date="2024-08-23T16:22:00Z">
        <w:r>
          <w:t>Use of scale properties for feature to geometry relations</w:t>
        </w:r>
        <w:bookmarkEnd w:id="1328"/>
      </w:ins>
    </w:p>
    <w:p w14:paraId="1C8A6AF7" w14:textId="77777777" w:rsidR="00C978E8" w:rsidRDefault="00C978E8" w:rsidP="00C978E8">
      <w:pPr>
        <w:spacing w:after="120" w:line="240" w:lineRule="auto"/>
        <w:rPr>
          <w:ins w:id="1331" w:author="Gert Morlion" w:date="2024-08-23T16:22:00Z"/>
        </w:rPr>
      </w:pPr>
      <w:ins w:id="1332"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333" w:author="Gert Morlion" w:date="2024-08-23T16:22:00Z"/>
        </w:rPr>
      </w:pPr>
      <w:ins w:id="1334"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329"/>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1335" w:author="Birklhuber Bernd" w:date="2025-03-07T13:03:00Z">
        <w:r w:rsidRPr="00D22CCD" w:rsidDel="00AE5B66">
          <w:rPr>
            <w:rFonts w:cs="Arial"/>
          </w:rPr>
          <w:delText xml:space="preserve">16 </w:delText>
        </w:r>
      </w:del>
      <w:ins w:id="1336"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1337" w:author="Birklhuber Bernd" w:date="2025-03-07T13:03:00Z">
        <w:r w:rsidRPr="00D22CCD" w:rsidDel="00AE5B66">
          <w:rPr>
            <w:rFonts w:cs="Arial"/>
          </w:rPr>
          <w:delText xml:space="preserve">17 </w:delText>
        </w:r>
      </w:del>
      <w:ins w:id="1338"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w:t>
      </w:r>
      <w:proofErr w:type="gramStart"/>
      <w:r w:rsidRPr="00D22CCD">
        <w:t>River</w:t>
      </w:r>
      <w:proofErr w:type="gramEnd"/>
      <w:r w:rsidRPr="00D22CCD">
        <w:t xml:space="preserve">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339" w:author="Gert Morlion" w:date="2024-08-23T16:23:00Z"/>
          <w:rFonts w:cs="Arial"/>
        </w:rPr>
      </w:pPr>
    </w:p>
    <w:p w14:paraId="6D98B8AB" w14:textId="77777777" w:rsidR="00453023" w:rsidRPr="00D22CCD" w:rsidRDefault="00453023"/>
    <w:p w14:paraId="16F157E2" w14:textId="77777777" w:rsidR="00453023" w:rsidRPr="00D22CCD" w:rsidRDefault="00D528DF">
      <w:pPr>
        <w:keepNext/>
        <w:jc w:val="center"/>
      </w:pPr>
      <w:r>
        <w:rPr>
          <w:noProof/>
          <w:lang w:val="en-US" w:eastAsia="ko-KR"/>
        </w:rPr>
        <w:pict w14:anchorId="5F4B3368">
          <v:shape id="_x0000_i1047" type="#_x0000_t75" alt="" style="width:256.5pt;height:217.5pt;visibility:visible;mso-width-percent:0;mso-height-percent:0;mso-width-percent:0;mso-height-percent:0">
            <v:imagedata r:id="rId43" o:title=""/>
          </v:shape>
        </w:pict>
      </w:r>
    </w:p>
    <w:p w14:paraId="43C531F9" w14:textId="5CD526FD" w:rsidR="00453023" w:rsidRPr="00D22CCD" w:rsidRDefault="007260E2">
      <w:pPr>
        <w:pStyle w:val="Beschriftung"/>
        <w:jc w:val="center"/>
      </w:pPr>
      <w:r w:rsidRPr="00D22CCD">
        <w:t xml:space="preserve">Figure </w:t>
      </w:r>
      <w:ins w:id="1340" w:author="Gert Morlion" w:date="2024-08-23T16:23:00Z">
        <w:r w:rsidR="00C978E8">
          <w:t>4-1</w:t>
        </w:r>
      </w:ins>
      <w:ins w:id="1341" w:author="Birklhuber Bernd" w:date="2025-03-07T13:03:00Z">
        <w:r w:rsidR="00AE5B66">
          <w:t>4</w:t>
        </w:r>
      </w:ins>
      <w:ins w:id="1342" w:author="Gert Morlion" w:date="2024-08-23T16:23:00Z">
        <w:del w:id="1343" w:author="Birklhuber Bernd" w:date="2025-03-07T13:03:00Z">
          <w:r w:rsidR="00C978E8" w:rsidDel="00AE5B66">
            <w:delText>3</w:delText>
          </w:r>
        </w:del>
      </w:ins>
      <w:del w:id="1344"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D528DF">
      <w:pPr>
        <w:keepNext/>
        <w:jc w:val="center"/>
      </w:pPr>
      <w:r>
        <w:rPr>
          <w:noProof/>
          <w:lang w:val="en-US" w:eastAsia="ko-KR"/>
        </w:rPr>
        <w:lastRenderedPageBreak/>
        <w:pict w14:anchorId="62FFFABD">
          <v:shape id="_x0000_i1048" type="#_x0000_t75" alt="" style="width:260.25pt;height:221.25pt;visibility:visible;mso-width-percent:0;mso-height-percent:0;mso-width-percent:0;mso-height-percent:0">
            <v:imagedata r:id="rId44" o:title=""/>
          </v:shape>
        </w:pict>
      </w:r>
      <w:bookmarkStart w:id="1345" w:name="_Toc225648316"/>
      <w:bookmarkStart w:id="1346" w:name="_Toc225065173"/>
    </w:p>
    <w:p w14:paraId="4F4D492A" w14:textId="32C4E7BB" w:rsidR="00453023" w:rsidRPr="00D22CCD" w:rsidRDefault="007260E2">
      <w:pPr>
        <w:pStyle w:val="Beschriftung"/>
        <w:jc w:val="center"/>
      </w:pPr>
      <w:r w:rsidRPr="00D22CCD">
        <w:t xml:space="preserve">Figure </w:t>
      </w:r>
      <w:del w:id="1347" w:author="Gert Morlion" w:date="2024-08-23T16:23:00Z">
        <w:r w:rsidRPr="00D22CCD" w:rsidDel="00C978E8">
          <w:delText xml:space="preserve">17 </w:delText>
        </w:r>
      </w:del>
      <w:ins w:id="1348" w:author="Gert Morlion" w:date="2024-08-23T16:23:00Z">
        <w:r w:rsidR="00C978E8">
          <w:t>4</w:t>
        </w:r>
      </w:ins>
      <w:ins w:id="1349" w:author="Birklhuber Bernd" w:date="2025-03-07T13:03:00Z">
        <w:r w:rsidR="00AE5B66">
          <w:t>-15</w:t>
        </w:r>
      </w:ins>
      <w:ins w:id="1350"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351" w:name="_Toc487203138"/>
      <w:r w:rsidRPr="00D22CCD">
        <w:t>Coordinate Reference Systems (CRS)</w:t>
      </w:r>
      <w:bookmarkEnd w:id="1345"/>
      <w:bookmarkEnd w:id="1346"/>
      <w:bookmarkEnd w:id="1351"/>
    </w:p>
    <w:p w14:paraId="62E7FB61" w14:textId="77777777" w:rsidR="00453023" w:rsidRPr="00D22CCD" w:rsidRDefault="007260E2">
      <w:pPr>
        <w:pStyle w:val="berschrift2"/>
      </w:pPr>
      <w:bookmarkStart w:id="1352" w:name="_Toc225648317"/>
      <w:bookmarkStart w:id="1353" w:name="_Toc225065174"/>
      <w:bookmarkStart w:id="1354" w:name="_Toc487203139"/>
      <w:r w:rsidRPr="00D22CCD">
        <w:t>Introduction</w:t>
      </w:r>
      <w:bookmarkEnd w:id="1352"/>
      <w:bookmarkEnd w:id="1353"/>
      <w:bookmarkEnd w:id="1354"/>
      <w:r w:rsidRPr="00D22CCD">
        <w:t xml:space="preserve"> </w:t>
      </w:r>
    </w:p>
    <w:p w14:paraId="008BC7D5" w14:textId="77777777" w:rsidR="00AD7EFA" w:rsidRDefault="007260E2" w:rsidP="00AD7EFA">
      <w:pPr>
        <w:spacing w:after="120" w:line="240" w:lineRule="auto"/>
        <w:rPr>
          <w:ins w:id="1355" w:author="Gert Morlion" w:date="2024-08-26T11:11:00Z"/>
          <w:rFonts w:cs="Arial"/>
          <w:lang w:eastAsia="en-GB"/>
        </w:rPr>
      </w:pPr>
      <w:bookmarkStart w:id="1356" w:name="_Toc225648318"/>
      <w:bookmarkStart w:id="1357"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358" w:author="Gert Morlion" w:date="2024-08-26T11:11:00Z"/>
          <w:rFonts w:cs="Arial"/>
          <w:lang w:eastAsia="en-GB"/>
        </w:rPr>
      </w:pPr>
      <w:ins w:id="1359"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360" w:author="Birklhuber Bernd" w:date="2024-10-13T16:06:00Z">
        <w:r w:rsidR="002D269F">
          <w:rPr>
            <w:rFonts w:cs="Arial"/>
            <w:lang w:eastAsia="en-GB"/>
          </w:rPr>
          <w:t>I</w:t>
        </w:r>
      </w:ins>
      <w:ins w:id="1361"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362" w:author="Birklhuber Bernd" w:date="2024-10-13T16:06:00Z">
        <w:r w:rsidR="002D269F">
          <w:rPr>
            <w:rFonts w:cs="Arial"/>
          </w:rPr>
          <w:t>4</w:t>
        </w:r>
      </w:ins>
      <w:ins w:id="1363" w:author="Gert Morlion" w:date="2024-08-26T11:11:00Z">
        <w:del w:id="1364"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365" w:name="_Toc487203140"/>
      <w:r w:rsidRPr="00D22CCD">
        <w:t xml:space="preserve">Horizontal </w:t>
      </w:r>
      <w:bookmarkEnd w:id="1356"/>
      <w:bookmarkEnd w:id="1357"/>
      <w:r w:rsidRPr="00D22CCD">
        <w:t>Coordinate Reference System</w:t>
      </w:r>
      <w:bookmarkEnd w:id="1365"/>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366" w:name="_Toc225648320"/>
      <w:bookmarkStart w:id="1367"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5"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368" w:name="_Toc288810279"/>
      <w:bookmarkStart w:id="1369" w:name="_Toc288812326"/>
      <w:r w:rsidRPr="00D22CCD">
        <w:t>EPSG:4326 (WGS84)</w:t>
      </w:r>
    </w:p>
    <w:p w14:paraId="33C26901" w14:textId="77777777" w:rsidR="00453023" w:rsidRPr="00D22CCD" w:rsidRDefault="007260E2">
      <w:pPr>
        <w:spacing w:after="0" w:line="360" w:lineRule="auto"/>
      </w:pPr>
      <w:bookmarkStart w:id="1370" w:name="_Toc288810277"/>
      <w:bookmarkStart w:id="1371"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370"/>
      <w:bookmarkEnd w:id="1371"/>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368"/>
      <w:bookmarkEnd w:id="1369"/>
    </w:p>
    <w:p w14:paraId="5EA6912F" w14:textId="77777777" w:rsidR="00453023" w:rsidRPr="00D22CCD" w:rsidRDefault="007260E2">
      <w:pPr>
        <w:spacing w:after="0" w:line="360" w:lineRule="auto"/>
      </w:pPr>
      <w:bookmarkStart w:id="1372" w:name="_Toc288810280"/>
      <w:bookmarkStart w:id="1373" w:name="_Toc288812327"/>
      <w:r w:rsidRPr="00D22CCD">
        <w:rPr>
          <w:b/>
        </w:rPr>
        <w:t>Coordinate reference system registry:</w:t>
      </w:r>
      <w:r w:rsidRPr="00D22CCD">
        <w:t xml:space="preserve"> </w:t>
      </w:r>
      <w:r w:rsidRPr="00D22CCD">
        <w:tab/>
      </w:r>
      <w:hyperlink r:id="rId46" w:history="1">
        <w:r w:rsidRPr="00D22CCD">
          <w:rPr>
            <w:rStyle w:val="Hyperlink"/>
            <w:lang w:val="en-US"/>
          </w:rPr>
          <w:t xml:space="preserve">EPSG Geodetic Parameter </w:t>
        </w:r>
        <w:bookmarkEnd w:id="1372"/>
        <w:bookmarkEnd w:id="1373"/>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374" w:name="_Toc288810282"/>
      <w:bookmarkStart w:id="1375" w:name="_Toc288812329"/>
      <w:r w:rsidRPr="00D22CCD">
        <w:rPr>
          <w:b/>
        </w:rPr>
        <w:t>Date type (according to ISO 19115):</w:t>
      </w:r>
      <w:r w:rsidRPr="00D22CCD">
        <w:t xml:space="preserve">  </w:t>
      </w:r>
      <w:r w:rsidRPr="00D22CCD">
        <w:tab/>
      </w:r>
      <w:bookmarkEnd w:id="1374"/>
      <w:bookmarkEnd w:id="1375"/>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1376" w:name="_Toc288810283"/>
      <w:bookmarkStart w:id="1377"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376"/>
      <w:bookmarkEnd w:id="1377"/>
      <w:r w:rsidRPr="00D22CCD">
        <w:t xml:space="preserve"> (</w:t>
      </w:r>
      <w:ins w:id="1378" w:author="Gert Morlion" w:date="2024-08-26T11:12:00Z">
        <w:r w:rsidR="00AD7EFA">
          <w:t>I</w:t>
        </w:r>
      </w:ins>
      <w:r w:rsidRPr="00D22CCD">
        <w:t xml:space="preserve">OGP) </w:t>
      </w:r>
      <w:bookmarkStart w:id="1379" w:name="_Toc288810284"/>
      <w:bookmarkStart w:id="1380"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379"/>
      <w:bookmarkEnd w:id="1380"/>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1381"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1382" w:name="_Toc487203141"/>
      <w:r w:rsidRPr="00D22CCD">
        <w:lastRenderedPageBreak/>
        <w:t xml:space="preserve">Vertical </w:t>
      </w:r>
      <w:bookmarkEnd w:id="1366"/>
      <w:bookmarkEnd w:id="1367"/>
      <w:r w:rsidRPr="00D22CCD">
        <w:t>CRS for Soundings</w:t>
      </w:r>
      <w:bookmarkEnd w:id="1382"/>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1383" w:author="Gert Morlion" w:date="2024-08-26T11:12:00Z">
        <w:r w:rsidR="00767673">
          <w:rPr>
            <w:rFonts w:cs="Arial"/>
          </w:rPr>
          <w:t xml:space="preserve"> and is only relevant to soundings (S-</w:t>
        </w:r>
      </w:ins>
      <w:ins w:id="1384" w:author="Birklhuber Bernd" w:date="2024-10-13T16:06:00Z">
        <w:r w:rsidR="002D269F">
          <w:rPr>
            <w:rFonts w:cs="Arial"/>
          </w:rPr>
          <w:t>4</w:t>
        </w:r>
      </w:ins>
      <w:ins w:id="1385" w:author="Gert Morlion" w:date="2024-08-26T11:12:00Z">
        <w:del w:id="1386"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1387"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1388" w:author="Birklhuber Bernd" w:date="2024-10-13T16:07:00Z">
        <w:r w:rsidR="002D269F">
          <w:rPr>
            <w:rFonts w:cs="Arial"/>
          </w:rPr>
          <w:t>4</w:t>
        </w:r>
      </w:ins>
      <w:ins w:id="1389" w:author="Gert Morlion" w:date="2024-08-26T11:12:00Z">
        <w:del w:id="1390"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w:t>
      </w:r>
      <w:proofErr w:type="gramStart"/>
      <w:r w:rsidRPr="00D22CCD">
        <w:rPr>
          <w:rFonts w:cs="Arial"/>
        </w:rPr>
        <w:t>Therefore</w:t>
      </w:r>
      <w:proofErr w:type="gramEnd"/>
      <w:r w:rsidRPr="00D22CCD">
        <w:rPr>
          <w:rFonts w:cs="Arial"/>
        </w:rPr>
        <w:t xml:space="preserv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91" w:author="Gert Morlion" w:date="2024-08-26T11:14:00Z">
        <w:r w:rsidR="006B7119">
          <w:rPr>
            <w:rFonts w:ascii="Arial" w:eastAsia="MS Mincho" w:hAnsi="Arial" w:cs="Arial"/>
            <w:lang w:eastAsia="ja-JP"/>
          </w:rPr>
          <w:t xml:space="preserve">fields can be found at </w:t>
        </w:r>
        <w:commentRangeStart w:id="1392"/>
        <w:r w:rsidR="006B7119">
          <w:rPr>
            <w:rFonts w:ascii="Arial" w:eastAsia="MS Mincho" w:hAnsi="Arial" w:cs="Arial"/>
            <w:lang w:eastAsia="ja-JP"/>
          </w:rPr>
          <w:t>Annex B, clauses B-5.1.9 to B-5.1.12</w:t>
        </w:r>
      </w:ins>
      <w:commentRangeEnd w:id="1392"/>
      <w:r w:rsidR="00F67708">
        <w:rPr>
          <w:rStyle w:val="Kommentarzeichen"/>
          <w:rFonts w:ascii="Arial" w:eastAsia="MS Mincho" w:hAnsi="Arial"/>
          <w:lang w:eastAsia="ja-JP"/>
        </w:rPr>
        <w:commentReference w:id="1392"/>
      </w:r>
      <w:ins w:id="1393"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94"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95"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96"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97"/>
      <w:r w:rsidRPr="00D22CCD">
        <w:rPr>
          <w:rFonts w:ascii="Arial" w:eastAsia="MS Mincho" w:hAnsi="Arial" w:cs="Arial"/>
          <w:lang w:eastAsia="ja-JP"/>
        </w:rPr>
        <w:t>Mean High Water</w:t>
      </w:r>
      <w:commentRangeEnd w:id="1397"/>
      <w:r w:rsidR="008B414C">
        <w:rPr>
          <w:rStyle w:val="Kommentarzeichen"/>
          <w:rFonts w:ascii="Arial" w:eastAsia="MS Mincho" w:hAnsi="Arial"/>
          <w:lang w:eastAsia="ja-JP"/>
        </w:rPr>
        <w:commentReference w:id="1397"/>
      </w:r>
      <w:r w:rsidRPr="00D22CCD">
        <w:rPr>
          <w:rFonts w:ascii="Arial" w:eastAsia="MS Mincho" w:hAnsi="Arial" w:cs="Arial"/>
          <w:lang w:eastAsia="ja-JP"/>
        </w:rPr>
        <w:t>.</w:t>
      </w:r>
    </w:p>
    <w:p w14:paraId="1496C7A9" w14:textId="77777777" w:rsidR="00453023" w:rsidRDefault="00453023" w:rsidP="000F5731">
      <w:pPr>
        <w:pStyle w:val="NoSpacing1"/>
        <w:jc w:val="center"/>
        <w:rPr>
          <w:ins w:id="1398" w:author="Gert Morlion" w:date="2024-08-26T11:17:00Z"/>
        </w:rPr>
      </w:pPr>
    </w:p>
    <w:p w14:paraId="7E82CA17" w14:textId="39A64FB4" w:rsidR="000F5731" w:rsidRPr="00D22CCD" w:rsidRDefault="000F5731" w:rsidP="000F5731">
      <w:pPr>
        <w:pStyle w:val="Beschriftung"/>
        <w:spacing w:line="240" w:lineRule="auto"/>
        <w:jc w:val="center"/>
      </w:pPr>
      <w:ins w:id="1399" w:author="Gert Morlion" w:date="2024-08-26T11:17:00Z">
        <w:r w:rsidRPr="00044DEE">
          <w:rPr>
            <w:sz w:val="18"/>
            <w:szCs w:val="18"/>
          </w:rPr>
          <w:t>Table 5-1 – Compound CRS (WGS84 an</w:t>
        </w:r>
      </w:ins>
      <w:ins w:id="1400" w:author="Birklhuber Bernd" w:date="2024-10-16T04:52:00Z">
        <w:r w:rsidR="0081157E">
          <w:rPr>
            <w:sz w:val="18"/>
            <w:szCs w:val="18"/>
          </w:rPr>
          <w:t>d mean high water</w:t>
        </w:r>
      </w:ins>
      <w:ins w:id="1401" w:author="Gert Morlion" w:date="2024-08-26T11:17:00Z">
        <w:del w:id="1402"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403" w:author="Gert Morlion" w:date="2024-08-26T11:17:00Z"/>
          <w:rFonts w:cs="Arial"/>
        </w:rPr>
      </w:pPr>
      <w:ins w:id="1404" w:author="Gert Morlion" w:date="2024-08-26T11:16:00Z">
        <w:r w:rsidRPr="004A70BB">
          <w:rPr>
            <w:rFonts w:cs="Arial"/>
          </w:rPr>
          <w:t xml:space="preserve">The example at Table </w:t>
        </w:r>
        <w:r>
          <w:rPr>
            <w:rFonts w:cs="Arial"/>
          </w:rPr>
          <w:t>5-2</w:t>
        </w:r>
      </w:ins>
      <w:del w:id="1405"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406" w:author="Gert Morlion" w:date="2024-08-26T11:16:00Z">
        <w:r w:rsidR="007260E2" w:rsidRPr="00D22CCD" w:rsidDel="005C6BE7">
          <w:rPr>
            <w:rFonts w:cs="Arial"/>
          </w:rPr>
          <w:delText xml:space="preserve">first </w:delText>
        </w:r>
      </w:del>
      <w:ins w:id="1407"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408" w:author="Gert Morlion" w:date="2024-08-26T11:17:00Z"/>
          <w:rFonts w:cs="Arial"/>
        </w:rPr>
      </w:pPr>
      <w:ins w:id="1409"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Record </w:t>
            </w:r>
            <w:proofErr w:type="gramStart"/>
            <w:r w:rsidRPr="00E27500">
              <w:rPr>
                <w:rFonts w:eastAsia="Times New Roman" w:cs="Arial"/>
                <w:snapToGrid w:val="0"/>
                <w:lang w:val="en-US" w:eastAsia="en-US"/>
              </w:rPr>
              <w:t>Name  (</w:t>
            </w:r>
            <w:proofErr w:type="gramEnd"/>
            <w:r w:rsidRPr="00E27500">
              <w:rPr>
                <w:rFonts w:eastAsia="Times New Roman" w:cs="Arial"/>
                <w:snapToGrid w:val="0"/>
                <w:lang w:val="en-US" w:eastAsia="en-US"/>
              </w:rPr>
              <w:t>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proofErr w:type="gramStart"/>
            <w:r w:rsidRPr="00E27500">
              <w:rPr>
                <w:rFonts w:eastAsia="Times New Roman" w:cs="Arial"/>
                <w:snapToGrid w:val="0"/>
                <w:lang w:val="en-US" w:eastAsia="en-US"/>
              </w:rPr>
              <w:t>Depth - mean sea</w:t>
            </w:r>
            <w:proofErr w:type="gramEnd"/>
            <w:r w:rsidRPr="00E27500">
              <w:rPr>
                <w:rFonts w:eastAsia="Times New Roman" w:cs="Arial"/>
                <w:snapToGrid w:val="0"/>
                <w:lang w:val="en-US" w:eastAsia="en-US"/>
              </w:rPr>
              <w:t xml:space="preserve">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410" w:author="Gert Morlion" w:date="2024-08-26T11:17:00Z"/>
        </w:rPr>
      </w:pPr>
    </w:p>
    <w:p w14:paraId="7481A18D" w14:textId="2EDB9B59" w:rsidR="00D10484" w:rsidRPr="00E46EB6" w:rsidRDefault="00D10484" w:rsidP="00D10484">
      <w:pPr>
        <w:spacing w:after="120" w:line="240" w:lineRule="auto"/>
        <w:rPr>
          <w:ins w:id="1411" w:author="Gert Morlion" w:date="2024-08-26T11:17:00Z"/>
        </w:rPr>
      </w:pPr>
      <w:ins w:id="1412" w:author="Gert Morlion" w:date="2024-08-26T11:17:00Z">
        <w:r>
          <w:t>NOTE: For S-</w:t>
        </w:r>
      </w:ins>
      <w:ins w:id="1413" w:author="Birklhuber Bernd" w:date="2024-10-13T16:07:00Z">
        <w:r w:rsidR="002D269F">
          <w:t>4</w:t>
        </w:r>
      </w:ins>
      <w:ins w:id="1414" w:author="Gert Morlion" w:date="2024-08-26T11:17:00Z">
        <w:del w:id="1415"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416" w:author="Birklhuber Bernd" w:date="2024-10-13T16:07:00Z">
        <w:r w:rsidR="002D269F">
          <w:rPr>
            <w:rFonts w:cs="Arial"/>
          </w:rPr>
          <w:t xml:space="preserve">Inland </w:t>
        </w:r>
      </w:ins>
      <w:ins w:id="1417" w:author="Gert Morlion" w:date="2024-08-26T11:17:00Z">
        <w:r>
          <w:rPr>
            <w:rFonts w:cs="Arial"/>
          </w:rPr>
          <w:t xml:space="preserve">ECDIS </w:t>
        </w:r>
      </w:ins>
      <w:ins w:id="1418" w:author="Birklhuber Bernd" w:date="2024-10-13T16:07:00Z">
        <w:r w:rsidR="002D269F">
          <w:rPr>
            <w:rFonts w:cs="Arial"/>
          </w:rPr>
          <w:t xml:space="preserve">or ECS </w:t>
        </w:r>
      </w:ins>
      <w:ins w:id="1419" w:author="Gert Morlion" w:date="2024-08-26T11:17:00Z">
        <w:r>
          <w:rPr>
            <w:rFonts w:cs="Arial"/>
          </w:rPr>
          <w:t xml:space="preserve">in conveying the sounding datum information for an </w:t>
        </w:r>
      </w:ins>
      <w:ins w:id="1420" w:author="Birklhuber Bernd" w:date="2024-10-13T16:08:00Z">
        <w:r w:rsidR="002D269F">
          <w:rPr>
            <w:rFonts w:cs="Arial"/>
          </w:rPr>
          <w:t>I</w:t>
        </w:r>
      </w:ins>
      <w:ins w:id="1421" w:author="Gert Morlion" w:date="2024-08-26T11:17:00Z">
        <w:r>
          <w:rPr>
            <w:rFonts w:cs="Arial"/>
          </w:rPr>
          <w:t xml:space="preserve">ENC to the </w:t>
        </w:r>
      </w:ins>
      <w:proofErr w:type="spellStart"/>
      <w:ins w:id="1422" w:author="Birklhuber Bernd" w:date="2024-10-13T16:08:00Z">
        <w:r w:rsidR="002D269F">
          <w:rPr>
            <w:rFonts w:cs="Arial"/>
          </w:rPr>
          <w:t>boatmaster</w:t>
        </w:r>
      </w:ins>
      <w:proofErr w:type="spellEnd"/>
      <w:ins w:id="1423" w:author="Gert Morlion" w:date="2024-08-26T11:17:00Z">
        <w:del w:id="1424" w:author="Birklhuber Bernd" w:date="2024-10-13T16:08:00Z">
          <w:r w:rsidDel="002D269F">
            <w:rPr>
              <w:rFonts w:cs="Arial"/>
            </w:rPr>
            <w:delText>Mariner</w:delText>
          </w:r>
        </w:del>
        <w:r>
          <w:rPr>
            <w:rFonts w:cs="Arial"/>
          </w:rPr>
          <w:t xml:space="preserve"> in </w:t>
        </w:r>
      </w:ins>
      <w:ins w:id="1425" w:author="Birklhuber Bernd" w:date="2024-10-13T16:08:00Z">
        <w:r w:rsidR="002D269F">
          <w:rPr>
            <w:rFonts w:cs="Arial"/>
          </w:rPr>
          <w:t xml:space="preserve">Inland </w:t>
        </w:r>
      </w:ins>
      <w:ins w:id="1426" w:author="Gert Morlion" w:date="2024-08-26T11:17:00Z">
        <w:r>
          <w:rPr>
            <w:rFonts w:cs="Arial"/>
          </w:rPr>
          <w:t>ECDIS</w:t>
        </w:r>
      </w:ins>
      <w:ins w:id="1427" w:author="Birklhuber Bernd" w:date="2024-10-13T16:08:00Z">
        <w:r w:rsidR="002D269F">
          <w:rPr>
            <w:rFonts w:cs="Arial"/>
          </w:rPr>
          <w:t xml:space="preserve"> or ECS</w:t>
        </w:r>
      </w:ins>
      <w:ins w:id="1428" w:author="Gert Morlion" w:date="2024-08-26T11:17:00Z">
        <w:r>
          <w:rPr>
            <w:rFonts w:cs="Arial"/>
          </w:rPr>
          <w:t>. This information is provided instead using the S-</w:t>
        </w:r>
      </w:ins>
      <w:ins w:id="1429" w:author="Birklhuber Bernd" w:date="2024-10-13T16:08:00Z">
        <w:r w:rsidR="002D269F">
          <w:rPr>
            <w:rFonts w:cs="Arial"/>
          </w:rPr>
          <w:t>4</w:t>
        </w:r>
      </w:ins>
      <w:ins w:id="1430" w:author="Gert Morlion" w:date="2024-08-26T11:17:00Z">
        <w:del w:id="1431"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432" w:author="Birklhuber Bernd" w:date="2024-10-13T16:08:00Z">
        <w:r w:rsidR="002D269F">
          <w:rPr>
            <w:rFonts w:cs="Arial"/>
          </w:rPr>
          <w:t>4</w:t>
        </w:r>
      </w:ins>
      <w:ins w:id="1433" w:author="Gert Morlion" w:date="2024-08-26T11:17:00Z">
        <w:del w:id="1434"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1435" w:author="Gert Morlion" w:date="2024-08-26T11:17:00Z"/>
        </w:rPr>
      </w:pPr>
    </w:p>
    <w:p w14:paraId="44A94B46" w14:textId="77777777" w:rsidR="00453023" w:rsidRPr="00D22CCD" w:rsidRDefault="007260E2">
      <w:pPr>
        <w:pStyle w:val="berschrift1"/>
      </w:pPr>
      <w:bookmarkStart w:id="1436" w:name="_Toc225648327"/>
      <w:bookmarkStart w:id="1437" w:name="_Toc225065184"/>
      <w:bookmarkStart w:id="1438" w:name="_Toc487203142"/>
      <w:r w:rsidRPr="00D22CCD">
        <w:t>Data Quality</w:t>
      </w:r>
      <w:bookmarkEnd w:id="1436"/>
      <w:bookmarkEnd w:id="1437"/>
      <w:bookmarkEnd w:id="1438"/>
      <w:r w:rsidRPr="00D22CCD">
        <w:t xml:space="preserve"> </w:t>
      </w:r>
    </w:p>
    <w:p w14:paraId="2DB9A58E" w14:textId="77777777" w:rsidR="00453023" w:rsidRPr="00D22CCD" w:rsidRDefault="007260E2">
      <w:pPr>
        <w:pStyle w:val="berschrift2"/>
      </w:pPr>
      <w:bookmarkStart w:id="1439" w:name="_Toc487203143"/>
      <w:bookmarkStart w:id="1440" w:name="_Toc422735435"/>
      <w:bookmarkStart w:id="1441" w:name="_Toc8629844"/>
      <w:bookmarkStart w:id="1442" w:name="_Toc8629976"/>
      <w:bookmarkStart w:id="1443" w:name="_Toc19077363"/>
      <w:bookmarkStart w:id="1444" w:name="_Toc191284893"/>
      <w:bookmarkStart w:id="1445" w:name="_Toc225648328"/>
      <w:bookmarkStart w:id="1446" w:name="_Toc225065185"/>
      <w:r w:rsidRPr="00D22CCD">
        <w:t>Introduction</w:t>
      </w:r>
      <w:bookmarkEnd w:id="1439"/>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447" w:author="Gert Morlion" w:date="2024-08-26T11:19:00Z"/>
        </w:rPr>
      </w:pPr>
      <w:ins w:id="1448"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449" w:author="Gert Morlion" w:date="2024-08-26T11:19:00Z"/>
          <w:rFonts w:cs="Arial"/>
          <w:color w:val="000000"/>
          <w:lang w:val="en-US" w:eastAsia="en-US"/>
        </w:rPr>
      </w:pPr>
      <w:del w:id="1450"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451" w:author="Gert Morlion" w:date="2024-08-26T11:20:00Z"/>
        </w:rPr>
      </w:pPr>
    </w:p>
    <w:p w14:paraId="66F5D6FE" w14:textId="77777777" w:rsidR="009C79EF" w:rsidRDefault="009C79EF" w:rsidP="009C79EF">
      <w:pPr>
        <w:spacing w:after="120" w:line="240" w:lineRule="auto"/>
        <w:rPr>
          <w:ins w:id="1452"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453" w:author="Gert Morlion" w:date="2024-08-26T11:20:00Z"/>
        </w:rPr>
      </w:pPr>
      <w:bookmarkStart w:id="1454" w:name="_Toc170072380"/>
      <w:ins w:id="1455" w:author="Gert Morlion" w:date="2024-08-26T11:20:00Z">
        <w:r w:rsidRPr="008C5E4B">
          <w:t>Completeness</w:t>
        </w:r>
        <w:bookmarkEnd w:id="1454"/>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456" w:author="Gert Morlion" w:date="2024-08-26T11:20:00Z"/>
        </w:rPr>
      </w:pPr>
      <w:bookmarkStart w:id="1457" w:name="_Toc170072381"/>
      <w:ins w:id="1458" w:author="Gert Morlion" w:date="2024-08-26T11:20:00Z">
        <w:r w:rsidRPr="00107E61">
          <w:t>Commission</w:t>
        </w:r>
        <w:bookmarkEnd w:id="1457"/>
      </w:ins>
    </w:p>
    <w:p w14:paraId="2AF04160" w14:textId="648B3D13" w:rsidR="009C79EF" w:rsidRPr="009C79EF" w:rsidRDefault="009C79EF" w:rsidP="009C79EF">
      <w:pPr>
        <w:pStyle w:val="ParagraphText"/>
        <w:spacing w:after="120"/>
        <w:jc w:val="both"/>
        <w:rPr>
          <w:ins w:id="1459" w:author="Gert Morlion" w:date="2024-08-26T11:20:00Z"/>
          <w:rFonts w:eastAsia="DengXian" w:cs="Arial"/>
          <w:color w:val="auto"/>
          <w:szCs w:val="20"/>
          <w:lang w:eastAsia="zh-CN"/>
        </w:rPr>
      </w:pPr>
      <w:ins w:id="1460"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461" w:author="Gert Morlion" w:date="2024-08-26T11:20:00Z"/>
          <w:rFonts w:cs="Arial"/>
          <w:color w:val="auto"/>
          <w:szCs w:val="20"/>
        </w:rPr>
      </w:pPr>
      <w:bookmarkStart w:id="1462" w:name="OLE_LINK2"/>
      <w:ins w:id="1463" w:author="Gert Morlion" w:date="2024-08-26T11:20:00Z">
        <w:r>
          <w:rPr>
            <w:rFonts w:cs="Arial"/>
            <w:color w:val="auto"/>
            <w:szCs w:val="20"/>
          </w:rPr>
          <w:t xml:space="preserve">S-401 Annex C – </w:t>
        </w:r>
        <w:r>
          <w:rPr>
            <w:rFonts w:cs="Arial"/>
            <w:i/>
            <w:color w:val="auto"/>
            <w:szCs w:val="20"/>
          </w:rPr>
          <w:t>S-</w:t>
        </w:r>
      </w:ins>
      <w:ins w:id="1464" w:author="Gert Morlion" w:date="2024-08-26T11:21:00Z">
        <w:r>
          <w:rPr>
            <w:rFonts w:cs="Arial"/>
            <w:i/>
            <w:color w:val="auto"/>
            <w:szCs w:val="20"/>
          </w:rPr>
          <w:t>4</w:t>
        </w:r>
      </w:ins>
      <w:ins w:id="146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466" w:author="Gert Morlion" w:date="2024-08-26T11:20:00Z"/>
          <w:rFonts w:cs="Arial"/>
          <w:color w:val="auto"/>
          <w:szCs w:val="20"/>
        </w:rPr>
      </w:pPr>
      <w:ins w:id="1467"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8" w:author="Gert Morlion" w:date="2024-08-26T11:20:00Z"/>
        </w:rPr>
      </w:pPr>
      <w:bookmarkStart w:id="1469" w:name="_Toc170072382"/>
      <w:bookmarkEnd w:id="1462"/>
      <w:ins w:id="1470" w:author="Gert Morlion" w:date="2024-08-26T11:20:00Z">
        <w:r w:rsidRPr="00AB2995">
          <w:t>Omission</w:t>
        </w:r>
        <w:bookmarkEnd w:id="1469"/>
      </w:ins>
    </w:p>
    <w:p w14:paraId="33725C9B" w14:textId="14D9B74A" w:rsidR="009C79EF" w:rsidRDefault="009C79EF" w:rsidP="009C79EF">
      <w:pPr>
        <w:pStyle w:val="ParagraphText"/>
        <w:spacing w:after="120"/>
        <w:jc w:val="both"/>
        <w:rPr>
          <w:ins w:id="1471" w:author="Gert Morlion" w:date="2024-08-26T11:20:00Z"/>
          <w:rFonts w:cs="Arial"/>
          <w:color w:val="auto"/>
          <w:szCs w:val="20"/>
        </w:rPr>
      </w:pPr>
      <w:ins w:id="1472"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473" w:author="Gert Morlion" w:date="2024-08-26T11:21:00Z">
        <w:r>
          <w:rPr>
            <w:rFonts w:cs="Arial"/>
            <w:color w:val="auto"/>
            <w:szCs w:val="20"/>
          </w:rPr>
          <w:t>4</w:t>
        </w:r>
      </w:ins>
      <w:ins w:id="1474"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475" w:author="Gert Morlion" w:date="2024-08-26T11:20:00Z"/>
          <w:rFonts w:cs="Arial"/>
          <w:color w:val="auto"/>
          <w:szCs w:val="20"/>
        </w:rPr>
      </w:pPr>
      <w:ins w:id="1476" w:author="Gert Morlion" w:date="2024-08-26T11:20:00Z">
        <w:r>
          <w:rPr>
            <w:rFonts w:cs="Arial"/>
            <w:color w:val="auto"/>
            <w:szCs w:val="20"/>
          </w:rPr>
          <w:t>S-</w:t>
        </w:r>
      </w:ins>
      <w:ins w:id="1477" w:author="Gert Morlion" w:date="2024-08-26T11:21:00Z">
        <w:r>
          <w:rPr>
            <w:rFonts w:cs="Arial"/>
            <w:color w:val="auto"/>
            <w:szCs w:val="20"/>
          </w:rPr>
          <w:t>4</w:t>
        </w:r>
      </w:ins>
      <w:ins w:id="1478" w:author="Gert Morlion" w:date="2024-08-26T11:20:00Z">
        <w:r>
          <w:rPr>
            <w:rFonts w:cs="Arial"/>
            <w:color w:val="auto"/>
            <w:szCs w:val="20"/>
          </w:rPr>
          <w:t xml:space="preserve">01 Annex C – </w:t>
        </w:r>
        <w:r>
          <w:rPr>
            <w:rFonts w:cs="Arial"/>
            <w:i/>
            <w:color w:val="auto"/>
            <w:szCs w:val="20"/>
          </w:rPr>
          <w:t>S-</w:t>
        </w:r>
      </w:ins>
      <w:ins w:id="1479" w:author="Gert Morlion" w:date="2024-08-26T11:21:00Z">
        <w:r>
          <w:rPr>
            <w:rFonts w:cs="Arial"/>
            <w:i/>
            <w:color w:val="auto"/>
            <w:szCs w:val="20"/>
          </w:rPr>
          <w:t>4</w:t>
        </w:r>
      </w:ins>
      <w:ins w:id="148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481" w:author="Gert Morlion" w:date="2024-08-26T11:20:00Z"/>
          <w:rFonts w:eastAsia="DengXian" w:cs="Arial"/>
          <w:color w:val="auto"/>
          <w:szCs w:val="20"/>
          <w:lang w:eastAsia="zh-CN"/>
        </w:rPr>
      </w:pPr>
      <w:ins w:id="1482"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483"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484" w:author="Gert Morlion" w:date="2024-08-26T11:20:00Z"/>
        </w:rPr>
      </w:pPr>
      <w:bookmarkStart w:id="1485" w:name="_Toc170072383"/>
      <w:ins w:id="1486" w:author="Gert Morlion" w:date="2024-08-26T11:20:00Z">
        <w:r>
          <w:t>Logical consistency</w:t>
        </w:r>
        <w:bookmarkEnd w:id="1485"/>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87" w:author="Gert Morlion" w:date="2024-08-26T11:20:00Z"/>
        </w:rPr>
      </w:pPr>
      <w:bookmarkStart w:id="1488" w:name="_Toc170072384"/>
      <w:ins w:id="1489" w:author="Gert Morlion" w:date="2024-08-26T11:20:00Z">
        <w:r w:rsidRPr="00AB2995">
          <w:t>Conceptual consistency</w:t>
        </w:r>
        <w:bookmarkEnd w:id="1488"/>
      </w:ins>
    </w:p>
    <w:p w14:paraId="6FB48B8F" w14:textId="15D74ED4" w:rsidR="009C79EF" w:rsidRPr="009C79EF" w:rsidRDefault="009C79EF" w:rsidP="009C79EF">
      <w:pPr>
        <w:pStyle w:val="ParagraphText"/>
        <w:spacing w:after="120"/>
        <w:jc w:val="both"/>
        <w:rPr>
          <w:ins w:id="1490" w:author="Gert Morlion" w:date="2024-08-26T11:20:00Z"/>
          <w:rFonts w:eastAsia="DengXian" w:cs="Arial"/>
          <w:color w:val="auto"/>
          <w:szCs w:val="20"/>
          <w:lang w:eastAsia="zh-CN"/>
        </w:rPr>
      </w:pPr>
      <w:ins w:id="1491" w:author="Gert Morlion" w:date="2024-08-26T11:20:00Z">
        <w:r w:rsidRPr="00686B2E">
          <w:rPr>
            <w:rFonts w:cs="Arial"/>
            <w:color w:val="auto"/>
            <w:szCs w:val="20"/>
          </w:rPr>
          <w:t>Conceptual Consistency is applicable for S-</w:t>
        </w:r>
      </w:ins>
      <w:ins w:id="1492" w:author="Gert Morlion" w:date="2024-08-26T11:21:00Z">
        <w:r>
          <w:rPr>
            <w:rFonts w:cs="Arial"/>
            <w:color w:val="auto"/>
            <w:szCs w:val="20"/>
          </w:rPr>
          <w:t>4</w:t>
        </w:r>
      </w:ins>
      <w:ins w:id="1493"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94" w:author="Gert Morlion" w:date="2024-08-26T11:20:00Z"/>
          <w:rFonts w:cs="Arial"/>
          <w:color w:val="auto"/>
          <w:szCs w:val="20"/>
        </w:rPr>
      </w:pPr>
      <w:ins w:id="1495" w:author="Gert Morlion" w:date="2024-08-26T11:20:00Z">
        <w:r>
          <w:rPr>
            <w:rFonts w:cs="Arial"/>
            <w:color w:val="auto"/>
            <w:szCs w:val="20"/>
          </w:rPr>
          <w:t>Data Producers must verify that the dataset conforms to the S-100 General Feature Model. S-</w:t>
        </w:r>
      </w:ins>
      <w:ins w:id="1496" w:author="Gert Morlion" w:date="2024-08-26T11:21:00Z">
        <w:r>
          <w:rPr>
            <w:rFonts w:cs="Arial"/>
            <w:color w:val="auto"/>
            <w:szCs w:val="20"/>
          </w:rPr>
          <w:t>4</w:t>
        </w:r>
      </w:ins>
      <w:ins w:id="1497" w:author="Gert Morlion" w:date="2024-08-26T11:20:00Z">
        <w:r>
          <w:rPr>
            <w:rFonts w:cs="Arial"/>
            <w:color w:val="auto"/>
            <w:szCs w:val="20"/>
          </w:rPr>
          <w:t xml:space="preserve">01 Annex C – </w:t>
        </w:r>
        <w:r>
          <w:rPr>
            <w:rFonts w:cs="Arial"/>
            <w:i/>
            <w:color w:val="auto"/>
            <w:szCs w:val="20"/>
          </w:rPr>
          <w:t>S-</w:t>
        </w:r>
      </w:ins>
      <w:ins w:id="1498" w:author="Gert Morlion" w:date="2024-08-26T11:21:00Z">
        <w:r>
          <w:rPr>
            <w:rFonts w:cs="Arial"/>
            <w:i/>
            <w:color w:val="auto"/>
            <w:szCs w:val="20"/>
          </w:rPr>
          <w:t>4</w:t>
        </w:r>
      </w:ins>
      <w:ins w:id="149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500" w:author="Gert Morlion" w:date="2024-08-26T11:20:00Z"/>
          <w:rFonts w:cs="Arial"/>
          <w:color w:val="auto"/>
          <w:szCs w:val="20"/>
        </w:rPr>
      </w:pPr>
      <w:ins w:id="1501" w:author="Gert Morlion" w:date="2024-08-26T11:20:00Z">
        <w:r>
          <w:rPr>
            <w:rFonts w:cs="Arial"/>
            <w:color w:val="auto"/>
            <w:szCs w:val="20"/>
          </w:rPr>
          <w:t>If no conceptual consistency checks classified as Critical in S-</w:t>
        </w:r>
      </w:ins>
      <w:ins w:id="1502" w:author="Gert Morlion" w:date="2024-08-26T11:21:00Z">
        <w:r>
          <w:rPr>
            <w:rFonts w:cs="Arial"/>
            <w:color w:val="auto"/>
            <w:szCs w:val="20"/>
          </w:rPr>
          <w:t>4</w:t>
        </w:r>
      </w:ins>
      <w:ins w:id="1503"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04" w:author="Gert Morlion" w:date="2024-08-26T11:20:00Z"/>
        </w:rPr>
      </w:pPr>
      <w:bookmarkStart w:id="1505" w:name="_Toc170072385"/>
      <w:ins w:id="1506" w:author="Gert Morlion" w:date="2024-08-26T11:20:00Z">
        <w:r>
          <w:t>Domain</w:t>
        </w:r>
        <w:r w:rsidRPr="00AB2995">
          <w:t xml:space="preserve"> consistency</w:t>
        </w:r>
        <w:bookmarkEnd w:id="1505"/>
      </w:ins>
    </w:p>
    <w:p w14:paraId="67192593" w14:textId="5F471CBB" w:rsidR="009C79EF" w:rsidRPr="009C79EF" w:rsidRDefault="009C79EF" w:rsidP="009C79EF">
      <w:pPr>
        <w:pStyle w:val="ParagraphText"/>
        <w:spacing w:after="120"/>
        <w:jc w:val="both"/>
        <w:rPr>
          <w:ins w:id="1507" w:author="Gert Morlion" w:date="2024-08-26T11:20:00Z"/>
          <w:rFonts w:eastAsia="DengXian" w:cs="Arial"/>
          <w:color w:val="auto"/>
          <w:szCs w:val="20"/>
          <w:lang w:eastAsia="zh-CN"/>
        </w:rPr>
      </w:pPr>
      <w:ins w:id="1508" w:author="Gert Morlion" w:date="2024-08-26T11:20:00Z">
        <w:r w:rsidRPr="00C835FC">
          <w:rPr>
            <w:rFonts w:cs="Arial"/>
            <w:color w:val="auto"/>
            <w:szCs w:val="20"/>
          </w:rPr>
          <w:t>Domain consistency is applicable for S-</w:t>
        </w:r>
      </w:ins>
      <w:ins w:id="1509" w:author="Gert Morlion" w:date="2024-08-26T11:21:00Z">
        <w:r>
          <w:rPr>
            <w:rFonts w:cs="Arial"/>
            <w:color w:val="auto"/>
            <w:szCs w:val="20"/>
          </w:rPr>
          <w:t>4</w:t>
        </w:r>
      </w:ins>
      <w:ins w:id="1510"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511" w:author="Gert Morlion" w:date="2024-08-26T11:20:00Z"/>
          <w:rFonts w:cs="Arial"/>
          <w:color w:val="auto"/>
          <w:szCs w:val="20"/>
        </w:rPr>
      </w:pPr>
      <w:ins w:id="1512" w:author="Gert Morlion" w:date="2024-08-26T11:20:00Z">
        <w:r>
          <w:rPr>
            <w:rFonts w:cs="Arial"/>
            <w:color w:val="auto"/>
            <w:szCs w:val="20"/>
          </w:rPr>
          <w:t>Data Producers must verify that the dataset conforms to the S-</w:t>
        </w:r>
      </w:ins>
      <w:ins w:id="1513" w:author="Gert Morlion" w:date="2024-08-26T11:21:00Z">
        <w:r>
          <w:rPr>
            <w:rFonts w:cs="Arial"/>
            <w:color w:val="auto"/>
            <w:szCs w:val="20"/>
          </w:rPr>
          <w:t>4</w:t>
        </w:r>
      </w:ins>
      <w:ins w:id="1514" w:author="Gert Morlion" w:date="2024-08-26T11:20:00Z">
        <w:r>
          <w:rPr>
            <w:rFonts w:cs="Arial"/>
            <w:color w:val="auto"/>
            <w:szCs w:val="20"/>
          </w:rPr>
          <w:t>01 Feature Catalogue and rules described in the S-</w:t>
        </w:r>
      </w:ins>
      <w:ins w:id="1515" w:author="Gert Morlion" w:date="2024-08-26T11:21:00Z">
        <w:r>
          <w:rPr>
            <w:rFonts w:cs="Arial"/>
            <w:color w:val="auto"/>
            <w:szCs w:val="20"/>
          </w:rPr>
          <w:t>4</w:t>
        </w:r>
      </w:ins>
      <w:ins w:id="151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17" w:author="Gert Morlion" w:date="2024-08-26T11:21:00Z">
        <w:r>
          <w:rPr>
            <w:rFonts w:cs="Arial"/>
            <w:color w:val="auto"/>
            <w:szCs w:val="20"/>
          </w:rPr>
          <w:t>4</w:t>
        </w:r>
      </w:ins>
      <w:ins w:id="1518" w:author="Gert Morlion" w:date="2024-08-26T11:20:00Z">
        <w:r>
          <w:rPr>
            <w:rFonts w:cs="Arial"/>
            <w:color w:val="auto"/>
            <w:szCs w:val="20"/>
          </w:rPr>
          <w:t xml:space="preserve">01 Annex C – </w:t>
        </w:r>
        <w:r>
          <w:rPr>
            <w:rFonts w:cs="Arial"/>
            <w:i/>
            <w:color w:val="auto"/>
            <w:szCs w:val="20"/>
          </w:rPr>
          <w:t>S-</w:t>
        </w:r>
      </w:ins>
      <w:ins w:id="1519" w:author="Gert Morlion" w:date="2024-08-26T11:21:00Z">
        <w:r>
          <w:rPr>
            <w:rFonts w:cs="Arial"/>
            <w:i/>
            <w:color w:val="auto"/>
            <w:szCs w:val="20"/>
          </w:rPr>
          <w:t>4</w:t>
        </w:r>
      </w:ins>
      <w:ins w:id="152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521" w:author="Gert Morlion" w:date="2024-08-26T11:20:00Z"/>
          <w:rFonts w:cs="Arial"/>
          <w:color w:val="auto"/>
          <w:szCs w:val="20"/>
        </w:rPr>
      </w:pPr>
      <w:ins w:id="1522" w:author="Gert Morlion" w:date="2024-08-26T11:20:00Z">
        <w:r>
          <w:rPr>
            <w:rFonts w:cs="Arial"/>
            <w:color w:val="auto"/>
            <w:szCs w:val="20"/>
          </w:rPr>
          <w:t>If no domain consistency checks classified as Critical in S-</w:t>
        </w:r>
      </w:ins>
      <w:ins w:id="1523" w:author="Gert Morlion" w:date="2024-08-26T11:22:00Z">
        <w:r>
          <w:rPr>
            <w:rFonts w:cs="Arial"/>
            <w:color w:val="auto"/>
            <w:szCs w:val="20"/>
          </w:rPr>
          <w:t>4</w:t>
        </w:r>
      </w:ins>
      <w:ins w:id="1524"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525" w:author="Gert Morlion" w:date="2024-08-26T11:20:00Z"/>
        </w:rPr>
      </w:pPr>
      <w:bookmarkStart w:id="1526" w:name="_Toc170072386"/>
      <w:ins w:id="1527" w:author="Gert Morlion" w:date="2024-08-26T11:20:00Z">
        <w:r w:rsidRPr="0014612C">
          <w:t>Format consistency</w:t>
        </w:r>
        <w:bookmarkEnd w:id="1526"/>
      </w:ins>
    </w:p>
    <w:p w14:paraId="40D8915B" w14:textId="5C45E9A6" w:rsidR="009C79EF" w:rsidRDefault="009C79EF" w:rsidP="009C79EF">
      <w:pPr>
        <w:pStyle w:val="ParagraphText"/>
        <w:spacing w:after="120"/>
        <w:jc w:val="both"/>
        <w:rPr>
          <w:ins w:id="1528" w:author="Gert Morlion" w:date="2024-08-26T11:20:00Z"/>
          <w:rFonts w:cs="Arial"/>
          <w:color w:val="auto"/>
          <w:szCs w:val="20"/>
        </w:rPr>
      </w:pPr>
      <w:ins w:id="1529" w:author="Gert Morlion" w:date="2024-08-26T11:20:00Z">
        <w:r w:rsidRPr="00C835FC">
          <w:rPr>
            <w:rFonts w:cs="Arial"/>
            <w:color w:val="auto"/>
            <w:szCs w:val="20"/>
          </w:rPr>
          <w:t>Format Consistency is applicable for S-</w:t>
        </w:r>
      </w:ins>
      <w:ins w:id="1530" w:author="Gert Morlion" w:date="2024-08-26T11:22:00Z">
        <w:r>
          <w:rPr>
            <w:rFonts w:cs="Arial"/>
            <w:color w:val="auto"/>
            <w:szCs w:val="20"/>
          </w:rPr>
          <w:t>4</w:t>
        </w:r>
      </w:ins>
      <w:ins w:id="1531"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532" w:author="Gert Morlion" w:date="2024-08-26T11:20:00Z"/>
          <w:rFonts w:cs="Arial"/>
          <w:color w:val="auto"/>
          <w:szCs w:val="20"/>
        </w:rPr>
      </w:pPr>
      <w:ins w:id="1533" w:author="Gert Morlion" w:date="2024-08-26T11:20:00Z">
        <w:r>
          <w:rPr>
            <w:rFonts w:cs="Arial"/>
            <w:color w:val="auto"/>
            <w:szCs w:val="20"/>
          </w:rPr>
          <w:lastRenderedPageBreak/>
          <w:t>Data Producers must verify that the dataset conforms to S-</w:t>
        </w:r>
      </w:ins>
      <w:ins w:id="1534" w:author="Gert Morlion" w:date="2024-08-26T11:22:00Z">
        <w:r>
          <w:rPr>
            <w:rFonts w:cs="Arial"/>
            <w:color w:val="auto"/>
            <w:szCs w:val="20"/>
          </w:rPr>
          <w:t>4</w:t>
        </w:r>
      </w:ins>
      <w:ins w:id="1535"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536" w:author="Gert Morlion" w:date="2024-08-26T11:22:00Z">
        <w:r>
          <w:rPr>
            <w:rFonts w:cs="Arial"/>
            <w:color w:val="auto"/>
            <w:szCs w:val="20"/>
          </w:rPr>
          <w:t>4</w:t>
        </w:r>
      </w:ins>
      <w:ins w:id="1537" w:author="Gert Morlion" w:date="2024-08-26T11:20:00Z">
        <w:r>
          <w:rPr>
            <w:rFonts w:cs="Arial"/>
            <w:color w:val="auto"/>
            <w:szCs w:val="20"/>
          </w:rPr>
          <w:t xml:space="preserve">01 Annex C – </w:t>
        </w:r>
        <w:r>
          <w:rPr>
            <w:rFonts w:cs="Arial"/>
            <w:i/>
            <w:color w:val="auto"/>
            <w:szCs w:val="20"/>
          </w:rPr>
          <w:t>S-</w:t>
        </w:r>
      </w:ins>
      <w:ins w:id="1538" w:author="Gert Morlion" w:date="2024-08-26T11:22:00Z">
        <w:r>
          <w:rPr>
            <w:rFonts w:cs="Arial"/>
            <w:i/>
            <w:color w:val="auto"/>
            <w:szCs w:val="20"/>
          </w:rPr>
          <w:t>4</w:t>
        </w:r>
      </w:ins>
      <w:ins w:id="153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540" w:author="Gert Morlion" w:date="2024-08-26T11:20:00Z"/>
          <w:rFonts w:cs="Arial"/>
          <w:color w:val="auto"/>
          <w:szCs w:val="20"/>
        </w:rPr>
      </w:pPr>
      <w:ins w:id="1541" w:author="Gert Morlion" w:date="2024-08-26T11:20:00Z">
        <w:r>
          <w:rPr>
            <w:rFonts w:cs="Arial"/>
            <w:color w:val="auto"/>
            <w:szCs w:val="20"/>
          </w:rPr>
          <w:t>If no format consistency checks classified as Critical in S-</w:t>
        </w:r>
      </w:ins>
      <w:ins w:id="1542" w:author="Gert Morlion" w:date="2024-08-26T11:22:00Z">
        <w:r>
          <w:rPr>
            <w:rFonts w:cs="Arial"/>
            <w:color w:val="auto"/>
            <w:szCs w:val="20"/>
          </w:rPr>
          <w:t>4</w:t>
        </w:r>
      </w:ins>
      <w:ins w:id="1543"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44" w:author="Gert Morlion" w:date="2024-08-26T11:20:00Z"/>
        </w:rPr>
      </w:pPr>
      <w:bookmarkStart w:id="1545" w:name="_Toc170072387"/>
      <w:ins w:id="1546" w:author="Gert Morlion" w:date="2024-08-26T11:20:00Z">
        <w:r>
          <w:t>Topological</w:t>
        </w:r>
        <w:r w:rsidRPr="00AB2995">
          <w:t xml:space="preserve"> consistency</w:t>
        </w:r>
        <w:bookmarkEnd w:id="1545"/>
      </w:ins>
    </w:p>
    <w:p w14:paraId="0E862E7F" w14:textId="3958D1CC" w:rsidR="009C79EF" w:rsidRPr="009C79EF" w:rsidRDefault="009C79EF" w:rsidP="009C79EF">
      <w:pPr>
        <w:pStyle w:val="ParagraphText"/>
        <w:spacing w:after="120"/>
        <w:jc w:val="both"/>
        <w:rPr>
          <w:ins w:id="1547" w:author="Gert Morlion" w:date="2024-08-26T11:20:00Z"/>
          <w:rFonts w:eastAsia="DengXian" w:cs="Arial"/>
          <w:color w:val="auto"/>
          <w:szCs w:val="20"/>
          <w:lang w:eastAsia="zh-CN"/>
        </w:rPr>
      </w:pPr>
      <w:ins w:id="1548" w:author="Gert Morlion" w:date="2024-08-26T11:20:00Z">
        <w:r w:rsidRPr="00ED1B8E">
          <w:rPr>
            <w:rFonts w:cs="Arial"/>
            <w:color w:val="auto"/>
            <w:szCs w:val="20"/>
          </w:rPr>
          <w:t>Topological consistency is applicable for S-</w:t>
        </w:r>
      </w:ins>
      <w:ins w:id="1549" w:author="Gert Morlion" w:date="2024-08-26T11:22:00Z">
        <w:r>
          <w:rPr>
            <w:rFonts w:cs="Arial"/>
            <w:color w:val="auto"/>
            <w:szCs w:val="20"/>
          </w:rPr>
          <w:t>4</w:t>
        </w:r>
      </w:ins>
      <w:ins w:id="1550"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551" w:author="Gert Morlion" w:date="2024-08-26T11:20:00Z"/>
          <w:rFonts w:cs="Arial"/>
          <w:color w:val="auto"/>
          <w:szCs w:val="20"/>
        </w:rPr>
      </w:pPr>
      <w:ins w:id="1552" w:author="Gert Morlion" w:date="2024-08-26T11:20:00Z">
        <w:r>
          <w:rPr>
            <w:rFonts w:cs="Arial"/>
            <w:color w:val="auto"/>
            <w:szCs w:val="20"/>
          </w:rPr>
          <w:t>Data Producers must verify that the dataset conforms to the requirements for topology set out in Section 4 of this document. S-</w:t>
        </w:r>
      </w:ins>
      <w:ins w:id="1553" w:author="Gert Morlion" w:date="2024-08-26T11:22:00Z">
        <w:r>
          <w:rPr>
            <w:rFonts w:cs="Arial"/>
            <w:color w:val="auto"/>
            <w:szCs w:val="20"/>
          </w:rPr>
          <w:t>4</w:t>
        </w:r>
      </w:ins>
      <w:ins w:id="1554" w:author="Gert Morlion" w:date="2024-08-26T11:20:00Z">
        <w:r>
          <w:rPr>
            <w:rFonts w:cs="Arial"/>
            <w:color w:val="auto"/>
            <w:szCs w:val="20"/>
          </w:rPr>
          <w:t xml:space="preserve">01 Annex C – </w:t>
        </w:r>
        <w:r>
          <w:rPr>
            <w:rFonts w:cs="Arial"/>
            <w:i/>
            <w:color w:val="auto"/>
            <w:szCs w:val="20"/>
          </w:rPr>
          <w:t>S-</w:t>
        </w:r>
      </w:ins>
      <w:ins w:id="1555" w:author="Gert Morlion" w:date="2024-08-26T11:22:00Z">
        <w:r>
          <w:rPr>
            <w:rFonts w:cs="Arial"/>
            <w:i/>
            <w:color w:val="auto"/>
            <w:szCs w:val="20"/>
          </w:rPr>
          <w:t>4</w:t>
        </w:r>
      </w:ins>
      <w:ins w:id="155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557" w:author="Gert Morlion" w:date="2024-08-26T11:20:00Z"/>
          <w:rFonts w:cs="Arial"/>
          <w:color w:val="auto"/>
          <w:szCs w:val="20"/>
        </w:rPr>
      </w:pPr>
      <w:ins w:id="1558" w:author="Gert Morlion" w:date="2024-08-26T11:20:00Z">
        <w:r>
          <w:rPr>
            <w:rFonts w:cs="Arial"/>
            <w:color w:val="auto"/>
            <w:szCs w:val="20"/>
          </w:rPr>
          <w:t>If no topological consistency checks classified as Critical in S-</w:t>
        </w:r>
      </w:ins>
      <w:ins w:id="1559" w:author="Gert Morlion" w:date="2024-08-26T11:22:00Z">
        <w:r>
          <w:rPr>
            <w:rFonts w:cs="Arial"/>
            <w:color w:val="auto"/>
            <w:szCs w:val="20"/>
          </w:rPr>
          <w:t>4</w:t>
        </w:r>
      </w:ins>
      <w:ins w:id="1560"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561"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562" w:author="Gert Morlion" w:date="2024-08-26T11:20:00Z"/>
        </w:rPr>
      </w:pPr>
      <w:bookmarkStart w:id="1563" w:name="_Toc170072388"/>
      <w:ins w:id="1564" w:author="Gert Morlion" w:date="2024-08-26T11:20:00Z">
        <w:r w:rsidRPr="007F395B">
          <w:t>Positional uncertainty and accuracy</w:t>
        </w:r>
        <w:bookmarkEnd w:id="1563"/>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65" w:author="Gert Morlion" w:date="2024-08-26T11:20:00Z"/>
        </w:rPr>
      </w:pPr>
      <w:bookmarkStart w:id="1566" w:name="_Toc170072389"/>
      <w:ins w:id="1567" w:author="Gert Morlion" w:date="2024-08-26T11:20:00Z">
        <w:r w:rsidRPr="007F395B">
          <w:t>Absolute or external accuracy</w:t>
        </w:r>
        <w:bookmarkEnd w:id="1566"/>
      </w:ins>
    </w:p>
    <w:p w14:paraId="7F8341A3" w14:textId="3873518C" w:rsidR="009C79EF" w:rsidRDefault="009C79EF" w:rsidP="009C79EF">
      <w:pPr>
        <w:pStyle w:val="ParagraphText"/>
        <w:spacing w:after="120"/>
        <w:jc w:val="both"/>
        <w:rPr>
          <w:ins w:id="1568" w:author="Gert Morlion" w:date="2024-08-26T11:20:00Z"/>
          <w:rFonts w:cs="Arial"/>
          <w:color w:val="auto"/>
          <w:szCs w:val="20"/>
        </w:rPr>
      </w:pPr>
      <w:ins w:id="1569" w:author="Gert Morlion" w:date="2024-08-26T11:20:00Z">
        <w:r w:rsidRPr="00C43BD7">
          <w:rPr>
            <w:rFonts w:cs="Arial"/>
            <w:color w:val="auto"/>
            <w:szCs w:val="20"/>
          </w:rPr>
          <w:t>Absolute or external accuracy is applicable for S-</w:t>
        </w:r>
      </w:ins>
      <w:ins w:id="1570" w:author="Gert Morlion" w:date="2024-08-26T11:22:00Z">
        <w:r>
          <w:rPr>
            <w:rFonts w:cs="Arial"/>
            <w:color w:val="auto"/>
            <w:szCs w:val="20"/>
          </w:rPr>
          <w:t>4</w:t>
        </w:r>
      </w:ins>
      <w:ins w:id="1571"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572" w:author="Gert Morlion" w:date="2024-08-26T11:20:00Z"/>
          <w:rFonts w:eastAsia="DengXian" w:cs="Arial"/>
          <w:color w:val="auto"/>
          <w:szCs w:val="20"/>
          <w:lang w:eastAsia="zh-CN"/>
        </w:rPr>
      </w:pPr>
      <w:ins w:id="1573" w:author="Gert Morlion" w:date="2024-08-26T11:20:00Z">
        <w:r>
          <w:rPr>
            <w:rFonts w:cs="Arial"/>
            <w:color w:val="auto"/>
            <w:szCs w:val="20"/>
          </w:rPr>
          <w:t>Data Producers must verify the absolute accuracy of S-</w:t>
        </w:r>
      </w:ins>
      <w:ins w:id="1574" w:author="Gert Morlion" w:date="2024-08-26T11:22:00Z">
        <w:r>
          <w:rPr>
            <w:rFonts w:cs="Arial"/>
            <w:color w:val="auto"/>
            <w:szCs w:val="20"/>
          </w:rPr>
          <w:t>4</w:t>
        </w:r>
      </w:ins>
      <w:ins w:id="1575" w:author="Gert Morlion" w:date="2024-08-26T11:20:00Z">
        <w:r>
          <w:rPr>
            <w:rFonts w:cs="Arial"/>
            <w:color w:val="auto"/>
            <w:szCs w:val="20"/>
          </w:rPr>
          <w:t xml:space="preserve">01 datasets and ensure that they achieve an adequate accuracy. </w:t>
        </w:r>
        <w:proofErr w:type="gramStart"/>
        <w:r>
          <w:rPr>
            <w:rFonts w:cs="Arial"/>
            <w:color w:val="auto"/>
            <w:szCs w:val="20"/>
          </w:rPr>
          <w:t>Additionally</w:t>
        </w:r>
        <w:proofErr w:type="gramEnd"/>
        <w:r>
          <w:rPr>
            <w:rFonts w:cs="Arial"/>
            <w:color w:val="auto"/>
            <w:szCs w:val="20"/>
          </w:rPr>
          <w:t xml:space="preserve"> the relevant metadata features and attributes as described in S-</w:t>
        </w:r>
      </w:ins>
      <w:ins w:id="1576" w:author="Gert Morlion" w:date="2024-08-26T11:22:00Z">
        <w:r>
          <w:rPr>
            <w:rFonts w:cs="Arial"/>
            <w:color w:val="auto"/>
            <w:szCs w:val="20"/>
          </w:rPr>
          <w:t>4</w:t>
        </w:r>
      </w:ins>
      <w:ins w:id="157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78" w:author="Gert Morlion" w:date="2024-08-26T11:20:00Z"/>
        </w:rPr>
      </w:pPr>
      <w:bookmarkStart w:id="1579" w:name="_Toc170072390"/>
      <w:ins w:id="1580" w:author="Gert Morlion" w:date="2024-08-26T11:20:00Z">
        <w:r w:rsidRPr="00F738E1">
          <w:t>Vertical position accuracy</w:t>
        </w:r>
        <w:bookmarkEnd w:id="1579"/>
      </w:ins>
    </w:p>
    <w:p w14:paraId="40648BC3" w14:textId="10CF02F8" w:rsidR="009C79EF" w:rsidRDefault="009C79EF" w:rsidP="009C79EF">
      <w:pPr>
        <w:pStyle w:val="ParagraphText"/>
        <w:spacing w:after="120"/>
        <w:jc w:val="both"/>
        <w:rPr>
          <w:ins w:id="1581" w:author="Gert Morlion" w:date="2024-08-26T11:20:00Z"/>
          <w:rFonts w:cs="Arial"/>
          <w:color w:val="auto"/>
          <w:szCs w:val="20"/>
        </w:rPr>
      </w:pPr>
      <w:ins w:id="1582" w:author="Gert Morlion" w:date="2024-08-26T11:20:00Z">
        <w:r w:rsidRPr="001B179C">
          <w:rPr>
            <w:rFonts w:cs="Arial"/>
            <w:color w:val="auto"/>
            <w:szCs w:val="20"/>
          </w:rPr>
          <w:t>Vertical position accuracy is applicable for S-</w:t>
        </w:r>
      </w:ins>
      <w:ins w:id="1583" w:author="Gert Morlion" w:date="2024-08-26T11:23:00Z">
        <w:r>
          <w:rPr>
            <w:rFonts w:cs="Arial"/>
            <w:color w:val="auto"/>
            <w:szCs w:val="20"/>
          </w:rPr>
          <w:t>4</w:t>
        </w:r>
      </w:ins>
      <w:ins w:id="1584"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85" w:author="Gert Morlion" w:date="2024-08-26T11:20:00Z"/>
          <w:rFonts w:eastAsia="DengXian" w:cs="Arial"/>
          <w:color w:val="auto"/>
          <w:szCs w:val="20"/>
          <w:lang w:eastAsia="zh-CN"/>
        </w:rPr>
      </w:pPr>
      <w:ins w:id="1586" w:author="Gert Morlion" w:date="2024-08-26T11:20:00Z">
        <w:r>
          <w:rPr>
            <w:rFonts w:cs="Arial"/>
            <w:color w:val="auto"/>
            <w:szCs w:val="20"/>
          </w:rPr>
          <w:t>Data Producers must verify the vertical position accuracy of S-</w:t>
        </w:r>
      </w:ins>
      <w:ins w:id="1587" w:author="Gert Morlion" w:date="2024-08-26T11:23:00Z">
        <w:r>
          <w:rPr>
            <w:rFonts w:cs="Arial"/>
            <w:color w:val="auto"/>
            <w:szCs w:val="20"/>
          </w:rPr>
          <w:t>4</w:t>
        </w:r>
      </w:ins>
      <w:ins w:id="1588" w:author="Gert Morlion" w:date="2024-08-26T11:20:00Z">
        <w:r>
          <w:rPr>
            <w:rFonts w:cs="Arial"/>
            <w:color w:val="auto"/>
            <w:szCs w:val="20"/>
          </w:rPr>
          <w:t>01 datasets and ensure that they achieve an adequate accuracy. The relevant metadata features and attributes as described in S-</w:t>
        </w:r>
      </w:ins>
      <w:ins w:id="1589" w:author="Gert Morlion" w:date="2024-08-26T11:23:00Z">
        <w:r>
          <w:rPr>
            <w:rFonts w:cs="Arial"/>
            <w:color w:val="auto"/>
            <w:szCs w:val="20"/>
          </w:rPr>
          <w:t>4</w:t>
        </w:r>
      </w:ins>
      <w:ins w:id="159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591" w:author="Gert Morlion" w:date="2024-08-26T11:20:00Z"/>
        </w:rPr>
      </w:pPr>
      <w:bookmarkStart w:id="1592" w:name="_Toc170072391"/>
      <w:ins w:id="1593" w:author="Gert Morlion" w:date="2024-08-26T11:20:00Z">
        <w:r w:rsidRPr="00507803">
          <w:t>Horizontal position accuracy</w:t>
        </w:r>
        <w:bookmarkEnd w:id="1592"/>
      </w:ins>
    </w:p>
    <w:p w14:paraId="1C7A7976" w14:textId="41FC2FFE" w:rsidR="009C79EF" w:rsidRPr="009C79EF" w:rsidRDefault="009C79EF" w:rsidP="009C79EF">
      <w:pPr>
        <w:pStyle w:val="ParagraphText"/>
        <w:spacing w:after="120"/>
        <w:jc w:val="both"/>
        <w:rPr>
          <w:ins w:id="1594" w:author="Gert Morlion" w:date="2024-08-26T11:20:00Z"/>
          <w:rFonts w:eastAsia="DengXian" w:cs="Arial"/>
          <w:color w:val="auto"/>
          <w:szCs w:val="20"/>
          <w:lang w:eastAsia="zh-CN"/>
        </w:rPr>
      </w:pPr>
      <w:ins w:id="1595" w:author="Gert Morlion" w:date="2024-08-26T11:20:00Z">
        <w:r w:rsidRPr="001B179C">
          <w:rPr>
            <w:rFonts w:cs="Arial"/>
            <w:color w:val="auto"/>
            <w:szCs w:val="20"/>
          </w:rPr>
          <w:t>Horizontal position accuracy is applicable for S-</w:t>
        </w:r>
      </w:ins>
      <w:ins w:id="1596" w:author="Gert Morlion" w:date="2024-08-26T11:23:00Z">
        <w:r>
          <w:rPr>
            <w:rFonts w:cs="Arial"/>
            <w:color w:val="auto"/>
            <w:szCs w:val="20"/>
          </w:rPr>
          <w:t>4</w:t>
        </w:r>
      </w:ins>
      <w:ins w:id="1597"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98" w:author="Gert Morlion" w:date="2024-08-26T11:20:00Z"/>
          <w:rFonts w:cs="Arial"/>
          <w:color w:val="auto"/>
          <w:szCs w:val="20"/>
        </w:rPr>
      </w:pPr>
      <w:ins w:id="1599"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600" w:author="Gert Morlion" w:date="2024-08-26T11:23:00Z">
        <w:r>
          <w:rPr>
            <w:rFonts w:cs="Arial"/>
            <w:color w:val="auto"/>
            <w:szCs w:val="20"/>
          </w:rPr>
          <w:t>4</w:t>
        </w:r>
      </w:ins>
      <w:ins w:id="1601"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602" w:author="Gert Morlion" w:date="2024-08-26T11:23:00Z">
        <w:r>
          <w:rPr>
            <w:rFonts w:cs="Arial"/>
            <w:color w:val="auto"/>
            <w:szCs w:val="20"/>
          </w:rPr>
          <w:t>4</w:t>
        </w:r>
      </w:ins>
      <w:ins w:id="160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04" w:author="Gert Morlion" w:date="2024-08-26T11:20:00Z"/>
        </w:rPr>
      </w:pPr>
      <w:bookmarkStart w:id="1605" w:name="_Toc170072392"/>
      <w:ins w:id="1606" w:author="Gert Morlion" w:date="2024-08-26T11:20:00Z">
        <w:r w:rsidRPr="00F738E1">
          <w:t>Relative or internal accuracy</w:t>
        </w:r>
        <w:bookmarkEnd w:id="1605"/>
      </w:ins>
    </w:p>
    <w:p w14:paraId="4A4B2CC3" w14:textId="327AA327" w:rsidR="009C79EF" w:rsidRPr="009C79EF" w:rsidRDefault="009C79EF" w:rsidP="009C79EF">
      <w:pPr>
        <w:pStyle w:val="ParagraphText"/>
        <w:spacing w:after="120"/>
        <w:jc w:val="both"/>
        <w:rPr>
          <w:ins w:id="1607" w:author="Gert Morlion" w:date="2024-08-26T11:20:00Z"/>
          <w:rFonts w:eastAsia="DengXian" w:cs="Arial"/>
          <w:color w:val="auto"/>
          <w:szCs w:val="20"/>
          <w:lang w:eastAsia="zh-CN"/>
        </w:rPr>
      </w:pPr>
      <w:ins w:id="1608" w:author="Gert Morlion" w:date="2024-08-26T11:20:00Z">
        <w:r w:rsidRPr="00B53358">
          <w:rPr>
            <w:rFonts w:cs="Arial"/>
            <w:color w:val="auto"/>
            <w:szCs w:val="20"/>
          </w:rPr>
          <w:t>Relative or internal accuracy is applicable for S-</w:t>
        </w:r>
      </w:ins>
      <w:ins w:id="1609" w:author="Gert Morlion" w:date="2024-08-26T11:23:00Z">
        <w:r>
          <w:rPr>
            <w:rFonts w:cs="Arial"/>
            <w:color w:val="auto"/>
            <w:szCs w:val="20"/>
          </w:rPr>
          <w:t>4</w:t>
        </w:r>
      </w:ins>
      <w:ins w:id="1610"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611" w:author="Gert Morlion" w:date="2024-08-26T11:20:00Z"/>
          <w:rFonts w:eastAsia="DengXian" w:cs="Arial"/>
          <w:color w:val="auto"/>
          <w:szCs w:val="20"/>
          <w:lang w:eastAsia="zh-CN"/>
        </w:rPr>
      </w:pPr>
      <w:ins w:id="1612"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613" w:author="Gert Morlion" w:date="2024-08-26T11:23:00Z">
        <w:r>
          <w:rPr>
            <w:rFonts w:cs="Arial"/>
            <w:color w:val="auto"/>
            <w:szCs w:val="20"/>
          </w:rPr>
          <w:t>4</w:t>
        </w:r>
      </w:ins>
      <w:ins w:id="1614"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15" w:author="Gert Morlion" w:date="2024-08-26T11:20:00Z"/>
        </w:rPr>
      </w:pPr>
      <w:bookmarkStart w:id="1616" w:name="_Toc170072393"/>
      <w:ins w:id="1617" w:author="Gert Morlion" w:date="2024-08-26T11:20:00Z">
        <w:r w:rsidRPr="00F738E1">
          <w:t>Gridded data positional accuracy</w:t>
        </w:r>
        <w:bookmarkEnd w:id="1616"/>
      </w:ins>
    </w:p>
    <w:p w14:paraId="229F976F" w14:textId="3958C860" w:rsidR="009C79EF" w:rsidRPr="009C79EF" w:rsidRDefault="009C79EF" w:rsidP="009C79EF">
      <w:pPr>
        <w:pStyle w:val="ParagraphText"/>
        <w:spacing w:after="120"/>
        <w:jc w:val="both"/>
        <w:rPr>
          <w:ins w:id="1618" w:author="Gert Morlion" w:date="2024-08-26T11:20:00Z"/>
          <w:rFonts w:eastAsia="DengXian" w:cs="Arial"/>
          <w:color w:val="auto"/>
          <w:szCs w:val="20"/>
          <w:lang w:eastAsia="zh-CN"/>
        </w:rPr>
      </w:pPr>
      <w:ins w:id="161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620" w:author="Gert Morlion" w:date="2024-08-26T11:23:00Z">
        <w:r>
          <w:rPr>
            <w:rFonts w:cs="Arial"/>
            <w:color w:val="auto"/>
            <w:szCs w:val="20"/>
          </w:rPr>
          <w:t>4</w:t>
        </w:r>
      </w:ins>
      <w:ins w:id="162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622"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623" w:author="Gert Morlion" w:date="2024-08-26T11:20:00Z"/>
        </w:rPr>
      </w:pPr>
      <w:bookmarkStart w:id="1624" w:name="_Toc170072394"/>
      <w:ins w:id="1625" w:author="Gert Morlion" w:date="2024-08-26T11:20:00Z">
        <w:r w:rsidRPr="008F63E6">
          <w:t>Thematic accuracy</w:t>
        </w:r>
        <w:bookmarkEnd w:id="1624"/>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26" w:author="Gert Morlion" w:date="2024-08-26T11:20:00Z"/>
        </w:rPr>
      </w:pPr>
      <w:bookmarkStart w:id="1627" w:name="_Toc170072395"/>
      <w:ins w:id="1628" w:author="Gert Morlion" w:date="2024-08-26T11:20:00Z">
        <w:r w:rsidRPr="008F63E6">
          <w:t>Thematic classification correctness</w:t>
        </w:r>
        <w:bookmarkEnd w:id="1627"/>
      </w:ins>
    </w:p>
    <w:p w14:paraId="64B5E599" w14:textId="650B5BFA" w:rsidR="009C79EF" w:rsidRPr="009C79EF" w:rsidRDefault="009C79EF" w:rsidP="009C79EF">
      <w:pPr>
        <w:pStyle w:val="ParagraphText"/>
        <w:spacing w:after="120"/>
        <w:jc w:val="both"/>
        <w:rPr>
          <w:ins w:id="1629" w:author="Gert Morlion" w:date="2024-08-26T11:20:00Z"/>
          <w:rFonts w:eastAsia="DengXian" w:cs="Arial"/>
          <w:color w:val="auto"/>
          <w:szCs w:val="20"/>
          <w:lang w:eastAsia="zh-CN"/>
        </w:rPr>
      </w:pPr>
      <w:ins w:id="1630" w:author="Gert Morlion" w:date="2024-08-26T11:20:00Z">
        <w:r w:rsidRPr="00F75022">
          <w:rPr>
            <w:rFonts w:cs="Arial"/>
            <w:color w:val="auto"/>
            <w:szCs w:val="20"/>
          </w:rPr>
          <w:t>Thematic classification correctness is applicable for S-</w:t>
        </w:r>
      </w:ins>
      <w:ins w:id="1631" w:author="Gert Morlion" w:date="2024-08-26T11:23:00Z">
        <w:r>
          <w:rPr>
            <w:rFonts w:cs="Arial"/>
            <w:color w:val="auto"/>
            <w:szCs w:val="20"/>
          </w:rPr>
          <w:t>4</w:t>
        </w:r>
      </w:ins>
      <w:ins w:id="1632"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633" w:author="Gert Morlion" w:date="2024-08-26T11:20:00Z"/>
          <w:rFonts w:cs="Arial"/>
          <w:color w:val="auto"/>
          <w:szCs w:val="20"/>
        </w:rPr>
      </w:pPr>
      <w:ins w:id="1634" w:author="Gert Morlion" w:date="2024-08-26T11:20:00Z">
        <w:r>
          <w:rPr>
            <w:rFonts w:cs="Arial"/>
            <w:color w:val="auto"/>
            <w:szCs w:val="20"/>
          </w:rPr>
          <w:t>Data Producers must verify that features have been encoded correctly when included in the S-</w:t>
        </w:r>
      </w:ins>
      <w:ins w:id="1635" w:author="Gert Morlion" w:date="2024-08-26T11:23:00Z">
        <w:r>
          <w:rPr>
            <w:rFonts w:cs="Arial"/>
            <w:color w:val="auto"/>
            <w:szCs w:val="20"/>
          </w:rPr>
          <w:t>4</w:t>
        </w:r>
      </w:ins>
      <w:ins w:id="1636" w:author="Gert Morlion" w:date="2024-08-26T11:20:00Z">
        <w:r>
          <w:rPr>
            <w:rFonts w:cs="Arial"/>
            <w:color w:val="auto"/>
            <w:szCs w:val="20"/>
          </w:rPr>
          <w:t>01 dataset. Encoded features must conform to the S-</w:t>
        </w:r>
      </w:ins>
      <w:ins w:id="1637" w:author="Gert Morlion" w:date="2024-08-26T11:23:00Z">
        <w:r>
          <w:rPr>
            <w:rFonts w:cs="Arial"/>
            <w:color w:val="auto"/>
            <w:szCs w:val="20"/>
          </w:rPr>
          <w:t>4</w:t>
        </w:r>
      </w:ins>
      <w:ins w:id="1638"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639" w:author="Gert Morlion" w:date="2024-08-26T11:24:00Z">
        <w:r w:rsidR="000C689E">
          <w:rPr>
            <w:rFonts w:cs="Arial"/>
            <w:color w:val="auto"/>
            <w:szCs w:val="20"/>
          </w:rPr>
          <w:t>4</w:t>
        </w:r>
      </w:ins>
      <w:ins w:id="164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1" w:author="Gert Morlion" w:date="2024-08-26T11:24:00Z">
        <w:r w:rsidR="000C689E">
          <w:rPr>
            <w:rFonts w:cs="Arial"/>
            <w:color w:val="auto"/>
            <w:szCs w:val="20"/>
          </w:rPr>
          <w:t>4</w:t>
        </w:r>
      </w:ins>
      <w:ins w:id="1642" w:author="Gert Morlion" w:date="2024-08-26T11:20:00Z">
        <w:r>
          <w:rPr>
            <w:rFonts w:cs="Arial"/>
            <w:color w:val="auto"/>
            <w:szCs w:val="20"/>
          </w:rPr>
          <w:t xml:space="preserve">01 Annex C – </w:t>
        </w:r>
        <w:r>
          <w:rPr>
            <w:rFonts w:cs="Arial"/>
            <w:i/>
            <w:color w:val="auto"/>
            <w:szCs w:val="20"/>
          </w:rPr>
          <w:t>S-</w:t>
        </w:r>
      </w:ins>
      <w:ins w:id="1643" w:author="Gert Morlion" w:date="2024-08-26T11:23:00Z">
        <w:r w:rsidR="000C689E">
          <w:rPr>
            <w:rFonts w:cs="Arial"/>
            <w:i/>
            <w:color w:val="auto"/>
            <w:szCs w:val="20"/>
          </w:rPr>
          <w:t>4</w:t>
        </w:r>
      </w:ins>
      <w:ins w:id="164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645" w:author="Gert Morlion" w:date="2024-08-26T11:20:00Z"/>
          <w:rFonts w:cs="Arial"/>
          <w:color w:val="auto"/>
          <w:szCs w:val="20"/>
        </w:rPr>
      </w:pPr>
      <w:ins w:id="1646" w:author="Gert Morlion" w:date="2024-08-26T11:20:00Z">
        <w:r>
          <w:rPr>
            <w:rFonts w:cs="Arial"/>
            <w:color w:val="auto"/>
            <w:szCs w:val="20"/>
          </w:rPr>
          <w:t>If no thematic classification correctness checks classified as Critical in S-</w:t>
        </w:r>
      </w:ins>
      <w:ins w:id="1647" w:author="Gert Morlion" w:date="2024-08-26T11:24:00Z">
        <w:r w:rsidR="000C689E">
          <w:rPr>
            <w:rFonts w:cs="Arial"/>
            <w:color w:val="auto"/>
            <w:szCs w:val="20"/>
          </w:rPr>
          <w:t>4</w:t>
        </w:r>
      </w:ins>
      <w:ins w:id="1648"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49" w:author="Gert Morlion" w:date="2024-08-26T11:20:00Z"/>
        </w:rPr>
      </w:pPr>
      <w:bookmarkStart w:id="1650" w:name="_Toc170072396"/>
      <w:ins w:id="1651" w:author="Gert Morlion" w:date="2024-08-26T11:20:00Z">
        <w:r w:rsidRPr="008F63E6">
          <w:t>Non-quantitative attribute accuracy</w:t>
        </w:r>
        <w:bookmarkEnd w:id="1650"/>
      </w:ins>
    </w:p>
    <w:p w14:paraId="475375C9" w14:textId="369AE1BE" w:rsidR="009C79EF" w:rsidRPr="009C79EF" w:rsidRDefault="009C79EF" w:rsidP="009C79EF">
      <w:pPr>
        <w:pStyle w:val="ParagraphText"/>
        <w:spacing w:after="120"/>
        <w:jc w:val="both"/>
        <w:rPr>
          <w:ins w:id="1652" w:author="Gert Morlion" w:date="2024-08-26T11:20:00Z"/>
          <w:rFonts w:eastAsia="DengXian" w:cs="Arial"/>
          <w:color w:val="auto"/>
          <w:szCs w:val="20"/>
          <w:lang w:eastAsia="zh-CN"/>
        </w:rPr>
      </w:pPr>
      <w:ins w:id="1653" w:author="Gert Morlion" w:date="2024-08-26T11:20:00Z">
        <w:r w:rsidRPr="00E07191">
          <w:rPr>
            <w:rFonts w:cs="Arial"/>
            <w:color w:val="auto"/>
            <w:szCs w:val="20"/>
          </w:rPr>
          <w:t>Non-quantitative attribute accuracy is applicable for S-</w:t>
        </w:r>
      </w:ins>
      <w:ins w:id="1654" w:author="Gert Morlion" w:date="2024-08-26T11:24:00Z">
        <w:r w:rsidR="000C689E">
          <w:rPr>
            <w:rFonts w:cs="Arial"/>
            <w:color w:val="auto"/>
            <w:szCs w:val="20"/>
          </w:rPr>
          <w:t>4</w:t>
        </w:r>
      </w:ins>
      <w:ins w:id="1655"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656" w:author="Gert Morlion" w:date="2024-08-26T11:20:00Z"/>
          <w:rFonts w:cs="Arial"/>
          <w:color w:val="auto"/>
          <w:szCs w:val="20"/>
        </w:rPr>
      </w:pPr>
      <w:ins w:id="1657"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658" w:author="Gert Morlion" w:date="2024-08-26T11:24:00Z">
        <w:r w:rsidR="000C689E">
          <w:rPr>
            <w:rFonts w:cs="Arial"/>
            <w:color w:val="auto"/>
            <w:szCs w:val="20"/>
          </w:rPr>
          <w:t>4</w:t>
        </w:r>
      </w:ins>
      <w:ins w:id="1659"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660" w:author="Gert Morlion" w:date="2024-08-26T11:24:00Z">
        <w:r w:rsidR="000C689E">
          <w:rPr>
            <w:rFonts w:cs="Arial"/>
            <w:color w:val="auto"/>
            <w:szCs w:val="20"/>
          </w:rPr>
          <w:t>4</w:t>
        </w:r>
      </w:ins>
      <w:ins w:id="1661" w:author="Gert Morlion" w:date="2024-08-26T11:20:00Z">
        <w:r>
          <w:rPr>
            <w:rFonts w:cs="Arial"/>
            <w:color w:val="auto"/>
            <w:szCs w:val="20"/>
          </w:rPr>
          <w:t>01 Feature Catalogue and the rules described in the S-</w:t>
        </w:r>
      </w:ins>
      <w:ins w:id="1662" w:author="Gert Morlion" w:date="2024-08-26T11:24:00Z">
        <w:r w:rsidR="000C689E">
          <w:rPr>
            <w:rFonts w:cs="Arial"/>
            <w:color w:val="auto"/>
            <w:szCs w:val="20"/>
          </w:rPr>
          <w:t>4</w:t>
        </w:r>
      </w:ins>
      <w:ins w:id="166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64" w:author="Gert Morlion" w:date="2024-08-26T11:24:00Z">
        <w:r w:rsidR="000C689E">
          <w:rPr>
            <w:rFonts w:cs="Arial"/>
            <w:color w:val="auto"/>
            <w:szCs w:val="20"/>
          </w:rPr>
          <w:t>4</w:t>
        </w:r>
      </w:ins>
      <w:ins w:id="1665" w:author="Gert Morlion" w:date="2024-08-26T11:20:00Z">
        <w:r>
          <w:rPr>
            <w:rFonts w:cs="Arial"/>
            <w:color w:val="auto"/>
            <w:szCs w:val="20"/>
          </w:rPr>
          <w:t xml:space="preserve">01 Annex C – </w:t>
        </w:r>
        <w:r>
          <w:rPr>
            <w:rFonts w:cs="Arial"/>
            <w:i/>
            <w:color w:val="auto"/>
            <w:szCs w:val="20"/>
          </w:rPr>
          <w:t>S-</w:t>
        </w:r>
      </w:ins>
      <w:ins w:id="1666" w:author="Gert Morlion" w:date="2024-08-26T11:24:00Z">
        <w:r w:rsidR="000C689E">
          <w:rPr>
            <w:rFonts w:cs="Arial"/>
            <w:i/>
            <w:color w:val="auto"/>
            <w:szCs w:val="20"/>
          </w:rPr>
          <w:t>4</w:t>
        </w:r>
      </w:ins>
      <w:ins w:id="1667"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668" w:author="Gert Morlion" w:date="2024-08-26T11:20:00Z"/>
          <w:rFonts w:cs="Arial"/>
          <w:color w:val="auto"/>
          <w:szCs w:val="20"/>
        </w:rPr>
      </w:pPr>
      <w:ins w:id="1669"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670" w:author="Gert Morlion" w:date="2024-08-26T11:24:00Z">
        <w:r w:rsidR="000C689E">
          <w:rPr>
            <w:rFonts w:cs="Arial"/>
            <w:color w:val="auto"/>
            <w:szCs w:val="20"/>
          </w:rPr>
          <w:t>4</w:t>
        </w:r>
      </w:ins>
      <w:ins w:id="1671"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72" w:author="Gert Morlion" w:date="2024-08-26T11:20:00Z"/>
        </w:rPr>
      </w:pPr>
      <w:bookmarkStart w:id="1673" w:name="_Toc170072397"/>
      <w:ins w:id="1674" w:author="Gert Morlion" w:date="2024-08-26T11:20:00Z">
        <w:r w:rsidRPr="008F63E6">
          <w:t>Quantitative attribute accuracy</w:t>
        </w:r>
        <w:bookmarkEnd w:id="1673"/>
      </w:ins>
    </w:p>
    <w:p w14:paraId="13A7B9A3" w14:textId="0B8F89FC" w:rsidR="009C79EF" w:rsidRPr="009C79EF" w:rsidRDefault="009C79EF" w:rsidP="009C79EF">
      <w:pPr>
        <w:pStyle w:val="ParagraphText"/>
        <w:spacing w:after="120"/>
        <w:jc w:val="both"/>
        <w:rPr>
          <w:ins w:id="1675" w:author="Gert Morlion" w:date="2024-08-26T11:20:00Z"/>
          <w:rFonts w:eastAsia="DengXian" w:cs="Arial"/>
          <w:color w:val="auto"/>
          <w:szCs w:val="20"/>
          <w:lang w:eastAsia="zh-CN"/>
        </w:rPr>
      </w:pPr>
      <w:ins w:id="1676" w:author="Gert Morlion" w:date="2024-08-26T11:20:00Z">
        <w:r w:rsidRPr="00F46785">
          <w:rPr>
            <w:rFonts w:cs="Arial"/>
            <w:color w:val="auto"/>
            <w:szCs w:val="20"/>
          </w:rPr>
          <w:t>Quantitative attribute accuracy is applicable for S-</w:t>
        </w:r>
      </w:ins>
      <w:ins w:id="1677" w:author="Gert Morlion" w:date="2024-08-26T11:24:00Z">
        <w:r w:rsidR="000C689E">
          <w:rPr>
            <w:rFonts w:cs="Arial"/>
            <w:color w:val="auto"/>
            <w:szCs w:val="20"/>
          </w:rPr>
          <w:t>4</w:t>
        </w:r>
      </w:ins>
      <w:ins w:id="1678"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679" w:author="Gert Morlion" w:date="2024-08-26T11:20:00Z"/>
          <w:rFonts w:cs="Arial"/>
          <w:color w:val="auto"/>
          <w:szCs w:val="20"/>
        </w:rPr>
      </w:pPr>
      <w:ins w:id="1680"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681" w:author="Gert Morlion" w:date="2024-08-26T11:24:00Z">
        <w:r w:rsidR="000C689E">
          <w:rPr>
            <w:rFonts w:cs="Arial"/>
            <w:color w:val="auto"/>
            <w:szCs w:val="20"/>
          </w:rPr>
          <w:t>4</w:t>
        </w:r>
      </w:ins>
      <w:ins w:id="1682"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683" w:author="Gert Morlion" w:date="2024-08-26T11:24:00Z">
        <w:r w:rsidR="000C689E">
          <w:rPr>
            <w:rFonts w:cs="Arial"/>
            <w:color w:val="auto"/>
            <w:szCs w:val="20"/>
          </w:rPr>
          <w:t>4</w:t>
        </w:r>
      </w:ins>
      <w:ins w:id="1684" w:author="Gert Morlion" w:date="2024-08-26T11:20:00Z">
        <w:r>
          <w:rPr>
            <w:rFonts w:cs="Arial"/>
            <w:color w:val="auto"/>
            <w:szCs w:val="20"/>
          </w:rPr>
          <w:t>01 Feature Catalogue and the rules described in the S-</w:t>
        </w:r>
      </w:ins>
      <w:ins w:id="1685" w:author="Gert Morlion" w:date="2024-08-26T11:24:00Z">
        <w:r w:rsidR="000C689E">
          <w:rPr>
            <w:rFonts w:cs="Arial"/>
            <w:color w:val="auto"/>
            <w:szCs w:val="20"/>
          </w:rPr>
          <w:t>4</w:t>
        </w:r>
      </w:ins>
      <w:ins w:id="168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87" w:author="Gert Morlion" w:date="2024-08-26T11:24:00Z">
        <w:r w:rsidR="00D345F0">
          <w:rPr>
            <w:rFonts w:cs="Arial"/>
            <w:color w:val="auto"/>
            <w:szCs w:val="20"/>
          </w:rPr>
          <w:t>4</w:t>
        </w:r>
      </w:ins>
      <w:ins w:id="1688" w:author="Gert Morlion" w:date="2024-08-26T11:20:00Z">
        <w:r>
          <w:rPr>
            <w:rFonts w:cs="Arial"/>
            <w:color w:val="auto"/>
            <w:szCs w:val="20"/>
          </w:rPr>
          <w:t xml:space="preserve">01 Annex C – </w:t>
        </w:r>
        <w:r>
          <w:rPr>
            <w:rFonts w:cs="Arial"/>
            <w:i/>
            <w:color w:val="auto"/>
            <w:szCs w:val="20"/>
          </w:rPr>
          <w:t>S-</w:t>
        </w:r>
      </w:ins>
      <w:ins w:id="1689" w:author="Gert Morlion" w:date="2024-08-26T11:25:00Z">
        <w:r w:rsidR="00D345F0">
          <w:rPr>
            <w:rFonts w:cs="Arial"/>
            <w:i/>
            <w:color w:val="auto"/>
            <w:szCs w:val="20"/>
          </w:rPr>
          <w:t>4</w:t>
        </w:r>
      </w:ins>
      <w:ins w:id="169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91" w:author="Gert Morlion" w:date="2024-08-26T11:20:00Z"/>
          <w:rFonts w:cs="Arial"/>
          <w:color w:val="auto"/>
          <w:szCs w:val="20"/>
        </w:rPr>
      </w:pPr>
      <w:ins w:id="1692"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93" w:author="Gert Morlion" w:date="2024-08-26T11:25:00Z">
        <w:r w:rsidR="00D345F0">
          <w:rPr>
            <w:rFonts w:cs="Arial"/>
            <w:color w:val="auto"/>
            <w:szCs w:val="20"/>
          </w:rPr>
          <w:t>4</w:t>
        </w:r>
      </w:ins>
      <w:ins w:id="1694"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95"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696" w:author="Gert Morlion" w:date="2024-08-26T11:20:00Z"/>
        </w:rPr>
      </w:pPr>
      <w:bookmarkStart w:id="1697" w:name="_Toc170072398"/>
      <w:ins w:id="1698" w:author="Gert Morlion" w:date="2024-08-26T11:20:00Z">
        <w:r w:rsidRPr="002B2660">
          <w:t>Temporal quality</w:t>
        </w:r>
        <w:bookmarkEnd w:id="1697"/>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99" w:author="Gert Morlion" w:date="2024-08-26T11:20:00Z"/>
        </w:rPr>
      </w:pPr>
      <w:bookmarkStart w:id="1700" w:name="_Toc170072399"/>
      <w:ins w:id="1701" w:author="Gert Morlion" w:date="2024-08-26T11:20:00Z">
        <w:r w:rsidRPr="002B2660">
          <w:t>Temporal consistency</w:t>
        </w:r>
        <w:bookmarkEnd w:id="1700"/>
      </w:ins>
    </w:p>
    <w:p w14:paraId="336FD6D7" w14:textId="1F264839" w:rsidR="009C79EF" w:rsidRPr="009C79EF" w:rsidRDefault="009C79EF" w:rsidP="009C79EF">
      <w:pPr>
        <w:pStyle w:val="ParagraphText"/>
        <w:spacing w:after="120"/>
        <w:jc w:val="both"/>
        <w:rPr>
          <w:ins w:id="1702" w:author="Gert Morlion" w:date="2024-08-26T11:20:00Z"/>
          <w:rFonts w:eastAsia="DengXian" w:cs="Arial"/>
          <w:color w:val="auto"/>
          <w:szCs w:val="20"/>
          <w:lang w:eastAsia="zh-CN"/>
        </w:rPr>
      </w:pPr>
      <w:ins w:id="1703" w:author="Gert Morlion" w:date="2024-08-26T11:20:00Z">
        <w:r w:rsidRPr="00506EBA">
          <w:rPr>
            <w:rFonts w:cs="Arial"/>
            <w:color w:val="auto"/>
            <w:szCs w:val="20"/>
          </w:rPr>
          <w:t>Temporal consistency is applicable for S-</w:t>
        </w:r>
      </w:ins>
      <w:ins w:id="1704" w:author="Gert Morlion" w:date="2024-08-26T11:25:00Z">
        <w:r w:rsidR="00D345F0">
          <w:rPr>
            <w:rFonts w:cs="Arial"/>
            <w:color w:val="auto"/>
            <w:szCs w:val="20"/>
          </w:rPr>
          <w:t>4</w:t>
        </w:r>
      </w:ins>
      <w:ins w:id="1705"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706" w:author="Gert Morlion" w:date="2024-08-26T11:20:00Z"/>
          <w:rFonts w:cs="Arial"/>
          <w:color w:val="auto"/>
          <w:szCs w:val="20"/>
        </w:rPr>
      </w:pPr>
      <w:ins w:id="1707" w:author="Gert Morlion" w:date="2024-08-26T11:20:00Z">
        <w:r>
          <w:rPr>
            <w:rFonts w:cs="Arial"/>
            <w:color w:val="auto"/>
            <w:szCs w:val="20"/>
          </w:rPr>
          <w:t>Data Producers must verify that the dataset conforms to rules described in the S-</w:t>
        </w:r>
      </w:ins>
      <w:ins w:id="1708" w:author="Gert Morlion" w:date="2024-08-26T11:25:00Z">
        <w:r w:rsidR="00D345F0">
          <w:rPr>
            <w:rFonts w:cs="Arial"/>
            <w:color w:val="auto"/>
            <w:szCs w:val="20"/>
          </w:rPr>
          <w:t>4</w:t>
        </w:r>
      </w:ins>
      <w:ins w:id="170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10" w:author="Gert Morlion" w:date="2024-08-26T11:25:00Z">
        <w:r w:rsidR="00D345F0">
          <w:rPr>
            <w:rFonts w:cs="Arial"/>
            <w:color w:val="auto"/>
            <w:szCs w:val="20"/>
          </w:rPr>
          <w:t>4</w:t>
        </w:r>
      </w:ins>
      <w:ins w:id="1711" w:author="Gert Morlion" w:date="2024-08-26T11:20:00Z">
        <w:r>
          <w:rPr>
            <w:rFonts w:cs="Arial"/>
            <w:color w:val="auto"/>
            <w:szCs w:val="20"/>
          </w:rPr>
          <w:t xml:space="preserve">01 Annex C – </w:t>
        </w:r>
        <w:r>
          <w:rPr>
            <w:rFonts w:cs="Arial"/>
            <w:i/>
            <w:color w:val="auto"/>
            <w:szCs w:val="20"/>
          </w:rPr>
          <w:t>S-</w:t>
        </w:r>
      </w:ins>
      <w:ins w:id="1712" w:author="Gert Morlion" w:date="2024-08-26T11:25:00Z">
        <w:r w:rsidR="00D345F0">
          <w:rPr>
            <w:rFonts w:cs="Arial"/>
            <w:i/>
            <w:color w:val="auto"/>
            <w:szCs w:val="20"/>
          </w:rPr>
          <w:t>4</w:t>
        </w:r>
      </w:ins>
      <w:ins w:id="171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714" w:author="Gert Morlion" w:date="2024-08-26T11:20:00Z"/>
          <w:rFonts w:eastAsia="DengXian" w:cs="Arial"/>
          <w:color w:val="auto"/>
          <w:szCs w:val="20"/>
          <w:lang w:eastAsia="zh-CN"/>
        </w:rPr>
      </w:pPr>
      <w:ins w:id="1715" w:author="Gert Morlion" w:date="2024-08-26T11:20:00Z">
        <w:r>
          <w:rPr>
            <w:rFonts w:cs="Arial"/>
            <w:color w:val="auto"/>
            <w:szCs w:val="20"/>
          </w:rPr>
          <w:t>If no temporal consistency checks classified as Critical in S-</w:t>
        </w:r>
      </w:ins>
      <w:ins w:id="1716" w:author="Gert Morlion" w:date="2024-08-26T11:25:00Z">
        <w:r w:rsidR="00D345F0">
          <w:rPr>
            <w:rFonts w:cs="Arial"/>
            <w:color w:val="auto"/>
            <w:szCs w:val="20"/>
          </w:rPr>
          <w:t>4</w:t>
        </w:r>
      </w:ins>
      <w:ins w:id="1717" w:author="Gert Morlion" w:date="2024-08-26T11:20:00Z">
        <w:r>
          <w:rPr>
            <w:rFonts w:cs="Arial"/>
            <w:color w:val="auto"/>
            <w:szCs w:val="20"/>
          </w:rPr>
          <w:t>01 Annex C are reported the dataset PASSES this test.</w:t>
        </w:r>
        <w:bookmarkStart w:id="1718" w:name="OLE_LINK14"/>
        <w:bookmarkStart w:id="1719"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720" w:author="Gert Morlion" w:date="2024-08-26T11:20:00Z"/>
        </w:rPr>
      </w:pPr>
      <w:bookmarkStart w:id="1721" w:name="_Toc170072400"/>
      <w:bookmarkEnd w:id="1718"/>
      <w:bookmarkEnd w:id="1719"/>
      <w:ins w:id="1722" w:author="Gert Morlion" w:date="2024-08-26T11:20:00Z">
        <w:r w:rsidRPr="002B2660">
          <w:t xml:space="preserve">Temporal </w:t>
        </w:r>
        <w:r>
          <w:t>validity</w:t>
        </w:r>
        <w:bookmarkEnd w:id="1721"/>
      </w:ins>
    </w:p>
    <w:p w14:paraId="6AACA2A0" w14:textId="7E99A9B6" w:rsidR="009C79EF" w:rsidRPr="009C79EF" w:rsidRDefault="009C79EF" w:rsidP="009C79EF">
      <w:pPr>
        <w:pStyle w:val="ParagraphText"/>
        <w:spacing w:after="120"/>
        <w:jc w:val="both"/>
        <w:rPr>
          <w:ins w:id="1723" w:author="Gert Morlion" w:date="2024-08-26T11:20:00Z"/>
          <w:rFonts w:eastAsia="DengXian" w:cs="Arial"/>
          <w:color w:val="auto"/>
          <w:szCs w:val="20"/>
          <w:lang w:eastAsia="zh-CN"/>
        </w:rPr>
      </w:pPr>
      <w:ins w:id="1724" w:author="Gert Morlion" w:date="2024-08-26T11:20:00Z">
        <w:r w:rsidRPr="0025449D">
          <w:rPr>
            <w:rFonts w:cs="Arial"/>
            <w:color w:val="auto"/>
            <w:szCs w:val="20"/>
          </w:rPr>
          <w:t>Temporal validity is applicable for S-</w:t>
        </w:r>
      </w:ins>
      <w:ins w:id="1725" w:author="Gert Morlion" w:date="2024-08-26T11:25:00Z">
        <w:r w:rsidR="00D345F0">
          <w:rPr>
            <w:rFonts w:cs="Arial"/>
            <w:color w:val="auto"/>
            <w:szCs w:val="20"/>
          </w:rPr>
          <w:t>4</w:t>
        </w:r>
      </w:ins>
      <w:ins w:id="1726"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727" w:author="Gert Morlion" w:date="2024-08-26T11:20:00Z"/>
          <w:rFonts w:cs="Arial"/>
          <w:color w:val="auto"/>
          <w:szCs w:val="20"/>
        </w:rPr>
      </w:pPr>
      <w:ins w:id="1728" w:author="Gert Morlion" w:date="2024-08-26T11:20:00Z">
        <w:r>
          <w:rPr>
            <w:rFonts w:cs="Arial"/>
            <w:color w:val="auto"/>
            <w:szCs w:val="20"/>
          </w:rPr>
          <w:t>Data Producers must verify that the dataset conforms to rules described in the S-</w:t>
        </w:r>
      </w:ins>
      <w:ins w:id="1729" w:author="Gert Morlion" w:date="2024-08-26T11:25:00Z">
        <w:r w:rsidR="00D345F0">
          <w:rPr>
            <w:rFonts w:cs="Arial"/>
            <w:color w:val="auto"/>
            <w:szCs w:val="20"/>
          </w:rPr>
          <w:t>4</w:t>
        </w:r>
      </w:ins>
      <w:ins w:id="173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31" w:author="Gert Morlion" w:date="2024-08-26T11:25:00Z">
        <w:r w:rsidR="00D345F0">
          <w:rPr>
            <w:rFonts w:cs="Arial"/>
            <w:color w:val="auto"/>
            <w:szCs w:val="20"/>
          </w:rPr>
          <w:t>4</w:t>
        </w:r>
      </w:ins>
      <w:ins w:id="1732" w:author="Gert Morlion" w:date="2024-08-26T11:20:00Z">
        <w:r>
          <w:rPr>
            <w:rFonts w:cs="Arial"/>
            <w:color w:val="auto"/>
            <w:szCs w:val="20"/>
          </w:rPr>
          <w:t xml:space="preserve">01 Annex C – </w:t>
        </w:r>
        <w:r>
          <w:rPr>
            <w:rFonts w:cs="Arial"/>
            <w:i/>
            <w:color w:val="auto"/>
            <w:szCs w:val="20"/>
          </w:rPr>
          <w:t>S-</w:t>
        </w:r>
      </w:ins>
      <w:ins w:id="1733" w:author="Gert Morlion" w:date="2024-08-26T11:25:00Z">
        <w:r w:rsidR="00D345F0">
          <w:rPr>
            <w:rFonts w:cs="Arial"/>
            <w:i/>
            <w:color w:val="auto"/>
            <w:szCs w:val="20"/>
          </w:rPr>
          <w:t>4</w:t>
        </w:r>
      </w:ins>
      <w:ins w:id="173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735" w:author="Gert Morlion" w:date="2024-08-26T11:20:00Z"/>
          <w:rFonts w:eastAsia="DengXian" w:cs="Arial"/>
          <w:color w:val="auto"/>
          <w:szCs w:val="20"/>
          <w:lang w:eastAsia="zh-CN"/>
        </w:rPr>
      </w:pPr>
      <w:ins w:id="1736" w:author="Gert Morlion" w:date="2024-08-26T11:20:00Z">
        <w:r>
          <w:rPr>
            <w:rFonts w:cs="Arial"/>
            <w:color w:val="auto"/>
            <w:szCs w:val="20"/>
          </w:rPr>
          <w:t>If no temporal validity checks classified as Critical in S-</w:t>
        </w:r>
      </w:ins>
      <w:ins w:id="1737" w:author="Gert Morlion" w:date="2024-08-26T11:25:00Z">
        <w:r w:rsidR="00D345F0">
          <w:rPr>
            <w:rFonts w:cs="Arial"/>
            <w:color w:val="auto"/>
            <w:szCs w:val="20"/>
          </w:rPr>
          <w:t>4</w:t>
        </w:r>
      </w:ins>
      <w:ins w:id="1738"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739" w:author="Gert Morlion" w:date="2024-08-26T11:20:00Z"/>
        </w:rPr>
      </w:pPr>
      <w:bookmarkStart w:id="1740" w:name="_Toc170072401"/>
      <w:ins w:id="1741" w:author="Gert Morlion" w:date="2024-08-26T11:20:00Z">
        <w:r w:rsidRPr="00075403">
          <w:t>Temporal accuracy</w:t>
        </w:r>
        <w:bookmarkEnd w:id="1740"/>
      </w:ins>
    </w:p>
    <w:p w14:paraId="624BFB3B" w14:textId="3FE7D2E6" w:rsidR="009C79EF" w:rsidRPr="009C79EF" w:rsidRDefault="009C79EF" w:rsidP="009C79EF">
      <w:pPr>
        <w:pStyle w:val="ParagraphText"/>
        <w:spacing w:after="120"/>
        <w:jc w:val="both"/>
        <w:rPr>
          <w:ins w:id="1742" w:author="Gert Morlion" w:date="2024-08-26T11:20:00Z"/>
          <w:rFonts w:eastAsia="DengXian" w:cs="Arial"/>
          <w:color w:val="auto"/>
          <w:szCs w:val="20"/>
          <w:lang w:eastAsia="zh-CN"/>
        </w:rPr>
      </w:pPr>
      <w:ins w:id="1743" w:author="Gert Morlion" w:date="2024-08-26T11:20:00Z">
        <w:r w:rsidRPr="0025449D">
          <w:rPr>
            <w:rFonts w:cs="Arial"/>
            <w:color w:val="auto"/>
            <w:szCs w:val="20"/>
          </w:rPr>
          <w:t>Temporal accuracy is applicable for S-</w:t>
        </w:r>
      </w:ins>
      <w:ins w:id="1744" w:author="Gert Morlion" w:date="2024-08-26T11:25:00Z">
        <w:r w:rsidR="00923FE4">
          <w:rPr>
            <w:rFonts w:cs="Arial"/>
            <w:color w:val="auto"/>
            <w:szCs w:val="20"/>
          </w:rPr>
          <w:t>4</w:t>
        </w:r>
      </w:ins>
      <w:ins w:id="1745"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746" w:author="Gert Morlion" w:date="2024-08-26T11:20:00Z"/>
          <w:rFonts w:cs="Arial"/>
          <w:color w:val="auto"/>
          <w:szCs w:val="20"/>
        </w:rPr>
      </w:pPr>
      <w:ins w:id="1747" w:author="Gert Morlion" w:date="2024-08-26T11:20:00Z">
        <w:r>
          <w:rPr>
            <w:rFonts w:cs="Arial"/>
            <w:color w:val="auto"/>
            <w:szCs w:val="20"/>
          </w:rPr>
          <w:t>The Data Producer must verify the temporal accuracy of the S-</w:t>
        </w:r>
      </w:ins>
      <w:ins w:id="1748" w:author="Gert Morlion" w:date="2024-08-26T11:26:00Z">
        <w:r w:rsidR="00923FE4">
          <w:rPr>
            <w:rFonts w:cs="Arial"/>
            <w:color w:val="auto"/>
            <w:szCs w:val="20"/>
          </w:rPr>
          <w:t>4</w:t>
        </w:r>
      </w:ins>
      <w:ins w:id="1749"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750"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751" w:author="Gert Morlion" w:date="2024-08-26T11:20:00Z"/>
        </w:rPr>
      </w:pPr>
      <w:bookmarkStart w:id="1752" w:name="_Toc170072402"/>
      <w:ins w:id="1753" w:author="Gert Morlion" w:date="2024-08-26T11:20:00Z">
        <w:r>
          <w:t>Aggregation</w:t>
        </w:r>
        <w:bookmarkEnd w:id="1752"/>
      </w:ins>
    </w:p>
    <w:p w14:paraId="6036AC8F" w14:textId="00FE38B4" w:rsidR="009C79EF" w:rsidRPr="009C79EF" w:rsidRDefault="009C79EF" w:rsidP="009C79EF">
      <w:pPr>
        <w:pStyle w:val="ParagraphText"/>
        <w:spacing w:after="120"/>
        <w:jc w:val="both"/>
        <w:rPr>
          <w:ins w:id="1754" w:author="Gert Morlion" w:date="2024-08-26T11:20:00Z"/>
          <w:rFonts w:eastAsia="DengXian" w:cs="Arial"/>
          <w:color w:val="auto"/>
          <w:szCs w:val="20"/>
          <w:lang w:eastAsia="zh-CN"/>
        </w:rPr>
      </w:pPr>
      <w:ins w:id="1755" w:author="Gert Morlion" w:date="2024-08-26T11:20:00Z">
        <w:r w:rsidRPr="00000336">
          <w:rPr>
            <w:rFonts w:cs="Arial"/>
            <w:color w:val="auto"/>
            <w:szCs w:val="20"/>
          </w:rPr>
          <w:t>Aggregation is applicable for S-</w:t>
        </w:r>
      </w:ins>
      <w:ins w:id="1756" w:author="Gert Morlion" w:date="2024-08-26T11:26:00Z">
        <w:r w:rsidR="00923FE4">
          <w:rPr>
            <w:rFonts w:cs="Arial"/>
            <w:color w:val="auto"/>
            <w:szCs w:val="20"/>
          </w:rPr>
          <w:t>4</w:t>
        </w:r>
      </w:ins>
      <w:ins w:id="1757"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1758" w:author="Gert Morlion" w:date="2024-08-26T11:20:00Z"/>
          <w:rFonts w:cs="Arial"/>
          <w:color w:val="auto"/>
          <w:szCs w:val="20"/>
        </w:rPr>
      </w:pPr>
      <w:ins w:id="1759" w:author="Gert Morlion" w:date="2024-11-21T09:44:00Z">
        <w:r>
          <w:rPr>
            <w:rFonts w:cs="Arial"/>
            <w:color w:val="auto"/>
            <w:szCs w:val="20"/>
          </w:rPr>
          <w:lastRenderedPageBreak/>
          <w:t xml:space="preserve">The competent </w:t>
        </w:r>
      </w:ins>
      <w:ins w:id="1760" w:author="Birklhuber Bernd" w:date="2025-10-10T11:20:00Z">
        <w:r w:rsidR="007E30C1">
          <w:rPr>
            <w:rFonts w:cs="Arial"/>
            <w:color w:val="auto"/>
            <w:szCs w:val="20"/>
          </w:rPr>
          <w:t xml:space="preserve">Data </w:t>
        </w:r>
        <w:proofErr w:type="spellStart"/>
        <w:r w:rsidR="007E30C1">
          <w:rPr>
            <w:rFonts w:cs="Arial"/>
            <w:color w:val="auto"/>
            <w:szCs w:val="20"/>
          </w:rPr>
          <w:t>Producers</w:t>
        </w:r>
      </w:ins>
      <w:ins w:id="1761" w:author="Gert Morlion" w:date="2024-11-21T09:44:00Z">
        <w:del w:id="1762" w:author="Birklhuber Bernd" w:date="2025-10-10T11:20:00Z">
          <w:r w:rsidDel="007E30C1">
            <w:rPr>
              <w:rFonts w:cs="Arial"/>
              <w:color w:val="auto"/>
              <w:szCs w:val="20"/>
            </w:rPr>
            <w:delText>autho</w:delText>
          </w:r>
        </w:del>
      </w:ins>
      <w:ins w:id="1763" w:author="Gert Morlion" w:date="2024-11-21T09:45:00Z">
        <w:del w:id="1764" w:author="Birklhuber Bernd" w:date="2025-10-10T11:20:00Z">
          <w:r w:rsidDel="007E30C1">
            <w:rPr>
              <w:rFonts w:cs="Arial"/>
              <w:color w:val="auto"/>
              <w:szCs w:val="20"/>
            </w:rPr>
            <w:delText>rities</w:delText>
          </w:r>
        </w:del>
        <w:r w:rsidRPr="00A43DB5">
          <w:rPr>
            <w:rFonts w:cs="Arial"/>
            <w:strike/>
            <w:color w:val="auto"/>
            <w:szCs w:val="20"/>
          </w:rPr>
          <w:t>D</w:t>
        </w:r>
      </w:ins>
      <w:ins w:id="1765" w:author="Gert Morlion" w:date="2024-08-26T11:20:00Z">
        <w:r w:rsidR="009C79EF" w:rsidRPr="00A43DB5">
          <w:rPr>
            <w:rFonts w:cs="Arial"/>
            <w:strike/>
            <w:color w:val="auto"/>
            <w:szCs w:val="20"/>
          </w:rPr>
          <w:t>ata</w:t>
        </w:r>
        <w:proofErr w:type="spellEnd"/>
        <w:r w:rsidR="009C79EF" w:rsidRPr="00A43DB5">
          <w:rPr>
            <w:rFonts w:cs="Arial"/>
            <w:strike/>
            <w:color w:val="auto"/>
            <w:szCs w:val="20"/>
          </w:rPr>
          <w:t xml:space="preserve"> Producers</w:t>
        </w:r>
        <w:r w:rsidR="009C79EF">
          <w:rPr>
            <w:rFonts w:cs="Arial"/>
            <w:color w:val="auto"/>
            <w:szCs w:val="20"/>
          </w:rPr>
          <w:t xml:space="preserve"> must ensure that all applicable data quality aspects are checked and only if all of these checks are PASSED can the dataset be considered a valid S-</w:t>
        </w:r>
      </w:ins>
      <w:ins w:id="1766" w:author="Gert Morlion" w:date="2024-08-26T11:26:00Z">
        <w:r w:rsidR="00923FE4">
          <w:rPr>
            <w:rFonts w:cs="Arial"/>
            <w:color w:val="auto"/>
            <w:szCs w:val="20"/>
          </w:rPr>
          <w:t>4</w:t>
        </w:r>
      </w:ins>
      <w:ins w:id="1767" w:author="Gert Morlion" w:date="2024-08-26T11:20:00Z">
        <w:r w:rsidR="009C79EF">
          <w:rPr>
            <w:rFonts w:cs="Arial"/>
            <w:color w:val="auto"/>
            <w:szCs w:val="20"/>
          </w:rPr>
          <w:t xml:space="preserve">01 dataset. </w:t>
        </w:r>
        <w:commentRangeStart w:id="1768"/>
        <w:r w:rsidR="009C79EF">
          <w:rPr>
            <w:rFonts w:cs="Arial"/>
            <w:color w:val="auto"/>
            <w:szCs w:val="20"/>
          </w:rPr>
          <w:t>This is indicated by the Data Producer signing the dataset.</w:t>
        </w:r>
      </w:ins>
      <w:commentRangeEnd w:id="1768"/>
      <w:r w:rsidR="002D269F">
        <w:rPr>
          <w:rStyle w:val="Kommentarzeichen"/>
          <w:color w:val="auto"/>
          <w:szCs w:val="20"/>
          <w:lang w:eastAsia="ja-JP"/>
        </w:rPr>
        <w:commentReference w:id="1768"/>
      </w:r>
    </w:p>
    <w:p w14:paraId="61FD90FA" w14:textId="77777777" w:rsidR="009C79EF" w:rsidRPr="00D22CCD" w:rsidRDefault="009C79EF"/>
    <w:p w14:paraId="5182F2B8" w14:textId="77777777" w:rsidR="00453023" w:rsidRPr="00D22CCD" w:rsidRDefault="007260E2" w:rsidP="00923FE4">
      <w:pPr>
        <w:pStyle w:val="berschrift2"/>
      </w:pPr>
      <w:bookmarkStart w:id="1769" w:name="_Toc487203144"/>
      <w:r w:rsidRPr="00D22CCD">
        <w:t xml:space="preserve">Data Compliance and </w:t>
      </w:r>
      <w:bookmarkEnd w:id="1769"/>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w:t>
      </w:r>
      <w:proofErr w:type="gramStart"/>
      <w:r w:rsidRPr="00D22CCD">
        <w:rPr>
          <w:lang w:val="en-US" w:eastAsia="en-US"/>
        </w:rPr>
        <w:t>is</w:t>
      </w:r>
      <w:proofErr w:type="gramEnd"/>
      <w:r w:rsidRPr="00D22CCD">
        <w:rPr>
          <w:lang w:val="en-US" w:eastAsia="en-US"/>
        </w:rPr>
        <w:t xml:space="preserve">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770" w:author="Gert Morlion" w:date="2023-06-05T13:54:00Z"/>
        </w:rPr>
      </w:pPr>
      <w:bookmarkStart w:id="1771" w:name="_Toc487203145"/>
      <w:del w:id="1772" w:author="Gert Morlion" w:date="2023-06-05T13:54:00Z">
        <w:r w:rsidRPr="00D22CCD" w:rsidDel="00DC5B03">
          <w:delText>Bathymetric Data Quality</w:delText>
        </w:r>
        <w:bookmarkEnd w:id="1771"/>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73" w:author="Gert Morlion" w:date="2023-06-05T13:54:00Z"/>
        </w:rPr>
      </w:pPr>
      <w:del w:id="1774"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75"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76" w:author="Gert Morlion" w:date="2023-06-05T13:54:00Z"/>
        </w:rPr>
      </w:pPr>
      <w:del w:id="1777"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78" w:author="Gert Morlion" w:date="2023-06-05T13:54:00Z"/>
        </w:rPr>
      </w:pPr>
      <w:del w:id="1779"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80" w:author="Gert Morlion" w:date="2023-06-05T13:54:00Z"/>
        </w:rPr>
      </w:pPr>
      <w:del w:id="1781"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82" w:author="Gert Morlion" w:date="2023-06-05T13:54:00Z"/>
        </w:rPr>
      </w:pPr>
      <w:del w:id="1783"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784" w:author="Gert Morlion" w:date="2023-06-05T13:54:00Z"/>
        </w:rPr>
      </w:pPr>
    </w:p>
    <w:p w14:paraId="31E2A417" w14:textId="56716CA5" w:rsidR="00453023" w:rsidRPr="00D22CCD" w:rsidDel="00DC5B03" w:rsidRDefault="007260E2">
      <w:pPr>
        <w:rPr>
          <w:del w:id="1785" w:author="Gert Morlion" w:date="2023-06-05T13:54:00Z"/>
        </w:rPr>
      </w:pPr>
      <w:del w:id="1786"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87" w:author="Gert Morlion" w:date="2023-06-05T13:54:00Z"/>
        </w:rPr>
      </w:pPr>
      <w:del w:id="1788"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789" w:author="Gert Morlion" w:date="2023-06-05T13:54:00Z"/>
        </w:rPr>
      </w:pPr>
      <w:bookmarkStart w:id="1790" w:name="_Toc487203146"/>
      <w:del w:id="1791" w:author="Gert Morlion" w:date="2023-06-05T13:54:00Z">
        <w:r w:rsidRPr="00D22CCD" w:rsidDel="00DC5B03">
          <w:delText>Non Bathymetric Data Quality</w:delText>
        </w:r>
        <w:bookmarkEnd w:id="1790"/>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92" w:author="Gert Morlion" w:date="2023-06-05T13:54:00Z"/>
        </w:rPr>
      </w:pPr>
      <w:del w:id="1793"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794" w:author="Gert Morlion" w:date="2023-06-05T13:54:00Z"/>
        </w:rPr>
      </w:pPr>
      <w:bookmarkStart w:id="1795" w:name="_Toc487203147"/>
      <w:del w:id="1796" w:author="Gert Morlion" w:date="2023-06-05T13:54:00Z">
        <w:r w:rsidRPr="00D22CCD" w:rsidDel="00DC5B03">
          <w:delText>Survey Data Quality</w:delText>
        </w:r>
        <w:bookmarkEnd w:id="1795"/>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97" w:author="Gert Morlion" w:date="2023-06-05T13:54:00Z"/>
        </w:rPr>
      </w:pPr>
      <w:del w:id="1798"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799" w:name="_Toc225648349"/>
      <w:bookmarkStart w:id="1800" w:name="_Toc225065206"/>
      <w:bookmarkStart w:id="1801" w:name="_Toc487203148"/>
      <w:bookmarkEnd w:id="1440"/>
      <w:bookmarkEnd w:id="1441"/>
      <w:bookmarkEnd w:id="1442"/>
      <w:bookmarkEnd w:id="1443"/>
      <w:bookmarkEnd w:id="1444"/>
      <w:bookmarkEnd w:id="1445"/>
      <w:bookmarkEnd w:id="1446"/>
      <w:r w:rsidRPr="00D22CCD">
        <w:lastRenderedPageBreak/>
        <w:t>Data Capture and Classification</w:t>
      </w:r>
      <w:bookmarkEnd w:id="1799"/>
      <w:bookmarkEnd w:id="1800"/>
      <w:bookmarkEnd w:id="1801"/>
    </w:p>
    <w:p w14:paraId="013227AB" w14:textId="77777777" w:rsidR="00453023" w:rsidRPr="00D22CCD" w:rsidRDefault="007260E2">
      <w:pPr>
        <w:pStyle w:val="berschrift2"/>
      </w:pPr>
      <w:bookmarkStart w:id="1802" w:name="_Toc487203149"/>
      <w:r w:rsidRPr="00D22CCD">
        <w:t>Introduction</w:t>
      </w:r>
      <w:bookmarkEnd w:id="1802"/>
    </w:p>
    <w:p w14:paraId="7C288E67" w14:textId="77777777" w:rsidR="00453023" w:rsidRPr="00D22CCD" w:rsidRDefault="007260E2">
      <w:r w:rsidRPr="00D22CCD">
        <w:t>The S-401 IENC Encoding Guide</w:t>
      </w:r>
      <w:r w:rsidR="00996DE5" w:rsidRPr="00D22CCD">
        <w:t xml:space="preserve"> (DCEG)</w:t>
      </w:r>
      <w:r w:rsidRPr="00D22CCD">
        <w:t xml:space="preserve"> for Inland </w:t>
      </w:r>
      <w:proofErr w:type="gramStart"/>
      <w:r w:rsidRPr="00D22CCD">
        <w:t xml:space="preserve">ENCs  </w:t>
      </w:r>
      <w:r w:rsidRPr="00D22CCD">
        <w:rPr>
          <w:lang w:eastAsia="en-GB"/>
        </w:rPr>
        <w:t>describes</w:t>
      </w:r>
      <w:proofErr w:type="gramEnd"/>
      <w:r w:rsidRPr="00D22CCD">
        <w:rPr>
          <w:lang w:eastAsia="en-GB"/>
        </w:rPr>
        <w:t xml:space="preserve">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803" w:name="_Toc8629863"/>
      <w:bookmarkStart w:id="1804" w:name="_Toc8629995"/>
      <w:bookmarkStart w:id="1805" w:name="_Toc19077382"/>
      <w:bookmarkStart w:id="1806" w:name="_Toc191284919"/>
      <w:bookmarkStart w:id="1807" w:name="_Toc225648351"/>
      <w:bookmarkStart w:id="1808" w:name="_Toc225065208"/>
      <w:bookmarkStart w:id="1809" w:name="_Toc487203150"/>
      <w:bookmarkEnd w:id="1803"/>
      <w:bookmarkEnd w:id="1804"/>
      <w:bookmarkEnd w:id="1805"/>
      <w:bookmarkEnd w:id="1806"/>
      <w:r w:rsidRPr="00D22CCD">
        <w:t>Maintenance</w:t>
      </w:r>
      <w:bookmarkEnd w:id="1807"/>
      <w:bookmarkEnd w:id="1808"/>
      <w:bookmarkEnd w:id="1809"/>
    </w:p>
    <w:p w14:paraId="0C473A8D" w14:textId="77777777" w:rsidR="00453023" w:rsidRPr="00D22CCD" w:rsidRDefault="007260E2">
      <w:pPr>
        <w:pStyle w:val="berschrift2"/>
      </w:pPr>
      <w:bookmarkStart w:id="1810" w:name="_Toc487203151"/>
      <w:r w:rsidRPr="00D22CCD">
        <w:t>Introduction</w:t>
      </w:r>
      <w:bookmarkEnd w:id="1810"/>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811" w:name="_Toc487203152"/>
      <w:r w:rsidRPr="00D22CCD">
        <w:t>Maintenance and Update Frequency</w:t>
      </w:r>
      <w:bookmarkEnd w:id="1811"/>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812" w:name="_Toc487203153"/>
      <w:r w:rsidRPr="00D22CCD">
        <w:t>Data Source</w:t>
      </w:r>
      <w:bookmarkEnd w:id="1812"/>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813" w:name="_Toc487203154"/>
      <w:r w:rsidRPr="00D22CCD">
        <w:t>Production Process</w:t>
      </w:r>
      <w:bookmarkEnd w:id="1813"/>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814" w:author="Gert Morlion" w:date="2023-06-05T13:56:00Z">
        <w:r w:rsidRPr="00D22CCD" w:rsidDel="00AC585C">
          <w:delText>t</w:delText>
        </w:r>
      </w:del>
      <w:del w:id="1815" w:author="Gert Morlion" w:date="2023-06-05T13:55:00Z">
        <w:r w:rsidRPr="00D22CCD" w:rsidDel="00AC585C">
          <w:delText xml:space="preserve">he </w:delText>
        </w:r>
      </w:del>
      <w:ins w:id="1816" w:author="Gert Morlion" w:date="2023-06-05T13:56:00Z">
        <w:r w:rsidR="00AC585C">
          <w:t xml:space="preserve">S-401 Annex A – </w:t>
        </w:r>
        <w:r w:rsidR="00AC585C" w:rsidRPr="004C5241">
          <w:rPr>
            <w:i/>
            <w:iCs/>
          </w:rPr>
          <w:t xml:space="preserve">Data Classification and </w:t>
        </w:r>
      </w:ins>
      <w:r w:rsidRPr="004C5241">
        <w:rPr>
          <w:i/>
          <w:iCs/>
        </w:rPr>
        <w:t>Encoding Guide</w:t>
      </w:r>
      <w:del w:id="1817" w:author="Gert Morlion" w:date="2023-06-05T13:56:00Z">
        <w:r w:rsidRPr="00D22CCD" w:rsidDel="00AC585C">
          <w:delText xml:space="preserve"> for Inland ENCs</w:delText>
        </w:r>
      </w:del>
      <w:r w:rsidRPr="00D22CCD">
        <w:t xml:space="preserve">, checked against </w:t>
      </w:r>
      <w:ins w:id="1818" w:author="Gert Morlion" w:date="2023-06-05T13:56:00Z">
        <w:r w:rsidR="00AC585C">
          <w:t xml:space="preserve">S-401 Annex C – </w:t>
        </w:r>
        <w:r w:rsidR="00AC585C" w:rsidRPr="004C5241">
          <w:rPr>
            <w:i/>
            <w:iCs/>
          </w:rPr>
          <w:t xml:space="preserve">IENC </w:t>
        </w:r>
      </w:ins>
      <w:del w:id="1819"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1820"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821" w:name="_Toc487203155"/>
      <w:r w:rsidRPr="00D22CCD">
        <w:rPr>
          <w:lang w:val="en-AU"/>
        </w:rPr>
        <w:t>Feature and Portrayal Catalogue Management</w:t>
      </w:r>
      <w:bookmarkEnd w:id="1821"/>
    </w:p>
    <w:p w14:paraId="6684B8F1" w14:textId="4F00FA4A" w:rsidR="00453023" w:rsidRPr="00D22CCD" w:rsidRDefault="007260E2">
      <w:pPr>
        <w:rPr>
          <w:lang w:val="en-AU"/>
        </w:rPr>
      </w:pPr>
      <w:r w:rsidRPr="00D22CCD">
        <w:rPr>
          <w:lang w:val="en-AU"/>
        </w:rPr>
        <w:t xml:space="preserve">For each new version of the S-401 Product Specification a new </w:t>
      </w:r>
      <w:ins w:id="1822" w:author="Gert Morlion" w:date="2023-06-05T13:57:00Z">
        <w:r w:rsidR="00AC585C">
          <w:rPr>
            <w:lang w:val="en-AU"/>
          </w:rPr>
          <w:t>F</w:t>
        </w:r>
      </w:ins>
      <w:del w:id="1823" w:author="Gert Morlion" w:date="2023-06-05T13:57:00Z">
        <w:r w:rsidRPr="00D22CCD" w:rsidDel="00AC585C">
          <w:rPr>
            <w:lang w:val="en-AU"/>
          </w:rPr>
          <w:delText>f</w:delText>
        </w:r>
      </w:del>
      <w:r w:rsidRPr="00D22CCD">
        <w:rPr>
          <w:lang w:val="en-AU"/>
        </w:rPr>
        <w:t>eature and</w:t>
      </w:r>
      <w:ins w:id="1824" w:author="Gert Morlion" w:date="2023-06-05T13:57:00Z">
        <w:r w:rsidR="00AC585C">
          <w:rPr>
            <w:lang w:val="en-AU"/>
          </w:rPr>
          <w:t>/or</w:t>
        </w:r>
      </w:ins>
      <w:r w:rsidRPr="00D22CCD">
        <w:rPr>
          <w:lang w:val="en-AU"/>
        </w:rPr>
        <w:t xml:space="preserve"> </w:t>
      </w:r>
      <w:ins w:id="1825" w:author="Gert Morlion" w:date="2023-06-05T13:57:00Z">
        <w:r w:rsidR="00AC585C">
          <w:rPr>
            <w:lang w:val="en-AU"/>
          </w:rPr>
          <w:t>P</w:t>
        </w:r>
      </w:ins>
      <w:del w:id="1826" w:author="Gert Morlion" w:date="2023-06-05T13:57:00Z">
        <w:r w:rsidRPr="00D22CCD" w:rsidDel="00AC585C">
          <w:rPr>
            <w:lang w:val="en-AU"/>
          </w:rPr>
          <w:delText>p</w:delText>
        </w:r>
      </w:del>
      <w:r w:rsidRPr="00D22CCD">
        <w:rPr>
          <w:lang w:val="en-AU"/>
        </w:rPr>
        <w:t xml:space="preserve">ortrayal catalogue will be released.  </w:t>
      </w:r>
      <w:ins w:id="1827" w:author="Gert Morlion" w:date="2023-06-05T13:58:00Z">
        <w:r w:rsidR="00AC585C">
          <w:t xml:space="preserve">The management of Feature and Portrayal Catalogues in end user systems is described in </w:t>
        </w:r>
        <w:commentRangeStart w:id="1828"/>
        <w:del w:id="1829" w:author="Birklhuber Bernd" w:date="2025-10-10T11:21:00Z">
          <w:r w:rsidR="00AC585C" w:rsidDel="007E30C1">
            <w:delText xml:space="preserve">IHO Publication </w:delText>
          </w:r>
        </w:del>
        <w:r w:rsidR="00AC585C">
          <w:t>S-</w:t>
        </w:r>
      </w:ins>
      <w:ins w:id="1830" w:author="Birklhuber Bernd" w:date="2025-06-19T12:18:00Z">
        <w:r w:rsidR="00B352A2">
          <w:t>403</w:t>
        </w:r>
      </w:ins>
      <w:ins w:id="1831" w:author="Gert Morlion" w:date="2023-06-05T13:58:00Z">
        <w:del w:id="1832" w:author="Birklhuber Bernd" w:date="2025-06-19T12:18:00Z">
          <w:r w:rsidR="00AC585C" w:rsidDel="00B352A2">
            <w:delText>98</w:delText>
          </w:r>
        </w:del>
        <w:r w:rsidR="00AC585C">
          <w:t xml:space="preserve"> – </w:t>
        </w:r>
        <w:r w:rsidR="00AC585C">
          <w:rPr>
            <w:i/>
            <w:iCs/>
          </w:rPr>
          <w:t xml:space="preserve">Data Product Interoperability </w:t>
        </w:r>
      </w:ins>
      <w:commentRangeEnd w:id="1828"/>
      <w:r w:rsidR="002D269F">
        <w:rPr>
          <w:rStyle w:val="Kommentarzeichen"/>
        </w:rPr>
        <w:commentReference w:id="1828"/>
      </w:r>
      <w:ins w:id="1833" w:author="Gert Morlion" w:date="2023-06-05T13:58:00Z">
        <w:r w:rsidR="00AC585C">
          <w:rPr>
            <w:i/>
            <w:iCs/>
          </w:rPr>
          <w:t>in S-100 Navigation Systems</w:t>
        </w:r>
        <w:r w:rsidR="00AC585C">
          <w:t xml:space="preserve">. </w:t>
        </w:r>
      </w:ins>
      <w:del w:id="1834"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835" w:author="Gert Morlion" w:date="2024-08-26T11:28:00Z"/>
          <w:color w:val="FF0000"/>
          <w:lang w:val="en-AU"/>
        </w:rPr>
      </w:pPr>
      <w:del w:id="1836"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837" w:name="_Toc225648363"/>
      <w:bookmarkStart w:id="1838" w:name="_Toc225065220"/>
      <w:bookmarkStart w:id="1839" w:name="_Toc487203156"/>
      <w:r w:rsidRPr="00D22CCD">
        <w:lastRenderedPageBreak/>
        <w:t>Portrayal</w:t>
      </w:r>
      <w:bookmarkEnd w:id="1837"/>
      <w:bookmarkEnd w:id="1838"/>
      <w:bookmarkEnd w:id="1839"/>
    </w:p>
    <w:p w14:paraId="5E6B7D44" w14:textId="77777777" w:rsidR="00453023" w:rsidRPr="00D22CCD" w:rsidRDefault="007260E2">
      <w:pPr>
        <w:pStyle w:val="berschrift2"/>
      </w:pPr>
      <w:bookmarkStart w:id="1840" w:name="_Toc487203157"/>
      <w:r w:rsidRPr="00D22CCD">
        <w:t>Introduction</w:t>
      </w:r>
      <w:bookmarkEnd w:id="1840"/>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841"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842"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1843" w:author="Gert Morlion" w:date="2023-06-05T11:44:00Z">
        <w:r w:rsidR="002E5882" w:rsidRPr="00154337">
          <w:rPr>
            <w:rFonts w:cs="Arial"/>
          </w:rPr>
          <w:t xml:space="preserve">; </w:t>
        </w:r>
        <w:commentRangeStart w:id="1844"/>
        <w:r w:rsidR="002E5882" w:rsidRPr="00234272">
          <w:rPr>
            <w:rFonts w:cs="Arial"/>
            <w:strike/>
          </w:rPr>
          <w:t>scale l</w:t>
        </w:r>
      </w:ins>
      <w:ins w:id="1845" w:author="Gert Morlion" w:date="2023-06-05T11:45:00Z">
        <w:r w:rsidR="006E3797" w:rsidRPr="00234272">
          <w:rPr>
            <w:rFonts w:cs="Arial"/>
            <w:strike/>
          </w:rPr>
          <w:t>i</w:t>
        </w:r>
      </w:ins>
      <w:ins w:id="1846"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847" w:author="Gert Morlion" w:date="2024-08-26T11:28:00Z">
        <w:r w:rsidR="00154337" w:rsidRPr="00234272">
          <w:rPr>
            <w:rFonts w:cs="Arial"/>
            <w:strike/>
            <w:szCs w:val="22"/>
          </w:rPr>
          <w:t xml:space="preserve"> as standardized in the Chart Specifications of the IHO (IHO Publication S-4</w:t>
        </w:r>
        <w:proofErr w:type="gramStart"/>
        <w:r w:rsidR="00154337" w:rsidRPr="00234272">
          <w:rPr>
            <w:rFonts w:cs="Arial"/>
            <w:strike/>
            <w:szCs w:val="22"/>
          </w:rPr>
          <w:t>);</w:t>
        </w:r>
      </w:ins>
      <w:r w:rsidR="002A316E" w:rsidRPr="00234272">
        <w:rPr>
          <w:rFonts w:cs="Arial"/>
          <w:strike/>
        </w:rPr>
        <w:t>.</w:t>
      </w:r>
      <w:proofErr w:type="gramEnd"/>
      <w:r w:rsidR="002A316E" w:rsidRPr="00234272">
        <w:rPr>
          <w:rFonts w:cs="Arial"/>
          <w:strike/>
        </w:rPr>
        <w:t xml:space="preserve"> </w:t>
      </w:r>
      <w:commentRangeEnd w:id="1844"/>
      <w:r w:rsidR="002D269F" w:rsidRPr="00234272">
        <w:rPr>
          <w:rStyle w:val="Kommentarzeichen"/>
          <w:strike/>
        </w:rPr>
        <w:commentReference w:id="1844"/>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48" w:author="Gert Morlion" w:date="2023-06-05T11:47:00Z">
        <w:r>
          <w:rPr>
            <w:rFonts w:cs="Arial"/>
          </w:rPr>
          <w:t>E</w:t>
        </w:r>
      </w:ins>
      <w:del w:id="1849"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850" w:author="Gert Morlion" w:date="2024-08-26T11:29:00Z">
        <w:r w:rsidR="00154337">
          <w:rPr>
            <w:rFonts w:cs="Arial"/>
          </w:rPr>
          <w:t>; and</w:t>
        </w:r>
      </w:ins>
      <w:del w:id="1851"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52" w:author="Gert Morlion" w:date="2023-06-05T11:47:00Z">
        <w:r>
          <w:rPr>
            <w:rFonts w:cs="Arial"/>
          </w:rPr>
          <w:t>U</w:t>
        </w:r>
      </w:ins>
      <w:del w:id="1853"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1854" w:author="Gert Morlion" w:date="2024-08-26T11:29:00Z"/>
          <w:rFonts w:cs="Arial"/>
          <w:szCs w:val="22"/>
        </w:rPr>
      </w:pPr>
      <w:ins w:id="1855" w:author="Gert Morlion" w:date="2024-08-26T11:29:00Z">
        <w:r w:rsidRPr="00E73BC2">
          <w:rPr>
            <w:rFonts w:cs="Arial"/>
            <w:szCs w:val="22"/>
          </w:rPr>
          <w:t xml:space="preserve">To ensure that presentation </w:t>
        </w:r>
        <w:r>
          <w:rPr>
            <w:rFonts w:cs="Arial"/>
            <w:szCs w:val="22"/>
          </w:rPr>
          <w:t xml:space="preserve">remains intuitive, including where S-401 </w:t>
        </w:r>
      </w:ins>
      <w:ins w:id="1856" w:author="Birklhuber Bernd" w:date="2025-06-19T12:19:00Z">
        <w:r w:rsidR="00B352A2">
          <w:rPr>
            <w:rFonts w:cs="Arial"/>
            <w:szCs w:val="22"/>
          </w:rPr>
          <w:t>I</w:t>
        </w:r>
      </w:ins>
      <w:ins w:id="1857" w:author="Gert Morlion" w:date="2024-08-26T11:29:00Z">
        <w:r>
          <w:rPr>
            <w:rFonts w:cs="Arial"/>
            <w:szCs w:val="22"/>
          </w:rPr>
          <w:t xml:space="preserve">ENCs are used in conjunction with S-57 </w:t>
        </w:r>
      </w:ins>
      <w:ins w:id="1858" w:author="Birklhuber Bernd" w:date="2025-06-19T12:19:00Z">
        <w:r w:rsidR="00B352A2">
          <w:rPr>
            <w:rFonts w:cs="Arial"/>
            <w:szCs w:val="22"/>
          </w:rPr>
          <w:t>I</w:t>
        </w:r>
      </w:ins>
      <w:ins w:id="1859"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1860" w:author="Gert Morlion" w:date="2024-08-26T11:29:00Z"/>
          <w:rFonts w:cs="Arial"/>
          <w:strike/>
          <w:szCs w:val="22"/>
        </w:rPr>
      </w:pPr>
      <w:commentRangeStart w:id="1861"/>
      <w:ins w:id="1862" w:author="Gert Morlion" w:date="2024-08-26T11:29:00Z">
        <w:r w:rsidRPr="00234272">
          <w:rPr>
            <w:rFonts w:cs="Arial"/>
            <w:strike/>
            <w:szCs w:val="22"/>
          </w:rPr>
          <w:t>S-</w:t>
        </w:r>
      </w:ins>
      <w:ins w:id="1863" w:author="Gert Morlion" w:date="2024-08-26T11:30:00Z">
        <w:r w:rsidRPr="00234272">
          <w:rPr>
            <w:rFonts w:cs="Arial"/>
            <w:strike/>
            <w:szCs w:val="22"/>
          </w:rPr>
          <w:t>4</w:t>
        </w:r>
      </w:ins>
      <w:ins w:id="1864" w:author="Gert Morlion" w:date="2024-08-26T11:29:00Z">
        <w:r w:rsidRPr="00234272">
          <w:rPr>
            <w:rFonts w:cs="Arial"/>
            <w:strike/>
            <w:szCs w:val="22"/>
          </w:rPr>
          <w:t xml:space="preserve">01 may extend the Portrayal Catalogue with new </w:t>
        </w:r>
        <w:proofErr w:type="gramStart"/>
        <w:r w:rsidRPr="00234272">
          <w:rPr>
            <w:rFonts w:cs="Arial"/>
            <w:strike/>
            <w:szCs w:val="22"/>
          </w:rPr>
          <w:t>symbols,</w:t>
        </w:r>
        <w:proofErr w:type="gramEnd"/>
        <w:r w:rsidRPr="00234272">
          <w:rPr>
            <w:rFonts w:cs="Arial"/>
            <w:strike/>
            <w:szCs w:val="22"/>
          </w:rPr>
          <w:t xml:space="preserve">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861"/>
      <w:r w:rsidR="002D269F" w:rsidRPr="00234272">
        <w:rPr>
          <w:rStyle w:val="Kommentarzeichen"/>
          <w:strike/>
        </w:rPr>
        <w:commentReference w:id="1861"/>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65" w:author="Gert Morlion" w:date="2024-08-26T11:29:00Z"/>
          <w:rFonts w:cs="Arial"/>
          <w:szCs w:val="22"/>
        </w:rPr>
      </w:pPr>
      <w:ins w:id="1866" w:author="Gert Morlion" w:date="2024-08-26T11:29:00Z">
        <w:r w:rsidRPr="00412620">
          <w:rPr>
            <w:rFonts w:cs="Arial"/>
            <w:szCs w:val="22"/>
          </w:rPr>
          <w:t>S-</w:t>
        </w:r>
      </w:ins>
      <w:ins w:id="1867" w:author="Gert Morlion" w:date="2024-08-26T11:30:00Z">
        <w:r>
          <w:rPr>
            <w:rFonts w:cs="Arial"/>
            <w:szCs w:val="22"/>
          </w:rPr>
          <w:t>4</w:t>
        </w:r>
      </w:ins>
      <w:ins w:id="1868"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69" w:author="Gert Morlion" w:date="2024-08-26T11:29:00Z"/>
          <w:rFonts w:cs="Arial"/>
          <w:szCs w:val="22"/>
        </w:rPr>
      </w:pPr>
      <w:ins w:id="1870" w:author="Gert Morlion" w:date="2024-08-26T11:29:00Z">
        <w:r w:rsidRPr="00412620">
          <w:rPr>
            <w:rFonts w:cs="Arial"/>
            <w:szCs w:val="22"/>
          </w:rPr>
          <w:t>S-</w:t>
        </w:r>
      </w:ins>
      <w:ins w:id="1871" w:author="Gert Morlion" w:date="2024-08-26T11:30:00Z">
        <w:r>
          <w:rPr>
            <w:rFonts w:cs="Arial"/>
            <w:szCs w:val="22"/>
          </w:rPr>
          <w:t>4</w:t>
        </w:r>
      </w:ins>
      <w:ins w:id="1872" w:author="Gert Morlion" w:date="2024-08-26T11:29:00Z">
        <w:r w:rsidRPr="00412620">
          <w:rPr>
            <w:rFonts w:cs="Arial"/>
            <w:szCs w:val="22"/>
          </w:rPr>
          <w:t xml:space="preserve">01 must maintain equivalence in terms of alerts and indications functionality in </w:t>
        </w:r>
      </w:ins>
      <w:ins w:id="1873" w:author="Birklhuber Bernd" w:date="2024-10-13T16:14:00Z">
        <w:r w:rsidR="002D269F">
          <w:rPr>
            <w:rFonts w:cs="Arial"/>
            <w:szCs w:val="22"/>
          </w:rPr>
          <w:t xml:space="preserve">Inland </w:t>
        </w:r>
      </w:ins>
      <w:ins w:id="1874" w:author="Gert Morlion" w:date="2024-08-26T11:29:00Z">
        <w:r w:rsidRPr="00412620">
          <w:rPr>
            <w:rFonts w:cs="Arial"/>
            <w:szCs w:val="22"/>
          </w:rPr>
          <w:t>ECDIS</w:t>
        </w:r>
      </w:ins>
      <w:ins w:id="1875" w:author="Birklhuber Bernd" w:date="2024-10-13T16:14:00Z">
        <w:r w:rsidR="002D269F">
          <w:rPr>
            <w:rFonts w:cs="Arial"/>
            <w:szCs w:val="22"/>
          </w:rPr>
          <w:t xml:space="preserve"> or ECS</w:t>
        </w:r>
      </w:ins>
      <w:ins w:id="1876"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877" w:author="Gert Morlion" w:date="2024-08-26T11:29:00Z"/>
          <w:rFonts w:cs="Arial"/>
          <w:szCs w:val="22"/>
        </w:rPr>
      </w:pPr>
      <w:ins w:id="1878" w:author="Gert Morlion" w:date="2024-08-26T11:29:00Z">
        <w:r>
          <w:rPr>
            <w:rFonts w:cs="Arial"/>
            <w:szCs w:val="22"/>
          </w:rPr>
          <w:t>The S-</w:t>
        </w:r>
      </w:ins>
      <w:ins w:id="1879" w:author="Gert Morlion" w:date="2024-08-26T11:30:00Z">
        <w:r>
          <w:rPr>
            <w:rFonts w:cs="Arial"/>
            <w:szCs w:val="22"/>
          </w:rPr>
          <w:t>4</w:t>
        </w:r>
      </w:ins>
      <w:ins w:id="1880" w:author="Gert Morlion" w:date="2024-08-26T11:29:00Z">
        <w:r>
          <w:rPr>
            <w:rFonts w:cs="Arial"/>
            <w:szCs w:val="22"/>
          </w:rPr>
          <w:t>01 Portrayal Catalogue should be modified by extension. Symbols and Portrayal rules should be retained for items that have been superseded in the current version of S-</w:t>
        </w:r>
      </w:ins>
      <w:ins w:id="1881" w:author="Gert Morlion" w:date="2024-08-26T11:30:00Z">
        <w:r>
          <w:rPr>
            <w:rFonts w:cs="Arial"/>
            <w:szCs w:val="22"/>
          </w:rPr>
          <w:t>4</w:t>
        </w:r>
      </w:ins>
      <w:ins w:id="1882" w:author="Gert Morlion" w:date="2024-08-26T11:29:00Z">
        <w:r>
          <w:rPr>
            <w:rFonts w:cs="Arial"/>
            <w:szCs w:val="22"/>
          </w:rPr>
          <w:t>01. This ensures that S-</w:t>
        </w:r>
      </w:ins>
      <w:ins w:id="1883" w:author="Gert Morlion" w:date="2024-08-26T11:30:00Z">
        <w:r>
          <w:rPr>
            <w:rFonts w:cs="Arial"/>
            <w:szCs w:val="22"/>
          </w:rPr>
          <w:t>4</w:t>
        </w:r>
      </w:ins>
      <w:ins w:id="1884"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885"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886" w:author="Gert Morlion" w:date="2023-06-05T11:47:00Z">
        <w:r w:rsidR="00E957D7">
          <w:rPr>
            <w:rFonts w:cs="Arial"/>
          </w:rPr>
          <w:t>P</w:t>
        </w:r>
      </w:ins>
      <w:del w:id="1887" w:author="Gert Morlion" w:date="2023-06-05T11:47:00Z">
        <w:r w:rsidRPr="00D22CCD" w:rsidDel="00E957D7">
          <w:rPr>
            <w:rFonts w:cs="Arial"/>
          </w:rPr>
          <w:delText>p</w:delText>
        </w:r>
      </w:del>
      <w:r w:rsidRPr="00D22CCD">
        <w:rPr>
          <w:rFonts w:cs="Arial"/>
        </w:rPr>
        <w:t xml:space="preserve">ortrayal </w:t>
      </w:r>
      <w:ins w:id="1888" w:author="Gert Morlion" w:date="2023-06-05T11:47:00Z">
        <w:r w:rsidR="00E957D7">
          <w:rPr>
            <w:rFonts w:cs="Arial"/>
          </w:rPr>
          <w:t>C</w:t>
        </w:r>
      </w:ins>
      <w:del w:id="1889" w:author="Gert Morlion" w:date="2023-06-05T11:47:00Z">
        <w:r w:rsidRPr="00D22CCD" w:rsidDel="00E957D7">
          <w:rPr>
            <w:rFonts w:cs="Arial"/>
          </w:rPr>
          <w:delText>c</w:delText>
        </w:r>
      </w:del>
      <w:r w:rsidRPr="00D22CCD">
        <w:rPr>
          <w:rFonts w:cs="Arial"/>
        </w:rPr>
        <w:t xml:space="preserve">atalogue is defined for use in </w:t>
      </w:r>
      <w:ins w:id="1890" w:author="Gert Morlion" w:date="2024-08-26T11:31:00Z">
        <w:r w:rsidR="00F5504F" w:rsidRPr="003F76E9">
          <w:rPr>
            <w:rFonts w:cs="Arial"/>
            <w:szCs w:val="22"/>
          </w:rPr>
          <w:t xml:space="preserve">navigation </w:t>
        </w:r>
      </w:ins>
      <w:r w:rsidRPr="00D22CCD">
        <w:rPr>
          <w:rFonts w:cs="Arial"/>
        </w:rPr>
        <w:t xml:space="preserve">systems.  The </w:t>
      </w:r>
      <w:ins w:id="1891" w:author="Gert Morlion" w:date="2023-06-05T11:47:00Z">
        <w:r w:rsidR="006742F5">
          <w:rPr>
            <w:rFonts w:cs="Arial"/>
          </w:rPr>
          <w:t>P</w:t>
        </w:r>
      </w:ins>
      <w:del w:id="1892" w:author="Gert Morlion" w:date="2023-06-05T11:47:00Z">
        <w:r w:rsidRPr="00D22CCD" w:rsidDel="006742F5">
          <w:rPr>
            <w:rFonts w:cs="Arial"/>
          </w:rPr>
          <w:delText>p</w:delText>
        </w:r>
      </w:del>
      <w:r w:rsidRPr="00D22CCD">
        <w:rPr>
          <w:rFonts w:cs="Arial"/>
        </w:rPr>
        <w:t xml:space="preserve">ortrayal </w:t>
      </w:r>
      <w:ins w:id="1893" w:author="Gert Morlion" w:date="2023-06-05T11:47:00Z">
        <w:r w:rsidR="006742F5">
          <w:rPr>
            <w:rFonts w:cs="Arial"/>
          </w:rPr>
          <w:t>C</w:t>
        </w:r>
      </w:ins>
      <w:del w:id="1894" w:author="Gert Morlion" w:date="2023-06-05T11:47:00Z">
        <w:r w:rsidRPr="00D22CCD" w:rsidDel="006742F5">
          <w:rPr>
            <w:rFonts w:cs="Arial"/>
          </w:rPr>
          <w:delText>c</w:delText>
        </w:r>
      </w:del>
      <w:r w:rsidRPr="00D22CCD">
        <w:rPr>
          <w:rFonts w:cs="Arial"/>
        </w:rPr>
        <w:t>atalogue defines symbology and the portrayal rules for each feature</w:t>
      </w:r>
      <w:ins w:id="1895" w:author="Gert Morlion" w:date="2023-06-05T11:48:00Z">
        <w:r w:rsidR="006742F5">
          <w:rPr>
            <w:rFonts w:cs="Arial"/>
          </w:rPr>
          <w:t>/</w:t>
        </w:r>
      </w:ins>
      <w:del w:id="1896" w:author="Gert Morlion" w:date="2023-06-05T11:48:00Z">
        <w:r w:rsidRPr="00D22CCD" w:rsidDel="006742F5">
          <w:rPr>
            <w:rFonts w:cs="Arial"/>
          </w:rPr>
          <w:delText xml:space="preserve"> </w:delText>
        </w:r>
      </w:del>
      <w:r w:rsidRPr="00D22CCD">
        <w:rPr>
          <w:rFonts w:cs="Arial"/>
        </w:rPr>
        <w:t xml:space="preserve">attribute combination contained in the </w:t>
      </w:r>
      <w:ins w:id="1897" w:author="Gert Morlion" w:date="2023-06-05T11:48:00Z">
        <w:r w:rsidR="00D31089">
          <w:rPr>
            <w:rFonts w:cs="Arial"/>
          </w:rPr>
          <w:t>F</w:t>
        </w:r>
      </w:ins>
      <w:del w:id="1898" w:author="Gert Morlion" w:date="2023-06-05T11:48:00Z">
        <w:r w:rsidRPr="00D22CCD" w:rsidDel="00D31089">
          <w:rPr>
            <w:rFonts w:cs="Arial"/>
          </w:rPr>
          <w:delText>f</w:delText>
        </w:r>
      </w:del>
      <w:r w:rsidRPr="00D22CCD">
        <w:rPr>
          <w:rFonts w:cs="Arial"/>
        </w:rPr>
        <w:t xml:space="preserve">eature </w:t>
      </w:r>
      <w:ins w:id="1899" w:author="Gert Morlion" w:date="2023-06-05T11:48:00Z">
        <w:r w:rsidR="00D31089">
          <w:rPr>
            <w:rFonts w:cs="Arial"/>
          </w:rPr>
          <w:t>C</w:t>
        </w:r>
      </w:ins>
      <w:del w:id="1900"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901" w:author="Gert Morlion" w:date="2024-08-26T11:31:00Z"/>
        </w:rPr>
      </w:pPr>
      <w:ins w:id="1902"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903" w:author="Gert Morlion" w:date="2024-08-26T11:31:00Z"/>
        </w:rPr>
      </w:pPr>
      <w:ins w:id="1904"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905" w:name="_Toc487203158"/>
      <w:r w:rsidRPr="00D22CCD">
        <w:t>Portrayal Catalogue</w:t>
      </w:r>
      <w:bookmarkEnd w:id="1905"/>
    </w:p>
    <w:p w14:paraId="2CB62080" w14:textId="2AFFCB77" w:rsidR="00194AEF" w:rsidRDefault="00194AEF" w:rsidP="00194AEF">
      <w:pPr>
        <w:rPr>
          <w:ins w:id="1906" w:author="Gert Morlion" w:date="2024-08-26T11:32:00Z"/>
        </w:rPr>
      </w:pPr>
      <w:r w:rsidRPr="00D22CCD">
        <w:t>Citation information for the Portrayal Catalogue is provided in Table</w:t>
      </w:r>
      <w:ins w:id="1907" w:author="Gert Morlion" w:date="2024-08-26T11:32:00Z">
        <w:r w:rsidR="00381B72">
          <w:t xml:space="preserve"> 9-1</w:t>
        </w:r>
      </w:ins>
      <w:del w:id="1908"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909" w:author="Gert Morlion" w:date="2024-08-26T11:32:00Z"/>
        </w:rPr>
      </w:pPr>
      <w:ins w:id="1910" w:author="Gert Morlion" w:date="2024-08-26T11:32:00Z">
        <w:r w:rsidRPr="004814D2">
          <w:rPr>
            <w:sz w:val="18"/>
            <w:szCs w:val="18"/>
          </w:rPr>
          <w:t>Table 9-1 – S-</w:t>
        </w:r>
        <w:r>
          <w:rPr>
            <w:sz w:val="18"/>
            <w:szCs w:val="18"/>
          </w:rPr>
          <w:t>4</w:t>
        </w:r>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1911"/>
            <w:r w:rsidRPr="00D22CCD">
              <w:rPr>
                <w:rFonts w:cs="Arial"/>
                <w:sz w:val="18"/>
                <w:szCs w:val="18"/>
              </w:rPr>
              <w:t>20</w:t>
            </w:r>
            <w:ins w:id="1912" w:author="Birklhuber Bernd" w:date="2025-10-10T11:21:00Z">
              <w:r w:rsidR="004D76DF">
                <w:rPr>
                  <w:rFonts w:cs="Arial"/>
                  <w:sz w:val="18"/>
                  <w:szCs w:val="18"/>
                </w:rPr>
                <w:t>25</w:t>
              </w:r>
            </w:ins>
            <w:del w:id="1913" w:author="Birklhuber Bernd" w:date="2025-10-10T11:21:00Z">
              <w:r w:rsidRPr="00D22CCD" w:rsidDel="004D76DF">
                <w:rPr>
                  <w:rFonts w:cs="Arial"/>
                  <w:sz w:val="18"/>
                  <w:szCs w:val="18"/>
                </w:rPr>
                <w:delText>18</w:delText>
              </w:r>
            </w:del>
            <w:r w:rsidRPr="00D22CCD">
              <w:rPr>
                <w:rFonts w:cs="Arial"/>
                <w:sz w:val="18"/>
                <w:szCs w:val="18"/>
              </w:rPr>
              <w:t>-12-31T00:00:00</w:t>
            </w:r>
            <w:commentRangeEnd w:id="1911"/>
            <w:r w:rsidR="002D269F">
              <w:rPr>
                <w:rStyle w:val="Kommentarzeichen"/>
              </w:rPr>
              <w:commentReference w:id="1911"/>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1914" w:author="Birklhuber Bernd" w:date="2025-03-07T13:21:00Z">
              <w:r w:rsidR="00620D0A">
                <w:rPr>
                  <w:rFonts w:cs="Arial"/>
                  <w:sz w:val="18"/>
                  <w:szCs w:val="18"/>
                </w:rPr>
                <w:t>2</w:t>
              </w:r>
            </w:ins>
            <w:del w:id="1915"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1916"/>
            <w:r w:rsidRPr="00D22CCD">
              <w:rPr>
                <w:rFonts w:cs="Arial"/>
                <w:sz w:val="18"/>
                <w:szCs w:val="18"/>
              </w:rPr>
              <w:t>20</w:t>
            </w:r>
            <w:ins w:id="1917" w:author="Birklhuber Bernd" w:date="2025-10-10T11:21:00Z">
              <w:r w:rsidR="004D76DF">
                <w:rPr>
                  <w:rFonts w:cs="Arial"/>
                  <w:sz w:val="18"/>
                  <w:szCs w:val="18"/>
                </w:rPr>
                <w:t>25</w:t>
              </w:r>
            </w:ins>
            <w:del w:id="1918" w:author="Birklhuber Bernd" w:date="2025-10-10T11:21:00Z">
              <w:r w:rsidRPr="00D22CCD" w:rsidDel="004D76DF">
                <w:rPr>
                  <w:rFonts w:cs="Arial"/>
                  <w:sz w:val="18"/>
                  <w:szCs w:val="18"/>
                </w:rPr>
                <w:delText>18</w:delText>
              </w:r>
            </w:del>
            <w:r w:rsidRPr="00D22CCD">
              <w:rPr>
                <w:rFonts w:cs="Arial"/>
                <w:sz w:val="18"/>
                <w:szCs w:val="18"/>
              </w:rPr>
              <w:t>-12-31T00:00:00</w:t>
            </w:r>
            <w:commentRangeEnd w:id="1916"/>
            <w:r w:rsidR="002D269F">
              <w:rPr>
                <w:rStyle w:val="Kommentarzeichen"/>
              </w:rPr>
              <w:commentReference w:id="1916"/>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919"/>
            <w:r w:rsidRPr="00D22CCD">
              <w:rPr>
                <w:rFonts w:cs="Arial"/>
                <w:sz w:val="18"/>
                <w:szCs w:val="18"/>
              </w:rPr>
              <w:t>(</w:t>
            </w:r>
            <w:del w:id="1920"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919"/>
              <w:r w:rsidR="00C61B4F" w:rsidDel="00234272">
                <w:rPr>
                  <w:rStyle w:val="Kommentarzeichen"/>
                </w:rPr>
                <w:commentReference w:id="1919"/>
              </w:r>
            </w:del>
            <w:ins w:id="1921"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922" w:author="Gert Morlion" w:date="2024-08-26T11:32:00Z"/>
          <w:i/>
          <w:iCs/>
          <w:sz w:val="18"/>
          <w:szCs w:val="18"/>
        </w:rPr>
      </w:pPr>
      <w:del w:id="1923"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924"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925" w:author="Gert Morlion" w:date="2023-06-05T11:48:00Z">
        <w:r w:rsidR="00D31089">
          <w:rPr>
            <w:lang w:eastAsia="en-US"/>
          </w:rPr>
          <w:t>P</w:t>
        </w:r>
      </w:ins>
      <w:del w:id="1926" w:author="Gert Morlion" w:date="2023-06-05T11:48:00Z">
        <w:r w:rsidRPr="00D22CCD" w:rsidDel="00D31089">
          <w:rPr>
            <w:lang w:eastAsia="en-US"/>
          </w:rPr>
          <w:delText>p</w:delText>
        </w:r>
      </w:del>
      <w:r w:rsidRPr="00D22CCD">
        <w:rPr>
          <w:lang w:eastAsia="en-US"/>
        </w:rPr>
        <w:t xml:space="preserve">ortrayal </w:t>
      </w:r>
      <w:ins w:id="1927" w:author="Gert Morlion" w:date="2023-06-05T11:48:00Z">
        <w:r w:rsidR="00D31089">
          <w:rPr>
            <w:lang w:eastAsia="en-US"/>
          </w:rPr>
          <w:t>C</w:t>
        </w:r>
      </w:ins>
      <w:del w:id="1928"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929" w:author="Gert Morlion" w:date="2023-06-05T11:48:00Z">
        <w:r w:rsidR="00D31089">
          <w:rPr>
            <w:lang w:eastAsia="en-US"/>
          </w:rPr>
          <w:t xml:space="preserve"> P</w:t>
        </w:r>
      </w:ins>
      <w:del w:id="1930" w:author="Gert Morlion" w:date="2023-06-05T11:48:00Z">
        <w:r w:rsidRPr="00D22CCD" w:rsidDel="00D31089">
          <w:rPr>
            <w:lang w:eastAsia="en-US"/>
          </w:rPr>
          <w:delText xml:space="preserve"> p</w:delText>
        </w:r>
      </w:del>
      <w:r w:rsidRPr="00D22CCD">
        <w:rPr>
          <w:lang w:eastAsia="en-US"/>
        </w:rPr>
        <w:t xml:space="preserve">ortrayal </w:t>
      </w:r>
      <w:ins w:id="1931" w:author="Gert Morlion" w:date="2023-06-05T11:49:00Z">
        <w:r w:rsidR="00D31089">
          <w:rPr>
            <w:lang w:eastAsia="en-US"/>
          </w:rPr>
          <w:t>C</w:t>
        </w:r>
      </w:ins>
      <w:del w:id="1932"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933" w:author="Gert Morlion" w:date="2023-06-05T11:49:00Z">
        <w:r w:rsidR="00D82822">
          <w:rPr>
            <w:lang w:eastAsia="en-US"/>
          </w:rPr>
          <w:t xml:space="preserve">, </w:t>
        </w:r>
        <w:commentRangeStart w:id="1934"/>
        <w:r w:rsidR="00D82822">
          <w:rPr>
            <w:lang w:eastAsia="en-US"/>
          </w:rPr>
          <w:t>clause 9-13</w:t>
        </w:r>
      </w:ins>
      <w:r w:rsidRPr="00D22CCD">
        <w:rPr>
          <w:lang w:eastAsia="en-US"/>
        </w:rPr>
        <w:t>.</w:t>
      </w:r>
      <w:commentRangeEnd w:id="1934"/>
      <w:r w:rsidR="00D82822">
        <w:rPr>
          <w:rStyle w:val="Kommentarzeichen"/>
        </w:rPr>
        <w:commentReference w:id="1934"/>
      </w:r>
    </w:p>
    <w:p w14:paraId="23B57898" w14:textId="4DC18139" w:rsidR="00453023" w:rsidRPr="00D22CCD" w:rsidDel="007B06D8" w:rsidRDefault="007260E2" w:rsidP="007B06D8">
      <w:pPr>
        <w:rPr>
          <w:del w:id="1935" w:author="Gert Morlion" w:date="2023-06-05T11:52:00Z"/>
          <w:rFonts w:cs="Arial"/>
        </w:rPr>
      </w:pPr>
      <w:r w:rsidRPr="00D22CCD">
        <w:rPr>
          <w:rFonts w:cs="Arial"/>
        </w:rPr>
        <w:t>The S-401 Portrayal Catalogue will be available in an XML document which conforms to the S-100 XML Portrayal Catalogue Schema</w:t>
      </w:r>
      <w:ins w:id="1936"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937"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938" w:author="Gert Morlion" w:date="2023-06-05T11:52:00Z"/>
          <w:rFonts w:cs="Arial"/>
        </w:rPr>
      </w:pPr>
      <w:del w:id="1939"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940" w:author="Gert Morlion" w:date="2023-06-05T11:52:00Z"/>
          <w:rFonts w:cs="Arial"/>
        </w:rPr>
      </w:pPr>
      <w:del w:id="1941"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942" w:author="Gert Morlion" w:date="2023-06-05T11:52:00Z"/>
          <w:rFonts w:cs="Arial"/>
        </w:rPr>
      </w:pPr>
      <w:del w:id="1943"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944" w:author="Gert Morlion" w:date="2023-06-05T11:52:00Z"/>
          <w:rFonts w:cs="Arial"/>
        </w:rPr>
      </w:pPr>
      <w:del w:id="1945"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946" w:author="Gert Morlion" w:date="2023-06-05T11:52:00Z"/>
          <w:rFonts w:cs="Arial"/>
        </w:rPr>
      </w:pPr>
      <w:del w:id="1947"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948" w:author="Gert Morlion" w:date="2023-06-05T11:52:00Z"/>
          <w:rFonts w:cs="Arial"/>
        </w:rPr>
      </w:pPr>
      <w:del w:id="1949"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950" w:author="Gert Morlion" w:date="2023-06-05T11:52:00Z"/>
          <w:rFonts w:cs="Arial"/>
        </w:rPr>
      </w:pPr>
      <w:del w:id="1951"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952" w:author="Gert Morlion" w:date="2023-06-05T11:52:00Z"/>
          <w:rFonts w:cs="Arial"/>
        </w:rPr>
      </w:pPr>
      <w:del w:id="1953"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954" w:author="Gert Morlion" w:date="2023-06-05T11:52:00Z"/>
          <w:rFonts w:cs="Arial"/>
        </w:rPr>
      </w:pPr>
      <w:del w:id="1955"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956" w:author="Gert Morlion" w:date="2023-06-05T11:52:00Z"/>
          <w:rFonts w:cs="Arial"/>
        </w:rPr>
      </w:pPr>
      <w:del w:id="1957"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958" w:author="Gert Morlion" w:date="2023-06-05T11:52:00Z"/>
          <w:rFonts w:cs="Arial"/>
        </w:rPr>
      </w:pPr>
      <w:del w:id="1959"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960" w:author="Gert Morlion" w:date="2023-06-05T11:52:00Z"/>
          <w:rFonts w:cs="Arial"/>
        </w:rPr>
      </w:pPr>
      <w:del w:id="1961"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962" w:author="Gert Morlion" w:date="2023-06-05T11:52:00Z"/>
          <w:rFonts w:cs="Arial"/>
        </w:rPr>
      </w:pPr>
      <w:del w:id="1963"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964" w:author="Gert Morlion" w:date="2023-06-05T11:52:00Z"/>
          <w:rFonts w:cs="Arial"/>
        </w:rPr>
      </w:pPr>
      <w:del w:id="1965"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966"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967" w:name="_Toc487203159"/>
      <w:r w:rsidRPr="00D22CCD">
        <w:t>Data Product format (encoding)</w:t>
      </w:r>
      <w:bookmarkEnd w:id="1967"/>
    </w:p>
    <w:p w14:paraId="3D7634AC" w14:textId="77777777" w:rsidR="00453023" w:rsidRPr="00D22CCD" w:rsidRDefault="007260E2">
      <w:pPr>
        <w:pStyle w:val="berschrift2"/>
      </w:pPr>
      <w:bookmarkStart w:id="1968" w:name="_Toc487203160"/>
      <w:r w:rsidRPr="00D22CCD">
        <w:t>Introduction</w:t>
      </w:r>
      <w:bookmarkEnd w:id="1968"/>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969" w:name="_Toc487203161"/>
      <w:r w:rsidRPr="00D22CCD">
        <w:t>Encoding of Latitude and Longitude</w:t>
      </w:r>
      <w:bookmarkEnd w:id="1969"/>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1970"/>
      <w:r w:rsidRPr="00D22CCD">
        <w:t>see Annex B – clause B1.6.3</w:t>
      </w:r>
      <w:commentRangeEnd w:id="1970"/>
      <w:r w:rsidR="00B352A2">
        <w:rPr>
          <w:rStyle w:val="Kommentarzeichen"/>
        </w:rPr>
        <w:commentReference w:id="1970"/>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1971" w:name="_Toc487203162"/>
      <w:bookmarkStart w:id="1972" w:name="_Toc225648326"/>
      <w:bookmarkStart w:id="1973" w:name="_Toc225065183"/>
      <w:r w:rsidRPr="00D22CCD">
        <w:t>Encoding of Depths</w:t>
      </w:r>
      <w:bookmarkEnd w:id="1971"/>
      <w:r w:rsidRPr="00D22CCD">
        <w:t xml:space="preserve"> </w:t>
      </w:r>
      <w:ins w:id="1974" w:author="Birklhuber Bernd" w:date="2025-03-07T13:22:00Z">
        <w:r w:rsidR="00620D0A">
          <w:t>as coordinates</w:t>
        </w:r>
      </w:ins>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1975"/>
      <w:r w:rsidRPr="00D22CCD">
        <w:t>Annex B – clause B1.6.3</w:t>
      </w:r>
      <w:commentRangeEnd w:id="1975"/>
      <w:r w:rsidR="00B352A2">
        <w:rPr>
          <w:rStyle w:val="Kommentarzeichen"/>
        </w:rPr>
        <w:commentReference w:id="1975"/>
      </w:r>
      <w:r w:rsidRPr="00D22CCD">
        <w:t>).  This product limits the resolution to two decimal places and therefore the [CMFZ] must be set to {10</w:t>
      </w:r>
      <w:del w:id="1976" w:author="Birklhuber Bernd" w:date="2025-03-07T13:22:00Z">
        <w:r w:rsidRPr="00D22CCD" w:rsidDel="00620D0A">
          <w:delText>0</w:delText>
        </w:r>
      </w:del>
      <w:r w:rsidRPr="00D22CCD">
        <w:t xml:space="preserve">}. </w:t>
      </w:r>
      <w:bookmarkEnd w:id="1972"/>
      <w:bookmarkEnd w:id="1973"/>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977" w:author="Gert Morlion" w:date="2024-08-26T11:33:00Z">
        <w:r w:rsidRPr="00D22CCD" w:rsidDel="00DC3245">
          <w:delText>0</w:delText>
        </w:r>
      </w:del>
      <w:r w:rsidRPr="00D22CCD">
        <w:t xml:space="preserve"> = 42</w:t>
      </w:r>
      <w:del w:id="1978" w:author="Gert Morlion" w:date="2024-08-26T11:33:00Z">
        <w:r w:rsidRPr="00D22CCD" w:rsidDel="00DC3245">
          <w:delText>0</w:delText>
        </w:r>
      </w:del>
    </w:p>
    <w:p w14:paraId="696EAA5C" w14:textId="77777777" w:rsidR="00453023" w:rsidRPr="00D22CCD" w:rsidRDefault="007260E2">
      <w:pPr>
        <w:pStyle w:val="berschrift3"/>
        <w:jc w:val="both"/>
      </w:pPr>
      <w:bookmarkStart w:id="1979" w:name="_Toc225648294"/>
      <w:bookmarkStart w:id="1980" w:name="_Toc225065151"/>
      <w:bookmarkStart w:id="1981" w:name="_Toc487203163"/>
      <w:r w:rsidRPr="00D22CCD">
        <w:t xml:space="preserve">Numeric Attribute </w:t>
      </w:r>
      <w:bookmarkEnd w:id="1979"/>
      <w:bookmarkEnd w:id="1980"/>
      <w:r w:rsidRPr="00D22CCD">
        <w:t>Encoding</w:t>
      </w:r>
      <w:bookmarkEnd w:id="1981"/>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982" w:name="_Toc487203164"/>
      <w:r w:rsidRPr="00D22CCD">
        <w:t>Text Attribute Values</w:t>
      </w:r>
      <w:bookmarkEnd w:id="1982"/>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983" w:name="_Toc487203166"/>
      <w:r w:rsidRPr="00D22CCD">
        <w:rPr>
          <w:lang w:eastAsia="en-US"/>
        </w:rPr>
        <w:t>Unknown Attribute Values</w:t>
      </w:r>
      <w:bookmarkEnd w:id="1983"/>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984" w:name="_Toc225648364"/>
      <w:bookmarkStart w:id="1985" w:name="_Toc225065221"/>
      <w:bookmarkStart w:id="1986" w:name="_Toc487203167"/>
      <w:bookmarkStart w:id="1987" w:name="_Toc225648340"/>
      <w:bookmarkStart w:id="1988" w:name="_Toc225065197"/>
      <w:r w:rsidRPr="00D22CCD">
        <w:t>Data Product Delivery</w:t>
      </w:r>
      <w:bookmarkEnd w:id="1984"/>
      <w:bookmarkEnd w:id="1985"/>
      <w:bookmarkEnd w:id="1986"/>
      <w:r w:rsidRPr="00D22CCD">
        <w:t xml:space="preserve"> </w:t>
      </w:r>
    </w:p>
    <w:p w14:paraId="1B7EBE5C" w14:textId="77777777" w:rsidR="00453023" w:rsidRPr="00D22CCD" w:rsidRDefault="007260E2">
      <w:pPr>
        <w:pStyle w:val="berschrift2"/>
      </w:pPr>
      <w:bookmarkStart w:id="1989" w:name="_Toc487203168"/>
      <w:r w:rsidRPr="00D22CCD">
        <w:t>Introduction</w:t>
      </w:r>
      <w:bookmarkEnd w:id="1989"/>
    </w:p>
    <w:p w14:paraId="68597E8D" w14:textId="223E413B" w:rsidR="00453023" w:rsidRDefault="007260E2">
      <w:pPr>
        <w:rPr>
          <w:ins w:id="1990" w:author="Gert Morlion" w:date="2023-06-05T13:59:00Z"/>
        </w:rPr>
      </w:pPr>
      <w:r w:rsidRPr="00D22CCD">
        <w:t xml:space="preserve">This clause specifies the encoding and delivery mechanisms for an S-401 </w:t>
      </w:r>
      <w:ins w:id="1991"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992"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D528DF">
      <w:pPr>
        <w:autoSpaceDE w:val="0"/>
        <w:autoSpaceDN w:val="0"/>
        <w:adjustRightInd w:val="0"/>
        <w:spacing w:before="120" w:line="240" w:lineRule="auto"/>
        <w:jc w:val="center"/>
        <w:rPr>
          <w:noProof/>
          <w:lang w:eastAsia="de-AT"/>
        </w:rPr>
      </w:pPr>
      <w:del w:id="1993" w:author="Gert Morlion" w:date="2023-06-05T13:59:00Z">
        <w:r>
          <w:rPr>
            <w:noProof/>
            <w:lang w:val="en-US" w:eastAsia="ko-KR"/>
          </w:rPr>
          <w:pict w14:anchorId="11431C53">
            <v:shape id="_x0000_i1049" type="#_x0000_t75" alt="" style="width:434.25pt;height:181.5pt;visibility:visible;mso-width-percent:0;mso-height-percent:0;mso-width-percent:0;mso-height-percent:0">
              <v:imagedata r:id="rId47" o:title="" croptop="4857f" cropbottom="3469f" cropleft="1576f" cropright="1576f"/>
            </v:shape>
          </w:pict>
        </w:r>
      </w:del>
    </w:p>
    <w:p w14:paraId="3A784E55" w14:textId="1B3AC8E8" w:rsidR="00453023" w:rsidRPr="00D22CCD" w:rsidDel="0007214C" w:rsidRDefault="00D528DF">
      <w:pPr>
        <w:autoSpaceDE w:val="0"/>
        <w:autoSpaceDN w:val="0"/>
        <w:adjustRightInd w:val="0"/>
        <w:spacing w:before="120" w:line="240" w:lineRule="auto"/>
        <w:jc w:val="center"/>
        <w:rPr>
          <w:del w:id="1994" w:author="Gert Morlion" w:date="2024-08-26T11:34:00Z"/>
          <w:noProof/>
          <w:lang w:eastAsia="de-AT"/>
        </w:rPr>
      </w:pPr>
      <w:del w:id="1995" w:author="Gert Morlion" w:date="2023-06-05T13:59:00Z">
        <w:r>
          <w:rPr>
            <w:rFonts w:cs="Arial"/>
            <w:noProof/>
            <w:color w:val="000000"/>
            <w:lang w:val="en-US" w:eastAsia="ko-KR"/>
          </w:rPr>
          <w:lastRenderedPageBreak/>
          <w:pict w14:anchorId="56A252B3">
            <v:shape id="_x0000_i1050" type="#_x0000_t75" alt="" style="width:454.5pt;height:348pt;visibility:visible;mso-width-percent:0;mso-height-percent:0;mso-width-percent:0;mso-height-percent:0">
              <v:imagedata r:id="rId48" o:title=""/>
            </v:shape>
          </w:pict>
        </w:r>
      </w:del>
    </w:p>
    <w:p w14:paraId="3461EB12" w14:textId="0A5653CF" w:rsidR="00453023" w:rsidRPr="00D22CCD" w:rsidDel="0007214C" w:rsidRDefault="007260E2">
      <w:pPr>
        <w:pStyle w:val="Beschriftung"/>
        <w:jc w:val="center"/>
        <w:rPr>
          <w:del w:id="1996" w:author="Gert Morlion" w:date="2024-08-26T11:34:00Z"/>
        </w:rPr>
      </w:pPr>
      <w:del w:id="1997"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998" w:name="_Toc487203169"/>
      <w:r w:rsidRPr="00D22CCD">
        <w:rPr>
          <w:lang w:eastAsia="en-US"/>
        </w:rPr>
        <w:t>Exchange Set</w:t>
      </w:r>
      <w:bookmarkEnd w:id="1998"/>
    </w:p>
    <w:p w14:paraId="7DB627BF" w14:textId="3A6952CB" w:rsidR="00453023" w:rsidRPr="00D22CCD" w:rsidRDefault="007260E2">
      <w:pPr>
        <w:rPr>
          <w:rFonts w:cs="Arial"/>
        </w:rPr>
      </w:pPr>
      <w:r w:rsidRPr="00D22CCD">
        <w:rPr>
          <w:rFonts w:cs="Arial"/>
        </w:rPr>
        <w:t xml:space="preserve">S-401 datasets are grouped into </w:t>
      </w:r>
      <w:ins w:id="1999" w:author="Gert Morlion" w:date="2024-08-26T11:34:00Z">
        <w:r w:rsidR="001646A9">
          <w:rPr>
            <w:rFonts w:cs="Arial"/>
          </w:rPr>
          <w:t>E</w:t>
        </w:r>
      </w:ins>
      <w:del w:id="2000" w:author="Gert Morlion" w:date="2024-08-26T11:34:00Z">
        <w:r w:rsidRPr="00D22CCD" w:rsidDel="001646A9">
          <w:rPr>
            <w:rFonts w:cs="Arial"/>
          </w:rPr>
          <w:delText>e</w:delText>
        </w:r>
      </w:del>
      <w:r w:rsidRPr="00D22CCD">
        <w:rPr>
          <w:rFonts w:cs="Arial"/>
        </w:rPr>
        <w:t xml:space="preserve">xchange </w:t>
      </w:r>
      <w:ins w:id="2001" w:author="Gert Morlion" w:date="2024-08-26T11:34:00Z">
        <w:r w:rsidR="001646A9">
          <w:rPr>
            <w:rFonts w:cs="Arial"/>
          </w:rPr>
          <w:t>S</w:t>
        </w:r>
      </w:ins>
      <w:del w:id="2002" w:author="Gert Morlion" w:date="2024-08-26T11:34:00Z">
        <w:r w:rsidRPr="00D22CCD" w:rsidDel="001646A9">
          <w:rPr>
            <w:rFonts w:cs="Arial"/>
          </w:rPr>
          <w:delText>s</w:delText>
        </w:r>
      </w:del>
      <w:r w:rsidRPr="00D22CCD">
        <w:rPr>
          <w:rFonts w:cs="Arial"/>
        </w:rPr>
        <w:t xml:space="preserve">ets. Each </w:t>
      </w:r>
      <w:ins w:id="2003" w:author="Gert Morlion" w:date="2024-08-26T11:34:00Z">
        <w:r w:rsidR="001646A9">
          <w:rPr>
            <w:rFonts w:cs="Arial"/>
          </w:rPr>
          <w:t>E</w:t>
        </w:r>
      </w:ins>
      <w:del w:id="2004" w:author="Gert Morlion" w:date="2024-08-26T11:34:00Z">
        <w:r w:rsidRPr="00D22CCD" w:rsidDel="001646A9">
          <w:rPr>
            <w:rFonts w:cs="Arial"/>
          </w:rPr>
          <w:delText>e</w:delText>
        </w:r>
      </w:del>
      <w:r w:rsidRPr="00D22CCD">
        <w:rPr>
          <w:rFonts w:cs="Arial"/>
        </w:rPr>
        <w:t xml:space="preserve">xchange </w:t>
      </w:r>
      <w:ins w:id="2005" w:author="Gert Morlion" w:date="2024-08-26T11:34:00Z">
        <w:r w:rsidR="001646A9">
          <w:rPr>
            <w:rFonts w:cs="Arial"/>
          </w:rPr>
          <w:t>S</w:t>
        </w:r>
      </w:ins>
      <w:del w:id="2006" w:author="Gert Morlion" w:date="2024-08-26T11:34:00Z">
        <w:r w:rsidRPr="00D22CCD" w:rsidDel="001646A9">
          <w:rPr>
            <w:rFonts w:cs="Arial"/>
          </w:rPr>
          <w:delText>s</w:delText>
        </w:r>
      </w:del>
      <w:r w:rsidRPr="00D22CCD">
        <w:rPr>
          <w:rFonts w:cs="Arial"/>
        </w:rPr>
        <w:t xml:space="preserve">et consists of one or more IENC datasets with </w:t>
      </w:r>
      <w:del w:id="2007"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008" w:author="Gert Morlion" w:date="2024-08-26T11:35:00Z">
        <w:r w:rsidR="001E3CBF">
          <w:rPr>
            <w:rFonts w:cs="Arial"/>
          </w:rPr>
          <w:t>, an associated XML Metadata file (S100_ResourcePurpose</w:t>
        </w:r>
      </w:ins>
      <w:ins w:id="2009" w:author="Gert Morlion" w:date="2024-08-26T11: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010" w:author="Gert Morlion" w:date="2024-08-26T11:37:00Z">
        <w:r w:rsidR="00C74248">
          <w:rPr>
            <w:rFonts w:cs="Arial"/>
          </w:rPr>
          <w:t>E</w:t>
        </w:r>
      </w:ins>
      <w:del w:id="2011" w:author="Gert Morlion" w:date="2024-08-26T11:37:00Z">
        <w:r w:rsidR="001E48E7" w:rsidRPr="00D22CCD" w:rsidDel="00C74248">
          <w:rPr>
            <w:rFonts w:cs="Arial"/>
          </w:rPr>
          <w:delText>e</w:delText>
        </w:r>
      </w:del>
      <w:r w:rsidR="001E48E7" w:rsidRPr="00D22CCD">
        <w:rPr>
          <w:rFonts w:cs="Arial"/>
        </w:rPr>
        <w:t xml:space="preserve">xchange </w:t>
      </w:r>
      <w:ins w:id="2012" w:author="Gert Morlion" w:date="2024-08-26T11:37:00Z">
        <w:r w:rsidR="00C74248">
          <w:rPr>
            <w:rFonts w:cs="Arial"/>
          </w:rPr>
          <w:t>S</w:t>
        </w:r>
      </w:ins>
      <w:del w:id="2013" w:author="Gert Morlion" w:date="2024-08-26T11:37:00Z">
        <w:r w:rsidR="001E48E7" w:rsidRPr="00D22CCD" w:rsidDel="00C74248">
          <w:rPr>
            <w:rFonts w:cs="Arial"/>
          </w:rPr>
          <w:delText>s</w:delText>
        </w:r>
      </w:del>
      <w:r w:rsidR="001E48E7" w:rsidRPr="00D22CCD">
        <w:rPr>
          <w:rFonts w:cs="Arial"/>
        </w:rPr>
        <w:t>et structure is the same as that described in S-100</w:t>
      </w:r>
      <w:ins w:id="2014"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015" w:author="Gert Morlion" w:date="2023-06-05T13:59:00Z"/>
        </w:rPr>
      </w:pPr>
      <w:ins w:id="2016"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017" w:author="Gert Morlion" w:date="2023-06-05T14:00:00Z"/>
        </w:rPr>
      </w:pPr>
      <w:del w:id="2018"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019" w:author="Gert Morlion" w:date="2023-06-05T14:00:00Z"/>
        </w:rPr>
      </w:pPr>
      <w:del w:id="2020"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021" w:author="Gert Morlion" w:date="2023-06-05T14:00:00Z"/>
        </w:rPr>
      </w:pPr>
      <w:del w:id="2022"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023" w:author="Gert Morlion" w:date="2023-06-05T14:00:00Z"/>
        </w:rPr>
      </w:pPr>
      <w:del w:id="2024"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025" w:author="Gert Morlion" w:date="2023-06-05T14:00:00Z"/>
          <w:rFonts w:cs="Arial"/>
        </w:rPr>
      </w:pPr>
      <w:del w:id="2026"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027" w:author="Gert Morlion" w:date="2023-06-05T14:00:00Z"/>
          <w:rFonts w:cs="Arial"/>
        </w:rPr>
      </w:pPr>
      <w:del w:id="2028"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029" w:author="Gert Morlion" w:date="2023-06-05T14:00:00Z"/>
          <w:rFonts w:cs="Arial"/>
        </w:rPr>
      </w:pPr>
      <w:del w:id="2030"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031" w:author="Gert Morlion" w:date="2023-06-05T14:00:00Z"/>
        </w:rPr>
      </w:pPr>
      <w:del w:id="2032"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2033" w:author="Gert Morlion" w:date="2023-06-05T14:00:00Z"/>
        </w:rPr>
      </w:pPr>
      <w:del w:id="2034"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035" w:author="Gert Morlion" w:date="2023-06-05T14:00:00Z"/>
        </w:rPr>
      </w:pPr>
      <w:del w:id="2036"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037" w:author="Gert Morlion" w:date="2023-06-05T14:00:00Z"/>
        </w:rPr>
      </w:pPr>
      <w:del w:id="2038"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2039" w:author="Gert Morlion" w:date="2023-06-05T14:00:00Z"/>
        </w:rPr>
      </w:pPr>
      <w:del w:id="2040"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041" w:author="Gert Morlion" w:date="2023-06-05T14:00:00Z"/>
        </w:rPr>
      </w:pPr>
      <w:del w:id="2042"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043" w:author="Gert Morlion" w:date="2023-06-05T14:00:00Z"/>
        </w:rPr>
      </w:pPr>
      <w:del w:id="2044"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045" w:name="_Toc487203170"/>
      <w:r w:rsidRPr="00D22CCD">
        <w:rPr>
          <w:lang w:eastAsia="en-US"/>
        </w:rPr>
        <w:t>Dataset</w:t>
      </w:r>
      <w:bookmarkEnd w:id="2045"/>
    </w:p>
    <w:p w14:paraId="403C39B1" w14:textId="77777777" w:rsidR="00453023" w:rsidRPr="00D22CCD" w:rsidRDefault="007260E2">
      <w:pPr>
        <w:pStyle w:val="berschrift3"/>
        <w:jc w:val="both"/>
        <w:rPr>
          <w:lang w:eastAsia="en-US"/>
        </w:rPr>
      </w:pPr>
      <w:bookmarkStart w:id="2046" w:name="_Toc225648341"/>
      <w:bookmarkStart w:id="2047" w:name="_Toc225648342"/>
      <w:bookmarkStart w:id="2048" w:name="_Toc487203171"/>
      <w:r w:rsidRPr="00D22CCD">
        <w:rPr>
          <w:lang w:eastAsia="en-US"/>
        </w:rPr>
        <w:t>Datasets</w:t>
      </w:r>
      <w:bookmarkEnd w:id="2046"/>
      <w:bookmarkEnd w:id="2047"/>
      <w:bookmarkEnd w:id="2048"/>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049"/>
      <w:r w:rsidRPr="00D22CCD">
        <w:rPr>
          <w:rFonts w:eastAsia="Times New Roman" w:cs="Arial"/>
          <w:lang w:eastAsia="en-US"/>
        </w:rPr>
        <w:t>Annex B</w:t>
      </w:r>
      <w:r w:rsidR="001E48E7" w:rsidRPr="00D22CCD">
        <w:rPr>
          <w:rFonts w:eastAsia="Times New Roman" w:cs="Arial"/>
          <w:lang w:eastAsia="en-US"/>
        </w:rPr>
        <w:t xml:space="preserve"> – clause B</w:t>
      </w:r>
      <w:ins w:id="2050" w:author="Gert Morlion" w:date="2024-08-26T11:42:00Z">
        <w:r w:rsidR="00960E9B">
          <w:rPr>
            <w:rFonts w:eastAsia="Times New Roman" w:cs="Arial"/>
            <w:lang w:eastAsia="en-US"/>
          </w:rPr>
          <w:t>-</w:t>
        </w:r>
      </w:ins>
      <w:r w:rsidRPr="00D22CCD">
        <w:rPr>
          <w:rFonts w:eastAsia="Times New Roman" w:cs="Arial"/>
          <w:lang w:eastAsia="en-US"/>
        </w:rPr>
        <w:t>5</w:t>
      </w:r>
      <w:commentRangeEnd w:id="2049"/>
      <w:r w:rsidR="00B352A2">
        <w:rPr>
          <w:rStyle w:val="Kommentarzeichen"/>
        </w:rPr>
        <w:commentReference w:id="2049"/>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051"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052"/>
      <w:r w:rsidRPr="00D22CCD">
        <w:rPr>
          <w:rFonts w:eastAsia="Times New Roman" w:cs="Arial"/>
          <w:lang w:eastAsia="en-US"/>
        </w:rPr>
        <w:t xml:space="preserve">Annex </w:t>
      </w:r>
      <w:r w:rsidR="001E48E7" w:rsidRPr="00D22CCD">
        <w:rPr>
          <w:rFonts w:eastAsia="Times New Roman" w:cs="Arial"/>
          <w:lang w:eastAsia="en-US"/>
        </w:rPr>
        <w:t>D – clause B</w:t>
      </w:r>
      <w:ins w:id="2053" w:author="Gert Morlion" w:date="2024-08-26T11:43:00Z">
        <w:r w:rsidR="00AB1B69">
          <w:rPr>
            <w:rFonts w:eastAsia="Times New Roman" w:cs="Arial"/>
            <w:lang w:eastAsia="en-US"/>
          </w:rPr>
          <w:t>-</w:t>
        </w:r>
      </w:ins>
      <w:r w:rsidRPr="00D22CCD">
        <w:rPr>
          <w:rFonts w:eastAsia="Times New Roman" w:cs="Arial"/>
          <w:lang w:eastAsia="en-US"/>
        </w:rPr>
        <w:t>6</w:t>
      </w:r>
      <w:commentRangeEnd w:id="2052"/>
      <w:r w:rsidR="00B352A2">
        <w:rPr>
          <w:rStyle w:val="Kommentarzeichen"/>
        </w:rPr>
        <w:commentReference w:id="2052"/>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054"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055"/>
      <w:r w:rsidRPr="00D22CCD">
        <w:rPr>
          <w:rFonts w:cs="Arial"/>
          <w:lang w:val="en-US" w:eastAsia="en-US"/>
        </w:rPr>
        <w:t>Annex B</w:t>
      </w:r>
      <w:r w:rsidR="001E48E7" w:rsidRPr="00D22CCD">
        <w:rPr>
          <w:rFonts w:cs="Arial"/>
          <w:lang w:val="en-US" w:eastAsia="en-US"/>
        </w:rPr>
        <w:t xml:space="preserve"> – clause B</w:t>
      </w:r>
      <w:ins w:id="2056" w:author="Gert Morlion" w:date="2024-08-26T11:43:00Z">
        <w:r w:rsidR="00AB1B69">
          <w:rPr>
            <w:rFonts w:cs="Arial"/>
            <w:lang w:val="en-US" w:eastAsia="en-US"/>
          </w:rPr>
          <w:t>-</w:t>
        </w:r>
      </w:ins>
      <w:r w:rsidR="001E48E7" w:rsidRPr="00D22CCD">
        <w:rPr>
          <w:rFonts w:cs="Arial"/>
          <w:lang w:val="en-US" w:eastAsia="en-US"/>
        </w:rPr>
        <w:t>5</w:t>
      </w:r>
      <w:commentRangeEnd w:id="2055"/>
      <w:r w:rsidR="00B352A2">
        <w:rPr>
          <w:rStyle w:val="Kommentarzeichen"/>
        </w:rPr>
        <w:commentReference w:id="2055"/>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057"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058"/>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058"/>
      <w:r w:rsidR="00B352A2">
        <w:rPr>
          <w:rStyle w:val="Kommentarzeichen"/>
        </w:rPr>
        <w:commentReference w:id="2058"/>
      </w:r>
    </w:p>
    <w:p w14:paraId="19DAC525" w14:textId="77777777" w:rsidR="005A2FB1" w:rsidRDefault="005A2FB1" w:rsidP="005A2FB1">
      <w:pPr>
        <w:pStyle w:val="Listenabsatz"/>
        <w:rPr>
          <w:ins w:id="2059"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060" w:author="Gert Morlion" w:date="2024-08-26T11:43:00Z"/>
          <w:rFonts w:eastAsia="Times New Roman" w:cs="Arial"/>
          <w:lang w:eastAsia="en-US"/>
        </w:rPr>
      </w:pPr>
      <w:proofErr w:type="gramStart"/>
      <w:ins w:id="2061"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ile</w:t>
        </w:r>
        <w:proofErr w:type="gramEnd"/>
        <w:r w:rsidRPr="00DE27D7">
          <w:rPr>
            <w:rFonts w:eastAsia="Times New Roman" w:cs="Arial"/>
            <w:lang w:eastAsia="en-US"/>
          </w:rPr>
          <w:t xml:space="preserve">-less” management </w:t>
        </w:r>
        <w:r>
          <w:rPr>
            <w:rFonts w:eastAsia="Times New Roman" w:cs="Arial"/>
            <w:lang w:eastAsia="en-US"/>
          </w:rPr>
          <w:t>of p</w:t>
        </w:r>
        <w:r w:rsidRPr="00DE27D7">
          <w:rPr>
            <w:rFonts w:eastAsia="Times New Roman" w:cs="Arial"/>
            <w:lang w:eastAsia="en-US"/>
          </w:rPr>
          <w:t>ublished S-</w:t>
        </w:r>
      </w:ins>
      <w:ins w:id="2062" w:author="Gert Morlion" w:date="2024-08-26T11:44:00Z">
        <w:r>
          <w:rPr>
            <w:rFonts w:eastAsia="Times New Roman" w:cs="Arial"/>
            <w:lang w:eastAsia="en-US"/>
          </w:rPr>
          <w:t>4</w:t>
        </w:r>
      </w:ins>
      <w:ins w:id="2063"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064" w:author="Gert Morlion" w:date="2024-08-26T11:44:00Z">
        <w:r>
          <w:rPr>
            <w:rFonts w:eastAsia="Times New Roman" w:cs="Arial"/>
            <w:lang w:eastAsia="en-US"/>
          </w:rPr>
          <w:t>4</w:t>
        </w:r>
      </w:ins>
      <w:ins w:id="2065"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066" w:author="Birklhuber Bernd" w:date="2024-10-13T16:19:00Z">
        <w:r w:rsidR="00C61B4F">
          <w:rPr>
            <w:rFonts w:eastAsia="Times New Roman" w:cs="Arial"/>
            <w:lang w:eastAsia="en-US"/>
          </w:rPr>
          <w:t>I</w:t>
        </w:r>
      </w:ins>
      <w:ins w:id="2067"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068" w:author="Gert Morlion" w:date="2024-08-26T11:44:00Z">
        <w:r w:rsidR="00405215">
          <w:rPr>
            <w:rFonts w:eastAsia="Times New Roman" w:cs="Arial"/>
            <w:lang w:eastAsia="en-US"/>
          </w:rPr>
          <w:t>I</w:t>
        </w:r>
      </w:ins>
      <w:ins w:id="2069"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070" w:author="Gert Morlion" w:date="2024-08-26T11:44:00Z">
        <w:r w:rsidR="00405215">
          <w:rPr>
            <w:rFonts w:eastAsia="Times New Roman" w:cs="Arial"/>
            <w:lang w:eastAsia="en-US"/>
          </w:rPr>
          <w:t>I</w:t>
        </w:r>
      </w:ins>
      <w:ins w:id="2071"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072"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073" w:name="_Toc225648343"/>
      <w:bookmarkStart w:id="2074" w:name="_Toc225065200"/>
      <w:bookmarkStart w:id="2075" w:name="_Toc487203172"/>
      <w:commentRangeStart w:id="2076"/>
      <w:commentRangeStart w:id="2077"/>
      <w:r w:rsidRPr="00D22CCD">
        <w:rPr>
          <w:lang w:eastAsia="en-US"/>
        </w:rPr>
        <w:t>Dataset file naming</w:t>
      </w:r>
      <w:bookmarkEnd w:id="2073"/>
      <w:bookmarkEnd w:id="2074"/>
      <w:bookmarkEnd w:id="2075"/>
      <w:r w:rsidRPr="00D22CCD">
        <w:rPr>
          <w:lang w:eastAsia="en-US"/>
        </w:rPr>
        <w:t xml:space="preserve"> </w:t>
      </w:r>
      <w:commentRangeEnd w:id="2076"/>
      <w:r w:rsidR="00EF1317">
        <w:rPr>
          <w:rStyle w:val="Kommentarzeichen"/>
          <w:b w:val="0"/>
          <w:bCs w:val="0"/>
        </w:rPr>
        <w:commentReference w:id="2076"/>
      </w:r>
      <w:commentRangeEnd w:id="2077"/>
      <w:r w:rsidR="00C61B4F">
        <w:rPr>
          <w:rStyle w:val="Kommentarzeichen"/>
          <w:b w:val="0"/>
          <w:bCs w:val="0"/>
        </w:rPr>
        <w:commentReference w:id="2077"/>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 xml:space="preserve">01).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078" w:author="Gert Morlion" w:date="2024-08-26T11:45:00Z"/>
          <w:b/>
          <w:color w:val="FF0000"/>
        </w:rPr>
      </w:pPr>
      <w:del w:id="2079"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999 km: for </w:t>
      </w:r>
      <w:proofErr w:type="gramStart"/>
      <w:r w:rsidRPr="00D22CCD">
        <w:rPr>
          <w:rFonts w:cs="Arial"/>
          <w:color w:val="000000"/>
          <w:lang w:eastAsia="de-AT"/>
        </w:rPr>
        <w:t>example</w:t>
      </w:r>
      <w:proofErr w:type="gramEnd"/>
      <w:r w:rsidRPr="00D22CCD">
        <w:rPr>
          <w:rFonts w:cs="Arial"/>
          <w:color w:val="000000"/>
          <w:lang w:eastAsia="de-AT"/>
        </w:rPr>
        <w:t xml:space="preserv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99 km: for </w:t>
      </w:r>
      <w:proofErr w:type="gramStart"/>
      <w:r w:rsidRPr="00D22CCD">
        <w:rPr>
          <w:rFonts w:cs="Arial"/>
          <w:color w:val="000000"/>
          <w:lang w:eastAsia="de-AT"/>
        </w:rPr>
        <w:t>example</w:t>
      </w:r>
      <w:proofErr w:type="gramEnd"/>
      <w:r w:rsidRPr="00D22CCD">
        <w:rPr>
          <w:rFonts w:cs="Arial"/>
          <w:color w:val="000000"/>
          <w:lang w:eastAsia="de-AT"/>
        </w:rPr>
        <w:t xml:space="preserv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For waterways with a length of more than 9 km: for </w:t>
      </w:r>
      <w:proofErr w:type="gramStart"/>
      <w:r w:rsidRPr="00D22CCD">
        <w:rPr>
          <w:rFonts w:cs="Arial"/>
          <w:color w:val="000000"/>
          <w:lang w:eastAsia="de-AT"/>
        </w:rPr>
        <w:t>example</w:t>
      </w:r>
      <w:proofErr w:type="gramEnd"/>
      <w:r w:rsidRPr="00D22CCD">
        <w:rPr>
          <w:rFonts w:cs="Arial"/>
          <w:color w:val="000000"/>
          <w:lang w:eastAsia="de-AT"/>
        </w:rPr>
        <w:t xml:space="preserv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proofErr w:type="gramStart"/>
      <w:r w:rsidRPr="00D22CCD">
        <w:rPr>
          <w:lang w:eastAsia="en-US"/>
        </w:rPr>
        <w:t>.EEE</w:t>
      </w:r>
      <w:proofErr w:type="gramEnd"/>
      <w:r w:rsidRPr="00D22CCD">
        <w:rPr>
          <w:lang w:eastAsia="en-US"/>
        </w:rPr>
        <w:t xml:space="preserv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080" w:name="_Toc487203173"/>
      <w:r w:rsidRPr="00D22CCD">
        <w:lastRenderedPageBreak/>
        <w:t>New Editions, Re-Issues, Updates and Cancellations</w:t>
      </w:r>
      <w:bookmarkEnd w:id="2080"/>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081" w:author="Birklhuber Bernd" w:date="2025-03-07T13:25:00Z"/>
        </w:rPr>
      </w:pPr>
      <w:del w:id="2082"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083" w:author="Gert Morlion" w:date="2024-08-26T11:46:00Z"/>
          <w:lang w:eastAsia="en-US"/>
        </w:rPr>
      </w:pPr>
      <w:bookmarkStart w:id="2084" w:name="_Toc487203174"/>
      <w:r w:rsidRPr="00D22CCD">
        <w:rPr>
          <w:lang w:eastAsia="en-US"/>
        </w:rPr>
        <w:t>Support Files</w:t>
      </w:r>
      <w:bookmarkEnd w:id="2084"/>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085" w:author="Gert Morlion" w:date="2024-08-26T11:46:00Z"/>
        </w:rPr>
      </w:pPr>
      <w:bookmarkStart w:id="2086" w:name="_Toc170072429"/>
      <w:ins w:id="2087" w:author="Birklhuber Bernd" w:date="2024-10-13T16:21:00Z">
        <w:r>
          <w:t>I</w:t>
        </w:r>
      </w:ins>
      <w:ins w:id="2088" w:author="Gert Morlion" w:date="2024-08-26T11:46:00Z">
        <w:r w:rsidR="004E09A8">
          <w:t>ENC support files</w:t>
        </w:r>
        <w:bookmarkEnd w:id="2086"/>
      </w:ins>
    </w:p>
    <w:p w14:paraId="432F6200" w14:textId="5B26533E" w:rsidR="00453023" w:rsidRPr="00D22CCD" w:rsidDel="004E09A8" w:rsidRDefault="00453023" w:rsidP="004E09A8">
      <w:pPr>
        <w:pStyle w:val="berschrift2"/>
        <w:numPr>
          <w:ilvl w:val="0"/>
          <w:numId w:val="0"/>
        </w:numPr>
        <w:rPr>
          <w:del w:id="2089"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090" w:author="Gert Morlion" w:date="2024-08-26T11:46:00Z">
        <w:r>
          <w:t>IENC</w:t>
        </w:r>
      </w:ins>
      <w:del w:id="2091"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092" w:author="Gert Morlion" w:date="2024-08-26T11:47:00Z"/>
        </w:rPr>
      </w:pPr>
      <w:r w:rsidRPr="00D22CCD">
        <w:t xml:space="preserve">Text files must contain only </w:t>
      </w:r>
      <w:del w:id="2093" w:author="Gert Morlion" w:date="2024-08-26T11:46:00Z">
        <w:r w:rsidRPr="00D22CCD" w:rsidDel="00F47D69">
          <w:delText xml:space="preserve">general </w:delText>
        </w:r>
      </w:del>
      <w:ins w:id="2094"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095"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proofErr w:type="gramStart"/>
      <w:r w:rsidR="00030FD7">
        <w:t xml:space="preserve">can </w:t>
      </w:r>
      <w:r w:rsidR="00030FD7" w:rsidRPr="00D22CCD">
        <w:t xml:space="preserve"> </w:t>
      </w:r>
      <w:r w:rsidRPr="00D22CCD">
        <w:t>be</w:t>
      </w:r>
      <w:proofErr w:type="gramEnd"/>
      <w:r w:rsidRPr="00D22CCD">
        <w:t xml:space="preserv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096"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097"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098"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099" w:author="Birklhuber Bernd" w:date="2025-10-10T11:22:00Z"/>
                <w:rFonts w:ascii="Arial" w:hAnsi="Arial" w:cs="Arial"/>
                <w:b/>
                <w:sz w:val="18"/>
                <w:szCs w:val="18"/>
              </w:rPr>
            </w:pPr>
            <w:commentRangeStart w:id="2100"/>
          </w:p>
        </w:tc>
        <w:tc>
          <w:tcPr>
            <w:tcW w:w="1299" w:type="dxa"/>
          </w:tcPr>
          <w:p w14:paraId="7336AA15" w14:textId="6A786EDC" w:rsidR="00453023" w:rsidRPr="00D22CCD" w:rsidDel="004D76DF" w:rsidRDefault="007260E2">
            <w:pPr>
              <w:pStyle w:val="StandardWeb"/>
              <w:spacing w:before="0" w:beforeAutospacing="0" w:after="0" w:afterAutospacing="0"/>
              <w:jc w:val="both"/>
              <w:rPr>
                <w:del w:id="2101" w:author="Birklhuber Bernd" w:date="2025-10-10T11:22:00Z"/>
                <w:rFonts w:ascii="Arial" w:hAnsi="Arial" w:cs="Arial"/>
                <w:sz w:val="18"/>
                <w:szCs w:val="18"/>
              </w:rPr>
            </w:pPr>
            <w:del w:id="2102"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103" w:author="Birklhuber Bernd" w:date="2025-10-10T11:22:00Z"/>
                <w:rFonts w:ascii="Arial" w:hAnsi="Arial" w:cs="Arial"/>
                <w:sz w:val="18"/>
                <w:szCs w:val="18"/>
              </w:rPr>
            </w:pPr>
            <w:del w:id="2104"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100"/>
              <w:r w:rsidR="00620D0A" w:rsidDel="004D76DF">
                <w:rPr>
                  <w:rStyle w:val="Kommentarzeichen"/>
                  <w:rFonts w:ascii="Arial" w:eastAsia="MS Mincho" w:hAnsi="Arial"/>
                  <w:szCs w:val="20"/>
                  <w:lang w:eastAsia="ja-JP"/>
                </w:rPr>
                <w:commentReference w:id="2100"/>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105"/>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105"/>
            <w:r w:rsidR="00620D0A">
              <w:rPr>
                <w:rStyle w:val="Kommentarzeichen"/>
                <w:rFonts w:ascii="Arial" w:eastAsia="MS Mincho" w:hAnsi="Arial"/>
                <w:szCs w:val="20"/>
                <w:lang w:eastAsia="ja-JP"/>
              </w:rPr>
              <w:commentReference w:id="2105"/>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106" w:author="Gert Morlion" w:date="2024-08-26T11:48:00Z"/>
          <w:rFonts w:cs="Arial"/>
          <w:i/>
          <w:iCs/>
          <w:color w:val="FF0000"/>
          <w:sz w:val="18"/>
          <w:szCs w:val="18"/>
        </w:rPr>
      </w:pPr>
      <w:del w:id="2107"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rPr>
            <w:b w:val="0"/>
          </w:rPr>
          <w:fldChar w:fldCharType="begin"/>
        </w:r>
        <w:r w:rsidRPr="00D22CCD" w:rsidDel="00421749">
          <w:rPr>
            <w:i/>
            <w:sz w:val="18"/>
            <w:szCs w:val="18"/>
          </w:rPr>
          <w:delInstrText xml:space="preserve"> SEQ Table \* ARABIC </w:delInstrText>
        </w:r>
        <w:r w:rsidRPr="00D22CCD" w:rsidDel="00421749">
          <w:rPr>
            <w:b w:val="0"/>
            <w:i/>
            <w:sz w:val="18"/>
            <w:szCs w:val="18"/>
          </w:rPr>
          <w:fldChar w:fldCharType="separate"/>
        </w:r>
        <w:r w:rsidRPr="00D22CCD" w:rsidDel="00421749">
          <w:rPr>
            <w:i/>
            <w:iCs/>
            <w:noProof/>
            <w:sz w:val="18"/>
            <w:szCs w:val="18"/>
          </w:rPr>
          <w:delText>3</w:delText>
        </w:r>
        <w:r w:rsidRPr="00D22CCD" w:rsidDel="00421749">
          <w:rPr>
            <w:b w:val="0"/>
          </w:rPr>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108" w:author="Gert Morlion" w:date="2024-08-26T11:48:00Z"/>
        </w:rPr>
      </w:pPr>
      <w:bookmarkStart w:id="2109" w:name="_Toc170072430"/>
      <w:ins w:id="2110" w:author="Gert Morlion" w:date="2024-08-26T11:48:00Z">
        <w:r>
          <w:t>System support files</w:t>
        </w:r>
        <w:bookmarkEnd w:id="2109"/>
      </w:ins>
    </w:p>
    <w:p w14:paraId="3499130E" w14:textId="5FE7B2B0" w:rsidR="00C75407" w:rsidRPr="00391875" w:rsidRDefault="00C75407" w:rsidP="00C75407">
      <w:pPr>
        <w:spacing w:after="120" w:line="240" w:lineRule="auto"/>
        <w:rPr>
          <w:ins w:id="2111" w:author="Gert Morlion" w:date="2024-08-26T11:48:00Z"/>
        </w:rPr>
      </w:pPr>
      <w:ins w:id="2112" w:author="Gert Morlion" w:date="2024-08-26T11:48:00Z">
        <w:r w:rsidRPr="00391875">
          <w:t>System support files used with the S-</w:t>
        </w:r>
        <w:r>
          <w:t>4</w:t>
        </w:r>
        <w:r w:rsidRPr="00391875">
          <w:t xml:space="preserve">01 </w:t>
        </w:r>
      </w:ins>
      <w:ins w:id="2113" w:author="Birklhuber Bernd" w:date="2024-10-13T16:22:00Z">
        <w:r w:rsidR="00C61B4F">
          <w:t>I</w:t>
        </w:r>
      </w:ins>
      <w:ins w:id="2114" w:author="Gert Morlion" w:date="2024-08-26T11:48:00Z">
        <w:r w:rsidRPr="00391875">
          <w:t>ENC Product Specification follow the general S-100 Framework principles without any specific S-</w:t>
        </w:r>
        <w:r>
          <w:t>4</w:t>
        </w:r>
        <w:r w:rsidRPr="00391875">
          <w:t xml:space="preserve">01 </w:t>
        </w:r>
      </w:ins>
      <w:ins w:id="2115" w:author="Birklhuber Bernd" w:date="2024-10-13T16:22:00Z">
        <w:r w:rsidR="00C61B4F">
          <w:t>I</w:t>
        </w:r>
      </w:ins>
      <w:ins w:id="2116"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117" w:name="_Toc225648345"/>
      <w:bookmarkStart w:id="2118" w:name="_Toc225065202"/>
      <w:bookmarkStart w:id="2119" w:name="_Toc226430998"/>
      <w:bookmarkStart w:id="2120" w:name="_Toc487203175"/>
      <w:ins w:id="2121" w:author="Gert Morlion" w:date="2024-08-26T11:48:00Z">
        <w:r>
          <w:t xml:space="preserve">IENC </w:t>
        </w:r>
      </w:ins>
      <w:del w:id="2122" w:author="Gert Morlion" w:date="2024-08-26T11:48:00Z">
        <w:r w:rsidR="007260E2" w:rsidRPr="00D22CCD" w:rsidDel="00C75407">
          <w:delText>S</w:delText>
        </w:r>
      </w:del>
      <w:ins w:id="2123" w:author="Gert Morlion" w:date="2024-08-26T11:48:00Z">
        <w:r>
          <w:t>s</w:t>
        </w:r>
      </w:ins>
      <w:r w:rsidR="007260E2" w:rsidRPr="00D22CCD">
        <w:t xml:space="preserve">upport </w:t>
      </w:r>
      <w:ins w:id="2124" w:author="Gert Morlion" w:date="2024-08-26T11:48:00Z">
        <w:r w:rsidR="00F2101B">
          <w:t>f</w:t>
        </w:r>
      </w:ins>
      <w:del w:id="2125" w:author="Gert Morlion" w:date="2024-08-26T11:48:00Z">
        <w:r w:rsidR="007260E2" w:rsidRPr="00D22CCD" w:rsidDel="00F2101B">
          <w:delText>F</w:delText>
        </w:r>
      </w:del>
      <w:r w:rsidR="007260E2" w:rsidRPr="00D22CCD">
        <w:t xml:space="preserve">ile </w:t>
      </w:r>
      <w:ins w:id="2126" w:author="Gert Morlion" w:date="2024-08-26T11:48:00Z">
        <w:r w:rsidR="00F2101B">
          <w:t>n</w:t>
        </w:r>
      </w:ins>
      <w:del w:id="2127" w:author="Gert Morlion" w:date="2024-08-26T11:48:00Z">
        <w:r w:rsidR="007260E2" w:rsidRPr="00D22CCD" w:rsidDel="00F2101B">
          <w:delText>N</w:delText>
        </w:r>
      </w:del>
      <w:r w:rsidR="007260E2" w:rsidRPr="00D22CCD">
        <w:t>aming</w:t>
      </w:r>
      <w:bookmarkEnd w:id="2117"/>
      <w:bookmarkEnd w:id="2118"/>
      <w:bookmarkEnd w:id="2119"/>
      <w:bookmarkEnd w:id="2120"/>
    </w:p>
    <w:p w14:paraId="624294E9" w14:textId="5531CA28" w:rsidR="00453023" w:rsidRPr="00D22CCD" w:rsidRDefault="007260E2">
      <w:r w:rsidRPr="00D22CCD">
        <w:t xml:space="preserve">All </w:t>
      </w:r>
      <w:ins w:id="2128"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129"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130"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131"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132"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w:t>
      </w:r>
      <w:proofErr w:type="gramStart"/>
      <w:r w:rsidRPr="00D22CCD">
        <w:rPr>
          <w:rFonts w:eastAsia="Times New Roman" w:cs="Arial"/>
          <w:lang w:eastAsia="en-US"/>
        </w:rPr>
        <w:t>2 or 3 character</w:t>
      </w:r>
      <w:proofErr w:type="gramEnd"/>
      <w:r w:rsidRPr="00D22CCD">
        <w:rPr>
          <w:rFonts w:eastAsia="Times New Roman" w:cs="Arial"/>
          <w:lang w:eastAsia="en-US"/>
        </w:rPr>
        <w:t xml:space="preserve"> format (for instance when converting S-57 ENCs), the missing characters of the producer code must be populated with zeros (“00” or “0” respectively) for the sixth and seventh characters of the </w:t>
      </w:r>
      <w:ins w:id="2133"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134"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135"/>
      <w:r w:rsidRPr="00D22CCD">
        <w:rPr>
          <w:rFonts w:cs="Arial"/>
          <w:color w:val="000000"/>
          <w:lang w:val="en-US" w:eastAsia="de-AT"/>
        </w:rPr>
        <w:lastRenderedPageBreak/>
        <w:t>EU</w:t>
      </w:r>
      <w:ins w:id="2136"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137" w:author="Gert Morlion" w:date="2024-11-21T09:55:00Z">
        <w:r w:rsidR="00763C47">
          <w:rPr>
            <w:rFonts w:cs="Arial"/>
            <w:color w:val="000000"/>
            <w:lang w:val="en-US" w:eastAsia="de-AT"/>
          </w:rPr>
          <w:t xml:space="preserve">or </w:t>
        </w:r>
        <w:del w:id="2138" w:author="Birklhuber Bernd" w:date="2025-03-07T13:26:00Z">
          <w:r w:rsidR="00763C47" w:rsidDel="00620D0A">
            <w:rPr>
              <w:rFonts w:cs="Arial"/>
              <w:color w:val="000000"/>
              <w:lang w:val="en-US" w:eastAsia="de-AT"/>
            </w:rPr>
            <w:delText>MRN</w:delText>
          </w:r>
        </w:del>
      </w:ins>
      <w:ins w:id="2139" w:author="Birklhuber Bernd" w:date="2025-03-07T13:26:00Z">
        <w:r w:rsidR="00620D0A">
          <w:rPr>
            <w:rFonts w:cs="Arial"/>
            <w:color w:val="000000"/>
            <w:lang w:val="en-US" w:eastAsia="de-AT"/>
          </w:rPr>
          <w:t>a UUID</w:t>
        </w:r>
      </w:ins>
      <w:ins w:id="2140"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135"/>
      <w:r w:rsidR="00C61B4F">
        <w:rPr>
          <w:rStyle w:val="Kommentarzeichen"/>
        </w:rPr>
        <w:commentReference w:id="2135"/>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proofErr w:type="gramStart"/>
      <w:r w:rsidRPr="00D22CCD">
        <w:rPr>
          <w:lang w:eastAsia="en-US"/>
        </w:rPr>
        <w:t>.EEE</w:t>
      </w:r>
      <w:proofErr w:type="gramEnd"/>
      <w:r w:rsidRPr="00D22CCD">
        <w:rPr>
          <w:lang w:eastAsia="en-US"/>
        </w:rPr>
        <w:t xml:space="preserve"> – </w:t>
      </w:r>
      <w:ins w:id="2141" w:author="Gert Morlion" w:date="2024-08-26T11:50:00Z">
        <w:r w:rsidR="00F0446C">
          <w:rPr>
            <w:lang w:eastAsia="en-US"/>
          </w:rPr>
          <w:t xml:space="preserve">IENC </w:t>
        </w:r>
      </w:ins>
      <w:r w:rsidRPr="00D22CCD">
        <w:rPr>
          <w:lang w:eastAsia="en-US"/>
        </w:rPr>
        <w:t xml:space="preserve">support file extension. (TXT, </w:t>
      </w:r>
      <w:commentRangeStart w:id="2142"/>
      <w:del w:id="2143" w:author="Birklhuber Bernd" w:date="2025-10-10T11:23:00Z">
        <w:r w:rsidRPr="00D22CCD" w:rsidDel="004D76DF">
          <w:rPr>
            <w:lang w:eastAsia="en-US"/>
          </w:rPr>
          <w:delText xml:space="preserve">HTM, </w:delText>
        </w:r>
      </w:del>
      <w:r w:rsidRPr="00D22CCD">
        <w:rPr>
          <w:lang w:eastAsia="en-US"/>
        </w:rPr>
        <w:t xml:space="preserve">XML </w:t>
      </w:r>
      <w:commentRangeEnd w:id="2142"/>
      <w:r w:rsidR="00620D0A">
        <w:rPr>
          <w:rStyle w:val="Kommentarzeichen"/>
        </w:rPr>
        <w:commentReference w:id="2142"/>
      </w:r>
      <w:r w:rsidRPr="00D22CCD">
        <w:rPr>
          <w:lang w:eastAsia="en-US"/>
        </w:rPr>
        <w:t>or TIF</w:t>
      </w:r>
      <w:ins w:id="2144" w:author="Birklhuber Bernd" w:date="2025-03-07T13:27:00Z">
        <w:r w:rsidR="00620D0A">
          <w:rPr>
            <w:lang w:eastAsia="en-US"/>
          </w:rPr>
          <w:t xml:space="preserve"> or JPG</w:t>
        </w:r>
      </w:ins>
      <w:r w:rsidRPr="00D22CCD">
        <w:rPr>
          <w:lang w:eastAsia="en-US"/>
        </w:rPr>
        <w:t>).</w:t>
      </w:r>
      <w:bookmarkEnd w:id="2131"/>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145" w:name="_Toc487203176"/>
      <w:r w:rsidRPr="00D22CCD">
        <w:rPr>
          <w:lang w:eastAsia="en-US"/>
        </w:rPr>
        <w:t xml:space="preserve">Support </w:t>
      </w:r>
      <w:ins w:id="2146" w:author="Gert Morlion" w:date="2024-08-26T11:50:00Z">
        <w:r w:rsidR="00F0446C">
          <w:rPr>
            <w:lang w:eastAsia="en-US"/>
          </w:rPr>
          <w:t>f</w:t>
        </w:r>
      </w:ins>
      <w:del w:id="2147" w:author="Gert Morlion" w:date="2024-08-26T11:50:00Z">
        <w:r w:rsidRPr="00D22CCD" w:rsidDel="00F0446C">
          <w:rPr>
            <w:lang w:eastAsia="en-US"/>
          </w:rPr>
          <w:delText>F</w:delText>
        </w:r>
      </w:del>
      <w:r w:rsidRPr="00D22CCD">
        <w:rPr>
          <w:lang w:eastAsia="en-US"/>
        </w:rPr>
        <w:t xml:space="preserve">ile </w:t>
      </w:r>
      <w:ins w:id="2148" w:author="Gert Morlion" w:date="2024-08-26T11:50:00Z">
        <w:r w:rsidR="00F0446C">
          <w:rPr>
            <w:lang w:eastAsia="en-US"/>
          </w:rPr>
          <w:t>m</w:t>
        </w:r>
      </w:ins>
      <w:del w:id="2149" w:author="Gert Morlion" w:date="2024-08-26T11:50:00Z">
        <w:r w:rsidRPr="00D22CCD" w:rsidDel="00F0446C">
          <w:rPr>
            <w:lang w:eastAsia="en-US"/>
          </w:rPr>
          <w:delText>M</w:delText>
        </w:r>
      </w:del>
      <w:r w:rsidRPr="00D22CCD">
        <w:rPr>
          <w:lang w:eastAsia="en-US"/>
        </w:rPr>
        <w:t>anagement</w:t>
      </w:r>
      <w:bookmarkEnd w:id="2145"/>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150" w:author="Gert Morlion" w:date="2024-08-26T11:50:00Z">
        <w:r w:rsidR="00721308">
          <w:rPr>
            <w:rFonts w:cs="Arial"/>
            <w:lang w:eastAsia="en-US"/>
          </w:rPr>
          <w:t>P</w:t>
        </w:r>
      </w:ins>
      <w:del w:id="2151"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152" w:author="Gert Morlion" w:date="2024-08-26T11:52:00Z"/>
          <w:rFonts w:cs="Arial"/>
          <w:lang w:val="en-US" w:eastAsia="en-US"/>
        </w:rPr>
      </w:pPr>
      <w:r w:rsidRPr="00D22CCD">
        <w:rPr>
          <w:rFonts w:cs="Arial"/>
          <w:lang w:eastAsia="en-US"/>
        </w:rPr>
        <w:t xml:space="preserve">The </w:t>
      </w:r>
      <w:del w:id="2153"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2154" w:author="Gert Morlion" w:date="2024-08-26T11:51:00Z">
        <w:r w:rsidRPr="00D22CCD" w:rsidDel="00150645">
          <w:rPr>
            <w:rFonts w:cs="Arial"/>
            <w:lang w:eastAsia="en-US"/>
          </w:rPr>
          <w:delText>purpose</w:delText>
        </w:r>
      </w:del>
      <w:ins w:id="2155" w:author="Gert Morlion" w:date="2024-08-26T11:51:00Z">
        <w:r w:rsidR="00150645">
          <w:rPr>
            <w:rFonts w:cs="Arial"/>
            <w:lang w:eastAsia="en-US"/>
          </w:rPr>
          <w:t>revisionStatus</w:t>
        </w:r>
      </w:ins>
      <w:proofErr w:type="spellEnd"/>
      <w:r w:rsidRPr="00D22CCD">
        <w:rPr>
          <w:rFonts w:cs="Arial"/>
          <w:lang w:eastAsia="en-US"/>
        </w:rPr>
        <w:t xml:space="preserve">” field of the </w:t>
      </w:r>
      <w:ins w:id="2156" w:author="Gert Morlion" w:date="2024-08-26T11:51:00Z">
        <w:r w:rsidR="00433A80">
          <w:rPr>
            <w:rFonts w:cs="Arial"/>
            <w:lang w:eastAsia="en-US"/>
          </w:rPr>
          <w:t xml:space="preserve">support file </w:t>
        </w:r>
      </w:ins>
      <w:r w:rsidRPr="00D22CCD">
        <w:rPr>
          <w:rFonts w:cs="Arial"/>
          <w:lang w:eastAsia="en-US"/>
        </w:rPr>
        <w:t>discovery metadata</w:t>
      </w:r>
      <w:del w:id="2157"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158" w:author="Gert Morlion" w:date="2024-08-26T11:52:00Z">
        <w:r w:rsidR="00212271" w:rsidRPr="00D22CCD" w:rsidDel="007A0CBC">
          <w:rPr>
            <w:rFonts w:cs="Arial"/>
            <w:lang w:val="en-US" w:eastAsia="en-US"/>
          </w:rPr>
          <w:delText>ypes:</w:delText>
        </w:r>
      </w:del>
      <w:ins w:id="2159"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160" w:author="Gert Morlion" w:date="2024-08-26T11:52:00Z">
        <w:r w:rsidR="00212271" w:rsidRPr="00D22CCD" w:rsidDel="00770D7D">
          <w:rPr>
            <w:rFonts w:cs="Arial"/>
            <w:lang w:val="en-US" w:eastAsia="en-US"/>
          </w:rPr>
          <w:delText>and</w:delText>
        </w:r>
      </w:del>
      <w:ins w:id="2161" w:author="Gert Morlion" w:date="2024-08-26T11:52:00Z">
        <w:r w:rsidR="00770D7D">
          <w:rPr>
            <w:rFonts w:cs="Arial"/>
            <w:lang w:val="en-US" w:eastAsia="en-US"/>
          </w:rPr>
          <w:t>or</w:t>
        </w:r>
      </w:ins>
      <w:r w:rsidR="00212271" w:rsidRPr="00D22CCD">
        <w:rPr>
          <w:rFonts w:cs="Arial"/>
          <w:lang w:val="en-US" w:eastAsia="en-US"/>
        </w:rPr>
        <w:t xml:space="preserve"> deletion</w:t>
      </w:r>
      <w:del w:id="2162"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163"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164" w:author="Gert Morlion" w:date="2024-08-26T11:52:00Z"/>
          <w:rFonts w:cs="Arial"/>
          <w:lang w:eastAsia="en-US"/>
        </w:rPr>
      </w:pPr>
      <w:ins w:id="2165"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166" w:author="Gert Morlion" w:date="2024-08-26T11:53:00Z">
        <w:r w:rsidR="006F3C54">
          <w:rPr>
            <w:rFonts w:cs="Arial"/>
            <w:lang w:eastAsia="en-US"/>
          </w:rPr>
          <w:t xml:space="preserve">or “cancellation” </w:t>
        </w:r>
      </w:ins>
      <w:r w:rsidRPr="00D22CCD">
        <w:rPr>
          <w:rFonts w:cs="Arial"/>
          <w:lang w:eastAsia="en-US"/>
        </w:rPr>
        <w:t>flag must be removed</w:t>
      </w:r>
      <w:del w:id="2167" w:author="Gert Morlion" w:date="2024-08-26T11:53:00Z">
        <w:r w:rsidRPr="00D22CCD" w:rsidDel="00C32B79">
          <w:rPr>
            <w:rFonts w:cs="Arial"/>
            <w:lang w:eastAsia="en-US"/>
          </w:rPr>
          <w:delText xml:space="preserve"> from the system</w:delText>
        </w:r>
      </w:del>
      <w:ins w:id="2168" w:author="Gert Morlion" w:date="2024-08-26T11:53:00Z">
        <w:r w:rsidR="00C32B79">
          <w:rPr>
            <w:rFonts w:cs="Arial"/>
            <w:lang w:eastAsia="en-US"/>
          </w:rPr>
          <w:t xml:space="preserve"> or archived</w:t>
        </w:r>
      </w:ins>
      <w:r w:rsidRPr="00D22CCD">
        <w:rPr>
          <w:rFonts w:cs="Arial"/>
          <w:lang w:eastAsia="en-US"/>
        </w:rPr>
        <w:t xml:space="preserve">.  </w:t>
      </w:r>
      <w:ins w:id="2169" w:author="Gert Morlion" w:date="2024-08-26T11:53:00Z">
        <w:r w:rsidR="00C32B79">
          <w:rPr>
            <w:rFonts w:cs="Arial"/>
            <w:lang w:eastAsia="en-US"/>
          </w:rPr>
          <w:t>Upon receiving an</w:t>
        </w:r>
      </w:ins>
      <w:del w:id="2170" w:author="Gert Morlion" w:date="2024-08-26T11:53:00Z">
        <w:r w:rsidRPr="00D22CCD" w:rsidDel="00C32B79">
          <w:rPr>
            <w:rFonts w:eastAsia="Times New Roman" w:cs="Arial"/>
            <w:lang w:eastAsia="en-US"/>
          </w:rPr>
          <w:delText>When</w:delText>
        </w:r>
      </w:del>
      <w:ins w:id="2171" w:author="Gert Morlion" w:date="2024-08-26T11: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2172" w:author="Gert Morlion" w:date="2024-08-26T11:55:00Z">
        <w:r w:rsidR="00A22995">
          <w:rPr>
            <w:rFonts w:eastAsia="Times New Roman" w:cs="Arial"/>
            <w:lang w:eastAsia="en-US"/>
          </w:rPr>
          <w:t>ceived</w:t>
        </w:r>
      </w:ins>
      <w:del w:id="2173"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174"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175"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176"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177"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178"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179" w:author="Gert Morlion" w:date="2024-08-26T11:56:00Z">
        <w:r w:rsidRPr="00D22CCD" w:rsidDel="00AA0AF6">
          <w:rPr>
            <w:rFonts w:eastAsia="Times New Roman" w:cs="Arial"/>
            <w:lang w:eastAsia="en-US"/>
          </w:rPr>
          <w:delText>before that file is</w:delText>
        </w:r>
      </w:del>
      <w:ins w:id="2180" w:author="Gert Morlion" w:date="2024-08-26T11:56:00Z">
        <w:r w:rsidR="00AA0AF6">
          <w:rPr>
            <w:rFonts w:eastAsia="Times New Roman" w:cs="Arial"/>
            <w:lang w:eastAsia="en-US"/>
          </w:rPr>
          <w:t>prior deleting or archiving the file</w:t>
        </w:r>
      </w:ins>
      <w:del w:id="2181"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182" w:author="Gert Morlion" w:date="2024-08-26T11:56:00Z"/>
          <w:rFonts w:eastAsia="Times New Roman" w:cs="Arial"/>
          <w:lang w:eastAsia="en-US"/>
        </w:rPr>
      </w:pPr>
      <w:del w:id="2183"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w:t>
      </w:r>
      <w:proofErr w:type="gramStart"/>
      <w:r w:rsidRPr="00D22CCD">
        <w:rPr>
          <w:rFonts w:cs="Arial"/>
          <w:lang w:eastAsia="en-US"/>
        </w:rPr>
        <w:t xml:space="preserve">files </w:t>
      </w:r>
      <w:ins w:id="2184" w:author="Gert Morlion" w:date="2024-08-26T12:45:00Z">
        <w:r w:rsidR="000E6F41">
          <w:rPr>
            <w:rFonts w:cs="Arial"/>
            <w:lang w:eastAsia="en-US"/>
          </w:rPr>
          <w:t>,</w:t>
        </w:r>
        <w:proofErr w:type="gramEnd"/>
        <w:r w:rsidR="000E6F41">
          <w:rPr>
            <w:rFonts w:cs="Arial"/>
            <w:lang w:eastAsia="en-US"/>
          </w:rPr>
          <w:t xml:space="preserve"> with the exception of Catalogue files,</w:t>
        </w:r>
        <w:r w:rsidR="000E6F41" w:rsidRPr="00EC74DC">
          <w:rPr>
            <w:rFonts w:cs="Arial"/>
            <w:lang w:eastAsia="en-US"/>
          </w:rPr>
          <w:t xml:space="preserve"> </w:t>
        </w:r>
        <w:r w:rsidR="000E6F41">
          <w:rPr>
            <w:rFonts w:cs="Arial"/>
            <w:lang w:eastAsia="en-US"/>
          </w:rPr>
          <w:t xml:space="preserve">must </w:t>
        </w:r>
      </w:ins>
      <w:del w:id="2185"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186" w:author="Gert Morlion" w:date="2024-08-26T12:45:00Z">
        <w:r w:rsidR="000745F6">
          <w:rPr>
            <w:rFonts w:cs="Arial"/>
            <w:lang w:eastAsia="en-US"/>
          </w:rPr>
          <w:t>E</w:t>
        </w:r>
      </w:ins>
      <w:del w:id="2187" w:author="Gert Morlion" w:date="2024-08-26T12:45:00Z">
        <w:r w:rsidRPr="00D22CCD" w:rsidDel="000745F6">
          <w:rPr>
            <w:rFonts w:cs="Arial"/>
            <w:lang w:eastAsia="en-US"/>
          </w:rPr>
          <w:delText>e</w:delText>
        </w:r>
      </w:del>
      <w:r w:rsidRPr="00D22CCD">
        <w:rPr>
          <w:rFonts w:cs="Arial"/>
          <w:lang w:eastAsia="en-US"/>
        </w:rPr>
        <w:t xml:space="preserve">xchange </w:t>
      </w:r>
      <w:ins w:id="2188" w:author="Gert Morlion" w:date="2024-08-26T12:45:00Z">
        <w:r w:rsidR="000745F6">
          <w:rPr>
            <w:rFonts w:cs="Arial"/>
            <w:lang w:eastAsia="en-US"/>
          </w:rPr>
          <w:t>S</w:t>
        </w:r>
      </w:ins>
      <w:del w:id="2189" w:author="Gert Morlion" w:date="2024-08-26T12:45:00Z">
        <w:r w:rsidRPr="00D22CCD" w:rsidDel="000745F6">
          <w:rPr>
            <w:rFonts w:cs="Arial"/>
            <w:lang w:eastAsia="en-US"/>
          </w:rPr>
          <w:delText>s</w:delText>
        </w:r>
      </w:del>
      <w:r w:rsidRPr="00D22CCD">
        <w:rPr>
          <w:rFonts w:cs="Arial"/>
          <w:lang w:eastAsia="en-US"/>
        </w:rPr>
        <w:t>et</w:t>
      </w:r>
      <w:ins w:id="2190" w:author="Gert Morlion" w:date="2024-08-26T12:45:00Z">
        <w:r w:rsidR="00D5085B">
          <w:rPr>
            <w:rFonts w:cs="Arial"/>
            <w:lang w:eastAsia="en-US"/>
          </w:rPr>
          <w:t xml:space="preserve"> named SUPPORT_FILES</w:t>
        </w:r>
      </w:ins>
      <w:del w:id="2191" w:author="Gert Morlion" w:date="2024-08-26T12:45:00Z">
        <w:r w:rsidR="00212271" w:rsidRPr="00D22CCD" w:rsidDel="00D5085B">
          <w:rPr>
            <w:rFonts w:cs="Arial"/>
            <w:lang w:eastAsia="en-US"/>
          </w:rPr>
          <w:delText>,</w:delText>
        </w:r>
      </w:del>
      <w:del w:id="2192"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193"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194"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195"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196"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197"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198"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199" w:author="Gert Morlion" w:date="2024-08-26T12:50:00Z"/>
          <w:rFonts w:cs="Arial"/>
          <w:lang w:val="en-US" w:eastAsia="en-US"/>
        </w:rPr>
      </w:pPr>
      <w:r w:rsidRPr="00D22CCD">
        <w:rPr>
          <w:rFonts w:cs="Arial"/>
          <w:lang w:val="en-US" w:eastAsia="en-US"/>
        </w:rPr>
        <w:t xml:space="preserve">If a </w:t>
      </w:r>
      <w:ins w:id="2200" w:author="Gert Morlion" w:date="2024-08-26T12:47:00Z">
        <w:r w:rsidR="00936DB3">
          <w:rPr>
            <w:rFonts w:cs="Arial"/>
            <w:lang w:val="en-US" w:eastAsia="en-US"/>
          </w:rPr>
          <w:t>N</w:t>
        </w:r>
      </w:ins>
      <w:del w:id="2201" w:author="Gert Morlion" w:date="2024-08-26T12:47:00Z">
        <w:r w:rsidRPr="00D22CCD" w:rsidDel="00936DB3">
          <w:rPr>
            <w:rFonts w:cs="Arial"/>
            <w:lang w:val="en-US" w:eastAsia="en-US"/>
          </w:rPr>
          <w:delText>n</w:delText>
        </w:r>
      </w:del>
      <w:r w:rsidRPr="00D22CCD">
        <w:rPr>
          <w:rFonts w:cs="Arial"/>
          <w:lang w:val="en-US" w:eastAsia="en-US"/>
        </w:rPr>
        <w:t xml:space="preserve">ew </w:t>
      </w:r>
      <w:ins w:id="2202" w:author="Gert Morlion" w:date="2024-08-26T12:47:00Z">
        <w:r w:rsidR="00936DB3">
          <w:rPr>
            <w:rFonts w:cs="Arial"/>
            <w:lang w:val="en-US" w:eastAsia="en-US"/>
          </w:rPr>
          <w:t>E</w:t>
        </w:r>
      </w:ins>
      <w:del w:id="2203" w:author="Gert Morlion" w:date="2024-08-26T12:47:00Z">
        <w:r w:rsidRPr="00D22CCD" w:rsidDel="00936DB3">
          <w:rPr>
            <w:rFonts w:cs="Arial"/>
            <w:lang w:val="en-US" w:eastAsia="en-US"/>
          </w:rPr>
          <w:delText>e</w:delText>
        </w:r>
      </w:del>
      <w:r w:rsidRPr="00D22CCD">
        <w:rPr>
          <w:rFonts w:cs="Arial"/>
          <w:lang w:val="en-US" w:eastAsia="en-US"/>
        </w:rPr>
        <w:t>dition of a</w:t>
      </w:r>
      <w:ins w:id="2204"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205"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206"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207" w:author="Gert Morlion" w:date="2024-08-26T12:48:00Z">
        <w:r w:rsidRPr="00D22CCD" w:rsidDel="00214B9D">
          <w:rPr>
            <w:rFonts w:cs="Arial"/>
            <w:lang w:val="en-US" w:eastAsia="en-US"/>
          </w:rPr>
          <w:delText>in</w:delText>
        </w:r>
      </w:del>
      <w:ins w:id="2208"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209"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210" w:author="Gert Morlion" w:date="2024-08-26T12:48:00Z">
        <w:r w:rsidRPr="00D22CCD" w:rsidDel="00214B9D">
          <w:rPr>
            <w:rFonts w:cs="Arial"/>
            <w:lang w:val="en-US" w:eastAsia="en-US"/>
          </w:rPr>
          <w:delText>old</w:delText>
        </w:r>
      </w:del>
      <w:ins w:id="2211" w:author="Gert Morlion" w:date="2024-08-26T12:48:00Z">
        <w:r w:rsidR="00214B9D">
          <w:rPr>
            <w:rFonts w:cs="Arial"/>
            <w:lang w:val="en-US" w:eastAsia="en-US"/>
          </w:rPr>
          <w:t>original</w:t>
        </w:r>
      </w:ins>
      <w:r w:rsidRPr="00D22CCD">
        <w:rPr>
          <w:rFonts w:cs="Arial"/>
          <w:lang w:val="en-US" w:eastAsia="en-US"/>
        </w:rPr>
        <w:t xml:space="preserve"> file must then be removed </w:t>
      </w:r>
      <w:ins w:id="2212"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213" w:author="Gert Morlion" w:date="2024-08-26T12:49:00Z">
        <w:r w:rsidR="00C00FF3">
          <w:rPr>
            <w:rFonts w:cs="Arial"/>
            <w:lang w:val="en-US" w:eastAsia="en-US"/>
          </w:rPr>
          <w:t xml:space="preserve">IENC </w:t>
        </w:r>
      </w:ins>
      <w:r w:rsidRPr="00D22CCD">
        <w:rPr>
          <w:rFonts w:cs="Arial"/>
          <w:lang w:val="en-US" w:eastAsia="en-US"/>
        </w:rPr>
        <w:t>support file</w:t>
      </w:r>
      <w:ins w:id="2214"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215" w:author="Gert Morlion" w:date="2024-08-26T12:49:00Z">
        <w:r w:rsidRPr="00D22CCD" w:rsidDel="00C00FF3">
          <w:rPr>
            <w:rFonts w:cs="Arial"/>
            <w:lang w:val="en-US" w:eastAsia="en-US"/>
          </w:rPr>
          <w:delText>old</w:delText>
        </w:r>
      </w:del>
      <w:ins w:id="2216"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217" w:author="Gert Morlion" w:date="2024-08-26T12:50:00Z"/>
          <w:rFonts w:cs="Arial"/>
          <w:lang w:eastAsia="en-US"/>
        </w:rPr>
      </w:pPr>
      <w:ins w:id="2218" w:author="Gert Morlion" w:date="2024-08-26T12:50:00Z">
        <w:r>
          <w:rPr>
            <w:rFonts w:cs="Arial"/>
            <w:lang w:val="en-US" w:eastAsia="en-US"/>
          </w:rPr>
          <w:t xml:space="preserve">In all cases, the ENC update(s) and the associated new or updated IENC support file(s) must be included in the same Exchange Set. If the original IENC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219"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220"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221"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D528DF" w:rsidP="00212271">
      <w:pPr>
        <w:spacing w:after="0" w:line="240" w:lineRule="auto"/>
        <w:jc w:val="center"/>
        <w:rPr>
          <w:ins w:id="2222" w:author="Gert Morlion" w:date="2024-11-21T09:36:00Z"/>
          <w:rFonts w:ascii="Calibri" w:eastAsia="Calibri" w:hAnsi="Calibri"/>
          <w:noProof/>
          <w:sz w:val="22"/>
          <w:szCs w:val="22"/>
          <w:lang w:val="en-US" w:eastAsia="ko-KR"/>
        </w:rPr>
      </w:pPr>
      <w:del w:id="2223" w:author="Gert Morlion" w:date="2024-11-21T09:38:00Z">
        <w:r>
          <w:rPr>
            <w:rFonts w:ascii="Calibri" w:eastAsia="Calibri" w:hAnsi="Calibri"/>
            <w:noProof/>
            <w:sz w:val="22"/>
            <w:szCs w:val="22"/>
            <w:lang w:val="en-US" w:eastAsia="ko-KR"/>
          </w:rPr>
          <w:lastRenderedPageBreak/>
          <w:pict w14:anchorId="2C4B7FDC">
            <v:shape id="_x0000_i1051" type="#_x0000_t75" alt="" style="width:312pt;height:209.25pt;visibility:visible;mso-width-percent:0;mso-height-percent:0;mso-width-percent:0;mso-height-percent:0">
              <v:imagedata r:id="rId49" o:title=""/>
            </v:shape>
          </w:pict>
        </w:r>
      </w:del>
      <w:commentRangeStart w:id="2224"/>
      <w:commentRangeEnd w:id="2224"/>
      <w:r w:rsidR="00165856">
        <w:rPr>
          <w:rStyle w:val="Kommentarzeichen"/>
        </w:rPr>
        <w:commentReference w:id="2224"/>
      </w:r>
    </w:p>
    <w:p w14:paraId="636ED75F" w14:textId="3AE397A9" w:rsidR="00DA7D04" w:rsidRPr="00D22CCD" w:rsidRDefault="00D528DF" w:rsidP="00212271">
      <w:pPr>
        <w:spacing w:after="0" w:line="240" w:lineRule="auto"/>
        <w:jc w:val="center"/>
        <w:rPr>
          <w:rFonts w:ascii="Calibri" w:eastAsia="Calibri" w:hAnsi="Calibri"/>
          <w:sz w:val="22"/>
          <w:szCs w:val="22"/>
          <w:lang w:eastAsia="en-US"/>
        </w:rPr>
      </w:pPr>
      <w:ins w:id="2225" w:author="Gert Morlion" w:date="2024-11-21T09:38:00Z">
        <w:r>
          <w:rPr>
            <w:rFonts w:ascii="Calibri" w:eastAsia="Calibri" w:hAnsi="Calibri"/>
            <w:noProof/>
            <w:sz w:val="22"/>
            <w:szCs w:val="22"/>
            <w:lang w:val="en-US" w:eastAsia="ko-KR"/>
          </w:rPr>
          <w:pict w14:anchorId="16B41094">
            <v:shape id="_x0000_i1052" type="#_x0000_t75" style="width:314.25pt;height:211.5pt">
              <v:imagedata r:id="rId50"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26" w:author="Gert Morlion" w:date="2024-08-26T12:51:00Z">
        <w:r w:rsidRPr="00D22CCD" w:rsidDel="00165856">
          <w:rPr>
            <w:i/>
            <w:iCs/>
            <w:sz w:val="18"/>
            <w:szCs w:val="18"/>
          </w:rPr>
          <w:delText xml:space="preserve">19 </w:delText>
        </w:r>
      </w:del>
      <w:ins w:id="2227"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228"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229" w:author="Gert Morlion" w:date="2024-08-26T12:51:00Z">
        <w:r>
          <w:rPr>
            <w:rFonts w:eastAsia="Arial" w:cs="Arial"/>
            <w:lang w:val="en-US" w:eastAsia="en-US"/>
          </w:rPr>
          <w:t>N</w:t>
        </w:r>
      </w:ins>
      <w:del w:id="2230"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231" w:author="Gert Morlion" w:date="2024-08-26T12:51:00Z">
        <w:r>
          <w:rPr>
            <w:rFonts w:eastAsia="Arial" w:cs="Arial"/>
            <w:lang w:val="en-US" w:eastAsia="en-US"/>
          </w:rPr>
          <w:t>E</w:t>
        </w:r>
      </w:ins>
      <w:del w:id="2232"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233" w:author="Gert Morlion" w:date="2024-08-26T12:51:00Z">
        <w:r>
          <w:rPr>
            <w:rFonts w:eastAsia="Arial" w:cs="Arial"/>
            <w:lang w:val="en-US" w:eastAsia="en-US"/>
          </w:rPr>
          <w:t>IENC s</w:t>
        </w:r>
      </w:ins>
      <w:del w:id="2234"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235" w:author="Gert Morlion" w:date="2024-08-26T12:52:00Z">
        <w:r w:rsidR="00652854">
          <w:rPr>
            <w:rFonts w:eastAsia="Arial" w:cs="Arial"/>
            <w:lang w:val="en-US" w:eastAsia="en-US"/>
          </w:rPr>
          <w:t>N</w:t>
        </w:r>
      </w:ins>
      <w:del w:id="2236"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237" w:author="Gert Morlion" w:date="2024-08-26T12:52:00Z">
        <w:r w:rsidR="00652854">
          <w:rPr>
            <w:rFonts w:eastAsia="Arial" w:cs="Arial"/>
            <w:lang w:val="en-US" w:eastAsia="en-US"/>
          </w:rPr>
          <w:t>E</w:t>
        </w:r>
      </w:ins>
      <w:del w:id="2238"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239" w:author="Gert Morlion" w:date="2024-08-26T12:52:00Z">
        <w:r w:rsidR="00652854">
          <w:rPr>
            <w:rFonts w:eastAsia="Arial" w:cs="Arial"/>
            <w:lang w:val="en-US" w:eastAsia="en-US"/>
          </w:rPr>
          <w:t>IENC s</w:t>
        </w:r>
      </w:ins>
      <w:del w:id="2240"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241" w:author="Gert Morlion" w:date="2024-08-26T12:52:00Z">
        <w:r w:rsidR="00652854">
          <w:rPr>
            <w:rFonts w:eastAsia="Arial" w:cs="Arial"/>
            <w:lang w:val="en-US" w:eastAsia="en-US"/>
          </w:rPr>
          <w:t>E</w:t>
        </w:r>
      </w:ins>
      <w:del w:id="2242"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243"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244"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245" w:author="Gert Morlion" w:date="2024-08-26T12:52:00Z">
        <w:r w:rsidR="00CA304D">
          <w:rPr>
            <w:rFonts w:eastAsia="Arial" w:cs="Arial"/>
            <w:lang w:val="en-US" w:eastAsia="en-US"/>
          </w:rPr>
          <w:t>no longer</w:t>
        </w:r>
      </w:ins>
      <w:ins w:id="2246"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247" w:author="Gert Morlion" w:date="2024-08-26T12:53:00Z">
        <w:r w:rsidR="00212271" w:rsidRPr="00D22CCD" w:rsidDel="00CA304D">
          <w:rPr>
            <w:rFonts w:eastAsia="Arial" w:cs="Arial"/>
            <w:lang w:val="en-US" w:eastAsia="en-US"/>
          </w:rPr>
          <w:delText>no</w:delText>
        </w:r>
      </w:del>
      <w:ins w:id="2248"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D528DF" w:rsidP="00212271">
      <w:pPr>
        <w:spacing w:after="0" w:line="240" w:lineRule="auto"/>
        <w:jc w:val="center"/>
        <w:rPr>
          <w:rFonts w:ascii="Calibri" w:eastAsia="Calibri" w:hAnsi="Calibri"/>
          <w:sz w:val="22"/>
          <w:szCs w:val="22"/>
          <w:lang w:eastAsia="en-US"/>
        </w:rPr>
      </w:pPr>
      <w:del w:id="2249" w:author="Gert Morlion" w:date="2024-11-21T09:38:00Z">
        <w:r>
          <w:rPr>
            <w:rFonts w:ascii="Calibri" w:eastAsia="Calibri" w:hAnsi="Calibri"/>
            <w:noProof/>
            <w:sz w:val="22"/>
            <w:szCs w:val="22"/>
            <w:lang w:val="en-US" w:eastAsia="ko-KR"/>
          </w:rPr>
          <w:lastRenderedPageBreak/>
          <w:pict w14:anchorId="6774E4CD">
            <v:shape id="_x0000_i1053" type="#_x0000_t75" alt="" style="width:307.5pt;height:225.75pt;visibility:visible;mso-width-percent:0;mso-height-percent:0;mso-width-percent:0;mso-height-percent:0">
              <v:imagedata r:id="rId51" o:title=""/>
            </v:shape>
          </w:pict>
        </w:r>
        <w:commentRangeStart w:id="2250"/>
        <w:commentRangeEnd w:id="2250"/>
        <w:r w:rsidR="00CA304D" w:rsidDel="00DA7D04">
          <w:rPr>
            <w:rStyle w:val="Kommentarzeichen"/>
          </w:rPr>
          <w:commentReference w:id="2250"/>
        </w:r>
      </w:del>
      <w:ins w:id="2251" w:author="Gert Morlion" w:date="2024-11-21T09:38:00Z">
        <w:r>
          <w:rPr>
            <w:rFonts w:ascii="Calibri" w:eastAsia="Calibri" w:hAnsi="Calibri"/>
            <w:noProof/>
            <w:sz w:val="22"/>
            <w:szCs w:val="22"/>
            <w:lang w:val="en-US" w:eastAsia="ko-KR"/>
          </w:rPr>
          <w:pict w14:anchorId="1A8A40CB">
            <v:shape id="_x0000_i1054" type="#_x0000_t75" style="width:309.75pt;height:220.5pt">
              <v:imagedata r:id="rId52"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252" w:author="Gert Morlion" w:date="2024-08-26T12:53:00Z">
        <w:r w:rsidR="00CA304D">
          <w:rPr>
            <w:i/>
            <w:iCs/>
            <w:sz w:val="18"/>
            <w:szCs w:val="18"/>
          </w:rPr>
          <w:t>11-2</w:t>
        </w:r>
      </w:ins>
      <w:del w:id="2253" w:author="Gert Morlion" w:date="2024-08-26T12:53:00Z">
        <w:r w:rsidRPr="00D22CCD" w:rsidDel="00CA304D">
          <w:rPr>
            <w:i/>
            <w:iCs/>
            <w:sz w:val="18"/>
            <w:szCs w:val="18"/>
          </w:rPr>
          <w:delText>20</w:delText>
        </w:r>
      </w:del>
      <w:r w:rsidRPr="00D22CCD">
        <w:rPr>
          <w:i/>
          <w:iCs/>
          <w:sz w:val="18"/>
          <w:szCs w:val="18"/>
        </w:rPr>
        <w:t xml:space="preserve"> – Reference to </w:t>
      </w:r>
      <w:ins w:id="2254" w:author="Gert Morlion" w:date="2024-08-26T12:53:00Z">
        <w:r w:rsidR="00CA304D">
          <w:rPr>
            <w:i/>
            <w:iCs/>
            <w:sz w:val="18"/>
            <w:szCs w:val="18"/>
          </w:rPr>
          <w:t>a N</w:t>
        </w:r>
      </w:ins>
      <w:del w:id="2255" w:author="Gert Morlion" w:date="2024-08-26T12:53:00Z">
        <w:r w:rsidRPr="00D22CCD" w:rsidDel="00CA304D">
          <w:rPr>
            <w:i/>
            <w:iCs/>
            <w:sz w:val="18"/>
            <w:szCs w:val="18"/>
          </w:rPr>
          <w:delText>n</w:delText>
        </w:r>
      </w:del>
      <w:r w:rsidRPr="00D22CCD">
        <w:rPr>
          <w:i/>
          <w:iCs/>
          <w:sz w:val="18"/>
          <w:szCs w:val="18"/>
        </w:rPr>
        <w:t xml:space="preserve">ew </w:t>
      </w:r>
      <w:ins w:id="2256" w:author="Gert Morlion" w:date="2024-08-26T12:53:00Z">
        <w:r w:rsidR="00CA304D">
          <w:rPr>
            <w:i/>
            <w:iCs/>
            <w:sz w:val="18"/>
            <w:szCs w:val="18"/>
          </w:rPr>
          <w:t>E</w:t>
        </w:r>
      </w:ins>
      <w:del w:id="2257" w:author="Gert Morlion" w:date="2024-08-26T12:53:00Z">
        <w:r w:rsidRPr="00D22CCD" w:rsidDel="00CA304D">
          <w:rPr>
            <w:i/>
            <w:iCs/>
            <w:sz w:val="18"/>
            <w:szCs w:val="18"/>
          </w:rPr>
          <w:delText>e</w:delText>
        </w:r>
      </w:del>
      <w:r w:rsidRPr="00D22CCD">
        <w:rPr>
          <w:i/>
          <w:iCs/>
          <w:sz w:val="18"/>
          <w:szCs w:val="18"/>
        </w:rPr>
        <w:t>dition of a</w:t>
      </w:r>
      <w:ins w:id="2258"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259"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260"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261"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262"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263" w:author="Gert Morlion" w:date="2024-08-26T12:54:00Z">
        <w:r w:rsidR="00FD51EF">
          <w:rPr>
            <w:rFonts w:eastAsia="Arial" w:cs="Arial"/>
            <w:lang w:val="en-US" w:eastAsia="en-US"/>
          </w:rPr>
          <w:t xml:space="preserve">IENC </w:t>
        </w:r>
      </w:ins>
      <w:r w:rsidR="00212271" w:rsidRPr="00D22CCD">
        <w:rPr>
          <w:rFonts w:eastAsia="Arial" w:cs="Arial"/>
          <w:lang w:val="en-US" w:eastAsia="en-US"/>
        </w:rPr>
        <w:t xml:space="preserve">support file </w:t>
      </w:r>
      <w:proofErr w:type="gramStart"/>
      <w:r w:rsidR="00212271" w:rsidRPr="00D22CCD">
        <w:rPr>
          <w:rFonts w:eastAsia="Arial" w:cs="Arial"/>
          <w:lang w:val="en-US" w:eastAsia="en-US"/>
        </w:rPr>
        <w:t>A</w:t>
      </w:r>
      <w:proofErr w:type="gramEnd"/>
      <w:r w:rsidR="00212271" w:rsidRPr="00D22CCD">
        <w:rPr>
          <w:rFonts w:eastAsia="Arial" w:cs="Arial"/>
          <w:lang w:val="en-US" w:eastAsia="en-US"/>
        </w:rPr>
        <w:t xml:space="preserve"> Edition 2:</w:t>
      </w:r>
    </w:p>
    <w:p w14:paraId="496B6F0F" w14:textId="054CE7B4" w:rsidR="00DA7D04" w:rsidRPr="00D22CCD" w:rsidRDefault="00D528DF" w:rsidP="00212271">
      <w:pPr>
        <w:spacing w:after="0" w:line="240" w:lineRule="auto"/>
        <w:jc w:val="center"/>
        <w:rPr>
          <w:rFonts w:ascii="Calibri" w:eastAsia="Calibri" w:hAnsi="Calibri"/>
          <w:sz w:val="22"/>
          <w:szCs w:val="22"/>
          <w:lang w:eastAsia="en-US"/>
        </w:rPr>
      </w:pPr>
      <w:del w:id="2264" w:author="Gert Morlion" w:date="2024-11-21T09:39:00Z">
        <w:r>
          <w:rPr>
            <w:rFonts w:ascii="Calibri" w:eastAsia="Calibri" w:hAnsi="Calibri"/>
            <w:noProof/>
            <w:sz w:val="22"/>
            <w:szCs w:val="22"/>
            <w:lang w:val="en-US" w:eastAsia="ko-KR"/>
          </w:rPr>
          <w:lastRenderedPageBreak/>
          <w:pict w14:anchorId="0A7A6A10">
            <v:shape id="_x0000_i1055" type="#_x0000_t75" alt="" style="width:306.75pt;height:208.5pt;visibility:visible;mso-width-percent:0;mso-height-percent:0;mso-width-percent:0;mso-height-percent:0">
              <v:imagedata r:id="rId53" o:title=""/>
            </v:shape>
          </w:pict>
        </w:r>
        <w:commentRangeStart w:id="2265"/>
        <w:commentRangeEnd w:id="2265"/>
        <w:r w:rsidR="00FD51EF" w:rsidDel="00DA7D04">
          <w:rPr>
            <w:rStyle w:val="Kommentarzeichen"/>
          </w:rPr>
          <w:commentReference w:id="2265"/>
        </w:r>
      </w:del>
      <w:ins w:id="2266" w:author="Gert Morlion" w:date="2024-11-21T09:38:00Z">
        <w:r>
          <w:rPr>
            <w:rFonts w:ascii="Calibri" w:eastAsia="Calibri" w:hAnsi="Calibri"/>
            <w:noProof/>
            <w:sz w:val="22"/>
            <w:szCs w:val="22"/>
            <w:lang w:val="en-US" w:eastAsia="ko-KR"/>
          </w:rPr>
          <w:pict w14:anchorId="49A89AF3">
            <v:shape id="_x0000_i1056" type="#_x0000_t75" style="width:310.5pt;height:208.5pt">
              <v:imagedata r:id="rId54"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267" w:author="Gert Morlion" w:date="2024-08-26T12:54:00Z">
        <w:r w:rsidR="00FD51EF">
          <w:rPr>
            <w:i/>
            <w:iCs/>
            <w:sz w:val="18"/>
            <w:szCs w:val="18"/>
          </w:rPr>
          <w:t>11-3</w:t>
        </w:r>
      </w:ins>
      <w:del w:id="2268" w:author="Gert Morlion" w:date="2024-08-26T12:54:00Z">
        <w:r w:rsidRPr="00D22CCD" w:rsidDel="00FD51EF">
          <w:rPr>
            <w:i/>
            <w:iCs/>
            <w:sz w:val="18"/>
            <w:szCs w:val="18"/>
          </w:rPr>
          <w:delText>21</w:delText>
        </w:r>
      </w:del>
      <w:r w:rsidRPr="00D22CCD">
        <w:rPr>
          <w:i/>
          <w:iCs/>
          <w:sz w:val="18"/>
          <w:szCs w:val="18"/>
        </w:rPr>
        <w:t xml:space="preserve"> – Changes to </w:t>
      </w:r>
      <w:ins w:id="2269" w:author="Gert Morlion" w:date="2024-08-26T12:54:00Z">
        <w:r w:rsidR="00FD51EF">
          <w:rPr>
            <w:i/>
            <w:iCs/>
            <w:sz w:val="18"/>
            <w:szCs w:val="18"/>
          </w:rPr>
          <w:t>IEN</w:t>
        </w:r>
      </w:ins>
      <w:ins w:id="2270"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271"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272"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273"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274"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D528DF" w:rsidP="00212271">
      <w:pPr>
        <w:spacing w:after="0" w:line="240" w:lineRule="auto"/>
        <w:jc w:val="center"/>
        <w:rPr>
          <w:rFonts w:ascii="Calibri" w:eastAsia="Calibri" w:hAnsi="Calibri"/>
          <w:sz w:val="22"/>
          <w:szCs w:val="22"/>
          <w:lang w:eastAsia="en-US"/>
        </w:rPr>
      </w:pPr>
      <w:del w:id="2275" w:author="Gert Morlion" w:date="2024-11-21T09:39:00Z">
        <w:r>
          <w:rPr>
            <w:rFonts w:ascii="Calibri" w:eastAsia="Calibri" w:hAnsi="Calibri"/>
            <w:noProof/>
            <w:sz w:val="22"/>
            <w:szCs w:val="22"/>
            <w:lang w:val="en-US" w:eastAsia="ko-KR"/>
          </w:rPr>
          <w:lastRenderedPageBreak/>
          <w:pict w14:anchorId="15439645">
            <v:shape id="_x0000_i1057" type="#_x0000_t75" alt="" style="width:309pt;height:221.25pt;visibility:visible;mso-width-percent:0;mso-height-percent:0;mso-width-percent:0;mso-height-percent:0">
              <v:imagedata r:id="rId55" o:title=""/>
            </v:shape>
          </w:pict>
        </w:r>
        <w:commentRangeStart w:id="2276"/>
        <w:commentRangeEnd w:id="2276"/>
        <w:r w:rsidR="00FD51EF" w:rsidDel="00DA7D04">
          <w:rPr>
            <w:rStyle w:val="Kommentarzeichen"/>
          </w:rPr>
          <w:commentReference w:id="2276"/>
        </w:r>
      </w:del>
      <w:ins w:id="2277" w:author="Gert Morlion" w:date="2024-11-21T09:39:00Z">
        <w:r>
          <w:rPr>
            <w:rFonts w:ascii="Calibri" w:eastAsia="Calibri" w:hAnsi="Calibri"/>
            <w:noProof/>
            <w:sz w:val="22"/>
            <w:szCs w:val="22"/>
            <w:lang w:val="en-US" w:eastAsia="ko-KR"/>
          </w:rPr>
          <w:pict w14:anchorId="51817F53">
            <v:shape id="_x0000_i1058" type="#_x0000_t75" style="width:306.75pt;height:217.5pt">
              <v:imagedata r:id="rId56"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78" w:author="Gert Morlion" w:date="2024-08-26T12:55:00Z">
        <w:r w:rsidRPr="00D22CCD" w:rsidDel="00D81F57">
          <w:rPr>
            <w:i/>
            <w:iCs/>
            <w:sz w:val="18"/>
            <w:szCs w:val="18"/>
          </w:rPr>
          <w:delText xml:space="preserve">22 </w:delText>
        </w:r>
      </w:del>
      <w:ins w:id="2279"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280" w:author="Gert Morlion" w:date="2024-08-26T12:55:00Z">
        <w:r w:rsidR="00D96E51">
          <w:rPr>
            <w:i/>
            <w:iCs/>
            <w:sz w:val="18"/>
            <w:szCs w:val="18"/>
          </w:rPr>
          <w:t>A n</w:t>
        </w:r>
      </w:ins>
      <w:del w:id="2281" w:author="Gert Morlion" w:date="2024-08-26T12:55:00Z">
        <w:r w:rsidRPr="00D22CCD" w:rsidDel="00D96E51">
          <w:rPr>
            <w:i/>
            <w:iCs/>
            <w:sz w:val="18"/>
            <w:szCs w:val="18"/>
          </w:rPr>
          <w:delText>N</w:delText>
        </w:r>
      </w:del>
      <w:r w:rsidRPr="00D22CCD">
        <w:rPr>
          <w:i/>
          <w:iCs/>
          <w:sz w:val="18"/>
          <w:szCs w:val="18"/>
        </w:rPr>
        <w:t xml:space="preserve">ew </w:t>
      </w:r>
      <w:ins w:id="2282"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283" w:author="Gert Morlion" w:date="2024-08-26T12:55:00Z"/>
        </w:rPr>
      </w:pPr>
      <w:ins w:id="2284" w:author="Gert Morlion" w:date="2024-08-26T12:55:00Z">
        <w:r>
          <w:t>NOTE: In Figure 11-4, if</w:t>
        </w:r>
        <w:r w:rsidRPr="00C82D86">
          <w:t xml:space="preserve"> </w:t>
        </w:r>
        <w:r>
          <w:t xml:space="preserve">the </w:t>
        </w:r>
      </w:ins>
      <w:ins w:id="2285" w:author="Birklhuber Bernd" w:date="2024-10-13T16:24:00Z">
        <w:r w:rsidR="00C61B4F">
          <w:t>I</w:t>
        </w:r>
      </w:ins>
      <w:ins w:id="2286" w:author="Gert Morlion" w:date="2024-08-26T12:55:00Z">
        <w:r>
          <w:t xml:space="preserve">ENC support file </w:t>
        </w:r>
        <w:proofErr w:type="gramStart"/>
        <w:r>
          <w:t>A</w:t>
        </w:r>
        <w:proofErr w:type="gramEnd"/>
        <w:r>
          <w:t xml:space="preserve"> Edition 2 Support File Discovery Metadata attribute “</w:t>
        </w:r>
        <w:proofErr w:type="spellStart"/>
        <w:r>
          <w:t>supportedResource</w:t>
        </w:r>
        <w:proofErr w:type="spellEnd"/>
        <w:r>
          <w:t xml:space="preserve">” has been populated with all the previous </w:t>
        </w:r>
      </w:ins>
      <w:ins w:id="2287" w:author="Birklhuber Bernd" w:date="2024-10-13T16:24:00Z">
        <w:r w:rsidR="00C61B4F">
          <w:t>I</w:t>
        </w:r>
      </w:ins>
      <w:ins w:id="2288" w:author="Gert Morlion" w:date="2024-08-26T12:55:00Z">
        <w:r>
          <w:t xml:space="preserve">ENC references, then the </w:t>
        </w:r>
      </w:ins>
      <w:ins w:id="2289" w:author="Birklhuber Bernd" w:date="2024-10-13T16:24:00Z">
        <w:r w:rsidR="00C61B4F">
          <w:t>I</w:t>
        </w:r>
      </w:ins>
      <w:ins w:id="2290" w:author="Gert Morlion" w:date="2024-08-26T12:55:00Z">
        <w:r>
          <w:t>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w:t>
        </w:r>
      </w:ins>
      <w:ins w:id="2291" w:author="Birklhuber Bernd" w:date="2025-06-19T12:26:00Z">
        <w:r w:rsidR="00BC1E27">
          <w:t>I</w:t>
        </w:r>
      </w:ins>
      <w:ins w:id="2292" w:author="Gert Morlion" w:date="2024-08-26T12:55:00Z">
        <w:r>
          <w:t>ENC 3”.</w:t>
        </w:r>
      </w:ins>
    </w:p>
    <w:p w14:paraId="7A650DB8" w14:textId="3092191D" w:rsidR="006949C5" w:rsidRDefault="006949C5" w:rsidP="006949C5">
      <w:pPr>
        <w:spacing w:after="120" w:line="240" w:lineRule="auto"/>
        <w:rPr>
          <w:ins w:id="2293" w:author="Gert Morlion" w:date="2024-08-26T12:55:00Z"/>
        </w:rPr>
      </w:pPr>
      <w:ins w:id="2294" w:author="Gert Morlion" w:date="2024-08-26T12:55:00Z">
        <w:r>
          <w:t xml:space="preserve">To simplify this process </w:t>
        </w:r>
        <w:del w:id="2295" w:author="Birklhuber Bernd" w:date="2024-10-16T05:13:00Z">
          <w:r w:rsidDel="00C56704">
            <w:delText xml:space="preserve">it </w:delText>
          </w:r>
        </w:del>
        <w:r>
          <w:t xml:space="preserve">consideration may be given to not populating the </w:t>
        </w:r>
      </w:ins>
      <w:ins w:id="2296" w:author="Birklhuber Bernd" w:date="2024-10-13T16:24:00Z">
        <w:r w:rsidR="00C61B4F">
          <w:t>I</w:t>
        </w:r>
      </w:ins>
      <w:ins w:id="2297" w:author="Gert Morlion" w:date="2024-08-26T12:55:00Z">
        <w:r>
          <w:t>ENC Support File Discovery Metadata attribute “</w:t>
        </w:r>
        <w:proofErr w:type="spellStart"/>
        <w:r>
          <w:t>supportedResource</w:t>
        </w:r>
        <w:proofErr w:type="spellEnd"/>
        <w:r>
          <w:t xml:space="preserve">” where the </w:t>
        </w:r>
      </w:ins>
      <w:ins w:id="2298" w:author="Birklhuber Bernd" w:date="2024-10-13T16:24:00Z">
        <w:r w:rsidR="00C61B4F">
          <w:t>I</w:t>
        </w:r>
      </w:ins>
      <w:ins w:id="2299" w:author="Gert Morlion" w:date="2024-08-26T12:55:00Z">
        <w:r>
          <w:t xml:space="preserve">ENC support file is referenced in more than one </w:t>
        </w:r>
      </w:ins>
      <w:ins w:id="2300" w:author="Birklhuber Bernd" w:date="2024-10-13T16:24:00Z">
        <w:r w:rsidR="00C61B4F">
          <w:t>I</w:t>
        </w:r>
      </w:ins>
      <w:ins w:id="2301"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302"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303" w:author="Gert Morlion" w:date="2023-06-05T14:00:00Z"/>
          <w:szCs w:val="22"/>
        </w:rPr>
      </w:pPr>
      <w:bookmarkStart w:id="2304" w:name="_Toc487203177"/>
      <w:ins w:id="2305" w:author="Gert Morlion" w:date="2023-06-05T14:00:00Z">
        <w:del w:id="2306"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307" w:author="Gert Morlion" w:date="2023-06-05T14:00:00Z"/>
        </w:rPr>
      </w:pPr>
      <w:ins w:id="2308"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309" w:author="Gert Morlion" w:date="2023-06-05T14:00:00Z"/>
        </w:rPr>
      </w:pPr>
      <w:ins w:id="2310"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311" w:author="Gert Morlion" w:date="2023-06-05T14:00:00Z"/>
        </w:rPr>
      </w:pPr>
      <w:ins w:id="2312"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313" w:author="Gert Morlion" w:date="2023-06-05T14:01:00Z"/>
          <w:sz w:val="22"/>
          <w:lang w:eastAsia="en-US"/>
        </w:rPr>
      </w:pPr>
      <w:ins w:id="2314"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304"/>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987"/>
      <w:bookmarkEnd w:id="1988"/>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315" w:name="_Toc487203178"/>
      <w:r w:rsidRPr="00D22CCD">
        <w:t>Data integrity and encryption</w:t>
      </w:r>
      <w:bookmarkEnd w:id="2315"/>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316" w:author="Gert Morlion" w:date="2023-06-05T14:02:00Z"/>
        </w:rPr>
      </w:pPr>
      <w:ins w:id="2317" w:author="Gert Morlion" w:date="2023-06-05T14:02:00Z">
        <w:r>
          <w:t xml:space="preserve">See S-100 Parts 15 and 17. </w:t>
        </w:r>
      </w:ins>
      <w:del w:id="2318"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7"/>
          <w:footerReference w:type="default" r:id="rId58"/>
          <w:headerReference w:type="first" r:id="rId59"/>
          <w:footerReference w:type="first" r:id="rId60"/>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326" w:name="_Toc225648311"/>
      <w:bookmarkStart w:id="2327" w:name="_Toc225065168"/>
      <w:bookmarkStart w:id="2328" w:name="_Toc487203183"/>
      <w:r w:rsidRPr="00D22CCD">
        <w:lastRenderedPageBreak/>
        <w:t>Metadata</w:t>
      </w:r>
      <w:bookmarkEnd w:id="2326"/>
      <w:bookmarkEnd w:id="2327"/>
      <w:bookmarkEnd w:id="2328"/>
    </w:p>
    <w:p w14:paraId="5E0BDD09" w14:textId="77777777" w:rsidR="00453023" w:rsidRPr="00D22CCD" w:rsidRDefault="007260E2">
      <w:pPr>
        <w:pStyle w:val="berschrift2"/>
      </w:pPr>
      <w:bookmarkStart w:id="2329" w:name="_Toc487203184"/>
      <w:r w:rsidRPr="00D22CCD">
        <w:t>Introduction</w:t>
      </w:r>
      <w:bookmarkEnd w:id="2329"/>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330"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331"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332" w:author="Gert Morlion" w:date="2024-08-26T13:51:00Z">
        <w:r w:rsidR="008C6607">
          <w:rPr>
            <w:rFonts w:cs="Arial"/>
          </w:rPr>
          <w:t>1</w:t>
        </w:r>
      </w:ins>
      <w:del w:id="2333" w:author="Gert Morlion" w:date="2024-08-26T13:51:00Z">
        <w:r w:rsidR="007260E2" w:rsidRPr="00D22CCD" w:rsidDel="008C6607">
          <w:rPr>
            <w:rFonts w:cs="Arial"/>
          </w:rPr>
          <w:delText>4</w:delText>
        </w:r>
      </w:del>
      <w:r w:rsidR="007260E2" w:rsidRPr="00D22CCD">
        <w:rPr>
          <w:rFonts w:cs="Arial"/>
        </w:rPr>
        <w:t>0</w:t>
      </w:r>
      <w:ins w:id="2334" w:author="Gert Morlion" w:date="2024-08-26T13:51:00Z">
        <w:r w:rsidR="008C6607">
          <w:rPr>
            <w:rFonts w:cs="Arial"/>
          </w:rPr>
          <w:t>0</w:t>
        </w:r>
      </w:ins>
      <w:del w:id="2335" w:author="Gert Morlion" w:date="2024-08-26T13:51:00Z">
        <w:r w:rsidR="007260E2" w:rsidRPr="00D22CCD" w:rsidDel="008C6607">
          <w:rPr>
            <w:rFonts w:cs="Arial"/>
          </w:rPr>
          <w:delText>1</w:delText>
        </w:r>
      </w:del>
      <w:r w:rsidR="007260E2" w:rsidRPr="00D22CCD">
        <w:rPr>
          <w:rFonts w:cs="Arial"/>
        </w:rPr>
        <w:t xml:space="preserve"> </w:t>
      </w:r>
      <w:ins w:id="2336" w:author="Gert Morlion" w:date="2024-08-26T13:51:00Z">
        <w:r w:rsidR="008C6607">
          <w:rPr>
            <w:rFonts w:cs="Arial"/>
          </w:rPr>
          <w:t>E</w:t>
        </w:r>
      </w:ins>
      <w:del w:id="2337" w:author="Gert Morlion" w:date="2024-08-26T13:51:00Z">
        <w:r w:rsidR="007260E2" w:rsidRPr="00D22CCD" w:rsidDel="008C6607">
          <w:rPr>
            <w:rFonts w:cs="Arial"/>
          </w:rPr>
          <w:delText>e</w:delText>
        </w:r>
      </w:del>
      <w:r w:rsidR="007260E2" w:rsidRPr="00D22CCD">
        <w:rPr>
          <w:rFonts w:cs="Arial"/>
        </w:rPr>
        <w:t xml:space="preserve">xchange </w:t>
      </w:r>
      <w:ins w:id="2338" w:author="Gert Morlion" w:date="2024-08-26T13:51:00Z">
        <w:r w:rsidR="008C6607">
          <w:rPr>
            <w:rFonts w:cs="Arial"/>
          </w:rPr>
          <w:t>S</w:t>
        </w:r>
      </w:ins>
      <w:del w:id="2339"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340" w:author="Gert Morlion" w:date="2024-08-26T13:51:00Z">
        <w:r w:rsidR="008C6607">
          <w:rPr>
            <w:rFonts w:cs="Arial"/>
          </w:rPr>
          <w:t>17-1</w:t>
        </w:r>
      </w:ins>
      <w:del w:id="2341"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342" w:author="Gert Morlion" w:date="2024-08-26T13:51:00Z">
        <w:r w:rsidR="00007923">
          <w:rPr>
            <w:rFonts w:cs="Arial"/>
          </w:rPr>
          <w:t>E</w:t>
        </w:r>
      </w:ins>
      <w:del w:id="2343" w:author="Gert Morlion" w:date="2024-08-26T13:51:00Z">
        <w:r w:rsidR="007260E2" w:rsidRPr="00D22CCD" w:rsidDel="00007923">
          <w:rPr>
            <w:rFonts w:cs="Arial"/>
          </w:rPr>
          <w:delText>e</w:delText>
        </w:r>
      </w:del>
      <w:r w:rsidR="007260E2" w:rsidRPr="00D22CCD">
        <w:rPr>
          <w:rFonts w:cs="Arial"/>
        </w:rPr>
        <w:t xml:space="preserve">xchange </w:t>
      </w:r>
      <w:ins w:id="2344" w:author="Gert Morlion" w:date="2024-08-26T13:51:00Z">
        <w:r w:rsidR="00007923">
          <w:rPr>
            <w:rFonts w:cs="Arial"/>
          </w:rPr>
          <w:t>S</w:t>
        </w:r>
      </w:ins>
      <w:del w:id="2345"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346" w:author="Gert Morlion" w:date="2024-08-26T13:51:00Z">
        <w:r w:rsidR="00007923">
          <w:rPr>
            <w:rFonts w:cs="Arial"/>
          </w:rPr>
          <w:t>E</w:t>
        </w:r>
      </w:ins>
      <w:del w:id="2347" w:author="Gert Morlion" w:date="2024-08-26T13:51:00Z">
        <w:r w:rsidR="007260E2" w:rsidRPr="00D22CCD" w:rsidDel="00007923">
          <w:rPr>
            <w:rFonts w:cs="Arial"/>
          </w:rPr>
          <w:delText>e</w:delText>
        </w:r>
      </w:del>
      <w:r w:rsidR="007260E2" w:rsidRPr="00D22CCD">
        <w:rPr>
          <w:rFonts w:cs="Arial"/>
        </w:rPr>
        <w:t xml:space="preserve">xchange </w:t>
      </w:r>
      <w:ins w:id="2348" w:author="Gert Morlion" w:date="2024-08-26T13:51:00Z">
        <w:r w:rsidR="00007923">
          <w:rPr>
            <w:rFonts w:cs="Arial"/>
          </w:rPr>
          <w:t>S</w:t>
        </w:r>
      </w:ins>
      <w:del w:id="2349"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350" w:author="Gert Morlion" w:date="2024-08-26T13:52:00Z">
        <w:r w:rsidR="00675A5A">
          <w:rPr>
            <w:rFonts w:cs="Arial"/>
          </w:rPr>
          <w:t>.</w:t>
        </w:r>
      </w:ins>
      <w:r w:rsidR="00212271" w:rsidRPr="00D22CCD">
        <w:rPr>
          <w:rFonts w:cs="Arial"/>
        </w:rPr>
        <w:t xml:space="preserve">, </w:t>
      </w:r>
      <w:ins w:id="2351"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352"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353"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354"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355" w:author="Gert Morlion" w:date="2024-08-26T13:54:00Z"/>
          <w:rFonts w:cs="Arial"/>
        </w:rPr>
      </w:pPr>
      <w:r w:rsidRPr="00D22CCD">
        <w:rPr>
          <w:rFonts w:cs="Arial"/>
        </w:rPr>
        <w:t xml:space="preserve">The discovery metadata classes have numerous attributes which </w:t>
      </w:r>
      <w:del w:id="2356" w:author="Gert Morlion" w:date="2024-08-26T13:53:00Z">
        <w:r w:rsidRPr="00D22CCD" w:rsidDel="001D492A">
          <w:rPr>
            <w:rFonts w:cs="Arial"/>
          </w:rPr>
          <w:delText xml:space="preserve">enable </w:delText>
        </w:r>
      </w:del>
      <w:ins w:id="2357" w:author="Gert Morlion" w:date="2024-08-26T13:53:00Z">
        <w:r w:rsidR="00E0385F">
          <w:rPr>
            <w:rFonts w:cs="Arial"/>
          </w:rPr>
          <w:t xml:space="preserve">expose </w:t>
        </w:r>
      </w:ins>
      <w:r w:rsidRPr="00D22CCD">
        <w:rPr>
          <w:rFonts w:cs="Arial"/>
        </w:rPr>
        <w:t xml:space="preserve">important information about the </w:t>
      </w:r>
      <w:del w:id="2358" w:author="Gert Morlion" w:date="2024-08-26T13:53:00Z">
        <w:r w:rsidRPr="00D22CCD" w:rsidDel="00E0385F">
          <w:rPr>
            <w:rFonts w:cs="Arial"/>
          </w:rPr>
          <w:delText>datasets</w:delText>
        </w:r>
      </w:del>
      <w:ins w:id="2359" w:author="Gert Morlion" w:date="2024-08-26T13:53:00Z">
        <w:r w:rsidR="00E0385F">
          <w:rPr>
            <w:rFonts w:cs="Arial"/>
          </w:rPr>
          <w:t>IENCs,</w:t>
        </w:r>
      </w:ins>
      <w:r w:rsidRPr="00D22CCD">
        <w:rPr>
          <w:rFonts w:cs="Arial"/>
        </w:rPr>
        <w:t xml:space="preserve"> </w:t>
      </w:r>
      <w:del w:id="2360" w:author="Gert Morlion" w:date="2024-08-26T13:53:00Z">
        <w:r w:rsidRPr="00D22CCD" w:rsidDel="00E0385F">
          <w:rPr>
            <w:rFonts w:cs="Arial"/>
          </w:rPr>
          <w:delText>and accompanying</w:delText>
        </w:r>
      </w:del>
      <w:r w:rsidRPr="00D22CCD">
        <w:rPr>
          <w:rFonts w:cs="Arial"/>
        </w:rPr>
        <w:t xml:space="preserve"> </w:t>
      </w:r>
      <w:ins w:id="2361" w:author="Gert Morlion" w:date="2024-08-26T13:53:00Z">
        <w:r w:rsidR="00E0385F">
          <w:rPr>
            <w:rFonts w:cs="Arial"/>
          </w:rPr>
          <w:t xml:space="preserve">IENC </w:t>
        </w:r>
      </w:ins>
      <w:r w:rsidRPr="00D22CCD">
        <w:rPr>
          <w:rFonts w:cs="Arial"/>
        </w:rPr>
        <w:t xml:space="preserve">support files </w:t>
      </w:r>
      <w:ins w:id="2362" w:author="Gert Morlion" w:date="2024-08-26T13:53:00Z">
        <w:r w:rsidR="0098734C">
          <w:rPr>
            <w:rFonts w:cs="Arial"/>
          </w:rPr>
          <w:t xml:space="preserve">and system </w:t>
        </w:r>
      </w:ins>
      <w:ins w:id="2363"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364" w:author="Gert Morlion" w:date="2024-08-26T13:54:00Z">
        <w:r w:rsidRPr="00D22CCD" w:rsidDel="0098734C">
          <w:rPr>
            <w:rFonts w:cs="Arial"/>
          </w:rPr>
          <w:delText xml:space="preserve"> </w:delText>
        </w:r>
      </w:del>
    </w:p>
    <w:p w14:paraId="166F78BC" w14:textId="25BEEE35" w:rsidR="00453023" w:rsidRDefault="007260E2">
      <w:pPr>
        <w:rPr>
          <w:ins w:id="2365" w:author="Gert Morlion" w:date="2024-08-26T13:57:00Z"/>
          <w:rFonts w:cs="Arial"/>
        </w:rPr>
      </w:pPr>
      <w:del w:id="2366" w:author="Gert Morlion" w:date="2024-08-26T13:54:00Z">
        <w:r w:rsidRPr="00D22CCD" w:rsidDel="00171F6B">
          <w:rPr>
            <w:rFonts w:cs="Arial"/>
          </w:rPr>
          <w:delText>Other</w:delText>
        </w:r>
      </w:del>
      <w:proofErr w:type="spellStart"/>
      <w:ins w:id="2367" w:author="Gert Morlion" w:date="2024-08-26T13: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2368" w:author="Gert Morlion" w:date="2024-08-26T13:54:00Z">
        <w:r w:rsidR="00171F6B">
          <w:rPr>
            <w:rFonts w:cs="Arial"/>
          </w:rPr>
          <w:t>C</w:t>
        </w:r>
      </w:ins>
      <w:del w:id="2369" w:author="Gert Morlion" w:date="2024-08-26T13:54:00Z">
        <w:r w:rsidRPr="00D22CCD" w:rsidDel="00171F6B">
          <w:rPr>
            <w:rFonts w:cs="Arial"/>
          </w:rPr>
          <w:delText>c</w:delText>
        </w:r>
      </w:del>
      <w:r w:rsidRPr="00D22CCD">
        <w:rPr>
          <w:rFonts w:cs="Arial"/>
        </w:rPr>
        <w:t xml:space="preserve">atalogues </w:t>
      </w:r>
      <w:ins w:id="2370" w:author="Gert Morlion" w:date="2024-08-26T13:54:00Z">
        <w:r w:rsidR="00171F6B">
          <w:rPr>
            <w:rFonts w:cs="Arial"/>
          </w:rPr>
          <w:t xml:space="preserve">or </w:t>
        </w:r>
        <w:proofErr w:type="spellStart"/>
        <w:r w:rsidR="00171F6B">
          <w:rPr>
            <w:rFonts w:cs="Arial"/>
          </w:rPr>
          <w:t>codelist</w:t>
        </w:r>
        <w:proofErr w:type="spellEnd"/>
        <w:r w:rsidR="00171F6B">
          <w:rPr>
            <w:rFonts w:cs="Arial"/>
          </w:rPr>
          <w:t xml:space="preserve"> dic</w:t>
        </w:r>
      </w:ins>
      <w:ins w:id="2371" w:author="Gert Morlion" w:date="2024-08-26T13:55:00Z">
        <w:r w:rsidR="003324C2">
          <w:rPr>
            <w:rFonts w:cs="Arial"/>
          </w:rPr>
          <w:t xml:space="preserve">tionary files, </w:t>
        </w:r>
      </w:ins>
      <w:r w:rsidRPr="00D22CCD">
        <w:rPr>
          <w:rFonts w:cs="Arial"/>
        </w:rPr>
        <w:t xml:space="preserve">can be included in the </w:t>
      </w:r>
      <w:ins w:id="2372" w:author="Gert Morlion" w:date="2024-08-26T13:55:00Z">
        <w:r w:rsidR="003324C2">
          <w:rPr>
            <w:rFonts w:cs="Arial"/>
          </w:rPr>
          <w:t>E</w:t>
        </w:r>
      </w:ins>
      <w:del w:id="2373" w:author="Gert Morlion" w:date="2024-08-26T13:55:00Z">
        <w:r w:rsidRPr="00D22CCD" w:rsidDel="003324C2">
          <w:rPr>
            <w:rFonts w:cs="Arial"/>
          </w:rPr>
          <w:delText>e</w:delText>
        </w:r>
      </w:del>
      <w:r w:rsidRPr="00D22CCD">
        <w:rPr>
          <w:rFonts w:cs="Arial"/>
        </w:rPr>
        <w:t xml:space="preserve">xchange </w:t>
      </w:r>
      <w:ins w:id="2374" w:author="Gert Morlion" w:date="2024-08-26T13:55:00Z">
        <w:r w:rsidR="003324C2">
          <w:rPr>
            <w:rFonts w:cs="Arial"/>
          </w:rPr>
          <w:t>S</w:t>
        </w:r>
      </w:ins>
      <w:del w:id="2375" w:author="Gert Morlion" w:date="2024-08-26T13:55:00Z">
        <w:r w:rsidRPr="00D22CCD" w:rsidDel="003324C2">
          <w:rPr>
            <w:rFonts w:cs="Arial"/>
          </w:rPr>
          <w:delText>s</w:delText>
        </w:r>
      </w:del>
      <w:r w:rsidRPr="00D22CCD">
        <w:rPr>
          <w:rFonts w:cs="Arial"/>
        </w:rPr>
        <w:t xml:space="preserve">et in support of the </w:t>
      </w:r>
      <w:del w:id="2376" w:author="Gert Morlion" w:date="2024-08-26T13:55:00Z">
        <w:r w:rsidRPr="00D22CCD" w:rsidDel="003324C2">
          <w:rPr>
            <w:rFonts w:cs="Arial"/>
          </w:rPr>
          <w:delText>datasets such as feature and portrayal</w:delText>
        </w:r>
      </w:del>
      <w:ins w:id="2377" w:author="Gert Morlion" w:date="2024-08-26T13:55:00Z">
        <w:r w:rsidR="003324C2">
          <w:rPr>
            <w:rFonts w:cs="Arial"/>
          </w:rPr>
          <w:t>end-user system</w:t>
        </w:r>
      </w:ins>
      <w:r w:rsidRPr="00D22CCD">
        <w:rPr>
          <w:rFonts w:cs="Arial"/>
        </w:rPr>
        <w:t>. The attribute “</w:t>
      </w:r>
      <w:proofErr w:type="spellStart"/>
      <w:ins w:id="2378" w:author="Gert Morlion" w:date="2024-08-26T13:55:00Z">
        <w:r w:rsidR="00CB53C1">
          <w:rPr>
            <w:rFonts w:cs="Arial"/>
          </w:rPr>
          <w:t>resourceP</w:t>
        </w:r>
      </w:ins>
      <w:del w:id="2379" w:author="Gert Morlion" w:date="2024-08-26T13:55:00Z">
        <w:r w:rsidRPr="00D22CCD" w:rsidDel="00CB53C1">
          <w:rPr>
            <w:rFonts w:cs="Arial"/>
          </w:rPr>
          <w:delText>p</w:delText>
        </w:r>
      </w:del>
      <w:r w:rsidRPr="00D22CCD">
        <w:rPr>
          <w:rFonts w:cs="Arial"/>
        </w:rPr>
        <w:t>urpose</w:t>
      </w:r>
      <w:proofErr w:type="spellEnd"/>
      <w:r w:rsidRPr="00D22CCD">
        <w:rPr>
          <w:rFonts w:cs="Arial"/>
        </w:rPr>
        <w:t xml:space="preserve">” of the </w:t>
      </w:r>
      <w:ins w:id="2380" w:author="Gert Morlion" w:date="2024-08-26T13:55:00Z">
        <w:r w:rsidR="00CB53C1">
          <w:rPr>
            <w:rFonts w:cs="Arial"/>
          </w:rPr>
          <w:t xml:space="preserve">IENC </w:t>
        </w:r>
      </w:ins>
      <w:ins w:id="2381" w:author="Gert Morlion" w:date="2024-08-26T13:56:00Z">
        <w:r w:rsidR="00CB53C1">
          <w:rPr>
            <w:rFonts w:cs="Arial"/>
          </w:rPr>
          <w:t>S</w:t>
        </w:r>
      </w:ins>
      <w:del w:id="2382" w:author="Gert Morlion" w:date="2024-08-26T13:56:00Z">
        <w:r w:rsidRPr="00D22CCD" w:rsidDel="00CB53C1">
          <w:rPr>
            <w:rFonts w:cs="Arial"/>
          </w:rPr>
          <w:delText>s</w:delText>
        </w:r>
      </w:del>
      <w:r w:rsidRPr="00D22CCD">
        <w:rPr>
          <w:rFonts w:cs="Arial"/>
        </w:rPr>
        <w:t xml:space="preserve">upport </w:t>
      </w:r>
      <w:ins w:id="2383" w:author="Gert Morlion" w:date="2024-08-26T13:56:00Z">
        <w:r w:rsidR="00CB53C1">
          <w:rPr>
            <w:rFonts w:cs="Arial"/>
          </w:rPr>
          <w:t>F</w:t>
        </w:r>
      </w:ins>
      <w:del w:id="2384" w:author="Gert Morlion" w:date="2024-08-26T13:56:00Z">
        <w:r w:rsidRPr="00D22CCD" w:rsidDel="00CB53C1">
          <w:rPr>
            <w:rFonts w:cs="Arial"/>
          </w:rPr>
          <w:delText>f</w:delText>
        </w:r>
      </w:del>
      <w:r w:rsidRPr="00D22CCD">
        <w:rPr>
          <w:rFonts w:cs="Arial"/>
        </w:rPr>
        <w:t xml:space="preserve">ile </w:t>
      </w:r>
      <w:ins w:id="2385" w:author="Gert Morlion" w:date="2024-08-26T13:56:00Z">
        <w:r w:rsidR="00C674C8">
          <w:rPr>
            <w:rFonts w:cs="Arial"/>
          </w:rPr>
          <w:t>Discovery M</w:t>
        </w:r>
      </w:ins>
      <w:del w:id="2386" w:author="Gert Morlion" w:date="2024-08-26T13:56:00Z">
        <w:r w:rsidRPr="00D22CCD" w:rsidDel="00C674C8">
          <w:rPr>
            <w:rFonts w:cs="Arial"/>
          </w:rPr>
          <w:delText>m</w:delText>
        </w:r>
      </w:del>
      <w:r w:rsidRPr="00D22CCD">
        <w:rPr>
          <w:rFonts w:cs="Arial"/>
        </w:rPr>
        <w:t xml:space="preserve">etadata provides a mechanism to </w:t>
      </w:r>
      <w:ins w:id="2387" w:author="Gert Morlion" w:date="2024-08-26T13:56:00Z">
        <w:r w:rsidR="00C674C8">
          <w:rPr>
            <w:rFonts w:cs="Arial"/>
          </w:rPr>
          <w:t>“read” and apply these system</w:t>
        </w:r>
      </w:ins>
      <w:del w:id="2388"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389" w:author="Gert Morlion" w:date="2024-08-26T13:58:00Z"/>
        </w:rPr>
      </w:pPr>
    </w:p>
    <w:p w14:paraId="4D778290" w14:textId="4C06DCBF" w:rsidR="00453023" w:rsidRPr="00D22CCD" w:rsidDel="00BE1263" w:rsidRDefault="00D528DF">
      <w:pPr>
        <w:pStyle w:val="Beschriftung"/>
        <w:rPr>
          <w:del w:id="2390" w:author="Gert Morlion" w:date="2024-08-26T13:58:00Z"/>
          <w:rFonts w:cs="Arial"/>
          <w:sz w:val="24"/>
          <w:szCs w:val="24"/>
        </w:rPr>
      </w:pPr>
      <w:del w:id="2391" w:author="Gert Morlion" w:date="2024-08-26T13:58:00Z">
        <w:r>
          <w:rPr>
            <w:noProof/>
            <w:lang w:val="en-US" w:eastAsia="ko-KR"/>
          </w:rPr>
          <w:lastRenderedPageBreak/>
          <w:pict w14:anchorId="5CE8A038">
            <v:shape id="_x0000_i1059" type="#_x0000_t75" alt="" style="width:454.5pt;height:391.5pt;visibility:visible;mso-width-percent:0;mso-height-percent:0;mso-width-percent:0;mso-height-percent:0">
              <v:imagedata r:id="rId61" o:title="Fig 22 (V4"/>
            </v:shape>
          </w:pict>
        </w:r>
      </w:del>
    </w:p>
    <w:p w14:paraId="7CD8A5FA" w14:textId="6B7F9683" w:rsidR="00453023" w:rsidRPr="00D22CCD" w:rsidDel="00BE1263" w:rsidRDefault="007260E2" w:rsidP="3CCBF2F9">
      <w:pPr>
        <w:pStyle w:val="Beschriftung"/>
        <w:jc w:val="center"/>
        <w:rPr>
          <w:del w:id="2392" w:author="Gert Morlion" w:date="2024-08-26T13:58:00Z"/>
          <w:rFonts w:cs="Arial"/>
          <w:i/>
          <w:iCs/>
        </w:rPr>
      </w:pPr>
      <w:del w:id="2393"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D528DF" w:rsidP="00212271">
      <w:pPr>
        <w:rPr>
          <w:del w:id="2394" w:author="Gert Morlion" w:date="2024-08-26T13:58:00Z"/>
        </w:rPr>
      </w:pPr>
      <w:del w:id="2395" w:author="Gert Morlion" w:date="2024-08-26T13:58:00Z">
        <w:r>
          <w:rPr>
            <w:b/>
            <w:noProof/>
            <w:lang w:val="en-US" w:eastAsia="ko-KR"/>
          </w:rPr>
          <w:pict w14:anchorId="6357654D">
            <v:shape id="_x0000_i1060" type="#_x0000_t75" alt="" style="width:344.25pt;height:265.5pt;visibility:visible;mso-width-percent:0;mso-height-percent:0;mso-width-percent:0;mso-height-percent:0">
              <v:imagedata r:id="rId62" o:title="20181219_3 Fig 24 S-101 Exchange Set Catalogue"/>
            </v:shape>
          </w:pict>
        </w:r>
      </w:del>
    </w:p>
    <w:p w14:paraId="0A345FBF" w14:textId="508DE3C5" w:rsidR="00453023" w:rsidRPr="00D22CCD" w:rsidDel="00BE1263" w:rsidRDefault="007260E2">
      <w:pPr>
        <w:pStyle w:val="Beschriftung"/>
        <w:jc w:val="center"/>
        <w:rPr>
          <w:del w:id="2396" w:author="Gert Morlion" w:date="2024-08-26T13:58:00Z"/>
          <w:rFonts w:cs="Arial"/>
          <w:i/>
        </w:rPr>
      </w:pPr>
      <w:del w:id="2397"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398" w:author="Gert Morlion" w:date="2024-08-26T13:58:00Z"/>
          <w:rFonts w:cs="Arial"/>
          <w:sz w:val="24"/>
          <w:szCs w:val="24"/>
        </w:rPr>
      </w:pPr>
    </w:p>
    <w:p w14:paraId="274B4BBB" w14:textId="08C57F38" w:rsidR="00212271" w:rsidRPr="00D22CCD" w:rsidDel="00BE1263" w:rsidRDefault="00D528DF">
      <w:pPr>
        <w:keepNext/>
        <w:rPr>
          <w:del w:id="2399" w:author="Gert Morlion" w:date="2024-08-26T13:58:00Z"/>
        </w:rPr>
      </w:pPr>
      <w:del w:id="2400" w:author="Gert Morlion" w:date="2024-08-26T13:58:00Z">
        <w:r>
          <w:rPr>
            <w:noProof/>
            <w:lang w:val="en-US" w:eastAsia="ko-KR"/>
          </w:rPr>
          <w:pict w14:anchorId="2AD61676">
            <v:shape id="_x0000_i1061" type="#_x0000_t75" alt="" style="width:453.75pt;height:243pt;visibility:visible;mso-width-percent:0;mso-height-percent:0;mso-width-percent:0;mso-height-percent:0">
              <v:imagedata r:id="rId63" o:title=""/>
            </v:shape>
          </w:pict>
        </w:r>
      </w:del>
    </w:p>
    <w:p w14:paraId="0EA50108" w14:textId="04579490" w:rsidR="00453023" w:rsidRPr="00D22CCD" w:rsidDel="00BE1263" w:rsidRDefault="007260E2" w:rsidP="3CCBF2F9">
      <w:pPr>
        <w:pStyle w:val="Beschriftung"/>
        <w:jc w:val="center"/>
        <w:rPr>
          <w:del w:id="2401" w:author="Gert Morlion" w:date="2024-08-26T13:58:00Z"/>
          <w:i/>
          <w:iCs/>
        </w:rPr>
      </w:pPr>
      <w:del w:id="2402"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D528DF">
      <w:pPr>
        <w:pStyle w:val="Beschriftung"/>
        <w:rPr>
          <w:rFonts w:cs="Arial"/>
          <w:sz w:val="24"/>
          <w:szCs w:val="24"/>
        </w:rPr>
      </w:pPr>
      <w:del w:id="2403" w:author="Gert Morlion" w:date="2024-08-26T13:58:00Z">
        <w:r>
          <w:rPr>
            <w:rFonts w:cs="Arial"/>
            <w:b w:val="0"/>
            <w:noProof/>
            <w:color w:val="000000"/>
            <w:lang w:val="en-US" w:eastAsia="ko-KR"/>
          </w:rPr>
          <w:lastRenderedPageBreak/>
          <w:pict w14:anchorId="72287E63">
            <v:shape id="_x0000_i1062" type="#_x0000_t75" alt="" style="width:453.75pt;height:416.25pt;visibility:visible;mso-width-percent:0;mso-height-percent:0;mso-width-percent:0;mso-height-percent:0">
              <v:imagedata r:id="rId64" o:title=""/>
            </v:shape>
          </w:pict>
        </w:r>
      </w:del>
    </w:p>
    <w:p w14:paraId="08D61ADC" w14:textId="3ED82ACF" w:rsidR="00453023" w:rsidRPr="00D22CCD" w:rsidDel="00BE1263" w:rsidRDefault="007260E2" w:rsidP="3CCBF2F9">
      <w:pPr>
        <w:pStyle w:val="Beschriftung"/>
        <w:jc w:val="center"/>
        <w:rPr>
          <w:del w:id="2404" w:author="Gert Morlion" w:date="2024-08-26T13:58:00Z"/>
          <w:i/>
          <w:iCs/>
          <w:lang w:eastAsia="de-DE"/>
        </w:rPr>
      </w:pPr>
      <w:del w:id="2405"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406"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 xml:space="preserve">The following clauses define the mandatory and optional metadata needed for S-401.  In some </w:t>
      </w:r>
      <w:proofErr w:type="gramStart"/>
      <w:r w:rsidRPr="00D22CCD">
        <w:rPr>
          <w:lang w:eastAsia="de-DE"/>
        </w:rPr>
        <w:t>cases</w:t>
      </w:r>
      <w:proofErr w:type="gramEnd"/>
      <w:r w:rsidRPr="00D22CCD">
        <w:rPr>
          <w:lang w:eastAsia="de-DE"/>
        </w:rPr>
        <w:t xml:space="preserve">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407" w:author="Gert Morlion" w:date="2024-08-26T13:59:00Z"/>
          <w:rFonts w:cs="Arial"/>
        </w:rPr>
      </w:pPr>
      <w:r w:rsidRPr="00D22CCD">
        <w:rPr>
          <w:lang w:eastAsia="de-DE"/>
        </w:rPr>
        <w:t xml:space="preserve">In the following clauses, wherever S-401 makes an optional S-100 metadata attribute mandatory (that is, restricts multiplicity from </w:t>
      </w:r>
      <w:proofErr w:type="gramStart"/>
      <w:r w:rsidRPr="00D22CCD">
        <w:rPr>
          <w:lang w:eastAsia="de-DE"/>
        </w:rPr>
        <w:t>0..</w:t>
      </w:r>
      <w:proofErr w:type="gramEnd"/>
      <w:r w:rsidRPr="00D22CCD">
        <w:rPr>
          <w:lang w:eastAsia="de-DE"/>
        </w:rPr>
        <w:t xml:space="preserve"> to </w:t>
      </w:r>
      <w:proofErr w:type="gramStart"/>
      <w:r w:rsidRPr="00D22CCD">
        <w:rPr>
          <w:lang w:eastAsia="de-DE"/>
        </w:rPr>
        <w:t>1..</w:t>
      </w:r>
      <w:proofErr w:type="gramEnd"/>
      <w:r w:rsidRPr="00D22CCD">
        <w:rPr>
          <w:lang w:eastAsia="de-DE"/>
        </w:rPr>
        <w:t xml:space="preserve">), the restricted multiplicity is shown in place of the multiplicity given in S-100 Part </w:t>
      </w:r>
      <w:ins w:id="2408" w:author="Gert Morlion" w:date="2024-08-26T13:59:00Z">
        <w:r w:rsidR="00283C20">
          <w:rPr>
            <w:lang w:eastAsia="de-DE"/>
          </w:rPr>
          <w:t>17</w:t>
        </w:r>
      </w:ins>
      <w:del w:id="2409" w:author="Gert Morlion" w:date="2024-08-26T13:59:00Z">
        <w:r w:rsidRPr="00D22CCD" w:rsidDel="00283C20">
          <w:rPr>
            <w:lang w:eastAsia="de-DE"/>
          </w:rPr>
          <w:delText>4a</w:delText>
        </w:r>
      </w:del>
      <w:ins w:id="2410"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411" w:author="Gert Morlion" w:date="2024-08-26T13:59:00Z"/>
          <w:lang w:eastAsia="de-DE"/>
        </w:rPr>
      </w:pPr>
      <w:del w:id="2412"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413" w:name="_Toc487203185"/>
      <w:commentRangeStart w:id="2414"/>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413"/>
      <w:commentRangeEnd w:id="2414"/>
      <w:r w:rsidR="00AC585C">
        <w:rPr>
          <w:rStyle w:val="Kommentarzeichen"/>
          <w:b w:val="0"/>
          <w:bCs w:val="0"/>
        </w:rPr>
        <w:commentReference w:id="2414"/>
      </w:r>
    </w:p>
    <w:p w14:paraId="4CA33944" w14:textId="5A6B2F4C" w:rsidR="00453023" w:rsidRDefault="007260E2" w:rsidP="00212271">
      <w:pPr>
        <w:autoSpaceDE w:val="0"/>
        <w:autoSpaceDN w:val="0"/>
        <w:adjustRightInd w:val="0"/>
        <w:rPr>
          <w:ins w:id="2415" w:author="Gert Morlion" w:date="2024-08-26T14:03:00Z"/>
          <w:lang w:eastAsia="de-DE"/>
        </w:rPr>
      </w:pPr>
      <w:del w:id="2416" w:author="Gert Morlion" w:date="2024-08-26T14:02:00Z">
        <w:r w:rsidRPr="00D22CCD" w:rsidDel="00C068CC">
          <w:rPr>
            <w:lang w:eastAsia="de-DE"/>
          </w:rPr>
          <w:delText xml:space="preserve">The </w:delText>
        </w:r>
      </w:del>
      <w:del w:id="2417" w:author="Gert Morlion" w:date="2024-08-26T14:00:00Z">
        <w:r w:rsidRPr="00D22CCD" w:rsidDel="00770D0C">
          <w:rPr>
            <w:lang w:eastAsia="de-DE"/>
          </w:rPr>
          <w:delText>c</w:delText>
        </w:r>
      </w:del>
      <w:del w:id="2418" w:author="Gert Morlion" w:date="2024-08-26T14:02:00Z">
        <w:r w:rsidRPr="00D22CCD" w:rsidDel="00C068CC">
          <w:rPr>
            <w:lang w:eastAsia="de-DE"/>
          </w:rPr>
          <w:delText xml:space="preserve">atalogue </w:delText>
        </w:r>
      </w:del>
      <w:del w:id="2419" w:author="Gert Morlion" w:date="2024-08-26T14:01:00Z">
        <w:r w:rsidRPr="00D22CCD" w:rsidDel="00BB77B8">
          <w:rPr>
            <w:lang w:eastAsia="de-DE"/>
          </w:rPr>
          <w:delText>file is defined in XML schema language.</w:delText>
        </w:r>
      </w:del>
      <w:del w:id="2420" w:author="Gert Morlion" w:date="2024-08-26T14:02:00Z">
        <w:r w:rsidRPr="00D22CCD" w:rsidDel="00C068CC">
          <w:rPr>
            <w:lang w:eastAsia="de-DE"/>
          </w:rPr>
          <w:delText xml:space="preserve">  </w:delText>
        </w:r>
      </w:del>
      <w:r w:rsidRPr="00D22CCD">
        <w:rPr>
          <w:lang w:eastAsia="de-DE"/>
        </w:rPr>
        <w:t xml:space="preserve">The Exchange </w:t>
      </w:r>
      <w:ins w:id="2421" w:author="Gert Morlion" w:date="2024-08-26T14:01:00Z">
        <w:r w:rsidR="00BB77B8">
          <w:rPr>
            <w:lang w:eastAsia="de-DE"/>
          </w:rPr>
          <w:t>C</w:t>
        </w:r>
      </w:ins>
      <w:del w:id="2422" w:author="Gert Morlion" w:date="2024-08-26T14:01:00Z">
        <w:r w:rsidRPr="00D22CCD" w:rsidDel="00BB77B8">
          <w:rPr>
            <w:lang w:eastAsia="de-DE"/>
          </w:rPr>
          <w:delText>c</w:delText>
        </w:r>
      </w:del>
      <w:r w:rsidRPr="00D22CCD">
        <w:rPr>
          <w:lang w:eastAsia="de-DE"/>
        </w:rPr>
        <w:t xml:space="preserve">atalogue inherits the </w:t>
      </w:r>
      <w:ins w:id="2423" w:author="Gert Morlion" w:date="2024-08-26T14:01:00Z">
        <w:r w:rsidR="00BB77B8">
          <w:rPr>
            <w:lang w:eastAsia="de-DE"/>
          </w:rPr>
          <w:t>D</w:t>
        </w:r>
      </w:ins>
      <w:del w:id="2424" w:author="Gert Morlion" w:date="2024-08-26T14:01:00Z">
        <w:r w:rsidRPr="00D22CCD" w:rsidDel="00BB77B8">
          <w:rPr>
            <w:lang w:eastAsia="de-DE"/>
          </w:rPr>
          <w:delText>d</w:delText>
        </w:r>
      </w:del>
      <w:r w:rsidRPr="00D22CCD">
        <w:rPr>
          <w:lang w:eastAsia="de-DE"/>
        </w:rPr>
        <w:t xml:space="preserve">ataset </w:t>
      </w:r>
      <w:ins w:id="2425" w:author="Gert Morlion" w:date="2024-08-26T14:01:00Z">
        <w:r w:rsidR="00BB77B8">
          <w:rPr>
            <w:lang w:eastAsia="de-DE"/>
          </w:rPr>
          <w:t>D</w:t>
        </w:r>
      </w:ins>
      <w:del w:id="2426" w:author="Gert Morlion" w:date="2024-08-26T14:01:00Z">
        <w:r w:rsidRPr="00D22CCD" w:rsidDel="00BB77B8">
          <w:rPr>
            <w:lang w:eastAsia="de-DE"/>
          </w:rPr>
          <w:delText>d</w:delText>
        </w:r>
      </w:del>
      <w:r w:rsidRPr="00D22CCD">
        <w:rPr>
          <w:lang w:eastAsia="de-DE"/>
        </w:rPr>
        <w:t xml:space="preserve">iscovery </w:t>
      </w:r>
      <w:ins w:id="2427" w:author="Gert Morlion" w:date="2024-08-26T14:01:00Z">
        <w:r w:rsidR="00BB77B8">
          <w:rPr>
            <w:lang w:eastAsia="de-DE"/>
          </w:rPr>
          <w:t>M</w:t>
        </w:r>
      </w:ins>
      <w:del w:id="2428" w:author="Gert Morlion" w:date="2024-08-26T14:01:00Z">
        <w:r w:rsidRPr="00D22CCD" w:rsidDel="00BB77B8">
          <w:rPr>
            <w:lang w:eastAsia="de-DE"/>
          </w:rPr>
          <w:delText>m</w:delText>
        </w:r>
      </w:del>
      <w:r w:rsidRPr="00D22CCD">
        <w:rPr>
          <w:lang w:eastAsia="de-DE"/>
        </w:rPr>
        <w:t>etadata</w:t>
      </w:r>
      <w:ins w:id="2429" w:author="Gert Morlion" w:date="2024-08-26T14:01:00Z">
        <w:r w:rsidR="00BB77B8">
          <w:rPr>
            <w:lang w:eastAsia="de-DE"/>
          </w:rPr>
          <w:t>, Support File Discovery Metadata and Catalogue Discovery Metadata</w:t>
        </w:r>
      </w:ins>
      <w:r w:rsidRPr="00D22CCD">
        <w:rPr>
          <w:lang w:eastAsia="de-DE"/>
        </w:rPr>
        <w:t xml:space="preserve"> </w:t>
      </w:r>
      <w:del w:id="2430"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43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432" w:author="Gert Morlion" w:date="2024-08-26T14:03:00Z"/>
                <w:rFonts w:cs="Arial"/>
                <w:b/>
                <w:bCs/>
                <w:sz w:val="16"/>
                <w:szCs w:val="16"/>
                <w:lang w:eastAsia="en-US"/>
              </w:rPr>
            </w:pPr>
            <w:ins w:id="2433"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434" w:author="Gert Morlion" w:date="2024-08-26T14:03:00Z"/>
                <w:rFonts w:cs="Arial"/>
                <w:b/>
                <w:bCs/>
                <w:sz w:val="16"/>
                <w:szCs w:val="16"/>
                <w:lang w:eastAsia="en-US"/>
              </w:rPr>
            </w:pPr>
            <w:ins w:id="2435"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436" w:author="Gert Morlion" w:date="2024-08-26T14:03:00Z"/>
                <w:rFonts w:cs="Arial"/>
                <w:b/>
                <w:bCs/>
                <w:sz w:val="16"/>
                <w:szCs w:val="16"/>
                <w:lang w:eastAsia="en-US"/>
              </w:rPr>
            </w:pPr>
            <w:ins w:id="2437"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438" w:author="Gert Morlion" w:date="2024-08-26T14:03:00Z"/>
                <w:rFonts w:cs="Arial"/>
                <w:b/>
                <w:bCs/>
                <w:sz w:val="16"/>
                <w:szCs w:val="16"/>
                <w:lang w:eastAsia="en-US"/>
              </w:rPr>
            </w:pPr>
            <w:ins w:id="2439"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440" w:author="Gert Morlion" w:date="2024-08-26T14:03:00Z"/>
                <w:rFonts w:cs="Arial"/>
                <w:b/>
                <w:bCs/>
                <w:sz w:val="16"/>
                <w:szCs w:val="16"/>
                <w:lang w:eastAsia="en-US"/>
              </w:rPr>
            </w:pPr>
            <w:ins w:id="2441"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244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2443" w:author="Gert Morlion" w:date="2024-08-26T14:03:00Z"/>
                <w:rFonts w:cs="Arial"/>
                <w:sz w:val="16"/>
                <w:szCs w:val="16"/>
                <w:lang w:eastAsia="en-US"/>
              </w:rPr>
            </w:pPr>
            <w:ins w:id="2444"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2445" w:author="Gert Morlion" w:date="2024-08-26T14:03:00Z"/>
                <w:rFonts w:cs="Arial"/>
                <w:sz w:val="16"/>
                <w:szCs w:val="16"/>
                <w:lang w:eastAsia="en-US"/>
              </w:rPr>
            </w:pPr>
            <w:ins w:id="2446"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2447" w:author="Gert Morlion" w:date="2024-08-26T14:03:00Z"/>
                <w:rFonts w:cs="Arial"/>
                <w:sz w:val="16"/>
                <w:szCs w:val="16"/>
                <w:lang w:eastAsia="en-US"/>
              </w:rPr>
            </w:pPr>
            <w:ins w:id="2448"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2449"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2450" w:author="Gert Morlion" w:date="2024-08-26T14:03:00Z"/>
                <w:rFonts w:cs="Arial"/>
                <w:sz w:val="16"/>
                <w:szCs w:val="16"/>
                <w:lang w:eastAsia="en-US"/>
              </w:rPr>
            </w:pPr>
            <w:ins w:id="2451"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245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2453" w:author="Gert Morlion" w:date="2024-08-26T14:03:00Z"/>
                <w:rFonts w:cs="Arial"/>
                <w:sz w:val="16"/>
                <w:szCs w:val="16"/>
                <w:lang w:eastAsia="en-US"/>
              </w:rPr>
            </w:pPr>
            <w:ins w:id="2454"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2455" w:author="Gert Morlion" w:date="2024-08-26T14:03:00Z"/>
                <w:rFonts w:cs="Arial"/>
                <w:sz w:val="16"/>
                <w:szCs w:val="16"/>
                <w:lang w:eastAsia="en-US"/>
              </w:rPr>
            </w:pPr>
            <w:proofErr w:type="spellStart"/>
            <w:ins w:id="2456" w:author="Birklhuber Bernd" w:date="2025-03-07T13:33:00Z">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2457" w:author="Gert Morlion" w:date="2024-08-26T14:03:00Z"/>
                <w:rFonts w:cs="Arial"/>
                <w:sz w:val="16"/>
                <w:szCs w:val="16"/>
                <w:lang w:eastAsia="en-US"/>
              </w:rPr>
            </w:pPr>
            <w:ins w:id="2458"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2459" w:author="Gert Morlion" w:date="2024-08-26T14:03:00Z"/>
                <w:rFonts w:cs="Arial"/>
                <w:sz w:val="16"/>
                <w:szCs w:val="16"/>
                <w:lang w:eastAsia="en-US"/>
              </w:rPr>
            </w:pPr>
            <w:ins w:id="2460"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2461" w:author="Gert Morlion" w:date="2024-08-26T14:03:00Z"/>
                <w:rFonts w:cs="Arial"/>
                <w:sz w:val="16"/>
                <w:szCs w:val="16"/>
                <w:lang w:eastAsia="en-US"/>
              </w:rPr>
            </w:pPr>
            <w:ins w:id="2462"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246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2464" w:author="Gert Morlion" w:date="2024-08-26T14:03:00Z"/>
                <w:rFonts w:cs="Arial"/>
                <w:sz w:val="16"/>
                <w:szCs w:val="16"/>
                <w:lang w:eastAsia="en-US"/>
              </w:rPr>
            </w:pPr>
            <w:ins w:id="2465"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2466" w:author="Gert Morlion" w:date="2024-08-26T14:03:00Z"/>
                <w:rFonts w:cs="Arial"/>
                <w:sz w:val="16"/>
                <w:szCs w:val="16"/>
                <w:lang w:eastAsia="en-US"/>
              </w:rPr>
            </w:pPr>
            <w:ins w:id="2467"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2468" w:author="Gert Morlion" w:date="2024-08-26T14:03:00Z"/>
                <w:rFonts w:cs="Arial"/>
                <w:sz w:val="16"/>
                <w:szCs w:val="16"/>
                <w:lang w:eastAsia="en-US"/>
              </w:rPr>
            </w:pPr>
            <w:ins w:id="2469"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2470" w:author="Gert Morlion" w:date="2024-08-26T14:03:00Z"/>
                <w:rFonts w:cs="Arial"/>
                <w:sz w:val="16"/>
                <w:szCs w:val="16"/>
                <w:lang w:eastAsia="en-US"/>
              </w:rPr>
            </w:pPr>
            <w:ins w:id="2471"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2472" w:author="Gert Morlion" w:date="2024-08-26T14:03:00Z"/>
                <w:rFonts w:cs="Arial"/>
                <w:sz w:val="16"/>
                <w:szCs w:val="16"/>
                <w:lang w:eastAsia="en-US"/>
              </w:rPr>
            </w:pPr>
            <w:ins w:id="2473"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247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2475" w:author="Gert Morlion" w:date="2024-08-26T14:03:00Z"/>
                <w:rFonts w:cs="Arial"/>
                <w:sz w:val="16"/>
                <w:szCs w:val="16"/>
                <w:lang w:eastAsia="en-US"/>
              </w:rPr>
            </w:pPr>
            <w:proofErr w:type="spellStart"/>
            <w:ins w:id="2476" w:author="Birklhuber Bernd" w:date="2025-03-07T13:33:00Z">
              <w:r w:rsidRPr="00651940">
                <w:rPr>
                  <w:rFonts w:cs="Arial"/>
                  <w:sz w:val="16"/>
                  <w:szCs w:val="16"/>
                  <w:lang w:val="en-AU" w:eastAsia="en-US"/>
                </w:rPr>
                <w:t>productSpecification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2477" w:author="Gert Morlion" w:date="2024-08-26T14:03:00Z"/>
                <w:rFonts w:cs="Arial"/>
                <w:sz w:val="16"/>
                <w:szCs w:val="16"/>
                <w:lang w:eastAsia="en-US"/>
              </w:rPr>
            </w:pPr>
            <w:ins w:id="2478"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2479" w:author="Gert Morlion" w:date="2024-08-26T14:03:00Z"/>
                <w:rFonts w:cs="Arial"/>
                <w:sz w:val="16"/>
                <w:szCs w:val="16"/>
                <w:lang w:eastAsia="en-US"/>
              </w:rPr>
            </w:pPr>
            <w:proofErr w:type="gramStart"/>
            <w:ins w:id="2480" w:author="Birklhuber Bernd" w:date="2025-03-07T13:33:00Z">
              <w:r w:rsidRPr="00E37327">
                <w:rPr>
                  <w:rFonts w:cs="Arial"/>
                  <w:sz w:val="16"/>
                  <w:szCs w:val="16"/>
                  <w:lang w:val="en-AU" w:eastAsia="en-US"/>
                </w:rPr>
                <w:t>1</w:t>
              </w:r>
              <w:r>
                <w:rPr>
                  <w:rFonts w:cs="Arial"/>
                  <w:sz w:val="16"/>
                  <w:szCs w:val="16"/>
                  <w:lang w:val="en-AU" w:eastAsia="en-US"/>
                </w:rPr>
                <w:t>,.</w:t>
              </w:r>
              <w:proofErr w:type="gramEnd"/>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2481" w:author="Gert Morlion" w:date="2024-08-26T14:03:00Z"/>
                <w:rFonts w:cs="Arial"/>
                <w:sz w:val="16"/>
                <w:szCs w:val="16"/>
                <w:lang w:eastAsia="en-US"/>
              </w:rPr>
            </w:pPr>
            <w:ins w:id="2482"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2483" w:author="Birklhuber Bernd" w:date="2025-03-07T13:33:00Z"/>
                <w:rFonts w:cs="Arial"/>
                <w:sz w:val="16"/>
                <w:szCs w:val="16"/>
                <w:lang w:val="en-AU" w:eastAsia="en-US"/>
              </w:rPr>
            </w:pPr>
            <w:ins w:id="2484"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2485" w:author="Gert Morlion" w:date="2024-08-26T14:03:00Z"/>
                <w:rFonts w:cs="Arial"/>
                <w:sz w:val="16"/>
                <w:szCs w:val="16"/>
                <w:lang w:eastAsia="en-US"/>
              </w:rPr>
            </w:pPr>
            <w:proofErr w:type="gramStart"/>
            <w:ins w:id="2486" w:author="Birklhuber Bernd" w:date="2025-03-07T13:33:00Z">
              <w:r w:rsidRPr="00CA7F2D">
                <w:rPr>
                  <w:rFonts w:cs="Arial"/>
                  <w:sz w:val="16"/>
                  <w:szCs w:val="16"/>
                  <w:lang w:eastAsia="en-US"/>
                </w:rPr>
                <w:t>0..</w:t>
              </w:r>
              <w:r>
                <w:rPr>
                  <w:rFonts w:cs="Arial"/>
                  <w:sz w:val="16"/>
                  <w:szCs w:val="16"/>
                  <w:lang w:eastAsia="en-US"/>
                </w:rPr>
                <w:t>*</w:t>
              </w:r>
              <w:proofErr w:type="gramEnd"/>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248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2488" w:author="Gert Morlion" w:date="2024-08-26T14:03:00Z"/>
                <w:rFonts w:cs="Arial"/>
                <w:sz w:val="16"/>
                <w:szCs w:val="16"/>
                <w:lang w:eastAsia="en-US"/>
              </w:rPr>
            </w:pPr>
            <w:proofErr w:type="spellStart"/>
            <w:ins w:id="2489" w:author="Birklhuber Bernd" w:date="2025-03-07T13:33:00Z">
              <w:r>
                <w:rPr>
                  <w:rFonts w:cs="Arial"/>
                  <w:sz w:val="16"/>
                  <w:szCs w:val="16"/>
                  <w:lang w:val="en-AU" w:eastAsia="en-US"/>
                </w:rPr>
                <w:t>defaultLocale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2490" w:author="Gert Morlion" w:date="2024-08-26T14:03:00Z"/>
                <w:rFonts w:cs="Arial"/>
                <w:sz w:val="16"/>
                <w:szCs w:val="16"/>
                <w:lang w:eastAsia="en-US"/>
              </w:rPr>
            </w:pPr>
            <w:ins w:id="2491"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2492" w:author="Gert Morlion" w:date="2024-08-26T14:03:00Z"/>
                <w:rFonts w:cs="Arial"/>
                <w:sz w:val="16"/>
                <w:szCs w:val="16"/>
                <w:lang w:eastAsia="en-US"/>
              </w:rPr>
            </w:pPr>
            <w:ins w:id="2493"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2494" w:author="Gert Morlion" w:date="2024-08-26T14:03:00Z"/>
                <w:rFonts w:cs="Arial"/>
                <w:sz w:val="16"/>
                <w:szCs w:val="16"/>
                <w:lang w:eastAsia="en-US"/>
              </w:rPr>
            </w:pPr>
            <w:proofErr w:type="spellStart"/>
            <w:ins w:id="2495"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2496" w:author="Birklhuber Bernd" w:date="2025-03-07T13:33:00Z"/>
                <w:rFonts w:cs="Arial"/>
                <w:sz w:val="16"/>
                <w:szCs w:val="16"/>
                <w:lang w:val="en-AU" w:eastAsia="en-US"/>
              </w:rPr>
            </w:pPr>
            <w:ins w:id="2497"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2498" w:author="Gert Morlion" w:date="2024-08-26T14:03:00Z"/>
                <w:rFonts w:cs="Arial"/>
                <w:sz w:val="16"/>
                <w:szCs w:val="16"/>
                <w:lang w:eastAsia="en-US"/>
              </w:rPr>
            </w:pPr>
            <w:ins w:id="2499"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250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2501" w:author="Gert Morlion" w:date="2024-08-26T14:03:00Z"/>
                <w:rFonts w:cs="Arial"/>
                <w:sz w:val="16"/>
                <w:szCs w:val="16"/>
                <w:lang w:eastAsia="en-US"/>
              </w:rPr>
            </w:pPr>
            <w:proofErr w:type="spellStart"/>
            <w:ins w:id="2502" w:author="Birklhuber Bernd" w:date="2025-03-07T13:33:00Z">
              <w:r>
                <w:rPr>
                  <w:rFonts w:cs="Arial"/>
                  <w:sz w:val="16"/>
                  <w:szCs w:val="16"/>
                  <w:lang w:val="en-AU" w:eastAsia="en-US"/>
                </w:rPr>
                <w:t>otherLocale</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2503" w:author="Gert Morlion" w:date="2024-08-26T14:03:00Z"/>
                <w:rFonts w:cs="Arial"/>
                <w:sz w:val="16"/>
                <w:szCs w:val="16"/>
                <w:lang w:eastAsia="en-US"/>
              </w:rPr>
            </w:pPr>
            <w:ins w:id="2504"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2505" w:author="Gert Morlion" w:date="2024-08-26T14:03:00Z"/>
                <w:rFonts w:cs="Arial"/>
                <w:sz w:val="16"/>
                <w:szCs w:val="16"/>
                <w:lang w:eastAsia="en-US"/>
              </w:rPr>
            </w:pPr>
            <w:proofErr w:type="gramStart"/>
            <w:ins w:id="2506"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2507" w:author="Gert Morlion" w:date="2024-08-26T14:03:00Z"/>
                <w:rFonts w:cs="Arial"/>
                <w:sz w:val="16"/>
                <w:szCs w:val="16"/>
                <w:lang w:eastAsia="en-US"/>
              </w:rPr>
            </w:pPr>
            <w:proofErr w:type="spellStart"/>
            <w:ins w:id="2508" w:author="Birklhuber Bernd" w:date="2025-03-07T13:33:00Z">
              <w:r>
                <w:rPr>
                  <w:rFonts w:cs="Arial"/>
                  <w:sz w:val="16"/>
                  <w:szCs w:val="16"/>
                  <w:lang w:val="en-AU" w:eastAsia="en-US"/>
                </w:rPr>
                <w:t>PT_Locale</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2509" w:author="Gert Morlion" w:date="2024-08-26T14:03:00Z"/>
                <w:rFonts w:cs="Arial"/>
                <w:sz w:val="16"/>
                <w:szCs w:val="16"/>
                <w:lang w:eastAsia="en-US"/>
              </w:rPr>
            </w:pPr>
            <w:ins w:id="2510"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251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2512" w:author="Gert Morlion" w:date="2024-08-26T14:03:00Z"/>
                <w:rFonts w:cs="Arial"/>
                <w:sz w:val="16"/>
                <w:szCs w:val="16"/>
                <w:lang w:eastAsia="en-US"/>
              </w:rPr>
            </w:pPr>
            <w:proofErr w:type="spellStart"/>
            <w:ins w:id="2513" w:author="Birklhuber Bernd" w:date="2025-03-07T13:33:00Z">
              <w:r w:rsidRPr="00651940">
                <w:rPr>
                  <w:rFonts w:cs="Arial"/>
                  <w:sz w:val="16"/>
                  <w:szCs w:val="16"/>
                  <w:lang w:val="en-AU" w:eastAsia="en-US"/>
                </w:rPr>
                <w:t>exchangeCatalogueDescription</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2514" w:author="Gert Morlion" w:date="2024-08-26T14:03:00Z"/>
                <w:rFonts w:cs="Arial"/>
                <w:sz w:val="16"/>
                <w:szCs w:val="16"/>
                <w:lang w:eastAsia="en-US"/>
              </w:rPr>
            </w:pPr>
            <w:ins w:id="2515"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2516" w:author="Gert Morlion" w:date="2024-08-26T14:03:00Z"/>
                <w:rFonts w:cs="Arial"/>
                <w:sz w:val="16"/>
                <w:szCs w:val="16"/>
                <w:lang w:eastAsia="en-US"/>
              </w:rPr>
            </w:pPr>
            <w:ins w:id="2517"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2518" w:author="Gert Morlion" w:date="2024-08-26T14:03:00Z"/>
                <w:rFonts w:cs="Arial"/>
                <w:sz w:val="16"/>
                <w:szCs w:val="16"/>
                <w:lang w:eastAsia="en-US"/>
              </w:rPr>
            </w:pPr>
            <w:proofErr w:type="spellStart"/>
            <w:ins w:id="251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2520" w:author="Gert Morlion" w:date="2024-08-26T14:03:00Z"/>
                <w:rFonts w:cs="Arial"/>
                <w:sz w:val="16"/>
                <w:szCs w:val="16"/>
                <w:lang w:eastAsia="en-US"/>
              </w:rPr>
            </w:pPr>
          </w:p>
        </w:tc>
      </w:tr>
      <w:tr w:rsidR="00414E63" w:rsidRPr="00753ED4" w14:paraId="6CFEF5D2" w14:textId="77777777" w:rsidTr="00414E63">
        <w:trPr>
          <w:trHeight w:val="20"/>
          <w:tblHeader/>
          <w:ins w:id="252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2522" w:author="Gert Morlion" w:date="2024-08-26T14:03:00Z"/>
                <w:rFonts w:cs="Arial"/>
                <w:sz w:val="16"/>
                <w:szCs w:val="16"/>
                <w:lang w:eastAsia="en-US"/>
              </w:rPr>
            </w:pPr>
            <w:proofErr w:type="spellStart"/>
            <w:ins w:id="2523" w:author="Birklhuber Bernd" w:date="2025-03-07T13:33:00Z">
              <w:r w:rsidRPr="00651940">
                <w:rPr>
                  <w:rFonts w:cs="Arial"/>
                  <w:sz w:val="16"/>
                  <w:szCs w:val="16"/>
                  <w:lang w:val="en-AU" w:eastAsia="en-US"/>
                </w:rPr>
                <w:t>exchangeCatalogueComment</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2524" w:author="Gert Morlion" w:date="2024-08-26T14:03:00Z"/>
                <w:rFonts w:cs="Arial"/>
                <w:sz w:val="16"/>
                <w:szCs w:val="16"/>
                <w:lang w:eastAsia="en-US"/>
              </w:rPr>
            </w:pPr>
            <w:ins w:id="2525"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2526" w:author="Gert Morlion" w:date="2024-08-26T14:03:00Z"/>
                <w:rFonts w:cs="Arial"/>
                <w:sz w:val="16"/>
                <w:szCs w:val="16"/>
                <w:lang w:eastAsia="en-US"/>
              </w:rPr>
            </w:pPr>
            <w:ins w:id="2527"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2528" w:author="Gert Morlion" w:date="2024-08-26T14:03:00Z"/>
                <w:rFonts w:cs="Arial"/>
                <w:sz w:val="16"/>
                <w:szCs w:val="16"/>
                <w:lang w:eastAsia="en-US"/>
              </w:rPr>
            </w:pPr>
            <w:proofErr w:type="spellStart"/>
            <w:ins w:id="2529" w:author="Birklhuber Bernd" w:date="2025-03-07T13:33:00Z">
              <w:r w:rsidRPr="00651940">
                <w:rPr>
                  <w:rFonts w:cs="Arial"/>
                  <w:sz w:val="16"/>
                  <w:szCs w:val="16"/>
                  <w:lang w:val="en-AU" w:eastAsia="en-US"/>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2530" w:author="Gert Morlion" w:date="2024-08-26T14:03:00Z"/>
                <w:rFonts w:cs="Arial"/>
                <w:sz w:val="16"/>
                <w:szCs w:val="16"/>
                <w:lang w:eastAsia="en-US"/>
              </w:rPr>
            </w:pPr>
          </w:p>
        </w:tc>
      </w:tr>
      <w:tr w:rsidR="00414E63" w:rsidRPr="00753ED4" w14:paraId="7D2E28D2" w14:textId="77777777" w:rsidTr="00414E63">
        <w:trPr>
          <w:trHeight w:val="20"/>
          <w:tblHeader/>
          <w:ins w:id="253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2532" w:author="Gert Morlion" w:date="2024-08-26T14:03:00Z"/>
                <w:rFonts w:cs="Arial"/>
                <w:sz w:val="16"/>
                <w:szCs w:val="16"/>
                <w:lang w:eastAsia="en-US"/>
              </w:rPr>
            </w:pPr>
            <w:ins w:id="2533"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2534" w:author="Gert Morlion" w:date="2024-08-26T14:03:00Z"/>
                <w:rFonts w:cs="Arial"/>
                <w:sz w:val="16"/>
                <w:szCs w:val="16"/>
                <w:lang w:eastAsia="en-US"/>
              </w:rPr>
            </w:pPr>
            <w:ins w:id="2535"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2536" w:author="Gert Morlion" w:date="2024-08-26T14:03:00Z"/>
                <w:rFonts w:cs="Arial"/>
                <w:sz w:val="16"/>
                <w:szCs w:val="16"/>
                <w:lang w:eastAsia="en-US"/>
              </w:rPr>
            </w:pPr>
            <w:proofErr w:type="gramStart"/>
            <w:ins w:id="2537" w:author="Birklhuber Bernd" w:date="2025-03-07T13:33:00Z">
              <w:r>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2538" w:author="Gert Morlion" w:date="2024-08-26T14:03:00Z"/>
                <w:rFonts w:cs="Arial"/>
                <w:sz w:val="16"/>
                <w:szCs w:val="16"/>
                <w:lang w:eastAsia="en-US"/>
              </w:rPr>
            </w:pPr>
            <w:ins w:id="2539"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2540" w:author="Gert Morlion" w:date="2024-08-26T14:03:00Z"/>
                <w:rFonts w:cs="Arial"/>
                <w:sz w:val="16"/>
                <w:szCs w:val="16"/>
                <w:lang w:eastAsia="en-US"/>
              </w:rPr>
            </w:pPr>
            <w:ins w:id="2541"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254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2543" w:author="Gert Morlion" w:date="2024-08-26T14:03:00Z"/>
                <w:rFonts w:cs="Arial"/>
                <w:sz w:val="16"/>
                <w:szCs w:val="16"/>
                <w:lang w:eastAsia="en-US"/>
              </w:rPr>
            </w:pPr>
            <w:proofErr w:type="spellStart"/>
            <w:ins w:id="2544" w:author="Birklhuber Bernd" w:date="2025-03-07T13:33:00Z">
              <w:r>
                <w:rPr>
                  <w:rFonts w:cs="Arial"/>
                  <w:sz w:val="16"/>
                  <w:szCs w:val="16"/>
                  <w:lang w:val="en-AU"/>
                </w:rPr>
                <w:t>dataServerIdentifier</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2545" w:author="Gert Morlion" w:date="2024-08-26T14:03:00Z"/>
                <w:rFonts w:cs="Arial"/>
                <w:sz w:val="16"/>
                <w:szCs w:val="16"/>
                <w:lang w:eastAsia="en-US"/>
              </w:rPr>
            </w:pPr>
            <w:ins w:id="2546"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2547" w:author="Gert Morlion" w:date="2024-08-26T14:03:00Z"/>
                <w:rFonts w:cs="Arial"/>
                <w:sz w:val="16"/>
                <w:szCs w:val="16"/>
                <w:lang w:eastAsia="en-US"/>
              </w:rPr>
            </w:pPr>
            <w:ins w:id="2548"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2549" w:author="Gert Morlion" w:date="2024-08-26T14:03:00Z"/>
                <w:rFonts w:cs="Arial"/>
                <w:sz w:val="16"/>
                <w:szCs w:val="16"/>
                <w:lang w:eastAsia="en-US"/>
              </w:rPr>
            </w:pPr>
            <w:proofErr w:type="spellStart"/>
            <w:ins w:id="2550" w:author="Birklhuber Bernd" w:date="2025-03-07T13:33:00Z">
              <w:r w:rsidRPr="00651940">
                <w:rPr>
                  <w:rFonts w:cs="Arial"/>
                  <w:sz w:val="16"/>
                  <w:szCs w:val="16"/>
                  <w:lang w:val="en-AU"/>
                </w:rPr>
                <w:t>CharacterString</w:t>
              </w:r>
            </w:ins>
            <w:proofErr w:type="spellEnd"/>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2551" w:author="Gert Morlion" w:date="2024-08-26T14:03:00Z"/>
                <w:rFonts w:cs="Arial"/>
                <w:sz w:val="16"/>
                <w:szCs w:val="16"/>
                <w:lang w:eastAsia="en-US"/>
              </w:rPr>
            </w:pPr>
          </w:p>
        </w:tc>
      </w:tr>
      <w:tr w:rsidR="00414E63" w:rsidRPr="00753ED4" w14:paraId="78FAB63D" w14:textId="77777777" w:rsidTr="00414E63">
        <w:trPr>
          <w:trHeight w:val="20"/>
          <w:tblHeader/>
          <w:ins w:id="255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2553" w:author="Gert Morlion" w:date="2024-08-26T14:03:00Z"/>
                <w:rFonts w:cs="Arial"/>
                <w:sz w:val="16"/>
                <w:szCs w:val="16"/>
                <w:lang w:eastAsia="en-US"/>
              </w:rPr>
            </w:pPr>
            <w:proofErr w:type="spellStart"/>
            <w:ins w:id="2554" w:author="Birklhuber Bernd" w:date="2025-03-07T13:33:00Z">
              <w:r w:rsidRPr="00651940">
                <w:rPr>
                  <w:rFonts w:cs="Arial"/>
                  <w:sz w:val="16"/>
                  <w:szCs w:val="16"/>
                </w:rPr>
                <w:t>datasetDiscoveryMetadata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2555" w:author="Gert Morlion" w:date="2024-08-26T14:03:00Z"/>
                <w:rFonts w:cs="Arial"/>
                <w:sz w:val="16"/>
                <w:szCs w:val="16"/>
                <w:lang w:eastAsia="en-US"/>
              </w:rPr>
            </w:pPr>
            <w:ins w:id="2556"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2557" w:author="Gert Morlion" w:date="2024-08-26T14:03:00Z"/>
                <w:rFonts w:cs="Arial"/>
                <w:sz w:val="16"/>
                <w:szCs w:val="16"/>
                <w:lang w:eastAsia="en-US"/>
              </w:rPr>
            </w:pPr>
            <w:proofErr w:type="gramStart"/>
            <w:ins w:id="255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2559" w:author="Gert Morlion" w:date="2024-08-26T14:03:00Z"/>
                <w:rFonts w:cs="Arial"/>
                <w:sz w:val="16"/>
                <w:szCs w:val="16"/>
                <w:lang w:eastAsia="en-US"/>
              </w:rPr>
            </w:pPr>
            <w:ins w:id="2560"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2561" w:author="Gert Morlion" w:date="2024-08-26T14:03:00Z"/>
                <w:rFonts w:cs="Arial"/>
                <w:sz w:val="16"/>
                <w:szCs w:val="16"/>
                <w:lang w:eastAsia="en-US"/>
              </w:rPr>
            </w:pPr>
          </w:p>
        </w:tc>
      </w:tr>
      <w:tr w:rsidR="00414E63" w:rsidRPr="00753ED4" w14:paraId="74C4057A" w14:textId="77777777" w:rsidTr="00414E63">
        <w:trPr>
          <w:trHeight w:val="20"/>
          <w:tblHeader/>
          <w:ins w:id="25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2563" w:author="Gert Morlion" w:date="2024-08-26T14:03:00Z"/>
                <w:rFonts w:cs="Arial"/>
                <w:sz w:val="16"/>
                <w:szCs w:val="16"/>
                <w:lang w:eastAsia="en-US"/>
              </w:rPr>
            </w:pPr>
            <w:proofErr w:type="spellStart"/>
            <w:ins w:id="2564" w:author="Birklhuber Bernd" w:date="2025-03-07T13:33:00Z">
              <w:r>
                <w:rPr>
                  <w:rFonts w:cs="Arial"/>
                  <w:sz w:val="16"/>
                  <w:szCs w:val="16"/>
                </w:rPr>
                <w:t>catalogueDiscoveryMetadata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2565" w:author="Gert Morlion" w:date="2024-08-26T14:03:00Z"/>
                <w:rFonts w:cs="Arial"/>
                <w:sz w:val="16"/>
                <w:szCs w:val="16"/>
                <w:lang w:eastAsia="en-US"/>
              </w:rPr>
            </w:pPr>
            <w:ins w:id="2566"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2567" w:author="Gert Morlion" w:date="2024-08-26T14:03:00Z"/>
                <w:rFonts w:cs="Arial"/>
                <w:sz w:val="16"/>
                <w:szCs w:val="16"/>
                <w:lang w:eastAsia="en-US"/>
              </w:rPr>
            </w:pPr>
            <w:proofErr w:type="gramStart"/>
            <w:ins w:id="2568"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2569" w:author="Gert Morlion" w:date="2024-08-26T14:03:00Z"/>
                <w:rFonts w:cs="Arial"/>
                <w:sz w:val="16"/>
                <w:szCs w:val="16"/>
                <w:lang w:eastAsia="en-US"/>
              </w:rPr>
            </w:pPr>
            <w:ins w:id="2570"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2571" w:author="Gert Morlion" w:date="2024-08-26T14:03:00Z"/>
                <w:rFonts w:cs="Arial"/>
                <w:sz w:val="16"/>
                <w:szCs w:val="16"/>
                <w:lang w:eastAsia="en-US"/>
              </w:rPr>
            </w:pPr>
            <w:ins w:id="2572"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257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2574" w:author="Gert Morlion" w:date="2024-08-26T14:03:00Z"/>
                <w:rFonts w:cs="Arial"/>
                <w:sz w:val="16"/>
                <w:szCs w:val="16"/>
                <w:lang w:eastAsia="en-US"/>
              </w:rPr>
            </w:pPr>
            <w:proofErr w:type="spellStart"/>
            <w:ins w:id="2575" w:author="Birklhuber Bernd" w:date="2025-03-07T13:33:00Z">
              <w:r w:rsidRPr="00651940">
                <w:rPr>
                  <w:rFonts w:cs="Arial"/>
                  <w:sz w:val="16"/>
                  <w:szCs w:val="16"/>
                </w:rPr>
                <w:t>supportFileDiscoveryMetadata</w:t>
              </w:r>
            </w:ins>
            <w:proofErr w:type="spellEnd"/>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2576" w:author="Gert Morlion" w:date="2024-08-26T14:03:00Z"/>
                <w:rFonts w:cs="Arial"/>
                <w:sz w:val="16"/>
                <w:szCs w:val="16"/>
                <w:lang w:eastAsia="en-US"/>
              </w:rPr>
            </w:pPr>
            <w:ins w:id="2577"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2578" w:author="Gert Morlion" w:date="2024-08-26T14:03:00Z"/>
                <w:rFonts w:cs="Arial"/>
                <w:sz w:val="16"/>
                <w:szCs w:val="16"/>
                <w:lang w:eastAsia="en-US"/>
              </w:rPr>
            </w:pPr>
            <w:proofErr w:type="gramStart"/>
            <w:ins w:id="2579" w:author="Birklhuber Bernd" w:date="2025-03-07T13:33:00Z">
              <w:r w:rsidRPr="00E37327">
                <w:rPr>
                  <w:rFonts w:cs="Arial"/>
                  <w:sz w:val="16"/>
                  <w:szCs w:val="16"/>
                  <w:lang w:val="en-AU"/>
                </w:rPr>
                <w:t>0..*</w:t>
              </w:r>
            </w:ins>
            <w:proofErr w:type="gramEnd"/>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2580" w:author="Gert Morlion" w:date="2024-08-26T14:03:00Z"/>
                <w:rFonts w:cs="Arial"/>
                <w:sz w:val="16"/>
                <w:szCs w:val="16"/>
                <w:lang w:eastAsia="en-US"/>
              </w:rPr>
            </w:pPr>
            <w:ins w:id="2581"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2582"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2583"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2584"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2585"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2586"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2587"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2588"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2589" w:author="Birklhuber Bernd" w:date="2025-03-07T13:35:00Z">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2590"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2591"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proofErr w:type="spellStart"/>
            <w:ins w:id="2592" w:author="Birklhuber Bernd" w:date="2025-03-07T13:35:00Z">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2593"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proofErr w:type="spellStart"/>
            <w:ins w:id="2594" w:author="Birklhuber Bernd" w:date="2025-03-07T13:35:00Z">
              <w:r w:rsidRPr="00651940">
                <w:rPr>
                  <w:sz w:val="16"/>
                  <w:szCs w:val="16"/>
                  <w:lang w:val="en-AU" w:eastAsia="ar-SA"/>
                </w:rPr>
                <w:t>CharacterString</w:t>
              </w:r>
            </w:ins>
            <w:proofErr w:type="spellEnd"/>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2595" w:author="Birklhuber Bernd" w:date="2025-03-07T13:35:00Z">
              <w:r>
                <w:rPr>
                  <w:sz w:val="16"/>
                </w:rPr>
                <w:t>&lt;S100</w:t>
              </w:r>
              <w:proofErr w:type="gramStart"/>
              <w:r>
                <w:rPr>
                  <w:sz w:val="16"/>
                </w:rPr>
                <w:t>XC:identifier</w:t>
              </w:r>
              <w:proofErr w:type="gramEnd"/>
              <w:r>
                <w:rPr>
                  <w:sz w:val="16"/>
                </w:rPr>
                <w:t>&gt;US_4</w:t>
              </w:r>
              <w:r w:rsidRPr="00C67C46">
                <w:rPr>
                  <w:sz w:val="16"/>
                </w:rPr>
                <w:t>01_20200101_120101_01&lt;/S100XC:identifier&gt;</w:t>
              </w:r>
            </w:ins>
          </w:p>
        </w:tc>
      </w:tr>
      <w:tr w:rsidR="00414E63" w:rsidRPr="00D528DF"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2596"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proofErr w:type="spellStart"/>
            <w:ins w:id="2597" w:author="Birklhuber Bernd" w:date="2025-03-07T13:35:00Z">
              <w:r w:rsidRPr="00651940">
                <w:rPr>
                  <w:sz w:val="16"/>
                  <w:szCs w:val="16"/>
                  <w:lang w:val="en-AU" w:eastAsia="ar-SA"/>
                </w:rPr>
                <w:t>date</w:t>
              </w:r>
              <w:r>
                <w:rPr>
                  <w:sz w:val="16"/>
                  <w:szCs w:val="16"/>
                  <w:lang w:val="en-AU" w:eastAsia="ar-SA"/>
                </w:rPr>
                <w:t>Time</w:t>
              </w:r>
            </w:ins>
            <w:proofErr w:type="spellEnd"/>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2598"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2599"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proofErr w:type="spellStart"/>
            <w:ins w:id="2600" w:author="Birklhuber Bernd" w:date="2025-03-07T13:35:00Z">
              <w:r w:rsidRPr="00651940">
                <w:rPr>
                  <w:sz w:val="16"/>
                  <w:szCs w:val="16"/>
                  <w:lang w:val="en-AU" w:eastAsia="ar-SA"/>
                </w:rPr>
                <w:t>Date</w:t>
              </w:r>
              <w:r>
                <w:rPr>
                  <w:sz w:val="16"/>
                  <w:szCs w:val="16"/>
                  <w:lang w:val="en-AU" w:eastAsia="ar-SA"/>
                </w:rPr>
                <w:t>Time</w:t>
              </w:r>
            </w:ins>
            <w:proofErr w:type="spellEnd"/>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2601" w:author="Birklhuber Bernd" w:date="2025-03-07T13:35:00Z">
              <w:r w:rsidRPr="00414E63">
                <w:rPr>
                  <w:sz w:val="16"/>
                  <w:szCs w:val="16"/>
                  <w:lang w:val="de-DE"/>
                </w:rPr>
                <w:t xml:space="preserve">Format:  </w:t>
              </w:r>
              <w:proofErr w:type="spellStart"/>
              <w:r w:rsidRPr="00414E63">
                <w:rPr>
                  <w:sz w:val="16"/>
                  <w:szCs w:val="16"/>
                  <w:lang w:val="de-DE"/>
                </w:rPr>
                <w:t>yyyy-mm-ddThh:</w:t>
              </w:r>
              <w:proofErr w:type="gramStart"/>
              <w:r w:rsidRPr="00414E63">
                <w:rPr>
                  <w:sz w:val="16"/>
                  <w:szCs w:val="16"/>
                  <w:lang w:val="de-DE"/>
                </w:rPr>
                <w:t>mm:ssZ</w:t>
              </w:r>
            </w:ins>
            <w:proofErr w:type="spellEnd"/>
            <w:proofErr w:type="gramEnd"/>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2602"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2603"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2604"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2605"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2606"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2607"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2608"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2609"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2610"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2611"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proofErr w:type="spellStart"/>
            <w:ins w:id="2612" w:author="Birklhuber Bernd" w:date="2025-03-07T13:36:00Z">
              <w:r w:rsidRPr="00651940">
                <w:rPr>
                  <w:sz w:val="16"/>
                  <w:szCs w:val="16"/>
                  <w:lang w:eastAsia="ar-SA"/>
                </w:rPr>
                <w:t>CharacterString</w:t>
              </w:r>
            </w:ins>
            <w:proofErr w:type="spellEnd"/>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2613"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2614"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2615"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2616"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2617"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proofErr w:type="spellStart"/>
            <w:ins w:id="2618" w:author="Birklhuber Bernd" w:date="2025-03-07T13:36:00Z">
              <w:r w:rsidRPr="00651940">
                <w:rPr>
                  <w:sz w:val="16"/>
                  <w:szCs w:val="16"/>
                  <w:lang w:eastAsia="ar-SA"/>
                </w:rPr>
                <w:t>CI_Telephone</w:t>
              </w:r>
            </w:ins>
            <w:proofErr w:type="spellEnd"/>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2619"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2620"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2621"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2622"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proofErr w:type="spellStart"/>
            <w:ins w:id="2623" w:author="Birklhuber Bernd" w:date="2025-03-07T13:36:00Z">
              <w:r w:rsidRPr="00651940">
                <w:rPr>
                  <w:sz w:val="16"/>
                  <w:szCs w:val="16"/>
                  <w:lang w:eastAsia="ar-SA"/>
                </w:rPr>
                <w:t>CI_Address</w:t>
              </w:r>
            </w:ins>
            <w:proofErr w:type="spellEnd"/>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624" w:author="Gert Morlion" w:date="2024-08-26T14:06:00Z"/>
        </w:rPr>
      </w:pPr>
      <w:bookmarkStart w:id="2625" w:name="_Toc487203186"/>
      <w:r w:rsidRPr="00D22CCD">
        <w:t>S</w:t>
      </w:r>
      <w:r w:rsidR="00212271" w:rsidRPr="00D22CCD">
        <w:t>1</w:t>
      </w:r>
      <w:r w:rsidRPr="00D22CCD">
        <w:t>0</w:t>
      </w:r>
      <w:r w:rsidR="00212271" w:rsidRPr="00D22CCD">
        <w:t>0</w:t>
      </w:r>
      <w:r w:rsidRPr="00D22CCD">
        <w:t>_DatasetDiscoveryMetadata</w:t>
      </w:r>
      <w:bookmarkEnd w:id="2625"/>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626"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627" w:author="Gert Morlion" w:date="2024-08-26T14:06:00Z"/>
                <w:rFonts w:cs="Arial"/>
                <w:b/>
                <w:bCs/>
                <w:sz w:val="16"/>
                <w:szCs w:val="16"/>
                <w:lang w:eastAsia="en-US"/>
              </w:rPr>
            </w:pPr>
            <w:ins w:id="2628"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629" w:author="Gert Morlion" w:date="2024-08-26T14:06:00Z"/>
                <w:rFonts w:cs="Arial"/>
                <w:b/>
                <w:bCs/>
                <w:sz w:val="16"/>
                <w:szCs w:val="16"/>
                <w:lang w:eastAsia="en-US"/>
              </w:rPr>
            </w:pPr>
            <w:ins w:id="2630"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631" w:author="Gert Morlion" w:date="2024-08-26T14:06:00Z"/>
                <w:rFonts w:cs="Arial"/>
                <w:b/>
                <w:bCs/>
                <w:sz w:val="16"/>
                <w:szCs w:val="16"/>
                <w:lang w:eastAsia="en-US"/>
              </w:rPr>
            </w:pPr>
            <w:ins w:id="2632"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633" w:author="Gert Morlion" w:date="2024-08-26T14:06:00Z"/>
                <w:rFonts w:cs="Arial"/>
                <w:b/>
                <w:bCs/>
                <w:sz w:val="16"/>
                <w:szCs w:val="16"/>
                <w:lang w:eastAsia="en-US"/>
              </w:rPr>
            </w:pPr>
            <w:ins w:id="2634"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635" w:author="Gert Morlion" w:date="2024-08-26T14:06:00Z"/>
                <w:rFonts w:cs="Arial"/>
                <w:b/>
                <w:bCs/>
                <w:sz w:val="16"/>
                <w:szCs w:val="16"/>
                <w:lang w:eastAsia="en-US"/>
              </w:rPr>
            </w:pPr>
            <w:ins w:id="2636"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263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2638" w:author="Gert Morlion" w:date="2024-08-26T14:06:00Z"/>
                <w:rFonts w:cs="Arial"/>
                <w:b/>
                <w:bCs/>
                <w:sz w:val="16"/>
                <w:szCs w:val="16"/>
                <w:lang w:eastAsia="en-US"/>
              </w:rPr>
            </w:pPr>
            <w:ins w:id="2639"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2640" w:author="Gert Morlion" w:date="2024-08-26T14:06:00Z"/>
                <w:rFonts w:cs="Arial"/>
                <w:b/>
                <w:bCs/>
                <w:sz w:val="16"/>
                <w:szCs w:val="16"/>
                <w:lang w:eastAsia="en-US"/>
              </w:rPr>
            </w:pPr>
            <w:ins w:id="2641"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2642" w:author="Gert Morlion" w:date="2024-08-26T14:06:00Z"/>
                <w:rFonts w:cs="Arial"/>
                <w:b/>
                <w:bCs/>
                <w:sz w:val="16"/>
                <w:szCs w:val="16"/>
                <w:lang w:eastAsia="en-US"/>
              </w:rPr>
            </w:pPr>
            <w:ins w:id="2643"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2644" w:author="Gert Morlion" w:date="2024-08-26T14:06:00Z"/>
                <w:rFonts w:cs="Arial"/>
                <w:b/>
                <w:bCs/>
                <w:sz w:val="16"/>
                <w:szCs w:val="16"/>
                <w:lang w:eastAsia="en-US"/>
              </w:rPr>
            </w:pPr>
            <w:ins w:id="2645"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2646" w:author="Gert Morlion" w:date="2024-08-26T14:06:00Z"/>
                <w:rFonts w:cs="Arial"/>
                <w:b/>
                <w:bCs/>
                <w:sz w:val="16"/>
                <w:szCs w:val="16"/>
                <w:lang w:eastAsia="en-US"/>
              </w:rPr>
            </w:pPr>
            <w:ins w:id="2647" w:author="Birklhuber Bernd" w:date="2025-03-07T13:38:00Z">
              <w:r w:rsidRPr="003440C2">
                <w:rPr>
                  <w:rFonts w:cs="Arial"/>
                  <w:sz w:val="16"/>
                  <w:szCs w:val="16"/>
                  <w:lang w:eastAsia="en-US"/>
                </w:rPr>
                <w:t>-</w:t>
              </w:r>
            </w:ins>
          </w:p>
        </w:tc>
      </w:tr>
      <w:tr w:rsidR="00414E63" w:rsidRPr="003440C2" w14:paraId="13609608" w14:textId="77777777" w:rsidTr="004B0AFB">
        <w:trPr>
          <w:cantSplit/>
          <w:ins w:id="26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2649" w:author="Gert Morlion" w:date="2024-08-26T14:06:00Z"/>
                <w:rFonts w:cs="Arial"/>
                <w:b/>
                <w:bCs/>
                <w:sz w:val="16"/>
                <w:szCs w:val="16"/>
                <w:lang w:eastAsia="en-US"/>
              </w:rPr>
            </w:pPr>
            <w:proofErr w:type="spellStart"/>
            <w:ins w:id="2650" w:author="Birklhuber Bernd" w:date="2025-03-07T13:38:00Z">
              <w:r w:rsidRPr="003440C2">
                <w:rPr>
                  <w:rFonts w:cs="Arial"/>
                  <w:sz w:val="16"/>
                  <w:szCs w:val="16"/>
                  <w:lang w:eastAsia="en-US"/>
                </w:rPr>
                <w:t>fileName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2651" w:author="Gert Morlion" w:date="2024-08-26T14:06:00Z"/>
                <w:rFonts w:cs="Arial"/>
                <w:b/>
                <w:bCs/>
                <w:sz w:val="16"/>
                <w:szCs w:val="16"/>
                <w:lang w:eastAsia="en-US"/>
              </w:rPr>
            </w:pPr>
            <w:ins w:id="2652"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2653" w:author="Gert Morlion" w:date="2024-08-26T14:06:00Z"/>
                <w:rFonts w:cs="Arial"/>
                <w:b/>
                <w:bCs/>
                <w:sz w:val="16"/>
                <w:szCs w:val="16"/>
                <w:lang w:eastAsia="en-US"/>
              </w:rPr>
            </w:pPr>
            <w:ins w:id="265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2655" w:author="Gert Morlion" w:date="2024-08-26T14:06:00Z"/>
                <w:rFonts w:cs="Arial"/>
                <w:b/>
                <w:bCs/>
                <w:sz w:val="16"/>
                <w:szCs w:val="16"/>
                <w:lang w:eastAsia="en-US"/>
              </w:rPr>
            </w:pPr>
            <w:ins w:id="2656"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2657" w:author="Gert Morlion" w:date="2024-08-26T14:06:00Z"/>
                <w:rFonts w:cs="Arial"/>
                <w:b/>
                <w:bCs/>
                <w:sz w:val="16"/>
                <w:szCs w:val="16"/>
                <w:lang w:eastAsia="en-US"/>
              </w:rPr>
            </w:pPr>
            <w:ins w:id="2658" w:author="Birklhuber Bernd" w:date="2025-03-07T13:38:00Z">
              <w:r>
                <w:rPr>
                  <w:sz w:val="16"/>
                  <w:szCs w:val="16"/>
                </w:rPr>
                <w:t>See S-100 Part 1, clause 1-4.6</w:t>
              </w:r>
            </w:ins>
          </w:p>
        </w:tc>
      </w:tr>
      <w:tr w:rsidR="00414E63" w:rsidRPr="00BD587E" w14:paraId="7E695489" w14:textId="77777777" w:rsidTr="004B0AFB">
        <w:trPr>
          <w:cantSplit/>
          <w:ins w:id="265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2660" w:author="Gert Morlion" w:date="2024-08-26T14:06:00Z"/>
                <w:rFonts w:cs="Arial"/>
                <w:sz w:val="16"/>
                <w:szCs w:val="16"/>
                <w:lang w:eastAsia="en-US"/>
              </w:rPr>
            </w:pPr>
            <w:ins w:id="2661"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2662" w:author="Gert Morlion" w:date="2024-08-26T14:06:00Z"/>
                <w:rFonts w:cs="Arial"/>
                <w:sz w:val="16"/>
                <w:szCs w:val="16"/>
                <w:lang w:eastAsia="en-US"/>
              </w:rPr>
            </w:pPr>
            <w:ins w:id="2663"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2664" w:author="Gert Morlion" w:date="2024-08-26T14:06:00Z"/>
                <w:rFonts w:cs="Arial"/>
                <w:sz w:val="16"/>
                <w:szCs w:val="16"/>
                <w:lang w:eastAsia="en-US"/>
              </w:rPr>
            </w:pPr>
            <w:ins w:id="266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2666" w:author="Gert Morlion" w:date="2024-08-26T14:06:00Z"/>
                <w:rFonts w:cs="Arial"/>
                <w:sz w:val="16"/>
                <w:szCs w:val="16"/>
                <w:lang w:eastAsia="en-US"/>
              </w:rPr>
            </w:pPr>
            <w:proofErr w:type="spellStart"/>
            <w:ins w:id="2667"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2668" w:author="Birklhuber Bernd" w:date="2025-03-07T13:38:00Z"/>
                <w:rFonts w:cs="Arial"/>
                <w:sz w:val="16"/>
                <w:szCs w:val="16"/>
                <w:lang w:eastAsia="en-US"/>
              </w:rPr>
            </w:pPr>
            <w:ins w:id="2669"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2670" w:author="Gert Morlion" w:date="2024-08-26T14:06:00Z"/>
                <w:rFonts w:cs="Arial"/>
                <w:sz w:val="16"/>
                <w:szCs w:val="16"/>
                <w:lang w:eastAsia="en-US"/>
              </w:rPr>
            </w:pPr>
            <w:ins w:id="2671"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267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2673" w:author="Gert Morlion" w:date="2024-08-26T14:06:00Z"/>
                <w:rFonts w:cs="Arial"/>
                <w:sz w:val="16"/>
                <w:szCs w:val="16"/>
                <w:lang w:eastAsia="en-US"/>
              </w:rPr>
            </w:pPr>
            <w:proofErr w:type="spellStart"/>
            <w:ins w:id="2674" w:author="Birklhuber Bernd" w:date="2025-03-07T13:38:00Z">
              <w:r w:rsidRPr="003440C2">
                <w:rPr>
                  <w:rFonts w:cs="Arial"/>
                  <w:sz w:val="16"/>
                  <w:szCs w:val="16"/>
                  <w:lang w:eastAsia="en-US"/>
                </w:rPr>
                <w:t>datasetID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2675" w:author="Gert Morlion" w:date="2024-08-26T14:06:00Z"/>
                <w:rFonts w:cs="Arial"/>
                <w:sz w:val="16"/>
                <w:szCs w:val="16"/>
                <w:lang w:eastAsia="en-US"/>
              </w:rPr>
            </w:pPr>
            <w:ins w:id="2676"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2677" w:author="Gert Morlion" w:date="2024-08-26T14:06:00Z"/>
                <w:rFonts w:cs="Arial"/>
                <w:sz w:val="16"/>
                <w:szCs w:val="16"/>
                <w:lang w:eastAsia="en-US"/>
              </w:rPr>
            </w:pPr>
            <w:ins w:id="267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2679" w:author="Gert Morlion" w:date="2024-08-26T14:06:00Z"/>
                <w:rFonts w:cs="Arial"/>
                <w:sz w:val="16"/>
                <w:szCs w:val="16"/>
                <w:lang w:eastAsia="en-US"/>
              </w:rPr>
            </w:pPr>
            <w:ins w:id="2680"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2681" w:author="Gert Morlion" w:date="2024-08-26T14:06:00Z"/>
                <w:rFonts w:cs="Arial"/>
                <w:sz w:val="16"/>
                <w:szCs w:val="16"/>
                <w:lang w:eastAsia="en-US"/>
              </w:rPr>
            </w:pPr>
            <w:ins w:id="2682"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268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2684" w:author="Gert Morlion" w:date="2024-08-26T14:06:00Z"/>
                <w:rFonts w:cs="Arial"/>
                <w:sz w:val="16"/>
                <w:szCs w:val="16"/>
                <w:lang w:eastAsia="en-US"/>
              </w:rPr>
            </w:pPr>
            <w:proofErr w:type="spellStart"/>
            <w:ins w:id="2685" w:author="Birklhuber Bernd" w:date="2025-03-07T13:38:00Z">
              <w:r w:rsidRPr="003440C2">
                <w:rPr>
                  <w:rFonts w:cs="Arial"/>
                  <w:sz w:val="16"/>
                  <w:szCs w:val="16"/>
                  <w:lang w:eastAsia="en-US"/>
                </w:rPr>
                <w:t>compressionFlag</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2686" w:author="Gert Morlion" w:date="2024-08-26T14:06:00Z"/>
                <w:rFonts w:cs="Arial"/>
                <w:sz w:val="16"/>
                <w:szCs w:val="16"/>
                <w:lang w:eastAsia="en-US"/>
              </w:rPr>
            </w:pPr>
            <w:ins w:id="2687"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2688" w:author="Gert Morlion" w:date="2024-08-26T14:06:00Z"/>
                <w:rFonts w:cs="Arial"/>
                <w:sz w:val="16"/>
                <w:szCs w:val="16"/>
                <w:lang w:eastAsia="en-US"/>
              </w:rPr>
            </w:pPr>
            <w:ins w:id="268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2690" w:author="Gert Morlion" w:date="2024-08-26T14:06:00Z"/>
                <w:rFonts w:cs="Arial"/>
                <w:sz w:val="16"/>
                <w:szCs w:val="16"/>
                <w:lang w:eastAsia="en-US"/>
              </w:rPr>
            </w:pPr>
            <w:ins w:id="2691"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2692" w:author="Birklhuber Bernd" w:date="2025-03-07T13:38:00Z"/>
                <w:rFonts w:cs="Arial"/>
                <w:sz w:val="16"/>
                <w:szCs w:val="16"/>
                <w:lang w:eastAsia="en-US"/>
              </w:rPr>
            </w:pPr>
            <w:ins w:id="2693"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2694" w:author="Gert Morlion" w:date="2024-08-26T14:06:00Z"/>
                <w:rFonts w:cs="Arial"/>
                <w:sz w:val="16"/>
                <w:szCs w:val="16"/>
                <w:lang w:eastAsia="en-US"/>
              </w:rPr>
            </w:pPr>
            <w:ins w:id="2695"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2696"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2697" w:author="Gert Morlion" w:date="2024-08-26T14:06:00Z"/>
                <w:rFonts w:cs="Arial"/>
                <w:b/>
                <w:bCs/>
                <w:sz w:val="16"/>
                <w:szCs w:val="16"/>
                <w:lang w:eastAsia="en-US"/>
              </w:rPr>
            </w:pPr>
            <w:proofErr w:type="spellStart"/>
            <w:ins w:id="2698" w:author="Birklhuber Bernd" w:date="2025-03-07T13:38:00Z">
              <w:r w:rsidRPr="003440C2">
                <w:rPr>
                  <w:rFonts w:cs="Arial"/>
                  <w:sz w:val="16"/>
                  <w:szCs w:val="16"/>
                  <w:lang w:eastAsia="en-US"/>
                </w:rPr>
                <w:t>dataProtection</w:t>
              </w:r>
            </w:ins>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2699" w:author="Gert Morlion" w:date="2024-08-26T14:06:00Z"/>
                <w:rFonts w:cs="Arial"/>
                <w:sz w:val="16"/>
                <w:szCs w:val="16"/>
                <w:lang w:eastAsia="en-US"/>
              </w:rPr>
            </w:pPr>
            <w:ins w:id="2700"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2701" w:author="Gert Morlion" w:date="2024-08-26T14:06:00Z"/>
                <w:rFonts w:cs="Arial"/>
                <w:b/>
                <w:bCs/>
                <w:sz w:val="16"/>
                <w:szCs w:val="16"/>
                <w:lang w:eastAsia="en-US"/>
              </w:rPr>
            </w:pPr>
            <w:ins w:id="270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2703" w:author="Gert Morlion" w:date="2024-08-26T14:06:00Z"/>
                <w:rFonts w:cs="Arial"/>
                <w:b/>
                <w:bCs/>
                <w:sz w:val="16"/>
                <w:szCs w:val="16"/>
                <w:lang w:eastAsia="en-US"/>
              </w:rPr>
            </w:pPr>
            <w:ins w:id="2704"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2705" w:author="Birklhuber Bernd" w:date="2025-03-07T13:38:00Z"/>
                <w:rFonts w:cs="Arial"/>
                <w:sz w:val="16"/>
                <w:szCs w:val="16"/>
              </w:rPr>
            </w:pPr>
            <w:ins w:id="2706"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2707" w:author="Gert Morlion" w:date="2024-08-26T14:06:00Z"/>
                <w:rFonts w:cs="Arial"/>
                <w:bCs/>
                <w:sz w:val="16"/>
                <w:szCs w:val="16"/>
                <w:lang w:eastAsia="en-US"/>
              </w:rPr>
            </w:pPr>
            <w:ins w:id="2708"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270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2710" w:author="Gert Morlion" w:date="2024-08-26T14:06:00Z"/>
                <w:rFonts w:cs="Arial"/>
                <w:b/>
                <w:bCs/>
                <w:sz w:val="16"/>
                <w:szCs w:val="16"/>
                <w:lang w:eastAsia="en-US"/>
              </w:rPr>
            </w:pPr>
            <w:proofErr w:type="spellStart"/>
            <w:ins w:id="2711" w:author="Birklhuber Bernd" w:date="2025-03-07T13:38:00Z">
              <w:r w:rsidRPr="003440C2">
                <w:rPr>
                  <w:rFonts w:cs="Arial"/>
                  <w:sz w:val="16"/>
                  <w:szCs w:val="16"/>
                  <w:lang w:eastAsia="en-US"/>
                </w:rPr>
                <w:t>protectionScheme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2712" w:author="Gert Morlion" w:date="2024-08-26T14:06:00Z"/>
                <w:rFonts w:cs="Arial"/>
                <w:b/>
                <w:bCs/>
                <w:sz w:val="16"/>
                <w:szCs w:val="16"/>
                <w:lang w:eastAsia="en-US"/>
              </w:rPr>
            </w:pPr>
            <w:ins w:id="2713"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2714" w:author="Gert Morlion" w:date="2024-08-26T14:06:00Z"/>
                <w:rFonts w:cs="Arial"/>
                <w:b/>
                <w:bCs/>
                <w:sz w:val="16"/>
                <w:szCs w:val="16"/>
                <w:lang w:eastAsia="en-US"/>
              </w:rPr>
            </w:pPr>
            <w:ins w:id="2715"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2716" w:author="Gert Morlion" w:date="2024-08-26T14:06:00Z"/>
                <w:rFonts w:cs="Arial"/>
                <w:b/>
                <w:bCs/>
                <w:sz w:val="16"/>
                <w:szCs w:val="16"/>
                <w:lang w:eastAsia="en-US"/>
              </w:rPr>
            </w:pPr>
            <w:ins w:id="2717"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2718" w:author="Gert Morlion" w:date="2024-08-26T14:06:00Z"/>
                <w:rFonts w:cs="Arial"/>
                <w:b/>
                <w:bCs/>
                <w:sz w:val="16"/>
                <w:szCs w:val="16"/>
                <w:lang w:eastAsia="en-US"/>
              </w:rPr>
            </w:pPr>
          </w:p>
        </w:tc>
      </w:tr>
      <w:tr w:rsidR="00414E63" w:rsidRPr="003440C2" w14:paraId="72D14102" w14:textId="77777777" w:rsidTr="004B0AFB">
        <w:trPr>
          <w:cantSplit/>
          <w:ins w:id="271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2720" w:author="Gert Morlion" w:date="2024-08-26T14:06:00Z"/>
                <w:rFonts w:cs="Arial"/>
                <w:b/>
                <w:bCs/>
                <w:sz w:val="16"/>
                <w:szCs w:val="16"/>
                <w:lang w:eastAsia="en-US"/>
              </w:rPr>
            </w:pPr>
            <w:proofErr w:type="spellStart"/>
            <w:ins w:id="2721" w:author="Birklhuber Bernd" w:date="2025-03-07T13:38:00Z">
              <w:r w:rsidRPr="003440C2">
                <w:rPr>
                  <w:rFonts w:cs="Arial"/>
                  <w:sz w:val="16"/>
                  <w:szCs w:val="16"/>
                  <w:lang w:eastAsia="en-US"/>
                </w:rPr>
                <w:t>digitalSignatureReference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2722" w:author="Gert Morlion" w:date="2024-08-26T14:06:00Z"/>
                <w:rFonts w:cs="Arial"/>
                <w:b/>
                <w:bCs/>
                <w:sz w:val="16"/>
                <w:szCs w:val="16"/>
                <w:lang w:eastAsia="en-US"/>
              </w:rPr>
            </w:pPr>
            <w:ins w:id="2723" w:author="Birklhuber Bernd" w:date="2025-03-07T13:38:00Z">
              <w:r w:rsidRPr="003A450C">
                <w:rPr>
                  <w:rFonts w:cs="Arial"/>
                  <w:sz w:val="16"/>
                  <w:szCs w:val="16"/>
                </w:rPr>
                <w:t xml:space="preserve">Specifies the algorithm used to compute </w:t>
              </w:r>
              <w:proofErr w:type="spellStart"/>
              <w:r w:rsidRPr="003A450C">
                <w:rPr>
                  <w:rFonts w:cs="Arial"/>
                  <w:sz w:val="16"/>
                  <w:szCs w:val="16"/>
                </w:rPr>
                <w:t>digitalSignatureValue</w:t>
              </w:r>
            </w:ins>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2724" w:author="Gert Morlion" w:date="2024-08-26T14:06:00Z"/>
                <w:rFonts w:cs="Arial"/>
                <w:b/>
                <w:bCs/>
                <w:sz w:val="16"/>
                <w:szCs w:val="16"/>
                <w:lang w:eastAsia="en-US"/>
              </w:rPr>
            </w:pPr>
            <w:ins w:id="272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2726" w:author="Gert Morlion" w:date="2024-08-26T14:06:00Z"/>
                <w:rFonts w:cs="Arial"/>
                <w:b/>
                <w:bCs/>
                <w:sz w:val="16"/>
                <w:szCs w:val="16"/>
              </w:rPr>
            </w:pPr>
            <w:ins w:id="272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2728" w:author="Gert Morlion" w:date="2024-08-26T14:06:00Z"/>
                <w:rFonts w:cs="Arial"/>
                <w:b/>
                <w:bCs/>
                <w:sz w:val="16"/>
                <w:szCs w:val="16"/>
                <w:lang w:eastAsia="en-US"/>
              </w:rPr>
            </w:pPr>
          </w:p>
        </w:tc>
      </w:tr>
      <w:tr w:rsidR="00414E63" w:rsidRPr="003440C2" w14:paraId="73B897BC" w14:textId="77777777" w:rsidTr="004B0AFB">
        <w:trPr>
          <w:cantSplit/>
          <w:ins w:id="272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2730" w:author="Gert Morlion" w:date="2024-08-26T14:06:00Z"/>
                <w:rFonts w:cs="Arial"/>
                <w:sz w:val="16"/>
                <w:szCs w:val="16"/>
                <w:lang w:eastAsia="en-US"/>
              </w:rPr>
            </w:pPr>
            <w:proofErr w:type="spellStart"/>
            <w:ins w:id="2731" w:author="Birklhuber Bernd" w:date="2025-03-07T13:38:00Z">
              <w:r w:rsidRPr="003440C2">
                <w:rPr>
                  <w:rFonts w:cs="Arial"/>
                  <w:sz w:val="16"/>
                  <w:szCs w:val="16"/>
                </w:rPr>
                <w:t>digitalSignatureValue</w:t>
              </w:r>
            </w:ins>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2732" w:author="Gert Morlion" w:date="2024-08-26T14:06:00Z"/>
                <w:rFonts w:cs="Arial"/>
                <w:sz w:val="16"/>
                <w:szCs w:val="16"/>
                <w:lang w:eastAsia="en-US"/>
              </w:rPr>
            </w:pPr>
            <w:ins w:id="2733"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2734" w:author="Gert Morlion" w:date="2024-08-26T14:06:00Z"/>
                <w:rFonts w:cs="Arial"/>
                <w:b/>
                <w:bCs/>
                <w:sz w:val="16"/>
                <w:szCs w:val="16"/>
                <w:lang w:eastAsia="en-US"/>
              </w:rPr>
            </w:pPr>
            <w:proofErr w:type="gramStart"/>
            <w:ins w:id="2735" w:author="Birklhuber Bernd" w:date="2025-03-07T13:38:00Z">
              <w:r w:rsidRPr="003440C2">
                <w:rPr>
                  <w:rFonts w:cs="Arial"/>
                  <w:sz w:val="16"/>
                  <w:szCs w:val="16"/>
                </w:rPr>
                <w:t>1..*</w:t>
              </w:r>
            </w:ins>
            <w:proofErr w:type="gramEnd"/>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2736" w:author="Gert Morlion" w:date="2024-08-26T14:06:00Z"/>
                <w:rFonts w:cs="Arial"/>
                <w:sz w:val="16"/>
                <w:szCs w:val="16"/>
              </w:rPr>
            </w:pPr>
            <w:ins w:id="2737"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2738" w:author="Birklhuber Bernd" w:date="2025-03-07T13:38:00Z"/>
                <w:rFonts w:cs="Arial"/>
                <w:sz w:val="16"/>
                <w:szCs w:val="16"/>
              </w:rPr>
            </w:pPr>
            <w:ins w:id="2739" w:author="Birklhuber Bernd" w:date="2025-03-07T13:38: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30D923CD" w:rsidR="00414E63" w:rsidRPr="003440C2" w:rsidRDefault="00414E63" w:rsidP="00414E63">
            <w:pPr>
              <w:spacing w:before="60" w:after="60" w:line="240" w:lineRule="auto"/>
              <w:jc w:val="left"/>
              <w:rPr>
                <w:ins w:id="2740" w:author="Gert Morlion" w:date="2024-08-26T14:06:00Z"/>
                <w:rFonts w:cs="Arial"/>
                <w:b/>
                <w:bCs/>
                <w:sz w:val="16"/>
                <w:szCs w:val="16"/>
                <w:lang w:eastAsia="en-US"/>
              </w:rPr>
            </w:pPr>
            <w:ins w:id="2741"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274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2743" w:author="Gert Morlion" w:date="2024-08-26T14:06:00Z"/>
                <w:rFonts w:cs="Arial"/>
                <w:b/>
                <w:bCs/>
                <w:sz w:val="16"/>
                <w:szCs w:val="16"/>
                <w:lang w:eastAsia="en-US"/>
              </w:rPr>
            </w:pPr>
            <w:ins w:id="2744"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2745" w:author="Gert Morlion" w:date="2024-08-26T14:06:00Z"/>
                <w:rFonts w:cs="Arial"/>
                <w:b/>
                <w:bCs/>
                <w:sz w:val="16"/>
                <w:szCs w:val="16"/>
                <w:lang w:eastAsia="en-US"/>
              </w:rPr>
            </w:pPr>
            <w:ins w:id="2746"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2747" w:author="Gert Morlion" w:date="2024-08-26T14:06:00Z"/>
                <w:rFonts w:cs="Arial"/>
                <w:b/>
                <w:bCs/>
                <w:sz w:val="16"/>
                <w:szCs w:val="16"/>
                <w:lang w:eastAsia="en-US"/>
              </w:rPr>
            </w:pPr>
            <w:ins w:id="2748"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2749" w:author="Gert Morlion" w:date="2024-08-26T14:06:00Z"/>
                <w:rFonts w:cs="Arial"/>
                <w:b/>
                <w:bCs/>
                <w:sz w:val="16"/>
                <w:szCs w:val="16"/>
                <w:lang w:eastAsia="en-US"/>
              </w:rPr>
            </w:pPr>
            <w:ins w:id="2750"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2751" w:author="Birklhuber Bernd" w:date="2025-03-07T13:38:00Z"/>
                <w:rFonts w:cs="Arial"/>
                <w:sz w:val="16"/>
                <w:szCs w:val="16"/>
              </w:rPr>
            </w:pPr>
            <w:ins w:id="2752"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2753" w:author="Gert Morlion" w:date="2024-08-26T14:06:00Z"/>
                <w:rFonts w:cs="Arial"/>
                <w:b/>
                <w:bCs/>
                <w:sz w:val="16"/>
                <w:szCs w:val="16"/>
                <w:lang w:eastAsia="en-US"/>
              </w:rPr>
            </w:pPr>
            <w:ins w:id="2754"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275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2756" w:author="Gert Morlion" w:date="2024-08-26T14:06:00Z"/>
                <w:rFonts w:cs="Arial"/>
                <w:b/>
                <w:bCs/>
                <w:sz w:val="16"/>
                <w:szCs w:val="16"/>
                <w:lang w:eastAsia="en-US"/>
              </w:rPr>
            </w:pPr>
            <w:ins w:id="2757"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2758" w:author="Gert Morlion" w:date="2024-08-26T14:06:00Z"/>
                <w:rFonts w:cs="Arial"/>
                <w:b/>
                <w:bCs/>
                <w:sz w:val="16"/>
                <w:szCs w:val="16"/>
                <w:lang w:eastAsia="en-US"/>
              </w:rPr>
            </w:pPr>
            <w:ins w:id="2759"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2760" w:author="Gert Morlion" w:date="2024-08-26T14:06:00Z"/>
                <w:rFonts w:cs="Arial"/>
                <w:b/>
                <w:bCs/>
                <w:sz w:val="16"/>
                <w:szCs w:val="16"/>
                <w:lang w:eastAsia="en-US"/>
              </w:rPr>
            </w:pPr>
            <w:ins w:id="2761"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2762" w:author="Birklhuber Bernd" w:date="2025-03-07T13:38:00Z"/>
                <w:rFonts w:cs="Arial"/>
                <w:b/>
                <w:bCs/>
                <w:sz w:val="16"/>
                <w:szCs w:val="16"/>
                <w:lang w:eastAsia="en-US"/>
              </w:rPr>
            </w:pPr>
            <w:ins w:id="2763"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2764" w:author="Birklhuber Bernd" w:date="2025-03-07T13:38:00Z"/>
                <w:rFonts w:cs="Arial"/>
                <w:sz w:val="16"/>
                <w:szCs w:val="16"/>
                <w:lang w:val="fr-FR"/>
              </w:rPr>
            </w:pPr>
            <w:proofErr w:type="spellStart"/>
            <w:ins w:id="2765" w:author="Birklhuber Bernd" w:date="2025-03-07T13:38: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414E63" w:rsidRPr="003440C2" w:rsidRDefault="00414E63" w:rsidP="00414E63">
            <w:pPr>
              <w:spacing w:before="60" w:after="60" w:line="240" w:lineRule="auto"/>
              <w:jc w:val="left"/>
              <w:rPr>
                <w:ins w:id="2766"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2767" w:author="Birklhuber Bernd" w:date="2025-03-07T13:38:00Z"/>
                <w:rFonts w:cs="Arial"/>
                <w:b/>
                <w:bCs/>
                <w:sz w:val="16"/>
                <w:szCs w:val="16"/>
                <w:lang w:eastAsia="en-US"/>
              </w:rPr>
            </w:pPr>
            <w:ins w:id="2768"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2769" w:author="Birklhuber Bernd" w:date="2025-03-07T13:38:00Z"/>
                <w:rFonts w:cs="Arial"/>
                <w:b/>
                <w:bCs/>
                <w:sz w:val="16"/>
                <w:szCs w:val="16"/>
                <w:lang w:eastAsia="en-US"/>
              </w:rPr>
            </w:pPr>
            <w:ins w:id="2770"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2771" w:author="Birklhuber Bernd" w:date="2025-03-07T13:38:00Z"/>
                <w:rFonts w:cs="Arial"/>
                <w:b/>
                <w:bCs/>
                <w:sz w:val="16"/>
                <w:szCs w:val="16"/>
                <w:lang w:eastAsia="en-US"/>
              </w:rPr>
            </w:pPr>
            <w:ins w:id="2772"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2773" w:author="Birklhuber Bernd" w:date="2025-03-07T13:38:00Z"/>
                <w:rFonts w:cs="Arial"/>
                <w:b/>
                <w:bCs/>
                <w:sz w:val="16"/>
                <w:szCs w:val="16"/>
                <w:lang w:eastAsia="en-US"/>
              </w:rPr>
            </w:pPr>
            <w:ins w:id="2774"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2775" w:author="Birklhuber Bernd" w:date="2025-03-07T13:38:00Z"/>
                <w:rFonts w:cs="Arial"/>
                <w:sz w:val="16"/>
                <w:szCs w:val="16"/>
                <w:lang w:eastAsia="en-US"/>
              </w:rPr>
            </w:pPr>
            <w:ins w:id="2776"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2777" w:author="Birklhuber Bernd" w:date="2025-03-07T13:38:00Z"/>
                <w:rFonts w:cs="Arial"/>
                <w:sz w:val="16"/>
                <w:szCs w:val="16"/>
              </w:rPr>
            </w:pPr>
            <w:ins w:id="2778"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2779" w:author="Birklhuber Bernd" w:date="2025-03-07T13:38:00Z"/>
                <w:rFonts w:cs="Arial"/>
                <w:sz w:val="16"/>
                <w:szCs w:val="16"/>
              </w:rPr>
            </w:pPr>
            <w:ins w:id="2780"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2781" w:author="Birklhuber Bernd" w:date="2025-03-07T13:38:00Z"/>
                <w:rFonts w:cs="Arial"/>
                <w:sz w:val="16"/>
                <w:szCs w:val="16"/>
              </w:rPr>
            </w:pPr>
            <w:ins w:id="2782"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2783" w:author="Birklhuber Bernd" w:date="2025-03-07T13:38:00Z"/>
                <w:rFonts w:cs="Arial"/>
                <w:sz w:val="16"/>
                <w:szCs w:val="16"/>
              </w:rPr>
            </w:pPr>
            <w:ins w:id="2784"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2785" w:author="Gert Morlion" w:date="2024-08-26T14:06:00Z"/>
                <w:rFonts w:cs="Arial"/>
                <w:b/>
                <w:bCs/>
                <w:sz w:val="16"/>
                <w:szCs w:val="16"/>
                <w:lang w:eastAsia="en-US"/>
              </w:rPr>
            </w:pPr>
            <w:ins w:id="2786" w:author="Birklhuber Bernd" w:date="2025-03-07T13:38:00Z">
              <w:r w:rsidRPr="00CA7F2D">
                <w:rPr>
                  <w:rFonts w:cs="Arial"/>
                  <w:sz w:val="16"/>
                  <w:szCs w:val="16"/>
                  <w:lang w:eastAsia="en-US"/>
                </w:rPr>
                <w:t>0..1 multiplicity in S-100 restricted to 1 in S-</w:t>
              </w:r>
            </w:ins>
            <w:ins w:id="2787" w:author="Birklhuber Bernd" w:date="2025-03-07T13:39:00Z">
              <w:r>
                <w:rPr>
                  <w:rFonts w:cs="Arial"/>
                  <w:sz w:val="16"/>
                  <w:szCs w:val="16"/>
                  <w:lang w:eastAsia="en-US"/>
                </w:rPr>
                <w:t>4</w:t>
              </w:r>
            </w:ins>
            <w:ins w:id="2788" w:author="Birklhuber Bernd" w:date="2025-03-07T13:38:00Z">
              <w:del w:id="2789"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2790"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2791" w:author="Gert Morlion" w:date="2024-08-26T14:06:00Z"/>
                <w:rFonts w:cs="Arial"/>
                <w:b/>
                <w:bCs/>
                <w:sz w:val="16"/>
                <w:szCs w:val="16"/>
                <w:lang w:eastAsia="en-US"/>
              </w:rPr>
            </w:pPr>
            <w:ins w:id="2792"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2793" w:author="Gert Morlion" w:date="2024-08-26T14:06:00Z"/>
                <w:rFonts w:cs="Arial"/>
                <w:sz w:val="16"/>
                <w:szCs w:val="16"/>
                <w:lang w:eastAsia="en-US"/>
              </w:rPr>
            </w:pPr>
            <w:ins w:id="2794"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2795" w:author="Gert Morlion" w:date="2024-08-26T14:06:00Z"/>
                <w:rFonts w:cs="Arial"/>
                <w:b/>
                <w:bCs/>
                <w:sz w:val="16"/>
                <w:szCs w:val="16"/>
                <w:lang w:eastAsia="en-US"/>
              </w:rPr>
            </w:pPr>
            <w:ins w:id="2796"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2797" w:author="Gert Morlion" w:date="2024-08-26T14:06:00Z"/>
                <w:rFonts w:cs="Arial"/>
                <w:b/>
                <w:bCs/>
                <w:sz w:val="16"/>
                <w:szCs w:val="16"/>
              </w:rPr>
            </w:pPr>
            <w:ins w:id="2798"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2799" w:author="Gert Morlion" w:date="2024-08-26T14:06:00Z"/>
                <w:rFonts w:cs="Arial"/>
                <w:b/>
                <w:bCs/>
                <w:sz w:val="16"/>
                <w:szCs w:val="16"/>
                <w:lang w:eastAsia="en-US"/>
              </w:rPr>
            </w:pPr>
            <w:ins w:id="2800" w:author="Birklhuber Bernd" w:date="2025-03-07T13:38:00Z">
              <w:r w:rsidRPr="00CA7F2D">
                <w:rPr>
                  <w:rFonts w:cs="Arial"/>
                  <w:sz w:val="16"/>
                  <w:szCs w:val="16"/>
                  <w:lang w:eastAsia="en-US"/>
                </w:rPr>
                <w:t>0..1 multiplicity in S-100 restricted to 1 in S-</w:t>
              </w:r>
            </w:ins>
            <w:ins w:id="2801" w:author="Birklhuber Bernd" w:date="2025-03-07T13:39:00Z">
              <w:r>
                <w:rPr>
                  <w:rFonts w:cs="Arial"/>
                  <w:sz w:val="16"/>
                  <w:szCs w:val="16"/>
                  <w:lang w:eastAsia="en-US"/>
                </w:rPr>
                <w:t>4</w:t>
              </w:r>
            </w:ins>
            <w:ins w:id="2802" w:author="Birklhuber Bernd" w:date="2025-03-07T13:38:00Z">
              <w:del w:id="2803"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2804"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2805" w:author="Gert Morlion" w:date="2024-08-26T14:06:00Z"/>
                <w:rFonts w:cs="Arial"/>
                <w:sz w:val="16"/>
                <w:szCs w:val="16"/>
                <w:lang w:eastAsia="en-US"/>
              </w:rPr>
            </w:pPr>
            <w:proofErr w:type="spellStart"/>
            <w:ins w:id="2806" w:author="Birklhuber Bernd" w:date="2025-03-07T13:38:00Z">
              <w:r w:rsidRPr="003440C2">
                <w:rPr>
                  <w:rFonts w:cs="Arial"/>
                  <w:sz w:val="16"/>
                  <w:szCs w:val="16"/>
                  <w:lang w:eastAsia="en-US"/>
                </w:rPr>
                <w:t>notForNavigation</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2807" w:author="Gert Morlion" w:date="2024-08-26T14:06:00Z"/>
                <w:rFonts w:cs="Arial"/>
                <w:sz w:val="16"/>
                <w:szCs w:val="16"/>
                <w:lang w:eastAsia="en-US"/>
              </w:rPr>
            </w:pPr>
            <w:ins w:id="2808"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2809" w:author="Gert Morlion" w:date="2024-08-26T14:06:00Z"/>
                <w:rFonts w:cs="Arial"/>
                <w:sz w:val="16"/>
                <w:szCs w:val="16"/>
                <w:lang w:eastAsia="en-US"/>
              </w:rPr>
            </w:pPr>
            <w:ins w:id="2810"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2811" w:author="Gert Morlion" w:date="2024-08-26T14:06:00Z"/>
                <w:rFonts w:cs="Arial"/>
                <w:sz w:val="16"/>
                <w:szCs w:val="16"/>
                <w:lang w:eastAsia="en-US"/>
              </w:rPr>
            </w:pPr>
            <w:ins w:id="2812"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2813" w:author="Birklhuber Bernd" w:date="2025-03-07T13:38:00Z"/>
                <w:rFonts w:cs="Arial"/>
                <w:sz w:val="16"/>
                <w:szCs w:val="16"/>
                <w:lang w:eastAsia="en-US"/>
              </w:rPr>
            </w:pPr>
            <w:ins w:id="2814"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2815" w:author="Gert Morlion" w:date="2024-08-26T14:06:00Z"/>
                <w:rFonts w:cs="Arial"/>
                <w:sz w:val="16"/>
                <w:szCs w:val="16"/>
              </w:rPr>
            </w:pPr>
            <w:ins w:id="2816"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2817"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2818" w:author="Gert Morlion" w:date="2024-08-26T14:06:00Z"/>
                <w:rFonts w:cs="Arial"/>
                <w:sz w:val="16"/>
                <w:szCs w:val="16"/>
                <w:lang w:eastAsia="en-US"/>
              </w:rPr>
            </w:pPr>
            <w:proofErr w:type="spellStart"/>
            <w:ins w:id="2819" w:author="Birklhuber Bernd" w:date="2025-03-07T13:38:00Z">
              <w:r w:rsidRPr="003440C2">
                <w:rPr>
                  <w:rFonts w:cs="Arial"/>
                  <w:sz w:val="16"/>
                  <w:szCs w:val="16"/>
                  <w:lang w:eastAsia="en-US"/>
                </w:rPr>
                <w:t>specificUsage</w:t>
              </w:r>
            </w:ins>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2820" w:author="Gert Morlion" w:date="2024-08-26T14:06:00Z"/>
                <w:rFonts w:cs="Arial"/>
                <w:b/>
                <w:bCs/>
                <w:sz w:val="16"/>
                <w:szCs w:val="16"/>
                <w:lang w:eastAsia="en-US"/>
              </w:rPr>
            </w:pPr>
            <w:ins w:id="2821"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2822" w:author="Gert Morlion" w:date="2024-08-26T14:06:00Z"/>
                <w:rFonts w:cs="Arial"/>
                <w:b/>
                <w:bCs/>
                <w:sz w:val="16"/>
                <w:szCs w:val="16"/>
                <w:lang w:eastAsia="en-US"/>
              </w:rPr>
            </w:pPr>
            <w:ins w:id="2823"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2824" w:author="Gert Morlion" w:date="2024-08-26T14:06:00Z"/>
                <w:rFonts w:cs="Arial"/>
                <w:b/>
                <w:bCs/>
                <w:sz w:val="16"/>
                <w:szCs w:val="16"/>
                <w:lang w:val="fr-FR" w:eastAsia="en-US"/>
              </w:rPr>
            </w:pPr>
            <w:ins w:id="2825" w:author="Birklhuber Bernd" w:date="2025-03-07T13:38: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2826" w:author="Gert Morlion" w:date="2024-08-26T14:06:00Z"/>
                <w:rFonts w:cs="Arial"/>
                <w:b/>
                <w:bCs/>
                <w:sz w:val="16"/>
                <w:szCs w:val="16"/>
                <w:lang w:eastAsia="en-US"/>
              </w:rPr>
            </w:pPr>
          </w:p>
        </w:tc>
      </w:tr>
      <w:tr w:rsidR="00414E63" w:rsidRPr="003440C2" w14:paraId="3C44A409" w14:textId="77777777" w:rsidTr="004B0AFB">
        <w:trPr>
          <w:cantSplit/>
          <w:ins w:id="282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2828" w:author="Gert Morlion" w:date="2024-08-26T14:06:00Z"/>
                <w:rFonts w:cs="Arial"/>
                <w:b/>
                <w:bCs/>
                <w:sz w:val="16"/>
                <w:szCs w:val="16"/>
                <w:lang w:eastAsia="en-US"/>
              </w:rPr>
            </w:pPr>
            <w:proofErr w:type="spellStart"/>
            <w:ins w:id="2829" w:author="Birklhuber Bernd" w:date="2025-03-07T13:38:00Z">
              <w:r w:rsidRPr="003440C2">
                <w:rPr>
                  <w:rFonts w:cs="Arial"/>
                  <w:sz w:val="16"/>
                  <w:szCs w:val="16"/>
                  <w:lang w:eastAsia="en-US"/>
                </w:rPr>
                <w:t>editionNumber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2830" w:author="Gert Morlion" w:date="2024-08-26T14:06:00Z"/>
                <w:rFonts w:cs="Arial"/>
                <w:b/>
                <w:bCs/>
                <w:sz w:val="16"/>
                <w:szCs w:val="16"/>
                <w:lang w:eastAsia="en-US"/>
              </w:rPr>
            </w:pPr>
            <w:ins w:id="2831"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2832" w:author="Gert Morlion" w:date="2024-08-26T14:06:00Z"/>
                <w:rFonts w:cs="Arial"/>
                <w:b/>
                <w:bCs/>
                <w:sz w:val="16"/>
                <w:szCs w:val="16"/>
                <w:lang w:eastAsia="en-US"/>
              </w:rPr>
            </w:pPr>
            <w:ins w:id="283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2834" w:author="Gert Morlion" w:date="2024-08-26T14:06:00Z"/>
                <w:rFonts w:cs="Arial"/>
                <w:b/>
                <w:bCs/>
                <w:sz w:val="16"/>
                <w:szCs w:val="16"/>
                <w:lang w:eastAsia="en-US"/>
              </w:rPr>
            </w:pPr>
            <w:ins w:id="2835"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2836" w:author="Birklhuber Bernd" w:date="2025-03-07T13:38:00Z"/>
                <w:rFonts w:cs="Arial"/>
                <w:b/>
                <w:bCs/>
                <w:sz w:val="16"/>
                <w:szCs w:val="16"/>
                <w:lang w:eastAsia="en-US"/>
              </w:rPr>
            </w:pPr>
            <w:ins w:id="2837"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2838" w:author="Gert Morlion" w:date="2024-08-26T14:06:00Z"/>
                <w:rFonts w:cs="Arial"/>
                <w:b/>
                <w:bCs/>
                <w:sz w:val="16"/>
                <w:szCs w:val="16"/>
                <w:lang w:eastAsia="en-US"/>
              </w:rPr>
            </w:pPr>
            <w:ins w:id="2839" w:author="Birklhuber Bernd" w:date="2025-03-07T13:38:00Z">
              <w:r w:rsidRPr="003440C2">
                <w:rPr>
                  <w:rFonts w:cs="Arial"/>
                  <w:bCs/>
                  <w:sz w:val="16"/>
                  <w:szCs w:val="16"/>
                  <w:lang w:eastAsia="en-US"/>
                </w:rPr>
                <w:t>0..1 multiplicity in S-100 restricted to 1 in S-</w:t>
              </w:r>
            </w:ins>
            <w:ins w:id="2840" w:author="Birklhuber Bernd" w:date="2025-03-07T13:39:00Z">
              <w:r>
                <w:rPr>
                  <w:rFonts w:cs="Arial"/>
                  <w:bCs/>
                  <w:sz w:val="16"/>
                  <w:szCs w:val="16"/>
                  <w:lang w:eastAsia="en-US"/>
                </w:rPr>
                <w:t>4</w:t>
              </w:r>
            </w:ins>
            <w:ins w:id="2841" w:author="Birklhuber Bernd" w:date="2025-03-07T13:38:00Z">
              <w:del w:id="2842"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284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2844" w:author="Gert Morlion" w:date="2024-08-26T14:06:00Z"/>
                <w:rFonts w:cs="Arial"/>
                <w:b/>
                <w:bCs/>
                <w:sz w:val="16"/>
                <w:szCs w:val="16"/>
                <w:lang w:eastAsia="en-US"/>
              </w:rPr>
            </w:pPr>
            <w:proofErr w:type="spellStart"/>
            <w:ins w:id="2845" w:author="Birklhuber Bernd" w:date="2025-03-07T13:38:00Z">
              <w:r w:rsidRPr="003440C2">
                <w:rPr>
                  <w:rFonts w:cs="Arial"/>
                  <w:sz w:val="16"/>
                  <w:szCs w:val="16"/>
                  <w:lang w:eastAsia="en-US"/>
                </w:rPr>
                <w:t>updateNumber</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2846" w:author="Gert Morlion" w:date="2024-08-26T14:06:00Z"/>
                <w:rFonts w:cs="Arial"/>
                <w:b/>
                <w:bCs/>
                <w:sz w:val="16"/>
                <w:szCs w:val="16"/>
                <w:lang w:eastAsia="en-US"/>
              </w:rPr>
            </w:pPr>
            <w:ins w:id="2847"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2848" w:author="Gert Morlion" w:date="2024-08-26T14:06:00Z"/>
                <w:rFonts w:cs="Arial"/>
                <w:b/>
                <w:bCs/>
                <w:sz w:val="16"/>
                <w:szCs w:val="16"/>
                <w:lang w:eastAsia="en-US"/>
              </w:rPr>
            </w:pPr>
            <w:ins w:id="284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2850" w:author="Gert Morlion" w:date="2024-08-26T14:06:00Z"/>
                <w:rFonts w:cs="Arial"/>
                <w:b/>
                <w:bCs/>
                <w:sz w:val="16"/>
                <w:szCs w:val="16"/>
                <w:lang w:eastAsia="en-US"/>
              </w:rPr>
            </w:pPr>
            <w:ins w:id="2851"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2852" w:author="Birklhuber Bernd" w:date="2025-03-07T13:38:00Z"/>
                <w:rFonts w:cs="Arial"/>
                <w:b/>
                <w:bCs/>
                <w:sz w:val="16"/>
                <w:szCs w:val="16"/>
                <w:lang w:eastAsia="en-US"/>
              </w:rPr>
            </w:pPr>
            <w:ins w:id="2853"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2854" w:author="Gert Morlion" w:date="2024-08-26T14:06:00Z"/>
                <w:rFonts w:cs="Arial"/>
                <w:b/>
                <w:bCs/>
                <w:sz w:val="16"/>
                <w:szCs w:val="16"/>
                <w:lang w:eastAsia="en-US"/>
              </w:rPr>
            </w:pPr>
            <w:ins w:id="2855" w:author="Birklhuber Bernd" w:date="2025-03-07T13:38:00Z">
              <w:r w:rsidRPr="003440C2">
                <w:rPr>
                  <w:rFonts w:cs="Arial"/>
                  <w:bCs/>
                  <w:sz w:val="16"/>
                  <w:szCs w:val="16"/>
                  <w:lang w:eastAsia="en-US"/>
                </w:rPr>
                <w:t>0..1 multiplicity in S-100 restricted to 1 in S-</w:t>
              </w:r>
            </w:ins>
            <w:ins w:id="2856" w:author="Birklhuber Bernd" w:date="2025-03-07T13:39:00Z">
              <w:r>
                <w:rPr>
                  <w:rFonts w:cs="Arial"/>
                  <w:bCs/>
                  <w:sz w:val="16"/>
                  <w:szCs w:val="16"/>
                  <w:lang w:eastAsia="en-US"/>
                </w:rPr>
                <w:t>4</w:t>
              </w:r>
            </w:ins>
            <w:ins w:id="2857" w:author="Birklhuber Bernd" w:date="2025-03-07T13:38:00Z">
              <w:del w:id="2858"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285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2860" w:author="Gert Morlion" w:date="2024-08-26T14:06:00Z"/>
                <w:rFonts w:cs="Arial"/>
                <w:b/>
                <w:bCs/>
                <w:sz w:val="16"/>
                <w:szCs w:val="16"/>
                <w:lang w:eastAsia="en-US"/>
              </w:rPr>
            </w:pPr>
            <w:proofErr w:type="spellStart"/>
            <w:ins w:id="2861" w:author="Birklhuber Bernd" w:date="2025-03-07T13:38:00Z">
              <w:r w:rsidRPr="003440C2">
                <w:rPr>
                  <w:rFonts w:cs="Arial"/>
                  <w:sz w:val="16"/>
                  <w:szCs w:val="16"/>
                  <w:lang w:eastAsia="en-US"/>
                </w:rPr>
                <w:t>updateApplicationDate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2862" w:author="Gert Morlion" w:date="2024-08-26T14:06:00Z"/>
                <w:rFonts w:cs="Arial"/>
                <w:b/>
                <w:bCs/>
                <w:sz w:val="16"/>
                <w:szCs w:val="16"/>
                <w:lang w:eastAsia="en-US"/>
              </w:rPr>
            </w:pPr>
            <w:ins w:id="2863"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2864" w:author="Gert Morlion" w:date="2024-08-26T14:06:00Z"/>
                <w:rFonts w:cs="Arial"/>
                <w:b/>
                <w:bCs/>
                <w:sz w:val="16"/>
                <w:szCs w:val="16"/>
                <w:lang w:eastAsia="en-US"/>
              </w:rPr>
            </w:pPr>
            <w:ins w:id="286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2866" w:author="Gert Morlion" w:date="2024-08-26T14:06:00Z"/>
                <w:rFonts w:cs="Arial"/>
                <w:b/>
                <w:bCs/>
                <w:sz w:val="16"/>
                <w:szCs w:val="16"/>
                <w:lang w:eastAsia="en-US"/>
              </w:rPr>
            </w:pPr>
            <w:ins w:id="2867"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2868" w:author="Gert Morlion" w:date="2024-08-26T14:06:00Z"/>
                <w:rFonts w:eastAsia="Times New Roman" w:cs="Arial"/>
                <w:sz w:val="16"/>
                <w:szCs w:val="16"/>
              </w:rPr>
            </w:pPr>
          </w:p>
        </w:tc>
      </w:tr>
      <w:tr w:rsidR="00414E63" w:rsidRPr="003440C2" w14:paraId="1C7992D9" w14:textId="77777777" w:rsidTr="004B0AFB">
        <w:trPr>
          <w:cantSplit/>
          <w:ins w:id="286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2870" w:author="Gert Morlion" w:date="2024-08-26T14:06:00Z"/>
                <w:rFonts w:cs="Arial"/>
                <w:sz w:val="16"/>
                <w:szCs w:val="16"/>
                <w:lang w:eastAsia="en-US"/>
              </w:rPr>
            </w:pPr>
            <w:proofErr w:type="spellStart"/>
            <w:ins w:id="2871" w:author="Birklhuber Bernd" w:date="2025-03-07T13:38:00Z">
              <w:r w:rsidRPr="003440C2">
                <w:rPr>
                  <w:rFonts w:cs="Arial"/>
                  <w:sz w:val="16"/>
                  <w:szCs w:val="16"/>
                  <w:lang w:eastAsia="en-US"/>
                </w:rPr>
                <w:t>referenceID</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2872" w:author="Gert Morlion" w:date="2024-08-26T14:06:00Z"/>
                <w:rFonts w:cs="Arial"/>
                <w:sz w:val="16"/>
                <w:szCs w:val="16"/>
                <w:lang w:eastAsia="en-US"/>
              </w:rPr>
            </w:pPr>
            <w:ins w:id="2873" w:author="Birklhuber Bernd" w:date="2025-03-07T13:38:00Z">
              <w:r>
                <w:rPr>
                  <w:sz w:val="16"/>
                  <w:szCs w:val="16"/>
                </w:rPr>
                <w:t xml:space="preserve">Reference back to the </w:t>
              </w:r>
              <w:proofErr w:type="spellStart"/>
              <w:r>
                <w:rPr>
                  <w:sz w:val="16"/>
                  <w:szCs w:val="16"/>
                </w:rPr>
                <w:t>datasetID</w:t>
              </w:r>
            </w:ins>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2874" w:author="Gert Morlion" w:date="2024-08-26T14:06:00Z"/>
                <w:rFonts w:cs="Arial"/>
                <w:b/>
                <w:bCs/>
                <w:sz w:val="16"/>
                <w:szCs w:val="16"/>
                <w:lang w:eastAsia="en-US"/>
              </w:rPr>
            </w:pPr>
            <w:ins w:id="2875"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2876" w:author="Gert Morlion" w:date="2024-08-26T14:06:00Z"/>
                <w:rFonts w:cs="Arial"/>
                <w:sz w:val="16"/>
                <w:szCs w:val="16"/>
                <w:lang w:eastAsia="en-US"/>
              </w:rPr>
            </w:pPr>
            <w:ins w:id="2877"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2878" w:author="Birklhuber Bernd" w:date="2025-03-07T13:38:00Z"/>
                <w:rFonts w:cs="Arial"/>
                <w:sz w:val="16"/>
                <w:szCs w:val="16"/>
              </w:rPr>
            </w:pPr>
            <w:ins w:id="2879" w:author="Birklhuber Bernd" w:date="2025-03-07T13:38: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2880" w:author="Gert Morlion" w:date="2024-08-26T14:06:00Z"/>
                <w:rFonts w:eastAsia="Times New Roman" w:cs="Arial"/>
                <w:sz w:val="16"/>
                <w:szCs w:val="16"/>
              </w:rPr>
            </w:pPr>
            <w:ins w:id="2881" w:author="Birklhuber Bernd" w:date="2025-03-07T13:38:00Z">
              <w:r w:rsidRPr="003440C2">
                <w:rPr>
                  <w:rFonts w:cs="Arial"/>
                  <w:sz w:val="16"/>
                  <w:szCs w:val="16"/>
                </w:rPr>
                <w:t>The URN must be an MRN</w:t>
              </w:r>
            </w:ins>
          </w:p>
        </w:tc>
      </w:tr>
      <w:tr w:rsidR="00414E63" w:rsidRPr="003440C2" w14:paraId="643F79D3" w14:textId="77777777" w:rsidTr="004B0AFB">
        <w:trPr>
          <w:cantSplit/>
          <w:ins w:id="288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2883" w:author="Gert Morlion" w:date="2024-08-26T14:06:00Z"/>
                <w:rFonts w:cs="Arial"/>
                <w:b/>
                <w:bCs/>
                <w:sz w:val="16"/>
                <w:szCs w:val="16"/>
                <w:lang w:eastAsia="en-US"/>
              </w:rPr>
            </w:pPr>
            <w:proofErr w:type="spellStart"/>
            <w:ins w:id="2884" w:author="Birklhuber Bernd" w:date="2025-03-07T13:38:00Z">
              <w:r w:rsidRPr="003440C2">
                <w:rPr>
                  <w:rFonts w:cs="Arial"/>
                  <w:sz w:val="16"/>
                  <w:szCs w:val="16"/>
                  <w:lang w:eastAsia="en-US"/>
                </w:rPr>
                <w:t>issueDate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2885" w:author="Gert Morlion" w:date="2024-08-26T14:06:00Z"/>
                <w:rFonts w:cs="Arial"/>
                <w:b/>
                <w:bCs/>
                <w:sz w:val="16"/>
                <w:szCs w:val="16"/>
                <w:lang w:eastAsia="en-US"/>
              </w:rPr>
            </w:pPr>
            <w:ins w:id="2886"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2887" w:author="Gert Morlion" w:date="2024-08-26T14:06:00Z"/>
                <w:rFonts w:cs="Arial"/>
                <w:b/>
                <w:bCs/>
                <w:sz w:val="16"/>
                <w:szCs w:val="16"/>
                <w:lang w:eastAsia="en-US"/>
              </w:rPr>
            </w:pPr>
            <w:ins w:id="288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2889" w:author="Gert Morlion" w:date="2024-08-26T14:06:00Z"/>
                <w:rFonts w:cs="Arial"/>
                <w:b/>
                <w:bCs/>
                <w:sz w:val="16"/>
                <w:szCs w:val="16"/>
                <w:lang w:eastAsia="en-US"/>
              </w:rPr>
            </w:pPr>
            <w:ins w:id="2890"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2891" w:author="Gert Morlion" w:date="2024-08-26T14:06:00Z"/>
                <w:rFonts w:cs="Arial"/>
                <w:b/>
                <w:bCs/>
                <w:sz w:val="16"/>
                <w:szCs w:val="16"/>
                <w:lang w:eastAsia="en-US"/>
              </w:rPr>
            </w:pPr>
          </w:p>
        </w:tc>
      </w:tr>
      <w:tr w:rsidR="00414E63" w:rsidRPr="003440C2" w14:paraId="0973CCC5" w14:textId="77777777" w:rsidTr="004B0AFB">
        <w:trPr>
          <w:cantSplit/>
          <w:ins w:id="289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2893" w:author="Gert Morlion" w:date="2024-08-26T14:06:00Z"/>
                <w:rFonts w:cs="Arial"/>
                <w:sz w:val="16"/>
                <w:szCs w:val="16"/>
                <w:lang w:eastAsia="en-US"/>
              </w:rPr>
            </w:pPr>
            <w:proofErr w:type="spellStart"/>
            <w:ins w:id="2894" w:author="Birklhuber Bernd" w:date="2025-03-07T13:38:00Z">
              <w:r w:rsidRPr="003440C2">
                <w:rPr>
                  <w:rFonts w:cs="Arial"/>
                  <w:sz w:val="16"/>
                  <w:szCs w:val="16"/>
                </w:rPr>
                <w:t>issueTime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2895" w:author="Gert Morlion" w:date="2024-08-26T14:06:00Z"/>
                <w:rFonts w:cs="Arial"/>
                <w:sz w:val="16"/>
                <w:szCs w:val="16"/>
                <w:lang w:eastAsia="en-US"/>
              </w:rPr>
            </w:pPr>
            <w:ins w:id="2896"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2897" w:author="Gert Morlion" w:date="2024-08-26T14:06:00Z"/>
                <w:rFonts w:cs="Arial"/>
                <w:b/>
                <w:bCs/>
                <w:sz w:val="16"/>
                <w:szCs w:val="16"/>
                <w:lang w:eastAsia="en-US"/>
              </w:rPr>
            </w:pPr>
            <w:ins w:id="289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2899" w:author="Gert Morlion" w:date="2024-08-26T14:06:00Z"/>
                <w:rFonts w:cs="Arial"/>
                <w:sz w:val="16"/>
                <w:szCs w:val="16"/>
                <w:lang w:eastAsia="en-US"/>
              </w:rPr>
            </w:pPr>
            <w:ins w:id="2900"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2901" w:author="Gert Morlion" w:date="2024-08-26T14:06:00Z"/>
                <w:rFonts w:cs="Arial"/>
                <w:sz w:val="16"/>
                <w:szCs w:val="16"/>
                <w:lang w:eastAsia="en-US"/>
              </w:rPr>
            </w:pPr>
            <w:ins w:id="2902" w:author="Birklhuber Bernd" w:date="2025-03-07T13:38:00Z">
              <w:r w:rsidRPr="003440C2">
                <w:rPr>
                  <w:rFonts w:cs="Arial"/>
                  <w:sz w:val="16"/>
                  <w:szCs w:val="16"/>
                </w:rPr>
                <w:t>The S-100 datatype Time</w:t>
              </w:r>
            </w:ins>
          </w:p>
        </w:tc>
      </w:tr>
      <w:tr w:rsidR="00414E63" w:rsidRPr="003440C2" w14:paraId="1453E474" w14:textId="77777777" w:rsidTr="004B0AFB">
        <w:trPr>
          <w:cantSplit/>
          <w:ins w:id="290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2904" w:author="Gert Morlion" w:date="2024-08-26T14:06:00Z"/>
                <w:rFonts w:cs="Arial"/>
                <w:sz w:val="16"/>
                <w:szCs w:val="16"/>
              </w:rPr>
            </w:pPr>
            <w:proofErr w:type="spellStart"/>
            <w:ins w:id="2905" w:author="Birklhuber Bernd" w:date="2025-03-07T13:38:00Z">
              <w:r w:rsidRPr="003440C2">
                <w:rPr>
                  <w:rFonts w:cs="Arial"/>
                  <w:sz w:val="16"/>
                  <w:szCs w:val="16"/>
                  <w:lang w:eastAsia="en-US"/>
                </w:rPr>
                <w:t>boundingBox</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2906" w:author="Gert Morlion" w:date="2024-08-26T14:06:00Z"/>
                <w:rFonts w:cs="Arial"/>
                <w:sz w:val="16"/>
                <w:szCs w:val="16"/>
                <w:lang w:eastAsia="en-US"/>
              </w:rPr>
            </w:pPr>
            <w:ins w:id="2907"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2908" w:author="Gert Morlion" w:date="2024-08-26T14:06:00Z"/>
                <w:rFonts w:cs="Arial"/>
                <w:b/>
                <w:bCs/>
                <w:sz w:val="16"/>
                <w:szCs w:val="16"/>
                <w:lang w:eastAsia="en-US"/>
              </w:rPr>
            </w:pPr>
            <w:ins w:id="2909"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2910" w:author="Gert Morlion" w:date="2024-08-26T14:06:00Z"/>
                <w:rFonts w:cs="Arial"/>
                <w:sz w:val="16"/>
                <w:szCs w:val="16"/>
              </w:rPr>
            </w:pPr>
            <w:proofErr w:type="spellStart"/>
            <w:ins w:id="2911" w:author="Birklhuber Bernd" w:date="2025-03-07T13:38:00Z">
              <w:r w:rsidRPr="003440C2">
                <w:rPr>
                  <w:rFonts w:cs="Arial"/>
                  <w:sz w:val="16"/>
                  <w:szCs w:val="16"/>
                </w:rPr>
                <w:t>EX_GeographicBoundingBox</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2912" w:author="Gert Morlion" w:date="2024-08-26T14:06:00Z"/>
                <w:rFonts w:cs="Arial"/>
                <w:sz w:val="16"/>
                <w:szCs w:val="16"/>
              </w:rPr>
            </w:pPr>
            <w:ins w:id="2913" w:author="Birklhuber Bernd" w:date="2025-03-07T13:38:00Z">
              <w:r w:rsidRPr="00CA7F2D">
                <w:rPr>
                  <w:rFonts w:cs="Arial"/>
                  <w:sz w:val="16"/>
                  <w:szCs w:val="16"/>
                  <w:lang w:eastAsia="en-US"/>
                </w:rPr>
                <w:t>0..1 multiplicity in S-100 restricted to 1 in S-</w:t>
              </w:r>
            </w:ins>
            <w:ins w:id="2914" w:author="Birklhuber Bernd" w:date="2025-03-07T13:40:00Z">
              <w:r>
                <w:rPr>
                  <w:rFonts w:cs="Arial"/>
                  <w:sz w:val="16"/>
                  <w:szCs w:val="16"/>
                  <w:lang w:eastAsia="en-US"/>
                </w:rPr>
                <w:t>4</w:t>
              </w:r>
            </w:ins>
            <w:ins w:id="2915" w:author="Birklhuber Bernd" w:date="2025-03-07T13:38:00Z">
              <w:del w:id="2916"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29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2918" w:author="Gert Morlion" w:date="2024-08-26T14:06:00Z"/>
                <w:rFonts w:cs="Arial"/>
                <w:bCs/>
                <w:sz w:val="16"/>
                <w:szCs w:val="16"/>
              </w:rPr>
            </w:pPr>
            <w:proofErr w:type="spellStart"/>
            <w:ins w:id="2919" w:author="Birklhuber Bernd" w:date="2025-03-07T13:38:00Z">
              <w:r w:rsidRPr="00130A33">
                <w:rPr>
                  <w:rFonts w:cs="Arial"/>
                  <w:bCs/>
                  <w:sz w:val="16"/>
                  <w:szCs w:val="16"/>
                </w:rPr>
                <w:t>temporalExtent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2920" w:author="Gert Morlion" w:date="2024-08-26T14:06:00Z"/>
                <w:rFonts w:cs="Arial"/>
                <w:bCs/>
                <w:sz w:val="16"/>
                <w:szCs w:val="16"/>
                <w:lang w:eastAsia="en-US"/>
              </w:rPr>
            </w:pPr>
            <w:ins w:id="2921"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2922" w:author="Gert Morlion" w:date="2024-08-26T14:06:00Z"/>
                <w:rFonts w:cs="Arial"/>
                <w:bCs/>
                <w:sz w:val="16"/>
                <w:szCs w:val="16"/>
                <w:lang w:eastAsia="en-US"/>
              </w:rPr>
            </w:pPr>
            <w:ins w:id="2923"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2924" w:author="Gert Morlion" w:date="2024-08-26T14:06:00Z"/>
                <w:rFonts w:cs="Arial"/>
                <w:bCs/>
                <w:sz w:val="16"/>
                <w:szCs w:val="16"/>
              </w:rPr>
            </w:pPr>
            <w:ins w:id="2925"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2926" w:author="Birklhuber Bernd" w:date="2025-03-07T13:38:00Z"/>
                <w:rFonts w:cs="Arial"/>
                <w:bCs/>
                <w:sz w:val="16"/>
                <w:szCs w:val="16"/>
              </w:rPr>
            </w:pPr>
            <w:ins w:id="2927"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2928" w:author="Birklhuber Bernd" w:date="2025-03-07T13:38:00Z"/>
                <w:rFonts w:cs="Arial"/>
                <w:bCs/>
                <w:sz w:val="16"/>
                <w:szCs w:val="16"/>
              </w:rPr>
            </w:pPr>
            <w:ins w:id="2929"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2930" w:author="Birklhuber Bernd" w:date="2025-03-07T13:38:00Z"/>
                <w:rFonts w:cs="Arial"/>
                <w:bCs/>
                <w:sz w:val="16"/>
                <w:szCs w:val="16"/>
              </w:rPr>
            </w:pPr>
            <w:ins w:id="2931"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2932" w:author="Gert Morlion" w:date="2024-08-26T14:06:00Z"/>
                <w:rFonts w:cs="Arial"/>
                <w:bCs/>
                <w:sz w:val="16"/>
                <w:szCs w:val="16"/>
              </w:rPr>
            </w:pPr>
            <w:ins w:id="2933"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293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2935" w:author="Gert Morlion" w:date="2024-08-26T14:06:00Z"/>
                <w:rFonts w:cs="Arial"/>
                <w:b/>
                <w:bCs/>
                <w:sz w:val="16"/>
                <w:szCs w:val="16"/>
                <w:lang w:eastAsia="en-US"/>
              </w:rPr>
            </w:pPr>
            <w:proofErr w:type="spellStart"/>
            <w:ins w:id="2936" w:author="Birklhuber Bernd" w:date="2025-03-07T13:38:00Z">
              <w:r w:rsidRPr="003440C2">
                <w:rPr>
                  <w:rFonts w:cs="Arial"/>
                  <w:sz w:val="16"/>
                  <w:szCs w:val="16"/>
                  <w:lang w:eastAsia="en-US"/>
                </w:rPr>
                <w:t>productSpecification</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2937" w:author="Gert Morlion" w:date="2024-08-26T14:06:00Z"/>
                <w:rFonts w:cs="Arial"/>
                <w:b/>
                <w:bCs/>
                <w:sz w:val="16"/>
                <w:szCs w:val="16"/>
                <w:lang w:eastAsia="en-US"/>
              </w:rPr>
            </w:pPr>
            <w:ins w:id="2938"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2939" w:author="Gert Morlion" w:date="2024-08-26T14:06:00Z"/>
                <w:rFonts w:cs="Arial"/>
                <w:bCs/>
                <w:sz w:val="16"/>
                <w:szCs w:val="16"/>
                <w:lang w:eastAsia="en-US"/>
              </w:rPr>
            </w:pPr>
            <w:ins w:id="294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2941" w:author="Gert Morlion" w:date="2024-08-26T14:06:00Z"/>
                <w:rFonts w:cs="Arial"/>
                <w:b/>
                <w:bCs/>
                <w:sz w:val="16"/>
                <w:szCs w:val="16"/>
                <w:lang w:eastAsia="en-US"/>
              </w:rPr>
            </w:pPr>
            <w:ins w:id="2942"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2943" w:author="Gert Morlion" w:date="2024-08-26T14:06:00Z"/>
                <w:rFonts w:cs="Arial"/>
                <w:b/>
                <w:bCs/>
                <w:sz w:val="16"/>
                <w:szCs w:val="16"/>
                <w:lang w:eastAsia="en-US"/>
              </w:rPr>
            </w:pPr>
          </w:p>
        </w:tc>
      </w:tr>
      <w:tr w:rsidR="00414E63" w:rsidRPr="003440C2" w14:paraId="0BF2FF88" w14:textId="77777777" w:rsidTr="004B0AFB">
        <w:trPr>
          <w:cantSplit/>
          <w:ins w:id="294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2945" w:author="Gert Morlion" w:date="2024-08-26T14:06:00Z"/>
                <w:rFonts w:cs="Arial"/>
                <w:b/>
                <w:bCs/>
                <w:sz w:val="16"/>
                <w:szCs w:val="16"/>
                <w:lang w:eastAsia="en-US"/>
              </w:rPr>
            </w:pPr>
            <w:proofErr w:type="spellStart"/>
            <w:ins w:id="2946" w:author="Birklhuber Bernd" w:date="2025-03-07T13:38:00Z">
              <w:r w:rsidRPr="003440C2">
                <w:rPr>
                  <w:rFonts w:cs="Arial"/>
                  <w:sz w:val="16"/>
                  <w:szCs w:val="16"/>
                  <w:lang w:eastAsia="en-US"/>
                </w:rPr>
                <w:t>producingAgency</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2947" w:author="Gert Morlion" w:date="2024-08-26T14:06:00Z"/>
                <w:rFonts w:cs="Arial"/>
                <w:b/>
                <w:bCs/>
                <w:sz w:val="16"/>
                <w:szCs w:val="16"/>
                <w:lang w:eastAsia="en-US"/>
              </w:rPr>
            </w:pPr>
            <w:ins w:id="2948"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2949" w:author="Gert Morlion" w:date="2024-08-26T14:06:00Z"/>
                <w:rFonts w:cs="Arial"/>
                <w:b/>
                <w:bCs/>
                <w:sz w:val="16"/>
                <w:szCs w:val="16"/>
                <w:lang w:eastAsia="en-US"/>
              </w:rPr>
            </w:pPr>
            <w:ins w:id="295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2951" w:author="Birklhuber Bernd" w:date="2025-03-07T13:38:00Z"/>
                <w:rFonts w:cs="Arial"/>
                <w:sz w:val="16"/>
                <w:szCs w:val="16"/>
                <w:lang w:val="fr-FR"/>
              </w:rPr>
            </w:pPr>
            <w:proofErr w:type="spellStart"/>
            <w:ins w:id="2952" w:author="Birklhuber Bernd" w:date="2025-03-07T13:38: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414E63" w:rsidRPr="003440C2" w:rsidRDefault="00414E63" w:rsidP="00414E63">
            <w:pPr>
              <w:snapToGrid w:val="0"/>
              <w:spacing w:before="60" w:after="60" w:line="240" w:lineRule="auto"/>
              <w:rPr>
                <w:ins w:id="2953"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2954" w:author="Gert Morlion" w:date="2024-08-26T14:06:00Z"/>
                <w:rFonts w:cs="Arial"/>
                <w:b/>
                <w:bCs/>
                <w:sz w:val="16"/>
                <w:szCs w:val="16"/>
                <w:lang w:eastAsia="en-US"/>
              </w:rPr>
            </w:pPr>
            <w:ins w:id="2955"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29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2957" w:author="Gert Morlion" w:date="2024-08-26T14:06:00Z"/>
                <w:rFonts w:cs="Arial"/>
                <w:sz w:val="16"/>
                <w:szCs w:val="16"/>
                <w:lang w:eastAsia="en-US"/>
              </w:rPr>
            </w:pPr>
            <w:proofErr w:type="spellStart"/>
            <w:ins w:id="2958" w:author="Birklhuber Bernd" w:date="2025-03-07T13:38:00Z">
              <w:r w:rsidRPr="003440C2">
                <w:rPr>
                  <w:rFonts w:cs="Arial"/>
                  <w:sz w:val="16"/>
                  <w:szCs w:val="16"/>
                  <w:lang w:eastAsia="en-US"/>
                </w:rPr>
                <w:t>producerCode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2959" w:author="Gert Morlion" w:date="2024-08-26T14:06:00Z"/>
                <w:rFonts w:cs="Arial"/>
                <w:sz w:val="16"/>
                <w:szCs w:val="16"/>
                <w:lang w:eastAsia="en-US"/>
              </w:rPr>
            </w:pPr>
            <w:ins w:id="2960"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2961" w:author="Gert Morlion" w:date="2024-08-26T14:06:00Z"/>
                <w:rFonts w:cs="Arial"/>
                <w:b/>
                <w:bCs/>
                <w:sz w:val="16"/>
                <w:szCs w:val="16"/>
                <w:lang w:eastAsia="en-US"/>
              </w:rPr>
            </w:pPr>
            <w:ins w:id="296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2963" w:author="Gert Morlion" w:date="2024-08-26T14:06:00Z"/>
                <w:rFonts w:cs="Arial"/>
                <w:sz w:val="16"/>
                <w:szCs w:val="16"/>
                <w:lang w:val="fr-FR"/>
              </w:rPr>
            </w:pPr>
            <w:proofErr w:type="spellStart"/>
            <w:ins w:id="2964"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2965" w:author="Gert Morlion" w:date="2024-08-26T14:06:00Z"/>
                <w:rFonts w:cs="Arial"/>
                <w:sz w:val="16"/>
                <w:szCs w:val="16"/>
                <w:lang w:eastAsia="en-US"/>
              </w:rPr>
            </w:pPr>
            <w:ins w:id="2966" w:author="Birklhuber Bernd" w:date="2025-03-07T13:38:00Z">
              <w:r w:rsidRPr="00CA7F2D">
                <w:rPr>
                  <w:rFonts w:cs="Arial"/>
                  <w:sz w:val="16"/>
                  <w:szCs w:val="16"/>
                  <w:lang w:eastAsia="en-US"/>
                </w:rPr>
                <w:t>0..1 multiplicity in S-100 restricted to 1 in S-</w:t>
              </w:r>
            </w:ins>
            <w:ins w:id="2967" w:author="Birklhuber Bernd" w:date="2025-03-07T13:40:00Z">
              <w:r w:rsidR="006B71C7">
                <w:rPr>
                  <w:rFonts w:cs="Arial"/>
                  <w:sz w:val="16"/>
                  <w:szCs w:val="16"/>
                  <w:lang w:eastAsia="en-US"/>
                </w:rPr>
                <w:t>4</w:t>
              </w:r>
            </w:ins>
            <w:ins w:id="2968" w:author="Birklhuber Bernd" w:date="2025-03-07T13:38:00Z">
              <w:del w:id="2969"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29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2971" w:author="Gert Morlion" w:date="2024-08-26T14:06:00Z"/>
                <w:rFonts w:cs="Arial"/>
                <w:sz w:val="16"/>
                <w:szCs w:val="16"/>
                <w:lang w:eastAsia="en-US"/>
              </w:rPr>
            </w:pPr>
            <w:proofErr w:type="spellStart"/>
            <w:ins w:id="2972" w:author="Birklhuber Bernd" w:date="2025-03-07T13:38:00Z">
              <w:r w:rsidRPr="003440C2">
                <w:rPr>
                  <w:rFonts w:cs="Arial"/>
                  <w:sz w:val="16"/>
                  <w:szCs w:val="16"/>
                  <w:lang w:eastAsia="en-US"/>
                </w:rPr>
                <w:t>encodingFormat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2973" w:author="Gert Morlion" w:date="2024-08-26T14:06:00Z"/>
                <w:rFonts w:cs="Arial"/>
                <w:sz w:val="16"/>
                <w:szCs w:val="16"/>
                <w:lang w:eastAsia="en-US"/>
              </w:rPr>
            </w:pPr>
            <w:ins w:id="2974"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2975" w:author="Gert Morlion" w:date="2024-08-26T14:06:00Z"/>
                <w:rFonts w:cs="Arial"/>
                <w:b/>
                <w:bCs/>
                <w:sz w:val="16"/>
                <w:szCs w:val="16"/>
                <w:lang w:eastAsia="en-US"/>
              </w:rPr>
            </w:pPr>
            <w:ins w:id="297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2977" w:author="Gert Morlion" w:date="2024-08-26T14:06:00Z"/>
                <w:rFonts w:cs="Arial"/>
                <w:sz w:val="16"/>
                <w:szCs w:val="16"/>
                <w:lang w:val="fr-FR"/>
              </w:rPr>
            </w:pPr>
            <w:ins w:id="2978"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2979" w:author="Gert Morlion" w:date="2024-08-26T14:06:00Z"/>
                <w:rFonts w:cs="Arial"/>
                <w:sz w:val="16"/>
                <w:szCs w:val="16"/>
              </w:rPr>
            </w:pPr>
            <w:ins w:id="2980" w:author="Birklhuber Bernd" w:date="2025-03-07T13:38:00Z">
              <w:r>
                <w:rPr>
                  <w:rFonts w:cs="Arial"/>
                  <w:sz w:val="16"/>
                  <w:szCs w:val="16"/>
                </w:rPr>
                <w:t>For S-</w:t>
              </w:r>
            </w:ins>
            <w:ins w:id="2981" w:author="Birklhuber Bernd" w:date="2025-03-07T13:40:00Z">
              <w:r w:rsidR="006B71C7">
                <w:rPr>
                  <w:rFonts w:cs="Arial"/>
                  <w:sz w:val="16"/>
                  <w:szCs w:val="16"/>
                </w:rPr>
                <w:t>4</w:t>
              </w:r>
            </w:ins>
            <w:ins w:id="2982" w:author="Birklhuber Bernd" w:date="2025-03-07T13:38:00Z">
              <w:del w:id="2983"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298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2985" w:author="Gert Morlion" w:date="2024-08-26T14:06:00Z"/>
                <w:rFonts w:cs="Arial"/>
                <w:b/>
                <w:bCs/>
                <w:sz w:val="16"/>
                <w:szCs w:val="16"/>
                <w:lang w:eastAsia="en-US"/>
              </w:rPr>
            </w:pPr>
            <w:proofErr w:type="spellStart"/>
            <w:ins w:id="2986" w:author="Birklhuber Bernd" w:date="2025-03-07T13:38:00Z">
              <w:r w:rsidRPr="003440C2">
                <w:rPr>
                  <w:rFonts w:cs="Arial"/>
                  <w:sz w:val="16"/>
                  <w:szCs w:val="16"/>
                  <w:lang w:eastAsia="en-US"/>
                </w:rPr>
                <w:t>dataCoverage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2987" w:author="Gert Morlion" w:date="2024-08-26T14:06:00Z"/>
                <w:rFonts w:cs="Arial"/>
                <w:b/>
                <w:bCs/>
                <w:sz w:val="16"/>
                <w:szCs w:val="16"/>
                <w:lang w:eastAsia="en-US"/>
              </w:rPr>
            </w:pPr>
            <w:ins w:id="2988"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2989" w:author="Gert Morlion" w:date="2024-08-26T14:06:00Z"/>
                <w:rFonts w:cs="Arial"/>
                <w:b/>
                <w:bCs/>
                <w:sz w:val="16"/>
                <w:szCs w:val="16"/>
                <w:lang w:eastAsia="en-US"/>
              </w:rPr>
            </w:pPr>
            <w:proofErr w:type="gramStart"/>
            <w:ins w:id="2990" w:author="Birklhuber Bernd" w:date="2025-03-07T13:38:00Z">
              <w:r w:rsidRPr="003440C2">
                <w:rPr>
                  <w:rFonts w:cs="Arial"/>
                  <w:sz w:val="16"/>
                  <w:szCs w:val="16"/>
                  <w:lang w:eastAsia="en-US"/>
                </w:rPr>
                <w:t>1..*</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2991" w:author="Gert Morlion" w:date="2024-08-26T14:06:00Z"/>
                <w:rFonts w:cs="Arial"/>
                <w:b/>
                <w:bCs/>
                <w:sz w:val="16"/>
                <w:szCs w:val="16"/>
                <w:lang w:eastAsia="en-US"/>
              </w:rPr>
            </w:pPr>
            <w:ins w:id="2992"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2993" w:author="Gert Morlion" w:date="2024-08-26T14:06:00Z"/>
                <w:rFonts w:cs="Arial"/>
                <w:b/>
                <w:bCs/>
                <w:sz w:val="16"/>
                <w:szCs w:val="16"/>
                <w:lang w:eastAsia="en-US"/>
              </w:rPr>
            </w:pPr>
            <w:proofErr w:type="gramStart"/>
            <w:ins w:id="2994" w:author="Birklhuber Bernd" w:date="2025-03-07T13:38:00Z">
              <w:r w:rsidRPr="003440C2">
                <w:rPr>
                  <w:rFonts w:cs="Arial"/>
                  <w:bCs/>
                  <w:sz w:val="16"/>
                  <w:szCs w:val="16"/>
                  <w:lang w:eastAsia="en-US"/>
                </w:rPr>
                <w:t>0..*</w:t>
              </w:r>
              <w:proofErr w:type="gramEnd"/>
              <w:r w:rsidRPr="003440C2">
                <w:rPr>
                  <w:rFonts w:cs="Arial"/>
                  <w:bCs/>
                  <w:sz w:val="16"/>
                  <w:szCs w:val="16"/>
                  <w:lang w:eastAsia="en-US"/>
                </w:rPr>
                <w:t xml:space="preserve"> multiplicity in S-100 restricted to 1</w:t>
              </w:r>
              <w:r>
                <w:rPr>
                  <w:rFonts w:cs="Arial"/>
                  <w:bCs/>
                  <w:sz w:val="16"/>
                  <w:szCs w:val="16"/>
                  <w:lang w:eastAsia="en-US"/>
                </w:rPr>
                <w:t>..*</w:t>
              </w:r>
              <w:r w:rsidRPr="003440C2">
                <w:rPr>
                  <w:rFonts w:cs="Arial"/>
                  <w:bCs/>
                  <w:sz w:val="16"/>
                  <w:szCs w:val="16"/>
                  <w:lang w:eastAsia="en-US"/>
                </w:rPr>
                <w:t xml:space="preserve"> in S-</w:t>
              </w:r>
            </w:ins>
            <w:ins w:id="2995" w:author="Birklhuber Bernd" w:date="2025-03-07T13:40:00Z">
              <w:r w:rsidR="006B71C7">
                <w:rPr>
                  <w:rFonts w:cs="Arial"/>
                  <w:bCs/>
                  <w:sz w:val="16"/>
                  <w:szCs w:val="16"/>
                  <w:lang w:eastAsia="en-US"/>
                </w:rPr>
                <w:t>4</w:t>
              </w:r>
            </w:ins>
            <w:ins w:id="2996" w:author="Birklhuber Bernd" w:date="2025-03-07T13:38:00Z">
              <w:del w:id="2997"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29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2999" w:author="Gert Morlion" w:date="2024-08-26T14:06:00Z"/>
                <w:rFonts w:cs="Arial"/>
                <w:b/>
                <w:bCs/>
                <w:sz w:val="16"/>
                <w:szCs w:val="16"/>
                <w:lang w:eastAsia="en-US"/>
              </w:rPr>
            </w:pPr>
            <w:ins w:id="3000"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001" w:author="Gert Morlion" w:date="2024-08-26T14:06:00Z"/>
                <w:rFonts w:cs="Arial"/>
                <w:b/>
                <w:bCs/>
                <w:sz w:val="16"/>
                <w:szCs w:val="16"/>
                <w:lang w:eastAsia="en-US"/>
              </w:rPr>
            </w:pPr>
            <w:ins w:id="3002"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003" w:author="Gert Morlion" w:date="2024-08-26T14:06:00Z"/>
                <w:rFonts w:cs="Arial"/>
                <w:b/>
                <w:bCs/>
                <w:sz w:val="16"/>
                <w:szCs w:val="16"/>
                <w:lang w:eastAsia="en-US"/>
              </w:rPr>
            </w:pPr>
            <w:ins w:id="300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005" w:author="Gert Morlion" w:date="2024-08-26T14:06:00Z"/>
                <w:rFonts w:cs="Arial"/>
                <w:b/>
                <w:bCs/>
                <w:sz w:val="16"/>
                <w:szCs w:val="16"/>
                <w:lang w:eastAsia="en-US"/>
              </w:rPr>
            </w:pPr>
            <w:proofErr w:type="spellStart"/>
            <w:ins w:id="3006" w:author="Birklhuber Bernd" w:date="2025-03-07T13:38:00Z">
              <w:r w:rsidRPr="003440C2">
                <w:rPr>
                  <w:rFonts w:cs="Arial"/>
                  <w:sz w:val="16"/>
                  <w:szCs w:val="16"/>
                  <w:lang w:eastAsia="en-US"/>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007" w:author="Gert Morlion" w:date="2024-08-26T14:06:00Z"/>
                <w:rFonts w:cs="Arial"/>
                <w:b/>
                <w:bCs/>
                <w:sz w:val="16"/>
                <w:szCs w:val="16"/>
                <w:lang w:eastAsia="en-US"/>
              </w:rPr>
            </w:pPr>
          </w:p>
        </w:tc>
      </w:tr>
      <w:tr w:rsidR="00414E63" w:rsidRPr="003440C2" w14:paraId="0098B8EB" w14:textId="77777777" w:rsidTr="004B0AFB">
        <w:trPr>
          <w:cantSplit/>
          <w:ins w:id="300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009" w:author="Gert Morlion" w:date="2024-08-26T14:06:00Z"/>
                <w:rFonts w:cs="Arial"/>
                <w:sz w:val="16"/>
                <w:szCs w:val="16"/>
                <w:lang w:eastAsia="en-US"/>
              </w:rPr>
            </w:pPr>
            <w:proofErr w:type="spellStart"/>
            <w:ins w:id="3010" w:author="Birklhuber Bernd" w:date="2025-03-07T13:38:00Z">
              <w:r w:rsidRPr="003440C2">
                <w:rPr>
                  <w:rFonts w:cs="Arial"/>
                  <w:sz w:val="16"/>
                  <w:szCs w:val="16"/>
                </w:rPr>
                <w:t>defaultLocale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011" w:author="Gert Morlion" w:date="2024-08-26T14:06:00Z"/>
                <w:rFonts w:cs="Arial"/>
                <w:sz w:val="16"/>
                <w:szCs w:val="16"/>
                <w:lang w:eastAsia="en-US"/>
              </w:rPr>
            </w:pPr>
            <w:ins w:id="3012"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013" w:author="Gert Morlion" w:date="2024-08-26T14:06:00Z"/>
                <w:rFonts w:cs="Arial"/>
                <w:b/>
                <w:bCs/>
                <w:sz w:val="16"/>
                <w:szCs w:val="16"/>
                <w:lang w:eastAsia="en-US"/>
              </w:rPr>
            </w:pPr>
            <w:ins w:id="3014"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015" w:author="Gert Morlion" w:date="2024-08-26T14:06:00Z"/>
                <w:rFonts w:cs="Arial"/>
                <w:sz w:val="16"/>
                <w:szCs w:val="16"/>
                <w:lang w:eastAsia="en-US"/>
              </w:rPr>
            </w:pPr>
            <w:proofErr w:type="spellStart"/>
            <w:ins w:id="3016"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017" w:author="Gert Morlion" w:date="2024-08-26T14:06:00Z"/>
                <w:rFonts w:cs="Arial"/>
                <w:b/>
                <w:bCs/>
                <w:sz w:val="16"/>
                <w:szCs w:val="16"/>
                <w:lang w:eastAsia="en-US"/>
              </w:rPr>
            </w:pPr>
            <w:ins w:id="3018" w:author="Birklhuber Bernd" w:date="2025-03-07T13:38: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414E63" w:rsidRPr="003440C2" w14:paraId="22B38419" w14:textId="77777777" w:rsidTr="004B0AFB">
        <w:trPr>
          <w:cantSplit/>
          <w:ins w:id="301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020" w:author="Gert Morlion" w:date="2024-08-26T14:06:00Z"/>
                <w:rFonts w:cs="Arial"/>
                <w:sz w:val="16"/>
                <w:szCs w:val="16"/>
                <w:lang w:eastAsia="en-US"/>
              </w:rPr>
            </w:pPr>
            <w:proofErr w:type="spellStart"/>
            <w:ins w:id="3021" w:author="Birklhuber Bernd" w:date="2025-03-07T13:38:00Z">
              <w:r w:rsidRPr="003440C2">
                <w:rPr>
                  <w:rFonts w:cs="Arial"/>
                  <w:sz w:val="16"/>
                  <w:szCs w:val="16"/>
                </w:rPr>
                <w:t>otherLocale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022" w:author="Gert Morlion" w:date="2024-08-26T14:06:00Z"/>
                <w:rFonts w:cs="Arial"/>
                <w:sz w:val="16"/>
                <w:szCs w:val="16"/>
                <w:lang w:eastAsia="en-US"/>
              </w:rPr>
            </w:pPr>
            <w:ins w:id="3023"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024" w:author="Gert Morlion" w:date="2024-08-26T14:06:00Z"/>
                <w:rFonts w:cs="Arial"/>
                <w:b/>
                <w:bCs/>
                <w:sz w:val="16"/>
                <w:szCs w:val="16"/>
                <w:lang w:eastAsia="en-US"/>
              </w:rPr>
            </w:pPr>
            <w:proofErr w:type="gramStart"/>
            <w:ins w:id="3025"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026" w:author="Gert Morlion" w:date="2024-08-26T14:06:00Z"/>
                <w:rFonts w:cs="Arial"/>
                <w:sz w:val="16"/>
                <w:szCs w:val="16"/>
                <w:lang w:eastAsia="en-US"/>
              </w:rPr>
            </w:pPr>
            <w:proofErr w:type="spellStart"/>
            <w:ins w:id="3027" w:author="Birklhuber Bernd" w:date="2025-03-07T13:38:00Z">
              <w:r w:rsidRPr="003440C2">
                <w:rPr>
                  <w:rFonts w:cs="Arial"/>
                  <w:sz w:val="16"/>
                  <w:szCs w:val="16"/>
                </w:rPr>
                <w:t>PT_Locale</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028" w:author="Gert Morlion" w:date="2024-08-26T14:06:00Z"/>
                <w:rFonts w:cs="Arial"/>
                <w:b/>
                <w:bCs/>
                <w:sz w:val="16"/>
                <w:szCs w:val="16"/>
                <w:lang w:eastAsia="en-US"/>
              </w:rPr>
            </w:pPr>
          </w:p>
        </w:tc>
      </w:tr>
      <w:tr w:rsidR="00414E63" w:rsidRPr="003440C2" w14:paraId="3502060B" w14:textId="77777777" w:rsidTr="004B0AFB">
        <w:trPr>
          <w:cantSplit/>
          <w:ins w:id="302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030" w:author="Gert Morlion" w:date="2024-08-26T14:06:00Z"/>
                <w:rFonts w:cs="Arial"/>
                <w:sz w:val="16"/>
                <w:szCs w:val="16"/>
                <w:lang w:eastAsia="en-US"/>
              </w:rPr>
            </w:pPr>
            <w:proofErr w:type="spellStart"/>
            <w:ins w:id="3031" w:author="Birklhuber Bernd" w:date="2025-03-07T13:38:00Z">
              <w:r w:rsidRPr="003440C2">
                <w:rPr>
                  <w:rFonts w:cs="Arial"/>
                  <w:sz w:val="16"/>
                  <w:szCs w:val="16"/>
                </w:rPr>
                <w:t>metadataPointOfContact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032" w:author="Gert Morlion" w:date="2024-08-26T14:06:00Z"/>
                <w:rFonts w:cs="Arial"/>
                <w:sz w:val="16"/>
                <w:szCs w:val="16"/>
                <w:lang w:eastAsia="en-US"/>
              </w:rPr>
            </w:pPr>
            <w:ins w:id="3033"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034" w:author="Gert Morlion" w:date="2024-08-26T14:06:00Z"/>
                <w:rFonts w:cs="Arial"/>
                <w:b/>
                <w:bCs/>
                <w:sz w:val="16"/>
                <w:szCs w:val="16"/>
                <w:lang w:eastAsia="en-US"/>
              </w:rPr>
            </w:pPr>
            <w:ins w:id="3035"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036" w:author="Birklhuber Bernd" w:date="2025-03-07T13:38:00Z"/>
                <w:rFonts w:cs="Arial"/>
                <w:sz w:val="16"/>
                <w:szCs w:val="16"/>
                <w:lang w:val="it-IT"/>
              </w:rPr>
            </w:pPr>
            <w:proofErr w:type="spellStart"/>
            <w:ins w:id="3037"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ins>
          </w:p>
          <w:p w14:paraId="65ACB4D2" w14:textId="30E190E6" w:rsidR="00414E63" w:rsidRPr="006834DB" w:rsidRDefault="00414E63" w:rsidP="00414E63">
            <w:pPr>
              <w:spacing w:before="60" w:after="60" w:line="240" w:lineRule="auto"/>
              <w:jc w:val="left"/>
              <w:rPr>
                <w:ins w:id="3038" w:author="Gert Morlion" w:date="2024-08-26T14:06:00Z"/>
                <w:rFonts w:cs="Arial"/>
                <w:sz w:val="16"/>
                <w:szCs w:val="16"/>
                <w:lang w:val="it-IT" w:eastAsia="en-US"/>
              </w:rPr>
            </w:pPr>
            <w:proofErr w:type="spellStart"/>
            <w:ins w:id="3039" w:author="Birklhuber Bernd" w:date="2025-03-07T13:38:00Z">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040" w:author="Gert Morlion" w:date="2024-08-26T14:06:00Z"/>
                <w:rFonts w:cs="Arial"/>
                <w:b/>
                <w:bCs/>
                <w:sz w:val="16"/>
                <w:szCs w:val="16"/>
                <w:lang w:val="en-US" w:eastAsia="en-US"/>
              </w:rPr>
            </w:pPr>
            <w:ins w:id="3041" w:author="Birklhuber Bernd" w:date="2025-03-07T13:38: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ins>
            <w:proofErr w:type="spellEnd"/>
          </w:p>
        </w:tc>
      </w:tr>
      <w:tr w:rsidR="00414E63" w:rsidRPr="003440C2" w14:paraId="0422B2AB" w14:textId="77777777" w:rsidTr="004B0AFB">
        <w:trPr>
          <w:cantSplit/>
          <w:ins w:id="304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043" w:author="Gert Morlion" w:date="2024-08-26T14:06:00Z"/>
                <w:rFonts w:cs="Arial"/>
                <w:sz w:val="16"/>
                <w:szCs w:val="16"/>
                <w:lang w:eastAsia="en-US"/>
              </w:rPr>
            </w:pPr>
            <w:proofErr w:type="spellStart"/>
            <w:ins w:id="3044" w:author="Birklhuber Bernd" w:date="2025-03-07T13:38:00Z">
              <w:r w:rsidRPr="003440C2">
                <w:rPr>
                  <w:rFonts w:cs="Arial"/>
                  <w:sz w:val="16"/>
                  <w:szCs w:val="16"/>
                </w:rPr>
                <w:t>metadataDateStamp</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045" w:author="Gert Morlion" w:date="2024-08-26T14:06:00Z"/>
                <w:rFonts w:cs="Arial"/>
                <w:sz w:val="16"/>
                <w:szCs w:val="16"/>
                <w:lang w:eastAsia="en-US"/>
              </w:rPr>
            </w:pPr>
            <w:ins w:id="3046"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047" w:author="Gert Morlion" w:date="2024-08-26T14:06:00Z"/>
                <w:rFonts w:cs="Arial"/>
                <w:b/>
                <w:bCs/>
                <w:sz w:val="16"/>
                <w:szCs w:val="16"/>
                <w:lang w:eastAsia="en-US"/>
              </w:rPr>
            </w:pPr>
            <w:ins w:id="3048"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049" w:author="Gert Morlion" w:date="2024-08-26T14:06:00Z"/>
                <w:rFonts w:cs="Arial"/>
                <w:sz w:val="16"/>
                <w:szCs w:val="16"/>
                <w:lang w:eastAsia="en-US"/>
              </w:rPr>
            </w:pPr>
            <w:ins w:id="3050"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051" w:author="Gert Morlion" w:date="2024-08-26T14:06:00Z"/>
                <w:rFonts w:cs="Arial"/>
                <w:b/>
                <w:bCs/>
                <w:sz w:val="16"/>
                <w:szCs w:val="16"/>
                <w:lang w:eastAsia="en-US"/>
              </w:rPr>
            </w:pPr>
            <w:ins w:id="3052"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05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054" w:author="Gert Morlion" w:date="2024-08-26T14:06:00Z"/>
                <w:rFonts w:cs="Arial"/>
                <w:sz w:val="16"/>
                <w:szCs w:val="16"/>
              </w:rPr>
            </w:pPr>
            <w:proofErr w:type="spellStart"/>
            <w:ins w:id="3055" w:author="Birklhuber Bernd" w:date="2025-03-07T13:38:00Z">
              <w:r w:rsidRPr="003440C2">
                <w:rPr>
                  <w:rFonts w:cs="Arial"/>
                  <w:sz w:val="16"/>
                  <w:szCs w:val="16"/>
                </w:rPr>
                <w:t>replacedData</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056" w:author="Gert Morlion" w:date="2024-08-26T14:06:00Z"/>
                <w:rFonts w:cs="Arial"/>
                <w:sz w:val="16"/>
                <w:szCs w:val="16"/>
              </w:rPr>
            </w:pPr>
            <w:ins w:id="3057"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058" w:author="Gert Morlion" w:date="2024-08-26T14:06:00Z"/>
                <w:rFonts w:cs="Arial"/>
                <w:b/>
                <w:bCs/>
                <w:sz w:val="16"/>
                <w:szCs w:val="16"/>
                <w:lang w:eastAsia="en-US"/>
              </w:rPr>
            </w:pPr>
            <w:ins w:id="305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060" w:author="Gert Morlion" w:date="2024-08-26T14:06:00Z"/>
                <w:rFonts w:cs="Arial"/>
                <w:sz w:val="16"/>
                <w:szCs w:val="16"/>
              </w:rPr>
            </w:pPr>
            <w:ins w:id="3061"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062" w:author="Gert Morlion" w:date="2024-08-26T14:06:00Z"/>
                <w:rFonts w:cs="Arial"/>
                <w:sz w:val="16"/>
                <w:szCs w:val="16"/>
              </w:rPr>
            </w:pPr>
            <w:ins w:id="3063"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06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065" w:author="Gert Morlion" w:date="2024-08-26T14:06:00Z"/>
                <w:rFonts w:cs="Arial"/>
                <w:sz w:val="16"/>
                <w:szCs w:val="16"/>
              </w:rPr>
            </w:pPr>
            <w:proofErr w:type="spellStart"/>
            <w:ins w:id="3066" w:author="Birklhuber Bernd" w:date="2025-03-07T13:38:00Z">
              <w:r w:rsidRPr="003440C2">
                <w:rPr>
                  <w:rFonts w:cs="Arial"/>
                  <w:sz w:val="16"/>
                  <w:szCs w:val="16"/>
                </w:rPr>
                <w:t>dataReplacement</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067" w:author="Gert Morlion" w:date="2024-08-26T14:06:00Z"/>
                <w:rFonts w:cs="Arial"/>
                <w:sz w:val="16"/>
                <w:szCs w:val="16"/>
              </w:rPr>
            </w:pPr>
            <w:ins w:id="3068"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069" w:author="Gert Morlion" w:date="2024-08-26T14:06:00Z"/>
                <w:rFonts w:cs="Arial"/>
                <w:b/>
                <w:bCs/>
                <w:sz w:val="16"/>
                <w:szCs w:val="16"/>
                <w:lang w:eastAsia="en-US"/>
              </w:rPr>
            </w:pPr>
            <w:proofErr w:type="gramStart"/>
            <w:ins w:id="3070" w:author="Birklhuber Bernd" w:date="2025-03-07T13:38:00Z">
              <w:r w:rsidRPr="003440C2">
                <w:rPr>
                  <w:rFonts w:cs="Arial"/>
                  <w:sz w:val="16"/>
                  <w:szCs w:val="16"/>
                </w:rPr>
                <w:t>0..*</w:t>
              </w:r>
            </w:ins>
            <w:proofErr w:type="gramEnd"/>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071" w:author="Gert Morlion" w:date="2024-08-26T14:06:00Z"/>
                <w:rFonts w:cs="Arial"/>
                <w:sz w:val="16"/>
                <w:szCs w:val="16"/>
              </w:rPr>
            </w:pPr>
            <w:proofErr w:type="spellStart"/>
            <w:ins w:id="3072" w:author="Birklhuber Bernd" w:date="2025-03-07T13:38: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073" w:author="Birklhuber Bernd" w:date="2025-03-07T13:38:00Z"/>
                <w:rFonts w:cs="Arial"/>
                <w:sz w:val="16"/>
                <w:szCs w:val="16"/>
              </w:rPr>
            </w:pPr>
            <w:ins w:id="3074"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075" w:author="Gert Morlion" w:date="2024-08-26T14:06:00Z"/>
                <w:rFonts w:cs="Arial"/>
                <w:sz w:val="16"/>
                <w:szCs w:val="16"/>
              </w:rPr>
            </w:pPr>
            <w:ins w:id="3076" w:author="Birklhuber Bernd" w:date="2025-03-07T13:38:00Z">
              <w:r>
                <w:rPr>
                  <w:rFonts w:cs="Arial"/>
                  <w:sz w:val="16"/>
                  <w:szCs w:val="16"/>
                </w:rPr>
                <w:t>See Note 2</w:t>
              </w:r>
            </w:ins>
          </w:p>
        </w:tc>
      </w:tr>
      <w:tr w:rsidR="00414E63" w:rsidRPr="003440C2" w14:paraId="01947919" w14:textId="77777777" w:rsidTr="004B0AFB">
        <w:trPr>
          <w:cantSplit/>
          <w:ins w:id="307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078" w:author="Gert Morlion" w:date="2024-08-26T14:06:00Z"/>
                <w:rFonts w:cs="Arial"/>
                <w:sz w:val="16"/>
                <w:szCs w:val="16"/>
              </w:rPr>
            </w:pPr>
            <w:proofErr w:type="spellStart"/>
            <w:ins w:id="3079" w:author="Birklhuber Bernd" w:date="2025-03-07T13:38:00Z">
              <w:r w:rsidRPr="003440C2">
                <w:rPr>
                  <w:rFonts w:cs="Arial"/>
                  <w:sz w:val="16"/>
                  <w:szCs w:val="16"/>
                </w:rPr>
                <w:t>navigationPurpose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080" w:author="Gert Morlion" w:date="2024-08-26T14:06:00Z"/>
                <w:rFonts w:cs="Arial"/>
                <w:sz w:val="16"/>
                <w:szCs w:val="16"/>
              </w:rPr>
            </w:pPr>
            <w:ins w:id="3081"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082" w:author="Gert Morlion" w:date="2024-08-26T14:06:00Z"/>
                <w:rFonts w:cs="Arial"/>
                <w:b/>
                <w:bCs/>
                <w:sz w:val="16"/>
                <w:szCs w:val="16"/>
                <w:lang w:eastAsia="en-US"/>
              </w:rPr>
            </w:pPr>
            <w:ins w:id="3083"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084" w:author="Gert Morlion" w:date="2024-08-26T14:06:00Z"/>
                <w:rFonts w:cs="Arial"/>
                <w:sz w:val="16"/>
                <w:szCs w:val="16"/>
              </w:rPr>
            </w:pPr>
            <w:ins w:id="3085"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086" w:author="Gert Morlion" w:date="2024-08-26T14:06:00Z"/>
                <w:rFonts w:cs="Arial"/>
                <w:sz w:val="16"/>
                <w:szCs w:val="16"/>
              </w:rPr>
            </w:pPr>
            <w:ins w:id="3087"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088" w:author="Birklhuber Bernd" w:date="2025-03-07T13:40:00Z">
              <w:r w:rsidR="006B71C7">
                <w:rPr>
                  <w:rFonts w:cs="Arial"/>
                  <w:sz w:val="16"/>
                  <w:szCs w:val="16"/>
                  <w:lang w:eastAsia="en-US"/>
                </w:rPr>
                <w:t>4</w:t>
              </w:r>
            </w:ins>
            <w:ins w:id="3089" w:author="Birklhuber Bernd" w:date="2025-03-07T13:38:00Z">
              <w:del w:id="3090"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09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092" w:author="Gert Morlion" w:date="2024-08-26T14:06:00Z"/>
                <w:rFonts w:cs="Arial"/>
                <w:sz w:val="16"/>
                <w:szCs w:val="16"/>
              </w:rPr>
            </w:pPr>
            <w:proofErr w:type="spellStart"/>
            <w:ins w:id="3093" w:author="Birklhuber Bernd" w:date="2025-03-07T13:38:00Z">
              <w:r w:rsidRPr="003440C2">
                <w:rPr>
                  <w:rFonts w:cs="Arial"/>
                  <w:sz w:val="16"/>
                  <w:szCs w:val="16"/>
                </w:rPr>
                <w:t>resourceMaintenance</w:t>
              </w:r>
            </w:ins>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094" w:author="Gert Morlion" w:date="2024-08-26T14:06:00Z"/>
                <w:rFonts w:cs="Arial"/>
                <w:sz w:val="16"/>
                <w:szCs w:val="16"/>
              </w:rPr>
            </w:pPr>
            <w:ins w:id="3095"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096" w:author="Gert Morlion" w:date="2024-08-26T14:06:00Z"/>
                <w:rFonts w:cs="Arial"/>
                <w:b/>
                <w:bCs/>
                <w:sz w:val="16"/>
                <w:szCs w:val="16"/>
                <w:lang w:eastAsia="en-US"/>
              </w:rPr>
            </w:pPr>
            <w:ins w:id="3097"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098" w:author="Gert Morlion" w:date="2024-08-26T14:06:00Z"/>
                <w:rFonts w:cs="Arial"/>
                <w:sz w:val="16"/>
                <w:szCs w:val="16"/>
              </w:rPr>
            </w:pPr>
            <w:proofErr w:type="spellStart"/>
            <w:ins w:id="3099" w:author="Birklhuber Bernd" w:date="2025-03-07T13:38:00Z">
              <w:r w:rsidRPr="003440C2">
                <w:rPr>
                  <w:rFonts w:cs="Arial"/>
                  <w:sz w:val="16"/>
                  <w:szCs w:val="16"/>
                </w:rPr>
                <w:t>MD_MaintenanceInformation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100" w:author="Birklhuber Bernd" w:date="2025-03-07T13:38:00Z"/>
                <w:sz w:val="16"/>
                <w:szCs w:val="16"/>
              </w:rPr>
            </w:pPr>
            <w:ins w:id="3101" w:author="Birklhuber Bernd" w:date="2025-03-07T13:38:00Z">
              <w:r w:rsidRPr="00E77DEE">
                <w:rPr>
                  <w:sz w:val="16"/>
                  <w:szCs w:val="16"/>
                </w:rPr>
                <w:t xml:space="preserve">S-100 restricts the multiplicity to </w:t>
              </w:r>
              <w:proofErr w:type="gramStart"/>
              <w:r w:rsidRPr="00E77DEE">
                <w:rPr>
                  <w:sz w:val="16"/>
                  <w:szCs w:val="16"/>
                </w:rPr>
                <w:t>0..</w:t>
              </w:r>
              <w:proofErr w:type="gramEnd"/>
              <w:r w:rsidRPr="00E77DEE">
                <w:rPr>
                  <w:sz w:val="16"/>
                  <w:szCs w:val="16"/>
                </w:rPr>
                <w:t>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4E0C1D87" w:rsidR="00414E63" w:rsidRPr="003440C2" w:rsidRDefault="00414E63" w:rsidP="00414E63">
            <w:pPr>
              <w:spacing w:before="60" w:after="60" w:line="240" w:lineRule="auto"/>
              <w:jc w:val="left"/>
              <w:rPr>
                <w:ins w:id="3102" w:author="Gert Morlion" w:date="2024-08-26T14:06:00Z"/>
                <w:rFonts w:cs="Arial"/>
                <w:sz w:val="16"/>
                <w:szCs w:val="16"/>
              </w:rPr>
            </w:pPr>
            <w:ins w:id="3103" w:author="Birklhuber Bernd" w:date="2025-03-07T13:38: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104" w:author="Gert Morlion" w:date="2024-08-26T14:06:00Z"/>
        </w:rPr>
      </w:pPr>
    </w:p>
    <w:p w14:paraId="4C13A9E4" w14:textId="2E5BEBB3" w:rsidR="00175971" w:rsidDel="004D76DF" w:rsidRDefault="00175971" w:rsidP="00175971">
      <w:pPr>
        <w:spacing w:after="120" w:line="240" w:lineRule="auto"/>
        <w:rPr>
          <w:ins w:id="3105" w:author="Gert Morlion" w:date="2024-08-26T14:06:00Z"/>
          <w:del w:id="3106" w:author="Birklhuber Bernd" w:date="2025-10-10T11:24:00Z"/>
        </w:rPr>
      </w:pPr>
      <w:commentRangeStart w:id="3107"/>
      <w:commentRangeStart w:id="3108"/>
      <w:commentRangeStart w:id="3109"/>
      <w:ins w:id="3110" w:author="Gert Morlion" w:date="2024-08-26T14:06:00Z">
        <w:del w:id="3111"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107"/>
          <w:r w:rsidDel="004D76DF">
            <w:rPr>
              <w:rStyle w:val="Kommentarzeichen"/>
            </w:rPr>
            <w:commentReference w:id="3107"/>
          </w:r>
        </w:del>
      </w:ins>
      <w:commentRangeEnd w:id="3108"/>
      <w:del w:id="3112" w:author="Birklhuber Bernd" w:date="2025-10-10T11:24:00Z">
        <w:r w:rsidR="00C61B4F" w:rsidDel="004D76DF">
          <w:rPr>
            <w:rStyle w:val="Kommentarzeichen"/>
          </w:rPr>
          <w:commentReference w:id="3108"/>
        </w:r>
        <w:commentRangeEnd w:id="3109"/>
        <w:r w:rsidR="00C56704" w:rsidDel="004D76DF">
          <w:rPr>
            <w:rStyle w:val="Kommentarzeichen"/>
          </w:rPr>
          <w:commentReference w:id="3109"/>
        </w:r>
      </w:del>
    </w:p>
    <w:p w14:paraId="562D28B3" w14:textId="77777777" w:rsidR="00240D52" w:rsidRDefault="00240D52" w:rsidP="00240D52">
      <w:pPr>
        <w:spacing w:after="120" w:line="240" w:lineRule="auto"/>
        <w:rPr>
          <w:ins w:id="3113" w:author="Gert Morlion" w:date="2024-08-26T14:06:00Z"/>
        </w:rPr>
      </w:pPr>
      <w:ins w:id="3114"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115" w:author="Gert Morlion" w:date="2024-08-26T14:08:00Z"/>
        </w:rPr>
      </w:pPr>
      <w:ins w:id="3116"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117"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118" w:author="Gert Morlion" w:date="2024-08-26T14:08:00Z"/>
                <w:rFonts w:cs="Arial"/>
                <w:b/>
                <w:sz w:val="16"/>
                <w:szCs w:val="16"/>
              </w:rPr>
            </w:pPr>
            <w:bookmarkStart w:id="3119" w:name="_Hlk91097681"/>
            <w:ins w:id="3120"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121" w:author="Gert Morlion" w:date="2024-08-26T14:08:00Z"/>
                <w:rFonts w:cs="Arial"/>
                <w:b/>
                <w:sz w:val="16"/>
                <w:szCs w:val="16"/>
              </w:rPr>
            </w:pPr>
            <w:ins w:id="3122"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123" w:author="Gert Morlion" w:date="2024-08-26T14:08:00Z"/>
                <w:rFonts w:cs="Arial"/>
                <w:b/>
                <w:sz w:val="16"/>
                <w:szCs w:val="16"/>
              </w:rPr>
            </w:pPr>
            <w:ins w:id="3124"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125" w:author="Gert Morlion" w:date="2024-08-26T14:08:00Z"/>
                <w:rFonts w:cs="Arial"/>
                <w:b/>
                <w:sz w:val="16"/>
                <w:szCs w:val="16"/>
              </w:rPr>
            </w:pPr>
            <w:ins w:id="3126"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127" w:author="Gert Morlion" w:date="2024-08-26T14:08:00Z"/>
                <w:rFonts w:cs="Arial"/>
                <w:b/>
                <w:sz w:val="16"/>
                <w:szCs w:val="16"/>
              </w:rPr>
            </w:pPr>
            <w:ins w:id="3128"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129"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130" w:author="Gert Morlion" w:date="2024-08-26T14:08:00Z"/>
                <w:rFonts w:cs="Arial"/>
                <w:sz w:val="16"/>
                <w:szCs w:val="16"/>
              </w:rPr>
            </w:pPr>
            <w:ins w:id="3131"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132" w:author="Gert Morlion" w:date="2024-08-26T14:08:00Z"/>
                <w:rFonts w:cs="Arial"/>
                <w:sz w:val="16"/>
                <w:szCs w:val="16"/>
              </w:rPr>
            </w:pPr>
            <w:ins w:id="3133"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134" w:author="Gert Morlion" w:date="2024-08-26T14:08:00Z"/>
                <w:rFonts w:cs="Arial"/>
                <w:sz w:val="16"/>
                <w:szCs w:val="16"/>
              </w:rPr>
            </w:pPr>
            <w:ins w:id="3135"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136" w:author="Gert Morlion" w:date="2024-08-26T14:08:00Z"/>
                <w:rFonts w:cs="Arial"/>
                <w:sz w:val="16"/>
                <w:szCs w:val="16"/>
              </w:rPr>
            </w:pPr>
            <w:ins w:id="3137"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138" w:author="Gert Morlion" w:date="2024-08-26T14:08:00Z"/>
                <w:rFonts w:cs="Arial"/>
                <w:sz w:val="16"/>
                <w:szCs w:val="16"/>
              </w:rPr>
            </w:pPr>
            <w:ins w:id="3139"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40"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41" w:author="Gert Morlion" w:date="2024-08-26T14:08:00Z"/>
                <w:rFonts w:cs="Arial"/>
                <w:sz w:val="16"/>
                <w:szCs w:val="16"/>
              </w:rPr>
            </w:pPr>
            <w:ins w:id="3142"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43" w:author="Gert Morlion" w:date="2024-08-26T14:08:00Z"/>
                <w:rFonts w:cs="Arial"/>
                <w:sz w:val="16"/>
                <w:szCs w:val="16"/>
              </w:rPr>
            </w:pPr>
            <w:ins w:id="3144"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145" w:author="Gert Morlion" w:date="2024-08-26T14:08:00Z"/>
                <w:rFonts w:cs="Arial"/>
                <w:sz w:val="16"/>
                <w:szCs w:val="16"/>
              </w:rPr>
            </w:pPr>
            <w:ins w:id="3146"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147" w:author="Gert Morlion" w:date="2024-08-26T14:08:00Z"/>
                <w:rFonts w:cs="Arial"/>
                <w:sz w:val="16"/>
                <w:szCs w:val="16"/>
              </w:rPr>
            </w:pPr>
            <w:ins w:id="3148"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149" w:author="Gert Morlion" w:date="2024-08-26T14:08:00Z"/>
                <w:rFonts w:cs="Arial"/>
                <w:sz w:val="16"/>
                <w:szCs w:val="16"/>
              </w:rPr>
            </w:pPr>
            <w:ins w:id="3150" w:author="Gert Morlion" w:date="2024-08-26T14:08:00Z">
              <w:r w:rsidRPr="00A04EA2">
                <w:rPr>
                  <w:rFonts w:cs="Arial"/>
                  <w:sz w:val="16"/>
                  <w:szCs w:val="16"/>
                </w:rPr>
                <w:t>-</w:t>
              </w:r>
            </w:ins>
          </w:p>
        </w:tc>
      </w:tr>
      <w:tr w:rsidR="009613DB" w:rsidRPr="00A04EA2" w14:paraId="6AB91A3F" w14:textId="77777777" w:rsidTr="004B0AFB">
        <w:trPr>
          <w:cantSplit/>
          <w:trHeight w:val="277"/>
          <w:ins w:id="3151"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152" w:author="Gert Morlion" w:date="2024-08-26T14:08:00Z"/>
                <w:rFonts w:cs="Arial"/>
                <w:sz w:val="16"/>
                <w:szCs w:val="16"/>
              </w:rPr>
            </w:pPr>
            <w:ins w:id="3153"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154" w:author="Gert Morlion" w:date="2024-08-26T14:08:00Z"/>
                <w:rFonts w:cs="Arial"/>
                <w:sz w:val="16"/>
                <w:szCs w:val="16"/>
              </w:rPr>
            </w:pPr>
            <w:ins w:id="3155"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156" w:author="Gert Morlion" w:date="2024-08-26T14:08:00Z"/>
                <w:rFonts w:cs="Arial"/>
                <w:sz w:val="16"/>
                <w:szCs w:val="16"/>
              </w:rPr>
            </w:pPr>
            <w:ins w:id="3157"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158" w:author="Gert Morlion" w:date="2024-08-26T14:08:00Z"/>
                <w:rFonts w:cs="Arial"/>
                <w:sz w:val="16"/>
                <w:szCs w:val="16"/>
              </w:rPr>
            </w:pPr>
            <w:ins w:id="3159"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160" w:author="Gert Morlion" w:date="2024-08-26T14:08:00Z"/>
                <w:rFonts w:cs="Arial"/>
                <w:sz w:val="16"/>
                <w:szCs w:val="16"/>
              </w:rPr>
            </w:pPr>
            <w:ins w:id="3161" w:author="Gert Morlion" w:date="2024-08-26T14:08:00Z">
              <w:r w:rsidRPr="00A04EA2">
                <w:rPr>
                  <w:rFonts w:cs="Arial"/>
                  <w:sz w:val="16"/>
                  <w:szCs w:val="16"/>
                </w:rPr>
                <w:t>-</w:t>
              </w:r>
            </w:ins>
          </w:p>
        </w:tc>
      </w:tr>
      <w:tr w:rsidR="009613DB" w:rsidRPr="00A04EA2" w14:paraId="6C29219F" w14:textId="77777777" w:rsidTr="004B0AFB">
        <w:trPr>
          <w:cantSplit/>
          <w:trHeight w:val="305"/>
          <w:ins w:id="3162"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163" w:author="Gert Morlion" w:date="2024-08-26T14:08:00Z"/>
                <w:rFonts w:cs="Arial"/>
                <w:sz w:val="16"/>
                <w:szCs w:val="16"/>
              </w:rPr>
            </w:pPr>
            <w:ins w:id="3164"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165" w:author="Gert Morlion" w:date="2024-08-26T14:08:00Z"/>
                <w:rFonts w:cs="Arial"/>
                <w:sz w:val="16"/>
                <w:szCs w:val="16"/>
              </w:rPr>
            </w:pPr>
            <w:ins w:id="3166"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167" w:author="Gert Morlion" w:date="2024-08-26T14:08:00Z"/>
                <w:rFonts w:cs="Arial"/>
                <w:sz w:val="16"/>
                <w:szCs w:val="16"/>
              </w:rPr>
            </w:pPr>
            <w:ins w:id="3168"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169" w:author="Gert Morlion" w:date="2024-08-26T14:08:00Z"/>
                <w:rFonts w:cs="Arial"/>
                <w:sz w:val="16"/>
                <w:szCs w:val="16"/>
              </w:rPr>
            </w:pPr>
            <w:ins w:id="3170"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171" w:author="Gert Morlion" w:date="2024-08-26T14:08:00Z"/>
                <w:rFonts w:cs="Arial"/>
                <w:sz w:val="16"/>
                <w:szCs w:val="16"/>
              </w:rPr>
            </w:pPr>
            <w:ins w:id="3172" w:author="Gert Morlion" w:date="2024-08-26T14:08:00Z">
              <w:r w:rsidRPr="00A04EA2">
                <w:rPr>
                  <w:rFonts w:cs="Arial"/>
                  <w:sz w:val="16"/>
                  <w:szCs w:val="16"/>
                </w:rPr>
                <w:t>-</w:t>
              </w:r>
            </w:ins>
          </w:p>
        </w:tc>
      </w:tr>
    </w:tbl>
    <w:bookmarkEnd w:id="3119"/>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173"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174"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175"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176"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177"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proofErr w:type="spellStart"/>
            <w:ins w:id="3178" w:author="Birklhuber Bernd" w:date="2025-03-07T13:42:00Z">
              <w:r w:rsidRPr="009F0C13">
                <w:rPr>
                  <w:rFonts w:cs="Arial"/>
                  <w:sz w:val="16"/>
                  <w:szCs w:val="16"/>
                  <w:lang w:eastAsia="en-US"/>
                </w:rPr>
                <w:t>boundingPolygon</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179"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proofErr w:type="spellStart"/>
            <w:ins w:id="3180" w:author="Birklhuber Bernd" w:date="2025-03-07T13:42:00Z">
              <w:r w:rsidRPr="009F0C13">
                <w:rPr>
                  <w:rFonts w:cs="Arial"/>
                  <w:sz w:val="16"/>
                  <w:szCs w:val="16"/>
                  <w:lang w:eastAsia="en-US"/>
                </w:rPr>
                <w:t>EX_BoundingPolygon</w:t>
              </w:r>
            </w:ins>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181"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proofErr w:type="spellStart"/>
            <w:ins w:id="3182" w:author="Birklhuber Bernd" w:date="2025-03-07T13:42:00Z">
              <w:r>
                <w:rPr>
                  <w:rFonts w:cs="Arial"/>
                  <w:sz w:val="16"/>
                  <w:szCs w:val="16"/>
                  <w:lang w:eastAsia="en-US"/>
                </w:rPr>
                <w:t>temporalExtent</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183"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184"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185" w:author="Birklhuber Bernd" w:date="2025-03-07T13:42: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proofErr w:type="spellStart"/>
            <w:ins w:id="3186" w:author="Birklhuber Bernd" w:date="2025-03-07T13:42:00Z">
              <w:r>
                <w:rPr>
                  <w:rFonts w:cs="Arial"/>
                  <w:sz w:val="16"/>
                  <w:szCs w:val="16"/>
                  <w:lang w:eastAsia="en-US"/>
                </w:rPr>
                <w:t>optimumDisplayScale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187"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188"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189" w:author="Birklhuber Bernd" w:date="2025-03-07T13:42:00Z"/>
                <w:rFonts w:cs="Arial"/>
                <w:sz w:val="16"/>
                <w:szCs w:val="16"/>
                <w:lang w:eastAsia="en-US"/>
              </w:rPr>
            </w:pPr>
            <w:ins w:id="3190"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191" w:author="Birklhuber Bernd" w:date="2025-03-07T13:42:00Z"/>
                <w:rFonts w:cs="Arial"/>
                <w:sz w:val="16"/>
                <w:szCs w:val="16"/>
                <w:lang w:eastAsia="en-US"/>
              </w:rPr>
            </w:pPr>
            <w:ins w:id="3192"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193"/>
            <w:ins w:id="3194"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195" w:author="Birklhuber Bernd" w:date="2025-03-07T13:42:00Z"/>
                <w:rFonts w:cs="Arial"/>
                <w:b/>
                <w:bCs/>
                <w:sz w:val="16"/>
                <w:szCs w:val="16"/>
                <w:lang w:eastAsia="en-US"/>
              </w:rPr>
            </w:pPr>
            <w:ins w:id="3196"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197" w:author="Birklhuber Bernd" w:date="2025-03-07T13:42:00Z"/>
                <w:rFonts w:cs="Arial"/>
                <w:b/>
                <w:bCs/>
                <w:sz w:val="16"/>
                <w:szCs w:val="16"/>
                <w:lang w:eastAsia="en-US"/>
              </w:rPr>
            </w:pPr>
            <w:ins w:id="3198"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199" w:author="Birklhuber Bernd" w:date="2025-03-07T13:42:00Z"/>
                <w:rFonts w:cs="Arial"/>
                <w:b/>
                <w:bCs/>
                <w:sz w:val="16"/>
                <w:szCs w:val="16"/>
                <w:lang w:eastAsia="en-US"/>
              </w:rPr>
            </w:pPr>
            <w:ins w:id="3200"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201" w:author="Birklhuber Bernd" w:date="2025-03-07T13:42:00Z"/>
                <w:rFonts w:cs="Arial"/>
                <w:b/>
                <w:bCs/>
                <w:sz w:val="16"/>
                <w:szCs w:val="16"/>
                <w:lang w:eastAsia="en-US"/>
              </w:rPr>
            </w:pPr>
            <w:ins w:id="3202"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203" w:author="Birklhuber Bernd" w:date="2025-03-07T13:42:00Z"/>
                <w:rFonts w:cs="Arial"/>
                <w:b/>
                <w:bCs/>
                <w:sz w:val="16"/>
                <w:szCs w:val="16"/>
                <w:lang w:eastAsia="en-US"/>
              </w:rPr>
            </w:pPr>
            <w:ins w:id="3204"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205" w:author="Birklhuber Bernd" w:date="2025-03-07T13:42:00Z"/>
                <w:rFonts w:cs="Arial"/>
                <w:b/>
                <w:bCs/>
                <w:sz w:val="16"/>
                <w:szCs w:val="16"/>
                <w:lang w:eastAsia="en-US"/>
              </w:rPr>
            </w:pPr>
            <w:ins w:id="3206"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207" w:author="Birklhuber Bernd" w:date="2025-03-07T13:42:00Z"/>
                <w:rFonts w:cs="Arial"/>
                <w:b/>
                <w:bCs/>
                <w:sz w:val="16"/>
                <w:szCs w:val="16"/>
                <w:lang w:eastAsia="en-US"/>
              </w:rPr>
            </w:pPr>
            <w:ins w:id="3208"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209" w:author="Birklhuber Bernd" w:date="2025-03-07T13:42:00Z"/>
                <w:rFonts w:cs="Arial"/>
                <w:b/>
                <w:bCs/>
                <w:sz w:val="16"/>
                <w:szCs w:val="16"/>
                <w:lang w:eastAsia="en-US"/>
              </w:rPr>
            </w:pPr>
            <w:ins w:id="3210"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211" w:author="Birklhuber Bernd" w:date="2025-03-07T13:42:00Z"/>
                <w:rFonts w:cs="Arial"/>
                <w:b/>
                <w:bCs/>
                <w:sz w:val="16"/>
                <w:szCs w:val="16"/>
                <w:lang w:eastAsia="en-US"/>
              </w:rPr>
            </w:pPr>
            <w:ins w:id="3212"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213" w:author="Birklhuber Bernd" w:date="2025-03-07T13:42:00Z"/>
                <w:rFonts w:cs="Arial"/>
                <w:b/>
                <w:bCs/>
                <w:sz w:val="16"/>
                <w:szCs w:val="16"/>
                <w:lang w:eastAsia="en-US"/>
              </w:rPr>
            </w:pPr>
            <w:ins w:id="3214"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215" w:author="Birklhuber Bernd" w:date="2025-03-07T13:42:00Z"/>
                <w:rFonts w:cs="Arial"/>
                <w:b/>
                <w:bCs/>
                <w:sz w:val="16"/>
                <w:szCs w:val="16"/>
                <w:lang w:eastAsia="en-US"/>
              </w:rPr>
            </w:pPr>
            <w:ins w:id="3216"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217" w:author="Birklhuber Bernd" w:date="2025-03-07T13:42:00Z"/>
                <w:rFonts w:cs="Arial"/>
                <w:b/>
                <w:bCs/>
                <w:sz w:val="16"/>
                <w:szCs w:val="16"/>
                <w:lang w:eastAsia="en-US"/>
              </w:rPr>
            </w:pPr>
            <w:ins w:id="3218"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219" w:author="Birklhuber Bernd" w:date="2025-03-07T13:42:00Z"/>
                <w:rFonts w:cs="Arial"/>
                <w:b/>
                <w:bCs/>
                <w:sz w:val="16"/>
                <w:szCs w:val="16"/>
                <w:lang w:eastAsia="en-US"/>
              </w:rPr>
            </w:pPr>
            <w:ins w:id="3220"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221" w:author="Birklhuber Bernd" w:date="2025-03-07T13:42:00Z"/>
                <w:rFonts w:cs="Arial"/>
                <w:sz w:val="16"/>
                <w:szCs w:val="16"/>
                <w:lang w:eastAsia="en-US"/>
              </w:rPr>
            </w:pPr>
            <w:ins w:id="3222" w:author="Birklhuber Bernd" w:date="2025-03-07T13:42:00Z">
              <w:r w:rsidRPr="009F0C13">
                <w:rPr>
                  <w:rFonts w:cs="Arial"/>
                  <w:sz w:val="16"/>
                  <w:szCs w:val="16"/>
                  <w:lang w:eastAsia="en-US"/>
                </w:rPr>
                <w:t>10000000</w:t>
              </w:r>
            </w:ins>
            <w:commentRangeEnd w:id="3193"/>
            <w:ins w:id="3223" w:author="Birklhuber Bernd" w:date="2025-03-07T13:43:00Z">
              <w:r>
                <w:rPr>
                  <w:rStyle w:val="Kommentarzeichen"/>
                </w:rPr>
                <w:commentReference w:id="3193"/>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224"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proofErr w:type="spellStart"/>
            <w:ins w:id="3225" w:author="Birklhuber Bernd" w:date="2025-03-07T13:42:00Z">
              <w:r w:rsidRPr="009F0C13">
                <w:rPr>
                  <w:rFonts w:cs="Arial"/>
                  <w:sz w:val="16"/>
                  <w:szCs w:val="16"/>
                  <w:lang w:eastAsia="en-US"/>
                </w:rPr>
                <w:t>maximumDisplayScale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226"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227"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228" w:author="Birklhuber Bernd" w:date="2025-03-07T13:42:00Z"/>
                <w:rFonts w:cs="Arial"/>
                <w:sz w:val="16"/>
                <w:szCs w:val="16"/>
                <w:lang w:eastAsia="en-US"/>
              </w:rPr>
            </w:pPr>
            <w:ins w:id="3229"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230" w:author="Birklhuber Bernd" w:date="2025-03-07T13:42:00Z">
              <w:r w:rsidRPr="009F0C13">
                <w:rPr>
                  <w:rFonts w:cs="Arial"/>
                  <w:bCs/>
                  <w:sz w:val="16"/>
                  <w:szCs w:val="16"/>
                  <w:lang w:eastAsia="en-US"/>
                </w:rPr>
                <w:t>0..1 multiplicity in S-100 restricted to 1 in S-</w:t>
              </w:r>
            </w:ins>
            <w:ins w:id="3231" w:author="Birklhuber Bernd" w:date="2025-03-07T13:43:00Z">
              <w:r>
                <w:rPr>
                  <w:rFonts w:cs="Arial"/>
                  <w:bCs/>
                  <w:sz w:val="16"/>
                  <w:szCs w:val="16"/>
                  <w:lang w:eastAsia="en-US"/>
                </w:rPr>
                <w:t>4</w:t>
              </w:r>
            </w:ins>
            <w:ins w:id="3232"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proofErr w:type="spellStart"/>
            <w:ins w:id="3233" w:author="Birklhuber Bernd" w:date="2025-03-07T13:42:00Z">
              <w:r w:rsidRPr="009F0C13">
                <w:rPr>
                  <w:rFonts w:cs="Arial"/>
                  <w:sz w:val="16"/>
                  <w:szCs w:val="16"/>
                  <w:lang w:eastAsia="en-US"/>
                </w:rPr>
                <w:t>minimumDisplayScale</w:t>
              </w:r>
            </w:ins>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234"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235"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236" w:author="Birklhuber Bernd" w:date="2025-03-07T13:42:00Z"/>
                <w:rFonts w:cs="Arial"/>
                <w:sz w:val="16"/>
                <w:szCs w:val="16"/>
                <w:lang w:eastAsia="en-US"/>
              </w:rPr>
            </w:pPr>
            <w:ins w:id="3237"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238" w:author="Birklhuber Bernd" w:date="2025-03-07T13:42:00Z"/>
                <w:rFonts w:cs="Arial"/>
                <w:b/>
                <w:bCs/>
                <w:sz w:val="16"/>
                <w:szCs w:val="16"/>
                <w:lang w:eastAsia="en-US"/>
              </w:rPr>
            </w:pPr>
            <w:commentRangeStart w:id="3239"/>
            <w:ins w:id="3240" w:author="Birklhuber Bernd" w:date="2025-06-19T12:28:00Z">
              <w:r>
                <w:rPr>
                  <w:rFonts w:cs="Arial"/>
                  <w:sz w:val="16"/>
                  <w:szCs w:val="16"/>
                  <w:lang w:eastAsia="en-US"/>
                </w:rPr>
                <w:t>200</w:t>
              </w:r>
              <w:r>
                <w:rPr>
                  <w:rFonts w:cs="Arial"/>
                  <w:sz w:val="16"/>
                  <w:szCs w:val="16"/>
                  <w:lang w:eastAsia="en-US"/>
                </w:rPr>
                <w:br/>
                <w:t>5</w:t>
              </w:r>
            </w:ins>
            <w:ins w:id="3241" w:author="Birklhuber Bernd" w:date="2025-06-19T12:29:00Z">
              <w:r>
                <w:rPr>
                  <w:rFonts w:cs="Arial"/>
                  <w:sz w:val="16"/>
                  <w:szCs w:val="16"/>
                  <w:lang w:eastAsia="en-US"/>
                </w:rPr>
                <w:t>00</w:t>
              </w:r>
              <w:r>
                <w:rPr>
                  <w:rFonts w:cs="Arial"/>
                  <w:sz w:val="16"/>
                  <w:szCs w:val="16"/>
                  <w:lang w:eastAsia="en-US"/>
                </w:rPr>
                <w:br/>
              </w:r>
              <w:commentRangeEnd w:id="3239"/>
              <w:r>
                <w:rPr>
                  <w:rStyle w:val="Kommentarzeichen"/>
                </w:rPr>
                <w:commentReference w:id="3239"/>
              </w:r>
            </w:ins>
            <w:ins w:id="3242"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243" w:author="Birklhuber Bernd" w:date="2025-03-07T13:42:00Z"/>
                <w:rFonts w:cs="Arial"/>
                <w:b/>
                <w:bCs/>
                <w:sz w:val="16"/>
                <w:szCs w:val="16"/>
                <w:lang w:eastAsia="en-US"/>
              </w:rPr>
            </w:pPr>
            <w:ins w:id="3244"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245" w:author="Birklhuber Bernd" w:date="2025-03-07T13:42:00Z"/>
                <w:rFonts w:cs="Arial"/>
                <w:b/>
                <w:bCs/>
                <w:sz w:val="16"/>
                <w:szCs w:val="16"/>
                <w:lang w:eastAsia="en-US"/>
              </w:rPr>
            </w:pPr>
            <w:ins w:id="3246"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247" w:author="Birklhuber Bernd" w:date="2025-03-07T13:42:00Z"/>
                <w:rFonts w:cs="Arial"/>
                <w:b/>
                <w:bCs/>
                <w:sz w:val="16"/>
                <w:szCs w:val="16"/>
                <w:lang w:eastAsia="en-US"/>
              </w:rPr>
            </w:pPr>
            <w:ins w:id="3248"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249" w:author="Birklhuber Bernd" w:date="2025-03-07T13:42:00Z"/>
                <w:rFonts w:cs="Arial"/>
                <w:b/>
                <w:bCs/>
                <w:sz w:val="16"/>
                <w:szCs w:val="16"/>
                <w:lang w:eastAsia="en-US"/>
              </w:rPr>
            </w:pPr>
            <w:ins w:id="3250"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251" w:author="Birklhuber Bernd" w:date="2025-03-07T13:42:00Z"/>
                <w:rFonts w:cs="Arial"/>
                <w:b/>
                <w:bCs/>
                <w:sz w:val="16"/>
                <w:szCs w:val="16"/>
                <w:lang w:eastAsia="en-US"/>
              </w:rPr>
            </w:pPr>
            <w:ins w:id="3252"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253" w:author="Birklhuber Bernd" w:date="2025-03-07T13:42:00Z"/>
                <w:rFonts w:cs="Arial"/>
                <w:b/>
                <w:bCs/>
                <w:sz w:val="16"/>
                <w:szCs w:val="16"/>
                <w:lang w:eastAsia="en-US"/>
              </w:rPr>
            </w:pPr>
            <w:ins w:id="3254"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255" w:author="Birklhuber Bernd" w:date="2025-03-07T13:42:00Z"/>
                <w:rFonts w:cs="Arial"/>
                <w:b/>
                <w:bCs/>
                <w:sz w:val="16"/>
                <w:szCs w:val="16"/>
                <w:lang w:eastAsia="en-US"/>
              </w:rPr>
            </w:pPr>
            <w:ins w:id="3256"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257" w:author="Birklhuber Bernd" w:date="2025-03-07T13:42:00Z"/>
                <w:rFonts w:cs="Arial"/>
                <w:b/>
                <w:bCs/>
                <w:sz w:val="16"/>
                <w:szCs w:val="16"/>
                <w:lang w:eastAsia="en-US"/>
              </w:rPr>
            </w:pPr>
            <w:ins w:id="3258"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259" w:author="Birklhuber Bernd" w:date="2025-03-07T13:42:00Z"/>
                <w:rFonts w:cs="Arial"/>
                <w:b/>
                <w:bCs/>
                <w:sz w:val="16"/>
                <w:szCs w:val="16"/>
                <w:lang w:eastAsia="en-US"/>
              </w:rPr>
            </w:pPr>
            <w:ins w:id="3260"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261" w:author="Birklhuber Bernd" w:date="2025-03-07T13:42:00Z"/>
                <w:rFonts w:cs="Arial"/>
                <w:b/>
                <w:bCs/>
                <w:sz w:val="16"/>
                <w:szCs w:val="16"/>
                <w:lang w:eastAsia="en-US"/>
              </w:rPr>
            </w:pPr>
            <w:ins w:id="3262"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263" w:author="Birklhuber Bernd" w:date="2025-03-07T13:42:00Z"/>
                <w:rFonts w:cs="Arial"/>
                <w:b/>
                <w:bCs/>
                <w:sz w:val="16"/>
                <w:szCs w:val="16"/>
                <w:lang w:eastAsia="en-US"/>
              </w:rPr>
            </w:pPr>
            <w:ins w:id="3264"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265" w:author="Birklhuber Bernd" w:date="2025-03-07T13:42:00Z"/>
                <w:rFonts w:cs="Arial"/>
                <w:b/>
                <w:bCs/>
                <w:sz w:val="16"/>
                <w:szCs w:val="16"/>
                <w:lang w:eastAsia="en-US"/>
              </w:rPr>
            </w:pPr>
            <w:ins w:id="3266"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267" w:author="Birklhuber Bernd" w:date="2025-03-07T13:42:00Z"/>
                <w:rFonts w:cs="Arial"/>
                <w:sz w:val="16"/>
                <w:szCs w:val="16"/>
                <w:lang w:eastAsia="en-US"/>
              </w:rPr>
            </w:pPr>
            <w:ins w:id="3268"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269" w:author="Birklhuber Bernd" w:date="2025-03-07T13:42:00Z"/>
                <w:rFonts w:cs="Arial"/>
                <w:sz w:val="16"/>
                <w:szCs w:val="16"/>
                <w:lang w:eastAsia="en-US"/>
              </w:rPr>
            </w:pPr>
            <w:ins w:id="3270" w:author="Birklhuber Bernd" w:date="2025-03-07T13:42:00Z">
              <w:r w:rsidRPr="009F0C13">
                <w:rPr>
                  <w:rFonts w:cs="Arial"/>
                  <w:sz w:val="16"/>
                  <w:szCs w:val="16"/>
                  <w:lang w:eastAsia="en-US"/>
                </w:rPr>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271"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272" w:author="Birklhuber Bernd" w:date="2025-03-07T13:43:00Z">
              <w:r>
                <w:rPr>
                  <w:rFonts w:cs="Arial"/>
                  <w:bCs/>
                  <w:sz w:val="16"/>
                  <w:szCs w:val="16"/>
                  <w:lang w:eastAsia="en-US"/>
                </w:rPr>
                <w:t>4</w:t>
              </w:r>
            </w:ins>
            <w:ins w:id="3273"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74" w:author="Gert Morlion" w:date="2024-08-26T14:10:00Z"/>
        </w:rPr>
      </w:pPr>
      <w:ins w:id="3275"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76"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77" w:author="Gert Morlion" w:date="2024-08-26T14:10:00Z"/>
                <w:b/>
                <w:sz w:val="16"/>
                <w:szCs w:val="16"/>
              </w:rPr>
            </w:pPr>
            <w:ins w:id="3278"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79" w:author="Gert Morlion" w:date="2024-08-26T14:10:00Z"/>
                <w:b/>
                <w:sz w:val="16"/>
                <w:szCs w:val="16"/>
              </w:rPr>
            </w:pPr>
            <w:ins w:id="3280"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81" w:author="Gert Morlion" w:date="2024-08-26T14:10:00Z"/>
                <w:b/>
                <w:sz w:val="16"/>
                <w:szCs w:val="16"/>
              </w:rPr>
            </w:pPr>
            <w:ins w:id="3282"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83" w:author="Gert Morlion" w:date="2024-08-26T14:10:00Z"/>
                <w:b/>
                <w:sz w:val="16"/>
                <w:szCs w:val="16"/>
              </w:rPr>
            </w:pPr>
            <w:ins w:id="3284"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85" w:author="Gert Morlion" w:date="2024-08-26T14:10:00Z"/>
                <w:b/>
                <w:sz w:val="16"/>
                <w:szCs w:val="16"/>
              </w:rPr>
            </w:pPr>
            <w:ins w:id="3286" w:author="Gert Morlion" w:date="2024-08-26T14:10:00Z">
              <w:r w:rsidRPr="003A450C">
                <w:rPr>
                  <w:b/>
                  <w:sz w:val="16"/>
                  <w:szCs w:val="16"/>
                </w:rPr>
                <w:t>Remarks</w:t>
              </w:r>
            </w:ins>
          </w:p>
        </w:tc>
      </w:tr>
      <w:tr w:rsidR="00F54CF5" w:rsidRPr="003A450C" w14:paraId="1AD4D0C7" w14:textId="77777777" w:rsidTr="004B0AFB">
        <w:trPr>
          <w:cantSplit/>
          <w:trHeight w:val="305"/>
          <w:ins w:id="3287"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288" w:author="Gert Morlion" w:date="2024-08-26T14:10:00Z"/>
                <w:sz w:val="16"/>
                <w:szCs w:val="16"/>
              </w:rPr>
            </w:pPr>
            <w:ins w:id="3289"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290" w:author="Gert Morlion" w:date="2024-08-26T14:10:00Z"/>
                <w:sz w:val="16"/>
                <w:szCs w:val="16"/>
              </w:rPr>
            </w:pPr>
            <w:ins w:id="3291"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292" w:author="Gert Morlion" w:date="2024-08-26T14:10:00Z"/>
                <w:sz w:val="16"/>
                <w:szCs w:val="16"/>
              </w:rPr>
            </w:pPr>
            <w:ins w:id="3293"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294" w:author="Gert Morlion" w:date="2024-08-26T14:10:00Z"/>
                <w:sz w:val="16"/>
                <w:szCs w:val="16"/>
              </w:rPr>
            </w:pPr>
            <w:ins w:id="3295"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296" w:author="Gert Morlion" w:date="2024-08-26T14:10:00Z"/>
                <w:sz w:val="16"/>
                <w:szCs w:val="16"/>
              </w:rPr>
            </w:pPr>
            <w:ins w:id="3297"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298"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299" w:author="Gert Morlion" w:date="2024-08-26T14:10:00Z"/>
                <w:sz w:val="16"/>
                <w:szCs w:val="16"/>
              </w:rPr>
            </w:pPr>
            <w:ins w:id="3300"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301" w:author="Gert Morlion" w:date="2024-08-26T14:10:00Z"/>
                <w:sz w:val="16"/>
                <w:szCs w:val="16"/>
              </w:rPr>
            </w:pPr>
            <w:proofErr w:type="spellStart"/>
            <w:ins w:id="3302" w:author="Gert Morlion" w:date="2024-08-26T14:10:00Z">
              <w:r>
                <w:rPr>
                  <w:sz w:val="16"/>
                  <w:szCs w:val="16"/>
                </w:rPr>
                <w:t>newDataset</w:t>
              </w:r>
              <w:proofErr w:type="spellEnd"/>
            </w:ins>
          </w:p>
        </w:tc>
        <w:tc>
          <w:tcPr>
            <w:tcW w:w="3440" w:type="dxa"/>
          </w:tcPr>
          <w:p w14:paraId="7DD43635" w14:textId="77777777" w:rsidR="00F54CF5" w:rsidRPr="003A450C" w:rsidRDefault="00F54CF5" w:rsidP="004B0AFB">
            <w:pPr>
              <w:snapToGrid w:val="0"/>
              <w:spacing w:before="60" w:after="60" w:line="240" w:lineRule="auto"/>
              <w:jc w:val="left"/>
              <w:rPr>
                <w:ins w:id="3303" w:author="Gert Morlion" w:date="2024-08-26T14:10:00Z"/>
                <w:sz w:val="16"/>
                <w:szCs w:val="16"/>
              </w:rPr>
            </w:pPr>
            <w:ins w:id="3304"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305" w:author="Gert Morlion" w:date="2024-08-26T14:10:00Z"/>
                <w:sz w:val="16"/>
                <w:szCs w:val="16"/>
              </w:rPr>
            </w:pPr>
            <w:ins w:id="3306"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307" w:author="Gert Morlion" w:date="2024-08-26T14:10:00Z"/>
                <w:sz w:val="16"/>
                <w:szCs w:val="16"/>
              </w:rPr>
            </w:pPr>
            <w:ins w:id="3308"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309"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310" w:author="Gert Morlion" w:date="2024-08-26T14:10:00Z"/>
                <w:sz w:val="16"/>
                <w:szCs w:val="16"/>
              </w:rPr>
            </w:pPr>
            <w:ins w:id="3311"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312" w:author="Gert Morlion" w:date="2024-08-26T14:10:00Z"/>
                <w:sz w:val="16"/>
                <w:szCs w:val="16"/>
              </w:rPr>
            </w:pPr>
            <w:proofErr w:type="spellStart"/>
            <w:ins w:id="3313" w:author="Gert Morlion" w:date="2024-08-26T14:10:00Z">
              <w:r>
                <w:rPr>
                  <w:sz w:val="16"/>
                  <w:szCs w:val="16"/>
                </w:rPr>
                <w:t>newEdition</w:t>
              </w:r>
              <w:proofErr w:type="spellEnd"/>
            </w:ins>
          </w:p>
        </w:tc>
        <w:tc>
          <w:tcPr>
            <w:tcW w:w="3440" w:type="dxa"/>
          </w:tcPr>
          <w:p w14:paraId="127B6225" w14:textId="77777777" w:rsidR="00F54CF5" w:rsidRPr="003A450C" w:rsidRDefault="00F54CF5" w:rsidP="004B0AFB">
            <w:pPr>
              <w:snapToGrid w:val="0"/>
              <w:spacing w:before="60" w:after="60" w:line="240" w:lineRule="auto"/>
              <w:jc w:val="left"/>
              <w:rPr>
                <w:ins w:id="3314" w:author="Gert Morlion" w:date="2024-08-26T14:10:00Z"/>
                <w:sz w:val="16"/>
                <w:szCs w:val="16"/>
              </w:rPr>
            </w:pPr>
            <w:ins w:id="3315"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316" w:author="Gert Morlion" w:date="2024-08-26T14:10:00Z"/>
                <w:sz w:val="16"/>
                <w:szCs w:val="16"/>
              </w:rPr>
            </w:pPr>
            <w:ins w:id="3317"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318" w:author="Gert Morlion" w:date="2024-08-26T14:10:00Z"/>
                <w:sz w:val="16"/>
                <w:szCs w:val="16"/>
              </w:rPr>
            </w:pPr>
            <w:ins w:id="3319"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320"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321" w:author="Gert Morlion" w:date="2024-08-26T14:10:00Z"/>
                <w:sz w:val="16"/>
                <w:szCs w:val="16"/>
              </w:rPr>
            </w:pPr>
            <w:ins w:id="3322"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323" w:author="Gert Morlion" w:date="2024-08-26T14:10:00Z"/>
                <w:sz w:val="16"/>
                <w:szCs w:val="16"/>
              </w:rPr>
            </w:pPr>
            <w:ins w:id="3324"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325" w:author="Gert Morlion" w:date="2024-08-26T14:10:00Z"/>
                <w:sz w:val="16"/>
                <w:szCs w:val="16"/>
              </w:rPr>
            </w:pPr>
            <w:ins w:id="3326"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327" w:author="Gert Morlion" w:date="2024-08-26T14:10:00Z"/>
                <w:sz w:val="16"/>
                <w:szCs w:val="16"/>
              </w:rPr>
            </w:pPr>
            <w:ins w:id="3328"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329" w:author="Gert Morlion" w:date="2024-08-26T14:10:00Z"/>
                <w:sz w:val="16"/>
                <w:szCs w:val="16"/>
              </w:rPr>
            </w:pPr>
            <w:ins w:id="3330"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331"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332" w:author="Gert Morlion" w:date="2024-08-26T14:10:00Z"/>
                <w:sz w:val="16"/>
                <w:szCs w:val="16"/>
              </w:rPr>
            </w:pPr>
            <w:ins w:id="3333"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334" w:author="Gert Morlion" w:date="2024-08-26T14:10:00Z"/>
                <w:sz w:val="16"/>
                <w:szCs w:val="16"/>
              </w:rPr>
            </w:pPr>
            <w:ins w:id="3335"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336" w:author="Gert Morlion" w:date="2024-08-26T14:10:00Z"/>
                <w:sz w:val="16"/>
                <w:szCs w:val="16"/>
              </w:rPr>
            </w:pPr>
            <w:ins w:id="3337"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338" w:author="Gert Morlion" w:date="2024-08-26T14:10:00Z"/>
                <w:sz w:val="16"/>
                <w:szCs w:val="16"/>
              </w:rPr>
            </w:pPr>
            <w:ins w:id="3339"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40" w:author="Gert Morlion" w:date="2024-08-26T14:10:00Z"/>
                <w:sz w:val="16"/>
                <w:szCs w:val="16"/>
              </w:rPr>
            </w:pPr>
            <w:ins w:id="3341"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42"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43" w:author="Gert Morlion" w:date="2024-08-26T14:10:00Z"/>
                <w:sz w:val="16"/>
                <w:szCs w:val="16"/>
              </w:rPr>
            </w:pPr>
            <w:ins w:id="3344"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45" w:author="Gert Morlion" w:date="2024-08-26T14:10:00Z"/>
                <w:sz w:val="16"/>
                <w:szCs w:val="16"/>
              </w:rPr>
            </w:pPr>
            <w:ins w:id="3346"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47" w:author="Gert Morlion" w:date="2024-08-26T14:10:00Z"/>
                <w:sz w:val="16"/>
                <w:szCs w:val="16"/>
              </w:rPr>
            </w:pPr>
            <w:ins w:id="3348"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49" w:author="Gert Morlion" w:date="2024-08-26T14:10:00Z"/>
                <w:sz w:val="16"/>
                <w:szCs w:val="16"/>
              </w:rPr>
            </w:pPr>
            <w:ins w:id="3350"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51" w:author="Gert Morlion" w:date="2024-08-26T14:10:00Z"/>
                <w:sz w:val="16"/>
                <w:szCs w:val="16"/>
              </w:rPr>
            </w:pPr>
            <w:ins w:id="3352"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53"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54" w:author="Gert Morlion" w:date="2024-08-26T14:10:00Z"/>
        </w:rPr>
      </w:pPr>
      <w:ins w:id="3355"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56"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57" w:author="Gert Morlion" w:date="2024-08-26T14:10:00Z"/>
                <w:b/>
                <w:sz w:val="16"/>
                <w:szCs w:val="16"/>
              </w:rPr>
            </w:pPr>
            <w:ins w:id="3358"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59" w:author="Gert Morlion" w:date="2024-08-26T14:10:00Z"/>
                <w:b/>
                <w:sz w:val="16"/>
                <w:szCs w:val="16"/>
              </w:rPr>
            </w:pPr>
            <w:ins w:id="3360"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61" w:author="Gert Morlion" w:date="2024-08-26T14:10:00Z"/>
                <w:b/>
                <w:sz w:val="16"/>
                <w:szCs w:val="16"/>
              </w:rPr>
            </w:pPr>
            <w:ins w:id="3362"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63" w:author="Gert Morlion" w:date="2024-08-26T14:10:00Z"/>
                <w:b/>
                <w:sz w:val="16"/>
                <w:szCs w:val="16"/>
              </w:rPr>
            </w:pPr>
            <w:ins w:id="3364"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65" w:author="Gert Morlion" w:date="2024-08-26T14:10:00Z"/>
                <w:b/>
                <w:sz w:val="16"/>
                <w:szCs w:val="16"/>
              </w:rPr>
            </w:pPr>
            <w:ins w:id="3366"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67" w:author="Gert Morlion" w:date="2024-08-26T14:10:00Z"/>
                <w:b/>
                <w:sz w:val="16"/>
                <w:szCs w:val="16"/>
              </w:rPr>
            </w:pPr>
            <w:ins w:id="3368" w:author="Gert Morlion" w:date="2024-08-26T14:10:00Z">
              <w:r w:rsidRPr="00B81B69">
                <w:rPr>
                  <w:b/>
                  <w:sz w:val="16"/>
                  <w:szCs w:val="16"/>
                </w:rPr>
                <w:t>Remarks</w:t>
              </w:r>
            </w:ins>
          </w:p>
        </w:tc>
      </w:tr>
      <w:tr w:rsidR="00F54CF5" w:rsidRPr="00B81B69" w14:paraId="09245FFC" w14:textId="77777777" w:rsidTr="004B0AFB">
        <w:trPr>
          <w:cantSplit/>
          <w:ins w:id="3369"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70" w:author="Gert Morlion" w:date="2024-08-26T14:10:00Z"/>
                <w:sz w:val="16"/>
                <w:szCs w:val="16"/>
              </w:rPr>
            </w:pPr>
            <w:ins w:id="3371"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72" w:author="Gert Morlion" w:date="2024-08-26T14:10:00Z"/>
                <w:sz w:val="16"/>
                <w:szCs w:val="16"/>
              </w:rPr>
            </w:pPr>
            <w:ins w:id="3373"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74" w:author="Gert Morlion" w:date="2024-08-26T14:10:00Z"/>
                <w:rFonts w:eastAsia="Times New Roman"/>
                <w:sz w:val="16"/>
                <w:szCs w:val="16"/>
                <w:lang w:eastAsia="en-US"/>
              </w:rPr>
            </w:pPr>
            <w:ins w:id="3375"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76"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77" w:author="Gert Morlion" w:date="2024-08-26T14:10:00Z"/>
                <w:sz w:val="16"/>
                <w:szCs w:val="16"/>
              </w:rPr>
            </w:pPr>
            <w:ins w:id="3378"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79"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80" w:author="Gert Morlion" w:date="2024-08-26T14:10:00Z"/>
                <w:sz w:val="16"/>
                <w:szCs w:val="16"/>
              </w:rPr>
            </w:pPr>
            <w:ins w:id="3381"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82"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83" w:author="Gert Morlion" w:date="2024-08-26T14:10:00Z"/>
                <w:sz w:val="16"/>
                <w:szCs w:val="16"/>
              </w:rPr>
            </w:pPr>
            <w:ins w:id="3384"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85" w:author="Gert Morlion" w:date="2024-08-26T14:10:00Z"/>
                <w:sz w:val="16"/>
                <w:szCs w:val="16"/>
              </w:rPr>
            </w:pPr>
            <w:proofErr w:type="spellStart"/>
            <w:ins w:id="3386"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4B0AFB">
            <w:pPr>
              <w:snapToGrid w:val="0"/>
              <w:spacing w:before="60" w:after="60" w:line="240" w:lineRule="auto"/>
              <w:jc w:val="left"/>
              <w:rPr>
                <w:ins w:id="3387" w:author="Gert Morlion" w:date="2024-08-26T14:10:00Z"/>
                <w:sz w:val="16"/>
                <w:szCs w:val="16"/>
              </w:rPr>
            </w:pPr>
            <w:ins w:id="3388"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389" w:author="Gert Morlion" w:date="2024-08-26T14:10:00Z"/>
                <w:sz w:val="16"/>
                <w:szCs w:val="16"/>
              </w:rPr>
            </w:pPr>
            <w:ins w:id="3390"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391" w:author="Gert Morlion" w:date="2024-08-26T14:10:00Z"/>
                <w:sz w:val="16"/>
                <w:szCs w:val="16"/>
              </w:rPr>
            </w:pPr>
            <w:proofErr w:type="spellStart"/>
            <w:ins w:id="3392"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4B0AFB">
            <w:pPr>
              <w:snapToGrid w:val="0"/>
              <w:spacing w:before="60" w:after="60" w:line="240" w:lineRule="auto"/>
              <w:jc w:val="left"/>
              <w:rPr>
                <w:ins w:id="3393" w:author="Gert Morlion" w:date="2024-08-26T14:10:00Z"/>
                <w:sz w:val="16"/>
                <w:szCs w:val="16"/>
              </w:rPr>
            </w:pPr>
          </w:p>
        </w:tc>
      </w:tr>
      <w:tr w:rsidR="00F54CF5" w:rsidRPr="00B81B69" w14:paraId="7450DAFE" w14:textId="77777777" w:rsidTr="004B0AFB">
        <w:trPr>
          <w:cantSplit/>
          <w:ins w:id="3394"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395" w:author="Gert Morlion" w:date="2024-08-26T14:10:00Z"/>
                <w:sz w:val="16"/>
                <w:szCs w:val="16"/>
              </w:rPr>
            </w:pPr>
            <w:ins w:id="3396"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397" w:author="Gert Morlion" w:date="2024-08-26T14:10:00Z"/>
                <w:sz w:val="16"/>
                <w:szCs w:val="16"/>
              </w:rPr>
            </w:pPr>
            <w:proofErr w:type="spellStart"/>
            <w:ins w:id="3398"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4B0AFB">
            <w:pPr>
              <w:snapToGrid w:val="0"/>
              <w:spacing w:before="60" w:after="60" w:line="240" w:lineRule="auto"/>
              <w:jc w:val="left"/>
              <w:rPr>
                <w:ins w:id="3399" w:author="Gert Morlion" w:date="2024-08-26T14:10:00Z"/>
                <w:sz w:val="16"/>
                <w:szCs w:val="16"/>
              </w:rPr>
            </w:pPr>
            <w:ins w:id="3400"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401" w:author="Gert Morlion" w:date="2024-08-26T14:10:00Z"/>
                <w:sz w:val="16"/>
                <w:szCs w:val="16"/>
              </w:rPr>
            </w:pPr>
            <w:ins w:id="3402"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403" w:author="Gert Morlion" w:date="2024-08-26T14:10:00Z"/>
                <w:sz w:val="16"/>
                <w:szCs w:val="16"/>
              </w:rPr>
            </w:pPr>
            <w:proofErr w:type="spellStart"/>
            <w:ins w:id="3404"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4B0AFB">
            <w:pPr>
              <w:snapToGrid w:val="0"/>
              <w:spacing w:before="60" w:after="60" w:line="240" w:lineRule="auto"/>
              <w:jc w:val="left"/>
              <w:rPr>
                <w:ins w:id="3405" w:author="Gert Morlion" w:date="2024-08-26T14:10:00Z"/>
                <w:sz w:val="16"/>
                <w:szCs w:val="16"/>
              </w:rPr>
            </w:pPr>
          </w:p>
        </w:tc>
      </w:tr>
    </w:tbl>
    <w:p w14:paraId="5CEE4805" w14:textId="77777777" w:rsidR="00F54CF5" w:rsidRPr="00261D89" w:rsidRDefault="00F54CF5" w:rsidP="00F54CF5">
      <w:pPr>
        <w:spacing w:after="0" w:line="240" w:lineRule="auto"/>
        <w:rPr>
          <w:ins w:id="3406"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407" w:author="Gert Morlion" w:date="2024-08-26T14:10:00Z"/>
        </w:rPr>
      </w:pPr>
      <w:ins w:id="3408"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409"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410" w:author="Gert Morlion" w:date="2024-08-26T14:10:00Z"/>
                <w:b/>
                <w:bCs/>
                <w:sz w:val="16"/>
                <w:szCs w:val="16"/>
                <w:lang w:eastAsia="ar-SA"/>
              </w:rPr>
            </w:pPr>
            <w:ins w:id="3411"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412" w:author="Gert Morlion" w:date="2024-08-26T14:10:00Z"/>
                <w:b/>
                <w:bCs/>
                <w:sz w:val="16"/>
                <w:szCs w:val="16"/>
                <w:lang w:eastAsia="ar-SA"/>
              </w:rPr>
            </w:pPr>
            <w:ins w:id="3413"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414" w:author="Gert Morlion" w:date="2024-08-26T14:10:00Z"/>
                <w:b/>
                <w:bCs/>
                <w:sz w:val="16"/>
                <w:szCs w:val="16"/>
                <w:lang w:eastAsia="ar-SA"/>
              </w:rPr>
            </w:pPr>
            <w:ins w:id="3415"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416" w:author="Gert Morlion" w:date="2024-08-26T14:10:00Z"/>
                <w:b/>
                <w:bCs/>
                <w:sz w:val="16"/>
                <w:szCs w:val="16"/>
                <w:lang w:eastAsia="ar-SA"/>
              </w:rPr>
            </w:pPr>
            <w:ins w:id="3417"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418" w:author="Gert Morlion" w:date="2024-08-26T14:10:00Z"/>
                <w:b/>
                <w:bCs/>
                <w:sz w:val="16"/>
                <w:szCs w:val="16"/>
                <w:lang w:eastAsia="ar-SA"/>
              </w:rPr>
            </w:pPr>
            <w:ins w:id="3419" w:author="Gert Morlion" w:date="2024-08-26T14:10:00Z">
              <w:r w:rsidRPr="002455BA">
                <w:rPr>
                  <w:b/>
                  <w:sz w:val="16"/>
                  <w:szCs w:val="16"/>
                  <w:lang w:eastAsia="ar-SA"/>
                </w:rPr>
                <w:t>Remarks</w:t>
              </w:r>
            </w:ins>
          </w:p>
        </w:tc>
      </w:tr>
      <w:tr w:rsidR="00F54CF5" w:rsidRPr="002455BA" w14:paraId="7F8ED39B" w14:textId="77777777" w:rsidTr="004B0AFB">
        <w:trPr>
          <w:cantSplit/>
          <w:ins w:id="3420"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421" w:author="Gert Morlion" w:date="2024-08-26T14:10:00Z"/>
                <w:b/>
                <w:bCs/>
                <w:sz w:val="16"/>
                <w:szCs w:val="16"/>
                <w:lang w:eastAsia="ar-SA"/>
              </w:rPr>
            </w:pPr>
            <w:ins w:id="3422"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423" w:author="Gert Morlion" w:date="2024-08-26T14:10:00Z"/>
                <w:b/>
                <w:bCs/>
                <w:sz w:val="16"/>
                <w:szCs w:val="16"/>
                <w:lang w:eastAsia="ar-SA"/>
              </w:rPr>
            </w:pPr>
            <w:ins w:id="3424"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425" w:author="Gert Morlion" w:date="2024-08-26T14:10:00Z"/>
                <w:b/>
                <w:bCs/>
                <w:sz w:val="16"/>
                <w:szCs w:val="16"/>
                <w:lang w:eastAsia="ar-SA"/>
              </w:rPr>
            </w:pPr>
            <w:ins w:id="3426"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427" w:author="Gert Morlion" w:date="2024-08-26T14:10:00Z"/>
                <w:b/>
                <w:bCs/>
                <w:sz w:val="16"/>
                <w:szCs w:val="16"/>
                <w:lang w:eastAsia="ar-SA"/>
              </w:rPr>
            </w:pPr>
            <w:ins w:id="3428"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429" w:author="Gert Morlion" w:date="2024-08-26T14:10:00Z"/>
                <w:b/>
                <w:bCs/>
                <w:sz w:val="16"/>
                <w:szCs w:val="16"/>
                <w:lang w:eastAsia="ar-SA"/>
              </w:rPr>
            </w:pPr>
            <w:ins w:id="3430"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431"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432" w:author="Gert Morlion" w:date="2024-08-26T14:10:00Z"/>
                <w:b/>
                <w:bCs/>
                <w:sz w:val="16"/>
                <w:szCs w:val="16"/>
                <w:lang w:eastAsia="ar-SA"/>
              </w:rPr>
            </w:pPr>
            <w:ins w:id="3433"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434" w:author="Gert Morlion" w:date="2024-08-26T14:10:00Z"/>
                <w:b/>
                <w:bCs/>
                <w:sz w:val="16"/>
                <w:szCs w:val="16"/>
                <w:lang w:eastAsia="ar-SA"/>
              </w:rPr>
            </w:pPr>
            <w:ins w:id="3435"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436" w:author="Gert Morlion" w:date="2024-08-26T14:10:00Z"/>
                <w:b/>
                <w:bCs/>
                <w:sz w:val="16"/>
                <w:szCs w:val="16"/>
                <w:lang w:eastAsia="ar-SA"/>
              </w:rPr>
            </w:pPr>
            <w:ins w:id="3437"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438" w:author="Gert Morlion" w:date="2024-08-26T14:10:00Z"/>
                <w:b/>
                <w:bCs/>
                <w:sz w:val="16"/>
                <w:szCs w:val="16"/>
                <w:lang w:eastAsia="ar-SA"/>
              </w:rPr>
            </w:pPr>
            <w:ins w:id="3439"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40"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41"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5653B4DF" w14:textId="77777777" w:rsidR="00453023" w:rsidRDefault="007260E2">
            <w:pPr>
              <w:snapToGrid w:val="0"/>
              <w:rPr>
                <w:ins w:id="3442"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3443"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12FFF306" w14:textId="77777777" w:rsidR="00453023" w:rsidRDefault="007260E2">
            <w:pPr>
              <w:snapToGrid w:val="0"/>
              <w:rPr>
                <w:ins w:id="3444" w:author="Birklhuber Bernd" w:date="2025-03-07T13:45:00Z"/>
                <w:sz w:val="16"/>
                <w:szCs w:val="16"/>
              </w:rPr>
            </w:pPr>
            <w:del w:id="3445" w:author="Birklhuber Bernd" w:date="2025-03-07T13:45:00Z">
              <w:r w:rsidRPr="00D22CCD" w:rsidDel="006B71C7">
                <w:rPr>
                  <w:sz w:val="16"/>
                  <w:szCs w:val="16"/>
                </w:rPr>
                <w:delText>X.X.X</w:delText>
              </w:r>
            </w:del>
            <w:ins w:id="3446"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3447"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3448"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3449" w:author="Gert Morlion" w:date="2024-08-26T14:11:00Z"/>
        </w:trPr>
        <w:tc>
          <w:tcPr>
            <w:tcW w:w="1106" w:type="dxa"/>
          </w:tcPr>
          <w:p w14:paraId="277BB5B5" w14:textId="059F5052" w:rsidR="00E6358F" w:rsidRPr="00D22CCD" w:rsidRDefault="00E6358F" w:rsidP="00E6358F">
            <w:pPr>
              <w:snapToGrid w:val="0"/>
              <w:rPr>
                <w:ins w:id="3450" w:author="Gert Morlion" w:date="2024-08-26T14:11:00Z"/>
                <w:sz w:val="16"/>
                <w:szCs w:val="16"/>
              </w:rPr>
            </w:pPr>
            <w:ins w:id="3451"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3452" w:author="Gert Morlion" w:date="2024-08-26T14:11:00Z"/>
                <w:sz w:val="16"/>
                <w:szCs w:val="16"/>
              </w:rPr>
            </w:pPr>
            <w:proofErr w:type="spellStart"/>
            <w:ins w:id="3453" w:author="Gert Morlion" w:date="2024-08-26T14:11:00Z">
              <w:r w:rsidRPr="007028DE">
                <w:rPr>
                  <w:rFonts w:cs="Arial"/>
                  <w:sz w:val="16"/>
                  <w:szCs w:val="16"/>
                </w:rPr>
                <w:t>productIdentifier</w:t>
              </w:r>
              <w:proofErr w:type="spellEnd"/>
            </w:ins>
          </w:p>
        </w:tc>
        <w:tc>
          <w:tcPr>
            <w:tcW w:w="3420" w:type="dxa"/>
          </w:tcPr>
          <w:p w14:paraId="4780C978" w14:textId="5E85F667" w:rsidR="00E6358F" w:rsidRPr="00D22CCD" w:rsidRDefault="00E6358F" w:rsidP="00E6358F">
            <w:pPr>
              <w:snapToGrid w:val="0"/>
              <w:jc w:val="left"/>
              <w:rPr>
                <w:ins w:id="3454" w:author="Gert Morlion" w:date="2024-08-26T14:11:00Z"/>
                <w:sz w:val="16"/>
                <w:szCs w:val="16"/>
              </w:rPr>
            </w:pPr>
            <w:ins w:id="3455"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3456" w:author="Gert Morlion" w:date="2024-08-26T14:11:00Z"/>
                <w:sz w:val="16"/>
                <w:szCs w:val="16"/>
              </w:rPr>
            </w:pPr>
            <w:ins w:id="3457"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3458" w:author="Gert Morlion" w:date="2024-08-26T14:11:00Z"/>
                <w:rFonts w:cs="Arial"/>
                <w:sz w:val="16"/>
                <w:szCs w:val="16"/>
              </w:rPr>
            </w:pPr>
            <w:proofErr w:type="spellStart"/>
            <w:ins w:id="3459" w:author="Gert Morlion" w:date="2024-08-26T14:11:00Z">
              <w:r w:rsidRPr="007028DE">
                <w:rPr>
                  <w:rFonts w:cs="Arial"/>
                  <w:sz w:val="16"/>
                  <w:szCs w:val="16"/>
                </w:rPr>
                <w:t>CharacterString</w:t>
              </w:r>
              <w:proofErr w:type="spellEnd"/>
            </w:ins>
          </w:p>
          <w:p w14:paraId="375512CD" w14:textId="220EAB18" w:rsidR="00E6358F" w:rsidRPr="00D22CCD" w:rsidRDefault="00E6358F" w:rsidP="00E6358F">
            <w:pPr>
              <w:snapToGrid w:val="0"/>
              <w:rPr>
                <w:ins w:id="3460" w:author="Gert Morlion" w:date="2024-08-26T14:11:00Z"/>
                <w:sz w:val="16"/>
                <w:szCs w:val="16"/>
              </w:rPr>
            </w:pPr>
            <w:ins w:id="3461"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3462" w:author="Gert Morlion" w:date="2024-08-26T14:11:00Z"/>
                <w:sz w:val="16"/>
                <w:szCs w:val="16"/>
              </w:rPr>
            </w:pPr>
            <w:ins w:id="3463" w:author="Gert Morlion" w:date="2024-08-26T14:11:00Z">
              <w:r w:rsidRPr="00B73A79">
                <w:rPr>
                  <w:rFonts w:cs="Arial"/>
                  <w:bCs/>
                  <w:sz w:val="16"/>
                  <w:szCs w:val="16"/>
                </w:rPr>
                <w:t>“S-</w:t>
              </w:r>
            </w:ins>
            <w:ins w:id="3464" w:author="Gert Morlion" w:date="2024-08-26T14:12:00Z">
              <w:r w:rsidR="00BA1A80">
                <w:rPr>
                  <w:rFonts w:cs="Arial"/>
                  <w:bCs/>
                  <w:sz w:val="16"/>
                  <w:szCs w:val="16"/>
                </w:rPr>
                <w:t>4</w:t>
              </w:r>
            </w:ins>
            <w:ins w:id="3465"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3466" w:author="Gert Morlion" w:date="2024-08-26T14:11:00Z">
              <w:r>
                <w:rPr>
                  <w:sz w:val="16"/>
                  <w:szCs w:val="16"/>
                </w:rPr>
                <w:t>n</w:t>
              </w:r>
            </w:ins>
            <w:del w:id="3467"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3468" w:author="Gert Morlion" w:date="2024-08-26T14:11:00Z"/>
        </w:trPr>
        <w:tc>
          <w:tcPr>
            <w:tcW w:w="1106" w:type="dxa"/>
          </w:tcPr>
          <w:p w14:paraId="0307EF39" w14:textId="13A6EC3A" w:rsidR="00BA1A80" w:rsidRPr="00D22CCD" w:rsidRDefault="00BA1A80" w:rsidP="00BA1A80">
            <w:pPr>
              <w:snapToGrid w:val="0"/>
              <w:rPr>
                <w:ins w:id="3469" w:author="Gert Morlion" w:date="2024-08-26T14:11:00Z"/>
                <w:sz w:val="16"/>
                <w:szCs w:val="16"/>
              </w:rPr>
            </w:pPr>
            <w:ins w:id="3470"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3471" w:author="Gert Morlion" w:date="2024-08-26T14:11:00Z"/>
                <w:sz w:val="16"/>
                <w:szCs w:val="16"/>
              </w:rPr>
            </w:pPr>
            <w:proofErr w:type="spellStart"/>
            <w:ins w:id="3472" w:author="Gert Morlion" w:date="2024-08-26T14:11:00Z">
              <w:r w:rsidRPr="007028DE">
                <w:rPr>
                  <w:rFonts w:cs="Arial"/>
                  <w:sz w:val="16"/>
                  <w:szCs w:val="16"/>
                </w:rPr>
                <w:t>compliancyCategory</w:t>
              </w:r>
              <w:proofErr w:type="spellEnd"/>
            </w:ins>
          </w:p>
        </w:tc>
        <w:tc>
          <w:tcPr>
            <w:tcW w:w="3420" w:type="dxa"/>
          </w:tcPr>
          <w:p w14:paraId="24880274" w14:textId="5C9D3172" w:rsidR="00BA1A80" w:rsidRPr="00D22CCD" w:rsidRDefault="00BA1A80" w:rsidP="00BA1A80">
            <w:pPr>
              <w:snapToGrid w:val="0"/>
              <w:jc w:val="left"/>
              <w:rPr>
                <w:ins w:id="3473" w:author="Gert Morlion" w:date="2024-08-26T14:11:00Z"/>
                <w:sz w:val="16"/>
                <w:szCs w:val="16"/>
              </w:rPr>
            </w:pPr>
            <w:ins w:id="3474"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3475" w:author="Gert Morlion" w:date="2024-08-26T14:11:00Z"/>
                <w:sz w:val="16"/>
                <w:szCs w:val="16"/>
              </w:rPr>
            </w:pPr>
            <w:ins w:id="3476"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3477" w:author="Gert Morlion" w:date="2024-08-26T14:11:00Z"/>
                <w:sz w:val="16"/>
                <w:szCs w:val="16"/>
              </w:rPr>
            </w:pPr>
            <w:ins w:id="3478"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3479" w:author="Gert Morlion" w:date="2024-08-26T14:11:00Z"/>
                <w:sz w:val="16"/>
                <w:szCs w:val="16"/>
              </w:rPr>
            </w:pPr>
            <w:ins w:id="3480"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481"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482" w:author="Gert Morlion" w:date="2024-08-26T14:12:00Z"/>
        </w:rPr>
      </w:pPr>
      <w:ins w:id="3483"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484"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485" w:author="Gert Morlion" w:date="2024-08-26T14:12:00Z"/>
                <w:b/>
                <w:sz w:val="16"/>
                <w:szCs w:val="16"/>
              </w:rPr>
            </w:pPr>
            <w:ins w:id="3486"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487" w:author="Gert Morlion" w:date="2024-08-26T14:12:00Z"/>
                <w:b/>
                <w:sz w:val="16"/>
                <w:szCs w:val="16"/>
              </w:rPr>
            </w:pPr>
            <w:ins w:id="3488"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489" w:author="Gert Morlion" w:date="2024-08-26T14:12:00Z"/>
                <w:b/>
                <w:sz w:val="16"/>
                <w:szCs w:val="16"/>
              </w:rPr>
            </w:pPr>
            <w:ins w:id="3490"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491" w:author="Gert Morlion" w:date="2024-08-26T14:12:00Z"/>
                <w:b/>
                <w:sz w:val="16"/>
                <w:szCs w:val="16"/>
              </w:rPr>
            </w:pPr>
            <w:ins w:id="3492"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493" w:author="Gert Morlion" w:date="2024-08-26T14:12:00Z"/>
                <w:b/>
                <w:sz w:val="16"/>
                <w:szCs w:val="16"/>
              </w:rPr>
            </w:pPr>
            <w:ins w:id="3494" w:author="Gert Morlion" w:date="2024-08-26T14:12:00Z">
              <w:r w:rsidRPr="003A450C">
                <w:rPr>
                  <w:b/>
                  <w:sz w:val="16"/>
                  <w:szCs w:val="16"/>
                </w:rPr>
                <w:t>Remarks</w:t>
              </w:r>
            </w:ins>
          </w:p>
        </w:tc>
      </w:tr>
      <w:tr w:rsidR="007E4390" w:rsidRPr="003A450C" w14:paraId="3F9EB76E" w14:textId="77777777" w:rsidTr="004B0AFB">
        <w:trPr>
          <w:cantSplit/>
          <w:ins w:id="3495"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496" w:author="Gert Morlion" w:date="2024-08-26T14:12:00Z"/>
                <w:sz w:val="16"/>
                <w:szCs w:val="16"/>
              </w:rPr>
            </w:pPr>
            <w:ins w:id="3497"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498" w:author="Gert Morlion" w:date="2024-08-26T14:12:00Z"/>
                <w:sz w:val="16"/>
                <w:szCs w:val="16"/>
              </w:rPr>
            </w:pPr>
            <w:ins w:id="3499"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500"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501" w:author="Gert Morlion" w:date="2024-08-26T14:12:00Z"/>
                <w:sz w:val="16"/>
                <w:szCs w:val="16"/>
              </w:rPr>
            </w:pPr>
            <w:ins w:id="3502"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3503" w:author="Gert Morlion" w:date="2024-08-26T14:12:00Z"/>
                <w:sz w:val="16"/>
                <w:szCs w:val="16"/>
              </w:rPr>
            </w:pPr>
            <w:commentRangeStart w:id="3504"/>
            <w:ins w:id="3505" w:author="Gert Morlion" w:date="2024-08-26T14:12:00Z">
              <w:r>
                <w:rPr>
                  <w:rFonts w:cs="Arial"/>
                  <w:bCs/>
                  <w:sz w:val="16"/>
                  <w:szCs w:val="16"/>
                </w:rPr>
                <w:t>All S-</w:t>
              </w:r>
            </w:ins>
            <w:ins w:id="3506" w:author="Birklhuber Bernd" w:date="2025-03-07T13:46:00Z">
              <w:r w:rsidR="006B71C7">
                <w:rPr>
                  <w:rFonts w:cs="Arial"/>
                  <w:bCs/>
                  <w:sz w:val="16"/>
                  <w:szCs w:val="16"/>
                </w:rPr>
                <w:t>4</w:t>
              </w:r>
            </w:ins>
            <w:ins w:id="3507" w:author="Gert Morlion" w:date="2024-08-26T14:12:00Z">
              <w:del w:id="3508"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3509" w:author="Birklhuber Bernd" w:date="2025-10-10T11:25:00Z">
                <w:r w:rsidDel="004D76DF">
                  <w:rPr>
                    <w:rFonts w:cs="Arial"/>
                    <w:bCs/>
                    <w:sz w:val="16"/>
                    <w:szCs w:val="16"/>
                  </w:rPr>
                  <w:delText>or category4. (S-</w:delText>
                </w:r>
              </w:del>
              <w:del w:id="3510" w:author="Birklhuber Bernd" w:date="2025-03-07T13:46:00Z">
                <w:r w:rsidDel="006B71C7">
                  <w:rPr>
                    <w:rFonts w:cs="Arial"/>
                    <w:bCs/>
                    <w:sz w:val="16"/>
                    <w:szCs w:val="16"/>
                  </w:rPr>
                  <w:delText>1</w:delText>
                </w:r>
              </w:del>
              <w:del w:id="3511"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3512" w:author="Birklhuber Bernd" w:date="2025-03-07T13:46:00Z">
                <w:r w:rsidDel="006B71C7">
                  <w:rPr>
                    <w:rFonts w:cs="Arial"/>
                    <w:bCs/>
                    <w:sz w:val="16"/>
                    <w:szCs w:val="16"/>
                  </w:rPr>
                  <w:delText>1</w:delText>
                </w:r>
              </w:del>
              <w:del w:id="3513" w:author="Birklhuber Bernd" w:date="2025-10-10T11:25:00Z">
                <w:r w:rsidDel="004D76DF">
                  <w:rPr>
                    <w:rFonts w:cs="Arial"/>
                    <w:bCs/>
                    <w:sz w:val="16"/>
                    <w:szCs w:val="16"/>
                  </w:rPr>
                  <w:delText xml:space="preserve">01 and those </w:delText>
                </w:r>
              </w:del>
              <w:del w:id="3514"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3515" w:author="Birklhuber Bernd" w:date="2025-03-07T13:47:00Z">
                <w:r w:rsidDel="006B71C7">
                  <w:rPr>
                    <w:rFonts w:cs="Arial"/>
                    <w:bCs/>
                    <w:sz w:val="16"/>
                    <w:szCs w:val="16"/>
                  </w:rPr>
                  <w:delText>the S-101 project team use category4)</w:delText>
                </w:r>
              </w:del>
            </w:ins>
            <w:ins w:id="3516" w:author="Birklhuber Bernd" w:date="2025-10-10T11:26:00Z">
              <w:r w:rsidR="004D76DF">
                <w:rPr>
                  <w:rFonts w:cs="Arial"/>
                  <w:bCs/>
                  <w:sz w:val="16"/>
                  <w:szCs w:val="16"/>
                </w:rPr>
                <w:t xml:space="preserve"> if not otherwise stated by </w:t>
              </w:r>
            </w:ins>
            <w:ins w:id="3517" w:author="Birklhuber Bernd" w:date="2025-03-07T13:47:00Z">
              <w:r w:rsidR="006B71C7">
                <w:rPr>
                  <w:rFonts w:cs="Arial"/>
                  <w:bCs/>
                  <w:sz w:val="16"/>
                  <w:szCs w:val="16"/>
                </w:rPr>
                <w:t>IEHG</w:t>
              </w:r>
              <w:commentRangeEnd w:id="3504"/>
              <w:r w:rsidR="006B71C7">
                <w:rPr>
                  <w:rStyle w:val="Kommentarzeichen"/>
                </w:rPr>
                <w:commentReference w:id="3504"/>
              </w:r>
            </w:ins>
          </w:p>
        </w:tc>
      </w:tr>
      <w:tr w:rsidR="007E4390" w:rsidRPr="003A450C" w14:paraId="44A5339A" w14:textId="77777777" w:rsidTr="004B0AFB">
        <w:trPr>
          <w:cantSplit/>
          <w:ins w:id="3518"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519" w:author="Gert Morlion" w:date="2024-08-26T14:12:00Z"/>
                <w:sz w:val="16"/>
                <w:szCs w:val="16"/>
              </w:rPr>
            </w:pPr>
            <w:ins w:id="3520"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521" w:author="Gert Morlion" w:date="2024-08-26T14:12:00Z"/>
                <w:sz w:val="16"/>
                <w:szCs w:val="16"/>
              </w:rPr>
            </w:pPr>
            <w:ins w:id="3522"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523" w:author="Gert Morlion" w:date="2024-08-26T14:12:00Z"/>
                <w:sz w:val="16"/>
                <w:szCs w:val="16"/>
              </w:rPr>
            </w:pPr>
            <w:ins w:id="3524"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3525" w:author="Gert Morlion" w:date="2024-08-26T14:12:00Z"/>
                <w:sz w:val="16"/>
                <w:szCs w:val="16"/>
              </w:rPr>
            </w:pPr>
            <w:ins w:id="3526"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3527" w:author="Gert Morlion" w:date="2024-08-26T14:12:00Z"/>
                <w:sz w:val="16"/>
                <w:szCs w:val="16"/>
              </w:rPr>
            </w:pPr>
          </w:p>
        </w:tc>
      </w:tr>
      <w:tr w:rsidR="007E4390" w:rsidRPr="003A450C" w14:paraId="3AE90C8F" w14:textId="77777777" w:rsidTr="004B0AFB">
        <w:trPr>
          <w:cantSplit/>
          <w:ins w:id="3528"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3529" w:author="Gert Morlion" w:date="2024-08-26T14:12:00Z"/>
                <w:sz w:val="16"/>
                <w:szCs w:val="16"/>
              </w:rPr>
            </w:pPr>
            <w:ins w:id="3530"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3531" w:author="Gert Morlion" w:date="2024-08-26T14:12:00Z"/>
                <w:sz w:val="16"/>
                <w:szCs w:val="16"/>
              </w:rPr>
            </w:pPr>
            <w:ins w:id="3532"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3533" w:author="Gert Morlion" w:date="2024-08-26T14:12:00Z"/>
                <w:sz w:val="16"/>
                <w:szCs w:val="16"/>
              </w:rPr>
            </w:pPr>
            <w:ins w:id="3534"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3535" w:author="Gert Morlion" w:date="2024-08-26T14:12:00Z"/>
                <w:sz w:val="16"/>
                <w:szCs w:val="16"/>
              </w:rPr>
            </w:pPr>
            <w:ins w:id="3536"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3537" w:author="Gert Morlion" w:date="2024-08-26T14:12:00Z"/>
                <w:sz w:val="16"/>
                <w:szCs w:val="16"/>
              </w:rPr>
            </w:pPr>
          </w:p>
        </w:tc>
      </w:tr>
    </w:tbl>
    <w:p w14:paraId="1993A9A3" w14:textId="77777777" w:rsidR="007E4390" w:rsidRPr="00F7772D" w:rsidRDefault="007E4390" w:rsidP="007E4390">
      <w:pPr>
        <w:spacing w:after="0" w:line="240" w:lineRule="auto"/>
        <w:rPr>
          <w:ins w:id="3538"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3539" w:author="Gert Morlion" w:date="2024-08-26T14:12:00Z"/>
        </w:rPr>
      </w:pPr>
      <w:ins w:id="3540"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541"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3542" w:author="Gert Morlion" w:date="2024-08-26T14:12:00Z"/>
                <w:b/>
                <w:sz w:val="16"/>
                <w:szCs w:val="16"/>
                <w:lang w:eastAsia="ar-SA"/>
              </w:rPr>
            </w:pPr>
            <w:ins w:id="3543"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3544" w:author="Gert Morlion" w:date="2024-08-26T14:12:00Z"/>
                <w:b/>
                <w:sz w:val="16"/>
                <w:szCs w:val="16"/>
                <w:lang w:eastAsia="ar-SA"/>
              </w:rPr>
            </w:pPr>
            <w:ins w:id="3545"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3546" w:author="Gert Morlion" w:date="2024-08-26T14:12:00Z"/>
                <w:b/>
                <w:sz w:val="16"/>
                <w:szCs w:val="16"/>
                <w:lang w:eastAsia="ar-SA"/>
              </w:rPr>
            </w:pPr>
            <w:ins w:id="3547"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3548" w:author="Gert Morlion" w:date="2024-08-26T14:12:00Z"/>
                <w:b/>
                <w:sz w:val="16"/>
                <w:szCs w:val="16"/>
                <w:lang w:eastAsia="ar-SA"/>
              </w:rPr>
            </w:pPr>
            <w:ins w:id="3549"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3550" w:author="Gert Morlion" w:date="2024-08-26T14:12:00Z"/>
                <w:b/>
                <w:sz w:val="16"/>
                <w:szCs w:val="16"/>
                <w:lang w:eastAsia="ar-SA"/>
              </w:rPr>
            </w:pPr>
            <w:ins w:id="3551" w:author="Gert Morlion" w:date="2024-08-26T14:12:00Z">
              <w:r w:rsidRPr="00F7772D">
                <w:rPr>
                  <w:b/>
                  <w:sz w:val="16"/>
                  <w:szCs w:val="16"/>
                  <w:lang w:eastAsia="ar-SA"/>
                </w:rPr>
                <w:t>Remarks</w:t>
              </w:r>
            </w:ins>
          </w:p>
        </w:tc>
      </w:tr>
      <w:tr w:rsidR="007E4390" w:rsidRPr="00F7772D" w14:paraId="684360ED" w14:textId="77777777" w:rsidTr="004B0AFB">
        <w:trPr>
          <w:cantSplit/>
          <w:ins w:id="3552"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3553" w:author="Gert Morlion" w:date="2024-08-26T14:12:00Z"/>
                <w:sz w:val="16"/>
                <w:szCs w:val="16"/>
                <w:lang w:eastAsia="ar-SA"/>
              </w:rPr>
            </w:pPr>
            <w:ins w:id="3554"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3555" w:author="Gert Morlion" w:date="2024-08-26T14:12:00Z"/>
                <w:sz w:val="16"/>
                <w:szCs w:val="16"/>
                <w:lang w:eastAsia="ar-SA"/>
              </w:rPr>
            </w:pPr>
            <w:ins w:id="3556"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3557" w:author="Gert Morlion" w:date="2024-08-26T14:12:00Z"/>
                <w:sz w:val="16"/>
                <w:szCs w:val="16"/>
                <w:lang w:eastAsia="ar-SA"/>
              </w:rPr>
            </w:pPr>
            <w:ins w:id="3558"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3559" w:author="Gert Morlion" w:date="2024-08-26T14:12:00Z"/>
                <w:sz w:val="16"/>
                <w:szCs w:val="16"/>
              </w:rPr>
            </w:pPr>
            <w:ins w:id="3560"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3561" w:author="Gert Morlion" w:date="2024-08-26T14:12:00Z"/>
                <w:sz w:val="16"/>
                <w:szCs w:val="16"/>
                <w:lang w:eastAsia="ar-SA"/>
              </w:rPr>
            </w:pPr>
            <w:ins w:id="3562" w:author="Gert Morlion" w:date="2024-08-26T14:12:00Z">
              <w:r w:rsidRPr="00F7772D">
                <w:rPr>
                  <w:sz w:val="16"/>
                  <w:szCs w:val="16"/>
                </w:rPr>
                <w:t>-</w:t>
              </w:r>
            </w:ins>
          </w:p>
        </w:tc>
      </w:tr>
      <w:tr w:rsidR="007E4390" w:rsidRPr="00F7772D" w14:paraId="58D354F8" w14:textId="77777777" w:rsidTr="004B0AFB">
        <w:trPr>
          <w:cantSplit/>
          <w:ins w:id="3563"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3564" w:author="Gert Morlion" w:date="2024-08-26T14:12:00Z"/>
                <w:sz w:val="16"/>
                <w:szCs w:val="16"/>
                <w:lang w:eastAsia="ar-SA"/>
              </w:rPr>
            </w:pPr>
            <w:ins w:id="3565"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3566" w:author="Gert Morlion" w:date="2024-08-26T14:12:00Z"/>
                <w:sz w:val="16"/>
                <w:szCs w:val="16"/>
                <w:lang w:eastAsia="ar-SA"/>
              </w:rPr>
            </w:pPr>
            <w:ins w:id="3567"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3568" w:author="Gert Morlion" w:date="2024-08-26T14:12:00Z"/>
                <w:sz w:val="16"/>
                <w:szCs w:val="16"/>
                <w:lang w:val="fr-MC" w:eastAsia="ar-SA"/>
              </w:rPr>
            </w:pPr>
            <w:ins w:id="3569"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3570" w:author="Gert Morlion" w:date="2024-08-26T14:12:00Z"/>
                <w:sz w:val="16"/>
                <w:szCs w:val="16"/>
              </w:rPr>
            </w:pPr>
            <w:ins w:id="3571"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3572" w:author="Gert Morlion" w:date="2024-08-26T14:12:00Z"/>
                <w:sz w:val="16"/>
                <w:szCs w:val="16"/>
                <w:lang w:eastAsia="ar-SA"/>
              </w:rPr>
            </w:pPr>
            <w:ins w:id="3573"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3574"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3575" w:author="Gert Morlion" w:date="2024-08-26T14:13:00Z"/>
        </w:rPr>
      </w:pPr>
      <w:bookmarkStart w:id="3576" w:name="_Toc487203187"/>
      <w:r w:rsidRPr="00D22CCD">
        <w:t>S</w:t>
      </w:r>
      <w:r w:rsidR="006D34BD" w:rsidRPr="00D22CCD">
        <w:t>100</w:t>
      </w:r>
      <w:r w:rsidRPr="00D22CCD">
        <w:t>_</w:t>
      </w:r>
      <w:r w:rsidRPr="00D8703E">
        <w:t>SupportFileDiscoveryMetadata</w:t>
      </w:r>
      <w:bookmarkEnd w:id="3576"/>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357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3578" w:author="Gert Morlion" w:date="2024-08-26T14:13:00Z"/>
                <w:rFonts w:cs="Arial"/>
                <w:sz w:val="16"/>
                <w:szCs w:val="16"/>
              </w:rPr>
            </w:pPr>
            <w:ins w:id="3579"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3580" w:author="Gert Morlion" w:date="2024-08-26T14:13:00Z"/>
                <w:rFonts w:cs="Arial"/>
                <w:b/>
                <w:bCs/>
                <w:sz w:val="16"/>
                <w:szCs w:val="16"/>
                <w:lang w:eastAsia="en-US"/>
              </w:rPr>
            </w:pPr>
            <w:ins w:id="3581"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3582" w:author="Gert Morlion" w:date="2024-08-26T14:13:00Z"/>
                <w:rFonts w:cs="Arial"/>
                <w:sz w:val="16"/>
                <w:szCs w:val="16"/>
              </w:rPr>
            </w:pPr>
            <w:ins w:id="3583"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3584" w:author="Gert Morlion" w:date="2024-08-26T14:13:00Z"/>
                <w:rFonts w:cs="Arial"/>
                <w:sz w:val="16"/>
                <w:szCs w:val="16"/>
              </w:rPr>
            </w:pPr>
            <w:ins w:id="3585"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3586" w:author="Gert Morlion" w:date="2024-08-26T14:13:00Z"/>
                <w:rFonts w:cs="Arial"/>
                <w:sz w:val="16"/>
                <w:szCs w:val="16"/>
              </w:rPr>
            </w:pPr>
            <w:ins w:id="3587" w:author="Gert Morlion" w:date="2024-08-26T14:13:00Z">
              <w:r w:rsidRPr="008A2C29">
                <w:rPr>
                  <w:rFonts w:cs="Arial"/>
                  <w:sz w:val="16"/>
                  <w:szCs w:val="16"/>
                </w:rPr>
                <w:t>Remarks</w:t>
              </w:r>
            </w:ins>
          </w:p>
        </w:tc>
      </w:tr>
      <w:tr w:rsidR="006B71C7" w:rsidRPr="008A2C29" w14:paraId="62DE2727" w14:textId="77777777" w:rsidTr="00A223BF">
        <w:trPr>
          <w:ins w:id="358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3589" w:author="Gert Morlion" w:date="2024-08-26T14:13:00Z"/>
                <w:rFonts w:cs="Arial"/>
                <w:b w:val="0"/>
                <w:sz w:val="16"/>
                <w:szCs w:val="16"/>
              </w:rPr>
            </w:pPr>
            <w:ins w:id="3590" w:author="Birklhuber Bernd" w:date="2025-03-07T13:50:00Z">
              <w:r w:rsidRPr="00D45DDB">
                <w:rPr>
                  <w:rFonts w:cs="Arial"/>
                  <w:b w:val="0"/>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3591" w:author="Gert Morlion" w:date="2024-08-26T14:13:00Z"/>
                <w:rFonts w:cs="Arial"/>
                <w:bCs/>
                <w:sz w:val="16"/>
                <w:szCs w:val="16"/>
                <w:lang w:eastAsia="en-US"/>
              </w:rPr>
            </w:pPr>
            <w:ins w:id="3592"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3593" w:author="Gert Morlion" w:date="2024-08-26T14:13:00Z"/>
                <w:rFonts w:cs="Arial"/>
                <w:b w:val="0"/>
                <w:sz w:val="16"/>
                <w:szCs w:val="16"/>
              </w:rPr>
            </w:pPr>
            <w:ins w:id="3594" w:author="Birklhuber Bernd" w:date="2025-03-07T13:50:00Z">
              <w:r w:rsidRPr="00D45DDB">
                <w:rPr>
                  <w:rFonts w:cs="Arial"/>
                  <w:b w:val="0"/>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3595" w:author="Gert Morlion" w:date="2024-08-26T14:13:00Z"/>
                <w:rFonts w:cs="Arial"/>
                <w:b w:val="0"/>
                <w:sz w:val="16"/>
                <w:szCs w:val="16"/>
              </w:rPr>
            </w:pPr>
            <w:ins w:id="3596" w:author="Birklhuber Bernd" w:date="2025-03-07T13:50:00Z">
              <w:r w:rsidRPr="00D45DDB">
                <w:rPr>
                  <w:rFonts w:cs="Arial"/>
                  <w:b w:val="0"/>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3597" w:author="Gert Morlion" w:date="2024-08-26T14:13:00Z"/>
                <w:rFonts w:cs="Arial"/>
                <w:b w:val="0"/>
                <w:sz w:val="16"/>
                <w:szCs w:val="16"/>
              </w:rPr>
            </w:pPr>
            <w:ins w:id="3598" w:author="Birklhuber Bernd" w:date="2025-03-07T13:50:00Z">
              <w:r w:rsidRPr="00D45DDB">
                <w:rPr>
                  <w:rFonts w:cs="Arial"/>
                  <w:b w:val="0"/>
                  <w:sz w:val="16"/>
                  <w:szCs w:val="16"/>
                </w:rPr>
                <w:t>-</w:t>
              </w:r>
            </w:ins>
          </w:p>
        </w:tc>
      </w:tr>
      <w:tr w:rsidR="006B71C7" w:rsidRPr="008A2C29" w14:paraId="031443C1" w14:textId="77777777" w:rsidTr="00A223BF">
        <w:trPr>
          <w:ins w:id="359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3600" w:author="Gert Morlion" w:date="2024-08-26T14:13:00Z"/>
                <w:rFonts w:cs="Arial"/>
                <w:b w:val="0"/>
                <w:sz w:val="16"/>
                <w:szCs w:val="16"/>
              </w:rPr>
            </w:pPr>
            <w:proofErr w:type="spellStart"/>
            <w:ins w:id="3601" w:author="Birklhuber Bernd" w:date="2025-03-07T13:50:00Z">
              <w:r w:rsidRPr="00D45DDB">
                <w:rPr>
                  <w:rFonts w:cs="Arial"/>
                  <w:b w:val="0"/>
                  <w:sz w:val="16"/>
                  <w:szCs w:val="16"/>
                </w:rPr>
                <w:t>fileName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3602" w:author="Gert Morlion" w:date="2024-08-26T14:13:00Z"/>
                <w:rFonts w:cs="Arial"/>
                <w:bCs/>
                <w:sz w:val="16"/>
                <w:szCs w:val="16"/>
                <w:lang w:eastAsia="en-US"/>
              </w:rPr>
            </w:pPr>
            <w:ins w:id="3603"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3604" w:author="Gert Morlion" w:date="2024-08-26T14:13:00Z"/>
                <w:rFonts w:cs="Arial"/>
                <w:b w:val="0"/>
                <w:sz w:val="16"/>
                <w:szCs w:val="16"/>
              </w:rPr>
            </w:pPr>
            <w:ins w:id="3605"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3606" w:author="Gert Morlion" w:date="2024-08-26T14:13:00Z"/>
                <w:rFonts w:cs="Arial"/>
                <w:b w:val="0"/>
                <w:sz w:val="16"/>
                <w:szCs w:val="16"/>
              </w:rPr>
            </w:pPr>
            <w:ins w:id="3607" w:author="Birklhuber Bernd" w:date="2025-03-07T13:50:00Z">
              <w:r w:rsidRPr="00D45DDB">
                <w:rPr>
                  <w:rFonts w:cs="Arial"/>
                  <w:b w:val="0"/>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3608" w:author="Gert Morlion" w:date="2024-08-26T14:13:00Z"/>
                <w:rFonts w:cs="Arial"/>
                <w:b w:val="0"/>
                <w:sz w:val="16"/>
                <w:szCs w:val="16"/>
              </w:rPr>
            </w:pPr>
            <w:ins w:id="3609" w:author="Birklhuber Bernd" w:date="2025-03-07T13:50:00Z">
              <w:r w:rsidRPr="00D45DDB">
                <w:rPr>
                  <w:rFonts w:cs="Arial"/>
                  <w:b w:val="0"/>
                  <w:sz w:val="16"/>
                  <w:szCs w:val="16"/>
                </w:rPr>
                <w:t>See S-100 Part 1, clause 1-4.6</w:t>
              </w:r>
            </w:ins>
          </w:p>
        </w:tc>
      </w:tr>
      <w:tr w:rsidR="006B71C7" w:rsidRPr="008A2C29" w14:paraId="4C39FB65" w14:textId="77777777" w:rsidTr="00A223BF">
        <w:trPr>
          <w:ins w:id="361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3611" w:author="Gert Morlion" w:date="2024-08-26T14:13:00Z"/>
                <w:rFonts w:cs="Arial"/>
                <w:b w:val="0"/>
                <w:sz w:val="16"/>
                <w:szCs w:val="16"/>
              </w:rPr>
            </w:pPr>
            <w:proofErr w:type="spellStart"/>
            <w:ins w:id="3612" w:author="Birklhuber Bernd" w:date="2025-03-07T13:50:00Z">
              <w:r w:rsidRPr="00D45DDB">
                <w:rPr>
                  <w:rFonts w:cs="Arial"/>
                  <w:b w:val="0"/>
                  <w:sz w:val="16"/>
                  <w:szCs w:val="16"/>
                </w:rPr>
                <w:t>revisionStatus</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3613" w:author="Gert Morlion" w:date="2024-08-26T14:13:00Z"/>
                <w:rFonts w:cs="Arial"/>
                <w:bCs/>
                <w:sz w:val="16"/>
                <w:szCs w:val="16"/>
                <w:lang w:eastAsia="en-US"/>
              </w:rPr>
            </w:pPr>
            <w:ins w:id="3614"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3615" w:author="Gert Morlion" w:date="2024-08-26T14:13:00Z"/>
                <w:rFonts w:cs="Arial"/>
                <w:b w:val="0"/>
                <w:sz w:val="16"/>
                <w:szCs w:val="16"/>
              </w:rPr>
            </w:pPr>
            <w:ins w:id="3616"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3617" w:author="Gert Morlion" w:date="2024-08-26T14:13:00Z"/>
                <w:rFonts w:cs="Arial"/>
                <w:b w:val="0"/>
                <w:sz w:val="16"/>
                <w:szCs w:val="16"/>
              </w:rPr>
            </w:pPr>
            <w:ins w:id="3618" w:author="Birklhuber Bernd" w:date="2025-03-07T13:50:00Z">
              <w:r w:rsidRPr="00D45DDB">
                <w:rPr>
                  <w:rFonts w:cs="Arial"/>
                  <w:b w:val="0"/>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3619" w:author="Gert Morlion" w:date="2024-08-26T14:13:00Z"/>
                <w:rFonts w:cs="Arial"/>
                <w:b w:val="0"/>
                <w:sz w:val="16"/>
                <w:szCs w:val="16"/>
              </w:rPr>
            </w:pPr>
            <w:ins w:id="3620" w:author="Birklhuber Bernd" w:date="2025-03-07T13:50:00Z">
              <w:r w:rsidRPr="00D45DDB">
                <w:rPr>
                  <w:rFonts w:cs="Arial"/>
                  <w:b w:val="0"/>
                  <w:sz w:val="16"/>
                  <w:szCs w:val="16"/>
                </w:rPr>
                <w:t xml:space="preserve">For </w:t>
              </w:r>
              <w:proofErr w:type="gramStart"/>
              <w:r w:rsidRPr="00D45DDB">
                <w:rPr>
                  <w:rFonts w:cs="Arial"/>
                  <w:b w:val="0"/>
                  <w:sz w:val="16"/>
                  <w:szCs w:val="16"/>
                </w:rPr>
                <w:t>example</w:t>
              </w:r>
              <w:proofErr w:type="gramEnd"/>
              <w:r w:rsidRPr="00D45DDB">
                <w:rPr>
                  <w:rFonts w:cs="Arial"/>
                  <w:b w:val="0"/>
                  <w:sz w:val="16"/>
                  <w:szCs w:val="16"/>
                </w:rPr>
                <w:t xml:space="preserve"> new, replacement, etc</w:t>
              </w:r>
            </w:ins>
          </w:p>
        </w:tc>
      </w:tr>
      <w:tr w:rsidR="006B71C7" w:rsidRPr="008A2C29" w14:paraId="04591949" w14:textId="77777777" w:rsidTr="00A223BF">
        <w:trPr>
          <w:ins w:id="362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3622" w:author="Gert Morlion" w:date="2024-08-26T14:13:00Z"/>
                <w:rFonts w:cs="Arial"/>
                <w:b w:val="0"/>
                <w:sz w:val="16"/>
                <w:szCs w:val="16"/>
              </w:rPr>
            </w:pPr>
            <w:proofErr w:type="spellStart"/>
            <w:ins w:id="3623" w:author="Birklhuber Bernd" w:date="2025-03-07T13:50:00Z">
              <w:r w:rsidRPr="00D45DDB">
                <w:rPr>
                  <w:rFonts w:cs="Arial"/>
                  <w:b w:val="0"/>
                  <w:sz w:val="16"/>
                  <w:szCs w:val="16"/>
                </w:rPr>
                <w:t>editionNumber</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3624" w:author="Gert Morlion" w:date="2024-08-26T14:13:00Z"/>
                <w:rFonts w:cs="Arial"/>
                <w:bCs/>
                <w:sz w:val="16"/>
                <w:szCs w:val="16"/>
                <w:lang w:eastAsia="en-US"/>
              </w:rPr>
            </w:pPr>
            <w:ins w:id="3625"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3626" w:author="Gert Morlion" w:date="2024-08-26T14:13:00Z"/>
                <w:rFonts w:cs="Arial"/>
                <w:b w:val="0"/>
                <w:sz w:val="16"/>
                <w:szCs w:val="16"/>
              </w:rPr>
            </w:pPr>
            <w:ins w:id="3627"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3628" w:author="Gert Morlion" w:date="2024-08-26T14:13:00Z"/>
                <w:rFonts w:cs="Arial"/>
                <w:b w:val="0"/>
                <w:sz w:val="16"/>
                <w:szCs w:val="16"/>
              </w:rPr>
            </w:pPr>
            <w:ins w:id="3629" w:author="Birklhuber Bernd" w:date="2025-03-07T13:50:00Z">
              <w:r w:rsidRPr="00D45DDB">
                <w:rPr>
                  <w:rFonts w:cs="Arial"/>
                  <w:b w:val="0"/>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3630" w:author="Gert Morlion" w:date="2024-08-26T14:13:00Z"/>
                <w:rFonts w:cs="Arial"/>
                <w:b w:val="0"/>
                <w:sz w:val="16"/>
                <w:szCs w:val="16"/>
              </w:rPr>
            </w:pPr>
            <w:ins w:id="3631"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p>
        </w:tc>
      </w:tr>
      <w:tr w:rsidR="006B71C7" w:rsidRPr="008A2C29" w14:paraId="0C14FF59" w14:textId="77777777" w:rsidTr="00A223BF">
        <w:trPr>
          <w:ins w:id="363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3633" w:author="Gert Morlion" w:date="2024-08-26T14:13:00Z"/>
                <w:rFonts w:cs="Arial"/>
                <w:b w:val="0"/>
                <w:sz w:val="16"/>
                <w:szCs w:val="16"/>
              </w:rPr>
            </w:pPr>
            <w:proofErr w:type="spellStart"/>
            <w:ins w:id="3634" w:author="Birklhuber Bernd" w:date="2025-03-07T13:50:00Z">
              <w:r w:rsidRPr="00D45DDB">
                <w:rPr>
                  <w:rFonts w:cs="Arial"/>
                  <w:b w:val="0"/>
                  <w:sz w:val="16"/>
                  <w:szCs w:val="16"/>
                </w:rPr>
                <w:t>issueDate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3635" w:author="Gert Morlion" w:date="2024-08-26T14:13:00Z"/>
                <w:rFonts w:cs="Arial"/>
                <w:bCs/>
                <w:sz w:val="16"/>
                <w:szCs w:val="16"/>
                <w:lang w:eastAsia="en-US"/>
              </w:rPr>
            </w:pPr>
            <w:ins w:id="3636"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3637" w:author="Gert Morlion" w:date="2024-08-26T14:13:00Z"/>
                <w:rFonts w:cs="Arial"/>
                <w:b w:val="0"/>
                <w:sz w:val="16"/>
                <w:szCs w:val="16"/>
              </w:rPr>
            </w:pPr>
            <w:ins w:id="3638"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3639" w:author="Gert Morlion" w:date="2024-08-26T14:13:00Z"/>
                <w:rFonts w:cs="Arial"/>
                <w:b w:val="0"/>
                <w:sz w:val="16"/>
                <w:szCs w:val="16"/>
              </w:rPr>
            </w:pPr>
            <w:ins w:id="3640" w:author="Birklhuber Bernd" w:date="2025-03-07T13:50:00Z">
              <w:r w:rsidRPr="00D45DDB">
                <w:rPr>
                  <w:rFonts w:cs="Arial"/>
                  <w:b w:val="0"/>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3641" w:author="Gert Morlion" w:date="2024-08-26T14:13:00Z"/>
                <w:rFonts w:cs="Arial"/>
                <w:b w:val="0"/>
                <w:sz w:val="16"/>
                <w:szCs w:val="16"/>
              </w:rPr>
            </w:pPr>
          </w:p>
        </w:tc>
      </w:tr>
      <w:tr w:rsidR="006B71C7" w:rsidRPr="008A2C29" w14:paraId="17967D4E" w14:textId="77777777" w:rsidTr="00A223BF">
        <w:trPr>
          <w:ins w:id="364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3643" w:author="Gert Morlion" w:date="2024-08-26T14:13:00Z"/>
                <w:rFonts w:cs="Arial"/>
                <w:b w:val="0"/>
                <w:sz w:val="16"/>
                <w:szCs w:val="16"/>
              </w:rPr>
            </w:pPr>
            <w:proofErr w:type="spellStart"/>
            <w:ins w:id="3644" w:author="Birklhuber Bernd" w:date="2025-03-07T13:50:00Z">
              <w:r w:rsidRPr="00D45DDB">
                <w:rPr>
                  <w:rFonts w:cs="Arial"/>
                  <w:b w:val="0"/>
                  <w:sz w:val="16"/>
                  <w:szCs w:val="16"/>
                </w:rPr>
                <w:t>supportFileSpecification</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3645" w:author="Gert Morlion" w:date="2024-08-26T14:13:00Z"/>
                <w:rFonts w:cs="Arial"/>
                <w:bCs/>
                <w:sz w:val="16"/>
                <w:szCs w:val="16"/>
                <w:lang w:eastAsia="en-US"/>
              </w:rPr>
            </w:pPr>
            <w:ins w:id="3646"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3647" w:author="Gert Morlion" w:date="2024-08-26T14:13:00Z"/>
                <w:rFonts w:cs="Arial"/>
                <w:b w:val="0"/>
                <w:sz w:val="16"/>
                <w:szCs w:val="16"/>
              </w:rPr>
            </w:pPr>
            <w:ins w:id="3648"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3649" w:author="Gert Morlion" w:date="2024-08-26T14:13:00Z"/>
                <w:rFonts w:cs="Arial"/>
                <w:b w:val="0"/>
                <w:sz w:val="16"/>
                <w:szCs w:val="16"/>
              </w:rPr>
            </w:pPr>
            <w:ins w:id="3650" w:author="Birklhuber Bernd" w:date="2025-03-07T13:50:00Z">
              <w:r w:rsidRPr="00D45DDB">
                <w:rPr>
                  <w:rFonts w:cs="Arial"/>
                  <w:b w:val="0"/>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3651" w:author="Gert Morlion" w:date="2024-08-26T14:13:00Z"/>
                <w:rFonts w:cs="Arial"/>
                <w:b w:val="0"/>
                <w:sz w:val="16"/>
                <w:szCs w:val="16"/>
              </w:rPr>
            </w:pPr>
            <w:ins w:id="3652"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3653" w:author="Birklhuber Bernd" w:date="2025-03-07T13:53:00Z">
              <w:r w:rsidR="00D45DDB">
                <w:rPr>
                  <w:rFonts w:cs="Arial"/>
                  <w:b w:val="0"/>
                  <w:sz w:val="16"/>
                  <w:szCs w:val="16"/>
                </w:rPr>
                <w:t>4</w:t>
              </w:r>
            </w:ins>
            <w:ins w:id="3654" w:author="Birklhuber Bernd" w:date="2025-03-07T13:50:00Z">
              <w:r w:rsidRPr="00D45DDB">
                <w:rPr>
                  <w:rFonts w:cs="Arial"/>
                  <w:b w:val="0"/>
                  <w:sz w:val="16"/>
                  <w:szCs w:val="16"/>
                </w:rPr>
                <w:t xml:space="preserve">01. </w:t>
              </w:r>
            </w:ins>
          </w:p>
        </w:tc>
      </w:tr>
      <w:tr w:rsidR="006B71C7" w:rsidRPr="008A2C29" w14:paraId="161E6453" w14:textId="77777777" w:rsidTr="00A223BF">
        <w:trPr>
          <w:ins w:id="365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3656" w:author="Gert Morlion" w:date="2024-08-26T14:13:00Z"/>
                <w:rFonts w:cs="Arial"/>
                <w:b w:val="0"/>
                <w:sz w:val="16"/>
                <w:szCs w:val="16"/>
              </w:rPr>
            </w:pPr>
            <w:proofErr w:type="spellStart"/>
            <w:ins w:id="3657" w:author="Birklhuber Bernd" w:date="2025-03-07T13:50:00Z">
              <w:r w:rsidRPr="00D45DDB">
                <w:rPr>
                  <w:rFonts w:cs="Arial"/>
                  <w:b w:val="0"/>
                  <w:sz w:val="16"/>
                  <w:szCs w:val="16"/>
                </w:rPr>
                <w:t>dataType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3658" w:author="Gert Morlion" w:date="2024-08-26T14:13:00Z"/>
                <w:rFonts w:cs="Arial"/>
                <w:bCs/>
                <w:sz w:val="16"/>
                <w:szCs w:val="16"/>
                <w:lang w:eastAsia="en-US"/>
              </w:rPr>
            </w:pPr>
            <w:ins w:id="3659"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3660" w:author="Gert Morlion" w:date="2024-08-26T14:13:00Z"/>
                <w:rFonts w:cs="Arial"/>
                <w:b w:val="0"/>
                <w:sz w:val="16"/>
                <w:szCs w:val="16"/>
              </w:rPr>
            </w:pPr>
            <w:ins w:id="3661"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3662" w:author="Gert Morlion" w:date="2024-08-26T14:13:00Z"/>
                <w:rFonts w:cs="Arial"/>
                <w:b w:val="0"/>
                <w:sz w:val="16"/>
                <w:szCs w:val="16"/>
              </w:rPr>
            </w:pPr>
            <w:ins w:id="3663" w:author="Birklhuber Bernd" w:date="2025-03-07T13:50:00Z">
              <w:r w:rsidRPr="00D45DDB">
                <w:rPr>
                  <w:rFonts w:cs="Arial"/>
                  <w:b w:val="0"/>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3664" w:author="Gert Morlion" w:date="2024-08-26T14:13:00Z"/>
                <w:rFonts w:cs="Arial"/>
                <w:b w:val="0"/>
                <w:sz w:val="16"/>
                <w:szCs w:val="16"/>
              </w:rPr>
            </w:pPr>
            <w:ins w:id="3665" w:author="Birklhuber Bernd" w:date="2025-03-07T13:50:00Z">
              <w:r w:rsidRPr="00D45DDB">
                <w:rPr>
                  <w:rFonts w:cs="Arial"/>
                  <w:b w:val="0"/>
                  <w:sz w:val="16"/>
                  <w:szCs w:val="16"/>
                </w:rPr>
                <w:t>Constrained to TXT</w:t>
              </w:r>
            </w:ins>
            <w:ins w:id="3666" w:author="Birklhuber Bernd" w:date="2025-03-07T13:53:00Z">
              <w:r w:rsidR="00D45DDB">
                <w:rPr>
                  <w:rFonts w:cs="Arial"/>
                  <w:b w:val="0"/>
                  <w:sz w:val="16"/>
                  <w:szCs w:val="16"/>
                </w:rPr>
                <w:t>,</w:t>
              </w:r>
            </w:ins>
            <w:ins w:id="3667" w:author="Birklhuber Bernd" w:date="2025-03-07T13:50:00Z">
              <w:r w:rsidRPr="00D45DDB">
                <w:rPr>
                  <w:rFonts w:cs="Arial"/>
                  <w:b w:val="0"/>
                  <w:sz w:val="16"/>
                  <w:szCs w:val="16"/>
                </w:rPr>
                <w:t xml:space="preserve"> TIF</w:t>
              </w:r>
            </w:ins>
            <w:ins w:id="3668" w:author="Birklhuber Bernd" w:date="2025-03-07T13:53:00Z">
              <w:r w:rsidR="00D45DDB">
                <w:rPr>
                  <w:rFonts w:cs="Arial"/>
                  <w:b w:val="0"/>
                  <w:sz w:val="16"/>
                  <w:szCs w:val="16"/>
                </w:rPr>
                <w:t xml:space="preserve"> and JPG</w:t>
              </w:r>
            </w:ins>
            <w:ins w:id="3669" w:author="Birklhuber Bernd" w:date="2025-03-07T13:50:00Z">
              <w:r w:rsidRPr="00D45DDB">
                <w:rPr>
                  <w:rFonts w:cs="Arial"/>
                  <w:b w:val="0"/>
                  <w:sz w:val="16"/>
                  <w:szCs w:val="16"/>
                </w:rPr>
                <w:t xml:space="preserve"> – see clause 11.4.1</w:t>
              </w:r>
            </w:ins>
          </w:p>
        </w:tc>
      </w:tr>
      <w:tr w:rsidR="006B71C7" w:rsidRPr="008A2C29" w14:paraId="6830FBBE" w14:textId="77777777" w:rsidTr="00A223BF">
        <w:trPr>
          <w:ins w:id="367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3671" w:author="Gert Morlion" w:date="2024-08-26T14:13:00Z"/>
                <w:rFonts w:cs="Arial"/>
                <w:b w:val="0"/>
                <w:sz w:val="16"/>
                <w:szCs w:val="16"/>
              </w:rPr>
            </w:pPr>
            <w:ins w:id="3672" w:author="Birklhuber Bernd" w:date="2025-03-07T13:50:00Z">
              <w:r w:rsidRPr="00D45DDB">
                <w:rPr>
                  <w:rFonts w:cs="Arial"/>
                  <w:b w:val="0"/>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3673" w:author="Gert Morlion" w:date="2024-08-26T14:13:00Z"/>
                <w:rFonts w:cs="Arial"/>
                <w:bCs/>
                <w:sz w:val="16"/>
                <w:szCs w:val="16"/>
                <w:lang w:eastAsia="en-US"/>
              </w:rPr>
            </w:pPr>
            <w:ins w:id="3674"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3675" w:author="Gert Morlion" w:date="2024-08-26T14:13:00Z"/>
                <w:rFonts w:cs="Arial"/>
                <w:b w:val="0"/>
                <w:sz w:val="16"/>
                <w:szCs w:val="16"/>
              </w:rPr>
            </w:pPr>
            <w:ins w:id="3676"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3677" w:author="Gert Morlion" w:date="2024-08-26T14:13:00Z"/>
                <w:rFonts w:cs="Arial"/>
                <w:b w:val="0"/>
                <w:sz w:val="16"/>
                <w:szCs w:val="16"/>
              </w:rPr>
            </w:pPr>
            <w:proofErr w:type="spellStart"/>
            <w:ins w:id="3678"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3679" w:author="Birklhuber Bernd" w:date="2025-03-07T13:50:00Z"/>
                <w:rFonts w:cs="Arial"/>
                <w:sz w:val="16"/>
                <w:szCs w:val="16"/>
                <w:lang w:eastAsia="en-US"/>
              </w:rPr>
            </w:pPr>
            <w:ins w:id="3680"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3681" w:author="Gert Morlion" w:date="2024-08-26T14:13:00Z"/>
                <w:rFonts w:cs="Arial"/>
                <w:b w:val="0"/>
                <w:sz w:val="16"/>
                <w:szCs w:val="16"/>
              </w:rPr>
            </w:pPr>
          </w:p>
        </w:tc>
      </w:tr>
      <w:tr w:rsidR="006B71C7" w:rsidRPr="008A2C29" w14:paraId="1BD2E7E3" w14:textId="77777777" w:rsidTr="00A223BF">
        <w:trPr>
          <w:ins w:id="368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3683" w:author="Gert Morlion" w:date="2024-08-26T14:13:00Z"/>
                <w:rFonts w:cs="Arial"/>
                <w:b w:val="0"/>
                <w:sz w:val="16"/>
                <w:szCs w:val="16"/>
              </w:rPr>
            </w:pPr>
            <w:proofErr w:type="spellStart"/>
            <w:ins w:id="3684" w:author="Birklhuber Bernd" w:date="2025-03-07T13:50:00Z">
              <w:r w:rsidRPr="00D45DDB">
                <w:rPr>
                  <w:rFonts w:cs="Arial"/>
                  <w:b w:val="0"/>
                  <w:sz w:val="16"/>
                  <w:szCs w:val="16"/>
                </w:rPr>
                <w:t>compressionFlag</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3685" w:author="Gert Morlion" w:date="2024-08-26T14:13:00Z"/>
                <w:rFonts w:cs="Arial"/>
                <w:bCs/>
                <w:sz w:val="16"/>
                <w:szCs w:val="16"/>
                <w:lang w:eastAsia="en-US"/>
              </w:rPr>
            </w:pPr>
            <w:ins w:id="3686"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3687" w:author="Gert Morlion" w:date="2024-08-26T14:13:00Z"/>
                <w:rFonts w:cs="Arial"/>
                <w:b w:val="0"/>
                <w:sz w:val="16"/>
                <w:szCs w:val="16"/>
              </w:rPr>
            </w:pPr>
            <w:ins w:id="3688"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3689" w:author="Gert Morlion" w:date="2024-08-26T14:13:00Z"/>
                <w:rFonts w:cs="Arial"/>
                <w:b w:val="0"/>
                <w:sz w:val="16"/>
                <w:szCs w:val="16"/>
              </w:rPr>
            </w:pPr>
            <w:ins w:id="3690" w:author="Birklhuber Bernd" w:date="2025-03-07T13:50:00Z">
              <w:r w:rsidRPr="00D45DDB">
                <w:rPr>
                  <w:rFonts w:cs="Arial"/>
                  <w:b w:val="0"/>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3691" w:author="Birklhuber Bernd" w:date="2025-03-07T13:50:00Z"/>
                <w:rFonts w:cs="Arial"/>
                <w:sz w:val="16"/>
                <w:szCs w:val="16"/>
              </w:rPr>
            </w:pPr>
            <w:ins w:id="3692"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3693" w:author="Gert Morlion" w:date="2024-08-26T14:13:00Z"/>
                <w:rFonts w:cs="Arial"/>
                <w:b w:val="0"/>
                <w:sz w:val="16"/>
                <w:szCs w:val="16"/>
              </w:rPr>
            </w:pPr>
            <w:ins w:id="3694"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p>
        </w:tc>
      </w:tr>
      <w:tr w:rsidR="006B71C7" w:rsidRPr="008A2C29" w14:paraId="040F59A0" w14:textId="77777777" w:rsidTr="00A223BF">
        <w:trPr>
          <w:ins w:id="369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3696" w:author="Gert Morlion" w:date="2024-08-26T14:13:00Z"/>
                <w:rFonts w:cs="Arial"/>
                <w:b w:val="0"/>
                <w:sz w:val="16"/>
                <w:szCs w:val="16"/>
              </w:rPr>
            </w:pPr>
            <w:proofErr w:type="spellStart"/>
            <w:ins w:id="3697" w:author="Birklhuber Bernd" w:date="2025-03-07T13:50:00Z">
              <w:r w:rsidRPr="00D45DDB">
                <w:rPr>
                  <w:rFonts w:cs="Arial"/>
                  <w:b w:val="0"/>
                  <w:sz w:val="16"/>
                  <w:szCs w:val="16"/>
                </w:rPr>
                <w:t>digitalSignatureReference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3698" w:author="Gert Morlion" w:date="2024-08-26T14:13:00Z"/>
                <w:rFonts w:cs="Arial"/>
                <w:bCs/>
                <w:sz w:val="16"/>
                <w:szCs w:val="16"/>
                <w:lang w:eastAsia="en-US"/>
              </w:rPr>
            </w:pPr>
            <w:ins w:id="3699" w:author="Birklhuber Bernd" w:date="2025-03-07T13:50:00Z">
              <w:r w:rsidRPr="00D45DDB">
                <w:rPr>
                  <w:rFonts w:cs="Arial"/>
                  <w:bCs/>
                  <w:sz w:val="16"/>
                  <w:szCs w:val="16"/>
                  <w:lang w:eastAsia="en-US"/>
                </w:rPr>
                <w:t xml:space="preserve">Specifies the algorithm used to compute </w:t>
              </w:r>
              <w:proofErr w:type="spellStart"/>
              <w:r w:rsidRPr="00D45DDB">
                <w:rPr>
                  <w:rFonts w:cs="Arial"/>
                  <w:bCs/>
                  <w:sz w:val="16"/>
                  <w:szCs w:val="16"/>
                  <w:lang w:eastAsia="en-US"/>
                </w:rPr>
                <w:t>digitalSignatureValue</w:t>
              </w:r>
            </w:ins>
            <w:proofErr w:type="spellEnd"/>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3700" w:author="Gert Morlion" w:date="2024-08-26T14:13:00Z"/>
                <w:rFonts w:cs="Arial"/>
                <w:b w:val="0"/>
                <w:sz w:val="16"/>
                <w:szCs w:val="16"/>
              </w:rPr>
            </w:pPr>
            <w:ins w:id="3701" w:author="Birklhuber Bernd"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3702" w:author="Gert Morlion" w:date="2024-08-26T14:13:00Z"/>
                <w:rFonts w:cs="Arial"/>
                <w:b w:val="0"/>
                <w:sz w:val="16"/>
                <w:szCs w:val="16"/>
              </w:rPr>
            </w:pPr>
            <w:ins w:id="3703" w:author="Birklhuber Bernd" w:date="2025-03-07T13:50:00Z">
              <w:r w:rsidRPr="00D45DDB">
                <w:rPr>
                  <w:rFonts w:cs="Arial"/>
                  <w:b w:val="0"/>
                  <w:sz w:val="16"/>
                  <w:szCs w:val="16"/>
                </w:rPr>
                <w:t>S100_SE_DigitalSignatureReference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3704" w:author="Gert Morlion" w:date="2024-08-26T14:13:00Z"/>
                <w:rFonts w:cs="Arial"/>
                <w:b w:val="0"/>
                <w:sz w:val="16"/>
                <w:szCs w:val="16"/>
              </w:rPr>
            </w:pPr>
          </w:p>
        </w:tc>
      </w:tr>
      <w:tr w:rsidR="006B71C7" w:rsidRPr="008A2C29" w14:paraId="06B01DE9" w14:textId="77777777" w:rsidTr="00A223BF">
        <w:trPr>
          <w:ins w:id="370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3706" w:author="Gert Morlion" w:date="2024-08-26T14:13:00Z"/>
                <w:rFonts w:cs="Arial"/>
                <w:b w:val="0"/>
                <w:sz w:val="16"/>
                <w:szCs w:val="16"/>
              </w:rPr>
            </w:pPr>
            <w:proofErr w:type="spellStart"/>
            <w:ins w:id="3707" w:author="Birklhuber Bernd" w:date="2025-03-07T13:50:00Z">
              <w:r w:rsidRPr="00D45DDB">
                <w:rPr>
                  <w:rFonts w:cs="Arial"/>
                  <w:b w:val="0"/>
                  <w:sz w:val="16"/>
                  <w:szCs w:val="16"/>
                </w:rPr>
                <w:t>digitalSignatureValue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3708" w:author="Gert Morlion" w:date="2024-08-26T14:13:00Z"/>
                <w:rFonts w:cs="Arial"/>
                <w:bCs/>
                <w:sz w:val="16"/>
                <w:szCs w:val="16"/>
                <w:lang w:eastAsia="en-US"/>
              </w:rPr>
            </w:pPr>
            <w:ins w:id="3709"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3710" w:author="Gert Morlion" w:date="2024-08-26T14:13:00Z"/>
                <w:rFonts w:cs="Arial"/>
                <w:b w:val="0"/>
                <w:sz w:val="16"/>
                <w:szCs w:val="16"/>
              </w:rPr>
            </w:pPr>
            <w:proofErr w:type="gramStart"/>
            <w:ins w:id="3711" w:author="Birklhuber Bernd" w:date="2025-03-07T13:50:00Z">
              <w:r w:rsidRPr="00D45DDB">
                <w:rPr>
                  <w:rFonts w:cs="Arial"/>
                  <w:b w:val="0"/>
                  <w:sz w:val="16"/>
                  <w:szCs w:val="16"/>
                </w:rPr>
                <w:t>1..*</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3712" w:author="Gert Morlion" w:date="2024-08-26T14:13:00Z"/>
                <w:rFonts w:cs="Arial"/>
                <w:b w:val="0"/>
                <w:sz w:val="16"/>
                <w:szCs w:val="16"/>
              </w:rPr>
            </w:pPr>
            <w:ins w:id="3713" w:author="Birklhuber Bernd" w:date="2025-03-07T13:50:00Z">
              <w:r w:rsidRPr="00D45DDB">
                <w:rPr>
                  <w:rFonts w:cs="Arial"/>
                  <w:b w:val="0"/>
                  <w:sz w:val="16"/>
                  <w:szCs w:val="16"/>
                </w:rPr>
                <w:t>S100_SE_DigitalSignature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3714" w:author="Birklhuber Bernd" w:date="2025-03-07T13:50:00Z"/>
                <w:rFonts w:cs="Arial"/>
                <w:sz w:val="16"/>
                <w:szCs w:val="16"/>
              </w:rPr>
            </w:pPr>
            <w:ins w:id="3715" w:author="Birklhuber Bernd" w:date="2025-03-07T13:50:00Z">
              <w:r w:rsidRPr="00D45DDB">
                <w:rPr>
                  <w:rFonts w:cs="Arial"/>
                  <w:sz w:val="16"/>
                  <w:szCs w:val="16"/>
                </w:rPr>
                <w:t xml:space="preserve">The value resulting from application of </w:t>
              </w:r>
              <w:proofErr w:type="spellStart"/>
              <w:r w:rsidRPr="00D45DDB">
                <w:rPr>
                  <w:rFonts w:cs="Arial"/>
                  <w:sz w:val="16"/>
                  <w:szCs w:val="16"/>
                </w:rPr>
                <w:t>digitalSignatureReference</w:t>
              </w:r>
              <w:proofErr w:type="spellEnd"/>
            </w:ins>
          </w:p>
          <w:p w14:paraId="69DE0D46" w14:textId="394377CA" w:rsidR="006B71C7" w:rsidRPr="00D45DDB" w:rsidRDefault="006B71C7" w:rsidP="00D45DDB">
            <w:pPr>
              <w:pStyle w:val="berschrift3"/>
              <w:numPr>
                <w:ilvl w:val="2"/>
                <w:numId w:val="0"/>
              </w:numPr>
              <w:tabs>
                <w:tab w:val="clear" w:pos="660"/>
                <w:tab w:val="clear" w:pos="880"/>
              </w:tabs>
              <w:rPr>
                <w:ins w:id="3716" w:author="Gert Morlion" w:date="2024-08-26T14:13:00Z"/>
                <w:rFonts w:cs="Arial"/>
                <w:b w:val="0"/>
                <w:sz w:val="16"/>
                <w:szCs w:val="16"/>
              </w:rPr>
            </w:pPr>
            <w:ins w:id="3717" w:author="Birklhuber Bernd" w:date="2025-03-07T13:50:00Z">
              <w:r w:rsidRPr="00D45DDB">
                <w:rPr>
                  <w:rFonts w:cs="Arial"/>
                  <w:b w:val="0"/>
                  <w:sz w:val="16"/>
                  <w:szCs w:val="16"/>
                </w:rPr>
                <w:t>Implemented as the digital signature format specified in S-100 Part 15</w:t>
              </w:r>
            </w:ins>
          </w:p>
        </w:tc>
      </w:tr>
      <w:tr w:rsidR="006B71C7" w:rsidRPr="008A2C29" w14:paraId="2D632A58" w14:textId="77777777" w:rsidTr="00A223BF">
        <w:trPr>
          <w:ins w:id="371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3719" w:author="Gert Morlion" w:date="2024-08-26T14:13:00Z"/>
                <w:rFonts w:cs="Arial"/>
                <w:b w:val="0"/>
                <w:sz w:val="16"/>
                <w:szCs w:val="16"/>
              </w:rPr>
            </w:pPr>
            <w:proofErr w:type="spellStart"/>
            <w:ins w:id="3720" w:author="Birklhuber Bernd" w:date="2025-03-07T13:50:00Z">
              <w:r w:rsidRPr="00D45DDB">
                <w:rPr>
                  <w:rFonts w:cs="Arial"/>
                  <w:b w:val="0"/>
                  <w:sz w:val="16"/>
                  <w:szCs w:val="16"/>
                </w:rPr>
                <w:t>defaultLocale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3721" w:author="Gert Morlion" w:date="2024-08-26T14:13:00Z"/>
                <w:rFonts w:cs="Arial"/>
                <w:bCs/>
                <w:sz w:val="16"/>
                <w:szCs w:val="16"/>
                <w:lang w:eastAsia="en-US"/>
              </w:rPr>
            </w:pPr>
            <w:ins w:id="3722"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3723" w:author="Gert Morlion" w:date="2024-08-26T14:13:00Z"/>
                <w:rFonts w:cs="Arial"/>
                <w:b w:val="0"/>
                <w:sz w:val="16"/>
                <w:szCs w:val="16"/>
              </w:rPr>
            </w:pPr>
            <w:ins w:id="3724"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3725" w:author="Gert Morlion" w:date="2024-08-26T14:13:00Z"/>
                <w:rFonts w:cs="Arial"/>
                <w:b w:val="0"/>
                <w:sz w:val="16"/>
                <w:szCs w:val="16"/>
              </w:rPr>
            </w:pPr>
            <w:proofErr w:type="spellStart"/>
            <w:ins w:id="3726" w:author="Birklhuber Bernd" w:date="2025-03-07T13:50:00Z">
              <w:r w:rsidRPr="00D45DDB">
                <w:rPr>
                  <w:rFonts w:cs="Arial"/>
                  <w:b w:val="0"/>
                  <w:sz w:val="16"/>
                  <w:szCs w:val="16"/>
                </w:rPr>
                <w:t>PT_Locale</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3727" w:author="Gert Morlion" w:date="2024-08-26T14:13:00Z"/>
                <w:rFonts w:cs="Arial"/>
                <w:b w:val="0"/>
                <w:sz w:val="16"/>
                <w:szCs w:val="16"/>
              </w:rPr>
            </w:pPr>
            <w:ins w:id="3728" w:author="Birklhuber Bernd" w:date="2025-03-07T13:50:00Z">
              <w:r w:rsidRPr="00D45DDB">
                <w:rPr>
                  <w:rFonts w:cs="Arial"/>
                  <w:b w:val="0"/>
                  <w:sz w:val="16"/>
                  <w:szCs w:val="16"/>
                </w:rPr>
                <w:t>A support file is expected to use only one as locale. Additional support files can be created for other locales</w:t>
              </w:r>
            </w:ins>
          </w:p>
        </w:tc>
      </w:tr>
      <w:tr w:rsidR="006B71C7" w:rsidRPr="008A2C29" w14:paraId="0DE30CE4" w14:textId="77777777" w:rsidTr="00A223BF">
        <w:trPr>
          <w:ins w:id="372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3730" w:author="Gert Morlion" w:date="2024-08-26T14:13:00Z"/>
                <w:rFonts w:cs="Arial"/>
                <w:b w:val="0"/>
                <w:sz w:val="16"/>
                <w:szCs w:val="16"/>
              </w:rPr>
            </w:pPr>
            <w:proofErr w:type="spellStart"/>
            <w:ins w:id="3731" w:author="Birklhuber Bernd" w:date="2025-03-07T13:50:00Z">
              <w:r w:rsidRPr="00D45DDB">
                <w:rPr>
                  <w:rFonts w:cs="Arial"/>
                  <w:b w:val="0"/>
                  <w:sz w:val="16"/>
                  <w:szCs w:val="16"/>
                </w:rPr>
                <w:t>supportedResource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3732" w:author="Gert Morlion" w:date="2024-08-26T14:13:00Z"/>
                <w:rFonts w:cs="Arial"/>
                <w:bCs/>
                <w:sz w:val="16"/>
                <w:szCs w:val="16"/>
                <w:lang w:eastAsia="en-US"/>
              </w:rPr>
            </w:pPr>
            <w:ins w:id="3733"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3734" w:author="Gert Morlion" w:date="2024-08-26T14:13:00Z"/>
                <w:rFonts w:cs="Arial"/>
                <w:b w:val="0"/>
                <w:sz w:val="16"/>
                <w:szCs w:val="16"/>
              </w:rPr>
            </w:pPr>
            <w:proofErr w:type="gramStart"/>
            <w:ins w:id="3735" w:author="Birklhuber Bernd" w:date="2025-03-07T13:50:00Z">
              <w:r w:rsidRPr="00D45DDB">
                <w:rPr>
                  <w:rFonts w:cs="Arial"/>
                  <w:b w:val="0"/>
                  <w:sz w:val="16"/>
                  <w:szCs w:val="16"/>
                </w:rPr>
                <w:t>0..*</w:t>
              </w:r>
            </w:ins>
            <w:proofErr w:type="gramEnd"/>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3736" w:author="Gert Morlion" w:date="2024-08-26T14:13:00Z"/>
                <w:rFonts w:cs="Arial"/>
                <w:b w:val="0"/>
                <w:sz w:val="16"/>
                <w:szCs w:val="16"/>
              </w:rPr>
            </w:pPr>
            <w:proofErr w:type="spellStart"/>
            <w:ins w:id="3737" w:author="Birklhuber Bernd" w:date="2025-03-07T13:50:00Z">
              <w:r w:rsidRPr="00D45DDB">
                <w:rPr>
                  <w:rFonts w:cs="Arial"/>
                  <w:b w:val="0"/>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3738" w:author="Gert Morlion" w:date="2024-08-26T14:13:00Z"/>
                <w:rFonts w:cs="Arial"/>
                <w:b w:val="0"/>
                <w:sz w:val="16"/>
                <w:szCs w:val="16"/>
              </w:rPr>
            </w:pPr>
            <w:ins w:id="3739" w:author="Birklhuber Bernd" w:date="2025-03-07T13:50:00Z">
              <w:r w:rsidRPr="00D45DDB">
                <w:rPr>
                  <w:rFonts w:cs="Arial"/>
                  <w:b w:val="0"/>
                  <w:sz w:val="16"/>
                  <w:szCs w:val="16"/>
                </w:rPr>
                <w:t>Conventions for identifiers are detailed in S-100 Part 15. S-100 allows file URI, digital signature or cryptographic hash checksums to be used</w:t>
              </w:r>
            </w:ins>
          </w:p>
        </w:tc>
      </w:tr>
      <w:tr w:rsidR="006B71C7" w:rsidRPr="008A2C29" w14:paraId="68913198" w14:textId="77777777" w:rsidTr="00A223BF">
        <w:trPr>
          <w:ins w:id="374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3741" w:author="Gert Morlion" w:date="2024-08-26T14:13:00Z"/>
                <w:rFonts w:cs="Arial"/>
                <w:b w:val="0"/>
                <w:sz w:val="16"/>
                <w:szCs w:val="16"/>
              </w:rPr>
            </w:pPr>
            <w:proofErr w:type="spellStart"/>
            <w:ins w:id="3742" w:author="Birklhuber Bernd" w:date="2025-03-07T13:50:00Z">
              <w:r w:rsidRPr="00D45DDB">
                <w:rPr>
                  <w:rFonts w:cs="Arial"/>
                  <w:b w:val="0"/>
                  <w:sz w:val="16"/>
                  <w:szCs w:val="16"/>
                </w:rPr>
                <w:t>resourcePurpose</w:t>
              </w:r>
            </w:ins>
            <w:proofErr w:type="spellEnd"/>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3743" w:author="Gert Morlion" w:date="2024-08-26T14:13:00Z"/>
                <w:rFonts w:cs="Arial"/>
                <w:bCs/>
                <w:sz w:val="16"/>
                <w:szCs w:val="16"/>
                <w:lang w:eastAsia="en-US"/>
              </w:rPr>
            </w:pPr>
            <w:ins w:id="3744"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3745" w:author="Gert Morlion" w:date="2024-08-26T14:13:00Z"/>
                <w:rFonts w:cs="Arial"/>
                <w:b w:val="0"/>
                <w:sz w:val="16"/>
                <w:szCs w:val="16"/>
              </w:rPr>
            </w:pPr>
            <w:ins w:id="3746" w:author="Birklhuber Bernd"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3747" w:author="Gert Morlion" w:date="2024-08-26T14:13:00Z"/>
                <w:rFonts w:cs="Arial"/>
                <w:b w:val="0"/>
                <w:sz w:val="16"/>
                <w:szCs w:val="16"/>
              </w:rPr>
            </w:pPr>
            <w:ins w:id="3748" w:author="Birklhuber Bernd" w:date="2025-03-07T13:50:00Z">
              <w:r w:rsidRPr="00D45DDB">
                <w:rPr>
                  <w:rFonts w:cs="Arial"/>
                  <w:b w:val="0"/>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3749" w:author="Gert Morlion" w:date="2024-08-26T14:13:00Z"/>
                <w:rFonts w:cs="Arial"/>
                <w:b w:val="0"/>
                <w:sz w:val="16"/>
                <w:szCs w:val="16"/>
              </w:rPr>
            </w:pPr>
            <w:ins w:id="3750" w:author="Birklhuber Bernd" w:date="2025-03-07T13:50:00Z">
              <w:r w:rsidRPr="00D45DDB">
                <w:rPr>
                  <w:rFonts w:cs="Arial"/>
                  <w:b w:val="0"/>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3751" w:author="Birklhuber Bernd" w:date="2025-03-07T14:03:00Z">
        <w:r w:rsidRPr="00D22CCD" w:rsidDel="00D8703E">
          <w:rPr>
            <w:b w:val="0"/>
            <w:bCs w:val="0"/>
          </w:rPr>
          <w:delText>S401</w:delText>
        </w:r>
      </w:del>
      <w:ins w:id="3752" w:author="Birklhuber Bernd" w:date="2025-03-07T14:03:00Z">
        <w:r w:rsidR="00D8703E" w:rsidRPr="00D22CCD">
          <w:rPr>
            <w:b w:val="0"/>
            <w:bCs w:val="0"/>
          </w:rPr>
          <w:t>S</w:t>
        </w:r>
      </w:ins>
      <w:ins w:id="3753" w:author="Birklhuber Bernd" w:date="2025-03-07T14:04:00Z">
        <w:r w:rsidR="00D8703E">
          <w:rPr>
            <w:b w:val="0"/>
            <w:bCs w:val="0"/>
          </w:rPr>
          <w:t>1</w:t>
        </w:r>
      </w:ins>
      <w:ins w:id="3754" w:author="Birklhuber Bernd" w:date="2025-03-07T14:03:00Z">
        <w:r w:rsidR="00D8703E">
          <w:rPr>
            <w:b w:val="0"/>
            <w:bCs w:val="0"/>
          </w:rPr>
          <w:t>00</w:t>
        </w:r>
      </w:ins>
      <w:r w:rsidRPr="00D22CCD">
        <w:t>_Support</w:t>
      </w:r>
      <w:ins w:id="3755"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3756"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3757"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3758"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3759"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3760"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3761"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3762"/>
            <w:ins w:id="3763" w:author="Birklhuber Bernd" w:date="2025-03-07T14:04:00Z">
              <w:r>
                <w:rPr>
                  <w:sz w:val="16"/>
                  <w:szCs w:val="16"/>
                  <w:lang w:eastAsia="ar-SA"/>
                </w:rPr>
                <w:t>TXT_UTF-8</w:t>
              </w:r>
            </w:ins>
            <w:commentRangeEnd w:id="3762"/>
            <w:ins w:id="3764" w:author="Birklhuber Bernd" w:date="2025-03-07T14:06:00Z">
              <w:r>
                <w:rPr>
                  <w:rStyle w:val="Kommentarzeichen"/>
                </w:rPr>
                <w:commentReference w:id="3762"/>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3765"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3766"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3767"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3768"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3769" w:author="Birklhuber Bernd" w:date="2025-10-10T11:26:00Z"/>
                <w:sz w:val="16"/>
                <w:szCs w:val="16"/>
                <w:lang w:eastAsia="ar-SA"/>
              </w:rPr>
            </w:pPr>
            <w:ins w:id="3770"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3771" w:author="Birklhuber Bernd" w:date="2025-10-10T11:26:00Z"/>
                <w:sz w:val="16"/>
                <w:szCs w:val="16"/>
                <w:lang w:eastAsia="ar-SA"/>
              </w:rPr>
            </w:pPr>
            <w:ins w:id="3772"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3773" w:author="Birklhuber Bernd" w:date="2025-10-10T11:26:00Z"/>
                <w:sz w:val="16"/>
                <w:szCs w:val="16"/>
              </w:rPr>
            </w:pPr>
            <w:ins w:id="3774" w:author="Birklhuber Bernd" w:date="2025-10-10T11:26:00Z">
              <w:r>
                <w:rPr>
                  <w:sz w:val="16"/>
                  <w:szCs w:val="16"/>
                </w:rPr>
                <w:t>XM</w:t>
              </w:r>
            </w:ins>
            <w:ins w:id="3775"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3776" w:author="Birklhuber Bernd" w:date="2025-10-10T11:26:00Z"/>
                <w:bCs/>
                <w:sz w:val="16"/>
                <w:szCs w:val="16"/>
                <w:lang w:eastAsia="ar-SA"/>
              </w:rPr>
            </w:pPr>
            <w:ins w:id="3777"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3778" w:author="Birklhuber Bernd" w:date="2025-10-10T11:26:00Z"/>
                <w:sz w:val="16"/>
                <w:szCs w:val="16"/>
                <w:lang w:eastAsia="ar-SA"/>
              </w:rPr>
            </w:pPr>
            <w:ins w:id="3779"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3780"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3781"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3782"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3783"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3784"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3785"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3786"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3787"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3788"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3789" w:author="Birklhuber Bernd" w:date="2025-03-07T14:06:00Z">
              <w:r w:rsidRPr="00D8703E">
                <w:rPr>
                  <w:sz w:val="16"/>
                  <w:szCs w:val="16"/>
                  <w:lang w:eastAsia="ar-SA"/>
                </w:rPr>
                <w:t>ISO 15444</w:t>
              </w:r>
            </w:ins>
          </w:p>
        </w:tc>
      </w:tr>
    </w:tbl>
    <w:p w14:paraId="1BA31EA0" w14:textId="2495AED0" w:rsidR="00453023" w:rsidRDefault="00453023">
      <w:pPr>
        <w:rPr>
          <w:ins w:id="3790"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3791" w:author="Birklhuber Bernd" w:date="2025-03-07T14:08:00Z"/>
        </w:rPr>
      </w:pPr>
      <w:ins w:id="3792"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3793"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3794" w:author="Birklhuber Bernd" w:date="2025-03-07T14:08:00Z"/>
                <w:b/>
                <w:bCs/>
                <w:sz w:val="16"/>
                <w:szCs w:val="16"/>
                <w:lang w:eastAsia="ar-SA"/>
              </w:rPr>
            </w:pPr>
            <w:ins w:id="3795"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3796" w:author="Birklhuber Bernd" w:date="2025-03-07T14:08:00Z"/>
                <w:b/>
                <w:bCs/>
                <w:sz w:val="16"/>
                <w:szCs w:val="16"/>
                <w:lang w:eastAsia="ar-SA"/>
              </w:rPr>
            </w:pPr>
            <w:ins w:id="3797"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3798" w:author="Birklhuber Bernd" w:date="2025-03-07T14:08:00Z"/>
                <w:b/>
                <w:bCs/>
                <w:sz w:val="16"/>
                <w:szCs w:val="16"/>
                <w:lang w:eastAsia="ar-SA"/>
              </w:rPr>
            </w:pPr>
            <w:ins w:id="3799"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3800" w:author="Birklhuber Bernd" w:date="2025-03-07T14:08:00Z"/>
                <w:b/>
                <w:bCs/>
                <w:sz w:val="16"/>
                <w:szCs w:val="16"/>
                <w:lang w:eastAsia="ar-SA"/>
              </w:rPr>
            </w:pPr>
            <w:ins w:id="3801"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3802" w:author="Birklhuber Bernd" w:date="2025-03-07T14:08:00Z"/>
                <w:b/>
                <w:bCs/>
                <w:sz w:val="16"/>
                <w:szCs w:val="16"/>
                <w:lang w:eastAsia="ar-SA"/>
              </w:rPr>
            </w:pPr>
            <w:ins w:id="3803" w:author="Birklhuber Bernd" w:date="2025-03-07T14:08:00Z">
              <w:r w:rsidRPr="00774650">
                <w:rPr>
                  <w:b/>
                  <w:sz w:val="16"/>
                  <w:szCs w:val="16"/>
                  <w:lang w:eastAsia="ar-SA"/>
                </w:rPr>
                <w:t>Remarks</w:t>
              </w:r>
            </w:ins>
          </w:p>
        </w:tc>
      </w:tr>
      <w:tr w:rsidR="00D8703E" w:rsidRPr="00774650" w14:paraId="52BD7126" w14:textId="77777777" w:rsidTr="00F82395">
        <w:trPr>
          <w:ins w:id="3804"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3805" w:author="Birklhuber Bernd" w:date="2025-03-07T14:08:00Z"/>
                <w:b/>
                <w:bCs/>
                <w:sz w:val="16"/>
                <w:szCs w:val="16"/>
                <w:lang w:eastAsia="ar-SA"/>
              </w:rPr>
            </w:pPr>
            <w:ins w:id="3806"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3807" w:author="Birklhuber Bernd" w:date="2025-03-07T14:08:00Z"/>
                <w:b/>
                <w:bCs/>
                <w:sz w:val="16"/>
                <w:szCs w:val="16"/>
                <w:lang w:eastAsia="ar-SA"/>
              </w:rPr>
            </w:pPr>
            <w:ins w:id="3808"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3809" w:author="Birklhuber Bernd" w:date="2025-03-07T14:08:00Z"/>
                <w:b/>
                <w:bCs/>
                <w:sz w:val="16"/>
                <w:szCs w:val="16"/>
                <w:lang w:eastAsia="ar-SA"/>
              </w:rPr>
            </w:pPr>
            <w:ins w:id="3810" w:author="Birklhuber Bernd"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3811" w:author="Birklhuber Bernd" w:date="2025-03-07T14:08:00Z"/>
                <w:b/>
                <w:bCs/>
                <w:sz w:val="16"/>
                <w:szCs w:val="16"/>
                <w:lang w:eastAsia="ar-SA"/>
              </w:rPr>
            </w:pPr>
            <w:ins w:id="3812" w:author="Birklhuber Bernd"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3813" w:author="Birklhuber Bernd" w:date="2025-03-07T14:08:00Z"/>
                <w:b/>
                <w:bCs/>
                <w:sz w:val="16"/>
                <w:szCs w:val="16"/>
                <w:lang w:eastAsia="ar-SA"/>
              </w:rPr>
            </w:pPr>
            <w:ins w:id="3814" w:author="Birklhuber Bernd" w:date="2025-03-07T14:08:00Z">
              <w:r w:rsidRPr="00774650">
                <w:rPr>
                  <w:sz w:val="16"/>
                  <w:szCs w:val="16"/>
                  <w:lang w:eastAsia="ar-SA"/>
                </w:rPr>
                <w:t>-</w:t>
              </w:r>
            </w:ins>
          </w:p>
        </w:tc>
      </w:tr>
      <w:tr w:rsidR="00D8703E" w:rsidRPr="00774650" w14:paraId="54EC8C02" w14:textId="77777777" w:rsidTr="00F82395">
        <w:trPr>
          <w:ins w:id="3815"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3816" w:author="Birklhuber Bernd" w:date="2025-03-07T14:08:00Z"/>
                <w:b/>
                <w:bCs/>
                <w:sz w:val="16"/>
                <w:szCs w:val="16"/>
                <w:lang w:eastAsia="ar-SA"/>
              </w:rPr>
            </w:pPr>
            <w:ins w:id="3817"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3818" w:author="Birklhuber Bernd" w:date="2025-03-07T14:08:00Z"/>
                <w:b/>
                <w:bCs/>
                <w:sz w:val="16"/>
                <w:szCs w:val="16"/>
                <w:lang w:eastAsia="ar-SA"/>
              </w:rPr>
            </w:pPr>
            <w:ins w:id="3819"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3820" w:author="Birklhuber Bernd" w:date="2025-03-07T14:08:00Z"/>
                <w:b/>
                <w:bCs/>
                <w:sz w:val="16"/>
                <w:szCs w:val="16"/>
                <w:lang w:eastAsia="ar-SA"/>
              </w:rPr>
            </w:pPr>
            <w:ins w:id="3821"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3822" w:author="Birklhuber Bernd" w:date="2025-03-07T14:08:00Z"/>
                <w:bCs/>
                <w:sz w:val="16"/>
                <w:szCs w:val="16"/>
                <w:lang w:eastAsia="ar-SA"/>
              </w:rPr>
            </w:pPr>
            <w:ins w:id="3823"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3824" w:author="Birklhuber Bernd" w:date="2025-03-07T14:08:00Z"/>
                <w:b/>
                <w:bCs/>
                <w:sz w:val="16"/>
                <w:szCs w:val="16"/>
                <w:lang w:eastAsia="ar-SA"/>
              </w:rPr>
            </w:pPr>
            <w:ins w:id="3825" w:author="Birklhuber Bernd" w:date="2025-03-07T14:08:00Z">
              <w:r w:rsidRPr="00774650">
                <w:rPr>
                  <w:sz w:val="16"/>
                  <w:szCs w:val="16"/>
                  <w:lang w:eastAsia="ar-SA"/>
                </w:rPr>
                <w:t>Signifies a new file</w:t>
              </w:r>
            </w:ins>
          </w:p>
        </w:tc>
      </w:tr>
      <w:tr w:rsidR="00D8703E" w:rsidRPr="00774650" w14:paraId="15A4EB58" w14:textId="77777777" w:rsidTr="00F82395">
        <w:trPr>
          <w:ins w:id="3826"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3827" w:author="Birklhuber Bernd" w:date="2025-03-07T14:08:00Z"/>
                <w:b/>
                <w:bCs/>
                <w:sz w:val="16"/>
                <w:szCs w:val="16"/>
                <w:lang w:eastAsia="ar-SA"/>
              </w:rPr>
            </w:pPr>
            <w:ins w:id="3828"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3829" w:author="Birklhuber Bernd" w:date="2025-03-07T14:08:00Z"/>
                <w:b/>
                <w:bCs/>
                <w:sz w:val="16"/>
                <w:szCs w:val="16"/>
                <w:lang w:eastAsia="ar-SA"/>
              </w:rPr>
            </w:pPr>
            <w:ins w:id="3830"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3831" w:author="Birklhuber Bernd" w:date="2025-03-07T14:08:00Z"/>
                <w:b/>
                <w:bCs/>
                <w:sz w:val="16"/>
                <w:szCs w:val="16"/>
                <w:lang w:eastAsia="ar-SA"/>
              </w:rPr>
            </w:pPr>
            <w:ins w:id="3832"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3833" w:author="Birklhuber Bernd" w:date="2025-03-07T14:08:00Z"/>
                <w:bCs/>
                <w:sz w:val="16"/>
                <w:szCs w:val="16"/>
                <w:lang w:eastAsia="ar-SA"/>
              </w:rPr>
            </w:pPr>
            <w:ins w:id="3834"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3835" w:author="Birklhuber Bernd" w:date="2025-03-07T14:08:00Z"/>
                <w:b/>
                <w:bCs/>
                <w:sz w:val="16"/>
                <w:szCs w:val="16"/>
                <w:lang w:eastAsia="ar-SA"/>
              </w:rPr>
            </w:pPr>
            <w:ins w:id="3836"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3837"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3838" w:author="Birklhuber Bernd" w:date="2025-03-07T14:08:00Z"/>
                <w:b/>
                <w:bCs/>
                <w:sz w:val="16"/>
                <w:szCs w:val="16"/>
                <w:lang w:eastAsia="ar-SA"/>
              </w:rPr>
            </w:pPr>
            <w:ins w:id="3839"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3840" w:author="Birklhuber Bernd" w:date="2025-03-07T14:08:00Z"/>
                <w:b/>
                <w:bCs/>
                <w:sz w:val="16"/>
                <w:szCs w:val="16"/>
                <w:lang w:eastAsia="ar-SA"/>
              </w:rPr>
            </w:pPr>
            <w:ins w:id="3841"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3842" w:author="Birklhuber Bernd" w:date="2025-03-07T14:08:00Z"/>
                <w:b/>
                <w:bCs/>
                <w:sz w:val="16"/>
                <w:szCs w:val="16"/>
                <w:lang w:eastAsia="ar-SA"/>
              </w:rPr>
            </w:pPr>
            <w:ins w:id="3843"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3844" w:author="Birklhuber Bernd" w:date="2025-03-07T14:08:00Z"/>
                <w:bCs/>
                <w:sz w:val="16"/>
                <w:szCs w:val="16"/>
                <w:lang w:eastAsia="ar-SA"/>
              </w:rPr>
            </w:pPr>
            <w:ins w:id="3845"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3846" w:author="Birklhuber Bernd" w:date="2025-03-07T14:08:00Z"/>
                <w:b/>
                <w:bCs/>
                <w:sz w:val="16"/>
                <w:szCs w:val="16"/>
                <w:lang w:eastAsia="ar-SA"/>
              </w:rPr>
            </w:pPr>
            <w:ins w:id="3847"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3848"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3849" w:author="Birklhuber Bernd" w:date="2025-03-07T14:08:00Z"/>
        </w:rPr>
      </w:pPr>
      <w:ins w:id="3850"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3851"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3852" w:author="Birklhuber Bernd" w:date="2025-03-07T14:08:00Z"/>
                <w:b/>
                <w:bCs/>
                <w:sz w:val="16"/>
                <w:szCs w:val="16"/>
              </w:rPr>
            </w:pPr>
            <w:ins w:id="3853"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3854" w:author="Birklhuber Bernd" w:date="2025-03-07T14:08:00Z"/>
                <w:b/>
                <w:bCs/>
                <w:sz w:val="16"/>
                <w:szCs w:val="16"/>
              </w:rPr>
            </w:pPr>
            <w:ins w:id="3855"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3856" w:author="Birklhuber Bernd" w:date="2025-03-07T14:08:00Z"/>
                <w:b/>
                <w:bCs/>
                <w:sz w:val="16"/>
                <w:szCs w:val="16"/>
              </w:rPr>
            </w:pPr>
            <w:ins w:id="3857"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3858" w:author="Birklhuber Bernd" w:date="2025-03-07T14:08:00Z"/>
                <w:b/>
                <w:bCs/>
                <w:sz w:val="16"/>
                <w:szCs w:val="16"/>
              </w:rPr>
            </w:pPr>
            <w:ins w:id="3859"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3860" w:author="Birklhuber Bernd" w:date="2025-03-07T14:08:00Z"/>
                <w:b/>
                <w:bCs/>
                <w:sz w:val="16"/>
                <w:szCs w:val="16"/>
              </w:rPr>
            </w:pPr>
            <w:ins w:id="3861"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3862" w:author="Birklhuber Bernd" w:date="2025-03-07T14:08:00Z"/>
                <w:b/>
                <w:bCs/>
                <w:sz w:val="16"/>
                <w:szCs w:val="16"/>
              </w:rPr>
            </w:pPr>
            <w:ins w:id="3863" w:author="Birklhuber Bernd" w:date="2025-03-07T14:08:00Z">
              <w:r w:rsidRPr="001E42E8">
                <w:rPr>
                  <w:b/>
                  <w:sz w:val="16"/>
                  <w:szCs w:val="16"/>
                </w:rPr>
                <w:t>Remarks</w:t>
              </w:r>
            </w:ins>
          </w:p>
        </w:tc>
      </w:tr>
      <w:tr w:rsidR="00D8703E" w:rsidRPr="001E42E8" w14:paraId="2CE6EC72" w14:textId="77777777" w:rsidTr="00F82395">
        <w:trPr>
          <w:trHeight w:val="490"/>
          <w:ins w:id="3864"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3865" w:author="Birklhuber Bernd" w:date="2025-03-07T14:08:00Z"/>
                <w:b/>
                <w:bCs/>
                <w:sz w:val="16"/>
                <w:szCs w:val="16"/>
              </w:rPr>
            </w:pPr>
            <w:ins w:id="3866"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3867" w:author="Birklhuber Bernd" w:date="2025-03-07T14:08:00Z"/>
                <w:b/>
                <w:bCs/>
                <w:sz w:val="16"/>
                <w:szCs w:val="16"/>
              </w:rPr>
            </w:pPr>
            <w:ins w:id="3868"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3869" w:author="Birklhuber Bernd" w:date="2025-03-07T14:08:00Z"/>
                <w:b/>
                <w:bCs/>
                <w:sz w:val="16"/>
                <w:szCs w:val="16"/>
              </w:rPr>
            </w:pPr>
            <w:ins w:id="3870"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3871" w:author="Birklhuber Bernd" w:date="2025-03-07T14:08:00Z"/>
                <w:b/>
                <w:bCs/>
                <w:sz w:val="16"/>
                <w:szCs w:val="16"/>
              </w:rPr>
            </w:pPr>
            <w:ins w:id="3872"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3873" w:author="Birklhuber Bernd" w:date="2025-03-07T14:08:00Z"/>
                <w:b/>
                <w:bCs/>
                <w:sz w:val="16"/>
                <w:szCs w:val="16"/>
              </w:rPr>
            </w:pPr>
            <w:ins w:id="3874"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3875" w:author="Birklhuber Bernd" w:date="2025-03-07T14:08:00Z"/>
                <w:b/>
                <w:bCs/>
                <w:sz w:val="16"/>
                <w:szCs w:val="16"/>
              </w:rPr>
            </w:pPr>
            <w:ins w:id="3876" w:author="Birklhuber Bernd" w:date="2025-03-07T14:08:00Z">
              <w:r w:rsidRPr="001E42E8">
                <w:rPr>
                  <w:sz w:val="16"/>
                  <w:szCs w:val="16"/>
                </w:rPr>
                <w:t>-</w:t>
              </w:r>
            </w:ins>
          </w:p>
        </w:tc>
      </w:tr>
      <w:tr w:rsidR="00D8703E" w:rsidRPr="001E42E8" w14:paraId="7241DF3D" w14:textId="77777777" w:rsidTr="00F82395">
        <w:trPr>
          <w:trHeight w:val="321"/>
          <w:ins w:id="3877"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3878" w:author="Birklhuber Bernd" w:date="2025-03-07T14:08:00Z"/>
                <w:b/>
                <w:bCs/>
                <w:sz w:val="16"/>
                <w:szCs w:val="16"/>
              </w:rPr>
            </w:pPr>
            <w:ins w:id="3879"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3880" w:author="Birklhuber Bernd" w:date="2025-03-07T14:08:00Z"/>
                <w:b/>
                <w:bCs/>
                <w:sz w:val="16"/>
                <w:szCs w:val="16"/>
              </w:rPr>
            </w:pPr>
            <w:ins w:id="3881"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3882" w:author="Birklhuber Bernd" w:date="2025-03-07T14:08:00Z"/>
                <w:b/>
                <w:bCs/>
                <w:sz w:val="16"/>
                <w:szCs w:val="16"/>
              </w:rPr>
            </w:pPr>
            <w:ins w:id="3883"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3884" w:author="Birklhuber Bernd" w:date="2025-03-07T14:08:00Z"/>
                <w:b/>
                <w:bCs/>
                <w:sz w:val="16"/>
                <w:szCs w:val="16"/>
              </w:rPr>
            </w:pPr>
            <w:ins w:id="3885"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3886" w:author="Birklhuber Bernd" w:date="2025-03-07T14:08:00Z"/>
                <w:b/>
                <w:bCs/>
                <w:sz w:val="16"/>
                <w:szCs w:val="16"/>
              </w:rPr>
            </w:pPr>
            <w:proofErr w:type="spellStart"/>
            <w:ins w:id="3887" w:author="Birklhuber Bernd" w:date="2025-03-07T14:08:00Z">
              <w:r w:rsidRPr="001E42E8">
                <w:rPr>
                  <w:sz w:val="16"/>
                  <w:szCs w:val="16"/>
                </w:rPr>
                <w:t>CharacterString</w:t>
              </w:r>
              <w:proofErr w:type="spellEnd"/>
            </w:ins>
          </w:p>
        </w:tc>
        <w:tc>
          <w:tcPr>
            <w:tcW w:w="3060" w:type="dxa"/>
          </w:tcPr>
          <w:p w14:paraId="7F0808AD" w14:textId="77777777" w:rsidR="00D8703E" w:rsidRPr="001E42E8" w:rsidRDefault="00D8703E" w:rsidP="00F82395">
            <w:pPr>
              <w:snapToGrid w:val="0"/>
              <w:spacing w:before="60" w:after="60" w:line="240" w:lineRule="auto"/>
              <w:rPr>
                <w:ins w:id="3888" w:author="Birklhuber Bernd" w:date="2025-03-07T14:08:00Z"/>
                <w:b/>
                <w:bCs/>
                <w:sz w:val="16"/>
                <w:szCs w:val="16"/>
              </w:rPr>
            </w:pPr>
          </w:p>
        </w:tc>
      </w:tr>
      <w:tr w:rsidR="00D8703E" w:rsidRPr="001E42E8" w14:paraId="4FFD2B7B" w14:textId="77777777" w:rsidTr="00F82395">
        <w:trPr>
          <w:trHeight w:val="337"/>
          <w:ins w:id="3889"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3890" w:author="Birklhuber Bernd" w:date="2025-03-07T14:08:00Z"/>
                <w:b/>
                <w:bCs/>
                <w:sz w:val="16"/>
                <w:szCs w:val="16"/>
              </w:rPr>
            </w:pPr>
            <w:ins w:id="3891"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3892" w:author="Birklhuber Bernd" w:date="2025-03-07T14:08:00Z"/>
                <w:b/>
                <w:bCs/>
                <w:sz w:val="16"/>
                <w:szCs w:val="16"/>
              </w:rPr>
            </w:pPr>
            <w:ins w:id="3893"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3894" w:author="Birklhuber Bernd" w:date="2025-03-07T14:08:00Z"/>
                <w:b/>
                <w:bCs/>
                <w:sz w:val="16"/>
                <w:szCs w:val="16"/>
              </w:rPr>
            </w:pPr>
            <w:ins w:id="3895"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3896" w:author="Birklhuber Bernd" w:date="2025-03-07T14:08:00Z"/>
                <w:b/>
                <w:bCs/>
                <w:sz w:val="16"/>
                <w:szCs w:val="16"/>
              </w:rPr>
            </w:pPr>
            <w:ins w:id="3897"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3898" w:author="Birklhuber Bernd" w:date="2025-03-07T14:08:00Z"/>
                <w:b/>
                <w:bCs/>
                <w:sz w:val="16"/>
                <w:szCs w:val="16"/>
              </w:rPr>
            </w:pPr>
            <w:proofErr w:type="spellStart"/>
            <w:ins w:id="3899" w:author="Birklhuber Bernd" w:date="2025-03-07T14:08:00Z">
              <w:r w:rsidRPr="001E42E8">
                <w:rPr>
                  <w:sz w:val="16"/>
                  <w:szCs w:val="16"/>
                </w:rPr>
                <w:t>CharacterString</w:t>
              </w:r>
              <w:proofErr w:type="spellEnd"/>
            </w:ins>
          </w:p>
        </w:tc>
        <w:tc>
          <w:tcPr>
            <w:tcW w:w="3060" w:type="dxa"/>
          </w:tcPr>
          <w:p w14:paraId="6BB66993" w14:textId="77777777" w:rsidR="00D8703E" w:rsidRPr="001E42E8" w:rsidRDefault="00D8703E" w:rsidP="00F82395">
            <w:pPr>
              <w:snapToGrid w:val="0"/>
              <w:spacing w:before="60" w:after="60" w:line="240" w:lineRule="auto"/>
              <w:rPr>
                <w:ins w:id="3900" w:author="Birklhuber Bernd" w:date="2025-03-07T14:08:00Z"/>
                <w:b/>
                <w:bCs/>
                <w:sz w:val="16"/>
                <w:szCs w:val="16"/>
              </w:rPr>
            </w:pPr>
          </w:p>
        </w:tc>
      </w:tr>
      <w:tr w:rsidR="00D8703E" w:rsidRPr="001E42E8" w14:paraId="450D8946" w14:textId="77777777" w:rsidTr="00F82395">
        <w:trPr>
          <w:trHeight w:val="321"/>
          <w:ins w:id="3901"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3902" w:author="Birklhuber Bernd" w:date="2025-03-07T14:08:00Z"/>
                <w:b/>
                <w:bCs/>
                <w:sz w:val="16"/>
                <w:szCs w:val="16"/>
              </w:rPr>
            </w:pPr>
            <w:ins w:id="3903"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3904" w:author="Birklhuber Bernd" w:date="2025-03-07T14:08:00Z"/>
                <w:b/>
                <w:bCs/>
                <w:sz w:val="16"/>
                <w:szCs w:val="16"/>
              </w:rPr>
            </w:pPr>
            <w:ins w:id="3905"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3906" w:author="Birklhuber Bernd" w:date="2025-03-07T14:08:00Z"/>
                <w:b/>
                <w:bCs/>
                <w:sz w:val="16"/>
                <w:szCs w:val="16"/>
              </w:rPr>
            </w:pPr>
            <w:ins w:id="3907"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3908" w:author="Birklhuber Bernd" w:date="2025-03-07T14:08:00Z"/>
                <w:b/>
                <w:bCs/>
                <w:sz w:val="16"/>
                <w:szCs w:val="16"/>
              </w:rPr>
            </w:pPr>
            <w:ins w:id="3909"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3910" w:author="Birklhuber Bernd" w:date="2025-03-07T14:08:00Z"/>
                <w:b/>
                <w:bCs/>
                <w:sz w:val="16"/>
                <w:szCs w:val="16"/>
              </w:rPr>
            </w:pPr>
            <w:ins w:id="3911"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3912" w:author="Birklhuber Bernd" w:date="2025-03-07T14:08:00Z"/>
                <w:b/>
                <w:bCs/>
                <w:sz w:val="16"/>
                <w:szCs w:val="16"/>
              </w:rPr>
            </w:pPr>
          </w:p>
        </w:tc>
      </w:tr>
    </w:tbl>
    <w:p w14:paraId="1D601E2F" w14:textId="22B0C4B8" w:rsidR="00D8703E" w:rsidRDefault="00D8703E">
      <w:pPr>
        <w:rPr>
          <w:ins w:id="3913"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3914" w:author="Birklhuber Bernd" w:date="2025-03-07T14:09:00Z"/>
        </w:rPr>
      </w:pPr>
      <w:ins w:id="3915"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3916"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3917" w:author="Birklhuber Bernd" w:date="2025-03-07T14:09:00Z"/>
                <w:rFonts w:cs="Arial"/>
                <w:b/>
                <w:sz w:val="16"/>
                <w:szCs w:val="16"/>
              </w:rPr>
            </w:pPr>
            <w:ins w:id="3918"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3919" w:author="Birklhuber Bernd" w:date="2025-03-07T14:09:00Z"/>
                <w:rFonts w:cs="Arial"/>
                <w:b/>
                <w:sz w:val="16"/>
                <w:szCs w:val="16"/>
              </w:rPr>
            </w:pPr>
            <w:ins w:id="3920"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3921" w:author="Birklhuber Bernd" w:date="2025-03-07T14:09:00Z"/>
                <w:rFonts w:cs="Arial"/>
                <w:b/>
                <w:sz w:val="16"/>
                <w:szCs w:val="16"/>
              </w:rPr>
            </w:pPr>
            <w:ins w:id="3922"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3923" w:author="Birklhuber Bernd" w:date="2025-03-07T14:09:00Z"/>
                <w:rFonts w:cs="Arial"/>
                <w:b/>
                <w:sz w:val="16"/>
                <w:szCs w:val="16"/>
              </w:rPr>
            </w:pPr>
            <w:ins w:id="3924"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3925" w:author="Birklhuber Bernd" w:date="2025-03-07T14:09:00Z"/>
                <w:rFonts w:cs="Arial"/>
                <w:b/>
                <w:sz w:val="16"/>
                <w:szCs w:val="16"/>
              </w:rPr>
            </w:pPr>
            <w:ins w:id="3926"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3927"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3928" w:author="Birklhuber Bernd" w:date="2025-03-07T14:09:00Z"/>
                <w:rFonts w:cs="Arial"/>
                <w:sz w:val="16"/>
                <w:szCs w:val="16"/>
              </w:rPr>
            </w:pPr>
            <w:ins w:id="3929"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3930" w:author="Birklhuber Bernd" w:date="2025-03-07T14:09:00Z"/>
                <w:rFonts w:cs="Arial"/>
                <w:sz w:val="16"/>
                <w:szCs w:val="16"/>
              </w:rPr>
            </w:pPr>
            <w:ins w:id="3931"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3932" w:author="Birklhuber Bernd" w:date="2025-03-07T14:09:00Z"/>
                <w:rFonts w:cs="Arial"/>
                <w:sz w:val="16"/>
                <w:szCs w:val="16"/>
              </w:rPr>
            </w:pPr>
            <w:ins w:id="3933"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3934" w:author="Birklhuber Bernd" w:date="2025-03-07T14:09:00Z"/>
                <w:rFonts w:cs="Arial"/>
                <w:sz w:val="16"/>
                <w:szCs w:val="16"/>
              </w:rPr>
            </w:pPr>
            <w:ins w:id="3935"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3936" w:author="Birklhuber Bernd" w:date="2025-03-07T14:09:00Z"/>
                <w:rFonts w:cs="Arial"/>
                <w:sz w:val="16"/>
                <w:szCs w:val="16"/>
              </w:rPr>
            </w:pPr>
            <w:ins w:id="3937" w:author="Birklhuber Bernd" w:date="2025-03-07T14:09:00Z">
              <w:r w:rsidRPr="007B4FED">
                <w:rPr>
                  <w:rFonts w:cs="Arial"/>
                  <w:sz w:val="16"/>
                  <w:szCs w:val="16"/>
                </w:rPr>
                <w:t>-</w:t>
              </w:r>
            </w:ins>
          </w:p>
        </w:tc>
      </w:tr>
      <w:tr w:rsidR="00D8703E" w:rsidRPr="007B4FED" w14:paraId="229A2982" w14:textId="77777777" w:rsidTr="00F82395">
        <w:trPr>
          <w:cantSplit/>
          <w:trHeight w:val="304"/>
          <w:ins w:id="3938"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3939" w:author="Birklhuber Bernd" w:date="2025-03-07T14:09:00Z"/>
                <w:rFonts w:cs="Arial"/>
                <w:sz w:val="16"/>
                <w:szCs w:val="16"/>
              </w:rPr>
            </w:pPr>
            <w:ins w:id="3940"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3941" w:author="Birklhuber Bernd" w:date="2025-03-07T14:09:00Z"/>
                <w:rFonts w:cs="Arial"/>
                <w:sz w:val="16"/>
                <w:szCs w:val="16"/>
              </w:rPr>
            </w:pPr>
            <w:proofErr w:type="spellStart"/>
            <w:ins w:id="3942" w:author="Birklhuber Bernd" w:date="2025-03-07T14:09:00Z">
              <w:r w:rsidRPr="007B4FED">
                <w:rPr>
                  <w:rFonts w:cs="Arial"/>
                  <w:sz w:val="16"/>
                  <w:szCs w:val="16"/>
                </w:rPr>
                <w:t>supportFile</w:t>
              </w:r>
              <w:proofErr w:type="spellEnd"/>
            </w:ins>
          </w:p>
        </w:tc>
        <w:tc>
          <w:tcPr>
            <w:tcW w:w="3828" w:type="dxa"/>
          </w:tcPr>
          <w:p w14:paraId="5584FA6C" w14:textId="77777777" w:rsidR="00D8703E" w:rsidRPr="007B4FED" w:rsidRDefault="00D8703E" w:rsidP="00F82395">
            <w:pPr>
              <w:snapToGrid w:val="0"/>
              <w:spacing w:before="60" w:after="60" w:line="240" w:lineRule="auto"/>
              <w:jc w:val="left"/>
              <w:rPr>
                <w:ins w:id="3943" w:author="Birklhuber Bernd" w:date="2025-03-07T14:09:00Z"/>
                <w:rFonts w:cs="Arial"/>
                <w:sz w:val="16"/>
                <w:szCs w:val="16"/>
              </w:rPr>
            </w:pPr>
            <w:ins w:id="3944"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3945" w:author="Birklhuber Bernd" w:date="2025-03-07T14:09:00Z"/>
                <w:rFonts w:cs="Arial"/>
                <w:sz w:val="16"/>
                <w:szCs w:val="16"/>
              </w:rPr>
            </w:pPr>
            <w:ins w:id="3946"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3947" w:author="Birklhuber Bernd" w:date="2025-03-07T14:09:00Z"/>
                <w:rFonts w:cs="Arial"/>
                <w:sz w:val="16"/>
                <w:szCs w:val="16"/>
              </w:rPr>
            </w:pPr>
            <w:ins w:id="3948" w:author="Birklhuber Bernd" w:date="2025-03-07T14:09:00Z">
              <w:r>
                <w:rPr>
                  <w:rFonts w:cs="Arial"/>
                  <w:sz w:val="16"/>
                  <w:szCs w:val="16"/>
                </w:rPr>
                <w:t>An ENC support file</w:t>
              </w:r>
            </w:ins>
          </w:p>
        </w:tc>
      </w:tr>
      <w:tr w:rsidR="00D8703E" w:rsidRPr="007B4FED" w14:paraId="40733973" w14:textId="77777777" w:rsidTr="00F82395">
        <w:trPr>
          <w:cantSplit/>
          <w:trHeight w:val="304"/>
          <w:ins w:id="3949"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3950" w:author="Birklhuber Bernd" w:date="2025-03-07T14:09:00Z"/>
                <w:rFonts w:cs="Arial"/>
                <w:sz w:val="16"/>
                <w:szCs w:val="16"/>
              </w:rPr>
            </w:pPr>
            <w:ins w:id="3951"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3952" w:author="Birklhuber Bernd" w:date="2025-03-07T14:09:00Z"/>
                <w:rFonts w:cs="Arial"/>
                <w:sz w:val="16"/>
                <w:szCs w:val="16"/>
              </w:rPr>
            </w:pPr>
            <w:ins w:id="3953"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3954" w:author="Birklhuber Bernd" w:date="2025-03-07T14:09:00Z"/>
                <w:rFonts w:cs="Arial"/>
                <w:sz w:val="16"/>
                <w:szCs w:val="16"/>
                <w:lang w:val="it-IT"/>
              </w:rPr>
            </w:pPr>
            <w:ins w:id="3955"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3956" w:author="Birklhuber Bernd" w:date="2025-03-07T14:09:00Z"/>
                <w:rFonts w:cs="Arial"/>
                <w:sz w:val="16"/>
                <w:szCs w:val="16"/>
              </w:rPr>
            </w:pPr>
            <w:ins w:id="3957"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3958" w:author="Birklhuber Bernd" w:date="2025-03-07T14:09:00Z"/>
                <w:rFonts w:cs="Arial"/>
                <w:sz w:val="16"/>
                <w:szCs w:val="16"/>
              </w:rPr>
            </w:pPr>
            <w:ins w:id="3959"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3960"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3961" w:author="Birklhuber Bernd" w:date="2025-03-07T14:09:00Z"/>
                <w:rFonts w:cs="Arial"/>
                <w:sz w:val="16"/>
                <w:szCs w:val="16"/>
              </w:rPr>
            </w:pPr>
            <w:ins w:id="3962"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3963" w:author="Birklhuber Bernd" w:date="2025-03-07T14:09:00Z"/>
                <w:rFonts w:cs="Arial"/>
                <w:sz w:val="16"/>
                <w:szCs w:val="16"/>
              </w:rPr>
            </w:pPr>
            <w:ins w:id="3964"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3965" w:author="Birklhuber Bernd" w:date="2025-03-07T14:09:00Z"/>
                <w:rFonts w:cs="Arial"/>
                <w:sz w:val="16"/>
                <w:szCs w:val="16"/>
              </w:rPr>
            </w:pPr>
            <w:ins w:id="3966"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3967" w:author="Birklhuber Bernd" w:date="2025-03-07T14:09:00Z"/>
                <w:rFonts w:cs="Arial"/>
                <w:sz w:val="16"/>
                <w:szCs w:val="16"/>
              </w:rPr>
            </w:pPr>
            <w:ins w:id="3968"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3969" w:author="Birklhuber Bernd" w:date="2025-03-07T14:09:00Z"/>
                <w:rFonts w:cs="Arial"/>
                <w:sz w:val="16"/>
                <w:szCs w:val="16"/>
              </w:rPr>
            </w:pPr>
            <w:ins w:id="3970" w:author="Birklhuber Bernd" w:date="2025-03-07T14:09:00Z">
              <w:r>
                <w:rPr>
                  <w:rFonts w:cs="Arial"/>
                  <w:sz w:val="16"/>
                  <w:szCs w:val="16"/>
                </w:rPr>
                <w:t>A system support file</w:t>
              </w:r>
            </w:ins>
          </w:p>
        </w:tc>
      </w:tr>
      <w:tr w:rsidR="00D8703E" w:rsidRPr="007B4FED" w14:paraId="39CE3055" w14:textId="77777777" w:rsidTr="00F82395">
        <w:trPr>
          <w:cantSplit/>
          <w:trHeight w:val="304"/>
          <w:ins w:id="3971"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3972" w:author="Birklhuber Bernd" w:date="2025-03-07T14:09:00Z"/>
                <w:rFonts w:cs="Arial"/>
                <w:sz w:val="16"/>
                <w:szCs w:val="16"/>
              </w:rPr>
            </w:pPr>
            <w:ins w:id="3973"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3974" w:author="Birklhuber Bernd" w:date="2025-03-07T14:09:00Z"/>
                <w:rFonts w:cs="Arial"/>
                <w:sz w:val="16"/>
                <w:szCs w:val="16"/>
              </w:rPr>
            </w:pPr>
            <w:ins w:id="3975"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3976" w:author="Birklhuber Bernd" w:date="2025-03-07T14:09:00Z"/>
                <w:rFonts w:cs="Arial"/>
                <w:sz w:val="16"/>
                <w:szCs w:val="16"/>
              </w:rPr>
            </w:pPr>
            <w:ins w:id="3977"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3978" w:author="Birklhuber Bernd" w:date="2025-03-07T14:09:00Z"/>
                <w:rFonts w:cs="Arial"/>
                <w:sz w:val="16"/>
                <w:szCs w:val="16"/>
              </w:rPr>
            </w:pPr>
            <w:ins w:id="3979"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3980" w:author="Birklhuber Bernd" w:date="2025-03-07T14:09:00Z"/>
                <w:rFonts w:cs="Arial"/>
                <w:sz w:val="16"/>
                <w:szCs w:val="16"/>
              </w:rPr>
            </w:pPr>
            <w:ins w:id="3981"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3982"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3983" w:author="Birklhuber Bernd" w:date="2025-03-07T14:09:00Z"/>
                <w:rFonts w:cs="Arial"/>
                <w:sz w:val="16"/>
                <w:szCs w:val="16"/>
              </w:rPr>
            </w:pPr>
            <w:ins w:id="3984"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3985" w:author="Birklhuber Bernd" w:date="2025-03-07T14:09:00Z"/>
                <w:rFonts w:cs="Arial"/>
                <w:sz w:val="16"/>
                <w:szCs w:val="16"/>
              </w:rPr>
            </w:pPr>
            <w:ins w:id="3986"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3987" w:author="Birklhuber Bernd" w:date="2025-03-07T14:09:00Z"/>
                <w:rFonts w:cs="Arial"/>
                <w:sz w:val="16"/>
                <w:szCs w:val="16"/>
              </w:rPr>
            </w:pPr>
            <w:ins w:id="3988"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3989" w:author="Birklhuber Bernd" w:date="2025-03-07T14:09:00Z"/>
                <w:rFonts w:cs="Arial"/>
                <w:sz w:val="16"/>
                <w:szCs w:val="16"/>
              </w:rPr>
            </w:pPr>
            <w:ins w:id="3990"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3991" w:author="Birklhuber Bernd" w:date="2025-03-07T14:09:00Z"/>
                <w:rFonts w:cs="Arial"/>
                <w:sz w:val="16"/>
                <w:szCs w:val="16"/>
              </w:rPr>
            </w:pPr>
            <w:ins w:id="3992"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3993" w:author="Gert Morlion" w:date="2024-08-26T14:19:00Z"/>
        </w:rPr>
      </w:pPr>
      <w:bookmarkStart w:id="3994" w:name="_Toc439685327"/>
      <w:bookmarkStart w:id="3995" w:name="_Toc170072442"/>
      <w:bookmarkStart w:id="3996" w:name="_Toc487203188"/>
      <w:ins w:id="3997" w:author="Gert Morlion" w:date="2024-08-26T14:19:00Z">
        <w:r w:rsidRPr="001E42E8">
          <w:t>S100_Catalogue</w:t>
        </w:r>
        <w:r>
          <w:t>Discovery</w:t>
        </w:r>
        <w:r w:rsidRPr="001E42E8">
          <w:t>Metadata</w:t>
        </w:r>
        <w:bookmarkEnd w:id="3994"/>
        <w:bookmarkEnd w:id="3995"/>
      </w:ins>
    </w:p>
    <w:p w14:paraId="655C36BF" w14:textId="7F7E94EB" w:rsidR="00434114" w:rsidRPr="001E42E8" w:rsidRDefault="00434114" w:rsidP="00434114">
      <w:pPr>
        <w:spacing w:after="120" w:line="240" w:lineRule="auto"/>
        <w:rPr>
          <w:ins w:id="3998" w:author="Gert Morlion" w:date="2024-08-26T14:19:00Z"/>
        </w:rPr>
      </w:pPr>
      <w:ins w:id="3999" w:author="Gert Morlion" w:date="2024-08-26T14:19:00Z">
        <w:r w:rsidRPr="001E42E8">
          <w:t>This is an optional element that allows for the delivery of S-</w:t>
        </w:r>
      </w:ins>
      <w:ins w:id="4000" w:author="Birklhuber Bernd" w:date="2025-03-07T14:10:00Z">
        <w:r w:rsidR="00D8703E">
          <w:t>4</w:t>
        </w:r>
      </w:ins>
      <w:ins w:id="4001" w:author="Gert Morlion" w:date="2024-08-26T14:19:00Z">
        <w:del w:id="4002"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003"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004" w:author="Gert Morlion" w:date="2024-08-26T14:19:00Z"/>
                <w:rFonts w:cs="Arial"/>
                <w:b/>
                <w:bCs/>
                <w:sz w:val="16"/>
                <w:szCs w:val="16"/>
                <w:lang w:eastAsia="en-US"/>
              </w:rPr>
            </w:pPr>
            <w:ins w:id="4005"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006" w:author="Gert Morlion" w:date="2024-08-26T14:19:00Z"/>
                <w:rFonts w:cs="Arial"/>
                <w:b/>
                <w:bCs/>
                <w:sz w:val="16"/>
                <w:szCs w:val="16"/>
                <w:lang w:eastAsia="en-US"/>
              </w:rPr>
            </w:pPr>
            <w:ins w:id="4007"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008" w:author="Gert Morlion" w:date="2024-08-26T14:19:00Z"/>
                <w:rFonts w:cs="Arial"/>
                <w:b/>
                <w:bCs/>
                <w:sz w:val="16"/>
                <w:szCs w:val="16"/>
                <w:lang w:eastAsia="en-US"/>
              </w:rPr>
            </w:pPr>
            <w:ins w:id="4009"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010" w:author="Gert Morlion" w:date="2024-08-26T14:19:00Z"/>
                <w:rFonts w:cs="Arial"/>
                <w:b/>
                <w:bCs/>
                <w:sz w:val="16"/>
                <w:szCs w:val="16"/>
                <w:lang w:eastAsia="en-US"/>
              </w:rPr>
            </w:pPr>
            <w:ins w:id="4011"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012" w:author="Gert Morlion" w:date="2024-08-26T14:19:00Z"/>
                <w:rFonts w:cs="Arial"/>
                <w:b/>
                <w:bCs/>
                <w:sz w:val="16"/>
                <w:szCs w:val="16"/>
                <w:lang w:eastAsia="en-US"/>
              </w:rPr>
            </w:pPr>
            <w:ins w:id="4013"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014"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015" w:author="Gert Morlion" w:date="2024-08-26T14:19:00Z"/>
                <w:rFonts w:ascii="Arial" w:hAnsi="Arial" w:cs="Arial"/>
                <w:b/>
                <w:bCs/>
                <w:sz w:val="16"/>
                <w:szCs w:val="16"/>
              </w:rPr>
            </w:pPr>
            <w:ins w:id="4016"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017" w:author="Gert Morlion" w:date="2024-08-26T14:19:00Z"/>
                <w:rFonts w:ascii="Arial" w:hAnsi="Arial" w:cs="Arial"/>
                <w:b/>
                <w:bCs/>
                <w:sz w:val="16"/>
                <w:szCs w:val="16"/>
              </w:rPr>
            </w:pPr>
            <w:ins w:id="4018"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019" w:author="Gert Morlion" w:date="2024-08-26T14:19:00Z"/>
                <w:rFonts w:ascii="Arial" w:hAnsi="Arial" w:cs="Arial"/>
                <w:b/>
                <w:bCs/>
                <w:sz w:val="16"/>
                <w:szCs w:val="16"/>
              </w:rPr>
            </w:pPr>
            <w:ins w:id="4020"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021" w:author="Gert Morlion" w:date="2024-08-26T14:19:00Z"/>
                <w:rFonts w:ascii="Arial" w:hAnsi="Arial" w:cs="Arial"/>
                <w:b/>
                <w:bCs/>
                <w:sz w:val="16"/>
                <w:szCs w:val="16"/>
              </w:rPr>
            </w:pPr>
            <w:ins w:id="4022"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023" w:author="Gert Morlion" w:date="2024-08-26T14:19:00Z"/>
                <w:rFonts w:ascii="Arial" w:hAnsi="Arial" w:cs="Arial"/>
                <w:b/>
                <w:bCs/>
                <w:sz w:val="16"/>
                <w:szCs w:val="16"/>
              </w:rPr>
            </w:pPr>
            <w:ins w:id="4024" w:author="Gert Morlion" w:date="2024-08-26T14:19:00Z">
              <w:r w:rsidRPr="007C62F7">
                <w:rPr>
                  <w:rFonts w:ascii="Arial" w:hAnsi="Arial" w:cs="Arial"/>
                  <w:sz w:val="16"/>
                  <w:szCs w:val="16"/>
                </w:rPr>
                <w:t>-</w:t>
              </w:r>
            </w:ins>
          </w:p>
        </w:tc>
      </w:tr>
      <w:tr w:rsidR="00434114" w:rsidRPr="001E42E8" w14:paraId="4F998D9B" w14:textId="77777777" w:rsidTr="004B0AFB">
        <w:trPr>
          <w:cantSplit/>
          <w:ins w:id="4025"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026" w:author="Gert Morlion" w:date="2024-08-26T14:19:00Z"/>
                <w:rFonts w:ascii="Arial" w:hAnsi="Arial" w:cs="Arial"/>
                <w:b/>
                <w:bCs/>
                <w:sz w:val="16"/>
                <w:szCs w:val="16"/>
              </w:rPr>
            </w:pPr>
            <w:proofErr w:type="spellStart"/>
            <w:ins w:id="4027" w:author="Gert Morlion" w:date="2024-08-26T14:19:00Z">
              <w:r w:rsidRPr="007C62F7">
                <w:rPr>
                  <w:rFonts w:ascii="Arial" w:hAnsi="Arial" w:cs="Arial"/>
                  <w:sz w:val="16"/>
                  <w:szCs w:val="16"/>
                </w:rPr>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028" w:author="Gert Morlion" w:date="2024-08-26T14:19:00Z"/>
                <w:rFonts w:ascii="Arial" w:hAnsi="Arial" w:cs="Arial"/>
                <w:b/>
                <w:bCs/>
                <w:sz w:val="16"/>
                <w:szCs w:val="16"/>
              </w:rPr>
            </w:pPr>
            <w:ins w:id="4029"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030" w:author="Gert Morlion" w:date="2024-08-26T14:19:00Z"/>
                <w:rFonts w:ascii="Arial" w:hAnsi="Arial" w:cs="Arial"/>
                <w:b/>
                <w:bCs/>
                <w:sz w:val="16"/>
                <w:szCs w:val="16"/>
              </w:rPr>
            </w:pPr>
            <w:ins w:id="4031"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032" w:author="Gert Morlion" w:date="2024-08-26T14:19:00Z"/>
                <w:rFonts w:ascii="Arial" w:hAnsi="Arial" w:cs="Arial"/>
                <w:b/>
                <w:bCs/>
                <w:sz w:val="16"/>
                <w:szCs w:val="16"/>
              </w:rPr>
            </w:pPr>
            <w:ins w:id="4033"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034" w:author="Gert Morlion" w:date="2024-08-26T14:19:00Z"/>
                <w:rFonts w:ascii="Arial" w:hAnsi="Arial" w:cs="Arial"/>
                <w:sz w:val="16"/>
                <w:szCs w:val="16"/>
              </w:rPr>
            </w:pPr>
            <w:ins w:id="4035"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036"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037" w:author="Gert Morlion" w:date="2024-08-26T14:19:00Z"/>
                <w:rFonts w:ascii="Arial" w:hAnsi="Arial" w:cs="Arial"/>
                <w:sz w:val="16"/>
                <w:szCs w:val="16"/>
              </w:rPr>
            </w:pPr>
            <w:ins w:id="4038"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039" w:author="Gert Morlion" w:date="2024-08-26T14:19:00Z"/>
                <w:rFonts w:ascii="Arial" w:hAnsi="Arial" w:cs="Arial"/>
                <w:sz w:val="16"/>
                <w:szCs w:val="16"/>
              </w:rPr>
            </w:pPr>
            <w:ins w:id="4040"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041" w:author="Gert Morlion" w:date="2024-08-26T14:19:00Z"/>
                <w:rFonts w:ascii="Arial" w:hAnsi="Arial" w:cs="Arial"/>
                <w:b/>
                <w:bCs/>
                <w:sz w:val="16"/>
                <w:szCs w:val="16"/>
              </w:rPr>
            </w:pPr>
            <w:ins w:id="4042"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043" w:author="Gert Morlion" w:date="2024-08-26T14:19:00Z"/>
                <w:rFonts w:ascii="Arial" w:hAnsi="Arial" w:cs="Arial"/>
                <w:sz w:val="16"/>
                <w:szCs w:val="16"/>
              </w:rPr>
            </w:pPr>
            <w:ins w:id="4044"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045" w:author="Gert Morlion" w:date="2024-08-26T14:19:00Z"/>
                <w:rFonts w:cs="Arial"/>
                <w:sz w:val="16"/>
                <w:szCs w:val="16"/>
                <w:lang w:eastAsia="en-US"/>
              </w:rPr>
            </w:pPr>
            <w:ins w:id="4046"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047" w:author="Gert Morlion" w:date="2024-08-26T14:19:00Z"/>
                <w:rFonts w:cs="Arial"/>
                <w:sz w:val="16"/>
                <w:szCs w:val="16"/>
                <w:lang w:eastAsia="en-US"/>
              </w:rPr>
            </w:pPr>
            <w:ins w:id="4048"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049" w:author="Gert Morlion" w:date="2024-08-26T14:19:00Z"/>
                <w:rFonts w:cs="Arial"/>
                <w:sz w:val="16"/>
                <w:szCs w:val="16"/>
              </w:rPr>
            </w:pPr>
            <w:ins w:id="4050"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051" w:author="Gert Morlion" w:date="2024-08-26T14:19:00Z"/>
                <w:rFonts w:ascii="Arial" w:hAnsi="Arial" w:cs="Arial"/>
                <w:b/>
                <w:bCs/>
                <w:sz w:val="16"/>
                <w:szCs w:val="16"/>
              </w:rPr>
            </w:pPr>
            <w:ins w:id="4052"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053"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054" w:author="Gert Morlion" w:date="2024-08-26T14:19:00Z"/>
                <w:rFonts w:ascii="Arial" w:hAnsi="Arial" w:cs="Arial"/>
                <w:sz w:val="16"/>
                <w:szCs w:val="16"/>
              </w:rPr>
            </w:pPr>
            <w:proofErr w:type="spellStart"/>
            <w:ins w:id="4055"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056" w:author="Gert Morlion" w:date="2024-08-26T14:19:00Z"/>
                <w:rFonts w:ascii="Arial" w:hAnsi="Arial" w:cs="Arial"/>
                <w:sz w:val="16"/>
                <w:szCs w:val="16"/>
              </w:rPr>
            </w:pPr>
            <w:ins w:id="4057"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058" w:author="Gert Morlion" w:date="2024-08-26T14:19:00Z"/>
                <w:rFonts w:ascii="Arial" w:hAnsi="Arial" w:cs="Arial"/>
                <w:b/>
                <w:bCs/>
                <w:sz w:val="16"/>
                <w:szCs w:val="16"/>
              </w:rPr>
            </w:pPr>
            <w:ins w:id="405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060" w:author="Gert Morlion" w:date="2024-08-26T14:19:00Z"/>
                <w:rFonts w:ascii="Arial" w:hAnsi="Arial" w:cs="Arial"/>
                <w:sz w:val="16"/>
                <w:szCs w:val="16"/>
              </w:rPr>
            </w:pPr>
            <w:ins w:id="4061"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062" w:author="Gert Morlion" w:date="2024-08-26T14:19:00Z"/>
                <w:rFonts w:cs="Arial"/>
                <w:sz w:val="16"/>
                <w:szCs w:val="16"/>
              </w:rPr>
            </w:pPr>
            <w:ins w:id="4063"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4B0AFB">
            <w:pPr>
              <w:snapToGrid w:val="0"/>
              <w:spacing w:before="60" w:after="60" w:line="240" w:lineRule="auto"/>
              <w:jc w:val="left"/>
              <w:rPr>
                <w:ins w:id="4064" w:author="Gert Morlion" w:date="2024-08-26T14:19:00Z"/>
                <w:rFonts w:cs="Arial"/>
                <w:sz w:val="16"/>
                <w:szCs w:val="16"/>
              </w:rPr>
            </w:pPr>
            <w:ins w:id="4065"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066" w:author="Gert Morlion" w:date="2024-08-26T14:19:00Z"/>
                <w:rFonts w:ascii="Arial" w:hAnsi="Arial" w:cs="Arial"/>
                <w:b/>
                <w:bCs/>
                <w:sz w:val="16"/>
                <w:szCs w:val="16"/>
              </w:rPr>
            </w:pPr>
            <w:ins w:id="4067"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068"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069" w:author="Gert Morlion" w:date="2024-08-26T14:19:00Z"/>
                <w:rFonts w:ascii="Arial" w:hAnsi="Arial" w:cs="Arial"/>
                <w:b/>
                <w:bCs/>
                <w:sz w:val="16"/>
                <w:szCs w:val="16"/>
              </w:rPr>
            </w:pPr>
            <w:ins w:id="4070"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071" w:author="Gert Morlion" w:date="2024-08-26T14:19:00Z"/>
                <w:rFonts w:ascii="Arial" w:hAnsi="Arial" w:cs="Arial"/>
                <w:b/>
                <w:bCs/>
                <w:sz w:val="16"/>
                <w:szCs w:val="16"/>
              </w:rPr>
            </w:pPr>
            <w:ins w:id="4072"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073" w:author="Gert Morlion" w:date="2024-08-26T14:19:00Z"/>
                <w:rFonts w:ascii="Arial" w:hAnsi="Arial" w:cs="Arial"/>
                <w:b/>
                <w:bCs/>
                <w:sz w:val="16"/>
                <w:szCs w:val="16"/>
              </w:rPr>
            </w:pPr>
            <w:ins w:id="407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075" w:author="Gert Morlion" w:date="2024-08-26T14:19:00Z"/>
                <w:rFonts w:ascii="Arial" w:hAnsi="Arial" w:cs="Arial"/>
                <w:b/>
                <w:bCs/>
                <w:sz w:val="16"/>
                <w:szCs w:val="16"/>
              </w:rPr>
            </w:pPr>
            <w:ins w:id="4076"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077" w:author="Gert Morlion" w:date="2024-08-26T14:19:00Z"/>
                <w:rFonts w:ascii="Arial" w:hAnsi="Arial" w:cs="Arial"/>
                <w:b/>
                <w:bCs/>
                <w:sz w:val="16"/>
                <w:szCs w:val="16"/>
              </w:rPr>
            </w:pPr>
          </w:p>
        </w:tc>
      </w:tr>
      <w:tr w:rsidR="00434114" w:rsidRPr="001E42E8" w14:paraId="3B160B8B" w14:textId="77777777" w:rsidTr="004B0AFB">
        <w:trPr>
          <w:cantSplit/>
          <w:ins w:id="4078"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079" w:author="Gert Morlion" w:date="2024-08-26T14:19:00Z"/>
                <w:rFonts w:ascii="Arial" w:hAnsi="Arial" w:cs="Arial"/>
                <w:b/>
                <w:bCs/>
                <w:sz w:val="16"/>
                <w:szCs w:val="16"/>
              </w:rPr>
            </w:pPr>
            <w:proofErr w:type="spellStart"/>
            <w:ins w:id="4080"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081" w:author="Gert Morlion" w:date="2024-08-26T14:19:00Z"/>
                <w:rFonts w:ascii="Arial" w:hAnsi="Arial" w:cs="Arial"/>
                <w:b/>
                <w:bCs/>
                <w:sz w:val="16"/>
                <w:szCs w:val="16"/>
              </w:rPr>
            </w:pPr>
            <w:ins w:id="4082"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083" w:author="Gert Morlion" w:date="2024-08-26T14:19:00Z"/>
                <w:rFonts w:ascii="Arial" w:hAnsi="Arial" w:cs="Arial"/>
                <w:b/>
                <w:bCs/>
                <w:sz w:val="16"/>
                <w:szCs w:val="16"/>
              </w:rPr>
            </w:pPr>
            <w:ins w:id="408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085" w:author="Gert Morlion" w:date="2024-08-26T14:19:00Z"/>
                <w:rFonts w:ascii="Arial" w:hAnsi="Arial" w:cs="Arial"/>
                <w:b/>
                <w:bCs/>
                <w:sz w:val="16"/>
                <w:szCs w:val="16"/>
              </w:rPr>
            </w:pPr>
            <w:proofErr w:type="spellStart"/>
            <w:ins w:id="4086"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087" w:author="Gert Morlion" w:date="2024-08-26T14:19:00Z"/>
                <w:rFonts w:cs="Arial"/>
                <w:b/>
                <w:bCs/>
                <w:sz w:val="16"/>
                <w:szCs w:val="16"/>
                <w:lang w:eastAsia="en-US"/>
              </w:rPr>
            </w:pPr>
            <w:ins w:id="4088" w:author="Gert Morlion" w:date="2024-08-26T14:19:00Z">
              <w:r>
                <w:rPr>
                  <w:sz w:val="16"/>
                  <w:szCs w:val="16"/>
                </w:rPr>
                <w:t>Human readable version identifier</w:t>
              </w:r>
            </w:ins>
          </w:p>
        </w:tc>
      </w:tr>
      <w:tr w:rsidR="00434114" w:rsidRPr="001E42E8" w14:paraId="51E38FC4" w14:textId="77777777" w:rsidTr="004B0AFB">
        <w:trPr>
          <w:cantSplit/>
          <w:ins w:id="4089"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090" w:author="Gert Morlion" w:date="2024-08-26T14:19:00Z"/>
                <w:rFonts w:ascii="Arial" w:hAnsi="Arial" w:cs="Arial"/>
                <w:b/>
                <w:bCs/>
                <w:sz w:val="16"/>
                <w:szCs w:val="16"/>
              </w:rPr>
            </w:pPr>
            <w:proofErr w:type="spellStart"/>
            <w:ins w:id="4091"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092" w:author="Gert Morlion" w:date="2024-08-26T14:19:00Z"/>
                <w:rFonts w:ascii="Arial" w:hAnsi="Arial" w:cs="Arial"/>
                <w:b/>
                <w:bCs/>
                <w:sz w:val="16"/>
                <w:szCs w:val="16"/>
              </w:rPr>
            </w:pPr>
            <w:ins w:id="4093"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094" w:author="Gert Morlion" w:date="2024-08-26T14:19:00Z"/>
                <w:rFonts w:ascii="Arial" w:hAnsi="Arial" w:cs="Arial"/>
                <w:b/>
                <w:bCs/>
                <w:sz w:val="16"/>
                <w:szCs w:val="16"/>
              </w:rPr>
            </w:pPr>
            <w:ins w:id="409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096" w:author="Gert Morlion" w:date="2024-08-26T14:19:00Z"/>
                <w:rFonts w:ascii="Arial" w:hAnsi="Arial" w:cs="Arial"/>
                <w:b/>
                <w:bCs/>
                <w:sz w:val="16"/>
                <w:szCs w:val="16"/>
              </w:rPr>
            </w:pPr>
            <w:ins w:id="4097"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098" w:author="Gert Morlion" w:date="2024-08-26T14:19:00Z"/>
                <w:rFonts w:ascii="Arial" w:hAnsi="Arial" w:cs="Arial"/>
                <w:b/>
                <w:bCs/>
                <w:sz w:val="16"/>
                <w:szCs w:val="16"/>
              </w:rPr>
            </w:pPr>
          </w:p>
        </w:tc>
      </w:tr>
      <w:tr w:rsidR="00434114" w:rsidRPr="001E42E8" w14:paraId="014F7A44" w14:textId="77777777" w:rsidTr="004B0AFB">
        <w:trPr>
          <w:cantSplit/>
          <w:ins w:id="4099"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100" w:author="Gert Morlion" w:date="2024-08-26T14:19:00Z"/>
                <w:rFonts w:ascii="Arial" w:hAnsi="Arial" w:cs="Arial"/>
                <w:b/>
                <w:bCs/>
                <w:sz w:val="16"/>
                <w:szCs w:val="16"/>
              </w:rPr>
            </w:pPr>
            <w:proofErr w:type="spellStart"/>
            <w:ins w:id="4101"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102" w:author="Gert Morlion" w:date="2024-08-26T14:19:00Z"/>
                <w:rFonts w:ascii="Arial" w:hAnsi="Arial" w:cs="Arial"/>
                <w:b/>
                <w:bCs/>
                <w:sz w:val="16"/>
                <w:szCs w:val="16"/>
              </w:rPr>
            </w:pPr>
            <w:ins w:id="4103"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104" w:author="Gert Morlion" w:date="2024-08-26T14:19:00Z"/>
                <w:rFonts w:ascii="Arial" w:hAnsi="Arial" w:cs="Arial"/>
                <w:b/>
                <w:bCs/>
                <w:sz w:val="16"/>
                <w:szCs w:val="16"/>
              </w:rPr>
            </w:pPr>
            <w:ins w:id="410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106" w:author="Gert Morlion" w:date="2024-08-26T14:19:00Z"/>
                <w:rFonts w:ascii="Arial" w:hAnsi="Arial" w:cs="Arial"/>
                <w:b/>
                <w:bCs/>
                <w:sz w:val="16"/>
                <w:szCs w:val="16"/>
              </w:rPr>
            </w:pPr>
            <w:ins w:id="4107"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108" w:author="Gert Morlion" w:date="2024-08-26T14:19:00Z"/>
                <w:rFonts w:ascii="Arial" w:hAnsi="Arial" w:cs="Arial"/>
                <w:b/>
                <w:bCs/>
                <w:sz w:val="16"/>
                <w:szCs w:val="16"/>
              </w:rPr>
            </w:pPr>
          </w:p>
        </w:tc>
      </w:tr>
      <w:tr w:rsidR="00434114" w:rsidRPr="001E42E8" w14:paraId="57CC298A" w14:textId="77777777" w:rsidTr="004B0AFB">
        <w:trPr>
          <w:cantSplit/>
          <w:ins w:id="4109"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110" w:author="Gert Morlion" w:date="2024-08-26T14:19:00Z"/>
                <w:rFonts w:ascii="Arial" w:hAnsi="Arial" w:cs="Arial"/>
                <w:b/>
                <w:bCs/>
                <w:sz w:val="16"/>
                <w:szCs w:val="16"/>
              </w:rPr>
            </w:pPr>
            <w:proofErr w:type="spellStart"/>
            <w:ins w:id="4111"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112" w:author="Gert Morlion" w:date="2024-08-26T14:19:00Z"/>
                <w:rFonts w:ascii="Arial" w:hAnsi="Arial" w:cs="Arial"/>
                <w:b/>
                <w:bCs/>
                <w:sz w:val="16"/>
                <w:szCs w:val="16"/>
              </w:rPr>
            </w:pPr>
            <w:ins w:id="4113"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114" w:author="Gert Morlion" w:date="2024-08-26T14:19:00Z"/>
                <w:rFonts w:ascii="Arial" w:hAnsi="Arial" w:cs="Arial"/>
                <w:b/>
                <w:bCs/>
                <w:sz w:val="16"/>
                <w:szCs w:val="16"/>
              </w:rPr>
            </w:pPr>
            <w:ins w:id="411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116" w:author="Gert Morlion" w:date="2024-08-26T14:19:00Z"/>
                <w:rFonts w:ascii="Arial" w:hAnsi="Arial" w:cs="Arial"/>
                <w:b/>
                <w:bCs/>
                <w:sz w:val="16"/>
                <w:szCs w:val="16"/>
              </w:rPr>
            </w:pPr>
            <w:ins w:id="4117"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118" w:author="Gert Morlion" w:date="2024-08-26T14:19:00Z"/>
                <w:rFonts w:ascii="Arial" w:hAnsi="Arial" w:cs="Arial"/>
                <w:b/>
                <w:bCs/>
                <w:sz w:val="16"/>
                <w:szCs w:val="16"/>
              </w:rPr>
            </w:pPr>
            <w:ins w:id="4119"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120"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121" w:author="Gert Morlion" w:date="2024-08-26T14:19:00Z"/>
                <w:rFonts w:ascii="Arial" w:hAnsi="Arial" w:cs="Arial"/>
                <w:b/>
                <w:bCs/>
                <w:sz w:val="16"/>
                <w:szCs w:val="16"/>
              </w:rPr>
            </w:pPr>
            <w:proofErr w:type="spellStart"/>
            <w:ins w:id="4122"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123" w:author="Gert Morlion" w:date="2024-08-26T14:19:00Z"/>
                <w:rFonts w:ascii="Arial" w:hAnsi="Arial" w:cs="Arial"/>
                <w:b/>
                <w:bCs/>
                <w:sz w:val="16"/>
                <w:szCs w:val="16"/>
              </w:rPr>
            </w:pPr>
            <w:ins w:id="4124"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125" w:author="Gert Morlion" w:date="2024-08-26T14:19:00Z"/>
                <w:rFonts w:ascii="Arial" w:hAnsi="Arial" w:cs="Arial"/>
                <w:b/>
                <w:bCs/>
                <w:sz w:val="16"/>
                <w:szCs w:val="16"/>
              </w:rPr>
            </w:pPr>
            <w:proofErr w:type="gramStart"/>
            <w:ins w:id="4126" w:author="Gert Morlion" w:date="2024-08-26T14:19:00Z">
              <w:r w:rsidRPr="007C62F7">
                <w:rPr>
                  <w:rFonts w:ascii="Arial" w:hAnsi="Arial" w:cs="Arial"/>
                  <w:sz w:val="16"/>
                  <w:szCs w:val="16"/>
                </w:rPr>
                <w:t>1..*</w:t>
              </w:r>
              <w:proofErr w:type="gramEnd"/>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127" w:author="Gert Morlion" w:date="2024-08-26T14:19:00Z"/>
                <w:rFonts w:ascii="Arial" w:hAnsi="Arial" w:cs="Arial"/>
                <w:b/>
                <w:bCs/>
                <w:sz w:val="16"/>
                <w:szCs w:val="16"/>
              </w:rPr>
            </w:pPr>
            <w:ins w:id="4128"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129" w:author="Gert Morlion" w:date="2024-08-26T14:19:00Z"/>
                <w:rFonts w:cs="Arial"/>
                <w:sz w:val="16"/>
                <w:szCs w:val="16"/>
              </w:rPr>
            </w:pPr>
            <w:ins w:id="4130"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4B0AFB">
            <w:pPr>
              <w:spacing w:before="60" w:after="60" w:line="240" w:lineRule="auto"/>
              <w:jc w:val="left"/>
              <w:rPr>
                <w:ins w:id="4131" w:author="Gert Morlion" w:date="2024-08-26T14:19:00Z"/>
                <w:rFonts w:cs="Arial"/>
                <w:b/>
                <w:bCs/>
                <w:sz w:val="16"/>
                <w:szCs w:val="16"/>
              </w:rPr>
            </w:pPr>
            <w:ins w:id="4132"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133"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134" w:author="Gert Morlion" w:date="2024-08-26T14:19:00Z"/>
                <w:rFonts w:ascii="Arial" w:hAnsi="Arial" w:cs="Arial"/>
                <w:sz w:val="16"/>
                <w:szCs w:val="16"/>
              </w:rPr>
            </w:pPr>
            <w:proofErr w:type="spellStart"/>
            <w:ins w:id="4135"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136" w:author="Gert Morlion" w:date="2024-08-26T14:19:00Z"/>
                <w:rFonts w:ascii="Arial" w:hAnsi="Arial" w:cs="Arial"/>
                <w:sz w:val="16"/>
                <w:szCs w:val="16"/>
              </w:rPr>
            </w:pPr>
            <w:ins w:id="4137"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138" w:author="Gert Morlion" w:date="2024-08-26T14:19:00Z"/>
                <w:rFonts w:ascii="Arial" w:hAnsi="Arial" w:cs="Arial"/>
                <w:b/>
                <w:bCs/>
                <w:sz w:val="16"/>
                <w:szCs w:val="16"/>
              </w:rPr>
            </w:pPr>
            <w:ins w:id="413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140" w:author="Gert Morlion" w:date="2024-08-26T14:19:00Z"/>
                <w:rFonts w:ascii="Arial" w:hAnsi="Arial" w:cs="Arial"/>
                <w:sz w:val="16"/>
                <w:szCs w:val="16"/>
              </w:rPr>
            </w:pPr>
            <w:ins w:id="4141"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142" w:author="Gert Morlion" w:date="2024-08-26T14:19:00Z"/>
                <w:rFonts w:cs="Arial"/>
                <w:sz w:val="16"/>
                <w:szCs w:val="16"/>
                <w:lang w:eastAsia="ar-SA"/>
              </w:rPr>
            </w:pPr>
            <w:ins w:id="4143"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144" w:author="Gert Morlion" w:date="2024-08-26T14:19:00Z"/>
                <w:rFonts w:cs="Arial"/>
                <w:sz w:val="16"/>
                <w:szCs w:val="16"/>
              </w:rPr>
            </w:pPr>
            <w:ins w:id="4145"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146"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147" w:author="Gert Morlion" w:date="2024-08-26T14:19:00Z"/>
                <w:rFonts w:ascii="Arial" w:hAnsi="Arial" w:cs="Arial"/>
                <w:sz w:val="16"/>
                <w:szCs w:val="16"/>
              </w:rPr>
            </w:pPr>
            <w:proofErr w:type="spellStart"/>
            <w:ins w:id="4148"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149" w:author="Gert Morlion" w:date="2024-08-26T14:19:00Z"/>
                <w:rFonts w:ascii="Arial" w:hAnsi="Arial" w:cs="Arial"/>
                <w:sz w:val="16"/>
                <w:szCs w:val="16"/>
              </w:rPr>
            </w:pPr>
            <w:ins w:id="4150"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151" w:author="Gert Morlion" w:date="2024-08-26T14:19:00Z"/>
                <w:rFonts w:ascii="Arial" w:hAnsi="Arial" w:cs="Arial"/>
                <w:b/>
                <w:bCs/>
                <w:sz w:val="16"/>
                <w:szCs w:val="16"/>
              </w:rPr>
            </w:pPr>
            <w:ins w:id="415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153" w:author="Gert Morlion" w:date="2024-08-26T14:19:00Z"/>
                <w:rFonts w:ascii="Arial" w:hAnsi="Arial" w:cs="Arial"/>
                <w:i/>
                <w:sz w:val="16"/>
                <w:szCs w:val="16"/>
              </w:rPr>
            </w:pPr>
            <w:proofErr w:type="spellStart"/>
            <w:ins w:id="4154"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155" w:author="Gert Morlion" w:date="2024-08-26T14:19:00Z"/>
                <w:rFonts w:cs="Arial"/>
                <w:sz w:val="16"/>
                <w:szCs w:val="16"/>
              </w:rPr>
            </w:pPr>
            <w:ins w:id="4156" w:author="Gert Morlion" w:date="2024-08-26T14:19:00Z">
              <w:r w:rsidRPr="00353431">
                <w:rPr>
                  <w:rFonts w:cs="Arial"/>
                  <w:sz w:val="16"/>
                  <w:szCs w:val="16"/>
                </w:rPr>
                <w:t>0..1 multiplicity in S-100 restricted to 1 in S-</w:t>
              </w:r>
            </w:ins>
            <w:ins w:id="4157" w:author="Birklhuber Bernd" w:date="2025-03-07T14:10:00Z">
              <w:r w:rsidR="00D8703E">
                <w:rPr>
                  <w:rFonts w:cs="Arial"/>
                  <w:sz w:val="16"/>
                  <w:szCs w:val="16"/>
                </w:rPr>
                <w:t>4</w:t>
              </w:r>
            </w:ins>
            <w:ins w:id="4158" w:author="Gert Morlion" w:date="2024-08-26T14:19:00Z">
              <w:del w:id="4159"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160"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161" w:author="Gert Morlion" w:date="2024-08-26T14:19:00Z"/>
                <w:rFonts w:ascii="Arial" w:hAnsi="Arial" w:cs="Arial"/>
                <w:sz w:val="16"/>
                <w:szCs w:val="16"/>
              </w:rPr>
            </w:pPr>
            <w:proofErr w:type="spellStart"/>
            <w:ins w:id="4162"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163" w:author="Gert Morlion" w:date="2024-08-26T14:19:00Z"/>
                <w:rFonts w:ascii="Arial" w:hAnsi="Arial" w:cs="Arial"/>
                <w:sz w:val="16"/>
                <w:szCs w:val="16"/>
              </w:rPr>
            </w:pPr>
            <w:ins w:id="4164"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165" w:author="Gert Morlion" w:date="2024-08-26T14:19:00Z"/>
                <w:rFonts w:ascii="Arial" w:hAnsi="Arial" w:cs="Arial"/>
                <w:b/>
                <w:bCs/>
                <w:sz w:val="16"/>
                <w:szCs w:val="16"/>
              </w:rPr>
            </w:pPr>
            <w:proofErr w:type="gramStart"/>
            <w:ins w:id="4166" w:author="Gert Morlion" w:date="2024-08-26T14:19:00Z">
              <w:r w:rsidRPr="007C62F7">
                <w:rPr>
                  <w:rFonts w:ascii="Arial" w:hAnsi="Arial" w:cs="Arial"/>
                  <w:sz w:val="16"/>
                  <w:szCs w:val="16"/>
                </w:rPr>
                <w:t>0..*</w:t>
              </w:r>
              <w:proofErr w:type="gramEnd"/>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167" w:author="Gert Morlion" w:date="2024-08-26T14:19:00Z"/>
                <w:rFonts w:ascii="Arial" w:hAnsi="Arial" w:cs="Arial"/>
                <w:i/>
                <w:sz w:val="16"/>
                <w:szCs w:val="16"/>
              </w:rPr>
            </w:pPr>
            <w:proofErr w:type="spellStart"/>
            <w:ins w:id="4168"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169" w:author="Gert Morlion" w:date="2024-08-26T14:19:00Z"/>
                <w:rFonts w:cs="Arial"/>
                <w:sz w:val="16"/>
                <w:szCs w:val="16"/>
              </w:rPr>
            </w:pPr>
          </w:p>
        </w:tc>
      </w:tr>
    </w:tbl>
    <w:p w14:paraId="4F5B6A0E" w14:textId="77777777" w:rsidR="00434114" w:rsidRPr="003526BF" w:rsidRDefault="00434114" w:rsidP="00434114">
      <w:pPr>
        <w:spacing w:after="0" w:line="240" w:lineRule="auto"/>
        <w:rPr>
          <w:ins w:id="4170" w:author="Gert Morlion" w:date="2024-08-26T14:19:00Z"/>
        </w:rPr>
      </w:pPr>
    </w:p>
    <w:bookmarkEnd w:id="3996"/>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171"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172" w:author="Gert Morlion" w:date="2024-08-26T14:20:00Z">
              <w:r w:rsidRPr="008A6F2A">
                <w:rPr>
                  <w:sz w:val="16"/>
                  <w:szCs w:val="16"/>
                </w:rPr>
                <w:t>-</w:t>
              </w:r>
            </w:ins>
            <w:del w:id="4173"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174" w:author="Gert Morlion" w:date="2024-08-26T14:20:00Z">
              <w:r w:rsidRPr="008A6F2A">
                <w:rPr>
                  <w:sz w:val="16"/>
                  <w:szCs w:val="16"/>
                </w:rPr>
                <w:t>-</w:t>
              </w:r>
            </w:ins>
            <w:del w:id="4175"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
          <w:p w14:paraId="1BC1F2D9" w14:textId="06CBC1E6" w:rsidR="002C42FB" w:rsidRPr="00D22CCD" w:rsidRDefault="002C42FB" w:rsidP="002C42FB">
            <w:pPr>
              <w:snapToGrid w:val="0"/>
              <w:jc w:val="left"/>
              <w:rPr>
                <w:sz w:val="16"/>
                <w:szCs w:val="16"/>
              </w:rPr>
            </w:pPr>
            <w:ins w:id="4176"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177"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
          <w:p w14:paraId="4C6E66A6" w14:textId="3D5514BA" w:rsidR="002C42FB" w:rsidRPr="00D22CCD" w:rsidRDefault="002C42FB" w:rsidP="002C42FB">
            <w:pPr>
              <w:snapToGrid w:val="0"/>
              <w:jc w:val="left"/>
              <w:rPr>
                <w:sz w:val="16"/>
                <w:szCs w:val="16"/>
              </w:rPr>
            </w:pPr>
            <w:ins w:id="4178"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179"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180" w:author="Gert Morlion" w:date="2024-08-26T14:20:00Z"/>
        </w:trPr>
        <w:tc>
          <w:tcPr>
            <w:tcW w:w="1106" w:type="dxa"/>
            <w:vAlign w:val="center"/>
          </w:tcPr>
          <w:p w14:paraId="5013134E" w14:textId="5F74A0C7" w:rsidR="002C42FB" w:rsidRPr="00D22CCD" w:rsidRDefault="002C42FB" w:rsidP="002C42FB">
            <w:pPr>
              <w:snapToGrid w:val="0"/>
              <w:rPr>
                <w:ins w:id="4181" w:author="Gert Morlion" w:date="2024-08-26T14:20:00Z"/>
                <w:sz w:val="16"/>
                <w:szCs w:val="16"/>
              </w:rPr>
            </w:pPr>
            <w:ins w:id="4182"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183" w:author="Gert Morlion" w:date="2024-08-26T14:20:00Z"/>
                <w:sz w:val="16"/>
                <w:szCs w:val="16"/>
              </w:rPr>
            </w:pPr>
            <w:proofErr w:type="spellStart"/>
            <w:ins w:id="4184" w:author="Gert Morlion" w:date="2024-08-26T14:20:00Z">
              <w:r>
                <w:rPr>
                  <w:sz w:val="16"/>
                  <w:szCs w:val="16"/>
                </w:rPr>
                <w:t>interoperabilityCatalogue</w:t>
              </w:r>
              <w:proofErr w:type="spellEnd"/>
            </w:ins>
          </w:p>
        </w:tc>
        <w:tc>
          <w:tcPr>
            <w:tcW w:w="3420" w:type="dxa"/>
          </w:tcPr>
          <w:p w14:paraId="3C2C5279" w14:textId="668726FB" w:rsidR="002C42FB" w:rsidRPr="00D22CCD" w:rsidRDefault="002C42FB" w:rsidP="002C42FB">
            <w:pPr>
              <w:snapToGrid w:val="0"/>
              <w:jc w:val="left"/>
              <w:rPr>
                <w:ins w:id="4185" w:author="Gert Morlion" w:date="2024-08-26T14:20:00Z"/>
                <w:sz w:val="16"/>
                <w:szCs w:val="16"/>
              </w:rPr>
            </w:pPr>
            <w:ins w:id="4186"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187" w:author="Gert Morlion" w:date="2024-08-26T14:20:00Z"/>
                <w:sz w:val="16"/>
                <w:szCs w:val="16"/>
              </w:rPr>
            </w:pPr>
            <w:ins w:id="4188"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189" w:author="Gert Morlion" w:date="2024-08-26T14:20:00Z"/>
                <w:sz w:val="16"/>
                <w:szCs w:val="16"/>
              </w:rPr>
            </w:pPr>
          </w:p>
        </w:tc>
      </w:tr>
    </w:tbl>
    <w:p w14:paraId="5CD0DD33" w14:textId="77777777" w:rsidR="00453023" w:rsidRDefault="00453023">
      <w:pPr>
        <w:rPr>
          <w:ins w:id="4190"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191" w:author="Gert Morlion" w:date="2024-08-26T14:21:00Z"/>
        </w:rPr>
      </w:pPr>
      <w:proofErr w:type="spellStart"/>
      <w:ins w:id="4192" w:author="Gert Morlion" w:date="2024-08-26T14:21:00Z">
        <w:r>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193"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194" w:author="Gert Morlion" w:date="2024-08-26T14:21:00Z"/>
                <w:b/>
                <w:sz w:val="16"/>
                <w:szCs w:val="16"/>
              </w:rPr>
            </w:pPr>
            <w:ins w:id="4195"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196" w:author="Gert Morlion" w:date="2024-08-26T14:21:00Z"/>
                <w:b/>
                <w:sz w:val="16"/>
                <w:szCs w:val="16"/>
              </w:rPr>
            </w:pPr>
            <w:ins w:id="4197"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198" w:author="Gert Morlion" w:date="2024-08-26T14:21:00Z"/>
                <w:b/>
                <w:sz w:val="16"/>
                <w:szCs w:val="16"/>
              </w:rPr>
            </w:pPr>
            <w:ins w:id="4199"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200" w:author="Gert Morlion" w:date="2024-08-26T14:21:00Z"/>
                <w:b/>
                <w:sz w:val="16"/>
                <w:szCs w:val="16"/>
              </w:rPr>
            </w:pPr>
            <w:ins w:id="4201"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202" w:author="Gert Morlion" w:date="2024-08-26T14:21:00Z"/>
                <w:b/>
                <w:sz w:val="16"/>
                <w:szCs w:val="16"/>
              </w:rPr>
            </w:pPr>
            <w:ins w:id="4203"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204" w:author="Gert Morlion" w:date="2024-08-26T14:21:00Z"/>
                <w:b/>
                <w:sz w:val="16"/>
                <w:szCs w:val="16"/>
              </w:rPr>
            </w:pPr>
            <w:ins w:id="4205" w:author="Gert Morlion" w:date="2024-08-26T14:21:00Z">
              <w:r w:rsidRPr="00061045">
                <w:rPr>
                  <w:b/>
                  <w:sz w:val="16"/>
                  <w:szCs w:val="16"/>
                </w:rPr>
                <w:t>Remarks</w:t>
              </w:r>
            </w:ins>
          </w:p>
        </w:tc>
      </w:tr>
      <w:tr w:rsidR="00A43F0C" w:rsidRPr="00061045" w14:paraId="352E819D" w14:textId="77777777" w:rsidTr="004B0AFB">
        <w:trPr>
          <w:cantSplit/>
          <w:trHeight w:val="305"/>
          <w:ins w:id="4206"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207" w:author="Gert Morlion" w:date="2024-08-26T14:21:00Z"/>
                <w:sz w:val="16"/>
                <w:szCs w:val="16"/>
              </w:rPr>
            </w:pPr>
            <w:ins w:id="4208"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209" w:author="Gert Morlion" w:date="2024-08-26T14:21:00Z"/>
                <w:sz w:val="16"/>
                <w:szCs w:val="16"/>
              </w:rPr>
            </w:pPr>
            <w:proofErr w:type="spellStart"/>
            <w:ins w:id="4210"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4B0AFB">
            <w:pPr>
              <w:snapToGrid w:val="0"/>
              <w:spacing w:before="60" w:after="60" w:line="240" w:lineRule="auto"/>
              <w:jc w:val="left"/>
              <w:rPr>
                <w:ins w:id="4211" w:author="Gert Morlion" w:date="2024-08-26T14:21:00Z"/>
                <w:sz w:val="16"/>
                <w:szCs w:val="16"/>
              </w:rPr>
            </w:pPr>
            <w:ins w:id="4212"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213" w:author="Gert Morlion" w:date="2024-08-26T14:21:00Z"/>
                <w:sz w:val="16"/>
                <w:szCs w:val="16"/>
              </w:rPr>
            </w:pPr>
            <w:ins w:id="4214"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215" w:author="Gert Morlion" w:date="2024-08-26T14:21:00Z"/>
                <w:sz w:val="16"/>
                <w:szCs w:val="16"/>
              </w:rPr>
            </w:pPr>
            <w:ins w:id="4216"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217" w:author="Gert Morlion" w:date="2024-08-26T14:21:00Z"/>
                <w:sz w:val="16"/>
                <w:szCs w:val="16"/>
              </w:rPr>
            </w:pPr>
            <w:ins w:id="4218"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219" w:author="Gert Morlion" w:date="2024-08-26T14:21:00Z"/>
                <w:rFonts w:cs="Arial"/>
                <w:sz w:val="16"/>
                <w:szCs w:val="16"/>
              </w:rPr>
            </w:pPr>
            <w:ins w:id="4220"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221" w:author="Gert Morlion" w:date="2024-08-26T14:21:00Z"/>
                <w:sz w:val="16"/>
                <w:szCs w:val="16"/>
              </w:rPr>
            </w:pPr>
            <w:ins w:id="4222"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4B0AFB">
        <w:trPr>
          <w:cantSplit/>
          <w:trHeight w:val="277"/>
          <w:ins w:id="4223"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224" w:author="Gert Morlion" w:date="2024-08-26T14:21:00Z"/>
                <w:sz w:val="16"/>
                <w:szCs w:val="16"/>
              </w:rPr>
            </w:pPr>
            <w:ins w:id="4225"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226" w:author="Gert Morlion" w:date="2024-08-26T14:21:00Z"/>
                <w:sz w:val="16"/>
                <w:szCs w:val="16"/>
              </w:rPr>
            </w:pPr>
            <w:proofErr w:type="spellStart"/>
            <w:ins w:id="4227"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4B0AFB">
            <w:pPr>
              <w:snapToGrid w:val="0"/>
              <w:spacing w:before="60" w:after="60" w:line="240" w:lineRule="auto"/>
              <w:jc w:val="left"/>
              <w:rPr>
                <w:ins w:id="4228" w:author="Gert Morlion" w:date="2024-08-26T14:21:00Z"/>
                <w:sz w:val="16"/>
                <w:szCs w:val="16"/>
              </w:rPr>
            </w:pPr>
            <w:ins w:id="4229"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230" w:author="Gert Morlion" w:date="2024-08-26T14:21:00Z"/>
                <w:sz w:val="16"/>
                <w:szCs w:val="16"/>
              </w:rPr>
            </w:pPr>
            <w:ins w:id="4231"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232" w:author="Gert Morlion" w:date="2024-08-26T14:21:00Z"/>
                <w:sz w:val="16"/>
                <w:szCs w:val="16"/>
              </w:rPr>
            </w:pPr>
            <w:proofErr w:type="spellStart"/>
            <w:ins w:id="4233"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234" w:author="Gert Morlion" w:date="2024-08-26T14:21:00Z"/>
                <w:sz w:val="16"/>
                <w:szCs w:val="16"/>
              </w:rPr>
            </w:pPr>
            <w:ins w:id="4235"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4B0AFB">
        <w:trPr>
          <w:cantSplit/>
          <w:trHeight w:val="277"/>
          <w:ins w:id="4236"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237" w:author="Gert Morlion" w:date="2024-08-26T14:21:00Z"/>
                <w:sz w:val="16"/>
                <w:szCs w:val="16"/>
              </w:rPr>
            </w:pPr>
            <w:ins w:id="4238"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239" w:author="Gert Morlion" w:date="2024-08-26T14:21:00Z"/>
                <w:sz w:val="16"/>
                <w:szCs w:val="16"/>
              </w:rPr>
            </w:pPr>
            <w:proofErr w:type="spellStart"/>
            <w:ins w:id="4240"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4B0AFB">
            <w:pPr>
              <w:snapToGrid w:val="0"/>
              <w:spacing w:before="60" w:after="60" w:line="240" w:lineRule="auto"/>
              <w:jc w:val="left"/>
              <w:rPr>
                <w:ins w:id="4241" w:author="Gert Morlion" w:date="2024-08-26T14:21:00Z"/>
                <w:sz w:val="16"/>
                <w:szCs w:val="16"/>
              </w:rPr>
            </w:pPr>
            <w:ins w:id="4242"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243" w:author="Gert Morlion" w:date="2024-08-26T14:21:00Z"/>
                <w:sz w:val="16"/>
                <w:szCs w:val="16"/>
              </w:rPr>
            </w:pPr>
            <w:ins w:id="4244"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245" w:author="Gert Morlion" w:date="2024-08-26T14:21:00Z"/>
                <w:sz w:val="16"/>
                <w:szCs w:val="16"/>
              </w:rPr>
            </w:pPr>
            <w:proofErr w:type="spellStart"/>
            <w:ins w:id="4246"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4B0AFB">
            <w:pPr>
              <w:snapToGrid w:val="0"/>
              <w:spacing w:before="60" w:after="60" w:line="240" w:lineRule="auto"/>
              <w:rPr>
                <w:ins w:id="4247" w:author="Gert Morlion" w:date="2024-08-26T14:21:00Z"/>
                <w:rFonts w:cs="Arial"/>
                <w:sz w:val="16"/>
                <w:szCs w:val="16"/>
              </w:rPr>
            </w:pPr>
            <w:ins w:id="4248"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4B0AFB">
            <w:pPr>
              <w:snapToGrid w:val="0"/>
              <w:spacing w:before="60" w:after="60" w:line="240" w:lineRule="auto"/>
              <w:jc w:val="left"/>
              <w:rPr>
                <w:ins w:id="4249" w:author="Gert Morlion" w:date="2024-08-26T14:21:00Z"/>
                <w:rFonts w:cs="Arial"/>
                <w:sz w:val="16"/>
                <w:szCs w:val="16"/>
              </w:rPr>
            </w:pPr>
            <w:ins w:id="4250"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4B0AFB">
        <w:trPr>
          <w:cantSplit/>
          <w:trHeight w:val="277"/>
          <w:ins w:id="4251"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252" w:author="Gert Morlion" w:date="2024-08-26T14:21:00Z"/>
                <w:sz w:val="16"/>
                <w:szCs w:val="16"/>
              </w:rPr>
            </w:pPr>
            <w:ins w:id="4253"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254" w:author="Gert Morlion" w:date="2024-08-26T14:21:00Z"/>
                <w:sz w:val="16"/>
                <w:szCs w:val="16"/>
              </w:rPr>
            </w:pPr>
            <w:bookmarkStart w:id="4255" w:name="_Hlk86073999"/>
            <w:proofErr w:type="spellStart"/>
            <w:ins w:id="4256" w:author="Gert Morlion" w:date="2024-08-26T14:21:00Z">
              <w:r w:rsidRPr="00061045">
                <w:rPr>
                  <w:sz w:val="16"/>
                  <w:szCs w:val="16"/>
                </w:rPr>
                <w:t>userDefinedMaintenanceFrequency</w:t>
              </w:r>
              <w:bookmarkEnd w:id="4255"/>
              <w:proofErr w:type="spellEnd"/>
            </w:ins>
          </w:p>
        </w:tc>
        <w:tc>
          <w:tcPr>
            <w:tcW w:w="3420" w:type="dxa"/>
          </w:tcPr>
          <w:p w14:paraId="4BD00EFD" w14:textId="77777777" w:rsidR="00A43F0C" w:rsidRPr="00061045" w:rsidRDefault="00A43F0C" w:rsidP="004B0AFB">
            <w:pPr>
              <w:snapToGrid w:val="0"/>
              <w:spacing w:before="60" w:after="60" w:line="240" w:lineRule="auto"/>
              <w:jc w:val="left"/>
              <w:rPr>
                <w:ins w:id="4257" w:author="Gert Morlion" w:date="2024-08-26T14:21:00Z"/>
                <w:sz w:val="16"/>
                <w:szCs w:val="16"/>
              </w:rPr>
            </w:pPr>
            <w:ins w:id="4258"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259" w:author="Gert Morlion" w:date="2024-08-26T14:21:00Z"/>
                <w:sz w:val="16"/>
                <w:szCs w:val="16"/>
              </w:rPr>
            </w:pPr>
            <w:ins w:id="4260"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261" w:author="Gert Morlion" w:date="2024-08-26T14:21:00Z"/>
                <w:sz w:val="16"/>
                <w:szCs w:val="16"/>
              </w:rPr>
            </w:pPr>
            <w:proofErr w:type="spellStart"/>
            <w:ins w:id="4262"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4B0AFB">
            <w:pPr>
              <w:snapToGrid w:val="0"/>
              <w:spacing w:before="60" w:after="60" w:line="240" w:lineRule="auto"/>
              <w:rPr>
                <w:ins w:id="4263" w:author="Gert Morlion" w:date="2024-08-26T14:21:00Z"/>
                <w:rFonts w:cs="Arial"/>
                <w:sz w:val="16"/>
                <w:szCs w:val="16"/>
              </w:rPr>
            </w:pPr>
            <w:ins w:id="4264"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4B0AFB">
            <w:pPr>
              <w:snapToGrid w:val="0"/>
              <w:spacing w:before="60" w:after="60" w:line="240" w:lineRule="auto"/>
              <w:jc w:val="left"/>
              <w:rPr>
                <w:ins w:id="4265" w:author="Gert Morlion" w:date="2024-08-26T14:21:00Z"/>
                <w:rFonts w:cs="Arial"/>
                <w:sz w:val="16"/>
                <w:szCs w:val="16"/>
              </w:rPr>
            </w:pPr>
            <w:ins w:id="4266"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267"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268" w:author="Gert Morlion" w:date="2024-08-26T14:21:00Z"/>
        </w:rPr>
      </w:pPr>
      <w:proofErr w:type="spellStart"/>
      <w:ins w:id="4269" w:author="Gert Morlion" w:date="2024-08-26T14:21:00Z">
        <w:r>
          <w:t>MD_MaintenanceFrequencyCode</w:t>
        </w:r>
        <w:proofErr w:type="spellEnd"/>
      </w:ins>
    </w:p>
    <w:p w14:paraId="2E83F400" w14:textId="77777777" w:rsidR="00A43F0C" w:rsidRDefault="00A43F0C" w:rsidP="00A43F0C">
      <w:pPr>
        <w:spacing w:after="120" w:line="240" w:lineRule="auto"/>
        <w:rPr>
          <w:ins w:id="4270" w:author="Gert Morlion" w:date="2024-08-26T14:21:00Z"/>
        </w:rPr>
      </w:pPr>
      <w:bookmarkStart w:id="4271" w:name="_Hlk86169388"/>
      <w:ins w:id="4272"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273" w:author="Gert Morlion" w:date="2024-08-26T14:21:00Z"/>
        </w:trPr>
        <w:tc>
          <w:tcPr>
            <w:tcW w:w="1209" w:type="dxa"/>
            <w:shd w:val="clear" w:color="auto" w:fill="D9D9D9"/>
          </w:tcPr>
          <w:bookmarkEnd w:id="4271"/>
          <w:p w14:paraId="17347D8B" w14:textId="77777777" w:rsidR="00A43F0C" w:rsidRPr="00736CB9" w:rsidRDefault="00A43F0C" w:rsidP="004B0AFB">
            <w:pPr>
              <w:snapToGrid w:val="0"/>
              <w:spacing w:before="60" w:after="60" w:line="240" w:lineRule="auto"/>
              <w:jc w:val="left"/>
              <w:rPr>
                <w:ins w:id="4274" w:author="Gert Morlion" w:date="2024-08-26T14:21:00Z"/>
                <w:b/>
                <w:sz w:val="16"/>
                <w:szCs w:val="16"/>
              </w:rPr>
            </w:pPr>
            <w:ins w:id="4275"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276" w:author="Gert Morlion" w:date="2024-08-26T14:21:00Z"/>
                <w:b/>
                <w:sz w:val="16"/>
                <w:szCs w:val="16"/>
              </w:rPr>
            </w:pPr>
            <w:ins w:id="4277"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278" w:author="Gert Morlion" w:date="2024-08-26T14:21:00Z"/>
                <w:b/>
                <w:sz w:val="16"/>
                <w:szCs w:val="16"/>
              </w:rPr>
            </w:pPr>
            <w:ins w:id="4279"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280" w:author="Gert Morlion" w:date="2024-08-26T14:21:00Z"/>
                <w:b/>
                <w:sz w:val="16"/>
                <w:szCs w:val="16"/>
              </w:rPr>
            </w:pPr>
            <w:ins w:id="4281"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282" w:author="Gert Morlion" w:date="2024-08-26T14:21:00Z"/>
                <w:b/>
                <w:sz w:val="16"/>
                <w:szCs w:val="16"/>
              </w:rPr>
            </w:pPr>
            <w:ins w:id="4283" w:author="Gert Morlion" w:date="2024-08-26T14:21:00Z">
              <w:r w:rsidRPr="00736CB9">
                <w:rPr>
                  <w:b/>
                  <w:sz w:val="16"/>
                  <w:szCs w:val="16"/>
                </w:rPr>
                <w:t>Remarks</w:t>
              </w:r>
            </w:ins>
          </w:p>
        </w:tc>
      </w:tr>
      <w:tr w:rsidR="00A43F0C" w:rsidRPr="001C7389" w14:paraId="2D924328" w14:textId="77777777" w:rsidTr="004B0AFB">
        <w:trPr>
          <w:cantSplit/>
          <w:ins w:id="4284"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285" w:author="Gert Morlion" w:date="2024-08-26T14:21:00Z"/>
                <w:sz w:val="16"/>
                <w:szCs w:val="16"/>
              </w:rPr>
            </w:pPr>
            <w:ins w:id="4286"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4287" w:author="Gert Morlion" w:date="2024-08-26T14:21:00Z"/>
                <w:sz w:val="16"/>
                <w:szCs w:val="16"/>
              </w:rPr>
            </w:pPr>
            <w:proofErr w:type="spellStart"/>
            <w:ins w:id="4288"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4B0AFB">
            <w:pPr>
              <w:snapToGrid w:val="0"/>
              <w:spacing w:before="60" w:after="60" w:line="240" w:lineRule="auto"/>
              <w:jc w:val="left"/>
              <w:rPr>
                <w:ins w:id="4289" w:author="Gert Morlion" w:date="2024-08-26T14:21:00Z"/>
                <w:sz w:val="16"/>
                <w:szCs w:val="16"/>
              </w:rPr>
            </w:pPr>
            <w:ins w:id="4290"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291" w:author="Gert Morlion" w:date="2024-08-26T14:21:00Z"/>
                <w:sz w:val="16"/>
                <w:szCs w:val="16"/>
              </w:rPr>
            </w:pPr>
            <w:ins w:id="4292"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293" w:author="Gert Morlion" w:date="2024-08-26T14:21:00Z"/>
                <w:sz w:val="16"/>
                <w:szCs w:val="16"/>
              </w:rPr>
            </w:pPr>
            <w:ins w:id="4294"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4B0AFB">
        <w:trPr>
          <w:cantSplit/>
          <w:ins w:id="4295"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296" w:author="Gert Morlion" w:date="2024-08-26T14:21:00Z"/>
                <w:sz w:val="16"/>
                <w:szCs w:val="16"/>
              </w:rPr>
            </w:pPr>
            <w:ins w:id="4297"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298" w:author="Gert Morlion" w:date="2024-08-26T14:21:00Z"/>
                <w:sz w:val="16"/>
                <w:szCs w:val="16"/>
              </w:rPr>
            </w:pPr>
            <w:proofErr w:type="spellStart"/>
            <w:ins w:id="4299"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4B0AFB">
            <w:pPr>
              <w:snapToGrid w:val="0"/>
              <w:spacing w:before="60" w:after="60" w:line="240" w:lineRule="auto"/>
              <w:jc w:val="left"/>
              <w:rPr>
                <w:ins w:id="4300" w:author="Gert Morlion" w:date="2024-08-26T14:21:00Z"/>
                <w:sz w:val="16"/>
                <w:szCs w:val="16"/>
              </w:rPr>
            </w:pPr>
            <w:ins w:id="4301"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4302" w:author="Gert Morlion" w:date="2024-08-26T14:21:00Z"/>
                <w:sz w:val="16"/>
                <w:szCs w:val="16"/>
              </w:rPr>
            </w:pPr>
            <w:ins w:id="4303"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4304" w:author="Gert Morlion" w:date="2024-08-26T14:21:00Z"/>
                <w:bCs/>
                <w:sz w:val="16"/>
                <w:szCs w:val="16"/>
              </w:rPr>
            </w:pPr>
            <w:ins w:id="4305"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4306" w:author="Gert Morlion" w:date="2024-08-26T14:21:00Z"/>
                <w:sz w:val="16"/>
                <w:szCs w:val="16"/>
              </w:rPr>
            </w:pPr>
            <w:ins w:id="4307"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4B0AFB">
        <w:trPr>
          <w:cantSplit/>
          <w:ins w:id="4308"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4309" w:author="Gert Morlion" w:date="2024-08-26T14:21:00Z"/>
                <w:sz w:val="16"/>
                <w:szCs w:val="16"/>
              </w:rPr>
            </w:pPr>
            <w:ins w:id="4310"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4311" w:author="Gert Morlion" w:date="2024-08-26T14:21:00Z"/>
                <w:sz w:val="16"/>
                <w:szCs w:val="16"/>
              </w:rPr>
            </w:pPr>
            <w:ins w:id="4312"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4313" w:author="Gert Morlion" w:date="2024-08-26T14:21:00Z"/>
                <w:sz w:val="16"/>
                <w:szCs w:val="16"/>
              </w:rPr>
            </w:pPr>
            <w:ins w:id="4314"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4315" w:author="Gert Morlion" w:date="2024-08-26T14:21:00Z"/>
                <w:sz w:val="16"/>
                <w:szCs w:val="16"/>
              </w:rPr>
            </w:pPr>
            <w:ins w:id="4316"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4317" w:author="Gert Morlion" w:date="2024-08-26T14:21:00Z"/>
                <w:bCs/>
                <w:sz w:val="16"/>
                <w:szCs w:val="16"/>
              </w:rPr>
            </w:pPr>
            <w:ins w:id="4318"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4319" w:author="Gert Morlion" w:date="2024-08-26T14:21:00Z"/>
                <w:sz w:val="16"/>
                <w:szCs w:val="16"/>
              </w:rPr>
            </w:pPr>
            <w:ins w:id="4320"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4321"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4322" w:author="Gert Morlion" w:date="2024-08-26T14:21:00Z"/>
        </w:rPr>
      </w:pPr>
      <w:proofErr w:type="spellStart"/>
      <w:ins w:id="4323"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324"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4325" w:author="Gert Morlion" w:date="2024-08-26T14:21:00Z"/>
                <w:b/>
                <w:bCs/>
                <w:sz w:val="16"/>
                <w:szCs w:val="16"/>
                <w:lang w:eastAsia="ar-SA"/>
              </w:rPr>
            </w:pPr>
            <w:ins w:id="4326"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4327" w:author="Gert Morlion" w:date="2024-08-26T14:21:00Z"/>
                <w:b/>
                <w:bCs/>
                <w:sz w:val="16"/>
                <w:szCs w:val="16"/>
                <w:lang w:eastAsia="ar-SA"/>
              </w:rPr>
            </w:pPr>
            <w:ins w:id="4328"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4329" w:author="Gert Morlion" w:date="2024-08-26T14:21:00Z"/>
                <w:b/>
                <w:bCs/>
                <w:sz w:val="16"/>
                <w:szCs w:val="16"/>
                <w:lang w:eastAsia="ar-SA"/>
              </w:rPr>
            </w:pPr>
            <w:ins w:id="4330"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4331" w:author="Gert Morlion" w:date="2024-08-26T14:21:00Z"/>
                <w:b/>
                <w:bCs/>
                <w:sz w:val="16"/>
                <w:szCs w:val="16"/>
                <w:lang w:eastAsia="ar-SA"/>
              </w:rPr>
            </w:pPr>
            <w:ins w:id="4332"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4333" w:author="Gert Morlion" w:date="2024-08-26T14:21:00Z"/>
                <w:b/>
                <w:bCs/>
                <w:sz w:val="16"/>
                <w:szCs w:val="16"/>
                <w:lang w:eastAsia="ar-SA"/>
              </w:rPr>
            </w:pPr>
            <w:ins w:id="4334"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4335" w:author="Gert Morlion" w:date="2024-08-26T14:21:00Z"/>
                <w:b/>
                <w:bCs/>
                <w:sz w:val="16"/>
                <w:szCs w:val="16"/>
                <w:lang w:eastAsia="ar-SA"/>
              </w:rPr>
            </w:pPr>
            <w:ins w:id="4336" w:author="Gert Morlion" w:date="2024-08-26T14:21:00Z">
              <w:r w:rsidRPr="00382BE3">
                <w:rPr>
                  <w:b/>
                  <w:sz w:val="16"/>
                  <w:szCs w:val="16"/>
                  <w:lang w:eastAsia="ar-SA"/>
                </w:rPr>
                <w:t>Remarks</w:t>
              </w:r>
            </w:ins>
          </w:p>
        </w:tc>
      </w:tr>
      <w:tr w:rsidR="00A43F0C" w:rsidRPr="008A6F2A" w14:paraId="179D9539" w14:textId="77777777" w:rsidTr="004B0AFB">
        <w:trPr>
          <w:cantSplit/>
          <w:ins w:id="4337"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4338" w:author="Gert Morlion" w:date="2024-08-26T14:21:00Z"/>
                <w:b/>
                <w:bCs/>
                <w:sz w:val="16"/>
                <w:szCs w:val="16"/>
                <w:lang w:eastAsia="ar-SA"/>
              </w:rPr>
            </w:pPr>
            <w:ins w:id="4339"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4340" w:author="Gert Morlion" w:date="2024-08-26T14:21:00Z"/>
                <w:b/>
                <w:bCs/>
                <w:sz w:val="16"/>
                <w:szCs w:val="16"/>
                <w:lang w:eastAsia="ar-SA"/>
              </w:rPr>
            </w:pPr>
            <w:proofErr w:type="spellStart"/>
            <w:ins w:id="4341"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4B0AFB">
            <w:pPr>
              <w:suppressAutoHyphens/>
              <w:snapToGrid w:val="0"/>
              <w:spacing w:before="60" w:after="60" w:line="240" w:lineRule="auto"/>
              <w:jc w:val="left"/>
              <w:rPr>
                <w:ins w:id="4342" w:author="Gert Morlion" w:date="2024-08-26T14:21:00Z"/>
                <w:b/>
                <w:bCs/>
                <w:sz w:val="16"/>
                <w:szCs w:val="16"/>
                <w:lang w:eastAsia="ar-SA"/>
              </w:rPr>
            </w:pPr>
            <w:ins w:id="4343"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4344" w:author="Gert Morlion" w:date="2024-08-26T14:21:00Z"/>
                <w:b/>
                <w:bCs/>
                <w:sz w:val="16"/>
                <w:szCs w:val="16"/>
                <w:lang w:eastAsia="ar-SA"/>
              </w:rPr>
            </w:pPr>
            <w:ins w:id="4345"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4346" w:author="Gert Morlion" w:date="2024-08-26T14:21:00Z"/>
                <w:b/>
                <w:bCs/>
                <w:sz w:val="16"/>
                <w:szCs w:val="16"/>
                <w:lang w:eastAsia="ar-SA"/>
              </w:rPr>
            </w:pPr>
            <w:ins w:id="4347"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4348" w:author="Gert Morlion" w:date="2024-08-26T14:21:00Z"/>
                <w:b/>
                <w:bCs/>
                <w:sz w:val="16"/>
                <w:szCs w:val="16"/>
                <w:lang w:eastAsia="ar-SA"/>
              </w:rPr>
            </w:pPr>
            <w:ins w:id="4349" w:author="Gert Morlion" w:date="2024-08-26T14:21:00Z">
              <w:r w:rsidRPr="00382BE3">
                <w:rPr>
                  <w:sz w:val="16"/>
                  <w:szCs w:val="16"/>
                </w:rPr>
                <w:t>From ISO 19115-1</w:t>
              </w:r>
            </w:ins>
          </w:p>
        </w:tc>
      </w:tr>
      <w:tr w:rsidR="00A43F0C" w:rsidRPr="008A6F2A" w14:paraId="465FB235" w14:textId="77777777" w:rsidTr="004B0AFB">
        <w:trPr>
          <w:cantSplit/>
          <w:ins w:id="4350"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4351" w:author="Gert Morlion" w:date="2024-08-26T14:21:00Z"/>
                <w:b/>
                <w:bCs/>
                <w:sz w:val="16"/>
                <w:szCs w:val="16"/>
                <w:lang w:eastAsia="ar-SA"/>
              </w:rPr>
            </w:pPr>
            <w:ins w:id="4352"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4353" w:author="Gert Morlion" w:date="2024-08-26T14:21:00Z"/>
                <w:b/>
                <w:bCs/>
                <w:sz w:val="16"/>
                <w:szCs w:val="16"/>
                <w:lang w:eastAsia="ar-SA"/>
              </w:rPr>
            </w:pPr>
            <w:ins w:id="4354"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4355" w:author="Gert Morlion" w:date="2024-08-26T14:21:00Z"/>
                <w:b/>
                <w:bCs/>
                <w:sz w:val="16"/>
                <w:szCs w:val="16"/>
                <w:lang w:eastAsia="ar-SA"/>
              </w:rPr>
            </w:pPr>
            <w:ins w:id="4356"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4357" w:author="Gert Morlion" w:date="2024-08-26T14:21:00Z"/>
                <w:b/>
                <w:bCs/>
                <w:sz w:val="16"/>
                <w:szCs w:val="16"/>
                <w:lang w:eastAsia="ar-SA"/>
              </w:rPr>
            </w:pPr>
            <w:ins w:id="4358"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4359" w:author="Gert Morlion" w:date="2024-08-26T14:21:00Z"/>
                <w:b/>
                <w:bCs/>
                <w:sz w:val="16"/>
                <w:szCs w:val="16"/>
                <w:lang w:eastAsia="ar-SA"/>
              </w:rPr>
            </w:pPr>
            <w:proofErr w:type="spellStart"/>
            <w:ins w:id="4360"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4B0AFB">
            <w:pPr>
              <w:suppressAutoHyphens/>
              <w:snapToGrid w:val="0"/>
              <w:spacing w:before="60" w:after="60" w:line="240" w:lineRule="auto"/>
              <w:jc w:val="left"/>
              <w:rPr>
                <w:ins w:id="4361" w:author="Gert Morlion" w:date="2024-08-26T14:21:00Z"/>
                <w:b/>
                <w:bCs/>
                <w:sz w:val="16"/>
                <w:szCs w:val="16"/>
                <w:lang w:eastAsia="ar-SA"/>
              </w:rPr>
            </w:pPr>
            <w:ins w:id="4362" w:author="Gert Morlion" w:date="2024-08-26T14:21:00Z">
              <w:r w:rsidRPr="00382BE3">
                <w:rPr>
                  <w:sz w:val="16"/>
                  <w:szCs w:val="16"/>
                </w:rPr>
                <w:t>ISO 639-2 3-letter language codes.</w:t>
              </w:r>
            </w:ins>
          </w:p>
        </w:tc>
      </w:tr>
      <w:tr w:rsidR="00A43F0C" w:rsidRPr="008A6F2A" w14:paraId="79E6D493" w14:textId="77777777" w:rsidTr="004B0AFB">
        <w:trPr>
          <w:cantSplit/>
          <w:ins w:id="4363"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4364" w:author="Gert Morlion" w:date="2024-08-26T14:21:00Z"/>
                <w:b/>
                <w:bCs/>
                <w:sz w:val="16"/>
                <w:szCs w:val="16"/>
                <w:lang w:eastAsia="ar-SA"/>
              </w:rPr>
            </w:pPr>
            <w:ins w:id="4365"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4366" w:author="Gert Morlion" w:date="2024-08-26T14:21:00Z"/>
                <w:b/>
                <w:bCs/>
                <w:sz w:val="16"/>
                <w:szCs w:val="16"/>
                <w:lang w:eastAsia="ar-SA"/>
              </w:rPr>
            </w:pPr>
            <w:ins w:id="4367"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4368" w:author="Gert Morlion" w:date="2024-08-26T14:21:00Z"/>
                <w:b/>
                <w:bCs/>
                <w:sz w:val="16"/>
                <w:szCs w:val="16"/>
                <w:lang w:eastAsia="ar-SA"/>
              </w:rPr>
            </w:pPr>
            <w:ins w:id="4369"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4370" w:author="Gert Morlion" w:date="2024-08-26T14:21:00Z"/>
                <w:b/>
                <w:bCs/>
                <w:sz w:val="16"/>
                <w:szCs w:val="16"/>
                <w:lang w:eastAsia="ar-SA"/>
              </w:rPr>
            </w:pPr>
            <w:ins w:id="4371"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4372" w:author="Gert Morlion" w:date="2024-08-26T14:21:00Z"/>
                <w:b/>
                <w:bCs/>
                <w:sz w:val="16"/>
                <w:szCs w:val="16"/>
                <w:lang w:eastAsia="ar-SA"/>
              </w:rPr>
            </w:pPr>
            <w:proofErr w:type="spellStart"/>
            <w:ins w:id="4373"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4B0AFB">
            <w:pPr>
              <w:suppressAutoHyphens/>
              <w:snapToGrid w:val="0"/>
              <w:spacing w:before="60" w:after="60" w:line="240" w:lineRule="auto"/>
              <w:jc w:val="left"/>
              <w:rPr>
                <w:ins w:id="4374" w:author="Gert Morlion" w:date="2024-08-26T14:21:00Z"/>
                <w:b/>
                <w:bCs/>
                <w:sz w:val="16"/>
                <w:szCs w:val="16"/>
                <w:lang w:eastAsia="ar-SA"/>
              </w:rPr>
            </w:pPr>
            <w:ins w:id="4375" w:author="Gert Morlion" w:date="2024-08-26T14:21:00Z">
              <w:r w:rsidRPr="00382BE3">
                <w:rPr>
                  <w:sz w:val="16"/>
                  <w:szCs w:val="16"/>
                </w:rPr>
                <w:t>ISO 3166-2 2-letter country codes</w:t>
              </w:r>
            </w:ins>
          </w:p>
        </w:tc>
      </w:tr>
      <w:tr w:rsidR="00A43F0C" w:rsidRPr="008A6F2A" w14:paraId="124DD6CE" w14:textId="77777777" w:rsidTr="004B0AFB">
        <w:trPr>
          <w:cantSplit/>
          <w:ins w:id="4376"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4377" w:author="Gert Morlion" w:date="2024-08-26T14:21:00Z"/>
                <w:b/>
                <w:bCs/>
                <w:sz w:val="16"/>
                <w:szCs w:val="16"/>
                <w:lang w:eastAsia="ar-SA"/>
              </w:rPr>
            </w:pPr>
            <w:ins w:id="4378"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4379" w:author="Gert Morlion" w:date="2024-08-26T14:21:00Z"/>
                <w:b/>
                <w:bCs/>
                <w:sz w:val="16"/>
                <w:szCs w:val="16"/>
                <w:lang w:eastAsia="ar-SA"/>
              </w:rPr>
            </w:pPr>
            <w:proofErr w:type="spellStart"/>
            <w:ins w:id="4380"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4B0AFB">
            <w:pPr>
              <w:suppressAutoHyphens/>
              <w:snapToGrid w:val="0"/>
              <w:spacing w:before="60" w:after="60" w:line="240" w:lineRule="auto"/>
              <w:jc w:val="left"/>
              <w:rPr>
                <w:ins w:id="4381" w:author="Gert Morlion" w:date="2024-08-26T14:21:00Z"/>
                <w:b/>
                <w:bCs/>
                <w:sz w:val="16"/>
                <w:szCs w:val="16"/>
                <w:lang w:eastAsia="ar-SA"/>
              </w:rPr>
            </w:pPr>
            <w:ins w:id="4382"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4383" w:author="Gert Morlion" w:date="2024-08-26T14:21:00Z"/>
                <w:b/>
                <w:bCs/>
                <w:sz w:val="16"/>
                <w:szCs w:val="16"/>
                <w:lang w:eastAsia="ar-SA"/>
              </w:rPr>
            </w:pPr>
            <w:ins w:id="4384"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4385" w:author="Gert Morlion" w:date="2024-08-26T14:21:00Z"/>
                <w:b/>
                <w:bCs/>
                <w:sz w:val="16"/>
                <w:szCs w:val="16"/>
                <w:lang w:eastAsia="ar-SA"/>
              </w:rPr>
            </w:pPr>
            <w:proofErr w:type="spellStart"/>
            <w:ins w:id="4386"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4B0AFB">
            <w:pPr>
              <w:suppressAutoHyphens/>
              <w:snapToGrid w:val="0"/>
              <w:spacing w:before="60" w:after="60" w:line="240" w:lineRule="auto"/>
              <w:jc w:val="left"/>
              <w:rPr>
                <w:ins w:id="4387" w:author="Gert Morlion" w:date="2024-08-26T14:21:00Z"/>
                <w:b/>
                <w:bCs/>
                <w:sz w:val="16"/>
                <w:szCs w:val="16"/>
                <w:lang w:eastAsia="ar-SA"/>
              </w:rPr>
            </w:pPr>
            <w:ins w:id="4388"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4389" w:author="Gert Morlion" w:date="2024-08-26T14:21:00Z"/>
        </w:rPr>
      </w:pPr>
    </w:p>
    <w:p w14:paraId="72C7D251" w14:textId="77777777" w:rsidR="00A43F0C" w:rsidRPr="008A6F2A" w:rsidRDefault="00A43F0C" w:rsidP="00A43F0C">
      <w:pPr>
        <w:spacing w:after="120" w:line="240" w:lineRule="auto"/>
        <w:rPr>
          <w:ins w:id="4390" w:author="Gert Morlion" w:date="2024-08-26T14:21:00Z"/>
        </w:rPr>
      </w:pPr>
      <w:bookmarkStart w:id="4391" w:name="_Toc510784370"/>
      <w:bookmarkStart w:id="4392" w:name="_Toc510785519"/>
      <w:bookmarkEnd w:id="4391"/>
      <w:bookmarkEnd w:id="4392"/>
      <w:ins w:id="4393"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4394" w:name="_Toc225648314"/>
      <w:bookmarkStart w:id="4395" w:name="_Toc225065171"/>
      <w:bookmarkStart w:id="4396" w:name="_Toc487203189"/>
      <w:r w:rsidRPr="00D22CCD">
        <w:rPr>
          <w:lang w:eastAsia="en-GB"/>
        </w:rPr>
        <w:t>Language</w:t>
      </w:r>
      <w:bookmarkEnd w:id="4394"/>
      <w:bookmarkEnd w:id="4395"/>
      <w:bookmarkEnd w:id="4396"/>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4397" w:author="Gert Morlion" w:date="2024-08-26T14:21:00Z">
        <w:r w:rsidR="00A227F8" w:rsidRPr="00A227F8">
          <w:rPr>
            <w:b/>
            <w:bCs/>
            <w:lang w:eastAsia="en-GB"/>
          </w:rPr>
          <w:t>f</w:t>
        </w:r>
      </w:ins>
      <w:del w:id="4398" w:author="Gert Morlion" w:date="2024-08-26T14:21:00Z">
        <w:r w:rsidRPr="00A227F8" w:rsidDel="00A227F8">
          <w:rPr>
            <w:b/>
            <w:bCs/>
            <w:lang w:eastAsia="en-GB"/>
          </w:rPr>
          <w:delText>F</w:delText>
        </w:r>
      </w:del>
      <w:r w:rsidRPr="00A227F8">
        <w:rPr>
          <w:b/>
          <w:bCs/>
          <w:lang w:eastAsia="en-GB"/>
        </w:rPr>
        <w:t xml:space="preserve">eature </w:t>
      </w:r>
      <w:ins w:id="4399" w:author="Gert Morlion" w:date="2024-08-26T14:21:00Z">
        <w:r w:rsidR="00A227F8" w:rsidRPr="00A227F8">
          <w:rPr>
            <w:b/>
            <w:bCs/>
            <w:lang w:eastAsia="en-GB"/>
          </w:rPr>
          <w:t>n</w:t>
        </w:r>
      </w:ins>
      <w:del w:id="4400"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4401" w:name="_Toc225648365"/>
      <w:bookmarkStart w:id="4402"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4403" w:name="_Toc487203190"/>
      <w:r w:rsidRPr="00D22CCD">
        <w:rPr>
          <w:rFonts w:eastAsia="Times New Roman" w:cs="Arial"/>
          <w:lang w:eastAsia="en-US"/>
        </w:rPr>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4403"/>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4404"/>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4404"/>
      <w:r w:rsidR="00AC4E72">
        <w:rPr>
          <w:rStyle w:val="Kommentarzeichen"/>
        </w:rPr>
        <w:commentReference w:id="4404"/>
      </w:r>
    </w:p>
    <w:p w14:paraId="6AD8AE3E" w14:textId="1614BB13" w:rsidR="00610ED9" w:rsidRPr="00D22CCD" w:rsidRDefault="00610ED9" w:rsidP="00610ED9">
      <w:pPr>
        <w:rPr>
          <w:lang w:val="en-AU" w:eastAsia="en-US"/>
        </w:rPr>
      </w:pPr>
      <w:commentRangeStart w:id="4405"/>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4406"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4405"/>
      <w:r w:rsidR="00AC4E72">
        <w:rPr>
          <w:rStyle w:val="Kommentarzeichen"/>
        </w:rPr>
        <w:commentReference w:id="4405"/>
      </w:r>
      <w:r w:rsidRPr="00D22CCD">
        <w:rPr>
          <w:lang w:val="en-AU" w:eastAsia="en-US"/>
        </w:rPr>
        <w:t xml:space="preserve"> The document describes how to encode information that the cartographer considers relevant to an IENC. The content of an IENC is at the discretion of the </w:t>
      </w:r>
      <w:commentRangeStart w:id="4407"/>
      <w:r w:rsidRPr="00D22CCD">
        <w:rPr>
          <w:lang w:val="en-AU" w:eastAsia="en-US"/>
        </w:rPr>
        <w:t>produc</w:t>
      </w:r>
      <w:ins w:id="4408" w:author="Birklhuber Bernd" w:date="2025-03-10T16:22:00Z">
        <w:r w:rsidR="009651BB">
          <w:rPr>
            <w:lang w:val="en-AU" w:eastAsia="en-US"/>
          </w:rPr>
          <w:t>er</w:t>
        </w:r>
      </w:ins>
      <w:del w:id="4409"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4410"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4407"/>
        <w:r w:rsidR="00AC4E72" w:rsidDel="009651BB">
          <w:rPr>
            <w:rStyle w:val="Kommentarzeichen"/>
          </w:rPr>
          <w:commentReference w:id="4407"/>
        </w:r>
      </w:del>
      <w:ins w:id="4411" w:author="Birklhuber Bernd" w:date="2025-03-10T16:30:00Z">
        <w:r w:rsidR="000626B0">
          <w:rPr>
            <w:lang w:val="en-AU" w:eastAsia="en-US"/>
          </w:rPr>
          <w:t xml:space="preserve"> In addition to the minimum content described in this standard the competent authority may define additional elements of minim</w:t>
        </w:r>
      </w:ins>
      <w:ins w:id="4412"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4413"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t>ANNEX B - NORMATIVE</w:t>
      </w:r>
    </w:p>
    <w:p w14:paraId="71FB5FFF" w14:textId="77777777" w:rsidR="00453023" w:rsidRPr="00D22CCD" w:rsidRDefault="007260E2">
      <w:pPr>
        <w:pStyle w:val="berschrift1"/>
        <w:numPr>
          <w:ilvl w:val="0"/>
          <w:numId w:val="0"/>
        </w:numPr>
        <w:jc w:val="center"/>
      </w:pPr>
      <w:bookmarkStart w:id="4414" w:name="_Toc270580271"/>
      <w:bookmarkStart w:id="4415" w:name="_Toc487203191"/>
      <w:r w:rsidRPr="00D22CCD">
        <w:t>Data Product format (e</w:t>
      </w:r>
      <w:bookmarkEnd w:id="4401"/>
      <w:bookmarkEnd w:id="4402"/>
      <w:bookmarkEnd w:id="4414"/>
      <w:r w:rsidRPr="00D22CCD">
        <w:t>ncoding)</w:t>
      </w:r>
      <w:bookmarkEnd w:id="4415"/>
    </w:p>
    <w:p w14:paraId="539E9EB7" w14:textId="77777777" w:rsidR="00453023" w:rsidRPr="00D22CCD" w:rsidRDefault="007260E2" w:rsidP="00610ED9">
      <w:pPr>
        <w:pStyle w:val="Bibliography1"/>
        <w:numPr>
          <w:ilvl w:val="0"/>
          <w:numId w:val="0"/>
        </w:numPr>
        <w:ind w:left="432" w:hanging="432"/>
        <w:rPr>
          <w:b/>
          <w:sz w:val="24"/>
          <w:szCs w:val="24"/>
        </w:rPr>
      </w:pPr>
      <w:bookmarkStart w:id="4416" w:name="_Toc207617007"/>
      <w:bookmarkStart w:id="4417" w:name="_Toc225648366"/>
      <w:bookmarkStart w:id="4418" w:name="_Toc225065223"/>
      <w:r w:rsidRPr="00D22CCD">
        <w:rPr>
          <w:b/>
          <w:sz w:val="24"/>
          <w:szCs w:val="24"/>
        </w:rPr>
        <w:t>Introduction</w:t>
      </w:r>
      <w:bookmarkEnd w:id="4416"/>
      <w:bookmarkEnd w:id="4417"/>
      <w:bookmarkEnd w:id="4418"/>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4419" w:name="_Toc487203192"/>
      <w:r w:rsidRPr="00554350">
        <w:rPr>
          <w:b/>
          <w:bCs/>
          <w:sz w:val="24"/>
          <w:szCs w:val="24"/>
          <w:lang w:eastAsia="en-US"/>
        </w:rPr>
        <w:t>Dataset files</w:t>
      </w:r>
      <w:bookmarkEnd w:id="4419"/>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4420" w:author="Gert Morlion" w:date="2024-08-26T14:22:00Z"/>
          <w:rFonts w:eastAsia="Times New Roman" w:cs="Arial"/>
          <w:lang w:eastAsia="en-US"/>
        </w:rPr>
      </w:pPr>
      <w:r w:rsidRPr="00D22CCD">
        <w:rPr>
          <w:rFonts w:eastAsia="Times New Roman" w:cs="Arial"/>
          <w:lang w:eastAsia="en-US"/>
        </w:rPr>
        <w:t xml:space="preserve">Dataset </w:t>
      </w:r>
      <w:ins w:id="4421" w:author="Gert Morlion" w:date="2024-08-26T14:22:00Z">
        <w:r w:rsidR="00A227F8">
          <w:rPr>
            <w:rFonts w:eastAsia="Times New Roman" w:cs="Arial"/>
            <w:lang w:eastAsia="en-US"/>
          </w:rPr>
          <w:t>G</w:t>
        </w:r>
      </w:ins>
      <w:del w:id="4422"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4423" w:author="Gert Morlion" w:date="2024-08-26T14:22:00Z">
        <w:r w:rsidR="00A227F8">
          <w:rPr>
            <w:rFonts w:eastAsia="Times New Roman" w:cs="Arial"/>
            <w:lang w:eastAsia="en-US"/>
          </w:rPr>
          <w:t>I</w:t>
        </w:r>
      </w:ins>
      <w:del w:id="4424"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4425"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4426"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4427"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4428" w:author="Gert Morlion" w:date="2023-06-05T11:57:00Z">
        <w:r w:rsidRPr="00D22CCD" w:rsidDel="00E90EC5">
          <w:rPr>
            <w:rFonts w:eastAsia="Times New Roman" w:cs="Arial"/>
            <w:lang w:eastAsia="en-US"/>
          </w:rPr>
          <w:delText>In</w:delText>
        </w:r>
      </w:del>
      <w:del w:id="4429"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4430"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4431"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4432"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4433"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4434"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proofErr w:type="gramStart"/>
      <w:r w:rsidRPr="00D22CCD">
        <w:rPr>
          <w:rFonts w:eastAsia="Times New Roman" w:cs="Arial"/>
          <w:lang w:eastAsia="en-US"/>
        </w:rPr>
        <w:t xml:space="preserve">Surface </w:t>
      </w:r>
      <w:ins w:id="4435" w:author="Gert Morlion" w:date="2023-06-05T11:58:00Z">
        <w:r w:rsidR="00E90EC5">
          <w:rPr>
            <w:rFonts w:eastAsia="Times New Roman" w:cs="Arial"/>
            <w:lang w:eastAsia="en-US"/>
          </w:rPr>
          <w:t xml:space="preserve"> records</w:t>
        </w:r>
      </w:ins>
      <w:proofErr w:type="gramEnd"/>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4436"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4437" w:author="Gert Morlion" w:date="2023-06-05T11:58:00Z"/>
          <w:rFonts w:eastAsia="Times New Roman" w:cs="Arial"/>
          <w:lang w:eastAsia="en-US"/>
        </w:rPr>
      </w:pPr>
      <w:del w:id="4438"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4439" w:author="Gert Morlion" w:date="2023-06-05T11:58:00Z"/>
          <w:rFonts w:eastAsia="Times New Roman" w:cs="Arial"/>
          <w:lang w:eastAsia="en-US"/>
        </w:rPr>
      </w:pPr>
      <w:del w:id="4440"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4441"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4442" w:author="Gert Morlion" w:date="2023-06-05T11:58:00Z">
        <w:r>
          <w:rPr>
            <w:rFonts w:eastAsia="Times New Roman" w:cs="Arial"/>
            <w:lang w:eastAsia="en-US"/>
          </w:rPr>
          <w:t xml:space="preserve">For information Type records, Composite Curve records, and </w:t>
        </w:r>
      </w:ins>
      <w:ins w:id="4443"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4444"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4445" w:name="_Toc487203193"/>
      <w:r w:rsidRPr="00D22CCD">
        <w:rPr>
          <w:b/>
          <w:sz w:val="24"/>
          <w:szCs w:val="24"/>
          <w:lang w:eastAsia="en-US"/>
        </w:rPr>
        <w:t>Records</w:t>
      </w:r>
      <w:bookmarkEnd w:id="4445"/>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4446" w:name="_Toc487203194"/>
      <w:r w:rsidRPr="00C730A5">
        <w:rPr>
          <w:b/>
          <w:bCs/>
          <w:sz w:val="24"/>
          <w:szCs w:val="24"/>
          <w:lang w:eastAsia="en-US"/>
        </w:rPr>
        <w:t>Fields</w:t>
      </w:r>
      <w:bookmarkEnd w:id="4446"/>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w:t>
      </w:r>
      <w:proofErr w:type="gramStart"/>
      <w:r w:rsidRPr="00D22CCD">
        <w:rPr>
          <w:rFonts w:eastAsia="Times New Roman" w:cs="Arial"/>
          <w:lang w:eastAsia="en-US"/>
        </w:rPr>
        <w:t>0..</w:t>
      </w:r>
      <w:proofErr w:type="gramEnd"/>
      <w:r w:rsidRPr="00D22CCD">
        <w:rPr>
          <w:rFonts w:eastAsia="Times New Roman" w:cs="Arial"/>
          <w:lang w:eastAsia="en-US"/>
        </w:rPr>
        <w:t>*&gt;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4447" w:name="_Toc487203195"/>
      <w:r w:rsidRPr="00D22CCD">
        <w:rPr>
          <w:b/>
          <w:sz w:val="24"/>
          <w:szCs w:val="24"/>
          <w:lang w:eastAsia="en-US"/>
        </w:rPr>
        <w:t>Subfields</w:t>
      </w:r>
      <w:bookmarkEnd w:id="4447"/>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4448" w:author="Gert Morlion" w:date="2023-06-05T12:00:00Z">
        <w:r w:rsidR="0073324A">
          <w:rPr>
            <w:rFonts w:ascii="Arial" w:hAnsi="Arial" w:cs="Arial"/>
          </w:rPr>
          <w:t>“</w:t>
        </w:r>
      </w:ins>
      <w:r w:rsidRPr="00D22CCD">
        <w:rPr>
          <w:rFonts w:ascii="Arial" w:hAnsi="Arial" w:cs="Arial"/>
        </w:rPr>
        <w:t>insert</w:t>
      </w:r>
      <w:ins w:id="4449"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4450" w:name="_Toc487203196"/>
      <w:r w:rsidRPr="00D22CCD">
        <w:rPr>
          <w:b/>
          <w:sz w:val="24"/>
          <w:szCs w:val="24"/>
          <w:lang w:eastAsia="en-US"/>
        </w:rPr>
        <w:t>Base dataset structure</w:t>
      </w:r>
      <w:bookmarkEnd w:id="4450"/>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1&gt;-ATCS (*2): </w:t>
      </w:r>
      <w:proofErr w:type="spellStart"/>
      <w:r w:rsidRPr="00BE52D5">
        <w:rPr>
          <w:rFonts w:cs="Courier New"/>
          <w:lang w:val="it-IT"/>
        </w:rPr>
        <w:t>Attribute</w:t>
      </w:r>
      <w:proofErr w:type="spellEnd"/>
      <w:r w:rsidRPr="00BE52D5">
        <w:rPr>
          <w:rFonts w:cs="Courier New"/>
          <w:lang w:val="it-IT"/>
        </w:rPr>
        <w:t xml:space="preserve"> </w:t>
      </w:r>
      <w:proofErr w:type="spellStart"/>
      <w:r w:rsidRPr="00BE52D5">
        <w:rPr>
          <w:rFonts w:cs="Courier New"/>
          <w:lang w:val="it-IT"/>
        </w:rPr>
        <w:t>Codes</w:t>
      </w:r>
      <w:proofErr w:type="spellEnd"/>
      <w:r w:rsidRPr="00BE52D5">
        <w:rPr>
          <w:rFonts w:cs="Courier New"/>
          <w:lang w:val="it-IT"/>
        </w:rPr>
        <w:t xml:space="preserve">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w:t>
      </w:r>
      <w:proofErr w:type="gramStart"/>
      <w:r w:rsidRPr="00BE52D5">
        <w:rPr>
          <w:rFonts w:cs="Courier New"/>
          <w:lang w:val="it-IT"/>
        </w:rPr>
        <w:t>0..</w:t>
      </w:r>
      <w:proofErr w:type="gramEnd"/>
      <w:r w:rsidRPr="00BE52D5">
        <w:rPr>
          <w:rFonts w:cs="Courier New"/>
          <w:lang w:val="it-IT"/>
        </w:rPr>
        <w:t xml:space="preserve">1&gt;-ITCS (*2): Information </w:t>
      </w:r>
      <w:proofErr w:type="spellStart"/>
      <w:r w:rsidRPr="00BE52D5">
        <w:rPr>
          <w:rFonts w:cs="Courier New"/>
          <w:lang w:val="it-IT"/>
        </w:rPr>
        <w:t>Type</w:t>
      </w:r>
      <w:proofErr w:type="spellEnd"/>
      <w:r w:rsidRPr="00BE52D5">
        <w:rPr>
          <w:rFonts w:cs="Courier New"/>
          <w:lang w:val="it-IT"/>
        </w:rPr>
        <w:t xml:space="preserv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w:t>
      </w:r>
      <w:proofErr w:type="gramStart"/>
      <w:r w:rsidRPr="00BE52D5">
        <w:rPr>
          <w:rFonts w:cs="Courier New"/>
          <w:lang w:val="fr-BE"/>
        </w:rPr>
        <w:t>0..</w:t>
      </w:r>
      <w:proofErr w:type="gramEnd"/>
      <w:r w:rsidRPr="00BE52D5">
        <w:rPr>
          <w:rFonts w:cs="Courier New"/>
          <w:lang w:val="fr-BE"/>
        </w:rPr>
        <w:t xml:space="preserve">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 xml:space="preserve">*&gt;-CRSH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 xml:space="preserve">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0..</w:t>
      </w:r>
      <w:proofErr w:type="gramEnd"/>
      <w:r w:rsidRPr="00D22CCD">
        <w:rPr>
          <w:rFonts w:ascii="Courier New" w:hAnsi="Courier New" w:cs="Courier New"/>
        </w:rPr>
        <w:t>*&gt;-C3IL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w:t>
      </w:r>
      <w:proofErr w:type="gramStart"/>
      <w:r w:rsidRPr="00D22CCD">
        <w:rPr>
          <w:rFonts w:ascii="Courier New" w:eastAsia="Times New Roman" w:hAnsi="Courier New" w:cs="Courier New"/>
          <w:lang w:eastAsia="en-US"/>
        </w:rPr>
        <w:t>0..</w:t>
      </w:r>
      <w:proofErr w:type="gramEnd"/>
      <w:r w:rsidRPr="00D22CCD">
        <w:rPr>
          <w:rFonts w:ascii="Courier New" w:eastAsia="Times New Roman" w:hAnsi="Courier New" w:cs="Courier New"/>
          <w:lang w:eastAsia="en-US"/>
        </w:rPr>
        <w:t>*&gt;-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4451" w:author="Gert Morlion" w:date="2024-08-26T14:30:00Z">
        <w:r w:rsidR="00C730A5">
          <w:rPr>
            <w:rFonts w:ascii="Courier New" w:hAnsi="Courier New" w:cs="Courier New"/>
          </w:rPr>
          <w:t>1</w:t>
        </w:r>
      </w:ins>
      <w:del w:id="4452"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proofErr w:type="gramStart"/>
      <w:r w:rsidRPr="00D22CCD">
        <w:rPr>
          <w:rFonts w:ascii="Courier New" w:hAnsi="Courier New" w:cs="Courier New"/>
        </w:rPr>
        <w:t>1..</w:t>
      </w:r>
      <w:proofErr w:type="gramEnd"/>
      <w:r w:rsidRPr="00D22CCD">
        <w:rPr>
          <w:rFonts w:ascii="Courier New" w:hAnsi="Courier New" w:cs="Courier New"/>
        </w:rPr>
        <w:t>*&gt;-RIAS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 xml:space="preserve">*&gt;--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w:t>
      </w:r>
      <w:proofErr w:type="gramStart"/>
      <w:r w:rsidRPr="00D22CCD">
        <w:rPr>
          <w:rFonts w:ascii="Courier New" w:hAnsi="Courier New" w:cs="Courier New"/>
        </w:rPr>
        <w:t>0..</w:t>
      </w:r>
      <w:proofErr w:type="gramEnd"/>
      <w:r w:rsidRPr="00D22CCD">
        <w:rPr>
          <w:rFonts w:ascii="Courier New" w:hAnsi="Courier New" w:cs="Courier New"/>
        </w:rPr>
        <w:t>*&gt;-MASK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4453" w:name="_Toc207617025"/>
      <w:bookmarkStart w:id="4454" w:name="_Toc487203197"/>
      <w:r w:rsidRPr="00681822">
        <w:rPr>
          <w:b/>
          <w:bCs/>
        </w:rPr>
        <w:t xml:space="preserve">Dataset Identification field </w:t>
      </w:r>
      <w:bookmarkEnd w:id="4453"/>
      <w:r w:rsidRPr="00681822">
        <w:rPr>
          <w:b/>
          <w:bCs/>
        </w:rPr>
        <w:t>- DSID</w:t>
      </w:r>
      <w:bookmarkEnd w:id="4454"/>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4455" w:author="Gert Morlion" w:date="2024-08-26T14:34:00Z">
              <w:r w:rsidRPr="00D22CCD" w:rsidDel="007C15EB">
                <w:delText>-</w:delText>
              </w:r>
            </w:del>
            <w:ins w:id="4456" w:author="Gert Morlion" w:date="2024-08-26T14:34:00Z">
              <w:r w:rsidR="007C15EB">
                <w:t>–</w:t>
              </w:r>
            </w:ins>
            <w:r w:rsidRPr="00D22CCD">
              <w:t xml:space="preserve"> Data</w:t>
            </w:r>
            <w:ins w:id="4457" w:author="Gert Morlion" w:date="2024-08-26T14:34:00Z">
              <w:r w:rsidR="007C15EB">
                <w:t xml:space="preserve"> S</w:t>
              </w:r>
            </w:ins>
            <w:del w:id="4458"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4459" w:author="Gert Morlion" w:date="2024-08-26T14:34:00Z">
              <w:r w:rsidR="007C15EB">
                <w:t>P</w:t>
              </w:r>
            </w:ins>
            <w:del w:id="4460" w:author="Gert Morlion" w:date="2024-08-26T14:34:00Z">
              <w:r w:rsidRPr="00D22CCD" w:rsidDel="007C15EB">
                <w:delText>p</w:delText>
              </w:r>
            </w:del>
            <w:r w:rsidRPr="00D22CCD">
              <w:t xml:space="preserve">roduct </w:t>
            </w:r>
            <w:ins w:id="4461" w:author="Gert Morlion" w:date="2024-08-26T14:34:00Z">
              <w:r w:rsidR="007C15EB">
                <w:t>S</w:t>
              </w:r>
            </w:ins>
            <w:del w:id="4462"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proofErr w:type="gramStart"/>
            <w:r w:rsidRPr="00D22CCD">
              <w:t>A(</w:t>
            </w:r>
            <w:proofErr w:type="gramEnd"/>
            <w:r w:rsidRPr="00D22CCD">
              <w:t>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proofErr w:type="gramStart"/>
            <w:r w:rsidRPr="00D22CCD">
              <w:t>A(</w:t>
            </w:r>
            <w:proofErr w:type="gramEnd"/>
            <w:r w:rsidRPr="00D22CCD">
              <w:t>)</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4463" w:author="Birklhuber Bernd" w:date="2025-03-07T14:14:00Z">
              <w:r w:rsidRPr="00D22CCD" w:rsidDel="00AC4E72">
                <w:delText>??</w:delText>
              </w:r>
            </w:del>
            <w:ins w:id="4464"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4465" w:name="_Toc207617026"/>
      <w:bookmarkStart w:id="4466" w:name="_Toc487203198"/>
      <w:r w:rsidRPr="004808C7">
        <w:rPr>
          <w:b/>
          <w:bCs/>
        </w:rPr>
        <w:t>Dataset Structure Information field</w:t>
      </w:r>
      <w:bookmarkEnd w:id="4465"/>
      <w:r w:rsidRPr="004808C7">
        <w:rPr>
          <w:b/>
          <w:bCs/>
        </w:rPr>
        <w:t xml:space="preserve"> - DSSI</w:t>
      </w:r>
      <w:bookmarkEnd w:id="4466"/>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4467" w:name="_Toc207617017"/>
      <w:bookmarkStart w:id="4468" w:name="_Toc225648367"/>
      <w:bookmarkStart w:id="4469"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4470" w:author="Gert Morlion" w:date="2024-08-26T14:34:00Z">
              <w:r w:rsidR="004808C7">
                <w:t>F</w:t>
              </w:r>
            </w:ins>
            <w:del w:id="4471" w:author="Gert Morlion" w:date="2024-08-26T14:34:00Z">
              <w:r w:rsidRPr="00D22CCD" w:rsidDel="004808C7">
                <w:delText>f</w:delText>
              </w:r>
            </w:del>
            <w:r w:rsidRPr="00D22CCD">
              <w:t xml:space="preserve">eature </w:t>
            </w:r>
            <w:ins w:id="4472" w:author="Gert Morlion" w:date="2024-08-26T14:34:00Z">
              <w:r w:rsidR="004808C7">
                <w:t>C</w:t>
              </w:r>
            </w:ins>
            <w:del w:id="4473"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4474" w:author="Gert Morlion" w:date="2024-08-26T14:35:00Z">
              <w:r w:rsidR="007C15EB">
                <w:t>F</w:t>
              </w:r>
            </w:ins>
            <w:del w:id="4475" w:author="Gert Morlion" w:date="2024-08-26T14:35:00Z">
              <w:r w:rsidRPr="00D22CCD" w:rsidDel="007C15EB">
                <w:delText>f</w:delText>
              </w:r>
            </w:del>
            <w:r w:rsidRPr="00D22CCD">
              <w:t xml:space="preserve">eature </w:t>
            </w:r>
            <w:ins w:id="4476" w:author="Gert Morlion" w:date="2024-08-26T14:35:00Z">
              <w:r w:rsidR="007C15EB">
                <w:t>C</w:t>
              </w:r>
            </w:ins>
            <w:del w:id="4477"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4478" w:author="Gert Morlion" w:date="2024-08-26T14:35:00Z">
              <w:r w:rsidR="00096C58">
                <w:t>F</w:t>
              </w:r>
            </w:ins>
            <w:del w:id="4479" w:author="Gert Morlion" w:date="2024-08-26T14:35:00Z">
              <w:r w:rsidRPr="00D22CCD" w:rsidDel="00096C58">
                <w:delText>f</w:delText>
              </w:r>
            </w:del>
            <w:r w:rsidRPr="00D22CCD">
              <w:t xml:space="preserve">eature </w:t>
            </w:r>
            <w:ins w:id="4480" w:author="Gert Morlion" w:date="2024-08-26T14:35:00Z">
              <w:r w:rsidR="00096C58">
                <w:t>C</w:t>
              </w:r>
            </w:ins>
            <w:del w:id="4481"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4482" w:author="Gert Morlion" w:date="2024-08-26T14:35:00Z">
              <w:r w:rsidR="00813EAC">
                <w:t>F</w:t>
              </w:r>
            </w:ins>
            <w:del w:id="4483" w:author="Gert Morlion" w:date="2024-08-26T14:35:00Z">
              <w:r w:rsidRPr="00D22CCD" w:rsidDel="00813EAC">
                <w:delText>f</w:delText>
              </w:r>
            </w:del>
            <w:r w:rsidRPr="00D22CCD">
              <w:t xml:space="preserve">eature </w:t>
            </w:r>
            <w:ins w:id="4484" w:author="Gert Morlion" w:date="2024-08-26T14:35:00Z">
              <w:r w:rsidR="00813EAC">
                <w:t>C</w:t>
              </w:r>
            </w:ins>
            <w:del w:id="4485"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4486" w:author="Gert Morlion" w:date="2024-08-26T14:36:00Z">
              <w:r w:rsidR="00813EAC">
                <w:t>F</w:t>
              </w:r>
            </w:ins>
            <w:del w:id="4487" w:author="Gert Morlion" w:date="2024-08-26T14:36:00Z">
              <w:r w:rsidRPr="00D22CCD" w:rsidDel="00813EAC">
                <w:delText>f</w:delText>
              </w:r>
            </w:del>
            <w:r w:rsidRPr="00D22CCD">
              <w:t xml:space="preserve">eature </w:t>
            </w:r>
            <w:ins w:id="4488" w:author="Gert Morlion" w:date="2024-08-26T14:36:00Z">
              <w:r w:rsidR="00813EAC">
                <w:t>C</w:t>
              </w:r>
            </w:ins>
            <w:del w:id="4489"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4490" w:author="Gert Morlion" w:date="2024-08-26T14:36:00Z">
              <w:r w:rsidR="000B4189">
                <w:t>F</w:t>
              </w:r>
            </w:ins>
            <w:del w:id="4491" w:author="Gert Morlion" w:date="2024-08-26T14:36:00Z">
              <w:r w:rsidRPr="00D22CCD" w:rsidDel="000B4189">
                <w:delText>f</w:delText>
              </w:r>
            </w:del>
            <w:r w:rsidRPr="00D22CCD">
              <w:t xml:space="preserve">eature </w:t>
            </w:r>
            <w:ins w:id="4492" w:author="Gert Morlion" w:date="2024-08-26T14:36:00Z">
              <w:r w:rsidR="000B4189">
                <w:t>C</w:t>
              </w:r>
            </w:ins>
            <w:del w:id="4493"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4494" w:name="_Toc207617030"/>
      <w:bookmarkEnd w:id="4467"/>
      <w:bookmarkEnd w:id="4468"/>
      <w:bookmarkEnd w:id="4469"/>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proofErr w:type="gramStart"/>
            <w:r w:rsidRPr="00D22CCD">
              <w:t>&gt;{</w:t>
            </w:r>
            <w:proofErr w:type="gramEnd"/>
            <w:r w:rsidRPr="00D22CCD">
              <w:t xml:space="preserve">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proofErr w:type="gramStart"/>
            <w:r w:rsidRPr="00D22CCD">
              <w:t>CRS  Identifier</w:t>
            </w:r>
            <w:proofErr w:type="gramEnd"/>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w:t>
            </w:r>
            <w:proofErr w:type="gramStart"/>
            <w:r w:rsidRPr="00D22CCD">
              <w:t>omitted</w:t>
            </w:r>
            <w:proofErr w:type="gramEnd"/>
            <w:r w:rsidRPr="00D22CCD">
              <w:t xml:space="preserve">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proofErr w:type="gramStart"/>
            <w:r w:rsidRPr="00D22CCD">
              <w:t>A(</w:t>
            </w:r>
            <w:proofErr w:type="gramEnd"/>
            <w:r w:rsidRPr="00D22CCD">
              <w:t>)</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4495" w:name="_Toc207617037"/>
      <w:bookmarkEnd w:id="4494"/>
    </w:p>
    <w:p w14:paraId="7CB7F1D8" w14:textId="77777777" w:rsidR="00453023" w:rsidRPr="00D22CCD" w:rsidRDefault="007260E2">
      <w:pPr>
        <w:pStyle w:val="Listenfortsetzung3"/>
        <w:rPr>
          <w:b/>
        </w:rPr>
      </w:pPr>
      <w:bookmarkStart w:id="4496" w:name="_Toc225648369"/>
      <w:bookmarkStart w:id="4497" w:name="_Toc225065226"/>
      <w:r w:rsidRPr="00D22CCD">
        <w:t xml:space="preserve">   </w:t>
      </w:r>
      <w:r w:rsidRPr="00D22CCD">
        <w:rPr>
          <w:b/>
        </w:rPr>
        <w:t>Information Type Identifier field</w:t>
      </w:r>
      <w:bookmarkEnd w:id="4495"/>
      <w:bookmarkEnd w:id="4496"/>
      <w:bookmarkEnd w:id="4497"/>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proofErr w:type="gramStart"/>
            <w:r w:rsidRPr="00D22CCD">
              <w:t>A(</w:t>
            </w:r>
            <w:proofErr w:type="gramEnd"/>
            <w:r w:rsidRPr="00D22CCD">
              <w:t>)</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4498"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4499"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4500"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4501"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proofErr w:type="gramStart"/>
            <w:r w:rsidRPr="00D22CCD">
              <w:t>A(</w:t>
            </w:r>
            <w:proofErr w:type="gramEnd"/>
            <w:r w:rsidRPr="00D22CCD">
              <w:t>)</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4502" w:name="_Toc207617049"/>
      <w:r w:rsidRPr="00D22CCD">
        <w:t xml:space="preserve"> </w:t>
      </w:r>
      <w:r w:rsidRPr="00D22CCD">
        <w:rPr>
          <w:b/>
        </w:rPr>
        <w:t xml:space="preserve">Point Record Identifier field </w:t>
      </w:r>
      <w:bookmarkEnd w:id="4502"/>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4503" w:name="_Toc207617053"/>
    </w:p>
    <w:p w14:paraId="421D8A1D" w14:textId="77777777" w:rsidR="00453023" w:rsidRPr="00D22CCD" w:rsidRDefault="007260E2">
      <w:pPr>
        <w:pStyle w:val="berschrift3"/>
        <w:numPr>
          <w:ilvl w:val="2"/>
          <w:numId w:val="1"/>
        </w:numPr>
        <w:jc w:val="both"/>
      </w:pPr>
      <w:bookmarkStart w:id="4504" w:name="_Toc207617042"/>
      <w:bookmarkStart w:id="4505" w:name="_Toc225648371"/>
      <w:bookmarkStart w:id="4506" w:name="_Toc225065228"/>
      <w:r w:rsidRPr="00D22CCD">
        <w:t xml:space="preserve">   </w:t>
      </w:r>
      <w:bookmarkStart w:id="4507" w:name="_Toc487203200"/>
      <w:r w:rsidRPr="00D22CCD">
        <w:t>2</w:t>
      </w:r>
      <w:r w:rsidRPr="00D22CCD">
        <w:noBreakHyphen/>
        <w:t xml:space="preserve">D Integer Coordinate Tuple field structure </w:t>
      </w:r>
      <w:bookmarkEnd w:id="4504"/>
      <w:bookmarkEnd w:id="4505"/>
      <w:bookmarkEnd w:id="4506"/>
      <w:r w:rsidRPr="00D22CCD">
        <w:t>– C2IT</w:t>
      </w:r>
      <w:bookmarkEnd w:id="4507"/>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w:t>
            </w:r>
            <w:proofErr w:type="gramStart"/>
            <w:r w:rsidRPr="00D22CCD">
              <w:t>coordinate  (</w:t>
            </w:r>
            <w:proofErr w:type="gramEnd"/>
            <w:r w:rsidRPr="00D22CCD">
              <w:t>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w:t>
            </w:r>
            <w:proofErr w:type="gramStart"/>
            <w:r w:rsidRPr="00D22CCD">
              <w:t>coordinate  (</w:t>
            </w:r>
            <w:proofErr w:type="gramEnd"/>
            <w:r w:rsidRPr="00D22CCD">
              <w:t>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4508" w:name="_Toc207617043"/>
      <w:bookmarkStart w:id="4509" w:name="_Toc225648372"/>
      <w:bookmarkStart w:id="4510" w:name="_Toc225065229"/>
      <w:r w:rsidRPr="00D22CCD">
        <w:t xml:space="preserve">  </w:t>
      </w:r>
      <w:bookmarkStart w:id="4511" w:name="_Toc487203201"/>
      <w:r w:rsidRPr="00D22CCD">
        <w:t>3</w:t>
      </w:r>
      <w:r w:rsidRPr="00D22CCD">
        <w:noBreakHyphen/>
        <w:t>D Integer Coordinate Tuple field</w:t>
      </w:r>
      <w:bookmarkEnd w:id="4508"/>
      <w:bookmarkEnd w:id="4509"/>
      <w:bookmarkEnd w:id="4510"/>
      <w:r w:rsidRPr="00D22CCD">
        <w:t xml:space="preserve"> structure– C3IT</w:t>
      </w:r>
      <w:bookmarkEnd w:id="4511"/>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 xml:space="preserve">Y- </w:t>
            </w:r>
            <w:proofErr w:type="gramStart"/>
            <w:r w:rsidRPr="00D22CCD">
              <w:t>coordinate  (</w:t>
            </w:r>
            <w:proofErr w:type="gramEnd"/>
            <w:r w:rsidRPr="00D22CCD">
              <w:t>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4503"/>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4512"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4512"/>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4513" w:name="_Toc207617058"/>
      <w:r w:rsidRPr="00D22CCD">
        <w:rPr>
          <w:b/>
        </w:rPr>
        <w:t xml:space="preserve">  Point Association field </w:t>
      </w:r>
      <w:bookmarkEnd w:id="4513"/>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4514" w:name="_Toc207617060"/>
      <w:r w:rsidRPr="00D22CCD">
        <w:rPr>
          <w:b/>
        </w:rPr>
        <w:t xml:space="preserve"> Segment Header field </w:t>
      </w:r>
      <w:bookmarkEnd w:id="4514"/>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 xml:space="preserve">Circle </w:t>
            </w:r>
            <w:proofErr w:type="gramStart"/>
            <w:r w:rsidRPr="00D22CCD">
              <w:t>or  arc</w:t>
            </w:r>
            <w:proofErr w:type="gramEnd"/>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4515" w:name="_Toc207617064"/>
      <w:r w:rsidRPr="00D22CCD">
        <w:t xml:space="preserve"> </w:t>
      </w:r>
      <w:r w:rsidRPr="00D22CCD">
        <w:rPr>
          <w:b/>
        </w:rPr>
        <w:t xml:space="preserve">Composite Curve Record Identifier field </w:t>
      </w:r>
      <w:bookmarkEnd w:id="4515"/>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4516" w:name="_Toc207617066"/>
      <w:r w:rsidRPr="00D22CCD">
        <w:t xml:space="preserve"> </w:t>
      </w:r>
      <w:r w:rsidRPr="00D22CCD">
        <w:rPr>
          <w:b/>
        </w:rPr>
        <w:t xml:space="preserve">Curve Component field </w:t>
      </w:r>
      <w:bookmarkEnd w:id="4516"/>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4517" w:name="_Toc207617070"/>
      <w:r w:rsidRPr="00D22CCD">
        <w:t xml:space="preserve">  </w:t>
      </w:r>
      <w:r w:rsidRPr="00D22CCD">
        <w:rPr>
          <w:b/>
        </w:rPr>
        <w:t xml:space="preserve">Surface Record Identifier field </w:t>
      </w:r>
      <w:bookmarkEnd w:id="4517"/>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4518" w:name="_Toc207617071"/>
      <w:r w:rsidRPr="00D22CCD">
        <w:t xml:space="preserve">  </w:t>
      </w:r>
      <w:r w:rsidRPr="00D22CCD">
        <w:rPr>
          <w:b/>
        </w:rPr>
        <w:t xml:space="preserve">Ring Association field </w:t>
      </w:r>
      <w:bookmarkEnd w:id="4518"/>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4519" w:name="_Toc207617075"/>
      <w:bookmarkStart w:id="4520" w:name="_Toc225648375"/>
      <w:bookmarkStart w:id="4521" w:name="_Toc225065232"/>
    </w:p>
    <w:p w14:paraId="3AD767A5" w14:textId="77777777" w:rsidR="00453023" w:rsidRPr="00D22CCD" w:rsidRDefault="007260E2">
      <w:pPr>
        <w:pStyle w:val="berschrift3"/>
        <w:numPr>
          <w:ilvl w:val="2"/>
          <w:numId w:val="1"/>
        </w:numPr>
        <w:jc w:val="both"/>
      </w:pPr>
      <w:r w:rsidRPr="00D22CCD">
        <w:t xml:space="preserve"> </w:t>
      </w:r>
      <w:bookmarkStart w:id="4522" w:name="_Toc487203202"/>
      <w:r w:rsidRPr="00D22CCD">
        <w:t xml:space="preserve">Feature Type Record Identifier field </w:t>
      </w:r>
      <w:bookmarkEnd w:id="4519"/>
      <w:bookmarkEnd w:id="4520"/>
      <w:bookmarkEnd w:id="4521"/>
      <w:r w:rsidRPr="00D22CCD">
        <w:t>- FRID</w:t>
      </w:r>
      <w:bookmarkEnd w:id="4522"/>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w:t>
            </w:r>
            <w:proofErr w:type="gramStart"/>
            <w:r w:rsidRPr="00D22CCD">
              <w:t>}  -</w:t>
            </w:r>
            <w:proofErr w:type="gramEnd"/>
            <w:r w:rsidRPr="00D22CCD">
              <w:t xml:space="preserve">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4523" w:name="_Toc207617076"/>
      <w:bookmarkStart w:id="4524" w:name="_Toc225648376"/>
      <w:bookmarkStart w:id="4525" w:name="_Toc225065233"/>
    </w:p>
    <w:p w14:paraId="22CBD7DA" w14:textId="77777777" w:rsidR="00453023" w:rsidRPr="00D22CCD" w:rsidRDefault="007260E2">
      <w:pPr>
        <w:pStyle w:val="berschrift3"/>
        <w:numPr>
          <w:ilvl w:val="2"/>
          <w:numId w:val="1"/>
        </w:numPr>
        <w:jc w:val="both"/>
      </w:pPr>
      <w:r w:rsidRPr="00D22CCD">
        <w:t xml:space="preserve"> </w:t>
      </w:r>
      <w:bookmarkStart w:id="4526" w:name="_Toc487203203"/>
      <w:r w:rsidRPr="00D22CCD">
        <w:t xml:space="preserve">Feature Object Identifier field </w:t>
      </w:r>
      <w:bookmarkEnd w:id="4523"/>
      <w:bookmarkEnd w:id="4524"/>
      <w:bookmarkEnd w:id="4525"/>
      <w:r w:rsidRPr="00D22CCD">
        <w:t>- FOID</w:t>
      </w:r>
      <w:bookmarkEnd w:id="4526"/>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4527" w:name="_Toc207617078"/>
      <w:bookmarkStart w:id="4528" w:name="_Toc225648377"/>
      <w:bookmarkStart w:id="4529" w:name="_Toc225065234"/>
      <w:r w:rsidRPr="00D22CCD">
        <w:t xml:space="preserve"> </w:t>
      </w:r>
      <w:bookmarkStart w:id="4530" w:name="_Toc487203204"/>
      <w:r w:rsidRPr="00D22CCD">
        <w:t xml:space="preserve">Spatial Association field </w:t>
      </w:r>
      <w:bookmarkEnd w:id="4527"/>
      <w:bookmarkEnd w:id="4528"/>
      <w:bookmarkEnd w:id="4529"/>
      <w:r w:rsidRPr="00D22CCD">
        <w:t>- SPAS</w:t>
      </w:r>
      <w:bookmarkEnd w:id="4530"/>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4531" w:author="Gert Morlion" w:date="2024-08-26T14:42:00Z"/>
              </w:rPr>
            </w:pPr>
            <w:ins w:id="4532" w:author="Gert Morlion" w:date="2024-08-26T14:42:00Z">
              <w:r>
                <w:t>One of</w:t>
              </w:r>
            </w:ins>
          </w:p>
          <w:p w14:paraId="38780D3E" w14:textId="77777777" w:rsidR="00CF5B37" w:rsidRDefault="00CF5B37" w:rsidP="00CF5B37">
            <w:pPr>
              <w:pStyle w:val="Small"/>
              <w:spacing w:before="40"/>
              <w:jc w:val="both"/>
              <w:rPr>
                <w:ins w:id="4533" w:author="Gert Morlion" w:date="2024-08-26T14:42:00Z"/>
              </w:rPr>
            </w:pPr>
            <w:ins w:id="4534" w:author="Gert Morlion" w:date="2024-08-26T14:42:00Z">
              <w:r>
                <w:t>{110}</w:t>
              </w:r>
            </w:ins>
          </w:p>
          <w:p w14:paraId="70A0DE1C" w14:textId="77777777" w:rsidR="00CF5B37" w:rsidRDefault="00CF5B37" w:rsidP="00CF5B37">
            <w:pPr>
              <w:pStyle w:val="Small"/>
              <w:spacing w:before="0"/>
              <w:jc w:val="both"/>
              <w:rPr>
                <w:ins w:id="4535" w:author="Gert Morlion" w:date="2024-08-26T14:42:00Z"/>
              </w:rPr>
            </w:pPr>
            <w:ins w:id="4536" w:author="Gert Morlion" w:date="2024-08-26T14:42:00Z">
              <w:r>
                <w:t>{115}</w:t>
              </w:r>
            </w:ins>
          </w:p>
          <w:p w14:paraId="6675C929" w14:textId="77777777" w:rsidR="00CF5B37" w:rsidRDefault="00CF5B37" w:rsidP="00CF5B37">
            <w:pPr>
              <w:pStyle w:val="Small"/>
              <w:spacing w:before="0"/>
              <w:jc w:val="both"/>
              <w:rPr>
                <w:ins w:id="4537" w:author="Gert Morlion" w:date="2024-08-26T14:42:00Z"/>
              </w:rPr>
            </w:pPr>
            <w:ins w:id="4538" w:author="Gert Morlion" w:date="2024-08-26T14:42:00Z">
              <w:r>
                <w:t>{120}</w:t>
              </w:r>
            </w:ins>
          </w:p>
          <w:p w14:paraId="4FB326CD" w14:textId="77777777" w:rsidR="00CF5B37" w:rsidRDefault="00CF5B37" w:rsidP="00CF5B37">
            <w:pPr>
              <w:pStyle w:val="Small"/>
              <w:spacing w:before="0"/>
              <w:jc w:val="both"/>
              <w:rPr>
                <w:ins w:id="4539" w:author="Gert Morlion" w:date="2024-08-26T14:42:00Z"/>
              </w:rPr>
            </w:pPr>
            <w:ins w:id="4540" w:author="Gert Morlion" w:date="2024-08-26T14:42:00Z">
              <w:r>
                <w:t>{125}</w:t>
              </w:r>
            </w:ins>
          </w:p>
          <w:p w14:paraId="2FF10FD9" w14:textId="26E45872" w:rsidR="00453023" w:rsidRPr="00D22CCD" w:rsidRDefault="00CF5B37" w:rsidP="00CF5B37">
            <w:pPr>
              <w:pStyle w:val="Small"/>
              <w:jc w:val="both"/>
            </w:pPr>
            <w:ins w:id="4541"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4542"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4543" w:author="Gert Morlion" w:date="2024-08-26T14:42:00Z"/>
              </w:rPr>
            </w:pPr>
            <w:ins w:id="4544" w:author="Gert Morlion" w:date="2024-08-26T14:42:00Z">
              <w:r w:rsidRPr="006834DB">
                <w:t>{110} – Point</w:t>
              </w:r>
            </w:ins>
          </w:p>
          <w:p w14:paraId="401FC635" w14:textId="77777777" w:rsidR="00656770" w:rsidRPr="006834DB" w:rsidRDefault="00656770" w:rsidP="00656770">
            <w:pPr>
              <w:pStyle w:val="Small"/>
              <w:spacing w:before="0"/>
              <w:jc w:val="both"/>
              <w:rPr>
                <w:ins w:id="4545" w:author="Gert Morlion" w:date="2024-08-26T14:42:00Z"/>
              </w:rPr>
            </w:pPr>
            <w:ins w:id="4546" w:author="Gert Morlion" w:date="2024-08-26T14:42:00Z">
              <w:r w:rsidRPr="006834DB">
                <w:t>{115} – Multi Point</w:t>
              </w:r>
            </w:ins>
          </w:p>
          <w:p w14:paraId="1E03C010" w14:textId="77777777" w:rsidR="00656770" w:rsidRPr="006834DB" w:rsidRDefault="00656770" w:rsidP="00656770">
            <w:pPr>
              <w:pStyle w:val="Small"/>
              <w:spacing w:before="0"/>
              <w:jc w:val="both"/>
              <w:rPr>
                <w:ins w:id="4547" w:author="Gert Morlion" w:date="2024-08-26T14:42:00Z"/>
              </w:rPr>
            </w:pPr>
            <w:ins w:id="4548" w:author="Gert Morlion" w:date="2024-08-26T14:42:00Z">
              <w:r w:rsidRPr="006834DB">
                <w:t>{120} – Curve</w:t>
              </w:r>
            </w:ins>
          </w:p>
          <w:p w14:paraId="10EBF35E" w14:textId="77777777" w:rsidR="00656770" w:rsidRPr="006834DB" w:rsidRDefault="00656770" w:rsidP="00656770">
            <w:pPr>
              <w:pStyle w:val="Small"/>
              <w:spacing w:before="0"/>
              <w:jc w:val="both"/>
              <w:rPr>
                <w:ins w:id="4549" w:author="Gert Morlion" w:date="2024-08-26T14:42:00Z"/>
              </w:rPr>
            </w:pPr>
            <w:ins w:id="4550" w:author="Gert Morlion" w:date="2024-08-26T14:42:00Z">
              <w:r w:rsidRPr="006834DB">
                <w:t>{125} – Composite Curve</w:t>
              </w:r>
            </w:ins>
          </w:p>
          <w:p w14:paraId="04048420" w14:textId="46E4108D" w:rsidR="00656770" w:rsidRPr="00D22CCD" w:rsidRDefault="00656770" w:rsidP="00656770">
            <w:pPr>
              <w:pStyle w:val="Small"/>
              <w:jc w:val="both"/>
            </w:pPr>
            <w:ins w:id="4551"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4552" w:name="_Toc207617079"/>
      <w:bookmarkStart w:id="4553" w:name="_Toc225648378"/>
      <w:bookmarkStart w:id="4554" w:name="_Toc225065235"/>
    </w:p>
    <w:p w14:paraId="61049C49" w14:textId="77777777" w:rsidR="00453023" w:rsidRPr="00D22CCD" w:rsidRDefault="007260E2">
      <w:pPr>
        <w:pStyle w:val="berschrift3"/>
        <w:numPr>
          <w:ilvl w:val="2"/>
          <w:numId w:val="1"/>
        </w:numPr>
        <w:jc w:val="both"/>
      </w:pPr>
      <w:r w:rsidRPr="00D22CCD">
        <w:t xml:space="preserve"> </w:t>
      </w:r>
      <w:bookmarkStart w:id="4555" w:name="_Toc487203205"/>
      <w:r w:rsidRPr="00D22CCD">
        <w:t xml:space="preserve">Feature Association field </w:t>
      </w:r>
      <w:bookmarkEnd w:id="4552"/>
      <w:bookmarkEnd w:id="4553"/>
      <w:bookmarkEnd w:id="4554"/>
      <w:r w:rsidRPr="00D22CCD">
        <w:t>– FASC</w:t>
      </w:r>
      <w:bookmarkEnd w:id="4555"/>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4556"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4557" w:author="Gert Morlion" w:date="2024-08-26T14:43:00Z"/>
              </w:rPr>
            </w:pPr>
            <w:r w:rsidRPr="00D22CCD">
              <w:t>Record name of the referenced record</w:t>
            </w:r>
          </w:p>
          <w:p w14:paraId="4678DC93" w14:textId="76286845" w:rsidR="00453023" w:rsidRPr="00D22CCD" w:rsidRDefault="001A654B" w:rsidP="001A654B">
            <w:pPr>
              <w:pStyle w:val="Small"/>
              <w:jc w:val="both"/>
            </w:pPr>
            <w:ins w:id="4558"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w:t>
            </w:r>
            <w:proofErr w:type="gramStart"/>
            <w:r w:rsidRPr="00D22CCD">
              <w:t>starting  with</w:t>
            </w:r>
            <w:proofErr w:type="gramEnd"/>
            <w:r w:rsidRPr="00D22CCD">
              <w:t xml:space="preserve">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proofErr w:type="gramStart"/>
            <w:r w:rsidRPr="00D22CCD">
              <w:t>A(</w:t>
            </w:r>
            <w:proofErr w:type="gramEnd"/>
            <w:r w:rsidRPr="00D22CCD">
              <w:t>)</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4559" w:name="_Toc207617080"/>
      <w:bookmarkStart w:id="4560" w:name="_Toc225648380"/>
      <w:bookmarkStart w:id="4561" w:name="_Toc225065237"/>
    </w:p>
    <w:p w14:paraId="35CC5C2A" w14:textId="77777777" w:rsidR="00453023" w:rsidRPr="00D22CCD" w:rsidRDefault="007260E2">
      <w:pPr>
        <w:pStyle w:val="berschrift3"/>
        <w:numPr>
          <w:ilvl w:val="2"/>
          <w:numId w:val="1"/>
        </w:numPr>
        <w:jc w:val="both"/>
      </w:pPr>
      <w:r w:rsidRPr="00D22CCD">
        <w:t xml:space="preserve"> </w:t>
      </w:r>
      <w:bookmarkStart w:id="4562" w:name="_Toc487203206"/>
      <w:r w:rsidRPr="00D22CCD">
        <w:t xml:space="preserve">Masked Spatial Type field </w:t>
      </w:r>
      <w:bookmarkEnd w:id="4559"/>
      <w:bookmarkEnd w:id="4560"/>
      <w:bookmarkEnd w:id="4561"/>
      <w:r w:rsidRPr="00D22CCD">
        <w:t>- MASK</w:t>
      </w:r>
      <w:bookmarkEnd w:id="4562"/>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4563"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4564" w:author="Gert Morlion" w:date="2024-08-26T14:44:00Z"/>
              </w:rPr>
            </w:pPr>
            <w:r w:rsidRPr="00D22CCD">
              <w:t>Record name of the referenced record</w:t>
            </w:r>
          </w:p>
          <w:p w14:paraId="36E75971" w14:textId="77777777" w:rsidR="00F1323F" w:rsidRDefault="00F1323F" w:rsidP="00F1323F">
            <w:pPr>
              <w:pStyle w:val="Small"/>
              <w:spacing w:before="40"/>
              <w:jc w:val="both"/>
              <w:rPr>
                <w:ins w:id="4565" w:author="Gert Morlion" w:date="2024-08-26T14:44:00Z"/>
              </w:rPr>
            </w:pPr>
            <w:ins w:id="4566" w:author="Gert Morlion" w:date="2024-08-26T14:44:00Z">
              <w:r>
                <w:t>{120} – Curve</w:t>
              </w:r>
            </w:ins>
          </w:p>
          <w:p w14:paraId="4FC9CA89" w14:textId="645F028A" w:rsidR="00F1323F" w:rsidRPr="00D22CCD" w:rsidRDefault="00F1323F" w:rsidP="00F1323F">
            <w:pPr>
              <w:pStyle w:val="Small"/>
              <w:jc w:val="both"/>
            </w:pPr>
            <w:ins w:id="4567"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4568" w:name="_Toc487203207"/>
      <w:r w:rsidRPr="00D22CCD">
        <w:rPr>
          <w:b/>
          <w:sz w:val="24"/>
          <w:szCs w:val="24"/>
          <w:lang w:eastAsia="en-US"/>
        </w:rPr>
        <w:t>Update dataset structure</w:t>
      </w:r>
      <w:bookmarkEnd w:id="4568"/>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w:t>
      </w:r>
      <w:proofErr w:type="gramStart"/>
      <w:r w:rsidRPr="00D22CCD">
        <w:rPr>
          <w:rFonts w:cs="Courier New"/>
        </w:rPr>
        <w:t>0..</w:t>
      </w:r>
      <w:proofErr w:type="gramEnd"/>
      <w:r w:rsidRPr="00D22CCD">
        <w:rPr>
          <w:rFonts w:cs="Courier New"/>
        </w:rPr>
        <w:t>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w:t>
      </w:r>
      <w:proofErr w:type="gramStart"/>
      <w:r w:rsidRPr="00D22CCD">
        <w:rPr>
          <w:rFonts w:cs="Courier New"/>
        </w:rPr>
        <w:t>0..</w:t>
      </w:r>
      <w:proofErr w:type="gramEnd"/>
      <w:r w:rsidRPr="00D22CCD">
        <w:rPr>
          <w:rFonts w:cs="Courier New"/>
        </w:rPr>
        <w:t>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w:t>
      </w:r>
      <w:proofErr w:type="gramStart"/>
      <w:r w:rsidRPr="00D22CCD">
        <w:rPr>
          <w:rFonts w:cs="Courier New"/>
        </w:rPr>
        <w:t>0..</w:t>
      </w:r>
      <w:proofErr w:type="gramEnd"/>
      <w:r w:rsidRPr="00D22CCD">
        <w:rPr>
          <w:rFonts w:cs="Courier New"/>
        </w:rPr>
        <w:t>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w:t>
      </w:r>
      <w:proofErr w:type="gramStart"/>
      <w:r w:rsidRPr="00D22CCD">
        <w:rPr>
          <w:rFonts w:cs="Courier New"/>
          <w:lang w:val="fr-FR"/>
        </w:rPr>
        <w:t>0..</w:t>
      </w:r>
      <w:proofErr w:type="gramEnd"/>
      <w:r w:rsidRPr="00D22CCD">
        <w:rPr>
          <w:rFonts w:cs="Courier New"/>
          <w:lang w:val="fr-FR"/>
        </w:rPr>
        <w:t xml:space="preserve">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w:t>
      </w:r>
      <w:proofErr w:type="gramStart"/>
      <w:r w:rsidRPr="00D22CCD">
        <w:rPr>
          <w:rFonts w:ascii="Courier" w:hAnsi="Courier"/>
        </w:rPr>
        <w:t>0..</w:t>
      </w:r>
      <w:proofErr w:type="gramEnd"/>
      <w:r w:rsidRPr="00D22CCD">
        <w:rPr>
          <w:rFonts w:ascii="Courier" w:hAnsi="Courier"/>
        </w:rPr>
        <w:t>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w:t>
      </w:r>
      <w:proofErr w:type="gramStart"/>
      <w:r w:rsidRPr="00BE52D5">
        <w:rPr>
          <w:rFonts w:ascii="Courier" w:eastAsia="Times New Roman" w:hAnsi="Courier" w:cs="Arial"/>
          <w:lang w:val="en-US" w:eastAsia="en-US"/>
        </w:rPr>
        <w:t>0..</w:t>
      </w:r>
      <w:proofErr w:type="gramEnd"/>
      <w:r w:rsidRPr="00BE52D5">
        <w:rPr>
          <w:rFonts w:ascii="Courier" w:eastAsia="Times New Roman" w:hAnsi="Courier" w:cs="Arial"/>
          <w:lang w:val="en-US" w:eastAsia="en-US"/>
        </w:rPr>
        <w:t>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4569" w:author="Gert Morlion" w:date="2024-08-26T14:44:00Z">
        <w:r w:rsidR="00F1323F">
          <w:rPr>
            <w:rFonts w:ascii="Courier" w:hAnsi="Courier" w:cs="Arial"/>
          </w:rPr>
          <w:t>0</w:t>
        </w:r>
      </w:ins>
      <w:del w:id="4570"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w:t>
      </w:r>
      <w:proofErr w:type="gramStart"/>
      <w:r w:rsidRPr="00D22CCD">
        <w:rPr>
          <w:rFonts w:ascii="Courier" w:eastAsia="Times New Roman" w:hAnsi="Courier" w:cs="Arial"/>
          <w:lang w:eastAsia="en-US"/>
        </w:rPr>
        <w:t>0..</w:t>
      </w:r>
      <w:proofErr w:type="gramEnd"/>
      <w:r w:rsidRPr="00D22CCD">
        <w:rPr>
          <w:rFonts w:ascii="Courier" w:eastAsia="Times New Roman" w:hAnsi="Courier" w:cs="Arial"/>
          <w:lang w:eastAsia="en-US"/>
        </w:rPr>
        <w:t>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w:t>
      </w:r>
      <w:proofErr w:type="gramStart"/>
      <w:r w:rsidRPr="00D22CCD">
        <w:rPr>
          <w:rFonts w:ascii="Courier" w:hAnsi="Courier" w:cs="Arial"/>
        </w:rPr>
        <w:t>0..</w:t>
      </w:r>
      <w:proofErr w:type="gramEnd"/>
      <w:r w:rsidRPr="00D22CCD">
        <w:rPr>
          <w:rFonts w:ascii="Courier" w:hAnsi="Courier" w:cs="Arial"/>
        </w:rPr>
        <w:t>*&gt;-INAS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proofErr w:type="gramStart"/>
      <w:r w:rsidRPr="00D22CCD">
        <w:rPr>
          <w:rFonts w:ascii="Courier" w:hAnsi="Courier" w:cs="Arial"/>
        </w:rPr>
        <w:t>1..</w:t>
      </w:r>
      <w:proofErr w:type="gramEnd"/>
      <w:r w:rsidRPr="00D22CCD">
        <w:rPr>
          <w:rFonts w:ascii="Courier" w:hAnsi="Courier" w:cs="Arial"/>
        </w:rPr>
        <w:t>*&gt;-RIAS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 xml:space="preserve">*&gt;--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proofErr w:type="gramStart"/>
      <w:ins w:id="4571" w:author="Gert Morlion" w:date="2024-08-26T14:44:00Z">
        <w:r w:rsidR="006B713C">
          <w:rPr>
            <w:rFonts w:ascii="Courier" w:hAnsi="Courier"/>
          </w:rPr>
          <w:t>0..</w:t>
        </w:r>
      </w:ins>
      <w:proofErr w:type="gramEnd"/>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w:t>
      </w:r>
      <w:proofErr w:type="gramStart"/>
      <w:r w:rsidRPr="00D22CCD">
        <w:rPr>
          <w:rFonts w:ascii="Courier" w:hAnsi="Courier"/>
        </w:rPr>
        <w:t>0..</w:t>
      </w:r>
      <w:proofErr w:type="gramEnd"/>
      <w:r w:rsidRPr="00D22CCD">
        <w:rPr>
          <w:rFonts w:ascii="Courier" w:hAnsi="Courier"/>
        </w:rPr>
        <w:t>*&gt;-MASK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4572" w:name="_Toc487203208"/>
      <w:r w:rsidRPr="00D22CCD">
        <w:rPr>
          <w:b/>
          <w:lang w:eastAsia="en-US"/>
        </w:rPr>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4573" w:author="Gert Morlion" w:date="2024-08-26T14:57:00Z">
              <w:r w:rsidR="00BF301C">
                <w:t>n</w:t>
              </w:r>
            </w:ins>
            <w:del w:id="4574"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4575" w:author="Gert Morlion" w:date="2024-08-26T14:57:00Z">
              <w:r w:rsidR="00794A67">
                <w:t>i</w:t>
              </w:r>
            </w:ins>
            <w:del w:id="4576"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4577" w:author="Gert Morlion" w:date="2024-08-26T14:57:00Z">
              <w:r w:rsidR="00794A67">
                <w:t>s</w:t>
              </w:r>
            </w:ins>
            <w:del w:id="4578"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4579" w:author="Gert Morlion" w:date="2024-08-26T14:57:00Z">
              <w:r w:rsidR="00794A67">
                <w:t>s</w:t>
              </w:r>
            </w:ins>
            <w:del w:id="4580" w:author="Gert Morlion" w:date="2024-08-26T14:57:00Z">
              <w:r w:rsidRPr="00D22CCD" w:rsidDel="00794A67">
                <w:delText>S</w:delText>
              </w:r>
            </w:del>
            <w:r w:rsidRPr="00D22CCD">
              <w:t xml:space="preserve">pecification </w:t>
            </w:r>
            <w:ins w:id="4581" w:author="Gert Morlion" w:date="2024-08-26T14:57:00Z">
              <w:r w:rsidR="00794A67">
                <w:t>e</w:t>
              </w:r>
            </w:ins>
            <w:del w:id="4582"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4583" w:author="Gert Morlion" w:date="2024-08-26T14:57:00Z">
              <w:r w:rsidR="00794A67">
                <w:t>i</w:t>
              </w:r>
            </w:ins>
            <w:del w:id="4584"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4585" w:author="Gert Morlion" w:date="2024-08-26T14:58:00Z">
              <w:r w:rsidR="00FC3C09">
                <w:t>P</w:t>
              </w:r>
            </w:ins>
            <w:del w:id="4586" w:author="Gert Morlion" w:date="2024-08-26T14:58:00Z">
              <w:r w:rsidRPr="00D22CCD" w:rsidDel="00FC3C09">
                <w:delText>p</w:delText>
              </w:r>
            </w:del>
            <w:r w:rsidRPr="00D22CCD">
              <w:t xml:space="preserve">roduct </w:t>
            </w:r>
            <w:ins w:id="4587" w:author="Gert Morlion" w:date="2024-08-26T14:58:00Z">
              <w:r w:rsidR="00FC3C09">
                <w:t>S</w:t>
              </w:r>
            </w:ins>
            <w:del w:id="4588"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4589" w:author="Gert Morlion" w:date="2024-08-26T14:57:00Z">
              <w:r w:rsidR="00794A67">
                <w:t>e</w:t>
              </w:r>
            </w:ins>
            <w:del w:id="4590"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4591" w:author="Gert Morlion" w:date="2024-08-26T14:58:00Z">
              <w:r w:rsidR="00FC3C09">
                <w:t>P</w:t>
              </w:r>
            </w:ins>
            <w:del w:id="4592" w:author="Gert Morlion" w:date="2024-08-26T14:58:00Z">
              <w:r w:rsidRPr="00D22CCD" w:rsidDel="00FC3C09">
                <w:delText>p</w:delText>
              </w:r>
            </w:del>
            <w:r w:rsidRPr="00D22CCD">
              <w:t xml:space="preserve">roduct </w:t>
            </w:r>
            <w:ins w:id="4593" w:author="Gert Morlion" w:date="2024-08-26T14:58:00Z">
              <w:r w:rsidR="00FC3C09">
                <w:t>S</w:t>
              </w:r>
            </w:ins>
            <w:del w:id="4594"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4595" w:author="Gert Morlion" w:date="2024-08-26T14:57:00Z">
              <w:r w:rsidR="00794A67">
                <w:t>p</w:t>
              </w:r>
            </w:ins>
            <w:del w:id="4596"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4597" w:author="Gert Morlion" w:date="2024-08-26T14:57:00Z">
              <w:r w:rsidR="00794A67">
                <w:t>f</w:t>
              </w:r>
            </w:ins>
            <w:del w:id="4598" w:author="Gert Morlion" w:date="2024-08-26T14:57:00Z">
              <w:r w:rsidRPr="00D22CCD" w:rsidDel="00794A67">
                <w:delText>F</w:delText>
              </w:r>
            </w:del>
            <w:r w:rsidRPr="00D22CCD">
              <w:t xml:space="preserve">ile </w:t>
            </w:r>
            <w:ins w:id="4599" w:author="Gert Morlion" w:date="2024-08-26T14:57:00Z">
              <w:r w:rsidR="00794A67">
                <w:t>i</w:t>
              </w:r>
            </w:ins>
            <w:del w:id="4600"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4601" w:author="Gert Morlion" w:date="2024-08-26T14:57:00Z">
              <w:r w:rsidR="00794A67">
                <w:t>t</w:t>
              </w:r>
            </w:ins>
            <w:del w:id="4602"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4603" w:author="Gert Morlion" w:date="2024-08-26T14:57:00Z">
              <w:r w:rsidR="00794A67">
                <w:t>r</w:t>
              </w:r>
            </w:ins>
            <w:del w:id="4604" w:author="Gert Morlion" w:date="2024-08-26T14:57:00Z">
              <w:r w:rsidRPr="00D22CCD" w:rsidDel="00794A67">
                <w:delText>R</w:delText>
              </w:r>
            </w:del>
            <w:r w:rsidRPr="00D22CCD">
              <w:t xml:space="preserve">eference </w:t>
            </w:r>
            <w:ins w:id="4605" w:author="Gert Morlion" w:date="2024-08-26T14:57:00Z">
              <w:r w:rsidR="00794A67">
                <w:t>d</w:t>
              </w:r>
            </w:ins>
            <w:del w:id="4606"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proofErr w:type="gramStart"/>
            <w:r w:rsidRPr="00D22CCD">
              <w:t>A(</w:t>
            </w:r>
            <w:proofErr w:type="gramEnd"/>
            <w:r w:rsidRPr="00D22CCD">
              <w:t>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4607" w:author="Gert Morlion" w:date="2024-08-26T14:58:00Z">
              <w:r w:rsidR="00794A67">
                <w:t>l</w:t>
              </w:r>
            </w:ins>
            <w:del w:id="4608"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4609" w:author="Gert Morlion" w:date="2024-08-26T14:58:00Z">
              <w:r w:rsidR="00794A67">
                <w:t>a</w:t>
              </w:r>
            </w:ins>
            <w:del w:id="4610"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4611" w:author="Gert Morlion" w:date="2024-08-26T14:58:00Z">
              <w:r w:rsidR="00794A67">
                <w:t>e</w:t>
              </w:r>
            </w:ins>
            <w:del w:id="4612"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proofErr w:type="gramStart"/>
            <w:r w:rsidRPr="00D22CCD">
              <w:t>A(</w:t>
            </w:r>
            <w:proofErr w:type="gramEnd"/>
            <w:r w:rsidRPr="00D22CCD">
              <w:t>)</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w:t>
            </w:r>
            <w:proofErr w:type="gramStart"/>
            <w:r w:rsidRPr="00D22CCD">
              <w:t>].[</w:t>
            </w:r>
            <w:proofErr w:type="gramEnd"/>
            <w:r w:rsidRPr="00D22CCD">
              <w:t>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4613" w:author="Gert Morlion" w:date="2024-08-26T14:58:00Z">
              <w:r w:rsidR="00794A67">
                <w:t>t</w:t>
              </w:r>
            </w:ins>
            <w:del w:id="4614" w:author="Gert Morlion" w:date="2024-08-26T14:58:00Z">
              <w:r w:rsidRPr="00D22CCD" w:rsidDel="00794A67">
                <w:delText>T</w:delText>
              </w:r>
            </w:del>
            <w:r w:rsidRPr="00D22CCD">
              <w:t xml:space="preserve">opic </w:t>
            </w:r>
            <w:ins w:id="4615" w:author="Gert Morlion" w:date="2024-08-26T14:58:00Z">
              <w:r w:rsidR="00794A67">
                <w:t>c</w:t>
              </w:r>
            </w:ins>
            <w:del w:id="4616"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617"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4618" w:author="Gert Morlion" w:date="2024-08-26T14:59:00Z">
              <w:r w:rsidR="005B63F9">
                <w:t>F</w:t>
              </w:r>
            </w:ins>
            <w:del w:id="4619" w:author="Gert Morlion" w:date="2024-08-26T14:59:00Z">
              <w:r w:rsidRPr="00D22CCD" w:rsidDel="005B63F9">
                <w:delText>f</w:delText>
              </w:r>
            </w:del>
            <w:r w:rsidRPr="00D22CCD">
              <w:t xml:space="preserve">eature </w:t>
            </w:r>
            <w:ins w:id="4620" w:author="Gert Morlion" w:date="2024-08-26T14:59:00Z">
              <w:r w:rsidR="005B63F9">
                <w:t>C</w:t>
              </w:r>
            </w:ins>
            <w:del w:id="4621"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4617"/>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4622" w:author="Gert Morlion" w:date="2024-08-26T14:59:00Z">
              <w:r w:rsidR="005B63F9">
                <w:t>F</w:t>
              </w:r>
            </w:ins>
            <w:del w:id="4623" w:author="Gert Morlion" w:date="2024-08-26T14:59:00Z">
              <w:r w:rsidRPr="00D22CCD" w:rsidDel="005B63F9">
                <w:delText>f</w:delText>
              </w:r>
            </w:del>
            <w:r w:rsidRPr="00D22CCD">
              <w:t xml:space="preserve">eature </w:t>
            </w:r>
            <w:ins w:id="4624" w:author="Gert Morlion" w:date="2024-08-26T14:59:00Z">
              <w:r w:rsidR="005B63F9">
                <w:t>C</w:t>
              </w:r>
            </w:ins>
            <w:del w:id="4625"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4626" w:author="Gert Morlion" w:date="2024-08-26T14:59:00Z">
              <w:r w:rsidR="005B63F9">
                <w:t>F</w:t>
              </w:r>
            </w:ins>
            <w:del w:id="4627" w:author="Gert Morlion" w:date="2024-08-26T14:59:00Z">
              <w:r w:rsidRPr="00D22CCD" w:rsidDel="005B63F9">
                <w:delText>f</w:delText>
              </w:r>
            </w:del>
            <w:r w:rsidRPr="00D22CCD">
              <w:t xml:space="preserve">eature </w:t>
            </w:r>
            <w:ins w:id="4628" w:author="Gert Morlion" w:date="2024-08-26T14:59:00Z">
              <w:r w:rsidR="005B63F9">
                <w:t>C</w:t>
              </w:r>
            </w:ins>
            <w:del w:id="4629"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4630" w:author="Gert Morlion" w:date="2024-08-26T14:59:00Z">
              <w:r w:rsidR="005B63F9">
                <w:t>F</w:t>
              </w:r>
            </w:ins>
            <w:del w:id="4631" w:author="Gert Morlion" w:date="2024-08-26T14:59:00Z">
              <w:r w:rsidRPr="00D22CCD" w:rsidDel="005B63F9">
                <w:delText>f</w:delText>
              </w:r>
            </w:del>
            <w:r w:rsidRPr="00D22CCD">
              <w:t xml:space="preserve">eature </w:t>
            </w:r>
            <w:ins w:id="4632" w:author="Gert Morlion" w:date="2024-08-26T14:59:00Z">
              <w:r w:rsidR="005B63F9">
                <w:t>C</w:t>
              </w:r>
            </w:ins>
            <w:del w:id="4633"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4634" w:author="Gert Morlion" w:date="2024-08-26T14:59:00Z">
              <w:r w:rsidR="005B63F9">
                <w:t>F</w:t>
              </w:r>
            </w:ins>
            <w:del w:id="4635" w:author="Gert Morlion" w:date="2024-08-26T14:59:00Z">
              <w:r w:rsidRPr="00D22CCD" w:rsidDel="005B63F9">
                <w:delText>f</w:delText>
              </w:r>
            </w:del>
            <w:r w:rsidRPr="00D22CCD">
              <w:t xml:space="preserve">eature </w:t>
            </w:r>
            <w:ins w:id="4636" w:author="Gert Morlion" w:date="2024-08-26T14:59:00Z">
              <w:r w:rsidR="005B63F9">
                <w:t>C</w:t>
              </w:r>
            </w:ins>
            <w:del w:id="4637"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4638" w:author="Gert Morlion" w:date="2024-08-26T15:01:00Z">
              <w:r w:rsidR="00013FCD">
                <w:t>F</w:t>
              </w:r>
            </w:ins>
            <w:del w:id="4639" w:author="Gert Morlion" w:date="2024-08-26T15:01:00Z">
              <w:r w:rsidRPr="00D22CCD" w:rsidDel="00013FCD">
                <w:delText>f</w:delText>
              </w:r>
            </w:del>
            <w:r w:rsidRPr="00D22CCD">
              <w:t xml:space="preserve">eature </w:t>
            </w:r>
            <w:ins w:id="4640" w:author="Gert Morlion" w:date="2024-08-26T15:01:00Z">
              <w:r w:rsidR="00013FCD">
                <w:t>C</w:t>
              </w:r>
            </w:ins>
            <w:del w:id="4641"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642" w:name="_Toc439685352"/>
      <w:r w:rsidRPr="00D22CCD">
        <w:rPr>
          <w:b/>
        </w:rPr>
        <w:t>Information Type Identifier field - IRID</w:t>
      </w:r>
      <w:bookmarkEnd w:id="464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4643" w:author="Gert Morlion" w:date="2024-08-26T15:01:00Z">
              <w:r w:rsidR="00933B23">
                <w:t>n</w:t>
              </w:r>
            </w:ins>
            <w:del w:id="4644"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4645" w:author="Gert Morlion" w:date="2024-08-26T15:01:00Z">
              <w:r w:rsidR="00933B23">
                <w:t>i</w:t>
              </w:r>
            </w:ins>
            <w:del w:id="4646"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4647" w:author="Gert Morlion" w:date="2024-08-26T15:01:00Z">
              <w:r w:rsidR="00933B23">
                <w:t>i</w:t>
              </w:r>
            </w:ins>
            <w:del w:id="4648"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4649" w:author="Gert Morlion" w:date="2024-08-26T15:01:00Z">
              <w:r w:rsidR="00933B23">
                <w:t>v</w:t>
              </w:r>
            </w:ins>
            <w:del w:id="4650"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4651" w:author="Gert Morlion" w:date="2024-08-26T15:01:00Z">
              <w:r w:rsidR="00933B23">
                <w:t>u</w:t>
              </w:r>
            </w:ins>
            <w:del w:id="4652" w:author="Gert Morlion" w:date="2024-08-26T15:01:00Z">
              <w:r w:rsidRPr="00D22CCD" w:rsidDel="00933B23">
                <w:delText>U</w:delText>
              </w:r>
            </w:del>
            <w:r w:rsidRPr="00D22CCD">
              <w:t xml:space="preserve">pdate </w:t>
            </w:r>
            <w:ins w:id="4653" w:author="Gert Morlion" w:date="2024-08-26T15:01:00Z">
              <w:r w:rsidR="00933B23">
                <w:t>i</w:t>
              </w:r>
            </w:ins>
            <w:del w:id="4654"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4655" w:author="Gert Morlion" w:date="2024-08-26T15:02:00Z">
              <w:r w:rsidR="00933B23">
                <w:t>a</w:t>
              </w:r>
            </w:ins>
            <w:del w:id="4656" w:author="Gert Morlion" w:date="2024-08-26T15:02:00Z">
              <w:r w:rsidRPr="00D22CCD" w:rsidDel="00933B23">
                <w:delText>A</w:delText>
              </w:r>
            </w:del>
            <w:r w:rsidRPr="00D22CCD">
              <w:t xml:space="preserve">ttribute </w:t>
            </w:r>
            <w:ins w:id="4657" w:author="Gert Morlion" w:date="2024-08-26T15:02:00Z">
              <w:r w:rsidR="00933B23">
                <w:t>c</w:t>
              </w:r>
            </w:ins>
            <w:del w:id="4658"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4659" w:author="Gert Morlion" w:date="2024-08-26T15:02:00Z">
              <w:r w:rsidR="00933B23">
                <w:t>i</w:t>
              </w:r>
            </w:ins>
            <w:del w:id="4660"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4661" w:author="Gert Morlion" w:date="2024-08-26T15:02:00Z">
              <w:r w:rsidR="00933B23">
                <w:t>i</w:t>
              </w:r>
            </w:ins>
            <w:del w:id="4662"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4663" w:author="Gert Morlion" w:date="2024-08-26T15:02:00Z">
              <w:r w:rsidR="00933B23">
                <w:t>i</w:t>
              </w:r>
            </w:ins>
            <w:del w:id="4664"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4665" w:author="Gert Morlion" w:date="2024-08-26T15:02:00Z">
              <w:r w:rsidR="00933B23">
                <w:t>v</w:t>
              </w:r>
            </w:ins>
            <w:del w:id="4666"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4667" w:author="Gert Morlion" w:date="2024-08-26T15:02:00Z">
              <w:r w:rsidR="00933B23">
                <w:t>n</w:t>
              </w:r>
            </w:ins>
            <w:del w:id="4668"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4669" w:author="Gert Morlion" w:date="2024-08-26T15:02:00Z">
              <w:r w:rsidR="00933B23">
                <w:t>i</w:t>
              </w:r>
            </w:ins>
            <w:del w:id="4670"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proofErr w:type="gramStart"/>
            <w:r w:rsidRPr="00D22CCD">
              <w:t>Information  Association</w:t>
            </w:r>
            <w:proofErr w:type="gramEnd"/>
            <w:r w:rsidRPr="00D22CCD">
              <w:t xml:space="preserve">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4671" w:author="Gert Morlion" w:date="2024-08-26T15:02:00Z">
              <w:r w:rsidR="005427E2">
                <w:t>i</w:t>
              </w:r>
            </w:ins>
            <w:del w:id="4672"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4673" w:author="Gert Morlion" w:date="2024-08-26T15:02:00Z">
              <w:r w:rsidR="005427E2">
                <w:t>i</w:t>
              </w:r>
            </w:ins>
            <w:del w:id="4674"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4675" w:author="Gert Morlion" w:date="2024-08-26T15:02:00Z">
              <w:r w:rsidR="005427E2">
                <w:t>i</w:t>
              </w:r>
            </w:ins>
            <w:del w:id="4676"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4677" w:author="Gert Morlion" w:date="2024-08-26T15:03:00Z">
              <w:r w:rsidR="005427E2">
                <w:t>v</w:t>
              </w:r>
            </w:ins>
            <w:del w:id="4678"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4679" w:author="Gert Morlion" w:date="2024-08-26T15:03:00Z">
              <w:r w:rsidR="005427E2">
                <w:t>n</w:t>
              </w:r>
            </w:ins>
            <w:del w:id="4680"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4681" w:author="Gert Morlion" w:date="2024-08-26T15:03:00Z">
              <w:r w:rsidR="005427E2">
                <w:t>i</w:t>
              </w:r>
            </w:ins>
            <w:del w:id="4682"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4683" w:author="Gert Morlion" w:date="2024-08-26T15:03:00Z">
              <w:r w:rsidR="005427E2">
                <w:t>v</w:t>
              </w:r>
            </w:ins>
            <w:del w:id="4684"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4685" w:author="Gert Morlion" w:date="2024-08-26T15:03:00Z">
              <w:r w:rsidR="005427E2">
                <w:t>u</w:t>
              </w:r>
            </w:ins>
            <w:del w:id="4686" w:author="Gert Morlion" w:date="2024-08-26T15:03:00Z">
              <w:r w:rsidRPr="00D22CCD" w:rsidDel="005427E2">
                <w:delText>U</w:delText>
              </w:r>
            </w:del>
            <w:r w:rsidRPr="00D22CCD">
              <w:t xml:space="preserve">pdate </w:t>
            </w:r>
            <w:ins w:id="4687" w:author="Gert Morlion" w:date="2024-08-26T15:03:00Z">
              <w:r w:rsidR="005427E2">
                <w:t>i</w:t>
              </w:r>
            </w:ins>
            <w:del w:id="4688"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4689" w:author="Gert Morlion" w:date="2024-08-26T15:03:00Z">
              <w:r w:rsidR="005427E2">
                <w:t>n</w:t>
              </w:r>
            </w:ins>
            <w:del w:id="4690"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4691" w:author="Gert Morlion" w:date="2024-08-26T15:03:00Z">
              <w:r w:rsidR="005427E2">
                <w:t>i</w:t>
              </w:r>
            </w:ins>
            <w:del w:id="4692"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4693" w:author="Gert Morlion" w:date="2024-08-26T15:03:00Z">
              <w:r w:rsidR="005427E2">
                <w:t>v</w:t>
              </w:r>
            </w:ins>
            <w:del w:id="4694"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4695" w:author="Gert Morlion" w:date="2024-08-26T15:04:00Z">
              <w:r w:rsidR="005427E2">
                <w:t>u</w:t>
              </w:r>
            </w:ins>
            <w:del w:id="4696" w:author="Gert Morlion" w:date="2024-08-26T15:04:00Z">
              <w:r w:rsidRPr="00D22CCD" w:rsidDel="005427E2">
                <w:delText>U</w:delText>
              </w:r>
            </w:del>
            <w:r w:rsidRPr="00D22CCD">
              <w:t xml:space="preserve">pdate </w:t>
            </w:r>
            <w:ins w:id="4697" w:author="Gert Morlion" w:date="2024-08-26T15:04:00Z">
              <w:r w:rsidR="005427E2">
                <w:t>i</w:t>
              </w:r>
            </w:ins>
            <w:del w:id="4698"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4699" w:author="Gert Morlion" w:date="2024-08-26T15:04:00Z">
              <w:r w:rsidR="00AB1A79">
                <w:t>n</w:t>
              </w:r>
            </w:ins>
            <w:del w:id="4700"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4701" w:author="Gert Morlion" w:date="2024-08-26T15:04:00Z">
              <w:r w:rsidR="00AB1A79">
                <w:t>i</w:t>
              </w:r>
            </w:ins>
            <w:del w:id="4702"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4703" w:author="Gert Morlion" w:date="2024-08-26T15:04:00Z">
              <w:r w:rsidR="00AB1A79">
                <w:t>i</w:t>
              </w:r>
            </w:ins>
            <w:del w:id="4704"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4705" w:author="Gert Morlion" w:date="2024-08-26T15:04:00Z">
              <w:r w:rsidR="00AB1A79">
                <w:t>u</w:t>
              </w:r>
            </w:ins>
            <w:del w:id="4706" w:author="Gert Morlion" w:date="2024-08-26T15:04:00Z">
              <w:r w:rsidRPr="00D22CCD" w:rsidDel="00AB1A79">
                <w:delText>U</w:delText>
              </w:r>
            </w:del>
            <w:r w:rsidRPr="00D22CCD">
              <w:t xml:space="preserve">pdate </w:t>
            </w:r>
            <w:ins w:id="4707" w:author="Gert Morlion" w:date="2024-08-26T15:05:00Z">
              <w:r w:rsidR="00AB1A79">
                <w:t>i</w:t>
              </w:r>
            </w:ins>
            <w:del w:id="4708"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4709" w:author="Gert Morlion" w:date="2024-08-26T15:05:00Z">
              <w:r w:rsidR="00AB1A79">
                <w:t>i</w:t>
              </w:r>
            </w:ins>
            <w:del w:id="4710"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4711" w:author="Gert Morlion" w:date="2024-08-26T15:05:00Z">
              <w:r w:rsidR="00AB1A79">
                <w:t>s</w:t>
              </w:r>
            </w:ins>
            <w:del w:id="4712"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4713" w:author="Gert Morlion" w:date="2024-08-26T15:05:00Z">
              <w:r w:rsidR="007A771C">
                <w:t>n</w:t>
              </w:r>
            </w:ins>
            <w:del w:id="4714"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4715" w:author="Gert Morlion" w:date="2024-08-26T15:05:00Z">
              <w:r w:rsidR="007A771C">
                <w:t>i</w:t>
              </w:r>
            </w:ins>
            <w:del w:id="4716"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4717" w:author="Gert Morlion" w:date="2024-08-26T15:05:00Z">
              <w:r w:rsidR="007A771C">
                <w:t>v</w:t>
              </w:r>
            </w:ins>
            <w:del w:id="4718"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4719" w:author="Gert Morlion" w:date="2024-08-26T15:05:00Z">
              <w:r w:rsidR="007A771C">
                <w:t>u</w:t>
              </w:r>
            </w:ins>
            <w:del w:id="4720" w:author="Gert Morlion" w:date="2024-08-26T15:05:00Z">
              <w:r w:rsidRPr="00D22CCD" w:rsidDel="007A771C">
                <w:delText>U</w:delText>
              </w:r>
            </w:del>
            <w:r w:rsidRPr="00D22CCD">
              <w:t xml:space="preserve">pdate </w:t>
            </w:r>
            <w:ins w:id="4721" w:author="Gert Morlion" w:date="2024-08-26T15:05:00Z">
              <w:r w:rsidR="007A771C">
                <w:t>i</w:t>
              </w:r>
            </w:ins>
            <w:del w:id="4722"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4723" w:author="Gert Morlion" w:date="2024-08-26T15:05:00Z">
              <w:r w:rsidR="007A771C">
                <w:t>u</w:t>
              </w:r>
            </w:ins>
            <w:del w:id="4724" w:author="Gert Morlion" w:date="2024-08-26T15:05:00Z">
              <w:r w:rsidRPr="00D22CCD" w:rsidDel="007A771C">
                <w:delText>U</w:delText>
              </w:r>
            </w:del>
            <w:r w:rsidRPr="00D22CCD">
              <w:t xml:space="preserve">pdate </w:t>
            </w:r>
            <w:ins w:id="4725" w:author="Gert Morlion" w:date="2024-08-26T15:06:00Z">
              <w:r w:rsidR="007A771C">
                <w:t>i</w:t>
              </w:r>
            </w:ins>
            <w:del w:id="4726"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4727" w:author="Gert Morlion" w:date="2024-08-26T15:06:00Z">
              <w:r w:rsidR="007A771C">
                <w:rPr>
                  <w:sz w:val="16"/>
                  <w:szCs w:val="16"/>
                </w:rPr>
                <w:t>i</w:t>
              </w:r>
            </w:ins>
            <w:del w:id="4728"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4729" w:author="Gert Morlion" w:date="2024-08-26T15:06:00Z">
              <w:r w:rsidR="00516A20">
                <w:t>n</w:t>
              </w:r>
            </w:ins>
            <w:del w:id="4730"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4731"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4732" w:author="Gert Morlion" w:date="2024-08-26T15:07:00Z"/>
              </w:rPr>
            </w:pPr>
            <w:r w:rsidRPr="00D22CCD">
              <w:t>Record name of the referenced record</w:t>
            </w:r>
          </w:p>
          <w:p w14:paraId="48A1F928" w14:textId="77777777" w:rsidR="00531FA1" w:rsidRDefault="00531FA1" w:rsidP="00531FA1">
            <w:pPr>
              <w:pStyle w:val="Small"/>
              <w:spacing w:before="40"/>
              <w:jc w:val="both"/>
              <w:rPr>
                <w:ins w:id="4733" w:author="Gert Morlion" w:date="2024-08-26T15:07:00Z"/>
              </w:rPr>
            </w:pPr>
            <w:ins w:id="4734" w:author="Gert Morlion" w:date="2024-08-26T15:07:00Z">
              <w:r>
                <w:t>{120} – Curve</w:t>
              </w:r>
            </w:ins>
          </w:p>
          <w:p w14:paraId="2F94518D" w14:textId="08E03F36" w:rsidR="00610ED9" w:rsidRPr="00D22CCD" w:rsidRDefault="00531FA1" w:rsidP="00531FA1">
            <w:pPr>
              <w:pStyle w:val="Small"/>
              <w:spacing w:before="40" w:after="40"/>
              <w:jc w:val="both"/>
            </w:pPr>
            <w:ins w:id="4735"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4736" w:author="Gert Morlion" w:date="2024-08-26T15:06:00Z">
              <w:r w:rsidR="00516A20">
                <w:t>i</w:t>
              </w:r>
            </w:ins>
            <w:del w:id="4737"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4738" w:author="Gert Morlion" w:date="2024-08-26T15:06:00Z">
              <w:r w:rsidR="00516A20">
                <w:t>n</w:t>
              </w:r>
            </w:ins>
            <w:del w:id="4739"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4740" w:author="Gert Morlion" w:date="2024-08-26T15:06:00Z">
              <w:r w:rsidR="00516A20">
                <w:t>i</w:t>
              </w:r>
            </w:ins>
            <w:del w:id="4741"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4742" w:author="Gert Morlion" w:date="2024-08-26T15:06:00Z">
              <w:r w:rsidR="00516A20">
                <w:t>v</w:t>
              </w:r>
            </w:ins>
            <w:del w:id="4743"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4744" w:author="Gert Morlion" w:date="2024-08-26T15:06:00Z">
              <w:r w:rsidR="00516A20">
                <w:t>u</w:t>
              </w:r>
            </w:ins>
            <w:del w:id="4745" w:author="Gert Morlion" w:date="2024-08-26T15:06:00Z">
              <w:r w:rsidRPr="00D22CCD" w:rsidDel="00516A20">
                <w:delText>U</w:delText>
              </w:r>
            </w:del>
            <w:r w:rsidRPr="00D22CCD">
              <w:t xml:space="preserve">pdate </w:t>
            </w:r>
            <w:ins w:id="4746" w:author="Gert Morlion" w:date="2024-08-26T15:06:00Z">
              <w:r w:rsidR="00516A20">
                <w:t>i</w:t>
              </w:r>
            </w:ins>
            <w:del w:id="4747"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4748" w:author="Gert Morlion" w:date="2024-08-26T15:06:00Z">
              <w:r w:rsidR="00516A20">
                <w:t>n</w:t>
              </w:r>
            </w:ins>
            <w:del w:id="4749"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4750"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4751" w:author="Gert Morlion" w:date="2024-08-26T15:07:00Z"/>
              </w:rPr>
            </w:pPr>
            <w:r w:rsidRPr="00D22CCD">
              <w:t>Record name of the referenced record</w:t>
            </w:r>
          </w:p>
          <w:p w14:paraId="3E5EBE0D" w14:textId="77777777" w:rsidR="0084389B" w:rsidRDefault="0084389B" w:rsidP="0084389B">
            <w:pPr>
              <w:pStyle w:val="Small"/>
              <w:spacing w:before="40"/>
              <w:jc w:val="both"/>
              <w:rPr>
                <w:ins w:id="4752" w:author="Gert Morlion" w:date="2024-08-26T15:07:00Z"/>
              </w:rPr>
            </w:pPr>
            <w:ins w:id="4753" w:author="Gert Morlion" w:date="2024-08-26T15:07:00Z">
              <w:r>
                <w:t>{120} – Curve</w:t>
              </w:r>
            </w:ins>
          </w:p>
          <w:p w14:paraId="1549A734" w14:textId="53ADE0B9" w:rsidR="00610ED9" w:rsidRPr="00D22CCD" w:rsidRDefault="0084389B" w:rsidP="0084389B">
            <w:pPr>
              <w:pStyle w:val="Small"/>
              <w:spacing w:before="40" w:after="40"/>
              <w:jc w:val="both"/>
            </w:pPr>
            <w:ins w:id="4754"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4755" w:author="Gert Morlion" w:date="2024-08-26T15:06:00Z">
              <w:r w:rsidR="00516A20">
                <w:t>i</w:t>
              </w:r>
            </w:ins>
            <w:del w:id="4756"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4757" w:author="Gert Morlion" w:date="2024-08-26T15:06:00Z">
              <w:r w:rsidR="00516A20">
                <w:t>u</w:t>
              </w:r>
            </w:ins>
            <w:del w:id="4758" w:author="Gert Morlion" w:date="2024-08-26T15:06:00Z">
              <w:r w:rsidRPr="00D22CCD" w:rsidDel="00516A20">
                <w:delText>U</w:delText>
              </w:r>
            </w:del>
            <w:r w:rsidRPr="00D22CCD">
              <w:t xml:space="preserve">pdate </w:t>
            </w:r>
            <w:ins w:id="4759" w:author="Gert Morlion" w:date="2024-08-26T15:07:00Z">
              <w:r w:rsidR="00516A20">
                <w:t>i</w:t>
              </w:r>
            </w:ins>
            <w:del w:id="4760"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4761" w:author="Gert Morlion" w:date="2024-08-26T15:08:00Z">
              <w:r w:rsidR="00531FA1">
                <w:t>n</w:t>
              </w:r>
            </w:ins>
            <w:del w:id="4762"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w:t>
            </w:r>
            <w:proofErr w:type="gramStart"/>
            <w:r w:rsidRPr="00D22CCD">
              <w:t>}  -</w:t>
            </w:r>
            <w:proofErr w:type="gramEnd"/>
            <w:r w:rsidRPr="00D22CCD">
              <w:t xml:space="preserve">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4763" w:author="Gert Morlion" w:date="2024-08-26T15:08:00Z">
              <w:r w:rsidR="00531FA1">
                <w:t>i</w:t>
              </w:r>
            </w:ins>
            <w:del w:id="4764"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4765" w:author="Gert Morlion" w:date="2024-08-26T15:08:00Z">
              <w:r w:rsidR="00531FA1">
                <w:t>v</w:t>
              </w:r>
            </w:ins>
            <w:del w:id="4766"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4767" w:author="Gert Morlion" w:date="2024-08-26T15:08:00Z">
              <w:r w:rsidR="00531FA1">
                <w:t>u</w:t>
              </w:r>
            </w:ins>
            <w:del w:id="4768" w:author="Gert Morlion" w:date="2024-08-26T15:08:00Z">
              <w:r w:rsidRPr="00D22CCD" w:rsidDel="00531FA1">
                <w:delText>U</w:delText>
              </w:r>
            </w:del>
            <w:r w:rsidRPr="00D22CCD">
              <w:t xml:space="preserve">pdate </w:t>
            </w:r>
            <w:ins w:id="4769" w:author="Gert Morlion" w:date="2024-08-26T15:08:00Z">
              <w:r w:rsidR="00531FA1">
                <w:t>i</w:t>
              </w:r>
            </w:ins>
            <w:del w:id="4770"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4771" w:author="Gert Morlion" w:date="2024-08-26T15:08:00Z">
              <w:r w:rsidR="00531FA1">
                <w:t>a</w:t>
              </w:r>
            </w:ins>
            <w:del w:id="4772"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4773" w:author="Gert Morlion" w:date="2024-08-26T15:08:00Z">
              <w:r w:rsidR="00531FA1">
                <w:t>i</w:t>
              </w:r>
            </w:ins>
            <w:del w:id="4774" w:author="Gert Morlion" w:date="2024-08-26T15:08:00Z">
              <w:r w:rsidRPr="00D22CCD" w:rsidDel="00531FA1">
                <w:delText>I</w:delText>
              </w:r>
            </w:del>
            <w:r w:rsidRPr="00D22CCD">
              <w:t xml:space="preserve">dentification </w:t>
            </w:r>
            <w:ins w:id="4775" w:author="Gert Morlion" w:date="2024-08-26T15:08:00Z">
              <w:r w:rsidR="00531FA1">
                <w:t>n</w:t>
              </w:r>
            </w:ins>
            <w:del w:id="4776"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4777" w:author="Gert Morlion" w:date="2024-08-26T15:08:00Z">
              <w:r w:rsidR="00531FA1">
                <w:t>i</w:t>
              </w:r>
            </w:ins>
            <w:del w:id="4778" w:author="Gert Morlion" w:date="2024-08-26T15:08:00Z">
              <w:r w:rsidRPr="00D22CCD" w:rsidDel="00531FA1">
                <w:delText>I</w:delText>
              </w:r>
            </w:del>
            <w:r w:rsidRPr="00D22CCD">
              <w:t xml:space="preserve">dentification </w:t>
            </w:r>
            <w:del w:id="4779" w:author="Gert Morlion" w:date="2024-08-26T15:08:00Z">
              <w:r w:rsidRPr="00D22CCD" w:rsidDel="00531FA1">
                <w:delText>S</w:delText>
              </w:r>
            </w:del>
            <w:ins w:id="4780"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4781" w:author="Gert Morlion" w:date="2024-08-26T15:09:00Z">
              <w:r w:rsidR="00E048C0">
                <w:t>n</w:t>
              </w:r>
            </w:ins>
            <w:del w:id="4782"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4783" w:author="Gert Morlion" w:date="2024-08-26T15:09:00Z">
              <w:r w:rsidR="00E048C0">
                <w:t>i</w:t>
              </w:r>
            </w:ins>
            <w:del w:id="4784"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4785" w:author="Gert Morlion" w:date="2024-08-26T15:09:00Z">
              <w:r w:rsidR="00E048C0">
                <w:t>u</w:t>
              </w:r>
            </w:ins>
            <w:del w:id="4786" w:author="Gert Morlion" w:date="2024-08-26T15:09:00Z">
              <w:r w:rsidRPr="00D22CCD" w:rsidDel="00E048C0">
                <w:delText>U</w:delText>
              </w:r>
            </w:del>
            <w:r w:rsidRPr="00D22CCD">
              <w:t xml:space="preserve">pdate </w:t>
            </w:r>
            <w:ins w:id="4787" w:author="Gert Morlion" w:date="2024-08-26T15:09:00Z">
              <w:r w:rsidR="00E048C0">
                <w:t>i</w:t>
              </w:r>
            </w:ins>
            <w:del w:id="4788"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4789" w:author="Gert Morlion" w:date="2024-08-26T15:09:00Z"/>
        </w:rPr>
      </w:pPr>
    </w:p>
    <w:p w14:paraId="74533290" w14:textId="1A8B0544" w:rsidR="00BB6A2D" w:rsidRPr="00774650" w:rsidRDefault="00BB6A2D" w:rsidP="00BB6A2D">
      <w:pPr>
        <w:spacing w:after="120" w:line="240" w:lineRule="auto"/>
        <w:rPr>
          <w:ins w:id="4790" w:author="Gert Morlion" w:date="2024-08-26T15:09:00Z"/>
        </w:rPr>
      </w:pPr>
      <w:ins w:id="4791"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4792" w:author="Gert Morlion" w:date="2024-08-26T15:09:00Z">
              <w:r w:rsidR="00BB6A2D">
                <w:t>n</w:t>
              </w:r>
            </w:ins>
            <w:del w:id="4793"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4794" w:author="Gert Morlion" w:date="2024-08-26T15:09:00Z">
              <w:r w:rsidR="00BB6A2D">
                <w:t>i</w:t>
              </w:r>
            </w:ins>
            <w:del w:id="4795"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w:t>
            </w:r>
            <w:proofErr w:type="gramStart"/>
            <w:r w:rsidRPr="00D22CCD">
              <w:t>} ,</w:t>
            </w:r>
            <w:proofErr w:type="gramEnd"/>
            <w:r w:rsidRPr="00D22CCD">
              <w:t>{2}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4796" w:author="Gert Morlion" w:date="2024-08-26T15:09:00Z">
              <w:r w:rsidR="00BB6A2D">
                <w:t>i</w:t>
              </w:r>
            </w:ins>
            <w:del w:id="4797"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4798" w:author="Gert Morlion" w:date="2024-08-26T15:09:00Z">
              <w:r w:rsidR="00BB6A2D">
                <w:t>i</w:t>
              </w:r>
            </w:ins>
            <w:del w:id="4799"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w:t>
            </w:r>
            <w:proofErr w:type="gramStart"/>
            <w:r w:rsidRPr="00D22CCD">
              <w:t>starting  with</w:t>
            </w:r>
            <w:proofErr w:type="gramEnd"/>
            <w:r w:rsidRPr="00D22CCD">
              <w:t xml:space="preserve">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4800" w:author="Gert Morlion" w:date="2024-08-26T15:10:00Z">
              <w:r w:rsidR="00BB6A2D">
                <w:t>i</w:t>
              </w:r>
            </w:ins>
            <w:del w:id="4801"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4802" w:author="Gert Morlion" w:date="2024-08-26T15:10:00Z">
              <w:r w:rsidR="00BB6A2D">
                <w:t>v</w:t>
              </w:r>
            </w:ins>
            <w:del w:id="4803"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proofErr w:type="gramStart"/>
            <w:r w:rsidRPr="00D22CCD">
              <w:t>A(</w:t>
            </w:r>
            <w:proofErr w:type="gramEnd"/>
            <w:r w:rsidRPr="00D22CCD">
              <w:t>)</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4804" w:author="Gert Morlion" w:date="2024-08-26T15:10:00Z">
              <w:r w:rsidR="00BB6A2D">
                <w:t>n</w:t>
              </w:r>
            </w:ins>
            <w:del w:id="4805"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4806"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4807" w:author="Gert Morlion" w:date="2024-08-26T15:10:00Z"/>
              </w:rPr>
            </w:pPr>
            <w:r w:rsidRPr="00D22CCD">
              <w:t>Record name of the referenced record</w:t>
            </w:r>
          </w:p>
          <w:p w14:paraId="11C74F7D" w14:textId="77777777" w:rsidR="006824AE" w:rsidRDefault="006824AE" w:rsidP="006824AE">
            <w:pPr>
              <w:pStyle w:val="Small"/>
              <w:spacing w:before="40"/>
              <w:jc w:val="both"/>
              <w:rPr>
                <w:ins w:id="4808" w:author="Gert Morlion" w:date="2024-08-26T15:10:00Z"/>
              </w:rPr>
            </w:pPr>
            <w:ins w:id="4809" w:author="Gert Morlion" w:date="2024-08-26T15:10:00Z">
              <w:r>
                <w:t>{120} – Curve</w:t>
              </w:r>
            </w:ins>
          </w:p>
          <w:p w14:paraId="122C6829" w14:textId="26413046" w:rsidR="00610ED9" w:rsidRPr="00D22CCD" w:rsidRDefault="006824AE" w:rsidP="006824AE">
            <w:pPr>
              <w:pStyle w:val="Small"/>
              <w:spacing w:before="40" w:after="40"/>
              <w:jc w:val="both"/>
            </w:pPr>
            <w:ins w:id="4810"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4811" w:author="Gert Morlion" w:date="2024-08-26T15:10:00Z">
              <w:r w:rsidR="00BB6A2D">
                <w:t>i</w:t>
              </w:r>
            </w:ins>
            <w:del w:id="4812"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4813" w:author="Gert Morlion" w:date="2024-08-26T15:10:00Z">
              <w:r w:rsidR="0030244E">
                <w:t>u</w:t>
              </w:r>
            </w:ins>
            <w:del w:id="4814" w:author="Gert Morlion" w:date="2024-08-26T15:10:00Z">
              <w:r w:rsidRPr="00D22CCD" w:rsidDel="0030244E">
                <w:delText>U</w:delText>
              </w:r>
            </w:del>
            <w:r w:rsidRPr="00D22CCD">
              <w:t xml:space="preserve">pdate </w:t>
            </w:r>
            <w:ins w:id="4815" w:author="Gert Morlion" w:date="2024-08-26T15:10:00Z">
              <w:r w:rsidR="0030244E">
                <w:t>i</w:t>
              </w:r>
            </w:ins>
            <w:del w:id="4816"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4817" w:name="_Toc487203221"/>
      <w:bookmarkStart w:id="4818" w:name="_Toc270580306"/>
      <w:bookmarkStart w:id="4819" w:name="_Toc225648381"/>
      <w:bookmarkStart w:id="4820" w:name="_Toc225065238"/>
      <w:bookmarkEnd w:id="4572"/>
      <w:r w:rsidRPr="00D22CCD">
        <w:rPr>
          <w:b/>
          <w:sz w:val="24"/>
          <w:szCs w:val="24"/>
          <w:lang w:eastAsia="en-US"/>
        </w:rPr>
        <w:t>Dataset cancellation structure</w:t>
      </w:r>
      <w:bookmarkEnd w:id="4817"/>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4821" w:name="_Toc487203222"/>
      <w:r w:rsidRPr="00D22CCD">
        <w:rPr>
          <w:rFonts w:cs="Arial"/>
          <w:sz w:val="22"/>
        </w:rPr>
        <w:t>Field Content</w:t>
      </w:r>
      <w:bookmarkEnd w:id="4821"/>
    </w:p>
    <w:p w14:paraId="030B2D7E" w14:textId="77777777" w:rsidR="00453023" w:rsidRPr="00D22CCD" w:rsidRDefault="007260E2">
      <w:pPr>
        <w:pStyle w:val="berschrift3"/>
        <w:numPr>
          <w:ilvl w:val="2"/>
          <w:numId w:val="1"/>
        </w:numPr>
        <w:jc w:val="both"/>
      </w:pPr>
      <w:bookmarkStart w:id="4822" w:name="_Toc487203223"/>
      <w:r w:rsidRPr="00D22CCD">
        <w:t>Dataset Identification field - DSID</w:t>
      </w:r>
      <w:bookmarkEnd w:id="4822"/>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4823" w:author="Gert Morlion" w:date="2024-08-26T15:11:00Z">
              <w:r w:rsidR="00D778D3">
                <w:t>P</w:t>
              </w:r>
            </w:ins>
            <w:del w:id="4824" w:author="Gert Morlion" w:date="2024-08-26T15:11:00Z">
              <w:r w:rsidRPr="00D22CCD" w:rsidDel="00D778D3">
                <w:delText>p</w:delText>
              </w:r>
            </w:del>
            <w:r w:rsidRPr="00D22CCD">
              <w:t xml:space="preserve">roduct </w:t>
            </w:r>
            <w:ins w:id="4825" w:author="Gert Morlion" w:date="2024-08-26T15:11:00Z">
              <w:r w:rsidR="00D778D3">
                <w:t>S</w:t>
              </w:r>
            </w:ins>
            <w:del w:id="4826"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4827" w:author="Gert Morlion" w:date="2024-08-26T15:11:00Z">
              <w:r w:rsidR="00D778D3">
                <w:t>P</w:t>
              </w:r>
            </w:ins>
            <w:del w:id="4828" w:author="Gert Morlion" w:date="2024-08-26T15:11:00Z">
              <w:r w:rsidRPr="00D22CCD" w:rsidDel="00D778D3">
                <w:delText>p</w:delText>
              </w:r>
            </w:del>
            <w:r w:rsidRPr="00D22CCD">
              <w:t xml:space="preserve">roduct </w:t>
            </w:r>
            <w:ins w:id="4829" w:author="Gert Morlion" w:date="2024-08-26T15:11:00Z">
              <w:r w:rsidR="00D778D3">
                <w:t>S</w:t>
              </w:r>
            </w:ins>
            <w:del w:id="4830"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proofErr w:type="gramStart"/>
            <w:r w:rsidRPr="00D22CCD">
              <w:t>A(</w:t>
            </w:r>
            <w:proofErr w:type="gramEnd"/>
            <w:r w:rsidRPr="00D22CCD">
              <w:t>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proofErr w:type="gramStart"/>
            <w:r w:rsidRPr="00D22CCD">
              <w:t>A(</w:t>
            </w:r>
            <w:proofErr w:type="gramEnd"/>
            <w:r w:rsidRPr="00D22CCD">
              <w:t>)</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proofErr w:type="gramStart"/>
            <w:r w:rsidRPr="00D22CCD">
              <w:t>0  -</w:t>
            </w:r>
            <w:proofErr w:type="gramEnd"/>
            <w:r w:rsidRPr="00D22CCD">
              <w:t xml:space="preserve">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4831" w:name="_Toc439685422"/>
      <w:bookmarkStart w:id="4832" w:name="_Toc529974592"/>
      <w:bookmarkStart w:id="4833" w:name="_Toc325094583"/>
      <w:bookmarkStart w:id="4834" w:name="_Toc332359207"/>
      <w:bookmarkStart w:id="4835" w:name="_Toc359329624"/>
      <w:bookmarkStart w:id="4836" w:name="_Toc388963890"/>
      <w:bookmarkStart w:id="4837" w:name="_Toc392577099"/>
      <w:bookmarkStart w:id="4838" w:name="_Toc487203224"/>
      <w:r w:rsidRPr="00D22CCD">
        <w:rPr>
          <w:lang w:val="en-US"/>
        </w:rPr>
        <w:t>ANNEX C - S-401 Validation Checks</w:t>
      </w:r>
      <w:bookmarkEnd w:id="4831"/>
      <w:bookmarkEnd w:id="4832"/>
    </w:p>
    <w:p w14:paraId="6DEDD227" w14:textId="04E91202" w:rsidR="00C5038D" w:rsidRPr="00D22CCD" w:rsidRDefault="002E41DA" w:rsidP="00C5038D">
      <w:pPr>
        <w:rPr>
          <w:rFonts w:cs="Arial"/>
        </w:rPr>
      </w:pPr>
      <w:ins w:id="4839" w:author="Gert Morlion" w:date="2024-08-26T15:11:00Z">
        <w:r>
          <w:rPr>
            <w:rFonts w:cs="Arial"/>
          </w:rPr>
          <w:t xml:space="preserve">The validation checks specific to S-401 </w:t>
        </w:r>
      </w:ins>
      <w:ins w:id="4840" w:author="Birklhuber Bernd" w:date="2024-10-16T05:11:00Z">
        <w:r w:rsidR="00C56704">
          <w:rPr>
            <w:rFonts w:cs="Arial"/>
          </w:rPr>
          <w:t>I</w:t>
        </w:r>
      </w:ins>
      <w:ins w:id="4841" w:author="Gert Morlion" w:date="2024-08-26T15:11:00Z">
        <w:r>
          <w:rPr>
            <w:rFonts w:cs="Arial"/>
          </w:rPr>
          <w:t xml:space="preserve">ENC datasets are included in </w:t>
        </w:r>
        <w:commentRangeStart w:id="4842"/>
        <w:commentRangeStart w:id="4843"/>
        <w:r>
          <w:rPr>
            <w:rFonts w:cs="Arial"/>
          </w:rPr>
          <w:t>IHO Publication S-158:</w:t>
        </w:r>
      </w:ins>
      <w:ins w:id="4844" w:author="Birklhuber Bernd" w:date="2025-06-19T12:31:00Z">
        <w:r w:rsidR="00BC1E27">
          <w:rPr>
            <w:rFonts w:cs="Arial"/>
          </w:rPr>
          <w:t>4</w:t>
        </w:r>
      </w:ins>
      <w:ins w:id="4845" w:author="Gert Morlion" w:date="2024-08-26T15:11:00Z">
        <w:del w:id="4846" w:author="Birklhuber Bernd" w:date="2025-06-19T12:31:00Z">
          <w:r w:rsidDel="00BC1E27">
            <w:rPr>
              <w:rFonts w:cs="Arial"/>
            </w:rPr>
            <w:delText>1</w:delText>
          </w:r>
        </w:del>
        <w:r>
          <w:rPr>
            <w:rFonts w:cs="Arial"/>
          </w:rPr>
          <w:t xml:space="preserve">01. </w:t>
        </w:r>
      </w:ins>
      <w:commentRangeEnd w:id="4842"/>
      <w:ins w:id="4847" w:author="Gert Morlion" w:date="2024-08-26T15:12:00Z">
        <w:r w:rsidR="001A5A3E">
          <w:rPr>
            <w:rStyle w:val="Kommentarzeichen"/>
          </w:rPr>
          <w:commentReference w:id="4842"/>
        </w:r>
      </w:ins>
      <w:commentRangeEnd w:id="4843"/>
      <w:r w:rsidR="00C56704">
        <w:rPr>
          <w:rStyle w:val="Kommentarzeichen"/>
        </w:rPr>
        <w:commentReference w:id="4843"/>
      </w:r>
      <w:ins w:id="4848" w:author="Gert Morlion" w:date="2024-08-26T15:11:00Z">
        <w:r w:rsidRPr="001F69A8">
          <w:rPr>
            <w:rFonts w:cs="Arial"/>
          </w:rPr>
          <w:t xml:space="preserve">This </w:t>
        </w:r>
        <w:r>
          <w:rPr>
            <w:rFonts w:cs="Arial"/>
          </w:rPr>
          <w:t>document</w:t>
        </w:r>
      </w:ins>
      <w:del w:id="4849"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4850" w:author="Gert Morlion" w:date="2024-08-26T15:13:00Z">
        <w:r w:rsidR="00C5038D" w:rsidRPr="00D22CCD" w:rsidDel="00F4625A">
          <w:rPr>
            <w:rFonts w:cs="Arial"/>
          </w:rPr>
          <w:delText xml:space="preserve">The Annex </w:delText>
        </w:r>
      </w:del>
      <w:commentRangeStart w:id="4851"/>
      <w:ins w:id="4852" w:author="Gert Morlion" w:date="2024-08-26T15:13:00Z">
        <w:del w:id="4853" w:author="Birklhuber Bernd" w:date="2025-10-10T11:29:00Z">
          <w:r w:rsidR="00F4625A" w:rsidDel="004D76DF">
            <w:rPr>
              <w:rFonts w:cs="Arial"/>
            </w:rPr>
            <w:delText>XXXXXXX</w:delText>
          </w:r>
        </w:del>
      </w:ins>
      <w:ins w:id="4854" w:author="Birklhuber Bernd" w:date="2025-10-10T11:29:00Z">
        <w:r w:rsidR="004D76DF">
          <w:rPr>
            <w:rFonts w:cs="Arial"/>
          </w:rPr>
          <w:t xml:space="preserve">The Annex of S-158:401 </w:t>
        </w:r>
      </w:ins>
      <w:r w:rsidR="00C5038D" w:rsidRPr="00D22CCD">
        <w:rPr>
          <w:rFonts w:cs="Arial"/>
        </w:rPr>
        <w:t xml:space="preserve">provides </w:t>
      </w:r>
      <w:commentRangeEnd w:id="4851"/>
      <w:r w:rsidR="00F4625A">
        <w:rPr>
          <w:rStyle w:val="Kommentarzeichen"/>
        </w:rPr>
        <w:commentReference w:id="4851"/>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4855"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4856"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4857" w:author="Gert Morlion" w:date="2024-08-26T15:13:00Z"/>
          <w:rFonts w:eastAsia="Times New Roman" w:cs="Arial"/>
          <w:lang w:eastAsia="en-US"/>
        </w:rPr>
      </w:pPr>
      <w:del w:id="4858" w:author="Gert Morlion" w:date="2024-08-26T15:13:00Z">
        <w:r w:rsidRPr="00D22CCD" w:rsidDel="00F4625A">
          <w:rPr>
            <w:rFonts w:eastAsia="Times New Roman" w:cs="Arial"/>
            <w:lang w:eastAsia="en-US"/>
          </w:rPr>
          <w:delText xml:space="preserve">Annex C – </w:delText>
        </w:r>
        <w:bookmarkEnd w:id="4833"/>
        <w:bookmarkEnd w:id="4834"/>
        <w:bookmarkEnd w:id="4835"/>
        <w:bookmarkEnd w:id="4836"/>
        <w:bookmarkEnd w:id="4837"/>
        <w:r w:rsidRPr="00D22CCD" w:rsidDel="00F4625A">
          <w:rPr>
            <w:rFonts w:eastAsia="Times New Roman" w:cs="Arial"/>
            <w:lang w:eastAsia="en-US"/>
          </w:rPr>
          <w:delText>S-52 Checklist</w:delText>
        </w:r>
        <w:bookmarkEnd w:id="4838"/>
      </w:del>
    </w:p>
    <w:p w14:paraId="04E2E38C" w14:textId="38A9B5BD" w:rsidR="00453023" w:rsidDel="00F4625A" w:rsidRDefault="007260E2">
      <w:pPr>
        <w:rPr>
          <w:del w:id="4859" w:author="Gert Morlion" w:date="2024-08-26T15:13:00Z"/>
          <w:b/>
          <w:color w:val="FF0000"/>
        </w:rPr>
      </w:pPr>
      <w:bookmarkStart w:id="4860" w:name="_Toc412540231"/>
      <w:bookmarkStart w:id="4861" w:name="_Toc439685364"/>
      <w:bookmarkStart w:id="4862" w:name="_Toc316643424"/>
      <w:bookmarkStart w:id="4863" w:name="_Toc352587289"/>
      <w:bookmarkStart w:id="4864" w:name="_Toc361664930"/>
      <w:bookmarkStart w:id="4865" w:name="_Toc388963891"/>
      <w:bookmarkStart w:id="4866" w:name="_Toc392577100"/>
      <w:del w:id="4867"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4868" w:author="Gert Morlion" w:date="2023-06-05T12:02:00Z"/>
          <w:rFonts w:eastAsia="Times New Roman" w:cs="Arial"/>
          <w:lang w:eastAsia="en-US"/>
        </w:rPr>
      </w:pPr>
      <w:bookmarkStart w:id="4869" w:name="_Toc487203225"/>
      <w:r>
        <w:rPr>
          <w:rFonts w:eastAsia="Times New Roman" w:cs="Arial"/>
          <w:lang w:eastAsia="en-US"/>
        </w:rPr>
        <w:tab/>
      </w:r>
      <w:bookmarkEnd w:id="4860"/>
      <w:bookmarkEnd w:id="4861"/>
      <w:bookmarkEnd w:id="4869"/>
      <w:r>
        <w:rPr>
          <w:rFonts w:eastAsia="Times New Roman" w:cs="Arial"/>
          <w:lang w:eastAsia="en-US"/>
        </w:rPr>
        <w:tab/>
      </w:r>
      <w:r>
        <w:rPr>
          <w:rFonts w:eastAsia="Times New Roman" w:cs="Arial"/>
          <w:lang w:eastAsia="en-US"/>
        </w:rPr>
        <w:tab/>
      </w:r>
    </w:p>
    <w:p w14:paraId="5B1EFC58" w14:textId="77777777" w:rsidR="00A124C5" w:rsidRDefault="00A124C5" w:rsidP="00A124C5">
      <w:pPr>
        <w:rPr>
          <w:ins w:id="4870" w:author="Gert Morlion" w:date="2023-06-05T12:03:00Z"/>
          <w:lang w:eastAsia="en-US"/>
        </w:rPr>
      </w:pPr>
    </w:p>
    <w:p w14:paraId="11992281" w14:textId="77777777" w:rsidR="00644977" w:rsidRDefault="00644977" w:rsidP="00A124C5">
      <w:pPr>
        <w:rPr>
          <w:ins w:id="4871" w:author="Gert Morlion" w:date="2023-06-05T12:03:00Z"/>
          <w:lang w:eastAsia="en-US"/>
        </w:rPr>
      </w:pPr>
    </w:p>
    <w:p w14:paraId="01CEFA71" w14:textId="77777777" w:rsidR="00644977" w:rsidRDefault="00644977" w:rsidP="00A124C5">
      <w:pPr>
        <w:rPr>
          <w:ins w:id="4872" w:author="Gert Morlion" w:date="2023-06-05T12:03:00Z"/>
          <w:lang w:eastAsia="en-US"/>
        </w:rPr>
      </w:pPr>
    </w:p>
    <w:p w14:paraId="2B08E43D" w14:textId="77777777" w:rsidR="00644977" w:rsidRDefault="00644977" w:rsidP="00A124C5">
      <w:pPr>
        <w:rPr>
          <w:ins w:id="4873" w:author="Gert Morlion" w:date="2023-06-05T12:03:00Z"/>
          <w:lang w:eastAsia="en-US"/>
        </w:rPr>
      </w:pPr>
    </w:p>
    <w:p w14:paraId="2AA5CBD7" w14:textId="77777777" w:rsidR="00644977" w:rsidRDefault="00644977" w:rsidP="00A124C5">
      <w:pPr>
        <w:rPr>
          <w:ins w:id="4874" w:author="Gert Morlion" w:date="2023-06-05T12:03:00Z"/>
          <w:lang w:eastAsia="en-US"/>
        </w:rPr>
      </w:pPr>
    </w:p>
    <w:p w14:paraId="7FC62C40" w14:textId="77777777" w:rsidR="00644977" w:rsidRDefault="00644977" w:rsidP="00A124C5">
      <w:pPr>
        <w:rPr>
          <w:ins w:id="4875" w:author="Gert Morlion" w:date="2023-06-05T12:03:00Z"/>
          <w:lang w:eastAsia="en-US"/>
        </w:rPr>
      </w:pPr>
    </w:p>
    <w:p w14:paraId="426FB3D9" w14:textId="77777777" w:rsidR="00644977" w:rsidRDefault="00644977" w:rsidP="00A124C5">
      <w:pPr>
        <w:rPr>
          <w:ins w:id="4876" w:author="Gert Morlion" w:date="2023-06-05T12:03:00Z"/>
          <w:lang w:eastAsia="en-US"/>
        </w:rPr>
      </w:pPr>
    </w:p>
    <w:p w14:paraId="66FFABAB" w14:textId="77777777" w:rsidR="00644977" w:rsidRDefault="00644977" w:rsidP="00A124C5">
      <w:pPr>
        <w:rPr>
          <w:ins w:id="4877" w:author="Gert Morlion" w:date="2023-06-05T12:03:00Z"/>
          <w:lang w:eastAsia="en-US"/>
        </w:rPr>
      </w:pPr>
    </w:p>
    <w:p w14:paraId="65F80630" w14:textId="77777777" w:rsidR="00644977" w:rsidRDefault="00644977" w:rsidP="00A124C5">
      <w:pPr>
        <w:rPr>
          <w:ins w:id="4878" w:author="Gert Morlion" w:date="2023-06-05T12:03:00Z"/>
          <w:lang w:eastAsia="en-US"/>
        </w:rPr>
      </w:pPr>
    </w:p>
    <w:p w14:paraId="1536FBE9" w14:textId="77777777" w:rsidR="00644977" w:rsidRDefault="00644977" w:rsidP="00A124C5">
      <w:pPr>
        <w:rPr>
          <w:ins w:id="4879" w:author="Gert Morlion" w:date="2023-06-05T12:03:00Z"/>
          <w:lang w:eastAsia="en-US"/>
        </w:rPr>
      </w:pPr>
    </w:p>
    <w:p w14:paraId="13235ABA" w14:textId="77777777" w:rsidR="00644977" w:rsidRDefault="00644977" w:rsidP="00A124C5">
      <w:pPr>
        <w:rPr>
          <w:ins w:id="4880" w:author="Gert Morlion" w:date="2023-06-05T12:03:00Z"/>
          <w:lang w:eastAsia="en-US"/>
        </w:rPr>
      </w:pPr>
    </w:p>
    <w:p w14:paraId="46F99633" w14:textId="77777777" w:rsidR="00644977" w:rsidRDefault="00644977" w:rsidP="00A124C5">
      <w:pPr>
        <w:rPr>
          <w:ins w:id="4881" w:author="Gert Morlion" w:date="2023-06-05T12:03:00Z"/>
          <w:lang w:eastAsia="en-US"/>
        </w:rPr>
      </w:pPr>
    </w:p>
    <w:p w14:paraId="660C1BC3" w14:textId="77777777" w:rsidR="00644977" w:rsidRDefault="00644977" w:rsidP="00A124C5">
      <w:pPr>
        <w:rPr>
          <w:ins w:id="4882" w:author="Gert Morlion" w:date="2023-06-05T12:03:00Z"/>
          <w:lang w:eastAsia="en-US"/>
        </w:rPr>
      </w:pPr>
    </w:p>
    <w:p w14:paraId="7256DF26" w14:textId="77777777" w:rsidR="00644977" w:rsidRDefault="00644977" w:rsidP="00A124C5">
      <w:pPr>
        <w:rPr>
          <w:ins w:id="4883" w:author="Gert Morlion" w:date="2023-06-05T12:03:00Z"/>
          <w:lang w:eastAsia="en-US"/>
        </w:rPr>
      </w:pPr>
    </w:p>
    <w:p w14:paraId="559E9210" w14:textId="77777777" w:rsidR="00644977" w:rsidRDefault="00644977" w:rsidP="00A124C5">
      <w:pPr>
        <w:rPr>
          <w:ins w:id="4884" w:author="Gert Morlion" w:date="2023-06-05T12:04:00Z"/>
          <w:lang w:eastAsia="en-US"/>
        </w:rPr>
      </w:pPr>
    </w:p>
    <w:p w14:paraId="3D4A39EF" w14:textId="77777777" w:rsidR="00373640" w:rsidRDefault="00373640" w:rsidP="00A124C5">
      <w:pPr>
        <w:rPr>
          <w:ins w:id="4885"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4886" w:author="Gert Morlion" w:date="2024-08-26T15:14:00Z"/>
          <w:lang w:eastAsia="en-US"/>
        </w:rPr>
      </w:pPr>
    </w:p>
    <w:bookmarkEnd w:id="4818"/>
    <w:bookmarkEnd w:id="4819"/>
    <w:bookmarkEnd w:id="4820"/>
    <w:bookmarkEnd w:id="4862"/>
    <w:bookmarkEnd w:id="4863"/>
    <w:bookmarkEnd w:id="4864"/>
    <w:bookmarkEnd w:id="4865"/>
    <w:bookmarkEnd w:id="4866"/>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5"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359"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 xml:space="preserve">Should we fill in the table because edition 1.0.0 of the PS has been published on the registry or </w:t>
      </w:r>
      <w:proofErr w:type="gramStart"/>
      <w:r w:rsidRPr="00567E86">
        <w:rPr>
          <w:highlight w:val="green"/>
        </w:rPr>
        <w:t>do</w:t>
      </w:r>
      <w:proofErr w:type="gramEnd"/>
      <w:r w:rsidRPr="00567E86">
        <w:rPr>
          <w:highlight w:val="green"/>
        </w:rPr>
        <w:t xml:space="preserve">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379"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440"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441"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444"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445"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535"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536"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562"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w:t>
      </w:r>
      <w:proofErr w:type="spellStart"/>
      <w:r w:rsidRPr="007E30C1">
        <w:rPr>
          <w:highlight w:val="green"/>
        </w:rPr>
        <w:t>boatmasters</w:t>
      </w:r>
      <w:proofErr w:type="spellEnd"/>
      <w:r w:rsidRPr="007E30C1">
        <w:rPr>
          <w:highlight w:val="green"/>
        </w:rPr>
        <w:t xml:space="preserve"> selected viewing scale)</w:t>
      </w:r>
    </w:p>
  </w:comment>
  <w:comment w:id="659"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660" w:author="Birklhuber Bernd" w:date="2024-10-13T15:46:00Z" w:initials="BB">
    <w:p w14:paraId="461D144E" w14:textId="658859D9" w:rsidR="00262FFA" w:rsidRDefault="00262FFA">
      <w:pPr>
        <w:pStyle w:val="Kommentartext"/>
      </w:pPr>
      <w:r>
        <w:rPr>
          <w:rStyle w:val="Kommentarzeichen"/>
        </w:rPr>
        <w:annotationRef/>
      </w:r>
      <w:proofErr w:type="spellStart"/>
      <w:proofErr w:type="gramStart"/>
      <w:r w:rsidRPr="00DD3A36">
        <w:rPr>
          <w:highlight w:val="green"/>
        </w:rPr>
        <w:t>IEHG:delete</w:t>
      </w:r>
      <w:proofErr w:type="spellEnd"/>
      <w:proofErr w:type="gramEnd"/>
    </w:p>
  </w:comment>
  <w:comment w:id="664" w:author="Gert Morlion" w:date="2023-06-05T11:35:00Z" w:initials="GM">
    <w:p w14:paraId="4885A9B5" w14:textId="1692567D" w:rsidR="00262FFA" w:rsidRDefault="00262FFA">
      <w:pPr>
        <w:pStyle w:val="Kommentartext"/>
      </w:pPr>
      <w:r>
        <w:rPr>
          <w:rStyle w:val="Kommentarzeichen"/>
        </w:rPr>
        <w:annotationRef/>
      </w:r>
      <w:proofErr w:type="gramStart"/>
      <w:r>
        <w:t>Still</w:t>
      </w:r>
      <w:proofErr w:type="gramEnd"/>
      <w:r>
        <w:t xml:space="preserve"> correct?</w:t>
      </w:r>
    </w:p>
    <w:p w14:paraId="3003CE5D" w14:textId="57AAA4EB" w:rsidR="00262FFA" w:rsidRDefault="00262FFA">
      <w:pPr>
        <w:pStyle w:val="Kommentartext"/>
      </w:pPr>
    </w:p>
  </w:comment>
  <w:comment w:id="665"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671"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672"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685"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686"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687"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729"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730"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794"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795"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806"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817"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845"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857"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873"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885"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894"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proofErr w:type="spellStart"/>
      <w:r>
        <w:t>roleType</w:t>
      </w:r>
      <w:proofErr w:type="spellEnd"/>
      <w:r>
        <w:t xml:space="preserv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904"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946"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002"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010"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018"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033"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098"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141"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proofErr w:type="spellStart"/>
      <w:proofErr w:type="gramStart"/>
      <w:r w:rsidRPr="002F3957">
        <w:rPr>
          <w:highlight w:val="green"/>
        </w:rPr>
        <w:t>IEHG:keep</w:t>
      </w:r>
      <w:proofErr w:type="spellEnd"/>
      <w:proofErr w:type="gramEnd"/>
    </w:p>
  </w:comment>
  <w:comment w:id="1146"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155"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 xml:space="preserve">se we decided to use </w:t>
      </w:r>
      <w:proofErr w:type="spellStart"/>
      <w:r w:rsidRPr="008012B2">
        <w:rPr>
          <w:highlight w:val="yellow"/>
        </w:rPr>
        <w:t>boatmaster</w:t>
      </w:r>
      <w:proofErr w:type="spellEnd"/>
      <w:r w:rsidRPr="008012B2">
        <w:rPr>
          <w:highlight w:val="yellow"/>
        </w:rPr>
        <w:t xml:space="preserve">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1203"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235"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239"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1392" w:author="Birklhuber Bernd" w:date="2025-06-19T12:15:00Z" w:initials="BB">
    <w:p w14:paraId="28EDFD97" w14:textId="41236E45" w:rsidR="00F67708" w:rsidRDefault="00F67708">
      <w:pPr>
        <w:pStyle w:val="Kommentartext"/>
      </w:pPr>
      <w:r>
        <w:rPr>
          <w:rStyle w:val="Kommentarzeichen"/>
        </w:rPr>
        <w:annotationRef/>
      </w:r>
      <w:r>
        <w:t>To be checked</w:t>
      </w:r>
    </w:p>
  </w:comment>
  <w:comment w:id="1397"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1768"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1828"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1844"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1861"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1911"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1916"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1919"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1934"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1970" w:author="Birklhuber Bernd" w:date="2025-06-19T12:21:00Z" w:initials="BB">
    <w:p w14:paraId="4394260D" w14:textId="14844DC3" w:rsidR="00B352A2" w:rsidRDefault="00B352A2">
      <w:pPr>
        <w:pStyle w:val="Kommentartext"/>
      </w:pPr>
      <w:r>
        <w:rPr>
          <w:rStyle w:val="Kommentarzeichen"/>
        </w:rPr>
        <w:annotationRef/>
      </w:r>
      <w:r>
        <w:t>To be checked</w:t>
      </w:r>
    </w:p>
  </w:comment>
  <w:comment w:id="1975"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049"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052"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055"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058"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076" w:author="Gert Morlion" w:date="2023-06-05T11:55:00Z" w:initials="GM">
    <w:p w14:paraId="0D433C86" w14:textId="65F4C106" w:rsidR="00262FFA" w:rsidRDefault="00262FFA">
      <w:pPr>
        <w:pStyle w:val="Kommentartext"/>
      </w:pPr>
      <w:r>
        <w:rPr>
          <w:rStyle w:val="Kommentarzeichen"/>
        </w:rPr>
        <w:annotationRef/>
      </w:r>
      <w:r>
        <w:t>Mandatory?</w:t>
      </w:r>
    </w:p>
  </w:comment>
  <w:comment w:id="2077"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100"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105"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135"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proofErr w:type="spellStart"/>
      <w:proofErr w:type="gramStart"/>
      <w:r w:rsidRPr="00334FB8">
        <w:rPr>
          <w:highlight w:val="green"/>
        </w:rPr>
        <w:t>IEHG:add</w:t>
      </w:r>
      <w:proofErr w:type="spellEnd"/>
      <w:proofErr w:type="gramEnd"/>
      <w:r w:rsidRPr="00334FB8">
        <w:rPr>
          <w:highlight w:val="green"/>
        </w:rPr>
        <w:t xml:space="preserve">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142"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2224"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250"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265"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276"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414" w:author="Gert Morlion" w:date="2023-06-05T14:03:00Z" w:initials="GM">
    <w:p w14:paraId="0DFAAEEE" w14:textId="3DC0196E" w:rsidR="00262FFA" w:rsidRDefault="00262FFA">
      <w:pPr>
        <w:pStyle w:val="Kommentartext"/>
      </w:pPr>
      <w:r>
        <w:rPr>
          <w:rStyle w:val="Kommentarzeichen"/>
        </w:rPr>
        <w:annotationRef/>
      </w:r>
      <w:r>
        <w:t xml:space="preserve">All tables </w:t>
      </w:r>
      <w:proofErr w:type="gramStart"/>
      <w:r>
        <w:t>needs</w:t>
      </w:r>
      <w:proofErr w:type="gramEnd"/>
      <w:r>
        <w:t xml:space="preserve"> to be checked</w:t>
      </w:r>
    </w:p>
  </w:comment>
  <w:comment w:id="3107"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108"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109"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3193"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3239"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3504"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proofErr w:type="spellStart"/>
      <w:r w:rsidRPr="004D76DF">
        <w:rPr>
          <w:highlight w:val="green"/>
        </w:rPr>
        <w:t>Shouldn</w:t>
      </w:r>
      <w:proofErr w:type="spellEnd"/>
      <w:r w:rsidRPr="004D76DF">
        <w:rPr>
          <w:highlight w:val="green"/>
        </w:rPr>
        <w:t>’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3762" w:author="Birklhuber Bernd" w:date="2025-03-07T14:06:00Z" w:initials="BB">
    <w:p w14:paraId="79E57438" w14:textId="11362ACF" w:rsidR="00262FFA" w:rsidRDefault="00262FFA">
      <w:pPr>
        <w:pStyle w:val="Kommentartext"/>
      </w:pPr>
      <w:r>
        <w:rPr>
          <w:rStyle w:val="Kommentarzeichen"/>
        </w:rPr>
        <w:annotationRef/>
      </w:r>
      <w:r>
        <w:t xml:space="preserve">HTML and XML </w:t>
      </w:r>
      <w:proofErr w:type="spellStart"/>
      <w:r>
        <w:t>dleted</w:t>
      </w:r>
      <w:proofErr w:type="spellEnd"/>
      <w:r>
        <w:t xml:space="preserve"> in S-101 2.0.0</w:t>
      </w:r>
    </w:p>
  </w:comment>
  <w:comment w:id="4404"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4405"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 xml:space="preserve">COMEX </w:t>
      </w:r>
      <w:proofErr w:type="gramStart"/>
      <w:r w:rsidRPr="004D76DF">
        <w:rPr>
          <w:highlight w:val="green"/>
        </w:rPr>
        <w:t>2 :</w:t>
      </w:r>
      <w:proofErr w:type="gramEnd"/>
      <w:r w:rsidRPr="004D76DF">
        <w:rPr>
          <w:highlight w:val="green"/>
        </w:rPr>
        <w:t xml:space="preserve"> delete reference to IHO</w:t>
      </w:r>
    </w:p>
    <w:p w14:paraId="5D28D829" w14:textId="436B6973" w:rsidR="00553A26" w:rsidRDefault="00553A26">
      <w:pPr>
        <w:pStyle w:val="Kommentartext"/>
      </w:pPr>
      <w:r w:rsidRPr="004D76DF">
        <w:rPr>
          <w:highlight w:val="green"/>
        </w:rPr>
        <w:t>IEHG yes</w:t>
      </w:r>
    </w:p>
  </w:comment>
  <w:comment w:id="4407"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4842"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4843"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4851"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594E7" w14:textId="77777777" w:rsidR="00933C71" w:rsidRDefault="00933C71">
      <w:r>
        <w:separator/>
      </w:r>
    </w:p>
  </w:endnote>
  <w:endnote w:type="continuationSeparator" w:id="0">
    <w:p w14:paraId="56306F23" w14:textId="77777777" w:rsidR="00933C71" w:rsidRDefault="00933C71">
      <w:r>
        <w:continuationSeparator/>
      </w:r>
    </w:p>
  </w:endnote>
  <w:endnote w:type="continuationNotice" w:id="1">
    <w:p w14:paraId="630A8C8B" w14:textId="77777777" w:rsidR="00933C71" w:rsidRDefault="00933C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77777777"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262FFA" w:rsidRDefault="00262FFA">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2319" w:name="OLE_LINK1"/>
    <w:bookmarkStart w:id="2320"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319"/>
    <w:bookmarkEnd w:id="2320"/>
    <w:r>
      <w:rPr>
        <w:sz w:val="16"/>
        <w:szCs w:val="16"/>
      </w:rPr>
      <w:t>October 20</w:t>
    </w:r>
    <w:ins w:id="2321" w:author="Gert Morlion" w:date="2024-08-23T16:23:00Z">
      <w:r>
        <w:rPr>
          <w:sz w:val="16"/>
          <w:szCs w:val="16"/>
        </w:rPr>
        <w:t>2</w:t>
      </w:r>
    </w:ins>
    <w:ins w:id="2322" w:author="Birklhuber Bernd" w:date="2025-03-09T20:03:00Z">
      <w:r>
        <w:rPr>
          <w:sz w:val="16"/>
          <w:szCs w:val="16"/>
        </w:rPr>
        <w:t>5</w:t>
      </w:r>
    </w:ins>
    <w:ins w:id="2323" w:author="Gert Morlion" w:date="2024-08-23T16:23:00Z">
      <w:del w:id="2324" w:author="Birklhuber Bernd" w:date="2025-03-09T20:03:00Z">
        <w:r w:rsidDel="0059361F">
          <w:rPr>
            <w:sz w:val="16"/>
            <w:szCs w:val="16"/>
          </w:rPr>
          <w:delText>4</w:delText>
        </w:r>
      </w:del>
    </w:ins>
    <w:del w:id="2325"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18CF5" w14:textId="77777777" w:rsidR="00933C71" w:rsidRDefault="00933C71">
      <w:r>
        <w:separator/>
      </w:r>
    </w:p>
  </w:footnote>
  <w:footnote w:type="continuationSeparator" w:id="0">
    <w:p w14:paraId="404E4A35" w14:textId="77777777" w:rsidR="00933C71" w:rsidRDefault="00933C71">
      <w:r>
        <w:continuationSeparator/>
      </w:r>
    </w:p>
  </w:footnote>
  <w:footnote w:type="continuationNotice" w:id="1">
    <w:p w14:paraId="04BE0738" w14:textId="77777777" w:rsidR="00933C71" w:rsidRDefault="00933C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9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26B0"/>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55F4"/>
    <w:rsid w:val="00712F73"/>
    <w:rsid w:val="00721308"/>
    <w:rsid w:val="007229CD"/>
    <w:rsid w:val="007231A0"/>
    <w:rsid w:val="00723B58"/>
    <w:rsid w:val="007260E2"/>
    <w:rsid w:val="007267B0"/>
    <w:rsid w:val="00730013"/>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30C1"/>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57DA"/>
    <w:rsid w:val="009C79EF"/>
    <w:rsid w:val="009D0F4A"/>
    <w:rsid w:val="009E0873"/>
    <w:rsid w:val="009E159D"/>
    <w:rsid w:val="009E19EF"/>
    <w:rsid w:val="009F1D70"/>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9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hyperlink" Target="http://www.epsg-registry.org" TargetMode="External"/><Relationship Id="rId53" Type="http://schemas.openxmlformats.org/officeDocument/2006/relationships/image" Target="media/image33.png"/><Relationship Id="rId58" Type="http://schemas.openxmlformats.org/officeDocument/2006/relationships/footer" Target="footer4.xml"/><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footer" Target="footer3.xml"/><Relationship Id="rId61" Type="http://schemas.openxmlformats.org/officeDocument/2006/relationships/image" Target="media/image37.jpeg"/><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emf"/><Relationship Id="rId56" Type="http://schemas.openxmlformats.org/officeDocument/2006/relationships/image" Target="media/image36.jpeg"/><Relationship Id="rId64" Type="http://schemas.openxmlformats.org/officeDocument/2006/relationships/image" Target="media/image40.emf"/><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72</Pages>
  <Words>26112</Words>
  <Characters>164510</Characters>
  <Application>Microsoft Office Word</Application>
  <DocSecurity>0</DocSecurity>
  <Lines>1370</Lines>
  <Paragraphs>380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190242</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4</cp:revision>
  <cp:lastPrinted>2017-07-07T11:09:00Z</cp:lastPrinted>
  <dcterms:created xsi:type="dcterms:W3CDTF">2025-10-10T09:05:00Z</dcterms:created>
  <dcterms:modified xsi:type="dcterms:W3CDTF">2025-10-10T12:57:00Z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