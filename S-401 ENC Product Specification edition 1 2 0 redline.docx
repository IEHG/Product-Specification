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7BCA" w14:textId="77777777" w:rsidR="00453023" w:rsidRPr="00D22CCD" w:rsidRDefault="007260E2" w:rsidP="000606A0">
      <w:pPr>
        <w:jc w:val="center"/>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CEN"/>
      <w:bookmarkStart w:id="50" w:name="LIBTypeTitre"/>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EnteteCEN"/>
      <w:bookmarkStart w:id="53" w:name="LibEntete"/>
      <w:bookmarkStart w:id="54" w:name="LibFileEnTete"/>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VF"/>
      <w:bookmarkStart w:id="57" w:name="LIBASynchro"/>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rsidP="000606A0"/>
    <w:p w14:paraId="0EE9B485" w14:textId="77777777" w:rsidR="00453023" w:rsidRPr="00D22CCD" w:rsidRDefault="00453023" w:rsidP="000606A0"/>
    <w:p w14:paraId="36BF1886" w14:textId="77777777" w:rsidR="00453023" w:rsidRPr="00D22CCD" w:rsidRDefault="00453023" w:rsidP="000606A0"/>
    <w:p w14:paraId="5C1CAE16" w14:textId="77777777" w:rsidR="00385B34" w:rsidRPr="00D22CCD" w:rsidRDefault="00385B34" w:rsidP="000606A0"/>
    <w:p w14:paraId="534F60ED" w14:textId="77777777" w:rsidR="00385B34" w:rsidRPr="00D22CCD" w:rsidRDefault="00385B34" w:rsidP="000606A0"/>
    <w:p w14:paraId="27464342" w14:textId="77777777" w:rsidR="00453023" w:rsidRPr="00D22CCD" w:rsidRDefault="00453023" w:rsidP="000606A0"/>
    <w:p w14:paraId="4D8F08AD" w14:textId="77777777" w:rsidR="00453023" w:rsidRPr="00D22CCD" w:rsidRDefault="00453023" w:rsidP="000606A0"/>
    <w:p w14:paraId="57F0B632" w14:textId="5F0BDB25" w:rsidR="00F6798B" w:rsidRPr="000606A0" w:rsidRDefault="001E3D26" w:rsidP="000606A0">
      <w:pPr>
        <w:jc w:val="center"/>
        <w:rPr>
          <w:ins w:id="63" w:author="Gert Morlion" w:date="2024-08-23T11:06:00Z"/>
          <w:b/>
          <w:bCs/>
          <w:sz w:val="28"/>
          <w:szCs w:val="28"/>
        </w:rPr>
      </w:pPr>
      <w:ins w:id="64" w:author="Gert Morlion" w:date="2024-08-23T11:06:00Z">
        <w:del w:id="65" w:author="Birklhuber Bernd" w:date="2025-10-08T09:11:00Z">
          <w:r w:rsidRPr="000606A0" w:rsidDel="00AB4B03">
            <w:rPr>
              <w:b/>
              <w:bCs/>
              <w:sz w:val="28"/>
              <w:szCs w:val="28"/>
            </w:rPr>
            <w:delText xml:space="preserve">Draft </w:delText>
          </w:r>
          <w:r w:rsidR="00F6798B" w:rsidRPr="000606A0" w:rsidDel="00AB4B03">
            <w:rPr>
              <w:b/>
              <w:bCs/>
              <w:sz w:val="28"/>
              <w:szCs w:val="28"/>
            </w:rPr>
            <w:delText xml:space="preserve">for </w:delText>
          </w:r>
        </w:del>
        <w:r w:rsidR="00F6798B" w:rsidRPr="000606A0">
          <w:rPr>
            <w:b/>
            <w:bCs/>
            <w:sz w:val="28"/>
            <w:szCs w:val="28"/>
          </w:rPr>
          <w:t>Edition 1.2.0</w:t>
        </w:r>
      </w:ins>
    </w:p>
    <w:p w14:paraId="034CBC8D" w14:textId="6016896E" w:rsidR="00453023" w:rsidRPr="000606A0" w:rsidRDefault="00F6798B" w:rsidP="000606A0">
      <w:pPr>
        <w:jc w:val="center"/>
        <w:rPr>
          <w:b/>
          <w:bCs/>
          <w:sz w:val="28"/>
          <w:szCs w:val="28"/>
        </w:rPr>
      </w:pPr>
      <w:ins w:id="66" w:author="Gert Morlion" w:date="2024-08-23T11:06:00Z">
        <w:del w:id="67" w:author="Birklhuber Bernd" w:date="2025-10-08T08:17:00Z">
          <w:r w:rsidRPr="000606A0" w:rsidDel="009E19EF">
            <w:rPr>
              <w:b/>
              <w:bCs/>
              <w:sz w:val="28"/>
              <w:szCs w:val="28"/>
            </w:rPr>
            <w:delText>September</w:delText>
          </w:r>
        </w:del>
      </w:ins>
      <w:r w:rsidR="007260E2" w:rsidRPr="000606A0">
        <w:rPr>
          <w:b/>
          <w:bCs/>
          <w:sz w:val="28"/>
          <w:szCs w:val="28"/>
        </w:rPr>
        <w:t xml:space="preserve">October </w:t>
      </w:r>
      <w:del w:id="68" w:author="Gert Morlion" w:date="2023-06-05T13:26:00Z">
        <w:r w:rsidR="00105B7B" w:rsidRPr="000606A0" w:rsidDel="0087647E">
          <w:rPr>
            <w:b/>
            <w:bCs/>
            <w:sz w:val="28"/>
            <w:szCs w:val="28"/>
          </w:rPr>
          <w:delText>2019</w:delText>
        </w:r>
      </w:del>
      <w:ins w:id="69" w:author="Gert Morlion" w:date="2023-06-05T13:26:00Z">
        <w:r w:rsidR="0087647E" w:rsidRPr="000606A0">
          <w:rPr>
            <w:b/>
            <w:bCs/>
            <w:sz w:val="28"/>
            <w:szCs w:val="28"/>
          </w:rPr>
          <w:t>202</w:t>
        </w:r>
      </w:ins>
      <w:ins w:id="70" w:author="Birklhuber Bernd" w:date="2025-06-18T07:08:00Z">
        <w:r w:rsidR="00050FBD" w:rsidRPr="000606A0">
          <w:rPr>
            <w:b/>
            <w:bCs/>
            <w:sz w:val="28"/>
            <w:szCs w:val="28"/>
          </w:rPr>
          <w:t>5</w:t>
        </w:r>
      </w:ins>
      <w:ins w:id="71" w:author="Gert Morlion" w:date="2024-08-23T11:06:00Z">
        <w:del w:id="72" w:author="Birklhuber Bernd" w:date="2025-06-18T07:08:00Z">
          <w:r w:rsidRPr="000606A0" w:rsidDel="00050FBD">
            <w:rPr>
              <w:b/>
              <w:bCs/>
              <w:sz w:val="28"/>
              <w:szCs w:val="28"/>
            </w:rPr>
            <w:delText>4</w:delText>
          </w:r>
        </w:del>
      </w:ins>
    </w:p>
    <w:p w14:paraId="365CE94C" w14:textId="77777777" w:rsidR="00385B34" w:rsidRPr="000606A0" w:rsidRDefault="00385B34" w:rsidP="000606A0">
      <w:pPr>
        <w:jc w:val="center"/>
        <w:rPr>
          <w:b/>
          <w:bCs/>
          <w:sz w:val="28"/>
          <w:szCs w:val="28"/>
        </w:rPr>
      </w:pPr>
    </w:p>
    <w:p w14:paraId="256EE3CD" w14:textId="77777777" w:rsidR="00385B34" w:rsidRPr="000606A0" w:rsidRDefault="00385B34" w:rsidP="000606A0">
      <w:pPr>
        <w:jc w:val="center"/>
        <w:rPr>
          <w:b/>
          <w:bCs/>
          <w:sz w:val="28"/>
          <w:szCs w:val="28"/>
        </w:rPr>
      </w:pPr>
    </w:p>
    <w:p w14:paraId="2A25E51F" w14:textId="77777777" w:rsidR="00385B34" w:rsidRPr="000606A0" w:rsidRDefault="00385B34" w:rsidP="000606A0">
      <w:pPr>
        <w:jc w:val="center"/>
        <w:rPr>
          <w:b/>
          <w:bCs/>
          <w:sz w:val="28"/>
          <w:szCs w:val="28"/>
        </w:rPr>
      </w:pPr>
    </w:p>
    <w:p w14:paraId="7668237E" w14:textId="77777777" w:rsidR="00385B34" w:rsidRPr="000606A0" w:rsidRDefault="00385B34" w:rsidP="000606A0">
      <w:pPr>
        <w:jc w:val="center"/>
        <w:rPr>
          <w:b/>
          <w:bCs/>
          <w:sz w:val="28"/>
          <w:szCs w:val="28"/>
        </w:rPr>
      </w:pPr>
    </w:p>
    <w:p w14:paraId="1426983B" w14:textId="77777777" w:rsidR="00385B34" w:rsidRPr="000606A0" w:rsidRDefault="00385B34" w:rsidP="000606A0">
      <w:pPr>
        <w:jc w:val="center"/>
        <w:rPr>
          <w:b/>
          <w:bCs/>
          <w:sz w:val="28"/>
          <w:szCs w:val="28"/>
        </w:rPr>
      </w:pPr>
    </w:p>
    <w:p w14:paraId="27AAC1DD" w14:textId="77777777" w:rsidR="00385B34" w:rsidRPr="000606A0" w:rsidRDefault="00385B34" w:rsidP="000606A0">
      <w:pPr>
        <w:jc w:val="center"/>
        <w:rPr>
          <w:b/>
          <w:bCs/>
          <w:sz w:val="28"/>
          <w:szCs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147BEAF8" w:rsidR="00453023" w:rsidRPr="00D22CCD" w:rsidRDefault="007260E2" w:rsidP="000606A0">
      <w:pPr>
        <w:jc w:val="center"/>
      </w:pPr>
      <w:r w:rsidRPr="00D22CCD">
        <w:t>IEHG Publication S-401</w:t>
      </w:r>
    </w:p>
    <w:p w14:paraId="03FD66E9" w14:textId="77777777" w:rsidR="00453023" w:rsidRPr="00D22CCD" w:rsidRDefault="007A01D4" w:rsidP="000606A0">
      <w:pPr>
        <w:jc w:val="center"/>
      </w:pPr>
      <w:r w:rsidRPr="00D22CCD">
        <w:t xml:space="preserve">Inland </w:t>
      </w:r>
      <w:r w:rsidR="007260E2" w:rsidRPr="00D22CCD">
        <w:t>Electronic Navigational Chart Product Specification</w:t>
      </w:r>
    </w:p>
    <w:p w14:paraId="2B6199C4" w14:textId="77777777" w:rsidR="00453023" w:rsidRPr="00D22CCD" w:rsidRDefault="00453023" w:rsidP="000606A0"/>
    <w:p w14:paraId="5A54B29E" w14:textId="77777777" w:rsidR="00453023" w:rsidRPr="00D22CCD" w:rsidRDefault="00453023" w:rsidP="000606A0"/>
    <w:p w14:paraId="7E553CFF" w14:textId="72B05A4B" w:rsidR="00453023" w:rsidRPr="00D22CCD" w:rsidDel="00730013" w:rsidRDefault="007260E2">
      <w:pPr>
        <w:pStyle w:val="Kommentartext"/>
        <w:rPr>
          <w:del w:id="73" w:author="Birklhuber Bernd" w:date="2025-10-10T10:57:00Z"/>
          <w:color w:val="FF0000"/>
        </w:rPr>
      </w:pPr>
      <w:r w:rsidRPr="00D22CCD">
        <w:rPr>
          <w:color w:val="FF0000"/>
        </w:rPr>
        <w:t xml:space="preserve">NOTE:  S-401 has various components that are in development. </w:t>
      </w:r>
      <w:del w:id="74" w:author="Birklhuber Bernd" w:date="2025-10-10T10:57:00Z">
        <w:r w:rsidRPr="00D22CCD" w:rsidDel="00730013">
          <w:rPr>
            <w:color w:val="FF0000"/>
          </w:rPr>
          <w:delText xml:space="preserve">Therefore until it is at a final draft stage various items such as the main document, feature catalogue and encoding guide are not fully harmonized. </w:delText>
        </w:r>
      </w:del>
    </w:p>
    <w:p w14:paraId="27120E88" w14:textId="77777777" w:rsidR="00385B34" w:rsidRPr="00D22CCD" w:rsidRDefault="00385B34">
      <w:pPr>
        <w:pStyle w:val="Kommentartext"/>
        <w:rPr>
          <w:color w:val="FF0000"/>
        </w:rPr>
      </w:pPr>
    </w:p>
    <w:p w14:paraId="7AC42FAD" w14:textId="77777777" w:rsidR="00453023" w:rsidRDefault="00453023" w:rsidP="000606A0">
      <w:pPr>
        <w:rPr>
          <w:ins w:id="75" w:author="Gert Morlion" w:date="2024-08-23T11:07:00Z"/>
        </w:rPr>
      </w:pPr>
    </w:p>
    <w:p w14:paraId="7AAC9566" w14:textId="77777777" w:rsidR="00BF6B79" w:rsidRDefault="00BF6B79" w:rsidP="000606A0">
      <w:pPr>
        <w:rPr>
          <w:ins w:id="76"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77"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8" w:author="Gert Morlion" w:date="2024-11-21T09:34:00Z"/>
                <w:rFonts w:ascii="Helvetica" w:hAnsi="Helvetica"/>
                <w:sz w:val="22"/>
                <w:szCs w:val="22"/>
                <w:lang w:val="en-AU"/>
              </w:rPr>
            </w:pPr>
            <w:ins w:id="79"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0" w:author="Gert Morlion" w:date="2024-08-23T11:07:00Z"/>
                <w:rFonts w:ascii="Helvetica" w:hAnsi="Helvetica"/>
                <w:sz w:val="22"/>
                <w:szCs w:val="22"/>
                <w:lang w:val="en-AU"/>
              </w:rPr>
            </w:pPr>
          </w:p>
        </w:tc>
      </w:tr>
      <w:tr w:rsidR="00DA7D04" w:rsidRPr="00DC6E9A" w14:paraId="11507C56" w14:textId="77777777" w:rsidTr="00DA7D04">
        <w:trPr>
          <w:ins w:id="81"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2" w:author="Gert Morlion" w:date="2024-08-23T11:07:00Z"/>
                <w:color w:val="auto"/>
                <w:sz w:val="20"/>
                <w:szCs w:val="20"/>
                <w:lang w:val="en-AU"/>
              </w:rPr>
            </w:pPr>
            <w:ins w:id="83"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84"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85" w:author="Gert Morlion" w:date="2024-11-21T09:34:00Z"/>
                <w:rFonts w:ascii="Aptos Display" w:hAnsi="Aptos Display"/>
                <w:i/>
                <w:iCs/>
                <w:color w:val="FF0000"/>
                <w:sz w:val="22"/>
                <w:szCs w:val="22"/>
              </w:rPr>
            </w:pPr>
            <w:ins w:id="86"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87" w:author="Gert Morlion" w:date="2024-08-23T11:07:00Z"/>
                <w:color w:val="auto"/>
                <w:sz w:val="20"/>
                <w:szCs w:val="20"/>
                <w:lang w:val="en-AU"/>
              </w:rPr>
            </w:pPr>
          </w:p>
        </w:tc>
      </w:tr>
    </w:tbl>
    <w:p w14:paraId="4FE2A73D" w14:textId="7FD15E77" w:rsidR="000606A0" w:rsidRDefault="000606A0" w:rsidP="000606A0">
      <w:pPr>
        <w:rPr>
          <w:ins w:id="88" w:author="Birklhuber Bernd" w:date="2025-10-10T15:27:00Z"/>
        </w:rPr>
      </w:pPr>
    </w:p>
    <w:p w14:paraId="7B8D5FEC" w14:textId="0FB14214" w:rsidR="00453023" w:rsidRPr="00D22CCD" w:rsidRDefault="000606A0" w:rsidP="000606A0">
      <w:ins w:id="89" w:author="Birklhuber Bernd" w:date="2025-10-10T15:27:00Z">
        <w:r>
          <w:br w:type="page"/>
        </w:r>
      </w:ins>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0" w:author="Gert Morlion" w:date="2024-08-23T11:09:00Z"/>
          <w:b/>
        </w:rPr>
      </w:pPr>
      <w:r w:rsidRPr="00D22CCD">
        <w:tab/>
      </w:r>
      <w:bookmarkStart w:id="91" w:name="_Toc173128087"/>
      <w:bookmarkStart w:id="92" w:name="_Toc173128206"/>
      <w:del w:id="93" w:author="Gert Morlion" w:date="2024-08-23T11:09:00Z">
        <w:r w:rsidRPr="00D22CCD" w:rsidDel="005C4623">
          <w:rPr>
            <w:b/>
          </w:rPr>
          <w:delText>Published by the</w:delText>
        </w:r>
        <w:bookmarkEnd w:id="91"/>
        <w:bookmarkEnd w:id="92"/>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4" w:author="Gert Morlion" w:date="2024-08-23T11:09:00Z"/>
        </w:rPr>
      </w:pPr>
      <w:del w:id="95"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6" w:author="Gert Morlion" w:date="2024-08-23T11:09:00Z"/>
          <w:b/>
        </w:rPr>
      </w:pPr>
      <w:del w:id="97"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8" w:author="Gert Morlion" w:date="2024-08-23T11:09:00Z"/>
          <w:b/>
          <w:noProof/>
          <w:color w:val="0000FF"/>
        </w:rPr>
      </w:pPr>
      <w:del w:id="99"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0"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1"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02"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3" w:author="Gert Morlion" w:date="2024-08-23T11:09:00Z"/>
                <w:rFonts w:ascii="Times New Roman" w:hAnsi="Times New Roman"/>
              </w:rPr>
            </w:pPr>
            <w:del w:id="104"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5" w:author="Gert Morlion" w:date="2024-08-23T11:09:00Z"/>
                <w:rFonts w:ascii="Times New Roman" w:hAnsi="Times New Roman"/>
              </w:rPr>
            </w:pPr>
            <w:del w:id="106"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7" w:author="Gert Morlion" w:date="2024-08-23T11:09:00Z"/>
                <w:rFonts w:ascii="Times New Roman" w:hAnsi="Times New Roman"/>
              </w:rPr>
            </w:pPr>
            <w:del w:id="108"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9" w:author="Gert Morlion" w:date="2024-08-23T11:09:00Z"/>
                <w:rFonts w:ascii="Times New Roman" w:hAnsi="Times New Roman"/>
              </w:rPr>
            </w:pPr>
            <w:del w:id="110"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11"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2" w:author="Gert Morlion" w:date="2024-08-23T11:09:00Z"/>
                <w:rFonts w:ascii="Times New Roman" w:hAnsi="Times New Roman"/>
              </w:rPr>
            </w:pPr>
            <w:del w:id="113"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4" w:author="Gert Morlion" w:date="2024-08-23T11:09:00Z"/>
                <w:rFonts w:ascii="Times New Roman" w:hAnsi="Times New Roman"/>
              </w:rPr>
            </w:pPr>
            <w:del w:id="115"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6" w:author="Gert Morlion" w:date="2024-08-23T11:09:00Z"/>
                <w:rFonts w:ascii="Times New Roman" w:hAnsi="Times New Roman"/>
              </w:rPr>
            </w:pPr>
            <w:del w:id="117"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rFonts w:ascii="Times New Roman" w:hAnsi="Times New Roman"/>
              </w:rPr>
            </w:pPr>
            <w:del w:id="119"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20"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1" w:author="Gert Morlion" w:date="2024-08-23T11:09:00Z"/>
                <w:rFonts w:ascii="Times New Roman" w:hAnsi="Times New Roman"/>
              </w:rPr>
            </w:pPr>
            <w:del w:id="122"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rFonts w:ascii="Times New Roman" w:hAnsi="Times New Roman"/>
              </w:rPr>
            </w:pPr>
            <w:del w:id="124"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rFonts w:ascii="Times New Roman" w:hAnsi="Times New Roman"/>
              </w:rPr>
            </w:pPr>
            <w:del w:id="126"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rFonts w:ascii="Times New Roman" w:hAnsi="Times New Roman"/>
              </w:rPr>
            </w:pPr>
            <w:del w:id="128"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29"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0" w:author="Gert Morlion" w:date="2024-08-23T11:09:00Z"/>
                <w:rFonts w:ascii="Times New Roman" w:hAnsi="Times New Roman"/>
              </w:rPr>
            </w:pPr>
            <w:del w:id="13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rFonts w:ascii="Times New Roman" w:hAnsi="Times New Roman"/>
              </w:rPr>
            </w:pPr>
            <w:del w:id="133"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rFonts w:ascii="Times New Roman" w:hAnsi="Times New Roman"/>
              </w:rPr>
            </w:pPr>
            <w:del w:id="135"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Times New Roman" w:hAnsi="Times New Roman"/>
              </w:rPr>
            </w:pPr>
            <w:del w:id="137"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40"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rFonts w:ascii="Times New Roman" w:hAnsi="Times New Roman"/>
              </w:rPr>
            </w:pPr>
            <w:del w:id="142"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rFonts w:ascii="Times New Roman" w:hAnsi="Times New Roman"/>
              </w:rPr>
            </w:pPr>
            <w:del w:id="144"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rFonts w:ascii="Times New Roman" w:hAnsi="Times New Roman"/>
              </w:rPr>
            </w:pPr>
            <w:del w:id="146"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49"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rFonts w:ascii="Times New Roman" w:hAnsi="Times New Roman"/>
              </w:rPr>
            </w:pPr>
            <w:del w:id="15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rFonts w:ascii="Times New Roman" w:hAnsi="Times New Roman"/>
              </w:rPr>
            </w:pPr>
            <w:del w:id="153"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rFonts w:ascii="Times New Roman" w:hAnsi="Times New Roman"/>
              </w:rPr>
            </w:pPr>
            <w:del w:id="155"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58"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59" w:author="Gert Morlion" w:date="2024-08-23T11:09:00Z"/>
                <w:rFonts w:ascii="Times New Roman" w:hAnsi="Times New Roman"/>
              </w:rPr>
            </w:pPr>
            <w:del w:id="160"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rFonts w:ascii="Times New Roman" w:hAnsi="Times New Roman"/>
              </w:rPr>
            </w:pPr>
            <w:del w:id="162"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rFonts w:ascii="Times New Roman" w:hAnsi="Times New Roman"/>
              </w:rPr>
            </w:pPr>
            <w:del w:id="164"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167"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68" w:author="Gert Morlion" w:date="2024-08-23T11:09:00Z"/>
                <w:rFonts w:ascii="Times New Roman" w:hAnsi="Times New Roman"/>
              </w:rPr>
            </w:pPr>
            <w:del w:id="169"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rFonts w:ascii="Times New Roman" w:hAnsi="Times New Roman"/>
              </w:rPr>
            </w:pPr>
            <w:del w:id="171"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rFonts w:ascii="Times New Roman" w:hAnsi="Times New Roman"/>
              </w:rPr>
            </w:pPr>
            <w:del w:id="173"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rFonts w:ascii="Times New Roman" w:hAnsi="Times New Roman"/>
              </w:rPr>
            </w:pPr>
            <w:del w:id="175"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40654978" w14:textId="75A8DD6B" w:rsidR="00365408" w:rsidRDefault="007260E2">
      <w:pPr>
        <w:pStyle w:val="Verzeichnis1"/>
        <w:rPr>
          <w:ins w:id="176" w:author="Birklhuber Bernd" w:date="2025-10-10T15:39:00Z"/>
          <w:rFonts w:ascii="Calibri" w:eastAsia="DengXian" w:hAnsi="Calibri" w:cs="Arial"/>
          <w:b w:val="0"/>
          <w:noProof/>
          <w:kern w:val="2"/>
          <w:sz w:val="24"/>
          <w:szCs w:val="24"/>
          <w:lang w:val="en-US" w:eastAsia="de-DE"/>
        </w:rPr>
      </w:pPr>
      <w:r w:rsidRPr="00D22CCD">
        <w:fldChar w:fldCharType="begin"/>
      </w:r>
      <w:r w:rsidRPr="00D22CCD">
        <w:instrText>TOC \o "1-3" \t "Introduction,9,zzBiblio,9,zzForeword,9,zzIndex,9" \w</w:instrText>
      </w:r>
      <w:r w:rsidRPr="00D22CCD">
        <w:fldChar w:fldCharType="separate"/>
      </w:r>
      <w:ins w:id="177" w:author="Birklhuber Bernd" w:date="2025-10-10T15:39:00Z">
        <w:r w:rsidR="00365408">
          <w:rPr>
            <w:noProof/>
          </w:rPr>
          <w:t>Introduction</w:t>
        </w:r>
        <w:r w:rsidR="00365408">
          <w:rPr>
            <w:noProof/>
          </w:rPr>
          <w:tab/>
        </w:r>
        <w:r w:rsidR="00365408">
          <w:rPr>
            <w:noProof/>
          </w:rPr>
          <w:fldChar w:fldCharType="begin"/>
        </w:r>
        <w:r w:rsidR="00365408">
          <w:rPr>
            <w:noProof/>
          </w:rPr>
          <w:instrText xml:space="preserve"> PAGEREF _Toc211003211 \h </w:instrText>
        </w:r>
      </w:ins>
      <w:r w:rsidR="00365408">
        <w:rPr>
          <w:noProof/>
        </w:rPr>
      </w:r>
      <w:r w:rsidR="00365408">
        <w:rPr>
          <w:noProof/>
        </w:rPr>
        <w:fldChar w:fldCharType="separate"/>
      </w:r>
      <w:ins w:id="178" w:author="Birklhuber Bernd" w:date="2025-11-19T11:27:00Z">
        <w:r w:rsidR="0099529F">
          <w:rPr>
            <w:noProof/>
          </w:rPr>
          <w:t>13</w:t>
        </w:r>
      </w:ins>
      <w:ins w:id="179" w:author="Birklhuber Bernd" w:date="2025-10-10T15:39:00Z">
        <w:r w:rsidR="00365408">
          <w:rPr>
            <w:noProof/>
          </w:rPr>
          <w:fldChar w:fldCharType="end"/>
        </w:r>
      </w:ins>
    </w:p>
    <w:p w14:paraId="08C056EA" w14:textId="349C2A0C" w:rsidR="00365408" w:rsidRDefault="00365408">
      <w:pPr>
        <w:pStyle w:val="Verzeichnis1"/>
        <w:rPr>
          <w:ins w:id="180" w:author="Birklhuber Bernd" w:date="2025-10-10T15:39:00Z"/>
          <w:rFonts w:ascii="Calibri" w:eastAsia="DengXian" w:hAnsi="Calibri" w:cs="Arial"/>
          <w:b w:val="0"/>
          <w:noProof/>
          <w:kern w:val="2"/>
          <w:sz w:val="24"/>
          <w:szCs w:val="24"/>
          <w:lang w:val="en-US" w:eastAsia="de-DE"/>
        </w:rPr>
      </w:pPr>
      <w:ins w:id="181" w:author="Birklhuber Bernd" w:date="2025-10-10T15:39:00Z">
        <w:r>
          <w:rPr>
            <w:noProof/>
          </w:rPr>
          <w:t>1</w:t>
        </w:r>
        <w:r>
          <w:rPr>
            <w:noProof/>
          </w:rPr>
          <w:tab/>
          <w:t>Overview</w:t>
        </w:r>
        <w:r>
          <w:rPr>
            <w:noProof/>
          </w:rPr>
          <w:tab/>
        </w:r>
        <w:r>
          <w:rPr>
            <w:noProof/>
          </w:rPr>
          <w:fldChar w:fldCharType="begin"/>
        </w:r>
        <w:r>
          <w:rPr>
            <w:noProof/>
          </w:rPr>
          <w:instrText xml:space="preserve"> PAGEREF _Toc211003212 \h </w:instrText>
        </w:r>
      </w:ins>
      <w:r>
        <w:rPr>
          <w:noProof/>
        </w:rPr>
      </w:r>
      <w:r>
        <w:rPr>
          <w:noProof/>
        </w:rPr>
        <w:fldChar w:fldCharType="separate"/>
      </w:r>
      <w:ins w:id="182" w:author="Birklhuber Bernd" w:date="2025-11-19T11:27:00Z">
        <w:r w:rsidR="0099529F">
          <w:rPr>
            <w:noProof/>
          </w:rPr>
          <w:t>14</w:t>
        </w:r>
      </w:ins>
      <w:ins w:id="183" w:author="Birklhuber Bernd" w:date="2025-10-10T15:39:00Z">
        <w:r>
          <w:rPr>
            <w:noProof/>
          </w:rPr>
          <w:fldChar w:fldCharType="end"/>
        </w:r>
      </w:ins>
    </w:p>
    <w:p w14:paraId="55D30C13" w14:textId="07FDC87E" w:rsidR="00365408" w:rsidRDefault="00365408">
      <w:pPr>
        <w:pStyle w:val="Verzeichnis2"/>
        <w:rPr>
          <w:ins w:id="184" w:author="Birklhuber Bernd" w:date="2025-10-10T15:39:00Z"/>
          <w:rFonts w:ascii="Calibri" w:eastAsia="DengXian" w:hAnsi="Calibri" w:cs="Arial"/>
          <w:b w:val="0"/>
          <w:noProof/>
          <w:kern w:val="2"/>
          <w:sz w:val="24"/>
          <w:szCs w:val="24"/>
          <w:lang w:val="en-US" w:eastAsia="de-DE"/>
        </w:rPr>
      </w:pPr>
      <w:ins w:id="185" w:author="Birklhuber Bernd" w:date="2025-10-10T15:39:00Z">
        <w:r>
          <w:rPr>
            <w:noProof/>
          </w:rPr>
          <w:t>1.1</w:t>
        </w:r>
        <w:r>
          <w:rPr>
            <w:noProof/>
          </w:rPr>
          <w:tab/>
          <w:t>Scope</w:t>
        </w:r>
        <w:r>
          <w:rPr>
            <w:noProof/>
          </w:rPr>
          <w:tab/>
        </w:r>
        <w:r>
          <w:rPr>
            <w:noProof/>
          </w:rPr>
          <w:fldChar w:fldCharType="begin"/>
        </w:r>
        <w:r>
          <w:rPr>
            <w:noProof/>
          </w:rPr>
          <w:instrText xml:space="preserve"> PAGEREF _Toc211003213 \h </w:instrText>
        </w:r>
      </w:ins>
      <w:r>
        <w:rPr>
          <w:noProof/>
        </w:rPr>
      </w:r>
      <w:r>
        <w:rPr>
          <w:noProof/>
        </w:rPr>
        <w:fldChar w:fldCharType="separate"/>
      </w:r>
      <w:ins w:id="186" w:author="Birklhuber Bernd" w:date="2025-11-19T11:27:00Z">
        <w:r w:rsidR="0099529F">
          <w:rPr>
            <w:noProof/>
          </w:rPr>
          <w:t>14</w:t>
        </w:r>
      </w:ins>
      <w:ins w:id="187" w:author="Birklhuber Bernd" w:date="2025-10-10T15:39:00Z">
        <w:r>
          <w:rPr>
            <w:noProof/>
          </w:rPr>
          <w:fldChar w:fldCharType="end"/>
        </w:r>
      </w:ins>
    </w:p>
    <w:p w14:paraId="1C83102B" w14:textId="01412A4C" w:rsidR="00365408" w:rsidRDefault="00365408">
      <w:pPr>
        <w:pStyle w:val="Verzeichnis2"/>
        <w:rPr>
          <w:ins w:id="188" w:author="Birklhuber Bernd" w:date="2025-10-10T15:39:00Z"/>
          <w:rFonts w:ascii="Calibri" w:eastAsia="DengXian" w:hAnsi="Calibri" w:cs="Arial"/>
          <w:b w:val="0"/>
          <w:noProof/>
          <w:kern w:val="2"/>
          <w:sz w:val="24"/>
          <w:szCs w:val="24"/>
          <w:lang w:val="en-US" w:eastAsia="de-DE"/>
        </w:rPr>
      </w:pPr>
      <w:ins w:id="189" w:author="Birklhuber Bernd" w:date="2025-10-10T15:39:00Z">
        <w:r>
          <w:rPr>
            <w:noProof/>
            <w:lang w:eastAsia="en-GB"/>
          </w:rPr>
          <w:t>1.2</w:t>
        </w:r>
        <w:r>
          <w:rPr>
            <w:noProof/>
            <w:lang w:eastAsia="en-GB"/>
          </w:rPr>
          <w:tab/>
          <w:t>References</w:t>
        </w:r>
        <w:r>
          <w:rPr>
            <w:noProof/>
          </w:rPr>
          <w:tab/>
        </w:r>
        <w:r>
          <w:rPr>
            <w:noProof/>
          </w:rPr>
          <w:fldChar w:fldCharType="begin"/>
        </w:r>
        <w:r>
          <w:rPr>
            <w:noProof/>
          </w:rPr>
          <w:instrText xml:space="preserve"> PAGEREF _Toc211003214 \h </w:instrText>
        </w:r>
      </w:ins>
      <w:r>
        <w:rPr>
          <w:noProof/>
        </w:rPr>
      </w:r>
      <w:r>
        <w:rPr>
          <w:noProof/>
        </w:rPr>
        <w:fldChar w:fldCharType="separate"/>
      </w:r>
      <w:ins w:id="190" w:author="Birklhuber Bernd" w:date="2025-11-19T11:27:00Z">
        <w:r w:rsidR="0099529F">
          <w:rPr>
            <w:noProof/>
          </w:rPr>
          <w:t>14</w:t>
        </w:r>
      </w:ins>
      <w:ins w:id="191" w:author="Birklhuber Bernd" w:date="2025-10-10T15:39:00Z">
        <w:r>
          <w:rPr>
            <w:noProof/>
          </w:rPr>
          <w:fldChar w:fldCharType="end"/>
        </w:r>
      </w:ins>
    </w:p>
    <w:p w14:paraId="6B0FFE3C" w14:textId="7263E9D0" w:rsidR="00365408" w:rsidRDefault="00365408">
      <w:pPr>
        <w:pStyle w:val="Verzeichnis2"/>
        <w:rPr>
          <w:ins w:id="192" w:author="Birklhuber Bernd" w:date="2025-10-10T15:39:00Z"/>
          <w:rFonts w:ascii="Calibri" w:eastAsia="DengXian" w:hAnsi="Calibri" w:cs="Arial"/>
          <w:b w:val="0"/>
          <w:noProof/>
          <w:kern w:val="2"/>
          <w:sz w:val="24"/>
          <w:szCs w:val="24"/>
          <w:lang w:val="en-US" w:eastAsia="de-DE"/>
        </w:rPr>
      </w:pPr>
      <w:ins w:id="193" w:author="Birklhuber Bernd" w:date="2025-10-10T15:39:00Z">
        <w:r>
          <w:rPr>
            <w:noProof/>
          </w:rPr>
          <w:t>1.3</w:t>
        </w:r>
        <w:r>
          <w:rPr>
            <w:noProof/>
          </w:rPr>
          <w:tab/>
          <w:t>Terms, definitions and abbreviations</w:t>
        </w:r>
        <w:r>
          <w:rPr>
            <w:noProof/>
          </w:rPr>
          <w:tab/>
        </w:r>
        <w:r>
          <w:rPr>
            <w:noProof/>
          </w:rPr>
          <w:fldChar w:fldCharType="begin"/>
        </w:r>
        <w:r>
          <w:rPr>
            <w:noProof/>
          </w:rPr>
          <w:instrText xml:space="preserve"> PAGEREF _Toc211003215 \h </w:instrText>
        </w:r>
      </w:ins>
      <w:r>
        <w:rPr>
          <w:noProof/>
        </w:rPr>
      </w:r>
      <w:r>
        <w:rPr>
          <w:noProof/>
        </w:rPr>
        <w:fldChar w:fldCharType="separate"/>
      </w:r>
      <w:ins w:id="194" w:author="Birklhuber Bernd" w:date="2025-11-19T11:27:00Z">
        <w:r w:rsidR="0099529F">
          <w:rPr>
            <w:noProof/>
          </w:rPr>
          <w:t>15</w:t>
        </w:r>
      </w:ins>
      <w:ins w:id="195" w:author="Birklhuber Bernd" w:date="2025-10-10T15:39:00Z">
        <w:r>
          <w:rPr>
            <w:noProof/>
          </w:rPr>
          <w:fldChar w:fldCharType="end"/>
        </w:r>
      </w:ins>
    </w:p>
    <w:p w14:paraId="5F9941F9" w14:textId="7045E105" w:rsidR="00365408" w:rsidRDefault="00365408">
      <w:pPr>
        <w:pStyle w:val="Verzeichnis3"/>
        <w:rPr>
          <w:ins w:id="196" w:author="Birklhuber Bernd" w:date="2025-10-10T15:39:00Z"/>
          <w:rFonts w:ascii="Calibri" w:eastAsia="DengXian" w:hAnsi="Calibri" w:cs="Arial"/>
          <w:b w:val="0"/>
          <w:noProof/>
          <w:kern w:val="2"/>
          <w:sz w:val="24"/>
          <w:szCs w:val="24"/>
          <w:lang w:val="en-US" w:eastAsia="de-DE"/>
        </w:rPr>
      </w:pPr>
      <w:ins w:id="197" w:author="Birklhuber Bernd" w:date="2025-10-10T15:39:00Z">
        <w:r>
          <w:rPr>
            <w:noProof/>
          </w:rPr>
          <w:t>1.3.1</w:t>
        </w:r>
        <w:r>
          <w:rPr>
            <w:noProof/>
          </w:rPr>
          <w:tab/>
          <w:t>Use of Language</w:t>
        </w:r>
        <w:r>
          <w:rPr>
            <w:noProof/>
          </w:rPr>
          <w:tab/>
        </w:r>
        <w:r>
          <w:rPr>
            <w:noProof/>
          </w:rPr>
          <w:fldChar w:fldCharType="begin"/>
        </w:r>
        <w:r>
          <w:rPr>
            <w:noProof/>
          </w:rPr>
          <w:instrText xml:space="preserve"> PAGEREF _Toc211003216 \h </w:instrText>
        </w:r>
      </w:ins>
      <w:r>
        <w:rPr>
          <w:noProof/>
        </w:rPr>
      </w:r>
      <w:r>
        <w:rPr>
          <w:noProof/>
        </w:rPr>
        <w:fldChar w:fldCharType="separate"/>
      </w:r>
      <w:ins w:id="198" w:author="Birklhuber Bernd" w:date="2025-11-19T11:27:00Z">
        <w:r w:rsidR="0099529F">
          <w:rPr>
            <w:noProof/>
          </w:rPr>
          <w:t>15</w:t>
        </w:r>
      </w:ins>
      <w:ins w:id="199" w:author="Birklhuber Bernd" w:date="2025-10-10T15:39:00Z">
        <w:r>
          <w:rPr>
            <w:noProof/>
          </w:rPr>
          <w:fldChar w:fldCharType="end"/>
        </w:r>
      </w:ins>
    </w:p>
    <w:p w14:paraId="1584E92B" w14:textId="157306FB" w:rsidR="00365408" w:rsidRDefault="00365408">
      <w:pPr>
        <w:pStyle w:val="Verzeichnis3"/>
        <w:rPr>
          <w:ins w:id="200" w:author="Birklhuber Bernd" w:date="2025-10-10T15:39:00Z"/>
          <w:rFonts w:ascii="Calibri" w:eastAsia="DengXian" w:hAnsi="Calibri" w:cs="Arial"/>
          <w:b w:val="0"/>
          <w:noProof/>
          <w:kern w:val="2"/>
          <w:sz w:val="24"/>
          <w:szCs w:val="24"/>
          <w:lang w:val="en-US" w:eastAsia="de-DE"/>
        </w:rPr>
      </w:pPr>
      <w:ins w:id="201" w:author="Birklhuber Bernd" w:date="2025-10-10T15:39:00Z">
        <w:r>
          <w:rPr>
            <w:noProof/>
          </w:rPr>
          <w:t>1.3.2</w:t>
        </w:r>
        <w:r>
          <w:rPr>
            <w:noProof/>
          </w:rPr>
          <w:tab/>
          <w:t>Terms and Definitions</w:t>
        </w:r>
        <w:r>
          <w:rPr>
            <w:noProof/>
          </w:rPr>
          <w:tab/>
        </w:r>
        <w:r>
          <w:rPr>
            <w:noProof/>
          </w:rPr>
          <w:fldChar w:fldCharType="begin"/>
        </w:r>
        <w:r>
          <w:rPr>
            <w:noProof/>
          </w:rPr>
          <w:instrText xml:space="preserve"> PAGEREF _Toc211003217 \h </w:instrText>
        </w:r>
      </w:ins>
      <w:r>
        <w:rPr>
          <w:noProof/>
        </w:rPr>
      </w:r>
      <w:r>
        <w:rPr>
          <w:noProof/>
        </w:rPr>
        <w:fldChar w:fldCharType="separate"/>
      </w:r>
      <w:ins w:id="202" w:author="Birklhuber Bernd" w:date="2025-11-19T11:27:00Z">
        <w:r w:rsidR="0099529F">
          <w:rPr>
            <w:noProof/>
          </w:rPr>
          <w:t>15</w:t>
        </w:r>
      </w:ins>
      <w:ins w:id="203" w:author="Birklhuber Bernd" w:date="2025-10-10T15:39:00Z">
        <w:r>
          <w:rPr>
            <w:noProof/>
          </w:rPr>
          <w:fldChar w:fldCharType="end"/>
        </w:r>
      </w:ins>
    </w:p>
    <w:p w14:paraId="26F1C5D4" w14:textId="33D0EB20" w:rsidR="00365408" w:rsidRDefault="00365408">
      <w:pPr>
        <w:pStyle w:val="Verzeichnis3"/>
        <w:rPr>
          <w:ins w:id="204" w:author="Birklhuber Bernd" w:date="2025-10-10T15:39:00Z"/>
          <w:rFonts w:ascii="Calibri" w:eastAsia="DengXian" w:hAnsi="Calibri" w:cs="Arial"/>
          <w:b w:val="0"/>
          <w:noProof/>
          <w:kern w:val="2"/>
          <w:sz w:val="24"/>
          <w:szCs w:val="24"/>
          <w:lang w:val="en-US" w:eastAsia="de-DE"/>
        </w:rPr>
      </w:pPr>
      <w:ins w:id="205" w:author="Birklhuber Bernd" w:date="2025-10-10T15:39:00Z">
        <w:r>
          <w:rPr>
            <w:noProof/>
          </w:rPr>
          <w:t>1.3.3</w:t>
        </w:r>
        <w:r>
          <w:rPr>
            <w:noProof/>
          </w:rPr>
          <w:tab/>
          <w:t>Abbreviations</w:t>
        </w:r>
        <w:r>
          <w:rPr>
            <w:noProof/>
          </w:rPr>
          <w:tab/>
        </w:r>
        <w:r>
          <w:rPr>
            <w:noProof/>
          </w:rPr>
          <w:fldChar w:fldCharType="begin"/>
        </w:r>
        <w:r>
          <w:rPr>
            <w:noProof/>
          </w:rPr>
          <w:instrText xml:space="preserve"> PAGEREF _Toc211003218 \h </w:instrText>
        </w:r>
      </w:ins>
      <w:r>
        <w:rPr>
          <w:noProof/>
        </w:rPr>
      </w:r>
      <w:r>
        <w:rPr>
          <w:noProof/>
        </w:rPr>
        <w:fldChar w:fldCharType="separate"/>
      </w:r>
      <w:ins w:id="206" w:author="Birklhuber Bernd" w:date="2025-11-19T11:27:00Z">
        <w:r w:rsidR="0099529F">
          <w:rPr>
            <w:noProof/>
          </w:rPr>
          <w:t>21</w:t>
        </w:r>
      </w:ins>
      <w:ins w:id="207" w:author="Birklhuber Bernd" w:date="2025-10-10T15:39:00Z">
        <w:r>
          <w:rPr>
            <w:noProof/>
          </w:rPr>
          <w:fldChar w:fldCharType="end"/>
        </w:r>
      </w:ins>
    </w:p>
    <w:p w14:paraId="243F1A21" w14:textId="4D6DFEDB" w:rsidR="00365408" w:rsidRDefault="00365408">
      <w:pPr>
        <w:pStyle w:val="Verzeichnis2"/>
        <w:rPr>
          <w:ins w:id="208" w:author="Birklhuber Bernd" w:date="2025-10-10T15:39:00Z"/>
          <w:rFonts w:ascii="Calibri" w:eastAsia="DengXian" w:hAnsi="Calibri" w:cs="Arial"/>
          <w:b w:val="0"/>
          <w:noProof/>
          <w:kern w:val="2"/>
          <w:sz w:val="24"/>
          <w:szCs w:val="24"/>
          <w:lang w:val="en-US" w:eastAsia="de-DE"/>
        </w:rPr>
      </w:pPr>
      <w:ins w:id="209" w:author="Birklhuber Bernd" w:date="2025-10-10T15:39:00Z">
        <w:r>
          <w:rPr>
            <w:noProof/>
          </w:rPr>
          <w:t>1.4</w:t>
        </w:r>
        <w:r>
          <w:rPr>
            <w:noProof/>
          </w:rPr>
          <w:tab/>
          <w:t>S-401 General Data Product Description</w:t>
        </w:r>
        <w:r>
          <w:rPr>
            <w:noProof/>
          </w:rPr>
          <w:tab/>
        </w:r>
        <w:r>
          <w:rPr>
            <w:noProof/>
          </w:rPr>
          <w:fldChar w:fldCharType="begin"/>
        </w:r>
        <w:r>
          <w:rPr>
            <w:noProof/>
          </w:rPr>
          <w:instrText xml:space="preserve"> PAGEREF _Toc211003219 \h </w:instrText>
        </w:r>
      </w:ins>
      <w:r>
        <w:rPr>
          <w:noProof/>
        </w:rPr>
      </w:r>
      <w:r>
        <w:rPr>
          <w:noProof/>
        </w:rPr>
        <w:fldChar w:fldCharType="separate"/>
      </w:r>
      <w:ins w:id="210" w:author="Birklhuber Bernd" w:date="2025-11-19T11:27:00Z">
        <w:r w:rsidR="0099529F">
          <w:rPr>
            <w:noProof/>
          </w:rPr>
          <w:t>22</w:t>
        </w:r>
      </w:ins>
      <w:ins w:id="211" w:author="Birklhuber Bernd" w:date="2025-10-10T15:39:00Z">
        <w:r>
          <w:rPr>
            <w:noProof/>
          </w:rPr>
          <w:fldChar w:fldCharType="end"/>
        </w:r>
      </w:ins>
    </w:p>
    <w:p w14:paraId="23DA1BBD" w14:textId="431D318E" w:rsidR="00365408" w:rsidRDefault="00365408">
      <w:pPr>
        <w:pStyle w:val="Verzeichnis2"/>
        <w:rPr>
          <w:ins w:id="212" w:author="Birklhuber Bernd" w:date="2025-10-10T15:39:00Z"/>
          <w:rFonts w:ascii="Calibri" w:eastAsia="DengXian" w:hAnsi="Calibri" w:cs="Arial"/>
          <w:b w:val="0"/>
          <w:noProof/>
          <w:kern w:val="2"/>
          <w:sz w:val="24"/>
          <w:szCs w:val="24"/>
          <w:lang w:val="en-US" w:eastAsia="de-DE"/>
        </w:rPr>
      </w:pPr>
      <w:ins w:id="213" w:author="Birklhuber Bernd" w:date="2025-10-10T15:39:00Z">
        <w:r>
          <w:rPr>
            <w:noProof/>
          </w:rPr>
          <w:t>1.5</w:t>
        </w:r>
        <w:r>
          <w:rPr>
            <w:noProof/>
          </w:rPr>
          <w:tab/>
          <w:t>Data product specification metadata</w:t>
        </w:r>
        <w:r>
          <w:rPr>
            <w:noProof/>
          </w:rPr>
          <w:tab/>
        </w:r>
        <w:r>
          <w:rPr>
            <w:noProof/>
          </w:rPr>
          <w:fldChar w:fldCharType="begin"/>
        </w:r>
        <w:r>
          <w:rPr>
            <w:noProof/>
          </w:rPr>
          <w:instrText xml:space="preserve"> PAGEREF _Toc211003220 \h </w:instrText>
        </w:r>
      </w:ins>
      <w:r>
        <w:rPr>
          <w:noProof/>
        </w:rPr>
      </w:r>
      <w:r>
        <w:rPr>
          <w:noProof/>
        </w:rPr>
        <w:fldChar w:fldCharType="separate"/>
      </w:r>
      <w:ins w:id="214" w:author="Birklhuber Bernd" w:date="2025-11-19T11:27:00Z">
        <w:r w:rsidR="0099529F">
          <w:rPr>
            <w:noProof/>
          </w:rPr>
          <w:t>22</w:t>
        </w:r>
      </w:ins>
      <w:ins w:id="215" w:author="Birklhuber Bernd" w:date="2025-10-10T15:39:00Z">
        <w:r>
          <w:rPr>
            <w:noProof/>
          </w:rPr>
          <w:fldChar w:fldCharType="end"/>
        </w:r>
      </w:ins>
    </w:p>
    <w:p w14:paraId="0166DA89" w14:textId="5661D32E" w:rsidR="00365408" w:rsidRDefault="00365408">
      <w:pPr>
        <w:pStyle w:val="Verzeichnis2"/>
        <w:rPr>
          <w:ins w:id="216" w:author="Birklhuber Bernd" w:date="2025-10-10T15:39:00Z"/>
          <w:rFonts w:ascii="Calibri" w:eastAsia="DengXian" w:hAnsi="Calibri" w:cs="Arial"/>
          <w:b w:val="0"/>
          <w:noProof/>
          <w:kern w:val="2"/>
          <w:sz w:val="24"/>
          <w:szCs w:val="24"/>
          <w:lang w:val="en-US" w:eastAsia="de-DE"/>
        </w:rPr>
      </w:pPr>
      <w:ins w:id="217" w:author="Birklhuber Bernd" w:date="2025-10-10T15:39:00Z">
        <w:r w:rsidRPr="00BF4282">
          <w:rPr>
            <w:noProof/>
            <w:lang w:val="en-US" w:eastAsia="en-US"/>
          </w:rPr>
          <w:t>1.6</w:t>
        </w:r>
        <w:r w:rsidRPr="00BF4282">
          <w:rPr>
            <w:noProof/>
            <w:lang w:val="en-US" w:eastAsia="en-US"/>
          </w:rPr>
          <w:tab/>
          <w:t>IEHG Product Specification Maintenance</w:t>
        </w:r>
        <w:r>
          <w:rPr>
            <w:noProof/>
          </w:rPr>
          <w:tab/>
        </w:r>
        <w:r>
          <w:rPr>
            <w:noProof/>
          </w:rPr>
          <w:fldChar w:fldCharType="begin"/>
        </w:r>
        <w:r>
          <w:rPr>
            <w:noProof/>
          </w:rPr>
          <w:instrText xml:space="preserve"> PAGEREF _Toc211003221 \h </w:instrText>
        </w:r>
      </w:ins>
      <w:r>
        <w:rPr>
          <w:noProof/>
        </w:rPr>
      </w:r>
      <w:r>
        <w:rPr>
          <w:noProof/>
        </w:rPr>
        <w:fldChar w:fldCharType="separate"/>
      </w:r>
      <w:ins w:id="218" w:author="Birklhuber Bernd" w:date="2025-11-19T11:27:00Z">
        <w:r w:rsidR="0099529F">
          <w:rPr>
            <w:noProof/>
          </w:rPr>
          <w:t>23</w:t>
        </w:r>
      </w:ins>
      <w:ins w:id="219" w:author="Birklhuber Bernd" w:date="2025-10-10T15:39:00Z">
        <w:r>
          <w:rPr>
            <w:noProof/>
          </w:rPr>
          <w:fldChar w:fldCharType="end"/>
        </w:r>
      </w:ins>
    </w:p>
    <w:p w14:paraId="61DA6813" w14:textId="5B987B8B" w:rsidR="00365408" w:rsidRDefault="00365408">
      <w:pPr>
        <w:pStyle w:val="Verzeichnis3"/>
        <w:rPr>
          <w:ins w:id="220" w:author="Birklhuber Bernd" w:date="2025-10-10T15:39:00Z"/>
          <w:rFonts w:ascii="Calibri" w:eastAsia="DengXian" w:hAnsi="Calibri" w:cs="Arial"/>
          <w:b w:val="0"/>
          <w:noProof/>
          <w:kern w:val="2"/>
          <w:sz w:val="24"/>
          <w:szCs w:val="24"/>
          <w:lang w:val="en-US" w:eastAsia="de-DE"/>
        </w:rPr>
      </w:pPr>
      <w:ins w:id="221" w:author="Birklhuber Bernd" w:date="2025-10-10T15:39:00Z">
        <w:r w:rsidRPr="00BF4282">
          <w:rPr>
            <w:noProof/>
            <w:lang w:val="en-US" w:eastAsia="en-US"/>
          </w:rPr>
          <w:t>1.6.1</w:t>
        </w:r>
        <w:r w:rsidRPr="00BF4282">
          <w:rPr>
            <w:noProof/>
            <w:lang w:val="en-US" w:eastAsia="en-US"/>
          </w:rPr>
          <w:tab/>
          <w:t>Introduction</w:t>
        </w:r>
        <w:r>
          <w:rPr>
            <w:noProof/>
          </w:rPr>
          <w:tab/>
        </w:r>
        <w:r>
          <w:rPr>
            <w:noProof/>
          </w:rPr>
          <w:fldChar w:fldCharType="begin"/>
        </w:r>
        <w:r>
          <w:rPr>
            <w:noProof/>
          </w:rPr>
          <w:instrText xml:space="preserve"> PAGEREF _Toc211003222 \h </w:instrText>
        </w:r>
      </w:ins>
      <w:r>
        <w:rPr>
          <w:noProof/>
        </w:rPr>
      </w:r>
      <w:r>
        <w:rPr>
          <w:noProof/>
        </w:rPr>
        <w:fldChar w:fldCharType="separate"/>
      </w:r>
      <w:ins w:id="222" w:author="Birklhuber Bernd" w:date="2025-11-19T11:27:00Z">
        <w:r w:rsidR="0099529F">
          <w:rPr>
            <w:noProof/>
          </w:rPr>
          <w:t>23</w:t>
        </w:r>
      </w:ins>
      <w:ins w:id="223" w:author="Birklhuber Bernd" w:date="2025-10-10T15:39:00Z">
        <w:r>
          <w:rPr>
            <w:noProof/>
          </w:rPr>
          <w:fldChar w:fldCharType="end"/>
        </w:r>
      </w:ins>
    </w:p>
    <w:p w14:paraId="12D7847C" w14:textId="3B69359F" w:rsidR="00365408" w:rsidRDefault="00365408">
      <w:pPr>
        <w:pStyle w:val="Verzeichnis3"/>
        <w:rPr>
          <w:ins w:id="224" w:author="Birklhuber Bernd" w:date="2025-10-10T15:39:00Z"/>
          <w:rFonts w:ascii="Calibri" w:eastAsia="DengXian" w:hAnsi="Calibri" w:cs="Arial"/>
          <w:b w:val="0"/>
          <w:noProof/>
          <w:kern w:val="2"/>
          <w:sz w:val="24"/>
          <w:szCs w:val="24"/>
          <w:lang w:val="en-US" w:eastAsia="de-DE"/>
        </w:rPr>
      </w:pPr>
      <w:ins w:id="225" w:author="Birklhuber Bernd" w:date="2025-10-10T15:39:00Z">
        <w:r w:rsidRPr="00BF4282">
          <w:rPr>
            <w:noProof/>
            <w:lang w:val="en-US" w:eastAsia="en-US"/>
          </w:rPr>
          <w:t>1.6.2</w:t>
        </w:r>
        <w:r w:rsidRPr="00BF4282">
          <w:rPr>
            <w:noProof/>
            <w:lang w:val="en-US" w:eastAsia="en-US"/>
          </w:rPr>
          <w:tab/>
          <w:t>New Edition</w:t>
        </w:r>
        <w:r>
          <w:rPr>
            <w:noProof/>
          </w:rPr>
          <w:tab/>
        </w:r>
        <w:r>
          <w:rPr>
            <w:noProof/>
          </w:rPr>
          <w:fldChar w:fldCharType="begin"/>
        </w:r>
        <w:r>
          <w:rPr>
            <w:noProof/>
          </w:rPr>
          <w:instrText xml:space="preserve"> PAGEREF _Toc211003223 \h </w:instrText>
        </w:r>
      </w:ins>
      <w:r>
        <w:rPr>
          <w:noProof/>
        </w:rPr>
      </w:r>
      <w:r>
        <w:rPr>
          <w:noProof/>
        </w:rPr>
        <w:fldChar w:fldCharType="separate"/>
      </w:r>
      <w:ins w:id="226" w:author="Birklhuber Bernd" w:date="2025-11-19T11:27:00Z">
        <w:r w:rsidR="0099529F">
          <w:rPr>
            <w:noProof/>
          </w:rPr>
          <w:t>23</w:t>
        </w:r>
      </w:ins>
      <w:ins w:id="227" w:author="Birklhuber Bernd" w:date="2025-10-10T15:39:00Z">
        <w:r>
          <w:rPr>
            <w:noProof/>
          </w:rPr>
          <w:fldChar w:fldCharType="end"/>
        </w:r>
      </w:ins>
    </w:p>
    <w:p w14:paraId="71025758" w14:textId="44790BC8" w:rsidR="00365408" w:rsidRDefault="00365408">
      <w:pPr>
        <w:pStyle w:val="Verzeichnis3"/>
        <w:rPr>
          <w:ins w:id="228" w:author="Birklhuber Bernd" w:date="2025-10-10T15:39:00Z"/>
          <w:rFonts w:ascii="Calibri" w:eastAsia="DengXian" w:hAnsi="Calibri" w:cs="Arial"/>
          <w:b w:val="0"/>
          <w:noProof/>
          <w:kern w:val="2"/>
          <w:sz w:val="24"/>
          <w:szCs w:val="24"/>
          <w:lang w:val="en-US" w:eastAsia="de-DE"/>
        </w:rPr>
      </w:pPr>
      <w:ins w:id="229" w:author="Birklhuber Bernd" w:date="2025-10-10T15:39:00Z">
        <w:r w:rsidRPr="00BF4282">
          <w:rPr>
            <w:noProof/>
            <w:lang w:val="en-US" w:eastAsia="en-US"/>
          </w:rPr>
          <w:t>1.6.3</w:t>
        </w:r>
        <w:r w:rsidRPr="00BF4282">
          <w:rPr>
            <w:noProof/>
            <w:lang w:val="en-US" w:eastAsia="en-US"/>
          </w:rPr>
          <w:tab/>
          <w:t>Revision</w:t>
        </w:r>
        <w:r>
          <w:rPr>
            <w:noProof/>
          </w:rPr>
          <w:tab/>
        </w:r>
        <w:r>
          <w:rPr>
            <w:noProof/>
          </w:rPr>
          <w:fldChar w:fldCharType="begin"/>
        </w:r>
        <w:r>
          <w:rPr>
            <w:noProof/>
          </w:rPr>
          <w:instrText xml:space="preserve"> PAGEREF _Toc211003224 \h </w:instrText>
        </w:r>
      </w:ins>
      <w:r>
        <w:rPr>
          <w:noProof/>
        </w:rPr>
      </w:r>
      <w:r>
        <w:rPr>
          <w:noProof/>
        </w:rPr>
        <w:fldChar w:fldCharType="separate"/>
      </w:r>
      <w:ins w:id="230" w:author="Birklhuber Bernd" w:date="2025-11-19T11:27:00Z">
        <w:r w:rsidR="0099529F">
          <w:rPr>
            <w:noProof/>
          </w:rPr>
          <w:t>24</w:t>
        </w:r>
      </w:ins>
      <w:ins w:id="231" w:author="Birklhuber Bernd" w:date="2025-10-10T15:39:00Z">
        <w:r>
          <w:rPr>
            <w:noProof/>
          </w:rPr>
          <w:fldChar w:fldCharType="end"/>
        </w:r>
      </w:ins>
    </w:p>
    <w:p w14:paraId="01DDC40F" w14:textId="2C670B44" w:rsidR="00365408" w:rsidRDefault="00365408">
      <w:pPr>
        <w:pStyle w:val="Verzeichnis3"/>
        <w:rPr>
          <w:ins w:id="232" w:author="Birklhuber Bernd" w:date="2025-10-10T15:39:00Z"/>
          <w:rFonts w:ascii="Calibri" w:eastAsia="DengXian" w:hAnsi="Calibri" w:cs="Arial"/>
          <w:b w:val="0"/>
          <w:noProof/>
          <w:kern w:val="2"/>
          <w:sz w:val="24"/>
          <w:szCs w:val="24"/>
          <w:lang w:val="en-US" w:eastAsia="de-DE"/>
        </w:rPr>
      </w:pPr>
      <w:ins w:id="233" w:author="Birklhuber Bernd" w:date="2025-10-10T15:39:00Z">
        <w:r w:rsidRPr="00BF4282">
          <w:rPr>
            <w:noProof/>
            <w:lang w:val="en-US" w:eastAsia="en-US"/>
          </w:rPr>
          <w:t>1.6.4</w:t>
        </w:r>
        <w:r w:rsidRPr="00BF4282">
          <w:rPr>
            <w:noProof/>
            <w:lang w:val="en-US" w:eastAsia="en-US"/>
          </w:rPr>
          <w:tab/>
          <w:t>Clarification</w:t>
        </w:r>
        <w:r>
          <w:rPr>
            <w:noProof/>
          </w:rPr>
          <w:tab/>
        </w:r>
        <w:r>
          <w:rPr>
            <w:noProof/>
          </w:rPr>
          <w:fldChar w:fldCharType="begin"/>
        </w:r>
        <w:r>
          <w:rPr>
            <w:noProof/>
          </w:rPr>
          <w:instrText xml:space="preserve"> PAGEREF _Toc211003225 \h </w:instrText>
        </w:r>
      </w:ins>
      <w:r>
        <w:rPr>
          <w:noProof/>
        </w:rPr>
      </w:r>
      <w:r>
        <w:rPr>
          <w:noProof/>
        </w:rPr>
        <w:fldChar w:fldCharType="separate"/>
      </w:r>
      <w:ins w:id="234" w:author="Birklhuber Bernd" w:date="2025-11-19T11:27:00Z">
        <w:r w:rsidR="0099529F">
          <w:rPr>
            <w:noProof/>
          </w:rPr>
          <w:t>24</w:t>
        </w:r>
      </w:ins>
      <w:ins w:id="235" w:author="Birklhuber Bernd" w:date="2025-10-10T15:39:00Z">
        <w:r>
          <w:rPr>
            <w:noProof/>
          </w:rPr>
          <w:fldChar w:fldCharType="end"/>
        </w:r>
      </w:ins>
    </w:p>
    <w:p w14:paraId="33B714F1" w14:textId="7DE42623" w:rsidR="00365408" w:rsidRDefault="00365408">
      <w:pPr>
        <w:pStyle w:val="Verzeichnis3"/>
        <w:rPr>
          <w:ins w:id="236" w:author="Birklhuber Bernd" w:date="2025-10-10T15:39:00Z"/>
          <w:rFonts w:ascii="Calibri" w:eastAsia="DengXian" w:hAnsi="Calibri" w:cs="Arial"/>
          <w:b w:val="0"/>
          <w:noProof/>
          <w:kern w:val="2"/>
          <w:sz w:val="24"/>
          <w:szCs w:val="24"/>
          <w:lang w:val="en-US" w:eastAsia="de-DE"/>
        </w:rPr>
      </w:pPr>
      <w:ins w:id="237" w:author="Birklhuber Bernd" w:date="2025-10-10T15:39:00Z">
        <w:r>
          <w:rPr>
            <w:noProof/>
          </w:rPr>
          <w:t>1.6.5</w:t>
        </w:r>
        <w:r>
          <w:rPr>
            <w:noProof/>
          </w:rPr>
          <w:tab/>
          <w:t>Version Numbers</w:t>
        </w:r>
        <w:r>
          <w:rPr>
            <w:noProof/>
          </w:rPr>
          <w:tab/>
        </w:r>
        <w:r>
          <w:rPr>
            <w:noProof/>
          </w:rPr>
          <w:fldChar w:fldCharType="begin"/>
        </w:r>
        <w:r>
          <w:rPr>
            <w:noProof/>
          </w:rPr>
          <w:instrText xml:space="preserve"> PAGEREF _Toc211003226 \h </w:instrText>
        </w:r>
      </w:ins>
      <w:r>
        <w:rPr>
          <w:noProof/>
        </w:rPr>
      </w:r>
      <w:r>
        <w:rPr>
          <w:noProof/>
        </w:rPr>
        <w:fldChar w:fldCharType="separate"/>
      </w:r>
      <w:ins w:id="238" w:author="Birklhuber Bernd" w:date="2025-11-19T11:27:00Z">
        <w:r w:rsidR="0099529F">
          <w:rPr>
            <w:noProof/>
          </w:rPr>
          <w:t>24</w:t>
        </w:r>
      </w:ins>
      <w:ins w:id="239" w:author="Birklhuber Bernd" w:date="2025-10-10T15:39:00Z">
        <w:r>
          <w:rPr>
            <w:noProof/>
          </w:rPr>
          <w:fldChar w:fldCharType="end"/>
        </w:r>
      </w:ins>
    </w:p>
    <w:p w14:paraId="11AB42D0" w14:textId="480C26EE" w:rsidR="00365408" w:rsidRDefault="00365408">
      <w:pPr>
        <w:pStyle w:val="Verzeichnis1"/>
        <w:rPr>
          <w:ins w:id="240" w:author="Birklhuber Bernd" w:date="2025-10-10T15:39:00Z"/>
          <w:rFonts w:ascii="Calibri" w:eastAsia="DengXian" w:hAnsi="Calibri" w:cs="Arial"/>
          <w:b w:val="0"/>
          <w:noProof/>
          <w:kern w:val="2"/>
          <w:sz w:val="24"/>
          <w:szCs w:val="24"/>
          <w:lang w:val="en-US" w:eastAsia="de-DE"/>
        </w:rPr>
      </w:pPr>
      <w:ins w:id="241" w:author="Birklhuber Bernd" w:date="2025-10-10T15:39:00Z">
        <w:r>
          <w:rPr>
            <w:noProof/>
          </w:rPr>
          <w:t>2</w:t>
        </w:r>
        <w:r>
          <w:rPr>
            <w:noProof/>
          </w:rPr>
          <w:tab/>
          <w:t>Specification Scopes</w:t>
        </w:r>
        <w:r>
          <w:rPr>
            <w:noProof/>
          </w:rPr>
          <w:tab/>
        </w:r>
        <w:r>
          <w:rPr>
            <w:noProof/>
          </w:rPr>
          <w:fldChar w:fldCharType="begin"/>
        </w:r>
        <w:r>
          <w:rPr>
            <w:noProof/>
          </w:rPr>
          <w:instrText xml:space="preserve"> PAGEREF _Toc211003227 \h </w:instrText>
        </w:r>
      </w:ins>
      <w:r>
        <w:rPr>
          <w:noProof/>
        </w:rPr>
      </w:r>
      <w:r>
        <w:rPr>
          <w:noProof/>
        </w:rPr>
        <w:fldChar w:fldCharType="separate"/>
      </w:r>
      <w:ins w:id="242" w:author="Birklhuber Bernd" w:date="2025-11-19T11:27:00Z">
        <w:r w:rsidR="0099529F">
          <w:rPr>
            <w:noProof/>
          </w:rPr>
          <w:t>24</w:t>
        </w:r>
      </w:ins>
      <w:ins w:id="243" w:author="Birklhuber Bernd" w:date="2025-10-10T15:39:00Z">
        <w:r>
          <w:rPr>
            <w:noProof/>
          </w:rPr>
          <w:fldChar w:fldCharType="end"/>
        </w:r>
      </w:ins>
    </w:p>
    <w:p w14:paraId="722EE732" w14:textId="11081B3F" w:rsidR="00365408" w:rsidRDefault="00365408">
      <w:pPr>
        <w:pStyle w:val="Verzeichnis1"/>
        <w:rPr>
          <w:ins w:id="244" w:author="Birklhuber Bernd" w:date="2025-10-10T15:39:00Z"/>
          <w:rFonts w:ascii="Calibri" w:eastAsia="DengXian" w:hAnsi="Calibri" w:cs="Arial"/>
          <w:b w:val="0"/>
          <w:noProof/>
          <w:kern w:val="2"/>
          <w:sz w:val="24"/>
          <w:szCs w:val="24"/>
          <w:lang w:val="en-US" w:eastAsia="de-DE"/>
        </w:rPr>
      </w:pPr>
      <w:ins w:id="245" w:author="Birklhuber Bernd" w:date="2025-10-10T15:39:00Z">
        <w:r>
          <w:rPr>
            <w:noProof/>
          </w:rPr>
          <w:t>3</w:t>
        </w:r>
        <w:r>
          <w:rPr>
            <w:noProof/>
          </w:rPr>
          <w:tab/>
          <w:t>Dataset Identification</w:t>
        </w:r>
        <w:r>
          <w:rPr>
            <w:noProof/>
          </w:rPr>
          <w:tab/>
        </w:r>
        <w:r>
          <w:rPr>
            <w:noProof/>
          </w:rPr>
          <w:fldChar w:fldCharType="begin"/>
        </w:r>
        <w:r>
          <w:rPr>
            <w:noProof/>
          </w:rPr>
          <w:instrText xml:space="preserve"> PAGEREF _Toc211003228 \h </w:instrText>
        </w:r>
      </w:ins>
      <w:r>
        <w:rPr>
          <w:noProof/>
        </w:rPr>
      </w:r>
      <w:r>
        <w:rPr>
          <w:noProof/>
        </w:rPr>
        <w:fldChar w:fldCharType="separate"/>
      </w:r>
      <w:ins w:id="246" w:author="Birklhuber Bernd" w:date="2025-11-19T11:27:00Z">
        <w:r w:rsidR="0099529F">
          <w:rPr>
            <w:noProof/>
          </w:rPr>
          <w:t>24</w:t>
        </w:r>
      </w:ins>
      <w:ins w:id="247" w:author="Birklhuber Bernd" w:date="2025-10-10T15:39:00Z">
        <w:r>
          <w:rPr>
            <w:noProof/>
          </w:rPr>
          <w:fldChar w:fldCharType="end"/>
        </w:r>
      </w:ins>
    </w:p>
    <w:p w14:paraId="0C686DDE" w14:textId="3B5FAD3E" w:rsidR="00365408" w:rsidRPr="002B1474" w:rsidRDefault="00365408">
      <w:pPr>
        <w:pStyle w:val="Verzeichnis1"/>
        <w:rPr>
          <w:ins w:id="248" w:author="Birklhuber Bernd" w:date="2025-10-10T15:39:00Z"/>
          <w:rFonts w:ascii="Calibri" w:eastAsia="DengXian" w:hAnsi="Calibri" w:cs="Arial"/>
          <w:b w:val="0"/>
          <w:noProof/>
          <w:kern w:val="2"/>
          <w:sz w:val="24"/>
          <w:szCs w:val="24"/>
          <w:lang w:val="en-US" w:eastAsia="de-DE"/>
        </w:rPr>
      </w:pPr>
      <w:ins w:id="249" w:author="Birklhuber Bernd" w:date="2025-10-10T15:39:00Z">
        <w:r>
          <w:rPr>
            <w:noProof/>
          </w:rPr>
          <w:t>4</w:t>
        </w:r>
        <w:r>
          <w:rPr>
            <w:noProof/>
          </w:rPr>
          <w:tab/>
          <w:t>Data Content and structure</w:t>
        </w:r>
        <w:r>
          <w:rPr>
            <w:noProof/>
          </w:rPr>
          <w:tab/>
        </w:r>
        <w:r>
          <w:rPr>
            <w:noProof/>
          </w:rPr>
          <w:fldChar w:fldCharType="begin"/>
        </w:r>
        <w:r>
          <w:rPr>
            <w:noProof/>
          </w:rPr>
          <w:instrText xml:space="preserve"> PAGEREF _Toc211003229 \h </w:instrText>
        </w:r>
      </w:ins>
      <w:r>
        <w:rPr>
          <w:noProof/>
        </w:rPr>
      </w:r>
      <w:r>
        <w:rPr>
          <w:noProof/>
        </w:rPr>
        <w:fldChar w:fldCharType="separate"/>
      </w:r>
      <w:ins w:id="250" w:author="Birklhuber Bernd" w:date="2025-11-19T11:27:00Z">
        <w:r w:rsidR="0099529F">
          <w:rPr>
            <w:noProof/>
          </w:rPr>
          <w:t>26</w:t>
        </w:r>
      </w:ins>
      <w:ins w:id="251" w:author="Birklhuber Bernd" w:date="2025-10-10T15:39:00Z">
        <w:r>
          <w:rPr>
            <w:noProof/>
          </w:rPr>
          <w:fldChar w:fldCharType="end"/>
        </w:r>
      </w:ins>
    </w:p>
    <w:p w14:paraId="1D4B8523" w14:textId="0F21ECCA" w:rsidR="00365408" w:rsidRPr="002B1474" w:rsidRDefault="00365408">
      <w:pPr>
        <w:pStyle w:val="Verzeichnis2"/>
        <w:rPr>
          <w:ins w:id="252" w:author="Birklhuber Bernd" w:date="2025-10-10T15:39:00Z"/>
          <w:rFonts w:ascii="Calibri" w:eastAsia="DengXian" w:hAnsi="Calibri" w:cs="Arial"/>
          <w:b w:val="0"/>
          <w:noProof/>
          <w:kern w:val="2"/>
          <w:sz w:val="24"/>
          <w:szCs w:val="24"/>
          <w:lang w:val="en-US" w:eastAsia="de-DE"/>
        </w:rPr>
      </w:pPr>
      <w:ins w:id="253" w:author="Birklhuber Bernd" w:date="2025-10-10T15:39:00Z">
        <w:r>
          <w:rPr>
            <w:noProof/>
          </w:rPr>
          <w:t>4.1</w:t>
        </w:r>
        <w:r>
          <w:rPr>
            <w:noProof/>
          </w:rPr>
          <w:tab/>
          <w:t>Introduction</w:t>
        </w:r>
        <w:r>
          <w:rPr>
            <w:noProof/>
          </w:rPr>
          <w:tab/>
        </w:r>
        <w:r>
          <w:rPr>
            <w:noProof/>
          </w:rPr>
          <w:fldChar w:fldCharType="begin"/>
        </w:r>
        <w:r>
          <w:rPr>
            <w:noProof/>
          </w:rPr>
          <w:instrText xml:space="preserve"> PAGEREF _Toc211003230 \h </w:instrText>
        </w:r>
      </w:ins>
      <w:r>
        <w:rPr>
          <w:noProof/>
        </w:rPr>
      </w:r>
      <w:r>
        <w:rPr>
          <w:noProof/>
        </w:rPr>
        <w:fldChar w:fldCharType="separate"/>
      </w:r>
      <w:ins w:id="254" w:author="Birklhuber Bernd" w:date="2025-11-19T11:27:00Z">
        <w:r w:rsidR="0099529F">
          <w:rPr>
            <w:noProof/>
          </w:rPr>
          <w:t>26</w:t>
        </w:r>
      </w:ins>
      <w:ins w:id="255" w:author="Birklhuber Bernd" w:date="2025-10-10T15:39:00Z">
        <w:r>
          <w:rPr>
            <w:noProof/>
          </w:rPr>
          <w:fldChar w:fldCharType="end"/>
        </w:r>
      </w:ins>
    </w:p>
    <w:p w14:paraId="753F5EFC" w14:textId="5B0532C4" w:rsidR="00365408" w:rsidRPr="002B1474" w:rsidRDefault="00365408">
      <w:pPr>
        <w:pStyle w:val="Verzeichnis2"/>
        <w:rPr>
          <w:ins w:id="256" w:author="Birklhuber Bernd" w:date="2025-10-10T15:39:00Z"/>
          <w:rFonts w:ascii="Calibri" w:eastAsia="DengXian" w:hAnsi="Calibri" w:cs="Arial"/>
          <w:b w:val="0"/>
          <w:noProof/>
          <w:kern w:val="2"/>
          <w:sz w:val="24"/>
          <w:szCs w:val="24"/>
          <w:lang w:val="en-US" w:eastAsia="de-DE"/>
        </w:rPr>
      </w:pPr>
      <w:ins w:id="257" w:author="Birklhuber Bernd" w:date="2025-10-10T15:39:00Z">
        <w:r>
          <w:rPr>
            <w:noProof/>
          </w:rPr>
          <w:t>4.2</w:t>
        </w:r>
        <w:r>
          <w:rPr>
            <w:noProof/>
          </w:rPr>
          <w:tab/>
          <w:t>Application Schema</w:t>
        </w:r>
        <w:r>
          <w:rPr>
            <w:noProof/>
          </w:rPr>
          <w:tab/>
        </w:r>
        <w:r>
          <w:rPr>
            <w:noProof/>
          </w:rPr>
          <w:fldChar w:fldCharType="begin"/>
        </w:r>
        <w:r>
          <w:rPr>
            <w:noProof/>
          </w:rPr>
          <w:instrText xml:space="preserve"> PAGEREF _Toc211003231 \h </w:instrText>
        </w:r>
      </w:ins>
      <w:r>
        <w:rPr>
          <w:noProof/>
        </w:rPr>
      </w:r>
      <w:r>
        <w:rPr>
          <w:noProof/>
        </w:rPr>
        <w:fldChar w:fldCharType="separate"/>
      </w:r>
      <w:ins w:id="258" w:author="Birklhuber Bernd" w:date="2025-11-19T11:27:00Z">
        <w:r w:rsidR="0099529F">
          <w:rPr>
            <w:noProof/>
          </w:rPr>
          <w:t>27</w:t>
        </w:r>
      </w:ins>
      <w:ins w:id="259" w:author="Birklhuber Bernd" w:date="2025-10-10T15:39:00Z">
        <w:r>
          <w:rPr>
            <w:noProof/>
          </w:rPr>
          <w:fldChar w:fldCharType="end"/>
        </w:r>
      </w:ins>
    </w:p>
    <w:p w14:paraId="1B2BF07F" w14:textId="5A7D1BC9" w:rsidR="00365408" w:rsidRPr="002B1474" w:rsidRDefault="00365408">
      <w:pPr>
        <w:pStyle w:val="Verzeichnis2"/>
        <w:rPr>
          <w:ins w:id="260" w:author="Birklhuber Bernd" w:date="2025-10-10T15:39:00Z"/>
          <w:rFonts w:ascii="Calibri" w:eastAsia="DengXian" w:hAnsi="Calibri" w:cs="Arial"/>
          <w:b w:val="0"/>
          <w:noProof/>
          <w:kern w:val="2"/>
          <w:sz w:val="24"/>
          <w:szCs w:val="24"/>
          <w:lang w:val="en-US" w:eastAsia="de-DE"/>
        </w:rPr>
      </w:pPr>
      <w:ins w:id="261" w:author="Birklhuber Bernd" w:date="2025-10-10T15:39:00Z">
        <w:r>
          <w:rPr>
            <w:noProof/>
          </w:rPr>
          <w:t>4.3</w:t>
        </w:r>
        <w:r>
          <w:rPr>
            <w:noProof/>
          </w:rPr>
          <w:tab/>
          <w:t>Feature Catalogue</w:t>
        </w:r>
        <w:r>
          <w:rPr>
            <w:noProof/>
          </w:rPr>
          <w:tab/>
        </w:r>
        <w:r>
          <w:rPr>
            <w:noProof/>
          </w:rPr>
          <w:fldChar w:fldCharType="begin"/>
        </w:r>
        <w:r>
          <w:rPr>
            <w:noProof/>
          </w:rPr>
          <w:instrText xml:space="preserve"> PAGEREF _Toc211003232 \h </w:instrText>
        </w:r>
      </w:ins>
      <w:r>
        <w:rPr>
          <w:noProof/>
        </w:rPr>
      </w:r>
      <w:r>
        <w:rPr>
          <w:noProof/>
        </w:rPr>
        <w:fldChar w:fldCharType="separate"/>
      </w:r>
      <w:ins w:id="262" w:author="Birklhuber Bernd" w:date="2025-11-19T11:27:00Z">
        <w:r w:rsidR="0099529F">
          <w:rPr>
            <w:noProof/>
          </w:rPr>
          <w:t>27</w:t>
        </w:r>
      </w:ins>
      <w:ins w:id="263" w:author="Birklhuber Bernd" w:date="2025-10-10T15:39:00Z">
        <w:r>
          <w:rPr>
            <w:noProof/>
          </w:rPr>
          <w:fldChar w:fldCharType="end"/>
        </w:r>
      </w:ins>
    </w:p>
    <w:p w14:paraId="7FB5F0DB" w14:textId="6A83806B" w:rsidR="00365408" w:rsidRPr="002B1474" w:rsidRDefault="00365408">
      <w:pPr>
        <w:pStyle w:val="Verzeichnis3"/>
        <w:rPr>
          <w:ins w:id="264" w:author="Birklhuber Bernd" w:date="2025-10-10T15:39:00Z"/>
          <w:rFonts w:ascii="Calibri" w:eastAsia="DengXian" w:hAnsi="Calibri" w:cs="Arial"/>
          <w:b w:val="0"/>
          <w:noProof/>
          <w:kern w:val="2"/>
          <w:sz w:val="24"/>
          <w:szCs w:val="24"/>
          <w:lang w:val="en-US" w:eastAsia="de-DE"/>
        </w:rPr>
      </w:pPr>
      <w:ins w:id="265" w:author="Birklhuber Bernd" w:date="2025-10-10T15:39:00Z">
        <w:r>
          <w:rPr>
            <w:noProof/>
            <w:lang w:eastAsia="en-US"/>
          </w:rPr>
          <w:t>4.3.1</w:t>
        </w:r>
        <w:r>
          <w:rPr>
            <w:noProof/>
            <w:lang w:eastAsia="en-US"/>
          </w:rPr>
          <w:tab/>
          <w:t>Introduction</w:t>
        </w:r>
        <w:r>
          <w:rPr>
            <w:noProof/>
          </w:rPr>
          <w:tab/>
        </w:r>
        <w:r>
          <w:rPr>
            <w:noProof/>
          </w:rPr>
          <w:fldChar w:fldCharType="begin"/>
        </w:r>
        <w:r>
          <w:rPr>
            <w:noProof/>
          </w:rPr>
          <w:instrText xml:space="preserve"> PAGEREF _Toc211003233 \h </w:instrText>
        </w:r>
      </w:ins>
      <w:r>
        <w:rPr>
          <w:noProof/>
        </w:rPr>
      </w:r>
      <w:r>
        <w:rPr>
          <w:noProof/>
        </w:rPr>
        <w:fldChar w:fldCharType="separate"/>
      </w:r>
      <w:ins w:id="266" w:author="Birklhuber Bernd" w:date="2025-11-19T11:27:00Z">
        <w:r w:rsidR="0099529F">
          <w:rPr>
            <w:noProof/>
          </w:rPr>
          <w:t>27</w:t>
        </w:r>
      </w:ins>
      <w:ins w:id="267" w:author="Birklhuber Bernd" w:date="2025-10-10T15:39:00Z">
        <w:r>
          <w:rPr>
            <w:noProof/>
          </w:rPr>
          <w:fldChar w:fldCharType="end"/>
        </w:r>
      </w:ins>
    </w:p>
    <w:p w14:paraId="01E5EEA9" w14:textId="7644E287" w:rsidR="00365408" w:rsidRPr="002B1474" w:rsidRDefault="00365408">
      <w:pPr>
        <w:pStyle w:val="Verzeichnis3"/>
        <w:rPr>
          <w:ins w:id="268" w:author="Birklhuber Bernd" w:date="2025-10-10T15:39:00Z"/>
          <w:rFonts w:ascii="Calibri" w:eastAsia="DengXian" w:hAnsi="Calibri" w:cs="Arial"/>
          <w:b w:val="0"/>
          <w:noProof/>
          <w:kern w:val="2"/>
          <w:sz w:val="24"/>
          <w:szCs w:val="24"/>
          <w:lang w:val="en-US" w:eastAsia="de-DE"/>
        </w:rPr>
      </w:pPr>
      <w:ins w:id="269" w:author="Birklhuber Bernd" w:date="2025-10-10T15:39:00Z">
        <w:r>
          <w:rPr>
            <w:noProof/>
          </w:rPr>
          <w:t>4.3.2</w:t>
        </w:r>
        <w:r>
          <w:rPr>
            <w:noProof/>
          </w:rPr>
          <w:tab/>
          <w:t>Feature Types</w:t>
        </w:r>
        <w:r>
          <w:rPr>
            <w:noProof/>
          </w:rPr>
          <w:tab/>
        </w:r>
        <w:r>
          <w:rPr>
            <w:noProof/>
          </w:rPr>
          <w:fldChar w:fldCharType="begin"/>
        </w:r>
        <w:r>
          <w:rPr>
            <w:noProof/>
          </w:rPr>
          <w:instrText xml:space="preserve"> PAGEREF _Toc211003234 \h </w:instrText>
        </w:r>
      </w:ins>
      <w:r>
        <w:rPr>
          <w:noProof/>
        </w:rPr>
      </w:r>
      <w:r>
        <w:rPr>
          <w:noProof/>
        </w:rPr>
        <w:fldChar w:fldCharType="separate"/>
      </w:r>
      <w:ins w:id="270" w:author="Birklhuber Bernd" w:date="2025-11-19T11:27:00Z">
        <w:r w:rsidR="0099529F">
          <w:rPr>
            <w:noProof/>
          </w:rPr>
          <w:t>27</w:t>
        </w:r>
      </w:ins>
      <w:ins w:id="271" w:author="Birklhuber Bernd" w:date="2025-10-10T15:39:00Z">
        <w:r>
          <w:rPr>
            <w:noProof/>
          </w:rPr>
          <w:fldChar w:fldCharType="end"/>
        </w:r>
      </w:ins>
    </w:p>
    <w:p w14:paraId="6D01687D" w14:textId="35E65128" w:rsidR="00365408" w:rsidRPr="002B1474" w:rsidRDefault="00365408">
      <w:pPr>
        <w:pStyle w:val="Verzeichnis3"/>
        <w:rPr>
          <w:ins w:id="272" w:author="Birklhuber Bernd" w:date="2025-10-10T15:39:00Z"/>
          <w:rFonts w:ascii="Calibri" w:eastAsia="DengXian" w:hAnsi="Calibri" w:cs="Arial"/>
          <w:b w:val="0"/>
          <w:noProof/>
          <w:kern w:val="2"/>
          <w:sz w:val="24"/>
          <w:szCs w:val="24"/>
          <w:lang w:val="en-US" w:eastAsia="de-DE"/>
        </w:rPr>
      </w:pPr>
      <w:ins w:id="273" w:author="Birklhuber Bernd" w:date="2025-10-10T15:39:00Z">
        <w:r>
          <w:rPr>
            <w:noProof/>
          </w:rPr>
          <w:t>4.3.3</w:t>
        </w:r>
        <w:r>
          <w:rPr>
            <w:noProof/>
          </w:rPr>
          <w:tab/>
          <w:t>Feature Relationship</w:t>
        </w:r>
        <w:r>
          <w:rPr>
            <w:noProof/>
          </w:rPr>
          <w:tab/>
        </w:r>
        <w:r>
          <w:rPr>
            <w:noProof/>
          </w:rPr>
          <w:fldChar w:fldCharType="begin"/>
        </w:r>
        <w:r>
          <w:rPr>
            <w:noProof/>
          </w:rPr>
          <w:instrText xml:space="preserve"> PAGEREF _Toc211003235 \h </w:instrText>
        </w:r>
      </w:ins>
      <w:r>
        <w:rPr>
          <w:noProof/>
        </w:rPr>
      </w:r>
      <w:r>
        <w:rPr>
          <w:noProof/>
        </w:rPr>
        <w:fldChar w:fldCharType="separate"/>
      </w:r>
      <w:ins w:id="274" w:author="Birklhuber Bernd" w:date="2025-11-19T11:27:00Z">
        <w:r w:rsidR="0099529F">
          <w:rPr>
            <w:noProof/>
          </w:rPr>
          <w:t>28</w:t>
        </w:r>
      </w:ins>
      <w:ins w:id="275" w:author="Birklhuber Bernd" w:date="2025-10-10T15:39:00Z">
        <w:r>
          <w:rPr>
            <w:noProof/>
          </w:rPr>
          <w:fldChar w:fldCharType="end"/>
        </w:r>
      </w:ins>
    </w:p>
    <w:p w14:paraId="6A126BDC" w14:textId="078C405A" w:rsidR="00365408" w:rsidRPr="002B1474" w:rsidRDefault="00365408">
      <w:pPr>
        <w:pStyle w:val="Verzeichnis3"/>
        <w:rPr>
          <w:ins w:id="276" w:author="Birklhuber Bernd" w:date="2025-10-10T15:39:00Z"/>
          <w:rFonts w:ascii="Calibri" w:eastAsia="DengXian" w:hAnsi="Calibri" w:cs="Arial"/>
          <w:b w:val="0"/>
          <w:noProof/>
          <w:kern w:val="2"/>
          <w:sz w:val="24"/>
          <w:szCs w:val="24"/>
          <w:lang w:val="en-US" w:eastAsia="de-DE"/>
        </w:rPr>
      </w:pPr>
      <w:ins w:id="277" w:author="Birklhuber Bernd" w:date="2025-10-10T15:39:00Z">
        <w:r>
          <w:rPr>
            <w:noProof/>
            <w:lang w:eastAsia="en-US"/>
          </w:rPr>
          <w:t>4.3.4</w:t>
        </w:r>
        <w:r>
          <w:rPr>
            <w:noProof/>
            <w:lang w:eastAsia="en-US"/>
          </w:rPr>
          <w:tab/>
          <w:t>Information Types</w:t>
        </w:r>
        <w:r>
          <w:rPr>
            <w:noProof/>
          </w:rPr>
          <w:tab/>
        </w:r>
        <w:r>
          <w:rPr>
            <w:noProof/>
          </w:rPr>
          <w:fldChar w:fldCharType="begin"/>
        </w:r>
        <w:r>
          <w:rPr>
            <w:noProof/>
          </w:rPr>
          <w:instrText xml:space="preserve"> PAGEREF _Toc211003236 \h </w:instrText>
        </w:r>
      </w:ins>
      <w:r>
        <w:rPr>
          <w:noProof/>
        </w:rPr>
      </w:r>
      <w:r>
        <w:rPr>
          <w:noProof/>
        </w:rPr>
        <w:fldChar w:fldCharType="separate"/>
      </w:r>
      <w:ins w:id="278" w:author="Birklhuber Bernd" w:date="2025-11-19T11:27:00Z">
        <w:r w:rsidR="0099529F">
          <w:rPr>
            <w:noProof/>
          </w:rPr>
          <w:t>30</w:t>
        </w:r>
      </w:ins>
      <w:ins w:id="279" w:author="Birklhuber Bernd" w:date="2025-10-10T15:39:00Z">
        <w:r>
          <w:rPr>
            <w:noProof/>
          </w:rPr>
          <w:fldChar w:fldCharType="end"/>
        </w:r>
      </w:ins>
    </w:p>
    <w:p w14:paraId="5FC0CFC8" w14:textId="0ED2FCA2" w:rsidR="00365408" w:rsidRPr="002B1474" w:rsidRDefault="00365408">
      <w:pPr>
        <w:pStyle w:val="Verzeichnis3"/>
        <w:rPr>
          <w:ins w:id="280" w:author="Birklhuber Bernd" w:date="2025-10-10T15:39:00Z"/>
          <w:rFonts w:ascii="Calibri" w:eastAsia="DengXian" w:hAnsi="Calibri" w:cs="Arial"/>
          <w:b w:val="0"/>
          <w:noProof/>
          <w:kern w:val="2"/>
          <w:sz w:val="24"/>
          <w:szCs w:val="24"/>
          <w:lang w:val="en-US" w:eastAsia="de-DE"/>
        </w:rPr>
      </w:pPr>
      <w:ins w:id="281" w:author="Birklhuber Bernd" w:date="2025-10-10T15:39:00Z">
        <w:r>
          <w:rPr>
            <w:noProof/>
            <w:lang w:eastAsia="en-US"/>
          </w:rPr>
          <w:t>4.3.5</w:t>
        </w:r>
        <w:r>
          <w:rPr>
            <w:noProof/>
            <w:lang w:eastAsia="en-US"/>
          </w:rPr>
          <w:tab/>
          <w:t>Information relationships</w:t>
        </w:r>
        <w:r>
          <w:rPr>
            <w:noProof/>
          </w:rPr>
          <w:tab/>
        </w:r>
        <w:r>
          <w:rPr>
            <w:noProof/>
          </w:rPr>
          <w:fldChar w:fldCharType="begin"/>
        </w:r>
        <w:r>
          <w:rPr>
            <w:noProof/>
          </w:rPr>
          <w:instrText xml:space="preserve"> PAGEREF _Toc211003237 \h </w:instrText>
        </w:r>
      </w:ins>
      <w:r>
        <w:rPr>
          <w:noProof/>
        </w:rPr>
      </w:r>
      <w:r>
        <w:rPr>
          <w:noProof/>
        </w:rPr>
        <w:fldChar w:fldCharType="separate"/>
      </w:r>
      <w:ins w:id="282" w:author="Birklhuber Bernd" w:date="2025-11-19T11:27:00Z">
        <w:r w:rsidR="0099529F">
          <w:rPr>
            <w:noProof/>
          </w:rPr>
          <w:t>31</w:t>
        </w:r>
      </w:ins>
      <w:ins w:id="283" w:author="Birklhuber Bernd" w:date="2025-10-10T15:39:00Z">
        <w:r>
          <w:rPr>
            <w:noProof/>
          </w:rPr>
          <w:fldChar w:fldCharType="end"/>
        </w:r>
      </w:ins>
    </w:p>
    <w:p w14:paraId="02F004FA" w14:textId="62FB97CB" w:rsidR="00365408" w:rsidRPr="002B1474" w:rsidRDefault="00365408">
      <w:pPr>
        <w:pStyle w:val="Verzeichnis3"/>
        <w:rPr>
          <w:ins w:id="284" w:author="Birklhuber Bernd" w:date="2025-10-10T15:39:00Z"/>
          <w:rFonts w:ascii="Calibri" w:eastAsia="DengXian" w:hAnsi="Calibri" w:cs="Arial"/>
          <w:b w:val="0"/>
          <w:noProof/>
          <w:kern w:val="2"/>
          <w:sz w:val="24"/>
          <w:szCs w:val="24"/>
          <w:lang w:val="en-US" w:eastAsia="de-DE"/>
        </w:rPr>
      </w:pPr>
      <w:ins w:id="285" w:author="Birklhuber Bernd" w:date="2025-10-10T15:39:00Z">
        <w:r>
          <w:rPr>
            <w:noProof/>
            <w:lang w:eastAsia="en-US"/>
          </w:rPr>
          <w:t>4.3.6</w:t>
        </w:r>
        <w:r>
          <w:rPr>
            <w:noProof/>
            <w:lang w:eastAsia="en-US"/>
          </w:rPr>
          <w:tab/>
          <w:t>Attributes</w:t>
        </w:r>
        <w:r>
          <w:rPr>
            <w:noProof/>
          </w:rPr>
          <w:tab/>
        </w:r>
        <w:r>
          <w:rPr>
            <w:noProof/>
          </w:rPr>
          <w:fldChar w:fldCharType="begin"/>
        </w:r>
        <w:r>
          <w:rPr>
            <w:noProof/>
          </w:rPr>
          <w:instrText xml:space="preserve"> PAGEREF _Toc211003238 \h </w:instrText>
        </w:r>
      </w:ins>
      <w:r>
        <w:rPr>
          <w:noProof/>
        </w:rPr>
      </w:r>
      <w:r>
        <w:rPr>
          <w:noProof/>
        </w:rPr>
        <w:fldChar w:fldCharType="separate"/>
      </w:r>
      <w:ins w:id="286" w:author="Birklhuber Bernd" w:date="2025-11-19T11:27:00Z">
        <w:r w:rsidR="0099529F">
          <w:rPr>
            <w:noProof/>
          </w:rPr>
          <w:t>32</w:t>
        </w:r>
      </w:ins>
      <w:ins w:id="287" w:author="Birklhuber Bernd" w:date="2025-10-10T15:39:00Z">
        <w:r>
          <w:rPr>
            <w:noProof/>
          </w:rPr>
          <w:fldChar w:fldCharType="end"/>
        </w:r>
      </w:ins>
    </w:p>
    <w:p w14:paraId="4CFB8BB7" w14:textId="09651AE5" w:rsidR="00365408" w:rsidRPr="002B1474" w:rsidRDefault="00365408">
      <w:pPr>
        <w:pStyle w:val="Verzeichnis2"/>
        <w:rPr>
          <w:ins w:id="288" w:author="Birklhuber Bernd" w:date="2025-10-10T15:39:00Z"/>
          <w:rFonts w:ascii="Calibri" w:eastAsia="DengXian" w:hAnsi="Calibri" w:cs="Arial"/>
          <w:b w:val="0"/>
          <w:noProof/>
          <w:kern w:val="2"/>
          <w:sz w:val="24"/>
          <w:szCs w:val="24"/>
          <w:lang w:val="en-US" w:eastAsia="de-DE"/>
        </w:rPr>
      </w:pPr>
      <w:ins w:id="289" w:author="Birklhuber Bernd" w:date="2025-10-10T15:39:00Z">
        <w:r>
          <w:rPr>
            <w:noProof/>
          </w:rPr>
          <w:t>4.4</w:t>
        </w:r>
        <w:r>
          <w:rPr>
            <w:noProof/>
          </w:rPr>
          <w:tab/>
          <w:t>Feature Object Identifier</w:t>
        </w:r>
        <w:r>
          <w:rPr>
            <w:noProof/>
          </w:rPr>
          <w:tab/>
        </w:r>
        <w:r>
          <w:rPr>
            <w:noProof/>
          </w:rPr>
          <w:fldChar w:fldCharType="begin"/>
        </w:r>
        <w:r>
          <w:rPr>
            <w:noProof/>
          </w:rPr>
          <w:instrText xml:space="preserve"> PAGEREF _Toc211003239 \h </w:instrText>
        </w:r>
      </w:ins>
      <w:r>
        <w:rPr>
          <w:noProof/>
        </w:rPr>
      </w:r>
      <w:r>
        <w:rPr>
          <w:noProof/>
        </w:rPr>
        <w:fldChar w:fldCharType="separate"/>
      </w:r>
      <w:ins w:id="290" w:author="Birklhuber Bernd" w:date="2025-11-19T11:27:00Z">
        <w:r w:rsidR="0099529F">
          <w:rPr>
            <w:noProof/>
          </w:rPr>
          <w:t>33</w:t>
        </w:r>
      </w:ins>
      <w:ins w:id="291" w:author="Birklhuber Bernd" w:date="2025-10-10T15:39:00Z">
        <w:r>
          <w:rPr>
            <w:noProof/>
          </w:rPr>
          <w:fldChar w:fldCharType="end"/>
        </w:r>
      </w:ins>
    </w:p>
    <w:p w14:paraId="692BBB5B" w14:textId="60BF6BC8" w:rsidR="00365408" w:rsidRPr="002B1474" w:rsidRDefault="00365408">
      <w:pPr>
        <w:pStyle w:val="Verzeichnis2"/>
        <w:rPr>
          <w:ins w:id="292" w:author="Birklhuber Bernd" w:date="2025-10-10T15:39:00Z"/>
          <w:rFonts w:ascii="Calibri" w:eastAsia="DengXian" w:hAnsi="Calibri" w:cs="Arial"/>
          <w:b w:val="0"/>
          <w:noProof/>
          <w:kern w:val="2"/>
          <w:sz w:val="24"/>
          <w:szCs w:val="24"/>
          <w:lang w:val="en-US" w:eastAsia="de-DE"/>
        </w:rPr>
      </w:pPr>
      <w:ins w:id="293" w:author="Birklhuber Bernd" w:date="2025-10-10T15:39:00Z">
        <w:r>
          <w:rPr>
            <w:noProof/>
          </w:rPr>
          <w:t>4.5</w:t>
        </w:r>
        <w:r>
          <w:rPr>
            <w:noProof/>
          </w:rPr>
          <w:tab/>
          <w:t>Dataset</w:t>
        </w:r>
        <w:r>
          <w:rPr>
            <w:noProof/>
          </w:rPr>
          <w:tab/>
        </w:r>
        <w:r>
          <w:rPr>
            <w:noProof/>
          </w:rPr>
          <w:fldChar w:fldCharType="begin"/>
        </w:r>
        <w:r>
          <w:rPr>
            <w:noProof/>
          </w:rPr>
          <w:instrText xml:space="preserve"> PAGEREF _Toc211003240 \h </w:instrText>
        </w:r>
      </w:ins>
      <w:r>
        <w:rPr>
          <w:noProof/>
        </w:rPr>
      </w:r>
      <w:r>
        <w:rPr>
          <w:noProof/>
        </w:rPr>
        <w:fldChar w:fldCharType="separate"/>
      </w:r>
      <w:ins w:id="294" w:author="Birklhuber Bernd" w:date="2025-11-19T11:27:00Z">
        <w:r w:rsidR="0099529F">
          <w:rPr>
            <w:noProof/>
          </w:rPr>
          <w:t>34</w:t>
        </w:r>
      </w:ins>
      <w:ins w:id="295" w:author="Birklhuber Bernd" w:date="2025-10-10T15:39:00Z">
        <w:r>
          <w:rPr>
            <w:noProof/>
          </w:rPr>
          <w:fldChar w:fldCharType="end"/>
        </w:r>
      </w:ins>
    </w:p>
    <w:p w14:paraId="4DBF74AA" w14:textId="75ECDB39" w:rsidR="00365408" w:rsidRPr="002B1474" w:rsidRDefault="00365408">
      <w:pPr>
        <w:pStyle w:val="Verzeichnis3"/>
        <w:rPr>
          <w:ins w:id="296" w:author="Birklhuber Bernd" w:date="2025-10-10T15:39:00Z"/>
          <w:rFonts w:ascii="Calibri" w:eastAsia="DengXian" w:hAnsi="Calibri" w:cs="Arial"/>
          <w:b w:val="0"/>
          <w:noProof/>
          <w:kern w:val="2"/>
          <w:sz w:val="24"/>
          <w:szCs w:val="24"/>
          <w:lang w:val="en-US" w:eastAsia="de-DE"/>
        </w:rPr>
      </w:pPr>
      <w:ins w:id="297" w:author="Birklhuber Bernd" w:date="2025-10-10T15:39:00Z">
        <w:r>
          <w:rPr>
            <w:noProof/>
          </w:rPr>
          <w:t>4.5.1</w:t>
        </w:r>
        <w:r>
          <w:rPr>
            <w:noProof/>
          </w:rPr>
          <w:tab/>
          <w:t>Introduction</w:t>
        </w:r>
        <w:r>
          <w:rPr>
            <w:noProof/>
          </w:rPr>
          <w:tab/>
        </w:r>
        <w:r>
          <w:rPr>
            <w:noProof/>
          </w:rPr>
          <w:fldChar w:fldCharType="begin"/>
        </w:r>
        <w:r>
          <w:rPr>
            <w:noProof/>
          </w:rPr>
          <w:instrText xml:space="preserve"> PAGEREF _Toc211003241 \h </w:instrText>
        </w:r>
      </w:ins>
      <w:r>
        <w:rPr>
          <w:noProof/>
        </w:rPr>
      </w:r>
      <w:r>
        <w:rPr>
          <w:noProof/>
        </w:rPr>
        <w:fldChar w:fldCharType="separate"/>
      </w:r>
      <w:ins w:id="298" w:author="Birklhuber Bernd" w:date="2025-11-19T11:27:00Z">
        <w:r w:rsidR="0099529F">
          <w:rPr>
            <w:noProof/>
          </w:rPr>
          <w:t>34</w:t>
        </w:r>
      </w:ins>
      <w:ins w:id="299" w:author="Birklhuber Bernd" w:date="2025-10-10T15:39:00Z">
        <w:r>
          <w:rPr>
            <w:noProof/>
          </w:rPr>
          <w:fldChar w:fldCharType="end"/>
        </w:r>
      </w:ins>
    </w:p>
    <w:p w14:paraId="44EB7918" w14:textId="7CEC7F8F" w:rsidR="00365408" w:rsidRPr="002B1474" w:rsidRDefault="00365408">
      <w:pPr>
        <w:pStyle w:val="Verzeichnis3"/>
        <w:rPr>
          <w:ins w:id="300" w:author="Birklhuber Bernd" w:date="2025-10-10T15:39:00Z"/>
          <w:rFonts w:ascii="Calibri" w:eastAsia="DengXian" w:hAnsi="Calibri" w:cs="Arial"/>
          <w:b w:val="0"/>
          <w:noProof/>
          <w:kern w:val="2"/>
          <w:sz w:val="24"/>
          <w:szCs w:val="24"/>
          <w:lang w:val="en-US" w:eastAsia="de-DE"/>
        </w:rPr>
      </w:pPr>
      <w:ins w:id="301" w:author="Birklhuber Bernd" w:date="2025-10-10T15:39:00Z">
        <w:r>
          <w:rPr>
            <w:noProof/>
          </w:rPr>
          <w:t>4.5.2</w:t>
        </w:r>
        <w:r>
          <w:rPr>
            <w:noProof/>
          </w:rPr>
          <w:tab/>
          <w:t>Dataset rules</w:t>
        </w:r>
        <w:r>
          <w:rPr>
            <w:noProof/>
          </w:rPr>
          <w:tab/>
        </w:r>
        <w:r>
          <w:rPr>
            <w:noProof/>
          </w:rPr>
          <w:fldChar w:fldCharType="begin"/>
        </w:r>
        <w:r>
          <w:rPr>
            <w:noProof/>
          </w:rPr>
          <w:instrText xml:space="preserve"> PAGEREF _Toc211003242 \h </w:instrText>
        </w:r>
      </w:ins>
      <w:r>
        <w:rPr>
          <w:noProof/>
        </w:rPr>
      </w:r>
      <w:r>
        <w:rPr>
          <w:noProof/>
        </w:rPr>
        <w:fldChar w:fldCharType="separate"/>
      </w:r>
      <w:ins w:id="302" w:author="Birklhuber Bernd" w:date="2025-11-19T11:27:00Z">
        <w:r w:rsidR="0099529F">
          <w:rPr>
            <w:noProof/>
          </w:rPr>
          <w:t>34</w:t>
        </w:r>
      </w:ins>
      <w:ins w:id="303" w:author="Birklhuber Bernd" w:date="2025-10-10T15:39:00Z">
        <w:r>
          <w:rPr>
            <w:noProof/>
          </w:rPr>
          <w:fldChar w:fldCharType="end"/>
        </w:r>
      </w:ins>
    </w:p>
    <w:p w14:paraId="189177AC" w14:textId="03B472FC" w:rsidR="00365408" w:rsidRPr="002B1474" w:rsidRDefault="00365408">
      <w:pPr>
        <w:pStyle w:val="Verzeichnis3"/>
        <w:rPr>
          <w:ins w:id="304" w:author="Birklhuber Bernd" w:date="2025-10-10T15:39:00Z"/>
          <w:rFonts w:ascii="Calibri" w:eastAsia="DengXian" w:hAnsi="Calibri" w:cs="Arial"/>
          <w:b w:val="0"/>
          <w:noProof/>
          <w:kern w:val="2"/>
          <w:sz w:val="24"/>
          <w:szCs w:val="24"/>
          <w:lang w:val="en-US" w:eastAsia="de-DE"/>
        </w:rPr>
      </w:pPr>
      <w:ins w:id="305" w:author="Birklhuber Bernd" w:date="2025-10-10T15:39:00Z">
        <w:r>
          <w:rPr>
            <w:noProof/>
          </w:rPr>
          <w:t>4.5.3</w:t>
        </w:r>
        <w:r>
          <w:rPr>
            <w:noProof/>
          </w:rPr>
          <w:tab/>
          <w:t>Data Coverage rules</w:t>
        </w:r>
        <w:r>
          <w:rPr>
            <w:noProof/>
          </w:rPr>
          <w:tab/>
        </w:r>
        <w:r>
          <w:rPr>
            <w:noProof/>
          </w:rPr>
          <w:fldChar w:fldCharType="begin"/>
        </w:r>
        <w:r>
          <w:rPr>
            <w:noProof/>
          </w:rPr>
          <w:instrText xml:space="preserve"> PAGEREF _Toc211003243 \h </w:instrText>
        </w:r>
      </w:ins>
      <w:r>
        <w:rPr>
          <w:noProof/>
        </w:rPr>
      </w:r>
      <w:r>
        <w:rPr>
          <w:noProof/>
        </w:rPr>
        <w:fldChar w:fldCharType="separate"/>
      </w:r>
      <w:ins w:id="306" w:author="Birklhuber Bernd" w:date="2025-11-19T11:27:00Z">
        <w:r w:rsidR="0099529F">
          <w:rPr>
            <w:noProof/>
          </w:rPr>
          <w:t>34</w:t>
        </w:r>
      </w:ins>
      <w:ins w:id="307" w:author="Birklhuber Bernd" w:date="2025-10-10T15:39:00Z">
        <w:r>
          <w:rPr>
            <w:noProof/>
          </w:rPr>
          <w:fldChar w:fldCharType="end"/>
        </w:r>
      </w:ins>
    </w:p>
    <w:p w14:paraId="1FA8AED1" w14:textId="2904136E" w:rsidR="00365408" w:rsidRPr="002B1474" w:rsidRDefault="00365408">
      <w:pPr>
        <w:pStyle w:val="Verzeichnis3"/>
        <w:rPr>
          <w:ins w:id="308" w:author="Birklhuber Bernd" w:date="2025-10-10T15:39:00Z"/>
          <w:rFonts w:ascii="Calibri" w:eastAsia="DengXian" w:hAnsi="Calibri" w:cs="Arial"/>
          <w:b w:val="0"/>
          <w:noProof/>
          <w:kern w:val="2"/>
          <w:sz w:val="24"/>
          <w:szCs w:val="24"/>
          <w:lang w:val="en-US" w:eastAsia="de-DE"/>
        </w:rPr>
      </w:pPr>
      <w:ins w:id="309" w:author="Birklhuber Bernd" w:date="2025-10-10T15:39:00Z">
        <w:r>
          <w:rPr>
            <w:noProof/>
            <w:lang w:eastAsia="en-US"/>
          </w:rPr>
          <w:t>4.5.4</w:t>
        </w:r>
        <w:r>
          <w:rPr>
            <w:noProof/>
            <w:lang w:eastAsia="en-US"/>
          </w:rPr>
          <w:tab/>
          <w:t>Dataset size</w:t>
        </w:r>
        <w:r>
          <w:rPr>
            <w:noProof/>
          </w:rPr>
          <w:tab/>
        </w:r>
        <w:r>
          <w:rPr>
            <w:noProof/>
          </w:rPr>
          <w:fldChar w:fldCharType="begin"/>
        </w:r>
        <w:r>
          <w:rPr>
            <w:noProof/>
          </w:rPr>
          <w:instrText xml:space="preserve"> PAGEREF _Toc211003244 \h </w:instrText>
        </w:r>
      </w:ins>
      <w:r>
        <w:rPr>
          <w:noProof/>
        </w:rPr>
      </w:r>
      <w:r>
        <w:rPr>
          <w:noProof/>
        </w:rPr>
        <w:fldChar w:fldCharType="separate"/>
      </w:r>
      <w:ins w:id="310" w:author="Birklhuber Bernd" w:date="2025-11-19T11:27:00Z">
        <w:r w:rsidR="0099529F">
          <w:rPr>
            <w:noProof/>
          </w:rPr>
          <w:t>37</w:t>
        </w:r>
      </w:ins>
      <w:ins w:id="311" w:author="Birklhuber Bernd" w:date="2025-10-10T15:39:00Z">
        <w:r>
          <w:rPr>
            <w:noProof/>
          </w:rPr>
          <w:fldChar w:fldCharType="end"/>
        </w:r>
      </w:ins>
    </w:p>
    <w:p w14:paraId="25475DA5" w14:textId="318EC2F3" w:rsidR="00365408" w:rsidRPr="002B1474" w:rsidRDefault="00365408">
      <w:pPr>
        <w:pStyle w:val="Verzeichnis2"/>
        <w:rPr>
          <w:ins w:id="312" w:author="Birklhuber Bernd" w:date="2025-10-10T15:39:00Z"/>
          <w:rFonts w:ascii="Calibri" w:eastAsia="DengXian" w:hAnsi="Calibri" w:cs="Arial"/>
          <w:b w:val="0"/>
          <w:noProof/>
          <w:kern w:val="2"/>
          <w:sz w:val="24"/>
          <w:szCs w:val="24"/>
          <w:lang w:val="en-US" w:eastAsia="de-DE"/>
        </w:rPr>
      </w:pPr>
      <w:ins w:id="313" w:author="Birklhuber Bernd" w:date="2025-10-10T15:39:00Z">
        <w:r>
          <w:rPr>
            <w:noProof/>
          </w:rPr>
          <w:t>4.6</w:t>
        </w:r>
        <w:r>
          <w:rPr>
            <w:noProof/>
          </w:rPr>
          <w:tab/>
          <w:t>Display Scale Range</w:t>
        </w:r>
        <w:r>
          <w:rPr>
            <w:noProof/>
          </w:rPr>
          <w:tab/>
        </w:r>
        <w:r>
          <w:rPr>
            <w:noProof/>
          </w:rPr>
          <w:fldChar w:fldCharType="begin"/>
        </w:r>
        <w:r>
          <w:rPr>
            <w:noProof/>
          </w:rPr>
          <w:instrText xml:space="preserve"> PAGEREF _Toc211003245 \h </w:instrText>
        </w:r>
      </w:ins>
      <w:r>
        <w:rPr>
          <w:noProof/>
        </w:rPr>
      </w:r>
      <w:r>
        <w:rPr>
          <w:noProof/>
        </w:rPr>
        <w:fldChar w:fldCharType="separate"/>
      </w:r>
      <w:ins w:id="314" w:author="Birklhuber Bernd" w:date="2025-11-19T11:27:00Z">
        <w:r w:rsidR="0099529F">
          <w:rPr>
            <w:noProof/>
          </w:rPr>
          <w:t>37</w:t>
        </w:r>
      </w:ins>
      <w:ins w:id="315" w:author="Birklhuber Bernd" w:date="2025-10-10T15:39:00Z">
        <w:r>
          <w:rPr>
            <w:noProof/>
          </w:rPr>
          <w:fldChar w:fldCharType="end"/>
        </w:r>
      </w:ins>
    </w:p>
    <w:p w14:paraId="3DE054FD" w14:textId="56348F87" w:rsidR="00365408" w:rsidRPr="002B1474" w:rsidRDefault="00365408">
      <w:pPr>
        <w:pStyle w:val="Verzeichnis2"/>
        <w:rPr>
          <w:ins w:id="316" w:author="Birklhuber Bernd" w:date="2025-10-10T15:39:00Z"/>
          <w:rFonts w:ascii="Calibri" w:eastAsia="DengXian" w:hAnsi="Calibri" w:cs="Arial"/>
          <w:b w:val="0"/>
          <w:noProof/>
          <w:kern w:val="2"/>
          <w:sz w:val="24"/>
          <w:szCs w:val="24"/>
          <w:lang w:val="en-US" w:eastAsia="de-DE"/>
        </w:rPr>
      </w:pPr>
      <w:ins w:id="317" w:author="Birklhuber Bernd" w:date="2025-10-10T15:39:00Z">
        <w:r>
          <w:rPr>
            <w:noProof/>
          </w:rPr>
          <w:t>4.7</w:t>
        </w:r>
        <w:r>
          <w:rPr>
            <w:noProof/>
          </w:rPr>
          <w:tab/>
          <w:t>Dataset loading and display order</w:t>
        </w:r>
        <w:r>
          <w:rPr>
            <w:noProof/>
          </w:rPr>
          <w:tab/>
        </w:r>
        <w:r>
          <w:rPr>
            <w:noProof/>
          </w:rPr>
          <w:fldChar w:fldCharType="begin"/>
        </w:r>
        <w:r>
          <w:rPr>
            <w:noProof/>
          </w:rPr>
          <w:instrText xml:space="preserve"> PAGEREF _Toc211003246 \h </w:instrText>
        </w:r>
      </w:ins>
      <w:r>
        <w:rPr>
          <w:noProof/>
        </w:rPr>
      </w:r>
      <w:r>
        <w:rPr>
          <w:noProof/>
        </w:rPr>
        <w:fldChar w:fldCharType="separate"/>
      </w:r>
      <w:ins w:id="318" w:author="Birklhuber Bernd" w:date="2025-11-19T11:27:00Z">
        <w:r w:rsidR="0099529F">
          <w:rPr>
            <w:noProof/>
          </w:rPr>
          <w:t>38</w:t>
        </w:r>
      </w:ins>
      <w:ins w:id="319" w:author="Birklhuber Bernd" w:date="2025-10-10T15:39:00Z">
        <w:r>
          <w:rPr>
            <w:noProof/>
          </w:rPr>
          <w:fldChar w:fldCharType="end"/>
        </w:r>
      </w:ins>
    </w:p>
    <w:p w14:paraId="622943C7" w14:textId="1126EB0E" w:rsidR="00365408" w:rsidRPr="002B1474" w:rsidRDefault="00365408">
      <w:pPr>
        <w:pStyle w:val="Verzeichnis3"/>
        <w:rPr>
          <w:ins w:id="320" w:author="Birklhuber Bernd" w:date="2025-10-10T15:39:00Z"/>
          <w:rFonts w:ascii="Calibri" w:eastAsia="DengXian" w:hAnsi="Calibri" w:cs="Arial"/>
          <w:b w:val="0"/>
          <w:noProof/>
          <w:kern w:val="2"/>
          <w:sz w:val="24"/>
          <w:szCs w:val="24"/>
          <w:lang w:val="en-US" w:eastAsia="de-DE"/>
        </w:rPr>
      </w:pPr>
      <w:ins w:id="321" w:author="Birklhuber Bernd" w:date="2025-10-10T15:39:00Z">
        <w:r>
          <w:rPr>
            <w:noProof/>
          </w:rPr>
          <w:t>4.7.1</w:t>
        </w:r>
        <w:r>
          <w:rPr>
            <w:noProof/>
          </w:rPr>
          <w:tab/>
          <w:t>Dataset loading algorithm (dataset selection)</w:t>
        </w:r>
        <w:r>
          <w:rPr>
            <w:noProof/>
          </w:rPr>
          <w:tab/>
        </w:r>
        <w:r>
          <w:rPr>
            <w:noProof/>
          </w:rPr>
          <w:fldChar w:fldCharType="begin"/>
        </w:r>
        <w:r>
          <w:rPr>
            <w:noProof/>
          </w:rPr>
          <w:instrText xml:space="preserve"> PAGEREF _Toc211003247 \h </w:instrText>
        </w:r>
      </w:ins>
      <w:r>
        <w:rPr>
          <w:noProof/>
        </w:rPr>
      </w:r>
      <w:r>
        <w:rPr>
          <w:noProof/>
        </w:rPr>
        <w:fldChar w:fldCharType="separate"/>
      </w:r>
      <w:ins w:id="322" w:author="Birklhuber Bernd" w:date="2025-11-19T11:27:00Z">
        <w:r w:rsidR="0099529F">
          <w:rPr>
            <w:noProof/>
          </w:rPr>
          <w:t>38</w:t>
        </w:r>
      </w:ins>
      <w:ins w:id="323" w:author="Birklhuber Bernd" w:date="2025-10-10T15:39:00Z">
        <w:r>
          <w:rPr>
            <w:noProof/>
          </w:rPr>
          <w:fldChar w:fldCharType="end"/>
        </w:r>
      </w:ins>
    </w:p>
    <w:p w14:paraId="641A0946" w14:textId="2BDA8DD6" w:rsidR="00365408" w:rsidRPr="002B1474" w:rsidRDefault="00365408">
      <w:pPr>
        <w:pStyle w:val="Verzeichnis3"/>
        <w:rPr>
          <w:ins w:id="324" w:author="Birklhuber Bernd" w:date="2025-10-10T15:39:00Z"/>
          <w:rFonts w:ascii="Calibri" w:eastAsia="DengXian" w:hAnsi="Calibri" w:cs="Arial"/>
          <w:b w:val="0"/>
          <w:noProof/>
          <w:kern w:val="2"/>
          <w:sz w:val="24"/>
          <w:szCs w:val="24"/>
          <w:lang w:val="en-US" w:eastAsia="de-DE"/>
        </w:rPr>
      </w:pPr>
      <w:ins w:id="325" w:author="Birklhuber Bernd" w:date="2025-10-10T15:39:00Z">
        <w:r w:rsidRPr="00BF4282">
          <w:rPr>
            <w:rFonts w:cs="Arial"/>
            <w:noProof/>
            <w:color w:val="000000"/>
            <w:lang w:eastAsia="en-GB"/>
          </w:rPr>
          <w:t>4.7.2</w:t>
        </w:r>
        <w:r>
          <w:rPr>
            <w:noProof/>
          </w:rPr>
          <w:tab/>
          <w:t>Dataset</w:t>
        </w:r>
        <w:r w:rsidRPr="00BF4282">
          <w:rPr>
            <w:rFonts w:cs="Arial"/>
            <w:noProof/>
            <w:color w:val="000000"/>
            <w:lang w:eastAsia="en-GB"/>
          </w:rPr>
          <w:t xml:space="preserve"> display order (dataset rendering)</w:t>
        </w:r>
        <w:r>
          <w:rPr>
            <w:noProof/>
          </w:rPr>
          <w:tab/>
        </w:r>
        <w:r>
          <w:rPr>
            <w:noProof/>
          </w:rPr>
          <w:fldChar w:fldCharType="begin"/>
        </w:r>
        <w:r>
          <w:rPr>
            <w:noProof/>
          </w:rPr>
          <w:instrText xml:space="preserve"> PAGEREF _Toc211003248 \h </w:instrText>
        </w:r>
      </w:ins>
      <w:r>
        <w:rPr>
          <w:noProof/>
        </w:rPr>
      </w:r>
      <w:r>
        <w:rPr>
          <w:noProof/>
        </w:rPr>
        <w:fldChar w:fldCharType="separate"/>
      </w:r>
      <w:ins w:id="326" w:author="Birklhuber Bernd" w:date="2025-11-19T11:27:00Z">
        <w:r w:rsidR="0099529F">
          <w:rPr>
            <w:noProof/>
          </w:rPr>
          <w:t>38</w:t>
        </w:r>
      </w:ins>
      <w:ins w:id="327" w:author="Birklhuber Bernd" w:date="2025-10-10T15:39:00Z">
        <w:r>
          <w:rPr>
            <w:noProof/>
          </w:rPr>
          <w:fldChar w:fldCharType="end"/>
        </w:r>
      </w:ins>
    </w:p>
    <w:p w14:paraId="55E2B66B" w14:textId="1FA6A9B6" w:rsidR="00365408" w:rsidRPr="002B1474" w:rsidRDefault="00365408">
      <w:pPr>
        <w:pStyle w:val="Verzeichnis2"/>
        <w:rPr>
          <w:ins w:id="328" w:author="Birklhuber Bernd" w:date="2025-10-10T15:39:00Z"/>
          <w:rFonts w:ascii="Calibri" w:eastAsia="DengXian" w:hAnsi="Calibri" w:cs="Arial"/>
          <w:b w:val="0"/>
          <w:noProof/>
          <w:kern w:val="2"/>
          <w:sz w:val="24"/>
          <w:szCs w:val="24"/>
          <w:lang w:val="en-US" w:eastAsia="de-DE"/>
        </w:rPr>
      </w:pPr>
      <w:ins w:id="329" w:author="Birklhuber Bernd" w:date="2025-10-10T15:39:00Z">
        <w:r>
          <w:rPr>
            <w:noProof/>
          </w:rPr>
          <w:t>4.8</w:t>
        </w:r>
        <w:r>
          <w:rPr>
            <w:noProof/>
          </w:rPr>
          <w:tab/>
          <w:t>Geometry</w:t>
        </w:r>
        <w:r>
          <w:rPr>
            <w:noProof/>
          </w:rPr>
          <w:tab/>
        </w:r>
        <w:r>
          <w:rPr>
            <w:noProof/>
          </w:rPr>
          <w:fldChar w:fldCharType="begin"/>
        </w:r>
        <w:r>
          <w:rPr>
            <w:noProof/>
          </w:rPr>
          <w:instrText xml:space="preserve"> PAGEREF _Toc211003249 \h </w:instrText>
        </w:r>
      </w:ins>
      <w:r>
        <w:rPr>
          <w:noProof/>
        </w:rPr>
      </w:r>
      <w:r>
        <w:rPr>
          <w:noProof/>
        </w:rPr>
        <w:fldChar w:fldCharType="separate"/>
      </w:r>
      <w:ins w:id="330" w:author="Birklhuber Bernd" w:date="2025-11-19T11:27:00Z">
        <w:r w:rsidR="0099529F">
          <w:rPr>
            <w:noProof/>
          </w:rPr>
          <w:t>46</w:t>
        </w:r>
      </w:ins>
      <w:ins w:id="331" w:author="Birklhuber Bernd" w:date="2025-10-10T15:39:00Z">
        <w:r>
          <w:rPr>
            <w:noProof/>
          </w:rPr>
          <w:fldChar w:fldCharType="end"/>
        </w:r>
      </w:ins>
    </w:p>
    <w:p w14:paraId="757D079A" w14:textId="6469B170" w:rsidR="00365408" w:rsidRPr="002B1474" w:rsidRDefault="00365408">
      <w:pPr>
        <w:pStyle w:val="Verzeichnis3"/>
        <w:rPr>
          <w:ins w:id="332" w:author="Birklhuber Bernd" w:date="2025-10-10T15:39:00Z"/>
          <w:rFonts w:ascii="Calibri" w:eastAsia="DengXian" w:hAnsi="Calibri" w:cs="Arial"/>
          <w:b w:val="0"/>
          <w:noProof/>
          <w:kern w:val="2"/>
          <w:sz w:val="24"/>
          <w:szCs w:val="24"/>
          <w:lang w:val="en-US" w:eastAsia="de-DE"/>
        </w:rPr>
      </w:pPr>
      <w:ins w:id="333" w:author="Birklhuber Bernd" w:date="2025-10-10T15:39:00Z">
        <w:r>
          <w:rPr>
            <w:noProof/>
          </w:rPr>
          <w:t>4.8.1</w:t>
        </w:r>
        <w:r>
          <w:rPr>
            <w:noProof/>
          </w:rPr>
          <w:tab/>
          <w:t>S-100 Level 3a Geometry</w:t>
        </w:r>
        <w:r>
          <w:rPr>
            <w:noProof/>
          </w:rPr>
          <w:tab/>
        </w:r>
        <w:r>
          <w:rPr>
            <w:noProof/>
          </w:rPr>
          <w:fldChar w:fldCharType="begin"/>
        </w:r>
        <w:r>
          <w:rPr>
            <w:noProof/>
          </w:rPr>
          <w:instrText xml:space="preserve"> PAGEREF _Toc211003250 \h </w:instrText>
        </w:r>
      </w:ins>
      <w:r>
        <w:rPr>
          <w:noProof/>
        </w:rPr>
      </w:r>
      <w:r>
        <w:rPr>
          <w:noProof/>
        </w:rPr>
        <w:fldChar w:fldCharType="separate"/>
      </w:r>
      <w:ins w:id="334" w:author="Birklhuber Bernd" w:date="2025-11-19T11:27:00Z">
        <w:r w:rsidR="0099529F">
          <w:rPr>
            <w:noProof/>
          </w:rPr>
          <w:t>46</w:t>
        </w:r>
      </w:ins>
      <w:ins w:id="335" w:author="Birklhuber Bernd" w:date="2025-10-10T15:39:00Z">
        <w:r>
          <w:rPr>
            <w:noProof/>
          </w:rPr>
          <w:fldChar w:fldCharType="end"/>
        </w:r>
      </w:ins>
    </w:p>
    <w:p w14:paraId="58998BE4" w14:textId="4D4B69A8" w:rsidR="00365408" w:rsidRPr="002B1474" w:rsidRDefault="00365408">
      <w:pPr>
        <w:pStyle w:val="Verzeichnis3"/>
        <w:rPr>
          <w:ins w:id="336" w:author="Birklhuber Bernd" w:date="2025-10-10T15:39:00Z"/>
          <w:rFonts w:ascii="Calibri" w:eastAsia="DengXian" w:hAnsi="Calibri" w:cs="Arial"/>
          <w:b w:val="0"/>
          <w:noProof/>
          <w:kern w:val="2"/>
          <w:sz w:val="24"/>
          <w:szCs w:val="24"/>
          <w:lang w:val="en-US" w:eastAsia="de-DE"/>
        </w:rPr>
      </w:pPr>
      <w:ins w:id="337" w:author="Birklhuber Bernd" w:date="2025-10-10T15:39:00Z">
        <w:r>
          <w:rPr>
            <w:noProof/>
          </w:rPr>
          <w:t>4.8.2</w:t>
        </w:r>
        <w:r>
          <w:rPr>
            <w:noProof/>
          </w:rPr>
          <w:tab/>
          <w:t>Use of scale properties for feature to geometry relations</w:t>
        </w:r>
        <w:r>
          <w:rPr>
            <w:noProof/>
          </w:rPr>
          <w:tab/>
        </w:r>
        <w:r>
          <w:rPr>
            <w:noProof/>
          </w:rPr>
          <w:fldChar w:fldCharType="begin"/>
        </w:r>
        <w:r>
          <w:rPr>
            <w:noProof/>
          </w:rPr>
          <w:instrText xml:space="preserve"> PAGEREF _Toc211003251 \h </w:instrText>
        </w:r>
      </w:ins>
      <w:r>
        <w:rPr>
          <w:noProof/>
        </w:rPr>
      </w:r>
      <w:r>
        <w:rPr>
          <w:noProof/>
        </w:rPr>
        <w:fldChar w:fldCharType="separate"/>
      </w:r>
      <w:ins w:id="338" w:author="Birklhuber Bernd" w:date="2025-11-19T11:27:00Z">
        <w:r w:rsidR="0099529F">
          <w:rPr>
            <w:noProof/>
          </w:rPr>
          <w:t>48</w:t>
        </w:r>
      </w:ins>
      <w:ins w:id="339" w:author="Birklhuber Bernd" w:date="2025-10-10T15:39:00Z">
        <w:r>
          <w:rPr>
            <w:noProof/>
          </w:rPr>
          <w:fldChar w:fldCharType="end"/>
        </w:r>
      </w:ins>
    </w:p>
    <w:p w14:paraId="159887DE" w14:textId="511B55FE" w:rsidR="00365408" w:rsidRPr="002B1474" w:rsidRDefault="00365408">
      <w:pPr>
        <w:pStyle w:val="Verzeichnis3"/>
        <w:rPr>
          <w:ins w:id="340" w:author="Birklhuber Bernd" w:date="2025-10-10T15:39:00Z"/>
          <w:rFonts w:ascii="Calibri" w:eastAsia="DengXian" w:hAnsi="Calibri" w:cs="Arial"/>
          <w:b w:val="0"/>
          <w:noProof/>
          <w:kern w:val="2"/>
          <w:sz w:val="24"/>
          <w:szCs w:val="24"/>
          <w:lang w:val="en-US" w:eastAsia="de-DE"/>
        </w:rPr>
      </w:pPr>
      <w:ins w:id="341" w:author="Birklhuber Bernd" w:date="2025-10-10T15:39:00Z">
        <w:r>
          <w:rPr>
            <w:noProof/>
          </w:rPr>
          <w:t>4.8.3</w:t>
        </w:r>
        <w:r>
          <w:rPr>
            <w:noProof/>
          </w:rPr>
          <w:tab/>
          <w:t>Masking</w:t>
        </w:r>
        <w:r>
          <w:rPr>
            <w:noProof/>
          </w:rPr>
          <w:tab/>
        </w:r>
        <w:r>
          <w:rPr>
            <w:noProof/>
          </w:rPr>
          <w:fldChar w:fldCharType="begin"/>
        </w:r>
        <w:r>
          <w:rPr>
            <w:noProof/>
          </w:rPr>
          <w:instrText xml:space="preserve"> PAGEREF _Toc211003252 \h </w:instrText>
        </w:r>
      </w:ins>
      <w:r>
        <w:rPr>
          <w:noProof/>
        </w:rPr>
      </w:r>
      <w:r>
        <w:rPr>
          <w:noProof/>
        </w:rPr>
        <w:fldChar w:fldCharType="separate"/>
      </w:r>
      <w:ins w:id="342" w:author="Birklhuber Bernd" w:date="2025-11-19T11:27:00Z">
        <w:r w:rsidR="0099529F">
          <w:rPr>
            <w:noProof/>
          </w:rPr>
          <w:t>49</w:t>
        </w:r>
      </w:ins>
      <w:ins w:id="343" w:author="Birklhuber Bernd" w:date="2025-10-10T15:39:00Z">
        <w:r>
          <w:rPr>
            <w:noProof/>
          </w:rPr>
          <w:fldChar w:fldCharType="end"/>
        </w:r>
      </w:ins>
    </w:p>
    <w:p w14:paraId="17A1018E" w14:textId="540417E0" w:rsidR="00365408" w:rsidRPr="002B1474" w:rsidRDefault="00365408">
      <w:pPr>
        <w:pStyle w:val="Verzeichnis1"/>
        <w:rPr>
          <w:ins w:id="344" w:author="Birklhuber Bernd" w:date="2025-10-10T15:39:00Z"/>
          <w:rFonts w:ascii="Calibri" w:eastAsia="DengXian" w:hAnsi="Calibri" w:cs="Arial"/>
          <w:b w:val="0"/>
          <w:noProof/>
          <w:kern w:val="2"/>
          <w:sz w:val="24"/>
          <w:szCs w:val="24"/>
          <w:lang w:val="en-US" w:eastAsia="de-DE"/>
        </w:rPr>
      </w:pPr>
      <w:ins w:id="345" w:author="Birklhuber Bernd" w:date="2025-10-10T15:39:00Z">
        <w:r>
          <w:rPr>
            <w:noProof/>
          </w:rPr>
          <w:t>5</w:t>
        </w:r>
        <w:r>
          <w:rPr>
            <w:noProof/>
          </w:rPr>
          <w:tab/>
          <w:t>Coordinate Reference Systems (CRS)</w:t>
        </w:r>
        <w:r>
          <w:rPr>
            <w:noProof/>
          </w:rPr>
          <w:tab/>
        </w:r>
        <w:r>
          <w:rPr>
            <w:noProof/>
          </w:rPr>
          <w:fldChar w:fldCharType="begin"/>
        </w:r>
        <w:r>
          <w:rPr>
            <w:noProof/>
          </w:rPr>
          <w:instrText xml:space="preserve"> PAGEREF _Toc211003253 \h </w:instrText>
        </w:r>
      </w:ins>
      <w:r>
        <w:rPr>
          <w:noProof/>
        </w:rPr>
      </w:r>
      <w:r>
        <w:rPr>
          <w:noProof/>
        </w:rPr>
        <w:fldChar w:fldCharType="separate"/>
      </w:r>
      <w:ins w:id="346" w:author="Birklhuber Bernd" w:date="2025-11-19T11:27:00Z">
        <w:r w:rsidR="0099529F">
          <w:rPr>
            <w:noProof/>
          </w:rPr>
          <w:t>50</w:t>
        </w:r>
      </w:ins>
      <w:ins w:id="347" w:author="Birklhuber Bernd" w:date="2025-10-10T15:39:00Z">
        <w:r>
          <w:rPr>
            <w:noProof/>
          </w:rPr>
          <w:fldChar w:fldCharType="end"/>
        </w:r>
      </w:ins>
    </w:p>
    <w:p w14:paraId="16C55704" w14:textId="076ED657" w:rsidR="00365408" w:rsidRPr="002B1474" w:rsidRDefault="00365408">
      <w:pPr>
        <w:pStyle w:val="Verzeichnis2"/>
        <w:rPr>
          <w:ins w:id="348" w:author="Birklhuber Bernd" w:date="2025-10-10T15:39:00Z"/>
          <w:rFonts w:ascii="Calibri" w:eastAsia="DengXian" w:hAnsi="Calibri" w:cs="Arial"/>
          <w:b w:val="0"/>
          <w:noProof/>
          <w:kern w:val="2"/>
          <w:sz w:val="24"/>
          <w:szCs w:val="24"/>
          <w:lang w:val="en-US" w:eastAsia="de-DE"/>
        </w:rPr>
      </w:pPr>
      <w:ins w:id="349" w:author="Birklhuber Bernd" w:date="2025-10-10T15:39:00Z">
        <w:r>
          <w:rPr>
            <w:noProof/>
          </w:rPr>
          <w:t>5.1</w:t>
        </w:r>
        <w:r>
          <w:rPr>
            <w:noProof/>
          </w:rPr>
          <w:tab/>
          <w:t>Introduction</w:t>
        </w:r>
        <w:r>
          <w:rPr>
            <w:noProof/>
          </w:rPr>
          <w:tab/>
        </w:r>
        <w:r>
          <w:rPr>
            <w:noProof/>
          </w:rPr>
          <w:fldChar w:fldCharType="begin"/>
        </w:r>
        <w:r>
          <w:rPr>
            <w:noProof/>
          </w:rPr>
          <w:instrText xml:space="preserve"> PAGEREF _Toc211003254 \h </w:instrText>
        </w:r>
      </w:ins>
      <w:r>
        <w:rPr>
          <w:noProof/>
        </w:rPr>
      </w:r>
      <w:r>
        <w:rPr>
          <w:noProof/>
        </w:rPr>
        <w:fldChar w:fldCharType="separate"/>
      </w:r>
      <w:ins w:id="350" w:author="Birklhuber Bernd" w:date="2025-11-19T11:27:00Z">
        <w:r w:rsidR="0099529F">
          <w:rPr>
            <w:noProof/>
          </w:rPr>
          <w:t>50</w:t>
        </w:r>
      </w:ins>
      <w:ins w:id="351" w:author="Birklhuber Bernd" w:date="2025-10-10T15:39:00Z">
        <w:r>
          <w:rPr>
            <w:noProof/>
          </w:rPr>
          <w:fldChar w:fldCharType="end"/>
        </w:r>
      </w:ins>
    </w:p>
    <w:p w14:paraId="2BA7F14C" w14:textId="1B645051" w:rsidR="00365408" w:rsidRPr="002B1474" w:rsidRDefault="00365408">
      <w:pPr>
        <w:pStyle w:val="Verzeichnis2"/>
        <w:rPr>
          <w:ins w:id="352" w:author="Birklhuber Bernd" w:date="2025-10-10T15:39:00Z"/>
          <w:rFonts w:ascii="Calibri" w:eastAsia="DengXian" w:hAnsi="Calibri" w:cs="Arial"/>
          <w:b w:val="0"/>
          <w:noProof/>
          <w:kern w:val="2"/>
          <w:sz w:val="24"/>
          <w:szCs w:val="24"/>
          <w:lang w:val="en-US" w:eastAsia="de-DE"/>
        </w:rPr>
      </w:pPr>
      <w:ins w:id="353" w:author="Birklhuber Bernd" w:date="2025-10-10T15:39:00Z">
        <w:r>
          <w:rPr>
            <w:noProof/>
          </w:rPr>
          <w:t>5.2</w:t>
        </w:r>
        <w:r>
          <w:rPr>
            <w:noProof/>
          </w:rPr>
          <w:tab/>
          <w:t>Horizontal Coordinate Reference System</w:t>
        </w:r>
        <w:r>
          <w:rPr>
            <w:noProof/>
          </w:rPr>
          <w:tab/>
        </w:r>
        <w:r>
          <w:rPr>
            <w:noProof/>
          </w:rPr>
          <w:fldChar w:fldCharType="begin"/>
        </w:r>
        <w:r>
          <w:rPr>
            <w:noProof/>
          </w:rPr>
          <w:instrText xml:space="preserve"> PAGEREF _Toc211003255 \h </w:instrText>
        </w:r>
      </w:ins>
      <w:r>
        <w:rPr>
          <w:noProof/>
        </w:rPr>
      </w:r>
      <w:r>
        <w:rPr>
          <w:noProof/>
        </w:rPr>
        <w:fldChar w:fldCharType="separate"/>
      </w:r>
      <w:ins w:id="354" w:author="Birklhuber Bernd" w:date="2025-11-19T11:27:00Z">
        <w:r w:rsidR="0099529F">
          <w:rPr>
            <w:noProof/>
          </w:rPr>
          <w:t>50</w:t>
        </w:r>
      </w:ins>
      <w:ins w:id="355" w:author="Birklhuber Bernd" w:date="2025-10-10T15:39:00Z">
        <w:r>
          <w:rPr>
            <w:noProof/>
          </w:rPr>
          <w:fldChar w:fldCharType="end"/>
        </w:r>
      </w:ins>
    </w:p>
    <w:p w14:paraId="64E0B6F7" w14:textId="67F94D7A" w:rsidR="00365408" w:rsidRPr="002B1474" w:rsidRDefault="00365408">
      <w:pPr>
        <w:pStyle w:val="Verzeichnis2"/>
        <w:rPr>
          <w:ins w:id="356" w:author="Birklhuber Bernd" w:date="2025-10-10T15:39:00Z"/>
          <w:rFonts w:ascii="Calibri" w:eastAsia="DengXian" w:hAnsi="Calibri" w:cs="Arial"/>
          <w:b w:val="0"/>
          <w:noProof/>
          <w:kern w:val="2"/>
          <w:sz w:val="24"/>
          <w:szCs w:val="24"/>
          <w:lang w:val="en-US" w:eastAsia="de-DE"/>
        </w:rPr>
      </w:pPr>
      <w:ins w:id="357" w:author="Birklhuber Bernd" w:date="2025-10-10T15:39:00Z">
        <w:r>
          <w:rPr>
            <w:noProof/>
          </w:rPr>
          <w:t>5.3</w:t>
        </w:r>
        <w:r>
          <w:rPr>
            <w:noProof/>
          </w:rPr>
          <w:tab/>
          <w:t>Vertical CRS for Soundings</w:t>
        </w:r>
        <w:r>
          <w:rPr>
            <w:noProof/>
          </w:rPr>
          <w:tab/>
        </w:r>
        <w:r>
          <w:rPr>
            <w:noProof/>
          </w:rPr>
          <w:fldChar w:fldCharType="begin"/>
        </w:r>
        <w:r>
          <w:rPr>
            <w:noProof/>
          </w:rPr>
          <w:instrText xml:space="preserve"> PAGEREF _Toc211003256 \h </w:instrText>
        </w:r>
      </w:ins>
      <w:r>
        <w:rPr>
          <w:noProof/>
        </w:rPr>
      </w:r>
      <w:r>
        <w:rPr>
          <w:noProof/>
        </w:rPr>
        <w:fldChar w:fldCharType="separate"/>
      </w:r>
      <w:ins w:id="358" w:author="Birklhuber Bernd" w:date="2025-11-19T11:27:00Z">
        <w:r w:rsidR="0099529F">
          <w:rPr>
            <w:noProof/>
          </w:rPr>
          <w:t>51</w:t>
        </w:r>
      </w:ins>
      <w:ins w:id="359" w:author="Birklhuber Bernd" w:date="2025-10-10T15:39:00Z">
        <w:r>
          <w:rPr>
            <w:noProof/>
          </w:rPr>
          <w:fldChar w:fldCharType="end"/>
        </w:r>
      </w:ins>
    </w:p>
    <w:p w14:paraId="1BD81114" w14:textId="3DF28148" w:rsidR="00365408" w:rsidRPr="002B1474" w:rsidRDefault="00365408">
      <w:pPr>
        <w:pStyle w:val="Verzeichnis1"/>
        <w:rPr>
          <w:ins w:id="360" w:author="Birklhuber Bernd" w:date="2025-10-10T15:39:00Z"/>
          <w:rFonts w:ascii="Calibri" w:eastAsia="DengXian" w:hAnsi="Calibri" w:cs="Arial"/>
          <w:b w:val="0"/>
          <w:noProof/>
          <w:kern w:val="2"/>
          <w:sz w:val="24"/>
          <w:szCs w:val="24"/>
          <w:lang w:val="en-US" w:eastAsia="de-DE"/>
        </w:rPr>
      </w:pPr>
      <w:ins w:id="361" w:author="Birklhuber Bernd" w:date="2025-10-10T15:39:00Z">
        <w:r>
          <w:rPr>
            <w:noProof/>
          </w:rPr>
          <w:t>6</w:t>
        </w:r>
        <w:r>
          <w:rPr>
            <w:noProof/>
          </w:rPr>
          <w:tab/>
          <w:t>Data Quality</w:t>
        </w:r>
        <w:r>
          <w:rPr>
            <w:noProof/>
          </w:rPr>
          <w:tab/>
        </w:r>
        <w:r>
          <w:rPr>
            <w:noProof/>
          </w:rPr>
          <w:fldChar w:fldCharType="begin"/>
        </w:r>
        <w:r>
          <w:rPr>
            <w:noProof/>
          </w:rPr>
          <w:instrText xml:space="preserve"> PAGEREF _Toc211003257 \h </w:instrText>
        </w:r>
      </w:ins>
      <w:r>
        <w:rPr>
          <w:noProof/>
        </w:rPr>
      </w:r>
      <w:r>
        <w:rPr>
          <w:noProof/>
        </w:rPr>
        <w:fldChar w:fldCharType="separate"/>
      </w:r>
      <w:ins w:id="362" w:author="Birklhuber Bernd" w:date="2025-11-19T11:27:00Z">
        <w:r w:rsidR="0099529F">
          <w:rPr>
            <w:noProof/>
          </w:rPr>
          <w:t>52</w:t>
        </w:r>
      </w:ins>
      <w:ins w:id="363" w:author="Birklhuber Bernd" w:date="2025-10-10T15:39:00Z">
        <w:r>
          <w:rPr>
            <w:noProof/>
          </w:rPr>
          <w:fldChar w:fldCharType="end"/>
        </w:r>
      </w:ins>
    </w:p>
    <w:p w14:paraId="4B13DC98" w14:textId="622C3676" w:rsidR="00365408" w:rsidRPr="002B1474" w:rsidRDefault="00365408">
      <w:pPr>
        <w:pStyle w:val="Verzeichnis2"/>
        <w:rPr>
          <w:ins w:id="364" w:author="Birklhuber Bernd" w:date="2025-10-10T15:39:00Z"/>
          <w:rFonts w:ascii="Calibri" w:eastAsia="DengXian" w:hAnsi="Calibri" w:cs="Arial"/>
          <w:b w:val="0"/>
          <w:noProof/>
          <w:kern w:val="2"/>
          <w:sz w:val="24"/>
          <w:szCs w:val="24"/>
          <w:lang w:val="en-US" w:eastAsia="de-DE"/>
        </w:rPr>
      </w:pPr>
      <w:ins w:id="365" w:author="Birklhuber Bernd" w:date="2025-10-10T15:39:00Z">
        <w:r>
          <w:rPr>
            <w:noProof/>
          </w:rPr>
          <w:t>6.1</w:t>
        </w:r>
        <w:r>
          <w:rPr>
            <w:noProof/>
          </w:rPr>
          <w:tab/>
          <w:t>Introduction</w:t>
        </w:r>
        <w:r>
          <w:rPr>
            <w:noProof/>
          </w:rPr>
          <w:tab/>
        </w:r>
        <w:r>
          <w:rPr>
            <w:noProof/>
          </w:rPr>
          <w:fldChar w:fldCharType="begin"/>
        </w:r>
        <w:r>
          <w:rPr>
            <w:noProof/>
          </w:rPr>
          <w:instrText xml:space="preserve"> PAGEREF _Toc211003258 \h </w:instrText>
        </w:r>
      </w:ins>
      <w:r>
        <w:rPr>
          <w:noProof/>
        </w:rPr>
      </w:r>
      <w:r>
        <w:rPr>
          <w:noProof/>
        </w:rPr>
        <w:fldChar w:fldCharType="separate"/>
      </w:r>
      <w:ins w:id="366" w:author="Birklhuber Bernd" w:date="2025-11-19T11:27:00Z">
        <w:r w:rsidR="0099529F">
          <w:rPr>
            <w:noProof/>
          </w:rPr>
          <w:t>52</w:t>
        </w:r>
      </w:ins>
      <w:ins w:id="367" w:author="Birklhuber Bernd" w:date="2025-10-10T15:39:00Z">
        <w:r>
          <w:rPr>
            <w:noProof/>
          </w:rPr>
          <w:fldChar w:fldCharType="end"/>
        </w:r>
      </w:ins>
    </w:p>
    <w:p w14:paraId="54029320" w14:textId="00F53491" w:rsidR="00365408" w:rsidRPr="002B1474" w:rsidRDefault="00365408">
      <w:pPr>
        <w:pStyle w:val="Verzeichnis2"/>
        <w:rPr>
          <w:ins w:id="368" w:author="Birklhuber Bernd" w:date="2025-10-10T15:39:00Z"/>
          <w:rFonts w:ascii="Calibri" w:eastAsia="DengXian" w:hAnsi="Calibri" w:cs="Arial"/>
          <w:b w:val="0"/>
          <w:noProof/>
          <w:kern w:val="2"/>
          <w:sz w:val="24"/>
          <w:szCs w:val="24"/>
          <w:lang w:val="en-US" w:eastAsia="de-DE"/>
        </w:rPr>
      </w:pPr>
      <w:ins w:id="369" w:author="Birklhuber Bernd" w:date="2025-10-10T15:39:00Z">
        <w:r>
          <w:rPr>
            <w:noProof/>
          </w:rPr>
          <w:t>6.2</w:t>
        </w:r>
        <w:r>
          <w:rPr>
            <w:noProof/>
          </w:rPr>
          <w:tab/>
          <w:t>Completeness</w:t>
        </w:r>
        <w:r>
          <w:rPr>
            <w:noProof/>
          </w:rPr>
          <w:tab/>
        </w:r>
        <w:r>
          <w:rPr>
            <w:noProof/>
          </w:rPr>
          <w:fldChar w:fldCharType="begin"/>
        </w:r>
        <w:r>
          <w:rPr>
            <w:noProof/>
          </w:rPr>
          <w:instrText xml:space="preserve"> PAGEREF _Toc211003259 \h </w:instrText>
        </w:r>
      </w:ins>
      <w:r>
        <w:rPr>
          <w:noProof/>
        </w:rPr>
      </w:r>
      <w:r>
        <w:rPr>
          <w:noProof/>
        </w:rPr>
        <w:fldChar w:fldCharType="separate"/>
      </w:r>
      <w:ins w:id="370" w:author="Birklhuber Bernd" w:date="2025-11-19T11:27:00Z">
        <w:r w:rsidR="0099529F">
          <w:rPr>
            <w:noProof/>
          </w:rPr>
          <w:t>53</w:t>
        </w:r>
      </w:ins>
      <w:ins w:id="371" w:author="Birklhuber Bernd" w:date="2025-10-10T15:39:00Z">
        <w:r>
          <w:rPr>
            <w:noProof/>
          </w:rPr>
          <w:fldChar w:fldCharType="end"/>
        </w:r>
      </w:ins>
    </w:p>
    <w:p w14:paraId="01D31FA6" w14:textId="269EB62C" w:rsidR="00365408" w:rsidRPr="002B1474" w:rsidRDefault="00365408">
      <w:pPr>
        <w:pStyle w:val="Verzeichnis3"/>
        <w:rPr>
          <w:ins w:id="372" w:author="Birklhuber Bernd" w:date="2025-10-10T15:39:00Z"/>
          <w:rFonts w:ascii="Calibri" w:eastAsia="DengXian" w:hAnsi="Calibri" w:cs="Arial"/>
          <w:b w:val="0"/>
          <w:noProof/>
          <w:kern w:val="2"/>
          <w:sz w:val="24"/>
          <w:szCs w:val="24"/>
          <w:lang w:val="en-US" w:eastAsia="de-DE"/>
        </w:rPr>
      </w:pPr>
      <w:ins w:id="373" w:author="Birklhuber Bernd" w:date="2025-10-10T15:39:00Z">
        <w:r>
          <w:rPr>
            <w:noProof/>
          </w:rPr>
          <w:t>6.2.1</w:t>
        </w:r>
        <w:r>
          <w:rPr>
            <w:noProof/>
          </w:rPr>
          <w:tab/>
          <w:t>Commission</w:t>
        </w:r>
        <w:r>
          <w:rPr>
            <w:noProof/>
          </w:rPr>
          <w:tab/>
        </w:r>
        <w:r>
          <w:rPr>
            <w:noProof/>
          </w:rPr>
          <w:fldChar w:fldCharType="begin"/>
        </w:r>
        <w:r>
          <w:rPr>
            <w:noProof/>
          </w:rPr>
          <w:instrText xml:space="preserve"> PAGEREF _Toc211003260 \h </w:instrText>
        </w:r>
      </w:ins>
      <w:r>
        <w:rPr>
          <w:noProof/>
        </w:rPr>
      </w:r>
      <w:r>
        <w:rPr>
          <w:noProof/>
        </w:rPr>
        <w:fldChar w:fldCharType="separate"/>
      </w:r>
      <w:ins w:id="374" w:author="Birklhuber Bernd" w:date="2025-11-19T11:27:00Z">
        <w:r w:rsidR="0099529F">
          <w:rPr>
            <w:noProof/>
          </w:rPr>
          <w:t>53</w:t>
        </w:r>
      </w:ins>
      <w:ins w:id="375" w:author="Birklhuber Bernd" w:date="2025-10-10T15:39:00Z">
        <w:r>
          <w:rPr>
            <w:noProof/>
          </w:rPr>
          <w:fldChar w:fldCharType="end"/>
        </w:r>
      </w:ins>
    </w:p>
    <w:p w14:paraId="1B71E1CC" w14:textId="188276EE" w:rsidR="00365408" w:rsidRPr="002B1474" w:rsidRDefault="00365408">
      <w:pPr>
        <w:pStyle w:val="Verzeichnis3"/>
        <w:rPr>
          <w:ins w:id="376" w:author="Birklhuber Bernd" w:date="2025-10-10T15:39:00Z"/>
          <w:rFonts w:ascii="Calibri" w:eastAsia="DengXian" w:hAnsi="Calibri" w:cs="Arial"/>
          <w:b w:val="0"/>
          <w:noProof/>
          <w:kern w:val="2"/>
          <w:sz w:val="24"/>
          <w:szCs w:val="24"/>
          <w:lang w:val="en-US" w:eastAsia="de-DE"/>
        </w:rPr>
      </w:pPr>
      <w:ins w:id="377" w:author="Birklhuber Bernd" w:date="2025-10-10T15:39:00Z">
        <w:r>
          <w:rPr>
            <w:noProof/>
          </w:rPr>
          <w:t>6.2.2</w:t>
        </w:r>
        <w:r>
          <w:rPr>
            <w:noProof/>
          </w:rPr>
          <w:tab/>
          <w:t>Omission</w:t>
        </w:r>
        <w:r>
          <w:rPr>
            <w:noProof/>
          </w:rPr>
          <w:tab/>
        </w:r>
        <w:r>
          <w:rPr>
            <w:noProof/>
          </w:rPr>
          <w:fldChar w:fldCharType="begin"/>
        </w:r>
        <w:r>
          <w:rPr>
            <w:noProof/>
          </w:rPr>
          <w:instrText xml:space="preserve"> PAGEREF _Toc211003261 \h </w:instrText>
        </w:r>
      </w:ins>
      <w:r>
        <w:rPr>
          <w:noProof/>
        </w:rPr>
      </w:r>
      <w:r>
        <w:rPr>
          <w:noProof/>
        </w:rPr>
        <w:fldChar w:fldCharType="separate"/>
      </w:r>
      <w:ins w:id="378" w:author="Birklhuber Bernd" w:date="2025-11-19T11:27:00Z">
        <w:r w:rsidR="0099529F">
          <w:rPr>
            <w:noProof/>
          </w:rPr>
          <w:t>53</w:t>
        </w:r>
      </w:ins>
      <w:ins w:id="379" w:author="Birklhuber Bernd" w:date="2025-10-10T15:39:00Z">
        <w:r>
          <w:rPr>
            <w:noProof/>
          </w:rPr>
          <w:fldChar w:fldCharType="end"/>
        </w:r>
      </w:ins>
    </w:p>
    <w:p w14:paraId="7AF01551" w14:textId="423FE1D1" w:rsidR="00365408" w:rsidRPr="002B1474" w:rsidRDefault="00365408">
      <w:pPr>
        <w:pStyle w:val="Verzeichnis2"/>
        <w:rPr>
          <w:ins w:id="380" w:author="Birklhuber Bernd" w:date="2025-10-10T15:39:00Z"/>
          <w:rFonts w:ascii="Calibri" w:eastAsia="DengXian" w:hAnsi="Calibri" w:cs="Arial"/>
          <w:b w:val="0"/>
          <w:noProof/>
          <w:kern w:val="2"/>
          <w:sz w:val="24"/>
          <w:szCs w:val="24"/>
          <w:lang w:val="en-US" w:eastAsia="de-DE"/>
        </w:rPr>
      </w:pPr>
      <w:ins w:id="381" w:author="Birklhuber Bernd" w:date="2025-10-10T15:39:00Z">
        <w:r>
          <w:rPr>
            <w:noProof/>
          </w:rPr>
          <w:t>6.3</w:t>
        </w:r>
        <w:r>
          <w:rPr>
            <w:noProof/>
          </w:rPr>
          <w:tab/>
          <w:t>Logical consistency</w:t>
        </w:r>
        <w:r>
          <w:rPr>
            <w:noProof/>
          </w:rPr>
          <w:tab/>
        </w:r>
        <w:r>
          <w:rPr>
            <w:noProof/>
          </w:rPr>
          <w:fldChar w:fldCharType="begin"/>
        </w:r>
        <w:r>
          <w:rPr>
            <w:noProof/>
          </w:rPr>
          <w:instrText xml:space="preserve"> PAGEREF _Toc211003262 \h </w:instrText>
        </w:r>
      </w:ins>
      <w:r>
        <w:rPr>
          <w:noProof/>
        </w:rPr>
      </w:r>
      <w:r>
        <w:rPr>
          <w:noProof/>
        </w:rPr>
        <w:fldChar w:fldCharType="separate"/>
      </w:r>
      <w:ins w:id="382" w:author="Birklhuber Bernd" w:date="2025-11-19T11:27:00Z">
        <w:r w:rsidR="0099529F">
          <w:rPr>
            <w:noProof/>
          </w:rPr>
          <w:t>53</w:t>
        </w:r>
      </w:ins>
      <w:ins w:id="383" w:author="Birklhuber Bernd" w:date="2025-10-10T15:39:00Z">
        <w:r>
          <w:rPr>
            <w:noProof/>
          </w:rPr>
          <w:fldChar w:fldCharType="end"/>
        </w:r>
      </w:ins>
    </w:p>
    <w:p w14:paraId="676EBCD5" w14:textId="165AC7AD" w:rsidR="00365408" w:rsidRPr="002B1474" w:rsidRDefault="00365408">
      <w:pPr>
        <w:pStyle w:val="Verzeichnis3"/>
        <w:rPr>
          <w:ins w:id="384" w:author="Birklhuber Bernd" w:date="2025-10-10T15:39:00Z"/>
          <w:rFonts w:ascii="Calibri" w:eastAsia="DengXian" w:hAnsi="Calibri" w:cs="Arial"/>
          <w:b w:val="0"/>
          <w:noProof/>
          <w:kern w:val="2"/>
          <w:sz w:val="24"/>
          <w:szCs w:val="24"/>
          <w:lang w:val="en-US" w:eastAsia="de-DE"/>
        </w:rPr>
      </w:pPr>
      <w:ins w:id="385" w:author="Birklhuber Bernd" w:date="2025-10-10T15:39:00Z">
        <w:r>
          <w:rPr>
            <w:noProof/>
          </w:rPr>
          <w:t>6.3.1</w:t>
        </w:r>
        <w:r>
          <w:rPr>
            <w:noProof/>
          </w:rPr>
          <w:tab/>
          <w:t>Conceptual consistency</w:t>
        </w:r>
        <w:r>
          <w:rPr>
            <w:noProof/>
          </w:rPr>
          <w:tab/>
        </w:r>
        <w:r>
          <w:rPr>
            <w:noProof/>
          </w:rPr>
          <w:fldChar w:fldCharType="begin"/>
        </w:r>
        <w:r>
          <w:rPr>
            <w:noProof/>
          </w:rPr>
          <w:instrText xml:space="preserve"> PAGEREF _Toc211003263 \h </w:instrText>
        </w:r>
      </w:ins>
      <w:r>
        <w:rPr>
          <w:noProof/>
        </w:rPr>
      </w:r>
      <w:r>
        <w:rPr>
          <w:noProof/>
        </w:rPr>
        <w:fldChar w:fldCharType="separate"/>
      </w:r>
      <w:ins w:id="386" w:author="Birklhuber Bernd" w:date="2025-11-19T11:27:00Z">
        <w:r w:rsidR="0099529F">
          <w:rPr>
            <w:noProof/>
          </w:rPr>
          <w:t>53</w:t>
        </w:r>
      </w:ins>
      <w:ins w:id="387" w:author="Birklhuber Bernd" w:date="2025-10-10T15:39:00Z">
        <w:r>
          <w:rPr>
            <w:noProof/>
          </w:rPr>
          <w:fldChar w:fldCharType="end"/>
        </w:r>
      </w:ins>
    </w:p>
    <w:p w14:paraId="1E4F33B0" w14:textId="431A9265" w:rsidR="00365408" w:rsidRPr="002B1474" w:rsidRDefault="00365408">
      <w:pPr>
        <w:pStyle w:val="Verzeichnis3"/>
        <w:rPr>
          <w:ins w:id="388" w:author="Birklhuber Bernd" w:date="2025-10-10T15:39:00Z"/>
          <w:rFonts w:ascii="Calibri" w:eastAsia="DengXian" w:hAnsi="Calibri" w:cs="Arial"/>
          <w:b w:val="0"/>
          <w:noProof/>
          <w:kern w:val="2"/>
          <w:sz w:val="24"/>
          <w:szCs w:val="24"/>
          <w:lang w:val="en-US" w:eastAsia="de-DE"/>
        </w:rPr>
      </w:pPr>
      <w:ins w:id="389" w:author="Birklhuber Bernd" w:date="2025-10-10T15:39:00Z">
        <w:r>
          <w:rPr>
            <w:noProof/>
          </w:rPr>
          <w:lastRenderedPageBreak/>
          <w:t>6.3.2</w:t>
        </w:r>
        <w:r>
          <w:rPr>
            <w:noProof/>
          </w:rPr>
          <w:tab/>
          <w:t>Domain consistency</w:t>
        </w:r>
        <w:r>
          <w:rPr>
            <w:noProof/>
          </w:rPr>
          <w:tab/>
        </w:r>
        <w:r>
          <w:rPr>
            <w:noProof/>
          </w:rPr>
          <w:fldChar w:fldCharType="begin"/>
        </w:r>
        <w:r>
          <w:rPr>
            <w:noProof/>
          </w:rPr>
          <w:instrText xml:space="preserve"> PAGEREF _Toc211003264 \h </w:instrText>
        </w:r>
      </w:ins>
      <w:r>
        <w:rPr>
          <w:noProof/>
        </w:rPr>
      </w:r>
      <w:r>
        <w:rPr>
          <w:noProof/>
        </w:rPr>
        <w:fldChar w:fldCharType="separate"/>
      </w:r>
      <w:ins w:id="390" w:author="Birklhuber Bernd" w:date="2025-11-19T11:27:00Z">
        <w:r w:rsidR="0099529F">
          <w:rPr>
            <w:noProof/>
          </w:rPr>
          <w:t>53</w:t>
        </w:r>
      </w:ins>
      <w:ins w:id="391" w:author="Birklhuber Bernd" w:date="2025-10-10T15:39:00Z">
        <w:r>
          <w:rPr>
            <w:noProof/>
          </w:rPr>
          <w:fldChar w:fldCharType="end"/>
        </w:r>
      </w:ins>
    </w:p>
    <w:p w14:paraId="5F7EA786" w14:textId="59CA2503" w:rsidR="00365408" w:rsidRPr="002B1474" w:rsidRDefault="00365408">
      <w:pPr>
        <w:pStyle w:val="Verzeichnis3"/>
        <w:rPr>
          <w:ins w:id="392" w:author="Birklhuber Bernd" w:date="2025-10-10T15:39:00Z"/>
          <w:rFonts w:ascii="Calibri" w:eastAsia="DengXian" w:hAnsi="Calibri" w:cs="Arial"/>
          <w:b w:val="0"/>
          <w:noProof/>
          <w:kern w:val="2"/>
          <w:sz w:val="24"/>
          <w:szCs w:val="24"/>
          <w:lang w:val="en-US" w:eastAsia="de-DE"/>
        </w:rPr>
      </w:pPr>
      <w:ins w:id="393" w:author="Birklhuber Bernd" w:date="2025-10-10T15:39:00Z">
        <w:r>
          <w:rPr>
            <w:noProof/>
          </w:rPr>
          <w:t>6.3.3</w:t>
        </w:r>
        <w:r>
          <w:rPr>
            <w:noProof/>
          </w:rPr>
          <w:tab/>
          <w:t>Format consistency</w:t>
        </w:r>
        <w:r>
          <w:rPr>
            <w:noProof/>
          </w:rPr>
          <w:tab/>
        </w:r>
        <w:r>
          <w:rPr>
            <w:noProof/>
          </w:rPr>
          <w:fldChar w:fldCharType="begin"/>
        </w:r>
        <w:r>
          <w:rPr>
            <w:noProof/>
          </w:rPr>
          <w:instrText xml:space="preserve"> PAGEREF _Toc211003265 \h </w:instrText>
        </w:r>
      </w:ins>
      <w:r>
        <w:rPr>
          <w:noProof/>
        </w:rPr>
      </w:r>
      <w:r>
        <w:rPr>
          <w:noProof/>
        </w:rPr>
        <w:fldChar w:fldCharType="separate"/>
      </w:r>
      <w:ins w:id="394" w:author="Birklhuber Bernd" w:date="2025-11-19T11:27:00Z">
        <w:r w:rsidR="0099529F">
          <w:rPr>
            <w:noProof/>
          </w:rPr>
          <w:t>53</w:t>
        </w:r>
      </w:ins>
      <w:ins w:id="395" w:author="Birklhuber Bernd" w:date="2025-10-10T15:39:00Z">
        <w:r>
          <w:rPr>
            <w:noProof/>
          </w:rPr>
          <w:fldChar w:fldCharType="end"/>
        </w:r>
      </w:ins>
    </w:p>
    <w:p w14:paraId="18EDAF8D" w14:textId="443D7821" w:rsidR="00365408" w:rsidRPr="002B1474" w:rsidRDefault="00365408">
      <w:pPr>
        <w:pStyle w:val="Verzeichnis3"/>
        <w:rPr>
          <w:ins w:id="396" w:author="Birklhuber Bernd" w:date="2025-10-10T15:39:00Z"/>
          <w:rFonts w:ascii="Calibri" w:eastAsia="DengXian" w:hAnsi="Calibri" w:cs="Arial"/>
          <w:b w:val="0"/>
          <w:noProof/>
          <w:kern w:val="2"/>
          <w:sz w:val="24"/>
          <w:szCs w:val="24"/>
          <w:lang w:val="en-US" w:eastAsia="de-DE"/>
        </w:rPr>
      </w:pPr>
      <w:ins w:id="397" w:author="Birklhuber Bernd" w:date="2025-10-10T15:39:00Z">
        <w:r>
          <w:rPr>
            <w:noProof/>
          </w:rPr>
          <w:t>6.3.4</w:t>
        </w:r>
        <w:r>
          <w:rPr>
            <w:noProof/>
          </w:rPr>
          <w:tab/>
          <w:t>Topological consistency</w:t>
        </w:r>
        <w:r>
          <w:rPr>
            <w:noProof/>
          </w:rPr>
          <w:tab/>
        </w:r>
        <w:r>
          <w:rPr>
            <w:noProof/>
          </w:rPr>
          <w:fldChar w:fldCharType="begin"/>
        </w:r>
        <w:r>
          <w:rPr>
            <w:noProof/>
          </w:rPr>
          <w:instrText xml:space="preserve"> PAGEREF _Toc211003266 \h </w:instrText>
        </w:r>
      </w:ins>
      <w:r>
        <w:rPr>
          <w:noProof/>
        </w:rPr>
      </w:r>
      <w:r>
        <w:rPr>
          <w:noProof/>
        </w:rPr>
        <w:fldChar w:fldCharType="separate"/>
      </w:r>
      <w:ins w:id="398" w:author="Birklhuber Bernd" w:date="2025-11-19T11:27:00Z">
        <w:r w:rsidR="0099529F">
          <w:rPr>
            <w:noProof/>
          </w:rPr>
          <w:t>54</w:t>
        </w:r>
      </w:ins>
      <w:ins w:id="399" w:author="Birklhuber Bernd" w:date="2025-10-10T15:39:00Z">
        <w:r>
          <w:rPr>
            <w:noProof/>
          </w:rPr>
          <w:fldChar w:fldCharType="end"/>
        </w:r>
      </w:ins>
    </w:p>
    <w:p w14:paraId="71746EF7" w14:textId="105BE7D1" w:rsidR="00365408" w:rsidRPr="002B1474" w:rsidRDefault="00365408">
      <w:pPr>
        <w:pStyle w:val="Verzeichnis2"/>
        <w:rPr>
          <w:ins w:id="400" w:author="Birklhuber Bernd" w:date="2025-10-10T15:39:00Z"/>
          <w:rFonts w:ascii="Calibri" w:eastAsia="DengXian" w:hAnsi="Calibri" w:cs="Arial"/>
          <w:b w:val="0"/>
          <w:noProof/>
          <w:kern w:val="2"/>
          <w:sz w:val="24"/>
          <w:szCs w:val="24"/>
          <w:lang w:val="en-US" w:eastAsia="de-DE"/>
        </w:rPr>
      </w:pPr>
      <w:ins w:id="401" w:author="Birklhuber Bernd" w:date="2025-10-10T15:39:00Z">
        <w:r>
          <w:rPr>
            <w:noProof/>
          </w:rPr>
          <w:t>6.4</w:t>
        </w:r>
        <w:r>
          <w:rPr>
            <w:noProof/>
          </w:rPr>
          <w:tab/>
          <w:t>Positional uncertainty and accuracy</w:t>
        </w:r>
        <w:r>
          <w:rPr>
            <w:noProof/>
          </w:rPr>
          <w:tab/>
        </w:r>
        <w:r>
          <w:rPr>
            <w:noProof/>
          </w:rPr>
          <w:fldChar w:fldCharType="begin"/>
        </w:r>
        <w:r>
          <w:rPr>
            <w:noProof/>
          </w:rPr>
          <w:instrText xml:space="preserve"> PAGEREF _Toc211003267 \h </w:instrText>
        </w:r>
      </w:ins>
      <w:r>
        <w:rPr>
          <w:noProof/>
        </w:rPr>
      </w:r>
      <w:r>
        <w:rPr>
          <w:noProof/>
        </w:rPr>
        <w:fldChar w:fldCharType="separate"/>
      </w:r>
      <w:ins w:id="402" w:author="Birklhuber Bernd" w:date="2025-11-19T11:27:00Z">
        <w:r w:rsidR="0099529F">
          <w:rPr>
            <w:noProof/>
          </w:rPr>
          <w:t>54</w:t>
        </w:r>
      </w:ins>
      <w:ins w:id="403" w:author="Birklhuber Bernd" w:date="2025-10-10T15:39:00Z">
        <w:r>
          <w:rPr>
            <w:noProof/>
          </w:rPr>
          <w:fldChar w:fldCharType="end"/>
        </w:r>
      </w:ins>
    </w:p>
    <w:p w14:paraId="1AD1E328" w14:textId="0BBF85C9" w:rsidR="00365408" w:rsidRPr="002B1474" w:rsidRDefault="00365408">
      <w:pPr>
        <w:pStyle w:val="Verzeichnis3"/>
        <w:rPr>
          <w:ins w:id="404" w:author="Birklhuber Bernd" w:date="2025-10-10T15:39:00Z"/>
          <w:rFonts w:ascii="Calibri" w:eastAsia="DengXian" w:hAnsi="Calibri" w:cs="Arial"/>
          <w:b w:val="0"/>
          <w:noProof/>
          <w:kern w:val="2"/>
          <w:sz w:val="24"/>
          <w:szCs w:val="24"/>
          <w:lang w:val="en-US" w:eastAsia="de-DE"/>
        </w:rPr>
      </w:pPr>
      <w:ins w:id="405" w:author="Birklhuber Bernd" w:date="2025-10-10T15:39:00Z">
        <w:r>
          <w:rPr>
            <w:noProof/>
          </w:rPr>
          <w:t>6.4.1</w:t>
        </w:r>
        <w:r>
          <w:rPr>
            <w:noProof/>
          </w:rPr>
          <w:tab/>
          <w:t>Absolute or external accuracy</w:t>
        </w:r>
        <w:r>
          <w:rPr>
            <w:noProof/>
          </w:rPr>
          <w:tab/>
        </w:r>
        <w:r>
          <w:rPr>
            <w:noProof/>
          </w:rPr>
          <w:fldChar w:fldCharType="begin"/>
        </w:r>
        <w:r>
          <w:rPr>
            <w:noProof/>
          </w:rPr>
          <w:instrText xml:space="preserve"> PAGEREF _Toc211003268 \h </w:instrText>
        </w:r>
      </w:ins>
      <w:r>
        <w:rPr>
          <w:noProof/>
        </w:rPr>
      </w:r>
      <w:r>
        <w:rPr>
          <w:noProof/>
        </w:rPr>
        <w:fldChar w:fldCharType="separate"/>
      </w:r>
      <w:ins w:id="406" w:author="Birklhuber Bernd" w:date="2025-11-19T11:27:00Z">
        <w:r w:rsidR="0099529F">
          <w:rPr>
            <w:noProof/>
          </w:rPr>
          <w:t>54</w:t>
        </w:r>
      </w:ins>
      <w:ins w:id="407" w:author="Birklhuber Bernd" w:date="2025-10-10T15:39:00Z">
        <w:r>
          <w:rPr>
            <w:noProof/>
          </w:rPr>
          <w:fldChar w:fldCharType="end"/>
        </w:r>
      </w:ins>
    </w:p>
    <w:p w14:paraId="01043EE4" w14:textId="2F6D452C" w:rsidR="00365408" w:rsidRPr="002B1474" w:rsidRDefault="00365408">
      <w:pPr>
        <w:pStyle w:val="Verzeichnis3"/>
        <w:rPr>
          <w:ins w:id="408" w:author="Birklhuber Bernd" w:date="2025-10-10T15:39:00Z"/>
          <w:rFonts w:ascii="Calibri" w:eastAsia="DengXian" w:hAnsi="Calibri" w:cs="Arial"/>
          <w:b w:val="0"/>
          <w:noProof/>
          <w:kern w:val="2"/>
          <w:sz w:val="24"/>
          <w:szCs w:val="24"/>
          <w:lang w:val="en-US" w:eastAsia="de-DE"/>
        </w:rPr>
      </w:pPr>
      <w:ins w:id="409" w:author="Birklhuber Bernd" w:date="2025-10-10T15:39:00Z">
        <w:r>
          <w:rPr>
            <w:noProof/>
          </w:rPr>
          <w:t>6.4.2</w:t>
        </w:r>
        <w:r>
          <w:rPr>
            <w:noProof/>
          </w:rPr>
          <w:tab/>
          <w:t>Vertical position accuracy</w:t>
        </w:r>
        <w:r>
          <w:rPr>
            <w:noProof/>
          </w:rPr>
          <w:tab/>
        </w:r>
        <w:r>
          <w:rPr>
            <w:noProof/>
          </w:rPr>
          <w:fldChar w:fldCharType="begin"/>
        </w:r>
        <w:r>
          <w:rPr>
            <w:noProof/>
          </w:rPr>
          <w:instrText xml:space="preserve"> PAGEREF _Toc211003269 \h </w:instrText>
        </w:r>
      </w:ins>
      <w:r>
        <w:rPr>
          <w:noProof/>
        </w:rPr>
      </w:r>
      <w:r>
        <w:rPr>
          <w:noProof/>
        </w:rPr>
        <w:fldChar w:fldCharType="separate"/>
      </w:r>
      <w:ins w:id="410" w:author="Birklhuber Bernd" w:date="2025-11-19T11:27:00Z">
        <w:r w:rsidR="0099529F">
          <w:rPr>
            <w:noProof/>
          </w:rPr>
          <w:t>54</w:t>
        </w:r>
      </w:ins>
      <w:ins w:id="411" w:author="Birklhuber Bernd" w:date="2025-10-10T15:39:00Z">
        <w:r>
          <w:rPr>
            <w:noProof/>
          </w:rPr>
          <w:fldChar w:fldCharType="end"/>
        </w:r>
      </w:ins>
    </w:p>
    <w:p w14:paraId="1AED5DA3" w14:textId="33D65755" w:rsidR="00365408" w:rsidRPr="002B1474" w:rsidRDefault="00365408">
      <w:pPr>
        <w:pStyle w:val="Verzeichnis3"/>
        <w:rPr>
          <w:ins w:id="412" w:author="Birklhuber Bernd" w:date="2025-10-10T15:39:00Z"/>
          <w:rFonts w:ascii="Calibri" w:eastAsia="DengXian" w:hAnsi="Calibri" w:cs="Arial"/>
          <w:b w:val="0"/>
          <w:noProof/>
          <w:kern w:val="2"/>
          <w:sz w:val="24"/>
          <w:szCs w:val="24"/>
          <w:lang w:val="en-US" w:eastAsia="de-DE"/>
        </w:rPr>
      </w:pPr>
      <w:ins w:id="413" w:author="Birklhuber Bernd" w:date="2025-10-10T15:39:00Z">
        <w:r>
          <w:rPr>
            <w:noProof/>
          </w:rPr>
          <w:t>6.4.3</w:t>
        </w:r>
        <w:r>
          <w:rPr>
            <w:noProof/>
          </w:rPr>
          <w:tab/>
          <w:t>Horizontal position accuracy</w:t>
        </w:r>
        <w:r>
          <w:rPr>
            <w:noProof/>
          </w:rPr>
          <w:tab/>
        </w:r>
        <w:r>
          <w:rPr>
            <w:noProof/>
          </w:rPr>
          <w:fldChar w:fldCharType="begin"/>
        </w:r>
        <w:r>
          <w:rPr>
            <w:noProof/>
          </w:rPr>
          <w:instrText xml:space="preserve"> PAGEREF _Toc211003270 \h </w:instrText>
        </w:r>
      </w:ins>
      <w:r>
        <w:rPr>
          <w:noProof/>
        </w:rPr>
      </w:r>
      <w:r>
        <w:rPr>
          <w:noProof/>
        </w:rPr>
        <w:fldChar w:fldCharType="separate"/>
      </w:r>
      <w:ins w:id="414" w:author="Birklhuber Bernd" w:date="2025-11-19T11:27:00Z">
        <w:r w:rsidR="0099529F">
          <w:rPr>
            <w:noProof/>
          </w:rPr>
          <w:t>54</w:t>
        </w:r>
      </w:ins>
      <w:ins w:id="415" w:author="Birklhuber Bernd" w:date="2025-10-10T15:39:00Z">
        <w:r>
          <w:rPr>
            <w:noProof/>
          </w:rPr>
          <w:fldChar w:fldCharType="end"/>
        </w:r>
      </w:ins>
    </w:p>
    <w:p w14:paraId="1F2E0185" w14:textId="169F9B29" w:rsidR="00365408" w:rsidRPr="002B1474" w:rsidRDefault="00365408">
      <w:pPr>
        <w:pStyle w:val="Verzeichnis3"/>
        <w:rPr>
          <w:ins w:id="416" w:author="Birklhuber Bernd" w:date="2025-10-10T15:39:00Z"/>
          <w:rFonts w:ascii="Calibri" w:eastAsia="DengXian" w:hAnsi="Calibri" w:cs="Arial"/>
          <w:b w:val="0"/>
          <w:noProof/>
          <w:kern w:val="2"/>
          <w:sz w:val="24"/>
          <w:szCs w:val="24"/>
          <w:lang w:val="en-US" w:eastAsia="de-DE"/>
        </w:rPr>
      </w:pPr>
      <w:ins w:id="417" w:author="Birklhuber Bernd" w:date="2025-10-10T15:39:00Z">
        <w:r>
          <w:rPr>
            <w:noProof/>
          </w:rPr>
          <w:t>6.4.4</w:t>
        </w:r>
        <w:r>
          <w:rPr>
            <w:noProof/>
          </w:rPr>
          <w:tab/>
          <w:t>Relative or internal accuracy</w:t>
        </w:r>
        <w:r>
          <w:rPr>
            <w:noProof/>
          </w:rPr>
          <w:tab/>
        </w:r>
        <w:r>
          <w:rPr>
            <w:noProof/>
          </w:rPr>
          <w:fldChar w:fldCharType="begin"/>
        </w:r>
        <w:r>
          <w:rPr>
            <w:noProof/>
          </w:rPr>
          <w:instrText xml:space="preserve"> PAGEREF _Toc211003271 \h </w:instrText>
        </w:r>
      </w:ins>
      <w:r>
        <w:rPr>
          <w:noProof/>
        </w:rPr>
      </w:r>
      <w:r>
        <w:rPr>
          <w:noProof/>
        </w:rPr>
        <w:fldChar w:fldCharType="separate"/>
      </w:r>
      <w:ins w:id="418" w:author="Birklhuber Bernd" w:date="2025-11-19T11:27:00Z">
        <w:r w:rsidR="0099529F">
          <w:rPr>
            <w:noProof/>
          </w:rPr>
          <w:t>54</w:t>
        </w:r>
      </w:ins>
      <w:ins w:id="419" w:author="Birklhuber Bernd" w:date="2025-10-10T15:39:00Z">
        <w:r>
          <w:rPr>
            <w:noProof/>
          </w:rPr>
          <w:fldChar w:fldCharType="end"/>
        </w:r>
      </w:ins>
    </w:p>
    <w:p w14:paraId="42FD1F59" w14:textId="7E1612E6" w:rsidR="00365408" w:rsidRPr="002B1474" w:rsidRDefault="00365408">
      <w:pPr>
        <w:pStyle w:val="Verzeichnis3"/>
        <w:rPr>
          <w:ins w:id="420" w:author="Birklhuber Bernd" w:date="2025-10-10T15:39:00Z"/>
          <w:rFonts w:ascii="Calibri" w:eastAsia="DengXian" w:hAnsi="Calibri" w:cs="Arial"/>
          <w:b w:val="0"/>
          <w:noProof/>
          <w:kern w:val="2"/>
          <w:sz w:val="24"/>
          <w:szCs w:val="24"/>
          <w:lang w:val="en-US" w:eastAsia="de-DE"/>
        </w:rPr>
      </w:pPr>
      <w:ins w:id="421" w:author="Birklhuber Bernd" w:date="2025-10-10T15:39:00Z">
        <w:r>
          <w:rPr>
            <w:noProof/>
          </w:rPr>
          <w:t>6.4.5</w:t>
        </w:r>
        <w:r>
          <w:rPr>
            <w:noProof/>
          </w:rPr>
          <w:tab/>
          <w:t>Gridded data positional accuracy</w:t>
        </w:r>
        <w:r>
          <w:rPr>
            <w:noProof/>
          </w:rPr>
          <w:tab/>
        </w:r>
        <w:r>
          <w:rPr>
            <w:noProof/>
          </w:rPr>
          <w:fldChar w:fldCharType="begin"/>
        </w:r>
        <w:r>
          <w:rPr>
            <w:noProof/>
          </w:rPr>
          <w:instrText xml:space="preserve"> PAGEREF _Toc211003272 \h </w:instrText>
        </w:r>
      </w:ins>
      <w:r>
        <w:rPr>
          <w:noProof/>
        </w:rPr>
      </w:r>
      <w:r>
        <w:rPr>
          <w:noProof/>
        </w:rPr>
        <w:fldChar w:fldCharType="separate"/>
      </w:r>
      <w:ins w:id="422" w:author="Birklhuber Bernd" w:date="2025-11-19T11:27:00Z">
        <w:r w:rsidR="0099529F">
          <w:rPr>
            <w:noProof/>
          </w:rPr>
          <w:t>54</w:t>
        </w:r>
      </w:ins>
      <w:ins w:id="423" w:author="Birklhuber Bernd" w:date="2025-10-10T15:39:00Z">
        <w:r>
          <w:rPr>
            <w:noProof/>
          </w:rPr>
          <w:fldChar w:fldCharType="end"/>
        </w:r>
      </w:ins>
    </w:p>
    <w:p w14:paraId="03A87B3B" w14:textId="40C9F48D" w:rsidR="00365408" w:rsidRPr="002B1474" w:rsidRDefault="00365408">
      <w:pPr>
        <w:pStyle w:val="Verzeichnis2"/>
        <w:rPr>
          <w:ins w:id="424" w:author="Birklhuber Bernd" w:date="2025-10-10T15:39:00Z"/>
          <w:rFonts w:ascii="Calibri" w:eastAsia="DengXian" w:hAnsi="Calibri" w:cs="Arial"/>
          <w:b w:val="0"/>
          <w:noProof/>
          <w:kern w:val="2"/>
          <w:sz w:val="24"/>
          <w:szCs w:val="24"/>
          <w:lang w:val="en-US" w:eastAsia="de-DE"/>
        </w:rPr>
      </w:pPr>
      <w:ins w:id="425" w:author="Birklhuber Bernd" w:date="2025-10-10T15:39:00Z">
        <w:r>
          <w:rPr>
            <w:noProof/>
          </w:rPr>
          <w:t>6.5</w:t>
        </w:r>
        <w:r>
          <w:rPr>
            <w:noProof/>
          </w:rPr>
          <w:tab/>
          <w:t>Thematic accuracy</w:t>
        </w:r>
        <w:r>
          <w:rPr>
            <w:noProof/>
          </w:rPr>
          <w:tab/>
        </w:r>
        <w:r>
          <w:rPr>
            <w:noProof/>
          </w:rPr>
          <w:fldChar w:fldCharType="begin"/>
        </w:r>
        <w:r>
          <w:rPr>
            <w:noProof/>
          </w:rPr>
          <w:instrText xml:space="preserve"> PAGEREF _Toc211003273 \h </w:instrText>
        </w:r>
      </w:ins>
      <w:r>
        <w:rPr>
          <w:noProof/>
        </w:rPr>
      </w:r>
      <w:r>
        <w:rPr>
          <w:noProof/>
        </w:rPr>
        <w:fldChar w:fldCharType="separate"/>
      </w:r>
      <w:ins w:id="426" w:author="Birklhuber Bernd" w:date="2025-11-19T11:27:00Z">
        <w:r w:rsidR="0099529F">
          <w:rPr>
            <w:noProof/>
          </w:rPr>
          <w:t>54</w:t>
        </w:r>
      </w:ins>
      <w:ins w:id="427" w:author="Birklhuber Bernd" w:date="2025-10-10T15:39:00Z">
        <w:r>
          <w:rPr>
            <w:noProof/>
          </w:rPr>
          <w:fldChar w:fldCharType="end"/>
        </w:r>
      </w:ins>
    </w:p>
    <w:p w14:paraId="718C32CA" w14:textId="034FF228" w:rsidR="00365408" w:rsidRPr="002B1474" w:rsidRDefault="00365408">
      <w:pPr>
        <w:pStyle w:val="Verzeichnis3"/>
        <w:rPr>
          <w:ins w:id="428" w:author="Birklhuber Bernd" w:date="2025-10-10T15:39:00Z"/>
          <w:rFonts w:ascii="Calibri" w:eastAsia="DengXian" w:hAnsi="Calibri" w:cs="Arial"/>
          <w:b w:val="0"/>
          <w:noProof/>
          <w:kern w:val="2"/>
          <w:sz w:val="24"/>
          <w:szCs w:val="24"/>
          <w:lang w:val="en-US" w:eastAsia="de-DE"/>
        </w:rPr>
      </w:pPr>
      <w:ins w:id="429" w:author="Birklhuber Bernd" w:date="2025-10-10T15:39:00Z">
        <w:r>
          <w:rPr>
            <w:noProof/>
          </w:rPr>
          <w:t>6.5.1</w:t>
        </w:r>
        <w:r>
          <w:rPr>
            <w:noProof/>
          </w:rPr>
          <w:tab/>
          <w:t>Thematic classification correctness</w:t>
        </w:r>
        <w:r>
          <w:rPr>
            <w:noProof/>
          </w:rPr>
          <w:tab/>
        </w:r>
        <w:r>
          <w:rPr>
            <w:noProof/>
          </w:rPr>
          <w:fldChar w:fldCharType="begin"/>
        </w:r>
        <w:r>
          <w:rPr>
            <w:noProof/>
          </w:rPr>
          <w:instrText xml:space="preserve"> PAGEREF _Toc211003274 \h </w:instrText>
        </w:r>
      </w:ins>
      <w:r>
        <w:rPr>
          <w:noProof/>
        </w:rPr>
      </w:r>
      <w:r>
        <w:rPr>
          <w:noProof/>
        </w:rPr>
        <w:fldChar w:fldCharType="separate"/>
      </w:r>
      <w:ins w:id="430" w:author="Birklhuber Bernd" w:date="2025-11-19T11:27:00Z">
        <w:r w:rsidR="0099529F">
          <w:rPr>
            <w:noProof/>
          </w:rPr>
          <w:t>54</w:t>
        </w:r>
      </w:ins>
      <w:ins w:id="431" w:author="Birklhuber Bernd" w:date="2025-10-10T15:39:00Z">
        <w:r>
          <w:rPr>
            <w:noProof/>
          </w:rPr>
          <w:fldChar w:fldCharType="end"/>
        </w:r>
      </w:ins>
    </w:p>
    <w:p w14:paraId="2A855D9B" w14:textId="62AA81CF" w:rsidR="00365408" w:rsidRPr="002B1474" w:rsidRDefault="00365408">
      <w:pPr>
        <w:pStyle w:val="Verzeichnis3"/>
        <w:rPr>
          <w:ins w:id="432" w:author="Birklhuber Bernd" w:date="2025-10-10T15:39:00Z"/>
          <w:rFonts w:ascii="Calibri" w:eastAsia="DengXian" w:hAnsi="Calibri" w:cs="Arial"/>
          <w:b w:val="0"/>
          <w:noProof/>
          <w:kern w:val="2"/>
          <w:sz w:val="24"/>
          <w:szCs w:val="24"/>
          <w:lang w:val="en-US" w:eastAsia="de-DE"/>
        </w:rPr>
      </w:pPr>
      <w:ins w:id="433" w:author="Birklhuber Bernd" w:date="2025-10-10T15:39:00Z">
        <w:r>
          <w:rPr>
            <w:noProof/>
          </w:rPr>
          <w:t>6.5.2</w:t>
        </w:r>
        <w:r>
          <w:rPr>
            <w:noProof/>
          </w:rPr>
          <w:tab/>
          <w:t>Non-quantitative attribute accuracy</w:t>
        </w:r>
        <w:r>
          <w:rPr>
            <w:noProof/>
          </w:rPr>
          <w:tab/>
        </w:r>
        <w:r>
          <w:rPr>
            <w:noProof/>
          </w:rPr>
          <w:fldChar w:fldCharType="begin"/>
        </w:r>
        <w:r>
          <w:rPr>
            <w:noProof/>
          </w:rPr>
          <w:instrText xml:space="preserve"> PAGEREF _Toc211003275 \h </w:instrText>
        </w:r>
      </w:ins>
      <w:r>
        <w:rPr>
          <w:noProof/>
        </w:rPr>
      </w:r>
      <w:r>
        <w:rPr>
          <w:noProof/>
        </w:rPr>
        <w:fldChar w:fldCharType="separate"/>
      </w:r>
      <w:ins w:id="434" w:author="Birklhuber Bernd" w:date="2025-11-19T11:27:00Z">
        <w:r w:rsidR="0099529F">
          <w:rPr>
            <w:noProof/>
          </w:rPr>
          <w:t>55</w:t>
        </w:r>
      </w:ins>
      <w:ins w:id="435" w:author="Birklhuber Bernd" w:date="2025-10-10T15:39:00Z">
        <w:r>
          <w:rPr>
            <w:noProof/>
          </w:rPr>
          <w:fldChar w:fldCharType="end"/>
        </w:r>
      </w:ins>
    </w:p>
    <w:p w14:paraId="5964BE47" w14:textId="15629B3D" w:rsidR="00365408" w:rsidRPr="002B1474" w:rsidRDefault="00365408">
      <w:pPr>
        <w:pStyle w:val="Verzeichnis3"/>
        <w:rPr>
          <w:ins w:id="436" w:author="Birklhuber Bernd" w:date="2025-10-10T15:39:00Z"/>
          <w:rFonts w:ascii="Calibri" w:eastAsia="DengXian" w:hAnsi="Calibri" w:cs="Arial"/>
          <w:b w:val="0"/>
          <w:noProof/>
          <w:kern w:val="2"/>
          <w:sz w:val="24"/>
          <w:szCs w:val="24"/>
          <w:lang w:val="en-US" w:eastAsia="de-DE"/>
        </w:rPr>
      </w:pPr>
      <w:ins w:id="437" w:author="Birklhuber Bernd" w:date="2025-10-10T15:39:00Z">
        <w:r>
          <w:rPr>
            <w:noProof/>
          </w:rPr>
          <w:t>6.5.3</w:t>
        </w:r>
        <w:r>
          <w:rPr>
            <w:noProof/>
          </w:rPr>
          <w:tab/>
          <w:t>Quantitative attribute accuracy</w:t>
        </w:r>
        <w:r>
          <w:rPr>
            <w:noProof/>
          </w:rPr>
          <w:tab/>
        </w:r>
        <w:r>
          <w:rPr>
            <w:noProof/>
          </w:rPr>
          <w:fldChar w:fldCharType="begin"/>
        </w:r>
        <w:r>
          <w:rPr>
            <w:noProof/>
          </w:rPr>
          <w:instrText xml:space="preserve"> PAGEREF _Toc211003276 \h </w:instrText>
        </w:r>
      </w:ins>
      <w:r>
        <w:rPr>
          <w:noProof/>
        </w:rPr>
      </w:r>
      <w:r>
        <w:rPr>
          <w:noProof/>
        </w:rPr>
        <w:fldChar w:fldCharType="separate"/>
      </w:r>
      <w:ins w:id="438" w:author="Birklhuber Bernd" w:date="2025-11-19T11:27:00Z">
        <w:r w:rsidR="0099529F">
          <w:rPr>
            <w:noProof/>
          </w:rPr>
          <w:t>55</w:t>
        </w:r>
      </w:ins>
      <w:ins w:id="439" w:author="Birklhuber Bernd" w:date="2025-10-10T15:39:00Z">
        <w:r>
          <w:rPr>
            <w:noProof/>
          </w:rPr>
          <w:fldChar w:fldCharType="end"/>
        </w:r>
      </w:ins>
    </w:p>
    <w:p w14:paraId="08E481C3" w14:textId="6D65BB0A" w:rsidR="00365408" w:rsidRPr="002B1474" w:rsidRDefault="00365408">
      <w:pPr>
        <w:pStyle w:val="Verzeichnis2"/>
        <w:rPr>
          <w:ins w:id="440" w:author="Birklhuber Bernd" w:date="2025-10-10T15:39:00Z"/>
          <w:rFonts w:ascii="Calibri" w:eastAsia="DengXian" w:hAnsi="Calibri" w:cs="Arial"/>
          <w:b w:val="0"/>
          <w:noProof/>
          <w:kern w:val="2"/>
          <w:sz w:val="24"/>
          <w:szCs w:val="24"/>
          <w:lang w:val="en-US" w:eastAsia="de-DE"/>
        </w:rPr>
      </w:pPr>
      <w:ins w:id="441" w:author="Birklhuber Bernd" w:date="2025-10-10T15:39:00Z">
        <w:r>
          <w:rPr>
            <w:noProof/>
          </w:rPr>
          <w:t>6.6</w:t>
        </w:r>
        <w:r>
          <w:rPr>
            <w:noProof/>
          </w:rPr>
          <w:tab/>
          <w:t>Temporal quality</w:t>
        </w:r>
        <w:r>
          <w:rPr>
            <w:noProof/>
          </w:rPr>
          <w:tab/>
        </w:r>
        <w:r>
          <w:rPr>
            <w:noProof/>
          </w:rPr>
          <w:fldChar w:fldCharType="begin"/>
        </w:r>
        <w:r>
          <w:rPr>
            <w:noProof/>
          </w:rPr>
          <w:instrText xml:space="preserve"> PAGEREF _Toc211003277 \h </w:instrText>
        </w:r>
      </w:ins>
      <w:r>
        <w:rPr>
          <w:noProof/>
        </w:rPr>
      </w:r>
      <w:r>
        <w:rPr>
          <w:noProof/>
        </w:rPr>
        <w:fldChar w:fldCharType="separate"/>
      </w:r>
      <w:ins w:id="442" w:author="Birklhuber Bernd" w:date="2025-11-19T11:27:00Z">
        <w:r w:rsidR="0099529F">
          <w:rPr>
            <w:noProof/>
          </w:rPr>
          <w:t>55</w:t>
        </w:r>
      </w:ins>
      <w:ins w:id="443" w:author="Birklhuber Bernd" w:date="2025-10-10T15:39:00Z">
        <w:r>
          <w:rPr>
            <w:noProof/>
          </w:rPr>
          <w:fldChar w:fldCharType="end"/>
        </w:r>
      </w:ins>
    </w:p>
    <w:p w14:paraId="4152D2C2" w14:textId="166BA7C5" w:rsidR="00365408" w:rsidRPr="002B1474" w:rsidRDefault="00365408">
      <w:pPr>
        <w:pStyle w:val="Verzeichnis3"/>
        <w:rPr>
          <w:ins w:id="444" w:author="Birklhuber Bernd" w:date="2025-10-10T15:39:00Z"/>
          <w:rFonts w:ascii="Calibri" w:eastAsia="DengXian" w:hAnsi="Calibri" w:cs="Arial"/>
          <w:b w:val="0"/>
          <w:noProof/>
          <w:kern w:val="2"/>
          <w:sz w:val="24"/>
          <w:szCs w:val="24"/>
          <w:lang w:val="en-US" w:eastAsia="de-DE"/>
        </w:rPr>
      </w:pPr>
      <w:ins w:id="445" w:author="Birklhuber Bernd" w:date="2025-10-10T15:39:00Z">
        <w:r>
          <w:rPr>
            <w:noProof/>
          </w:rPr>
          <w:t>6.6.1</w:t>
        </w:r>
        <w:r>
          <w:rPr>
            <w:noProof/>
          </w:rPr>
          <w:tab/>
          <w:t>Temporal consistency</w:t>
        </w:r>
        <w:r>
          <w:rPr>
            <w:noProof/>
          </w:rPr>
          <w:tab/>
        </w:r>
        <w:r>
          <w:rPr>
            <w:noProof/>
          </w:rPr>
          <w:fldChar w:fldCharType="begin"/>
        </w:r>
        <w:r>
          <w:rPr>
            <w:noProof/>
          </w:rPr>
          <w:instrText xml:space="preserve"> PAGEREF _Toc211003278 \h </w:instrText>
        </w:r>
      </w:ins>
      <w:r>
        <w:rPr>
          <w:noProof/>
        </w:rPr>
      </w:r>
      <w:r>
        <w:rPr>
          <w:noProof/>
        </w:rPr>
        <w:fldChar w:fldCharType="separate"/>
      </w:r>
      <w:ins w:id="446" w:author="Birklhuber Bernd" w:date="2025-11-19T11:27:00Z">
        <w:r w:rsidR="0099529F">
          <w:rPr>
            <w:noProof/>
          </w:rPr>
          <w:t>55</w:t>
        </w:r>
      </w:ins>
      <w:ins w:id="447" w:author="Birklhuber Bernd" w:date="2025-10-10T15:39:00Z">
        <w:r>
          <w:rPr>
            <w:noProof/>
          </w:rPr>
          <w:fldChar w:fldCharType="end"/>
        </w:r>
      </w:ins>
    </w:p>
    <w:p w14:paraId="216C29CE" w14:textId="6FDF5B4C" w:rsidR="00365408" w:rsidRPr="002B1474" w:rsidRDefault="00365408">
      <w:pPr>
        <w:pStyle w:val="Verzeichnis3"/>
        <w:rPr>
          <w:ins w:id="448" w:author="Birklhuber Bernd" w:date="2025-10-10T15:39:00Z"/>
          <w:rFonts w:ascii="Calibri" w:eastAsia="DengXian" w:hAnsi="Calibri" w:cs="Arial"/>
          <w:b w:val="0"/>
          <w:noProof/>
          <w:kern w:val="2"/>
          <w:sz w:val="24"/>
          <w:szCs w:val="24"/>
          <w:lang w:val="en-US" w:eastAsia="de-DE"/>
        </w:rPr>
      </w:pPr>
      <w:ins w:id="449" w:author="Birklhuber Bernd" w:date="2025-10-10T15:39:00Z">
        <w:r>
          <w:rPr>
            <w:noProof/>
          </w:rPr>
          <w:t>6.6.2</w:t>
        </w:r>
        <w:r>
          <w:rPr>
            <w:noProof/>
          </w:rPr>
          <w:tab/>
          <w:t>Temporal validity</w:t>
        </w:r>
        <w:r>
          <w:rPr>
            <w:noProof/>
          </w:rPr>
          <w:tab/>
        </w:r>
        <w:r>
          <w:rPr>
            <w:noProof/>
          </w:rPr>
          <w:fldChar w:fldCharType="begin"/>
        </w:r>
        <w:r>
          <w:rPr>
            <w:noProof/>
          </w:rPr>
          <w:instrText xml:space="preserve"> PAGEREF _Toc211003279 \h </w:instrText>
        </w:r>
      </w:ins>
      <w:r>
        <w:rPr>
          <w:noProof/>
        </w:rPr>
      </w:r>
      <w:r>
        <w:rPr>
          <w:noProof/>
        </w:rPr>
        <w:fldChar w:fldCharType="separate"/>
      </w:r>
      <w:ins w:id="450" w:author="Birklhuber Bernd" w:date="2025-11-19T11:27:00Z">
        <w:r w:rsidR="0099529F">
          <w:rPr>
            <w:noProof/>
          </w:rPr>
          <w:t>55</w:t>
        </w:r>
      </w:ins>
      <w:ins w:id="451" w:author="Birklhuber Bernd" w:date="2025-10-10T15:39:00Z">
        <w:r>
          <w:rPr>
            <w:noProof/>
          </w:rPr>
          <w:fldChar w:fldCharType="end"/>
        </w:r>
      </w:ins>
    </w:p>
    <w:p w14:paraId="4D8C88B2" w14:textId="323373BA" w:rsidR="00365408" w:rsidRPr="002B1474" w:rsidRDefault="00365408">
      <w:pPr>
        <w:pStyle w:val="Verzeichnis3"/>
        <w:rPr>
          <w:ins w:id="452" w:author="Birklhuber Bernd" w:date="2025-10-10T15:39:00Z"/>
          <w:rFonts w:ascii="Calibri" w:eastAsia="DengXian" w:hAnsi="Calibri" w:cs="Arial"/>
          <w:b w:val="0"/>
          <w:noProof/>
          <w:kern w:val="2"/>
          <w:sz w:val="24"/>
          <w:szCs w:val="24"/>
          <w:lang w:val="en-US" w:eastAsia="de-DE"/>
        </w:rPr>
      </w:pPr>
      <w:ins w:id="453" w:author="Birklhuber Bernd" w:date="2025-10-10T15:39:00Z">
        <w:r>
          <w:rPr>
            <w:noProof/>
          </w:rPr>
          <w:t>6.6.3</w:t>
        </w:r>
        <w:r>
          <w:rPr>
            <w:noProof/>
          </w:rPr>
          <w:tab/>
          <w:t>Temporal accuracy</w:t>
        </w:r>
        <w:r>
          <w:rPr>
            <w:noProof/>
          </w:rPr>
          <w:tab/>
        </w:r>
        <w:r>
          <w:rPr>
            <w:noProof/>
          </w:rPr>
          <w:fldChar w:fldCharType="begin"/>
        </w:r>
        <w:r>
          <w:rPr>
            <w:noProof/>
          </w:rPr>
          <w:instrText xml:space="preserve"> PAGEREF _Toc211003280 \h </w:instrText>
        </w:r>
      </w:ins>
      <w:r>
        <w:rPr>
          <w:noProof/>
        </w:rPr>
      </w:r>
      <w:r>
        <w:rPr>
          <w:noProof/>
        </w:rPr>
        <w:fldChar w:fldCharType="separate"/>
      </w:r>
      <w:ins w:id="454" w:author="Birklhuber Bernd" w:date="2025-11-19T11:27:00Z">
        <w:r w:rsidR="0099529F">
          <w:rPr>
            <w:noProof/>
          </w:rPr>
          <w:t>55</w:t>
        </w:r>
      </w:ins>
      <w:ins w:id="455" w:author="Birklhuber Bernd" w:date="2025-10-10T15:39:00Z">
        <w:r>
          <w:rPr>
            <w:noProof/>
          </w:rPr>
          <w:fldChar w:fldCharType="end"/>
        </w:r>
      </w:ins>
    </w:p>
    <w:p w14:paraId="2364EBBC" w14:textId="34B05017" w:rsidR="00365408" w:rsidRPr="002B1474" w:rsidRDefault="00365408">
      <w:pPr>
        <w:pStyle w:val="Verzeichnis2"/>
        <w:rPr>
          <w:ins w:id="456" w:author="Birklhuber Bernd" w:date="2025-10-10T15:39:00Z"/>
          <w:rFonts w:ascii="Calibri" w:eastAsia="DengXian" w:hAnsi="Calibri" w:cs="Arial"/>
          <w:b w:val="0"/>
          <w:noProof/>
          <w:kern w:val="2"/>
          <w:sz w:val="24"/>
          <w:szCs w:val="24"/>
          <w:lang w:val="en-US" w:eastAsia="de-DE"/>
        </w:rPr>
      </w:pPr>
      <w:ins w:id="457" w:author="Birklhuber Bernd" w:date="2025-10-10T15:39:00Z">
        <w:r>
          <w:rPr>
            <w:noProof/>
          </w:rPr>
          <w:t>6.7</w:t>
        </w:r>
        <w:r>
          <w:rPr>
            <w:noProof/>
          </w:rPr>
          <w:tab/>
          <w:t>Aggregation</w:t>
        </w:r>
        <w:r>
          <w:rPr>
            <w:noProof/>
          </w:rPr>
          <w:tab/>
        </w:r>
        <w:r>
          <w:rPr>
            <w:noProof/>
          </w:rPr>
          <w:fldChar w:fldCharType="begin"/>
        </w:r>
        <w:r>
          <w:rPr>
            <w:noProof/>
          </w:rPr>
          <w:instrText xml:space="preserve"> PAGEREF _Toc211003281 \h </w:instrText>
        </w:r>
      </w:ins>
      <w:r>
        <w:rPr>
          <w:noProof/>
        </w:rPr>
      </w:r>
      <w:r>
        <w:rPr>
          <w:noProof/>
        </w:rPr>
        <w:fldChar w:fldCharType="separate"/>
      </w:r>
      <w:ins w:id="458" w:author="Birklhuber Bernd" w:date="2025-11-19T11:27:00Z">
        <w:r w:rsidR="0099529F">
          <w:rPr>
            <w:noProof/>
          </w:rPr>
          <w:t>55</w:t>
        </w:r>
      </w:ins>
      <w:ins w:id="459" w:author="Birklhuber Bernd" w:date="2025-10-10T15:39:00Z">
        <w:r>
          <w:rPr>
            <w:noProof/>
          </w:rPr>
          <w:fldChar w:fldCharType="end"/>
        </w:r>
      </w:ins>
    </w:p>
    <w:p w14:paraId="71B44151" w14:textId="11A79FCB" w:rsidR="00365408" w:rsidRPr="002B1474" w:rsidRDefault="00365408">
      <w:pPr>
        <w:pStyle w:val="Verzeichnis2"/>
        <w:rPr>
          <w:ins w:id="460" w:author="Birklhuber Bernd" w:date="2025-10-10T15:39:00Z"/>
          <w:rFonts w:ascii="Calibri" w:eastAsia="DengXian" w:hAnsi="Calibri" w:cs="Arial"/>
          <w:b w:val="0"/>
          <w:noProof/>
          <w:kern w:val="2"/>
          <w:sz w:val="24"/>
          <w:szCs w:val="24"/>
          <w:lang w:val="en-US" w:eastAsia="de-DE"/>
        </w:rPr>
      </w:pPr>
      <w:ins w:id="461" w:author="Birklhuber Bernd" w:date="2025-10-10T15:39:00Z">
        <w:r>
          <w:rPr>
            <w:noProof/>
          </w:rPr>
          <w:t>6.8</w:t>
        </w:r>
        <w:r>
          <w:rPr>
            <w:noProof/>
          </w:rPr>
          <w:tab/>
          <w:t>Data Compliance and Usability</w:t>
        </w:r>
        <w:r>
          <w:rPr>
            <w:noProof/>
          </w:rPr>
          <w:tab/>
        </w:r>
        <w:r>
          <w:rPr>
            <w:noProof/>
          </w:rPr>
          <w:fldChar w:fldCharType="begin"/>
        </w:r>
        <w:r>
          <w:rPr>
            <w:noProof/>
          </w:rPr>
          <w:instrText xml:space="preserve"> PAGEREF _Toc211003282 \h </w:instrText>
        </w:r>
      </w:ins>
      <w:r>
        <w:rPr>
          <w:noProof/>
        </w:rPr>
      </w:r>
      <w:r>
        <w:rPr>
          <w:noProof/>
        </w:rPr>
        <w:fldChar w:fldCharType="separate"/>
      </w:r>
      <w:ins w:id="462" w:author="Birklhuber Bernd" w:date="2025-11-19T11:27:00Z">
        <w:r w:rsidR="0099529F">
          <w:rPr>
            <w:noProof/>
          </w:rPr>
          <w:t>56</w:t>
        </w:r>
      </w:ins>
      <w:ins w:id="463" w:author="Birklhuber Bernd" w:date="2025-10-10T15:39:00Z">
        <w:r>
          <w:rPr>
            <w:noProof/>
          </w:rPr>
          <w:fldChar w:fldCharType="end"/>
        </w:r>
      </w:ins>
    </w:p>
    <w:p w14:paraId="2B3ABF35" w14:textId="1D7E0036" w:rsidR="00365408" w:rsidRDefault="00365408">
      <w:pPr>
        <w:pStyle w:val="Verzeichnis1"/>
        <w:rPr>
          <w:ins w:id="464" w:author="Birklhuber Bernd" w:date="2025-10-10T15:39:00Z"/>
          <w:rFonts w:ascii="Calibri" w:eastAsia="DengXian" w:hAnsi="Calibri" w:cs="Arial"/>
          <w:b w:val="0"/>
          <w:noProof/>
          <w:kern w:val="2"/>
          <w:sz w:val="24"/>
          <w:szCs w:val="24"/>
          <w:lang w:val="en-US" w:eastAsia="de-DE"/>
        </w:rPr>
      </w:pPr>
      <w:ins w:id="465" w:author="Birklhuber Bernd" w:date="2025-10-10T15:39:00Z">
        <w:r>
          <w:rPr>
            <w:noProof/>
          </w:rPr>
          <w:t>7</w:t>
        </w:r>
        <w:r>
          <w:rPr>
            <w:noProof/>
          </w:rPr>
          <w:tab/>
          <w:t>Data Capture and Classification</w:t>
        </w:r>
        <w:r>
          <w:rPr>
            <w:noProof/>
          </w:rPr>
          <w:tab/>
        </w:r>
        <w:r>
          <w:rPr>
            <w:noProof/>
          </w:rPr>
          <w:fldChar w:fldCharType="begin"/>
        </w:r>
        <w:r>
          <w:rPr>
            <w:noProof/>
          </w:rPr>
          <w:instrText xml:space="preserve"> PAGEREF _Toc211003286 \h </w:instrText>
        </w:r>
      </w:ins>
      <w:r>
        <w:rPr>
          <w:noProof/>
        </w:rPr>
      </w:r>
      <w:r>
        <w:rPr>
          <w:noProof/>
        </w:rPr>
        <w:fldChar w:fldCharType="separate"/>
      </w:r>
      <w:ins w:id="466" w:author="Birklhuber Bernd" w:date="2025-11-19T11:27:00Z">
        <w:r w:rsidR="0099529F">
          <w:rPr>
            <w:noProof/>
          </w:rPr>
          <w:t>57</w:t>
        </w:r>
      </w:ins>
      <w:ins w:id="467" w:author="Birklhuber Bernd" w:date="2025-10-10T15:39:00Z">
        <w:r>
          <w:rPr>
            <w:noProof/>
          </w:rPr>
          <w:fldChar w:fldCharType="end"/>
        </w:r>
      </w:ins>
    </w:p>
    <w:p w14:paraId="07C6149F" w14:textId="368E5F4E" w:rsidR="00365408" w:rsidRDefault="00365408">
      <w:pPr>
        <w:pStyle w:val="Verzeichnis2"/>
        <w:rPr>
          <w:ins w:id="468" w:author="Birklhuber Bernd" w:date="2025-10-10T15:39:00Z"/>
          <w:rFonts w:ascii="Calibri" w:eastAsia="DengXian" w:hAnsi="Calibri" w:cs="Arial"/>
          <w:b w:val="0"/>
          <w:noProof/>
          <w:kern w:val="2"/>
          <w:sz w:val="24"/>
          <w:szCs w:val="24"/>
          <w:lang w:val="en-US" w:eastAsia="de-DE"/>
        </w:rPr>
      </w:pPr>
      <w:ins w:id="469" w:author="Birklhuber Bernd" w:date="2025-10-10T15:39:00Z">
        <w:r>
          <w:rPr>
            <w:noProof/>
          </w:rPr>
          <w:t>7.1</w:t>
        </w:r>
        <w:r>
          <w:rPr>
            <w:noProof/>
          </w:rPr>
          <w:tab/>
          <w:t>Introduction</w:t>
        </w:r>
        <w:r>
          <w:rPr>
            <w:noProof/>
          </w:rPr>
          <w:tab/>
        </w:r>
        <w:r>
          <w:rPr>
            <w:noProof/>
          </w:rPr>
          <w:fldChar w:fldCharType="begin"/>
        </w:r>
        <w:r>
          <w:rPr>
            <w:noProof/>
          </w:rPr>
          <w:instrText xml:space="preserve"> PAGEREF _Toc211003287 \h </w:instrText>
        </w:r>
      </w:ins>
      <w:r>
        <w:rPr>
          <w:noProof/>
        </w:rPr>
      </w:r>
      <w:r>
        <w:rPr>
          <w:noProof/>
        </w:rPr>
        <w:fldChar w:fldCharType="separate"/>
      </w:r>
      <w:ins w:id="470" w:author="Birklhuber Bernd" w:date="2025-11-19T11:27:00Z">
        <w:r w:rsidR="0099529F">
          <w:rPr>
            <w:noProof/>
          </w:rPr>
          <w:t>57</w:t>
        </w:r>
      </w:ins>
      <w:ins w:id="471" w:author="Birklhuber Bernd" w:date="2025-10-10T15:39:00Z">
        <w:r>
          <w:rPr>
            <w:noProof/>
          </w:rPr>
          <w:fldChar w:fldCharType="end"/>
        </w:r>
      </w:ins>
    </w:p>
    <w:p w14:paraId="5511CC5C" w14:textId="682662E2" w:rsidR="00365408" w:rsidRDefault="00365408">
      <w:pPr>
        <w:pStyle w:val="Verzeichnis1"/>
        <w:rPr>
          <w:ins w:id="472" w:author="Birklhuber Bernd" w:date="2025-10-10T15:39:00Z"/>
          <w:rFonts w:ascii="Calibri" w:eastAsia="DengXian" w:hAnsi="Calibri" w:cs="Arial"/>
          <w:b w:val="0"/>
          <w:noProof/>
          <w:kern w:val="2"/>
          <w:sz w:val="24"/>
          <w:szCs w:val="24"/>
          <w:lang w:val="en-US" w:eastAsia="de-DE"/>
        </w:rPr>
      </w:pPr>
      <w:ins w:id="473" w:author="Birklhuber Bernd" w:date="2025-10-10T15:39:00Z">
        <w:r>
          <w:rPr>
            <w:noProof/>
          </w:rPr>
          <w:t>8</w:t>
        </w:r>
        <w:r>
          <w:rPr>
            <w:noProof/>
          </w:rPr>
          <w:tab/>
          <w:t>Maintenance</w:t>
        </w:r>
        <w:r>
          <w:rPr>
            <w:noProof/>
          </w:rPr>
          <w:tab/>
        </w:r>
        <w:r>
          <w:rPr>
            <w:noProof/>
          </w:rPr>
          <w:fldChar w:fldCharType="begin"/>
        </w:r>
        <w:r>
          <w:rPr>
            <w:noProof/>
          </w:rPr>
          <w:instrText xml:space="preserve"> PAGEREF _Toc211003288 \h </w:instrText>
        </w:r>
      </w:ins>
      <w:r>
        <w:rPr>
          <w:noProof/>
        </w:rPr>
      </w:r>
      <w:r>
        <w:rPr>
          <w:noProof/>
        </w:rPr>
        <w:fldChar w:fldCharType="separate"/>
      </w:r>
      <w:ins w:id="474" w:author="Birklhuber Bernd" w:date="2025-11-19T11:27:00Z">
        <w:r w:rsidR="0099529F">
          <w:rPr>
            <w:noProof/>
          </w:rPr>
          <w:t>57</w:t>
        </w:r>
      </w:ins>
      <w:ins w:id="475" w:author="Birklhuber Bernd" w:date="2025-10-10T15:39:00Z">
        <w:r>
          <w:rPr>
            <w:noProof/>
          </w:rPr>
          <w:fldChar w:fldCharType="end"/>
        </w:r>
      </w:ins>
    </w:p>
    <w:p w14:paraId="26D9D2E5" w14:textId="2787FCED" w:rsidR="00365408" w:rsidRDefault="00365408">
      <w:pPr>
        <w:pStyle w:val="Verzeichnis2"/>
        <w:rPr>
          <w:ins w:id="476" w:author="Birklhuber Bernd" w:date="2025-10-10T15:39:00Z"/>
          <w:rFonts w:ascii="Calibri" w:eastAsia="DengXian" w:hAnsi="Calibri" w:cs="Arial"/>
          <w:b w:val="0"/>
          <w:noProof/>
          <w:kern w:val="2"/>
          <w:sz w:val="24"/>
          <w:szCs w:val="24"/>
          <w:lang w:val="en-US" w:eastAsia="de-DE"/>
        </w:rPr>
      </w:pPr>
      <w:ins w:id="477" w:author="Birklhuber Bernd" w:date="2025-10-10T15:39:00Z">
        <w:r>
          <w:rPr>
            <w:noProof/>
          </w:rPr>
          <w:t>8.1</w:t>
        </w:r>
        <w:r>
          <w:rPr>
            <w:noProof/>
          </w:rPr>
          <w:tab/>
          <w:t>Introduction</w:t>
        </w:r>
        <w:r>
          <w:rPr>
            <w:noProof/>
          </w:rPr>
          <w:tab/>
        </w:r>
        <w:r>
          <w:rPr>
            <w:noProof/>
          </w:rPr>
          <w:fldChar w:fldCharType="begin"/>
        </w:r>
        <w:r>
          <w:rPr>
            <w:noProof/>
          </w:rPr>
          <w:instrText xml:space="preserve"> PAGEREF _Toc211003289 \h </w:instrText>
        </w:r>
      </w:ins>
      <w:r>
        <w:rPr>
          <w:noProof/>
        </w:rPr>
      </w:r>
      <w:r>
        <w:rPr>
          <w:noProof/>
        </w:rPr>
        <w:fldChar w:fldCharType="separate"/>
      </w:r>
      <w:ins w:id="478" w:author="Birklhuber Bernd" w:date="2025-11-19T11:27:00Z">
        <w:r w:rsidR="0099529F">
          <w:rPr>
            <w:noProof/>
          </w:rPr>
          <w:t>57</w:t>
        </w:r>
      </w:ins>
      <w:ins w:id="479" w:author="Birklhuber Bernd" w:date="2025-10-10T15:39:00Z">
        <w:r>
          <w:rPr>
            <w:noProof/>
          </w:rPr>
          <w:fldChar w:fldCharType="end"/>
        </w:r>
      </w:ins>
    </w:p>
    <w:p w14:paraId="0D7C5D22" w14:textId="1C55EE61" w:rsidR="00365408" w:rsidRDefault="00365408">
      <w:pPr>
        <w:pStyle w:val="Verzeichnis2"/>
        <w:rPr>
          <w:ins w:id="480" w:author="Birklhuber Bernd" w:date="2025-10-10T15:39:00Z"/>
          <w:rFonts w:ascii="Calibri" w:eastAsia="DengXian" w:hAnsi="Calibri" w:cs="Arial"/>
          <w:b w:val="0"/>
          <w:noProof/>
          <w:kern w:val="2"/>
          <w:sz w:val="24"/>
          <w:szCs w:val="24"/>
          <w:lang w:val="en-US" w:eastAsia="de-DE"/>
        </w:rPr>
      </w:pPr>
      <w:ins w:id="481" w:author="Birklhuber Bernd" w:date="2025-10-10T15:39:00Z">
        <w:r>
          <w:rPr>
            <w:noProof/>
          </w:rPr>
          <w:t>8.2</w:t>
        </w:r>
        <w:r>
          <w:rPr>
            <w:noProof/>
          </w:rPr>
          <w:tab/>
          <w:t>Maintenance and Update Frequency</w:t>
        </w:r>
        <w:r>
          <w:rPr>
            <w:noProof/>
          </w:rPr>
          <w:tab/>
        </w:r>
        <w:r>
          <w:rPr>
            <w:noProof/>
          </w:rPr>
          <w:fldChar w:fldCharType="begin"/>
        </w:r>
        <w:r>
          <w:rPr>
            <w:noProof/>
          </w:rPr>
          <w:instrText xml:space="preserve"> PAGEREF _Toc211003290 \h </w:instrText>
        </w:r>
      </w:ins>
      <w:r>
        <w:rPr>
          <w:noProof/>
        </w:rPr>
      </w:r>
      <w:r>
        <w:rPr>
          <w:noProof/>
        </w:rPr>
        <w:fldChar w:fldCharType="separate"/>
      </w:r>
      <w:ins w:id="482" w:author="Birklhuber Bernd" w:date="2025-11-19T11:27:00Z">
        <w:r w:rsidR="0099529F">
          <w:rPr>
            <w:noProof/>
          </w:rPr>
          <w:t>57</w:t>
        </w:r>
      </w:ins>
      <w:ins w:id="483" w:author="Birklhuber Bernd" w:date="2025-10-10T15:39:00Z">
        <w:r>
          <w:rPr>
            <w:noProof/>
          </w:rPr>
          <w:fldChar w:fldCharType="end"/>
        </w:r>
      </w:ins>
    </w:p>
    <w:p w14:paraId="770D8ED4" w14:textId="438A0C7A" w:rsidR="00365408" w:rsidRDefault="00365408">
      <w:pPr>
        <w:pStyle w:val="Verzeichnis2"/>
        <w:rPr>
          <w:ins w:id="484" w:author="Birklhuber Bernd" w:date="2025-10-10T15:39:00Z"/>
          <w:rFonts w:ascii="Calibri" w:eastAsia="DengXian" w:hAnsi="Calibri" w:cs="Arial"/>
          <w:b w:val="0"/>
          <w:noProof/>
          <w:kern w:val="2"/>
          <w:sz w:val="24"/>
          <w:szCs w:val="24"/>
          <w:lang w:val="en-US" w:eastAsia="de-DE"/>
        </w:rPr>
      </w:pPr>
      <w:ins w:id="485" w:author="Birklhuber Bernd" w:date="2025-10-10T15:39:00Z">
        <w:r>
          <w:rPr>
            <w:noProof/>
          </w:rPr>
          <w:t>8.3</w:t>
        </w:r>
        <w:r>
          <w:rPr>
            <w:noProof/>
          </w:rPr>
          <w:tab/>
          <w:t>Data Source</w:t>
        </w:r>
        <w:r>
          <w:rPr>
            <w:noProof/>
          </w:rPr>
          <w:tab/>
        </w:r>
        <w:r>
          <w:rPr>
            <w:noProof/>
          </w:rPr>
          <w:fldChar w:fldCharType="begin"/>
        </w:r>
        <w:r>
          <w:rPr>
            <w:noProof/>
          </w:rPr>
          <w:instrText xml:space="preserve"> PAGEREF _Toc211003291 \h </w:instrText>
        </w:r>
      </w:ins>
      <w:r>
        <w:rPr>
          <w:noProof/>
        </w:rPr>
      </w:r>
      <w:r>
        <w:rPr>
          <w:noProof/>
        </w:rPr>
        <w:fldChar w:fldCharType="separate"/>
      </w:r>
      <w:ins w:id="486" w:author="Birklhuber Bernd" w:date="2025-11-19T11:27:00Z">
        <w:r w:rsidR="0099529F">
          <w:rPr>
            <w:noProof/>
          </w:rPr>
          <w:t>57</w:t>
        </w:r>
      </w:ins>
      <w:ins w:id="487" w:author="Birklhuber Bernd" w:date="2025-10-10T15:39:00Z">
        <w:r>
          <w:rPr>
            <w:noProof/>
          </w:rPr>
          <w:fldChar w:fldCharType="end"/>
        </w:r>
      </w:ins>
    </w:p>
    <w:p w14:paraId="5E2D6508" w14:textId="7AADBC90" w:rsidR="00365408" w:rsidRDefault="00365408">
      <w:pPr>
        <w:pStyle w:val="Verzeichnis2"/>
        <w:rPr>
          <w:ins w:id="488" w:author="Birklhuber Bernd" w:date="2025-10-10T15:39:00Z"/>
          <w:rFonts w:ascii="Calibri" w:eastAsia="DengXian" w:hAnsi="Calibri" w:cs="Arial"/>
          <w:b w:val="0"/>
          <w:noProof/>
          <w:kern w:val="2"/>
          <w:sz w:val="24"/>
          <w:szCs w:val="24"/>
          <w:lang w:val="en-US" w:eastAsia="de-DE"/>
        </w:rPr>
      </w:pPr>
      <w:ins w:id="489" w:author="Birklhuber Bernd" w:date="2025-10-10T15:39:00Z">
        <w:r>
          <w:rPr>
            <w:noProof/>
          </w:rPr>
          <w:t>8.4</w:t>
        </w:r>
        <w:r>
          <w:rPr>
            <w:noProof/>
          </w:rPr>
          <w:tab/>
          <w:t>Production Process</w:t>
        </w:r>
        <w:r>
          <w:rPr>
            <w:noProof/>
          </w:rPr>
          <w:tab/>
        </w:r>
        <w:r>
          <w:rPr>
            <w:noProof/>
          </w:rPr>
          <w:fldChar w:fldCharType="begin"/>
        </w:r>
        <w:r>
          <w:rPr>
            <w:noProof/>
          </w:rPr>
          <w:instrText xml:space="preserve"> PAGEREF _Toc211003292 \h </w:instrText>
        </w:r>
      </w:ins>
      <w:r>
        <w:rPr>
          <w:noProof/>
        </w:rPr>
      </w:r>
      <w:r>
        <w:rPr>
          <w:noProof/>
        </w:rPr>
        <w:fldChar w:fldCharType="separate"/>
      </w:r>
      <w:ins w:id="490" w:author="Birklhuber Bernd" w:date="2025-11-19T11:27:00Z">
        <w:r w:rsidR="0099529F">
          <w:rPr>
            <w:noProof/>
          </w:rPr>
          <w:t>57</w:t>
        </w:r>
      </w:ins>
      <w:ins w:id="491" w:author="Birklhuber Bernd" w:date="2025-10-10T15:39:00Z">
        <w:r>
          <w:rPr>
            <w:noProof/>
          </w:rPr>
          <w:fldChar w:fldCharType="end"/>
        </w:r>
      </w:ins>
    </w:p>
    <w:p w14:paraId="0E89D43A" w14:textId="72CBBA79" w:rsidR="00365408" w:rsidRDefault="00365408">
      <w:pPr>
        <w:pStyle w:val="Verzeichnis2"/>
        <w:rPr>
          <w:ins w:id="492" w:author="Birklhuber Bernd" w:date="2025-10-10T15:39:00Z"/>
          <w:rFonts w:ascii="Calibri" w:eastAsia="DengXian" w:hAnsi="Calibri" w:cs="Arial"/>
          <w:b w:val="0"/>
          <w:noProof/>
          <w:kern w:val="2"/>
          <w:sz w:val="24"/>
          <w:szCs w:val="24"/>
          <w:lang w:val="en-US" w:eastAsia="de-DE"/>
        </w:rPr>
      </w:pPr>
      <w:ins w:id="493" w:author="Birklhuber Bernd" w:date="2025-10-10T15:39:00Z">
        <w:r w:rsidRPr="00BF4282">
          <w:rPr>
            <w:noProof/>
            <w:lang w:val="en-AU"/>
          </w:rPr>
          <w:t>8.5</w:t>
        </w:r>
        <w:r w:rsidRPr="00BF4282">
          <w:rPr>
            <w:noProof/>
            <w:lang w:val="en-AU"/>
          </w:rPr>
          <w:tab/>
          <w:t>Feature and Portrayal Catalogue Management</w:t>
        </w:r>
        <w:r>
          <w:rPr>
            <w:noProof/>
          </w:rPr>
          <w:tab/>
        </w:r>
        <w:r>
          <w:rPr>
            <w:noProof/>
          </w:rPr>
          <w:fldChar w:fldCharType="begin"/>
        </w:r>
        <w:r>
          <w:rPr>
            <w:noProof/>
          </w:rPr>
          <w:instrText xml:space="preserve"> PAGEREF _Toc211003293 \h </w:instrText>
        </w:r>
      </w:ins>
      <w:r>
        <w:rPr>
          <w:noProof/>
        </w:rPr>
      </w:r>
      <w:r>
        <w:rPr>
          <w:noProof/>
        </w:rPr>
        <w:fldChar w:fldCharType="separate"/>
      </w:r>
      <w:ins w:id="494" w:author="Birklhuber Bernd" w:date="2025-11-19T11:27:00Z">
        <w:r w:rsidR="0099529F">
          <w:rPr>
            <w:noProof/>
          </w:rPr>
          <w:t>57</w:t>
        </w:r>
      </w:ins>
      <w:ins w:id="495" w:author="Birklhuber Bernd" w:date="2025-10-10T15:39:00Z">
        <w:r>
          <w:rPr>
            <w:noProof/>
          </w:rPr>
          <w:fldChar w:fldCharType="end"/>
        </w:r>
      </w:ins>
    </w:p>
    <w:p w14:paraId="589F7342" w14:textId="63A726CC" w:rsidR="00365408" w:rsidRDefault="00365408">
      <w:pPr>
        <w:pStyle w:val="Verzeichnis1"/>
        <w:rPr>
          <w:ins w:id="496" w:author="Birklhuber Bernd" w:date="2025-10-10T15:39:00Z"/>
          <w:rFonts w:ascii="Calibri" w:eastAsia="DengXian" w:hAnsi="Calibri" w:cs="Arial"/>
          <w:b w:val="0"/>
          <w:noProof/>
          <w:kern w:val="2"/>
          <w:sz w:val="24"/>
          <w:szCs w:val="24"/>
          <w:lang w:val="en-US" w:eastAsia="de-DE"/>
        </w:rPr>
      </w:pPr>
      <w:ins w:id="497" w:author="Birklhuber Bernd" w:date="2025-10-10T15:39:00Z">
        <w:r>
          <w:rPr>
            <w:noProof/>
          </w:rPr>
          <w:t>9</w:t>
        </w:r>
        <w:r>
          <w:rPr>
            <w:noProof/>
          </w:rPr>
          <w:tab/>
          <w:t>Portrayal</w:t>
        </w:r>
        <w:r>
          <w:rPr>
            <w:noProof/>
          </w:rPr>
          <w:tab/>
        </w:r>
        <w:r>
          <w:rPr>
            <w:noProof/>
          </w:rPr>
          <w:fldChar w:fldCharType="begin"/>
        </w:r>
        <w:r>
          <w:rPr>
            <w:noProof/>
          </w:rPr>
          <w:instrText xml:space="preserve"> PAGEREF _Toc211003294 \h </w:instrText>
        </w:r>
      </w:ins>
      <w:r>
        <w:rPr>
          <w:noProof/>
        </w:rPr>
      </w:r>
      <w:r>
        <w:rPr>
          <w:noProof/>
        </w:rPr>
        <w:fldChar w:fldCharType="separate"/>
      </w:r>
      <w:ins w:id="498" w:author="Birklhuber Bernd" w:date="2025-11-19T11:27:00Z">
        <w:r w:rsidR="0099529F">
          <w:rPr>
            <w:noProof/>
          </w:rPr>
          <w:t>58</w:t>
        </w:r>
      </w:ins>
      <w:ins w:id="499" w:author="Birklhuber Bernd" w:date="2025-10-10T15:39:00Z">
        <w:r>
          <w:rPr>
            <w:noProof/>
          </w:rPr>
          <w:fldChar w:fldCharType="end"/>
        </w:r>
      </w:ins>
    </w:p>
    <w:p w14:paraId="7815A209" w14:textId="6CADBF3B" w:rsidR="00365408" w:rsidRDefault="00365408">
      <w:pPr>
        <w:pStyle w:val="Verzeichnis2"/>
        <w:rPr>
          <w:ins w:id="500" w:author="Birklhuber Bernd" w:date="2025-10-10T15:39:00Z"/>
          <w:rFonts w:ascii="Calibri" w:eastAsia="DengXian" w:hAnsi="Calibri" w:cs="Arial"/>
          <w:b w:val="0"/>
          <w:noProof/>
          <w:kern w:val="2"/>
          <w:sz w:val="24"/>
          <w:szCs w:val="24"/>
          <w:lang w:val="en-US" w:eastAsia="de-DE"/>
        </w:rPr>
      </w:pPr>
      <w:ins w:id="501" w:author="Birklhuber Bernd" w:date="2025-10-10T15:39:00Z">
        <w:r>
          <w:rPr>
            <w:noProof/>
          </w:rPr>
          <w:t>9.1</w:t>
        </w:r>
        <w:r>
          <w:rPr>
            <w:noProof/>
          </w:rPr>
          <w:tab/>
          <w:t>Introduction</w:t>
        </w:r>
        <w:r>
          <w:rPr>
            <w:noProof/>
          </w:rPr>
          <w:tab/>
        </w:r>
        <w:r>
          <w:rPr>
            <w:noProof/>
          </w:rPr>
          <w:fldChar w:fldCharType="begin"/>
        </w:r>
        <w:r>
          <w:rPr>
            <w:noProof/>
          </w:rPr>
          <w:instrText xml:space="preserve"> PAGEREF _Toc211003295 \h </w:instrText>
        </w:r>
      </w:ins>
      <w:r>
        <w:rPr>
          <w:noProof/>
        </w:rPr>
      </w:r>
      <w:r>
        <w:rPr>
          <w:noProof/>
        </w:rPr>
        <w:fldChar w:fldCharType="separate"/>
      </w:r>
      <w:ins w:id="502" w:author="Birklhuber Bernd" w:date="2025-11-19T11:27:00Z">
        <w:r w:rsidR="0099529F">
          <w:rPr>
            <w:noProof/>
          </w:rPr>
          <w:t>58</w:t>
        </w:r>
      </w:ins>
      <w:ins w:id="503" w:author="Birklhuber Bernd" w:date="2025-10-10T15:39:00Z">
        <w:r>
          <w:rPr>
            <w:noProof/>
          </w:rPr>
          <w:fldChar w:fldCharType="end"/>
        </w:r>
      </w:ins>
    </w:p>
    <w:p w14:paraId="70F62528" w14:textId="473C2146" w:rsidR="00365408" w:rsidRDefault="00365408">
      <w:pPr>
        <w:pStyle w:val="Verzeichnis2"/>
        <w:rPr>
          <w:ins w:id="504" w:author="Birklhuber Bernd" w:date="2025-10-10T15:39:00Z"/>
          <w:rFonts w:ascii="Calibri" w:eastAsia="DengXian" w:hAnsi="Calibri" w:cs="Arial"/>
          <w:b w:val="0"/>
          <w:noProof/>
          <w:kern w:val="2"/>
          <w:sz w:val="24"/>
          <w:szCs w:val="24"/>
          <w:lang w:val="en-US" w:eastAsia="de-DE"/>
        </w:rPr>
      </w:pPr>
      <w:ins w:id="505" w:author="Birklhuber Bernd" w:date="2025-10-10T15:39:00Z">
        <w:r>
          <w:rPr>
            <w:noProof/>
          </w:rPr>
          <w:t>9.2</w:t>
        </w:r>
        <w:r>
          <w:rPr>
            <w:noProof/>
          </w:rPr>
          <w:tab/>
          <w:t>Portrayal Catalogue</w:t>
        </w:r>
        <w:r>
          <w:rPr>
            <w:noProof/>
          </w:rPr>
          <w:tab/>
        </w:r>
        <w:r>
          <w:rPr>
            <w:noProof/>
          </w:rPr>
          <w:fldChar w:fldCharType="begin"/>
        </w:r>
        <w:r>
          <w:rPr>
            <w:noProof/>
          </w:rPr>
          <w:instrText xml:space="preserve"> PAGEREF _Toc211003296 \h </w:instrText>
        </w:r>
      </w:ins>
      <w:r>
        <w:rPr>
          <w:noProof/>
        </w:rPr>
      </w:r>
      <w:r>
        <w:rPr>
          <w:noProof/>
        </w:rPr>
        <w:fldChar w:fldCharType="separate"/>
      </w:r>
      <w:ins w:id="506" w:author="Birklhuber Bernd" w:date="2025-11-19T11:27:00Z">
        <w:r w:rsidR="0099529F">
          <w:rPr>
            <w:noProof/>
          </w:rPr>
          <w:t>58</w:t>
        </w:r>
      </w:ins>
      <w:ins w:id="507" w:author="Birklhuber Bernd" w:date="2025-10-10T15:39:00Z">
        <w:r>
          <w:rPr>
            <w:noProof/>
          </w:rPr>
          <w:fldChar w:fldCharType="end"/>
        </w:r>
      </w:ins>
    </w:p>
    <w:p w14:paraId="2DFC7355" w14:textId="5D78B0EF" w:rsidR="00365408" w:rsidRDefault="00365408">
      <w:pPr>
        <w:pStyle w:val="Verzeichnis1"/>
        <w:rPr>
          <w:ins w:id="508" w:author="Birklhuber Bernd" w:date="2025-10-10T15:39:00Z"/>
          <w:rFonts w:ascii="Calibri" w:eastAsia="DengXian" w:hAnsi="Calibri" w:cs="Arial"/>
          <w:b w:val="0"/>
          <w:noProof/>
          <w:kern w:val="2"/>
          <w:sz w:val="24"/>
          <w:szCs w:val="24"/>
          <w:lang w:val="en-US" w:eastAsia="de-DE"/>
        </w:rPr>
      </w:pPr>
      <w:ins w:id="509" w:author="Birklhuber Bernd" w:date="2025-10-10T15:39:00Z">
        <w:r>
          <w:rPr>
            <w:noProof/>
          </w:rPr>
          <w:t>10</w:t>
        </w:r>
        <w:r>
          <w:rPr>
            <w:noProof/>
          </w:rPr>
          <w:tab/>
          <w:t>Data Product format (encoding)</w:t>
        </w:r>
        <w:r>
          <w:rPr>
            <w:noProof/>
          </w:rPr>
          <w:tab/>
        </w:r>
        <w:r>
          <w:rPr>
            <w:noProof/>
          </w:rPr>
          <w:fldChar w:fldCharType="begin"/>
        </w:r>
        <w:r>
          <w:rPr>
            <w:noProof/>
          </w:rPr>
          <w:instrText xml:space="preserve"> PAGEREF _Toc211003297 \h </w:instrText>
        </w:r>
      </w:ins>
      <w:r>
        <w:rPr>
          <w:noProof/>
        </w:rPr>
      </w:r>
      <w:r>
        <w:rPr>
          <w:noProof/>
        </w:rPr>
        <w:fldChar w:fldCharType="separate"/>
      </w:r>
      <w:ins w:id="510" w:author="Birklhuber Bernd" w:date="2025-11-19T11:27:00Z">
        <w:r w:rsidR="0099529F">
          <w:rPr>
            <w:noProof/>
          </w:rPr>
          <w:t>60</w:t>
        </w:r>
      </w:ins>
      <w:ins w:id="511" w:author="Birklhuber Bernd" w:date="2025-10-10T15:39:00Z">
        <w:r>
          <w:rPr>
            <w:noProof/>
          </w:rPr>
          <w:fldChar w:fldCharType="end"/>
        </w:r>
      </w:ins>
    </w:p>
    <w:p w14:paraId="48E14AD6" w14:textId="0224248C" w:rsidR="00365408" w:rsidRPr="002B1474" w:rsidRDefault="00365408">
      <w:pPr>
        <w:pStyle w:val="Verzeichnis2"/>
        <w:rPr>
          <w:ins w:id="512" w:author="Birklhuber Bernd" w:date="2025-10-10T15:39:00Z"/>
          <w:rFonts w:ascii="Calibri" w:eastAsia="DengXian" w:hAnsi="Calibri" w:cs="Arial"/>
          <w:b w:val="0"/>
          <w:noProof/>
          <w:kern w:val="2"/>
          <w:sz w:val="24"/>
          <w:szCs w:val="24"/>
          <w:lang w:val="en-US" w:eastAsia="de-DE"/>
        </w:rPr>
      </w:pPr>
      <w:ins w:id="513" w:author="Birklhuber Bernd" w:date="2025-10-10T15:39:00Z">
        <w:r>
          <w:rPr>
            <w:noProof/>
          </w:rPr>
          <w:t>10.1</w:t>
        </w:r>
        <w:r>
          <w:rPr>
            <w:noProof/>
          </w:rPr>
          <w:tab/>
          <w:t>Introduction</w:t>
        </w:r>
        <w:r>
          <w:rPr>
            <w:noProof/>
          </w:rPr>
          <w:tab/>
        </w:r>
        <w:r>
          <w:rPr>
            <w:noProof/>
          </w:rPr>
          <w:fldChar w:fldCharType="begin"/>
        </w:r>
        <w:r>
          <w:rPr>
            <w:noProof/>
          </w:rPr>
          <w:instrText xml:space="preserve"> PAGEREF _Toc211003298 \h </w:instrText>
        </w:r>
      </w:ins>
      <w:r>
        <w:rPr>
          <w:noProof/>
        </w:rPr>
      </w:r>
      <w:r>
        <w:rPr>
          <w:noProof/>
        </w:rPr>
        <w:fldChar w:fldCharType="separate"/>
      </w:r>
      <w:ins w:id="514" w:author="Birklhuber Bernd" w:date="2025-11-19T11:27:00Z">
        <w:r w:rsidR="0099529F">
          <w:rPr>
            <w:noProof/>
          </w:rPr>
          <w:t>60</w:t>
        </w:r>
      </w:ins>
      <w:ins w:id="515" w:author="Birklhuber Bernd" w:date="2025-10-10T15:39:00Z">
        <w:r>
          <w:rPr>
            <w:noProof/>
          </w:rPr>
          <w:fldChar w:fldCharType="end"/>
        </w:r>
      </w:ins>
    </w:p>
    <w:p w14:paraId="0600CE1C" w14:textId="2E88B5A5" w:rsidR="00365408" w:rsidRDefault="00365408">
      <w:pPr>
        <w:pStyle w:val="Verzeichnis3"/>
        <w:rPr>
          <w:ins w:id="516" w:author="Birklhuber Bernd" w:date="2025-10-10T15:39:00Z"/>
          <w:rFonts w:ascii="Calibri" w:eastAsia="DengXian" w:hAnsi="Calibri" w:cs="Arial"/>
          <w:b w:val="0"/>
          <w:noProof/>
          <w:kern w:val="2"/>
          <w:sz w:val="24"/>
          <w:szCs w:val="24"/>
          <w:lang w:val="en-US" w:eastAsia="de-DE"/>
        </w:rPr>
      </w:pPr>
      <w:ins w:id="517" w:author="Birklhuber Bernd" w:date="2025-10-10T15:39:00Z">
        <w:r>
          <w:rPr>
            <w:noProof/>
          </w:rPr>
          <w:t>10.1.1</w:t>
        </w:r>
        <w:r>
          <w:rPr>
            <w:noProof/>
          </w:rPr>
          <w:tab/>
          <w:t>Encoding of Latitude and Longitude</w:t>
        </w:r>
        <w:r>
          <w:rPr>
            <w:noProof/>
          </w:rPr>
          <w:tab/>
        </w:r>
        <w:r>
          <w:rPr>
            <w:noProof/>
          </w:rPr>
          <w:fldChar w:fldCharType="begin"/>
        </w:r>
        <w:r>
          <w:rPr>
            <w:noProof/>
          </w:rPr>
          <w:instrText xml:space="preserve"> PAGEREF _Toc211003299 \h </w:instrText>
        </w:r>
      </w:ins>
      <w:r>
        <w:rPr>
          <w:noProof/>
        </w:rPr>
      </w:r>
      <w:r>
        <w:rPr>
          <w:noProof/>
        </w:rPr>
        <w:fldChar w:fldCharType="separate"/>
      </w:r>
      <w:ins w:id="518" w:author="Birklhuber Bernd" w:date="2025-11-19T11:27:00Z">
        <w:r w:rsidR="0099529F">
          <w:rPr>
            <w:noProof/>
          </w:rPr>
          <w:t>60</w:t>
        </w:r>
      </w:ins>
      <w:ins w:id="519" w:author="Birklhuber Bernd" w:date="2025-10-10T15:39:00Z">
        <w:r>
          <w:rPr>
            <w:noProof/>
          </w:rPr>
          <w:fldChar w:fldCharType="end"/>
        </w:r>
      </w:ins>
    </w:p>
    <w:p w14:paraId="67EFBDE5" w14:textId="08DA6509" w:rsidR="00365408" w:rsidRDefault="00365408">
      <w:pPr>
        <w:pStyle w:val="Verzeichnis3"/>
        <w:rPr>
          <w:ins w:id="520" w:author="Birklhuber Bernd" w:date="2025-10-10T15:39:00Z"/>
          <w:rFonts w:ascii="Calibri" w:eastAsia="DengXian" w:hAnsi="Calibri" w:cs="Arial"/>
          <w:b w:val="0"/>
          <w:noProof/>
          <w:kern w:val="2"/>
          <w:sz w:val="24"/>
          <w:szCs w:val="24"/>
          <w:lang w:val="en-US" w:eastAsia="de-DE"/>
        </w:rPr>
      </w:pPr>
      <w:ins w:id="521" w:author="Birklhuber Bernd" w:date="2025-10-10T15:39:00Z">
        <w:r>
          <w:rPr>
            <w:noProof/>
          </w:rPr>
          <w:t>10.1.2</w:t>
        </w:r>
        <w:r>
          <w:rPr>
            <w:noProof/>
          </w:rPr>
          <w:tab/>
          <w:t>Encoding of Depths as coordinates</w:t>
        </w:r>
        <w:r>
          <w:rPr>
            <w:noProof/>
          </w:rPr>
          <w:tab/>
        </w:r>
        <w:r>
          <w:rPr>
            <w:noProof/>
          </w:rPr>
          <w:fldChar w:fldCharType="begin"/>
        </w:r>
        <w:r>
          <w:rPr>
            <w:noProof/>
          </w:rPr>
          <w:instrText xml:space="preserve"> PAGEREF _Toc211003300 \h </w:instrText>
        </w:r>
      </w:ins>
      <w:r>
        <w:rPr>
          <w:noProof/>
        </w:rPr>
      </w:r>
      <w:r>
        <w:rPr>
          <w:noProof/>
        </w:rPr>
        <w:fldChar w:fldCharType="separate"/>
      </w:r>
      <w:ins w:id="522" w:author="Birklhuber Bernd" w:date="2025-11-19T11:27:00Z">
        <w:r w:rsidR="0099529F">
          <w:rPr>
            <w:noProof/>
          </w:rPr>
          <w:t>60</w:t>
        </w:r>
      </w:ins>
      <w:ins w:id="523" w:author="Birklhuber Bernd" w:date="2025-10-10T15:39:00Z">
        <w:r>
          <w:rPr>
            <w:noProof/>
          </w:rPr>
          <w:fldChar w:fldCharType="end"/>
        </w:r>
      </w:ins>
    </w:p>
    <w:p w14:paraId="7354DD18" w14:textId="128B9DBD" w:rsidR="00365408" w:rsidRDefault="00365408">
      <w:pPr>
        <w:pStyle w:val="Verzeichnis3"/>
        <w:rPr>
          <w:ins w:id="524" w:author="Birklhuber Bernd" w:date="2025-10-10T15:39:00Z"/>
          <w:rFonts w:ascii="Calibri" w:eastAsia="DengXian" w:hAnsi="Calibri" w:cs="Arial"/>
          <w:b w:val="0"/>
          <w:noProof/>
          <w:kern w:val="2"/>
          <w:sz w:val="24"/>
          <w:szCs w:val="24"/>
          <w:lang w:val="en-US" w:eastAsia="de-DE"/>
        </w:rPr>
      </w:pPr>
      <w:ins w:id="525" w:author="Birklhuber Bernd" w:date="2025-10-10T15:39:00Z">
        <w:r>
          <w:rPr>
            <w:noProof/>
          </w:rPr>
          <w:t>10.1.3</w:t>
        </w:r>
        <w:r>
          <w:rPr>
            <w:noProof/>
          </w:rPr>
          <w:tab/>
          <w:t>Numeric Attribute Encoding</w:t>
        </w:r>
        <w:r>
          <w:rPr>
            <w:noProof/>
          </w:rPr>
          <w:tab/>
        </w:r>
        <w:r>
          <w:rPr>
            <w:noProof/>
          </w:rPr>
          <w:fldChar w:fldCharType="begin"/>
        </w:r>
        <w:r>
          <w:rPr>
            <w:noProof/>
          </w:rPr>
          <w:instrText xml:space="preserve"> PAGEREF _Toc211003301 \h </w:instrText>
        </w:r>
      </w:ins>
      <w:r>
        <w:rPr>
          <w:noProof/>
        </w:rPr>
      </w:r>
      <w:r>
        <w:rPr>
          <w:noProof/>
        </w:rPr>
        <w:fldChar w:fldCharType="separate"/>
      </w:r>
      <w:ins w:id="526" w:author="Birklhuber Bernd" w:date="2025-11-19T11:27:00Z">
        <w:r w:rsidR="0099529F">
          <w:rPr>
            <w:noProof/>
          </w:rPr>
          <w:t>60</w:t>
        </w:r>
      </w:ins>
      <w:ins w:id="527" w:author="Birklhuber Bernd" w:date="2025-10-10T15:39:00Z">
        <w:r>
          <w:rPr>
            <w:noProof/>
          </w:rPr>
          <w:fldChar w:fldCharType="end"/>
        </w:r>
      </w:ins>
    </w:p>
    <w:p w14:paraId="19B2D8EF" w14:textId="580DC4BC" w:rsidR="00365408" w:rsidRDefault="00365408">
      <w:pPr>
        <w:pStyle w:val="Verzeichnis3"/>
        <w:rPr>
          <w:ins w:id="528" w:author="Birklhuber Bernd" w:date="2025-10-10T15:39:00Z"/>
          <w:rFonts w:ascii="Calibri" w:eastAsia="DengXian" w:hAnsi="Calibri" w:cs="Arial"/>
          <w:b w:val="0"/>
          <w:noProof/>
          <w:kern w:val="2"/>
          <w:sz w:val="24"/>
          <w:szCs w:val="24"/>
          <w:lang w:val="en-US" w:eastAsia="de-DE"/>
        </w:rPr>
      </w:pPr>
      <w:ins w:id="529" w:author="Birklhuber Bernd" w:date="2025-10-10T15:39:00Z">
        <w:r>
          <w:rPr>
            <w:noProof/>
          </w:rPr>
          <w:t>10.1.4</w:t>
        </w:r>
        <w:r>
          <w:rPr>
            <w:noProof/>
          </w:rPr>
          <w:tab/>
          <w:t>Text Attribute Values</w:t>
        </w:r>
        <w:r>
          <w:rPr>
            <w:noProof/>
          </w:rPr>
          <w:tab/>
        </w:r>
        <w:r>
          <w:rPr>
            <w:noProof/>
          </w:rPr>
          <w:fldChar w:fldCharType="begin"/>
        </w:r>
        <w:r>
          <w:rPr>
            <w:noProof/>
          </w:rPr>
          <w:instrText xml:space="preserve"> PAGEREF _Toc211003302 \h </w:instrText>
        </w:r>
      </w:ins>
      <w:r>
        <w:rPr>
          <w:noProof/>
        </w:rPr>
      </w:r>
      <w:r>
        <w:rPr>
          <w:noProof/>
        </w:rPr>
        <w:fldChar w:fldCharType="separate"/>
      </w:r>
      <w:ins w:id="530" w:author="Birklhuber Bernd" w:date="2025-11-19T11:27:00Z">
        <w:r w:rsidR="0099529F">
          <w:rPr>
            <w:noProof/>
          </w:rPr>
          <w:t>60</w:t>
        </w:r>
      </w:ins>
      <w:ins w:id="531" w:author="Birklhuber Bernd" w:date="2025-10-10T15:39:00Z">
        <w:r>
          <w:rPr>
            <w:noProof/>
          </w:rPr>
          <w:fldChar w:fldCharType="end"/>
        </w:r>
      </w:ins>
    </w:p>
    <w:p w14:paraId="7D38FBFF" w14:textId="1B6B1F58" w:rsidR="00365408" w:rsidRDefault="00365408">
      <w:pPr>
        <w:pStyle w:val="Verzeichnis3"/>
        <w:rPr>
          <w:ins w:id="532" w:author="Birklhuber Bernd" w:date="2025-10-10T15:39:00Z"/>
          <w:rFonts w:ascii="Calibri" w:eastAsia="DengXian" w:hAnsi="Calibri" w:cs="Arial"/>
          <w:b w:val="0"/>
          <w:noProof/>
          <w:kern w:val="2"/>
          <w:sz w:val="24"/>
          <w:szCs w:val="24"/>
          <w:lang w:val="en-US" w:eastAsia="de-DE"/>
        </w:rPr>
      </w:pPr>
      <w:ins w:id="533" w:author="Birklhuber Bernd" w:date="2025-10-10T15:39:00Z">
        <w:r>
          <w:rPr>
            <w:noProof/>
            <w:lang w:eastAsia="en-US"/>
          </w:rPr>
          <w:t>10.1.5</w:t>
        </w:r>
        <w:r>
          <w:rPr>
            <w:noProof/>
            <w:lang w:eastAsia="en-US"/>
          </w:rPr>
          <w:tab/>
          <w:t>Unknown Attribute Values</w:t>
        </w:r>
        <w:r>
          <w:rPr>
            <w:noProof/>
          </w:rPr>
          <w:tab/>
        </w:r>
        <w:r>
          <w:rPr>
            <w:noProof/>
          </w:rPr>
          <w:fldChar w:fldCharType="begin"/>
        </w:r>
        <w:r>
          <w:rPr>
            <w:noProof/>
          </w:rPr>
          <w:instrText xml:space="preserve"> PAGEREF _Toc211003303 \h </w:instrText>
        </w:r>
      </w:ins>
      <w:r>
        <w:rPr>
          <w:noProof/>
        </w:rPr>
      </w:r>
      <w:r>
        <w:rPr>
          <w:noProof/>
        </w:rPr>
        <w:fldChar w:fldCharType="separate"/>
      </w:r>
      <w:ins w:id="534" w:author="Birklhuber Bernd" w:date="2025-11-19T11:27:00Z">
        <w:r w:rsidR="0099529F">
          <w:rPr>
            <w:noProof/>
          </w:rPr>
          <w:t>61</w:t>
        </w:r>
      </w:ins>
      <w:ins w:id="535" w:author="Birklhuber Bernd" w:date="2025-10-10T15:39:00Z">
        <w:r>
          <w:rPr>
            <w:noProof/>
          </w:rPr>
          <w:fldChar w:fldCharType="end"/>
        </w:r>
      </w:ins>
    </w:p>
    <w:p w14:paraId="0E28682A" w14:textId="08809D3D" w:rsidR="00365408" w:rsidRDefault="00365408">
      <w:pPr>
        <w:pStyle w:val="Verzeichnis1"/>
        <w:rPr>
          <w:ins w:id="536" w:author="Birklhuber Bernd" w:date="2025-10-10T15:39:00Z"/>
          <w:rFonts w:ascii="Calibri" w:eastAsia="DengXian" w:hAnsi="Calibri" w:cs="Arial"/>
          <w:b w:val="0"/>
          <w:noProof/>
          <w:kern w:val="2"/>
          <w:sz w:val="24"/>
          <w:szCs w:val="24"/>
          <w:lang w:val="en-US" w:eastAsia="de-DE"/>
        </w:rPr>
      </w:pPr>
      <w:ins w:id="537" w:author="Birklhuber Bernd" w:date="2025-10-10T15:39:00Z">
        <w:r>
          <w:rPr>
            <w:noProof/>
          </w:rPr>
          <w:t>11</w:t>
        </w:r>
        <w:r>
          <w:rPr>
            <w:noProof/>
          </w:rPr>
          <w:tab/>
          <w:t>Data Product Delivery</w:t>
        </w:r>
        <w:r>
          <w:rPr>
            <w:noProof/>
          </w:rPr>
          <w:tab/>
        </w:r>
        <w:r>
          <w:rPr>
            <w:noProof/>
          </w:rPr>
          <w:fldChar w:fldCharType="begin"/>
        </w:r>
        <w:r>
          <w:rPr>
            <w:noProof/>
          </w:rPr>
          <w:instrText xml:space="preserve"> PAGEREF _Toc211003304 \h </w:instrText>
        </w:r>
      </w:ins>
      <w:r>
        <w:rPr>
          <w:noProof/>
        </w:rPr>
      </w:r>
      <w:r>
        <w:rPr>
          <w:noProof/>
        </w:rPr>
        <w:fldChar w:fldCharType="separate"/>
      </w:r>
      <w:ins w:id="538" w:author="Birklhuber Bernd" w:date="2025-11-19T11:27:00Z">
        <w:r w:rsidR="0099529F">
          <w:rPr>
            <w:noProof/>
          </w:rPr>
          <w:t>61</w:t>
        </w:r>
      </w:ins>
      <w:ins w:id="539" w:author="Birklhuber Bernd" w:date="2025-10-10T15:39:00Z">
        <w:r>
          <w:rPr>
            <w:noProof/>
          </w:rPr>
          <w:fldChar w:fldCharType="end"/>
        </w:r>
      </w:ins>
    </w:p>
    <w:p w14:paraId="3F30D6EB" w14:textId="727E2EEC" w:rsidR="00365408" w:rsidRDefault="00365408">
      <w:pPr>
        <w:pStyle w:val="Verzeichnis2"/>
        <w:rPr>
          <w:ins w:id="540" w:author="Birklhuber Bernd" w:date="2025-10-10T15:39:00Z"/>
          <w:rFonts w:ascii="Calibri" w:eastAsia="DengXian" w:hAnsi="Calibri" w:cs="Arial"/>
          <w:b w:val="0"/>
          <w:noProof/>
          <w:kern w:val="2"/>
          <w:sz w:val="24"/>
          <w:szCs w:val="24"/>
          <w:lang w:val="en-US" w:eastAsia="de-DE"/>
        </w:rPr>
      </w:pPr>
      <w:ins w:id="541" w:author="Birklhuber Bernd" w:date="2025-10-10T15:39:00Z">
        <w:r>
          <w:rPr>
            <w:noProof/>
          </w:rPr>
          <w:t>11.1</w:t>
        </w:r>
        <w:r>
          <w:rPr>
            <w:noProof/>
          </w:rPr>
          <w:tab/>
          <w:t>Introduction</w:t>
        </w:r>
        <w:r>
          <w:rPr>
            <w:noProof/>
          </w:rPr>
          <w:tab/>
        </w:r>
        <w:r>
          <w:rPr>
            <w:noProof/>
          </w:rPr>
          <w:fldChar w:fldCharType="begin"/>
        </w:r>
        <w:r>
          <w:rPr>
            <w:noProof/>
          </w:rPr>
          <w:instrText xml:space="preserve"> PAGEREF _Toc211003305 \h </w:instrText>
        </w:r>
      </w:ins>
      <w:r>
        <w:rPr>
          <w:noProof/>
        </w:rPr>
      </w:r>
      <w:r>
        <w:rPr>
          <w:noProof/>
        </w:rPr>
        <w:fldChar w:fldCharType="separate"/>
      </w:r>
      <w:ins w:id="542" w:author="Birklhuber Bernd" w:date="2025-11-19T11:27:00Z">
        <w:r w:rsidR="0099529F">
          <w:rPr>
            <w:noProof/>
          </w:rPr>
          <w:t>61</w:t>
        </w:r>
      </w:ins>
      <w:ins w:id="543" w:author="Birklhuber Bernd" w:date="2025-10-10T15:39:00Z">
        <w:r>
          <w:rPr>
            <w:noProof/>
          </w:rPr>
          <w:fldChar w:fldCharType="end"/>
        </w:r>
      </w:ins>
    </w:p>
    <w:p w14:paraId="4FB1D009" w14:textId="049F1DB8" w:rsidR="00365408" w:rsidRDefault="00365408">
      <w:pPr>
        <w:pStyle w:val="Verzeichnis2"/>
        <w:rPr>
          <w:ins w:id="544" w:author="Birklhuber Bernd" w:date="2025-10-10T15:39:00Z"/>
          <w:rFonts w:ascii="Calibri" w:eastAsia="DengXian" w:hAnsi="Calibri" w:cs="Arial"/>
          <w:b w:val="0"/>
          <w:noProof/>
          <w:kern w:val="2"/>
          <w:sz w:val="24"/>
          <w:szCs w:val="24"/>
          <w:lang w:val="en-US" w:eastAsia="de-DE"/>
        </w:rPr>
      </w:pPr>
      <w:ins w:id="545" w:author="Birklhuber Bernd" w:date="2025-10-10T15:39:00Z">
        <w:r>
          <w:rPr>
            <w:noProof/>
            <w:lang w:eastAsia="en-US"/>
          </w:rPr>
          <w:t>11.2</w:t>
        </w:r>
        <w:r>
          <w:rPr>
            <w:noProof/>
            <w:lang w:eastAsia="en-US"/>
          </w:rPr>
          <w:tab/>
          <w:t>Exchange Set</w:t>
        </w:r>
        <w:r>
          <w:rPr>
            <w:noProof/>
          </w:rPr>
          <w:tab/>
        </w:r>
        <w:r>
          <w:rPr>
            <w:noProof/>
          </w:rPr>
          <w:fldChar w:fldCharType="begin"/>
        </w:r>
        <w:r>
          <w:rPr>
            <w:noProof/>
          </w:rPr>
          <w:instrText xml:space="preserve"> PAGEREF _Toc211003306 \h </w:instrText>
        </w:r>
      </w:ins>
      <w:r>
        <w:rPr>
          <w:noProof/>
        </w:rPr>
      </w:r>
      <w:r>
        <w:rPr>
          <w:noProof/>
        </w:rPr>
        <w:fldChar w:fldCharType="separate"/>
      </w:r>
      <w:ins w:id="546" w:author="Birklhuber Bernd" w:date="2025-11-19T11:27:00Z">
        <w:r w:rsidR="0099529F">
          <w:rPr>
            <w:noProof/>
          </w:rPr>
          <w:t>62</w:t>
        </w:r>
      </w:ins>
      <w:ins w:id="547" w:author="Birklhuber Bernd" w:date="2025-10-10T15:39:00Z">
        <w:r>
          <w:rPr>
            <w:noProof/>
          </w:rPr>
          <w:fldChar w:fldCharType="end"/>
        </w:r>
      </w:ins>
    </w:p>
    <w:p w14:paraId="7386BADD" w14:textId="309A8145" w:rsidR="00365408" w:rsidRDefault="00365408">
      <w:pPr>
        <w:pStyle w:val="Verzeichnis2"/>
        <w:rPr>
          <w:ins w:id="548" w:author="Birklhuber Bernd" w:date="2025-10-10T15:39:00Z"/>
          <w:rFonts w:ascii="Calibri" w:eastAsia="DengXian" w:hAnsi="Calibri" w:cs="Arial"/>
          <w:b w:val="0"/>
          <w:noProof/>
          <w:kern w:val="2"/>
          <w:sz w:val="24"/>
          <w:szCs w:val="24"/>
          <w:lang w:val="en-US" w:eastAsia="de-DE"/>
        </w:rPr>
      </w:pPr>
      <w:ins w:id="549" w:author="Birklhuber Bernd" w:date="2025-10-10T15:39:00Z">
        <w:r>
          <w:rPr>
            <w:noProof/>
            <w:lang w:eastAsia="en-US"/>
          </w:rPr>
          <w:t>11.3</w:t>
        </w:r>
        <w:r>
          <w:rPr>
            <w:noProof/>
            <w:lang w:eastAsia="en-US"/>
          </w:rPr>
          <w:tab/>
          <w:t>Dataset</w:t>
        </w:r>
        <w:r>
          <w:rPr>
            <w:noProof/>
          </w:rPr>
          <w:tab/>
        </w:r>
        <w:r>
          <w:rPr>
            <w:noProof/>
          </w:rPr>
          <w:fldChar w:fldCharType="begin"/>
        </w:r>
        <w:r>
          <w:rPr>
            <w:noProof/>
          </w:rPr>
          <w:instrText xml:space="preserve"> PAGEREF _Toc211003309 \h </w:instrText>
        </w:r>
      </w:ins>
      <w:r>
        <w:rPr>
          <w:noProof/>
        </w:rPr>
      </w:r>
      <w:r>
        <w:rPr>
          <w:noProof/>
        </w:rPr>
        <w:fldChar w:fldCharType="separate"/>
      </w:r>
      <w:ins w:id="550" w:author="Birklhuber Bernd" w:date="2025-11-19T11:27:00Z">
        <w:r w:rsidR="0099529F">
          <w:rPr>
            <w:noProof/>
          </w:rPr>
          <w:t>63</w:t>
        </w:r>
      </w:ins>
      <w:ins w:id="551" w:author="Birklhuber Bernd" w:date="2025-10-10T15:39:00Z">
        <w:r>
          <w:rPr>
            <w:noProof/>
          </w:rPr>
          <w:fldChar w:fldCharType="end"/>
        </w:r>
      </w:ins>
    </w:p>
    <w:p w14:paraId="12BBA913" w14:textId="5D764CE2" w:rsidR="00365408" w:rsidRDefault="00365408">
      <w:pPr>
        <w:pStyle w:val="Verzeichnis3"/>
        <w:rPr>
          <w:ins w:id="552" w:author="Birklhuber Bernd" w:date="2025-10-10T15:39:00Z"/>
          <w:rFonts w:ascii="Calibri" w:eastAsia="DengXian" w:hAnsi="Calibri" w:cs="Arial"/>
          <w:b w:val="0"/>
          <w:noProof/>
          <w:kern w:val="2"/>
          <w:sz w:val="24"/>
          <w:szCs w:val="24"/>
          <w:lang w:val="en-US" w:eastAsia="de-DE"/>
        </w:rPr>
      </w:pPr>
      <w:ins w:id="553" w:author="Birklhuber Bernd" w:date="2025-10-10T15:39:00Z">
        <w:r>
          <w:rPr>
            <w:noProof/>
            <w:lang w:eastAsia="en-US"/>
          </w:rPr>
          <w:t>11.3.1</w:t>
        </w:r>
        <w:r>
          <w:rPr>
            <w:noProof/>
            <w:lang w:eastAsia="en-US"/>
          </w:rPr>
          <w:tab/>
          <w:t>Datasets</w:t>
        </w:r>
        <w:r>
          <w:rPr>
            <w:noProof/>
          </w:rPr>
          <w:tab/>
        </w:r>
        <w:r>
          <w:rPr>
            <w:noProof/>
          </w:rPr>
          <w:fldChar w:fldCharType="begin"/>
        </w:r>
        <w:r>
          <w:rPr>
            <w:noProof/>
          </w:rPr>
          <w:instrText xml:space="preserve"> PAGEREF _Toc211003310 \h </w:instrText>
        </w:r>
      </w:ins>
      <w:r>
        <w:rPr>
          <w:noProof/>
        </w:rPr>
      </w:r>
      <w:r>
        <w:rPr>
          <w:noProof/>
        </w:rPr>
        <w:fldChar w:fldCharType="separate"/>
      </w:r>
      <w:ins w:id="554" w:author="Birklhuber Bernd" w:date="2025-11-19T11:27:00Z">
        <w:r w:rsidR="0099529F">
          <w:rPr>
            <w:noProof/>
          </w:rPr>
          <w:t>63</w:t>
        </w:r>
      </w:ins>
      <w:ins w:id="555" w:author="Birklhuber Bernd" w:date="2025-10-10T15:39:00Z">
        <w:r>
          <w:rPr>
            <w:noProof/>
          </w:rPr>
          <w:fldChar w:fldCharType="end"/>
        </w:r>
      </w:ins>
    </w:p>
    <w:p w14:paraId="4451E9E3" w14:textId="57DDC460" w:rsidR="00365408" w:rsidRPr="002B1474" w:rsidRDefault="00365408">
      <w:pPr>
        <w:pStyle w:val="Verzeichnis3"/>
        <w:rPr>
          <w:ins w:id="556" w:author="Birklhuber Bernd" w:date="2025-10-10T15:39:00Z"/>
          <w:rFonts w:ascii="Calibri" w:eastAsia="DengXian" w:hAnsi="Calibri" w:cs="Arial"/>
          <w:b w:val="0"/>
          <w:noProof/>
          <w:kern w:val="2"/>
          <w:sz w:val="24"/>
          <w:szCs w:val="24"/>
          <w:lang w:val="en-US" w:eastAsia="de-DE"/>
        </w:rPr>
      </w:pPr>
      <w:ins w:id="557" w:author="Birklhuber Bernd" w:date="2025-10-10T15:39:00Z">
        <w:r>
          <w:rPr>
            <w:noProof/>
            <w:lang w:eastAsia="en-US"/>
          </w:rPr>
          <w:t>11.3.2</w:t>
        </w:r>
        <w:r>
          <w:rPr>
            <w:noProof/>
            <w:lang w:eastAsia="en-US"/>
          </w:rPr>
          <w:tab/>
          <w:t xml:space="preserve">Dataset file naming </w:t>
        </w:r>
        <w:r>
          <w:rPr>
            <w:noProof/>
          </w:rPr>
          <w:tab/>
        </w:r>
        <w:r>
          <w:rPr>
            <w:noProof/>
          </w:rPr>
          <w:fldChar w:fldCharType="begin"/>
        </w:r>
        <w:r>
          <w:rPr>
            <w:noProof/>
          </w:rPr>
          <w:instrText xml:space="preserve"> PAGEREF _Toc211003311 \h </w:instrText>
        </w:r>
      </w:ins>
      <w:r>
        <w:rPr>
          <w:noProof/>
        </w:rPr>
      </w:r>
      <w:r>
        <w:rPr>
          <w:noProof/>
        </w:rPr>
        <w:fldChar w:fldCharType="separate"/>
      </w:r>
      <w:ins w:id="558" w:author="Birklhuber Bernd" w:date="2025-11-19T11:27:00Z">
        <w:r w:rsidR="0099529F">
          <w:rPr>
            <w:noProof/>
          </w:rPr>
          <w:t>64</w:t>
        </w:r>
      </w:ins>
      <w:ins w:id="559" w:author="Birklhuber Bernd" w:date="2025-10-10T15:39:00Z">
        <w:r>
          <w:rPr>
            <w:noProof/>
          </w:rPr>
          <w:fldChar w:fldCharType="end"/>
        </w:r>
      </w:ins>
    </w:p>
    <w:p w14:paraId="158674D8" w14:textId="72B96349" w:rsidR="00365408" w:rsidRPr="002B1474" w:rsidRDefault="00365408">
      <w:pPr>
        <w:pStyle w:val="Verzeichnis3"/>
        <w:rPr>
          <w:ins w:id="560" w:author="Birklhuber Bernd" w:date="2025-10-10T15:39:00Z"/>
          <w:rFonts w:ascii="Calibri" w:eastAsia="DengXian" w:hAnsi="Calibri" w:cs="Arial"/>
          <w:b w:val="0"/>
          <w:noProof/>
          <w:kern w:val="2"/>
          <w:sz w:val="24"/>
          <w:szCs w:val="24"/>
          <w:lang w:val="en-US" w:eastAsia="de-DE"/>
        </w:rPr>
      </w:pPr>
      <w:ins w:id="561" w:author="Birklhuber Bernd" w:date="2025-10-10T15:39:00Z">
        <w:r>
          <w:rPr>
            <w:noProof/>
          </w:rPr>
          <w:t>11.3.3</w:t>
        </w:r>
        <w:r>
          <w:rPr>
            <w:noProof/>
          </w:rPr>
          <w:tab/>
          <w:t>New Editions, Re-Issues, Updates and Cancellations</w:t>
        </w:r>
        <w:r>
          <w:rPr>
            <w:noProof/>
          </w:rPr>
          <w:tab/>
        </w:r>
        <w:r>
          <w:rPr>
            <w:noProof/>
          </w:rPr>
          <w:fldChar w:fldCharType="begin"/>
        </w:r>
        <w:r>
          <w:rPr>
            <w:noProof/>
          </w:rPr>
          <w:instrText xml:space="preserve"> PAGEREF _Toc211003312 \h </w:instrText>
        </w:r>
      </w:ins>
      <w:r>
        <w:rPr>
          <w:noProof/>
        </w:rPr>
      </w:r>
      <w:r>
        <w:rPr>
          <w:noProof/>
        </w:rPr>
        <w:fldChar w:fldCharType="separate"/>
      </w:r>
      <w:ins w:id="562" w:author="Birklhuber Bernd" w:date="2025-11-19T11:27:00Z">
        <w:r w:rsidR="0099529F">
          <w:rPr>
            <w:noProof/>
          </w:rPr>
          <w:t>65</w:t>
        </w:r>
      </w:ins>
      <w:ins w:id="563" w:author="Birklhuber Bernd" w:date="2025-10-10T15:39:00Z">
        <w:r>
          <w:rPr>
            <w:noProof/>
          </w:rPr>
          <w:fldChar w:fldCharType="end"/>
        </w:r>
      </w:ins>
    </w:p>
    <w:p w14:paraId="623D51F7" w14:textId="4EF27806" w:rsidR="00365408" w:rsidRDefault="00365408">
      <w:pPr>
        <w:pStyle w:val="Verzeichnis2"/>
        <w:rPr>
          <w:ins w:id="564" w:author="Birklhuber Bernd" w:date="2025-10-10T15:39:00Z"/>
          <w:rFonts w:ascii="Calibri" w:eastAsia="DengXian" w:hAnsi="Calibri" w:cs="Arial"/>
          <w:b w:val="0"/>
          <w:noProof/>
          <w:kern w:val="2"/>
          <w:sz w:val="24"/>
          <w:szCs w:val="24"/>
          <w:lang w:val="en-US" w:eastAsia="de-DE"/>
        </w:rPr>
      </w:pPr>
      <w:ins w:id="565" w:author="Birklhuber Bernd" w:date="2025-10-10T15:39:00Z">
        <w:r>
          <w:rPr>
            <w:noProof/>
            <w:lang w:eastAsia="en-US"/>
          </w:rPr>
          <w:t>11.4</w:t>
        </w:r>
        <w:r>
          <w:rPr>
            <w:noProof/>
            <w:lang w:eastAsia="en-US"/>
          </w:rPr>
          <w:tab/>
          <w:t>Support Files</w:t>
        </w:r>
        <w:r>
          <w:rPr>
            <w:noProof/>
          </w:rPr>
          <w:tab/>
        </w:r>
        <w:r>
          <w:rPr>
            <w:noProof/>
          </w:rPr>
          <w:fldChar w:fldCharType="begin"/>
        </w:r>
        <w:r>
          <w:rPr>
            <w:noProof/>
          </w:rPr>
          <w:instrText xml:space="preserve"> PAGEREF _Toc211003313 \h </w:instrText>
        </w:r>
      </w:ins>
      <w:r>
        <w:rPr>
          <w:noProof/>
        </w:rPr>
      </w:r>
      <w:r>
        <w:rPr>
          <w:noProof/>
        </w:rPr>
        <w:fldChar w:fldCharType="separate"/>
      </w:r>
      <w:ins w:id="566" w:author="Birklhuber Bernd" w:date="2025-11-19T11:27:00Z">
        <w:r w:rsidR="0099529F">
          <w:rPr>
            <w:noProof/>
          </w:rPr>
          <w:t>65</w:t>
        </w:r>
      </w:ins>
      <w:ins w:id="567" w:author="Birklhuber Bernd" w:date="2025-10-10T15:39:00Z">
        <w:r>
          <w:rPr>
            <w:noProof/>
          </w:rPr>
          <w:fldChar w:fldCharType="end"/>
        </w:r>
      </w:ins>
    </w:p>
    <w:p w14:paraId="657E6637" w14:textId="7FE0B0DB" w:rsidR="00365408" w:rsidRDefault="00365408">
      <w:pPr>
        <w:pStyle w:val="Verzeichnis3"/>
        <w:rPr>
          <w:ins w:id="568" w:author="Birklhuber Bernd" w:date="2025-10-10T15:39:00Z"/>
          <w:rFonts w:ascii="Calibri" w:eastAsia="DengXian" w:hAnsi="Calibri" w:cs="Arial"/>
          <w:b w:val="0"/>
          <w:noProof/>
          <w:kern w:val="2"/>
          <w:sz w:val="24"/>
          <w:szCs w:val="24"/>
          <w:lang w:val="en-US" w:eastAsia="de-DE"/>
        </w:rPr>
      </w:pPr>
      <w:ins w:id="569" w:author="Birklhuber Bernd" w:date="2025-10-10T15:39:00Z">
        <w:r>
          <w:rPr>
            <w:noProof/>
          </w:rPr>
          <w:t>11.4.1</w:t>
        </w:r>
        <w:r>
          <w:rPr>
            <w:noProof/>
          </w:rPr>
          <w:tab/>
          <w:t>IENC support files</w:t>
        </w:r>
        <w:r>
          <w:rPr>
            <w:noProof/>
          </w:rPr>
          <w:tab/>
        </w:r>
        <w:r>
          <w:rPr>
            <w:noProof/>
          </w:rPr>
          <w:fldChar w:fldCharType="begin"/>
        </w:r>
        <w:r>
          <w:rPr>
            <w:noProof/>
          </w:rPr>
          <w:instrText xml:space="preserve"> PAGEREF _Toc211003314 \h </w:instrText>
        </w:r>
      </w:ins>
      <w:r>
        <w:rPr>
          <w:noProof/>
        </w:rPr>
      </w:r>
      <w:r>
        <w:rPr>
          <w:noProof/>
        </w:rPr>
        <w:fldChar w:fldCharType="separate"/>
      </w:r>
      <w:ins w:id="570" w:author="Birklhuber Bernd" w:date="2025-11-19T11:27:00Z">
        <w:r w:rsidR="0099529F">
          <w:rPr>
            <w:noProof/>
          </w:rPr>
          <w:t>65</w:t>
        </w:r>
      </w:ins>
      <w:ins w:id="571" w:author="Birklhuber Bernd" w:date="2025-10-10T15:39:00Z">
        <w:r>
          <w:rPr>
            <w:noProof/>
          </w:rPr>
          <w:fldChar w:fldCharType="end"/>
        </w:r>
      </w:ins>
    </w:p>
    <w:p w14:paraId="3D2444FD" w14:textId="61D30023" w:rsidR="00365408" w:rsidRPr="002B1474" w:rsidRDefault="00365408">
      <w:pPr>
        <w:pStyle w:val="Verzeichnis3"/>
        <w:rPr>
          <w:ins w:id="572" w:author="Birklhuber Bernd" w:date="2025-10-10T15:39:00Z"/>
          <w:rFonts w:ascii="Calibri" w:eastAsia="DengXian" w:hAnsi="Calibri" w:cs="Arial"/>
          <w:b w:val="0"/>
          <w:noProof/>
          <w:kern w:val="2"/>
          <w:sz w:val="24"/>
          <w:szCs w:val="24"/>
          <w:lang w:val="en-US" w:eastAsia="de-DE"/>
        </w:rPr>
      </w:pPr>
      <w:ins w:id="573" w:author="Birklhuber Bernd" w:date="2025-10-10T15:39:00Z">
        <w:r>
          <w:rPr>
            <w:noProof/>
          </w:rPr>
          <w:t>11.4.2</w:t>
        </w:r>
        <w:r>
          <w:rPr>
            <w:noProof/>
          </w:rPr>
          <w:tab/>
          <w:t>System support files</w:t>
        </w:r>
        <w:r>
          <w:rPr>
            <w:noProof/>
          </w:rPr>
          <w:tab/>
        </w:r>
        <w:r>
          <w:rPr>
            <w:noProof/>
          </w:rPr>
          <w:fldChar w:fldCharType="begin"/>
        </w:r>
        <w:r>
          <w:rPr>
            <w:noProof/>
          </w:rPr>
          <w:instrText xml:space="preserve"> PAGEREF _Toc211003315 \h </w:instrText>
        </w:r>
      </w:ins>
      <w:r>
        <w:rPr>
          <w:noProof/>
        </w:rPr>
      </w:r>
      <w:r>
        <w:rPr>
          <w:noProof/>
        </w:rPr>
        <w:fldChar w:fldCharType="separate"/>
      </w:r>
      <w:ins w:id="574" w:author="Birklhuber Bernd" w:date="2025-11-19T11:27:00Z">
        <w:r w:rsidR="0099529F">
          <w:rPr>
            <w:noProof/>
          </w:rPr>
          <w:t>66</w:t>
        </w:r>
      </w:ins>
      <w:ins w:id="575" w:author="Birklhuber Bernd" w:date="2025-10-10T15:39:00Z">
        <w:r>
          <w:rPr>
            <w:noProof/>
          </w:rPr>
          <w:fldChar w:fldCharType="end"/>
        </w:r>
      </w:ins>
    </w:p>
    <w:p w14:paraId="3377852A" w14:textId="3AE937F8" w:rsidR="00365408" w:rsidRDefault="00365408">
      <w:pPr>
        <w:pStyle w:val="Verzeichnis3"/>
        <w:rPr>
          <w:ins w:id="576" w:author="Birklhuber Bernd" w:date="2025-10-10T15:39:00Z"/>
          <w:rFonts w:ascii="Calibri" w:eastAsia="DengXian" w:hAnsi="Calibri" w:cs="Arial"/>
          <w:b w:val="0"/>
          <w:noProof/>
          <w:kern w:val="2"/>
          <w:sz w:val="24"/>
          <w:szCs w:val="24"/>
          <w:lang w:val="en-US" w:eastAsia="de-DE"/>
        </w:rPr>
      </w:pPr>
      <w:ins w:id="577" w:author="Birklhuber Bernd" w:date="2025-10-10T15:39:00Z">
        <w:r>
          <w:rPr>
            <w:noProof/>
          </w:rPr>
          <w:t>11.4.3</w:t>
        </w:r>
        <w:r>
          <w:rPr>
            <w:noProof/>
          </w:rPr>
          <w:tab/>
          <w:t>IENC support file naming</w:t>
        </w:r>
        <w:r>
          <w:rPr>
            <w:noProof/>
          </w:rPr>
          <w:tab/>
        </w:r>
        <w:r>
          <w:rPr>
            <w:noProof/>
          </w:rPr>
          <w:fldChar w:fldCharType="begin"/>
        </w:r>
        <w:r>
          <w:rPr>
            <w:noProof/>
          </w:rPr>
          <w:instrText xml:space="preserve"> PAGEREF _Toc211003316 \h </w:instrText>
        </w:r>
      </w:ins>
      <w:r>
        <w:rPr>
          <w:noProof/>
        </w:rPr>
      </w:r>
      <w:r>
        <w:rPr>
          <w:noProof/>
        </w:rPr>
        <w:fldChar w:fldCharType="separate"/>
      </w:r>
      <w:ins w:id="578" w:author="Birklhuber Bernd" w:date="2025-11-19T11:27:00Z">
        <w:r w:rsidR="0099529F">
          <w:rPr>
            <w:noProof/>
          </w:rPr>
          <w:t>66</w:t>
        </w:r>
      </w:ins>
      <w:ins w:id="579" w:author="Birklhuber Bernd" w:date="2025-10-10T15:39:00Z">
        <w:r>
          <w:rPr>
            <w:noProof/>
          </w:rPr>
          <w:fldChar w:fldCharType="end"/>
        </w:r>
      </w:ins>
    </w:p>
    <w:p w14:paraId="0B3C5B47" w14:textId="5D155011" w:rsidR="00365408" w:rsidRDefault="00365408">
      <w:pPr>
        <w:pStyle w:val="Verzeichnis3"/>
        <w:rPr>
          <w:ins w:id="580" w:author="Birklhuber Bernd" w:date="2025-10-10T15:39:00Z"/>
          <w:rFonts w:ascii="Calibri" w:eastAsia="DengXian" w:hAnsi="Calibri" w:cs="Arial"/>
          <w:b w:val="0"/>
          <w:noProof/>
          <w:kern w:val="2"/>
          <w:sz w:val="24"/>
          <w:szCs w:val="24"/>
          <w:lang w:val="en-US" w:eastAsia="de-DE"/>
        </w:rPr>
      </w:pPr>
      <w:ins w:id="581" w:author="Birklhuber Bernd" w:date="2025-10-10T15:39:00Z">
        <w:r>
          <w:rPr>
            <w:noProof/>
            <w:lang w:eastAsia="en-US"/>
          </w:rPr>
          <w:t>11.4.4</w:t>
        </w:r>
        <w:r>
          <w:rPr>
            <w:noProof/>
            <w:lang w:eastAsia="en-US"/>
          </w:rPr>
          <w:tab/>
          <w:t>Support file management</w:t>
        </w:r>
        <w:r>
          <w:rPr>
            <w:noProof/>
          </w:rPr>
          <w:tab/>
        </w:r>
        <w:r>
          <w:rPr>
            <w:noProof/>
          </w:rPr>
          <w:fldChar w:fldCharType="begin"/>
        </w:r>
        <w:r>
          <w:rPr>
            <w:noProof/>
          </w:rPr>
          <w:instrText xml:space="preserve"> PAGEREF _Toc211003317 \h </w:instrText>
        </w:r>
      </w:ins>
      <w:r>
        <w:rPr>
          <w:noProof/>
        </w:rPr>
      </w:r>
      <w:r>
        <w:rPr>
          <w:noProof/>
        </w:rPr>
        <w:fldChar w:fldCharType="separate"/>
      </w:r>
      <w:ins w:id="582" w:author="Birklhuber Bernd" w:date="2025-11-19T11:27:00Z">
        <w:r w:rsidR="0099529F">
          <w:rPr>
            <w:noProof/>
          </w:rPr>
          <w:t>67</w:t>
        </w:r>
      </w:ins>
      <w:ins w:id="583" w:author="Birklhuber Bernd" w:date="2025-10-10T15:39:00Z">
        <w:r>
          <w:rPr>
            <w:noProof/>
          </w:rPr>
          <w:fldChar w:fldCharType="end"/>
        </w:r>
      </w:ins>
    </w:p>
    <w:p w14:paraId="25865D0E" w14:textId="3F861039" w:rsidR="00365408" w:rsidRDefault="00365408">
      <w:pPr>
        <w:pStyle w:val="Verzeichnis2"/>
        <w:rPr>
          <w:ins w:id="584" w:author="Birklhuber Bernd" w:date="2025-10-10T15:39:00Z"/>
          <w:rFonts w:ascii="Calibri" w:eastAsia="DengXian" w:hAnsi="Calibri" w:cs="Arial"/>
          <w:b w:val="0"/>
          <w:noProof/>
          <w:kern w:val="2"/>
          <w:sz w:val="24"/>
          <w:szCs w:val="24"/>
          <w:lang w:val="en-US" w:eastAsia="de-DE"/>
        </w:rPr>
      </w:pPr>
      <w:ins w:id="585" w:author="Birklhuber Bernd" w:date="2025-10-10T15:39:00Z">
        <w:r>
          <w:rPr>
            <w:noProof/>
          </w:rPr>
          <w:t>11.5</w:t>
        </w:r>
        <w:r>
          <w:rPr>
            <w:noProof/>
            <w:lang w:eastAsia="en-US"/>
          </w:rPr>
          <w:tab/>
          <w:t>Associated</w:t>
        </w:r>
        <w:r w:rsidRPr="00BF4282">
          <w:rPr>
            <w:b w:val="0"/>
            <w:noProof/>
          </w:rPr>
          <w:t xml:space="preserve"> XML Metadata file</w:t>
        </w:r>
        <w:r>
          <w:rPr>
            <w:noProof/>
          </w:rPr>
          <w:tab/>
        </w:r>
        <w:r>
          <w:rPr>
            <w:noProof/>
          </w:rPr>
          <w:fldChar w:fldCharType="begin"/>
        </w:r>
        <w:r>
          <w:rPr>
            <w:noProof/>
          </w:rPr>
          <w:instrText xml:space="preserve"> PAGEREF _Toc211003318 \h </w:instrText>
        </w:r>
      </w:ins>
      <w:r>
        <w:rPr>
          <w:noProof/>
        </w:rPr>
      </w:r>
      <w:r>
        <w:rPr>
          <w:noProof/>
        </w:rPr>
        <w:fldChar w:fldCharType="separate"/>
      </w:r>
      <w:ins w:id="586" w:author="Birklhuber Bernd" w:date="2025-11-19T11:27:00Z">
        <w:r w:rsidR="0099529F">
          <w:rPr>
            <w:noProof/>
          </w:rPr>
          <w:t>72</w:t>
        </w:r>
      </w:ins>
      <w:ins w:id="587" w:author="Birklhuber Bernd" w:date="2025-10-10T15:39:00Z">
        <w:r>
          <w:rPr>
            <w:noProof/>
          </w:rPr>
          <w:fldChar w:fldCharType="end"/>
        </w:r>
      </w:ins>
    </w:p>
    <w:p w14:paraId="2EACA6A6" w14:textId="673982E5" w:rsidR="00365408" w:rsidRDefault="00365408">
      <w:pPr>
        <w:pStyle w:val="Verzeichnis2"/>
        <w:rPr>
          <w:ins w:id="588" w:author="Birklhuber Bernd" w:date="2025-10-10T15:39:00Z"/>
          <w:rFonts w:ascii="Calibri" w:eastAsia="DengXian" w:hAnsi="Calibri" w:cs="Arial"/>
          <w:b w:val="0"/>
          <w:noProof/>
          <w:kern w:val="2"/>
          <w:sz w:val="24"/>
          <w:szCs w:val="24"/>
          <w:lang w:val="en-US" w:eastAsia="de-DE"/>
        </w:rPr>
      </w:pPr>
      <w:ins w:id="589" w:author="Birklhuber Bernd" w:date="2025-10-10T15:39:00Z">
        <w:r>
          <w:rPr>
            <w:noProof/>
            <w:lang w:eastAsia="en-US"/>
          </w:rPr>
          <w:t>11.6</w:t>
        </w:r>
        <w:r>
          <w:rPr>
            <w:noProof/>
            <w:lang w:eastAsia="en-US"/>
          </w:rPr>
          <w:tab/>
          <w:t>S-401 Exchange Catalogue</w:t>
        </w:r>
        <w:r>
          <w:rPr>
            <w:noProof/>
          </w:rPr>
          <w:tab/>
        </w:r>
        <w:r>
          <w:rPr>
            <w:noProof/>
          </w:rPr>
          <w:fldChar w:fldCharType="begin"/>
        </w:r>
        <w:r>
          <w:rPr>
            <w:noProof/>
          </w:rPr>
          <w:instrText xml:space="preserve"> PAGEREF _Toc211003319 \h </w:instrText>
        </w:r>
      </w:ins>
      <w:r>
        <w:rPr>
          <w:noProof/>
        </w:rPr>
      </w:r>
      <w:r>
        <w:rPr>
          <w:noProof/>
        </w:rPr>
        <w:fldChar w:fldCharType="separate"/>
      </w:r>
      <w:ins w:id="590" w:author="Birklhuber Bernd" w:date="2025-11-19T11:27:00Z">
        <w:r w:rsidR="0099529F">
          <w:rPr>
            <w:noProof/>
          </w:rPr>
          <w:t>72</w:t>
        </w:r>
      </w:ins>
      <w:ins w:id="591" w:author="Birklhuber Bernd" w:date="2025-10-10T15:39:00Z">
        <w:r>
          <w:rPr>
            <w:noProof/>
          </w:rPr>
          <w:fldChar w:fldCharType="end"/>
        </w:r>
      </w:ins>
    </w:p>
    <w:p w14:paraId="3081E980" w14:textId="7C18258A" w:rsidR="00365408" w:rsidRDefault="00365408">
      <w:pPr>
        <w:pStyle w:val="Verzeichnis2"/>
        <w:rPr>
          <w:ins w:id="592" w:author="Birklhuber Bernd" w:date="2025-10-10T15:39:00Z"/>
          <w:rFonts w:ascii="Calibri" w:eastAsia="DengXian" w:hAnsi="Calibri" w:cs="Arial"/>
          <w:b w:val="0"/>
          <w:noProof/>
          <w:kern w:val="2"/>
          <w:sz w:val="24"/>
          <w:szCs w:val="24"/>
          <w:lang w:val="en-US" w:eastAsia="de-DE"/>
        </w:rPr>
      </w:pPr>
      <w:ins w:id="593" w:author="Birklhuber Bernd" w:date="2025-10-10T15:39:00Z">
        <w:r>
          <w:rPr>
            <w:noProof/>
          </w:rPr>
          <w:t>11.7</w:t>
        </w:r>
        <w:r>
          <w:rPr>
            <w:noProof/>
          </w:rPr>
          <w:tab/>
          <w:t>Data integrity and encryption</w:t>
        </w:r>
        <w:r>
          <w:rPr>
            <w:noProof/>
          </w:rPr>
          <w:tab/>
        </w:r>
        <w:r>
          <w:rPr>
            <w:noProof/>
          </w:rPr>
          <w:fldChar w:fldCharType="begin"/>
        </w:r>
        <w:r>
          <w:rPr>
            <w:noProof/>
          </w:rPr>
          <w:instrText xml:space="preserve"> PAGEREF _Toc211003320 \h </w:instrText>
        </w:r>
      </w:ins>
      <w:r>
        <w:rPr>
          <w:noProof/>
        </w:rPr>
      </w:r>
      <w:r>
        <w:rPr>
          <w:noProof/>
        </w:rPr>
        <w:fldChar w:fldCharType="separate"/>
      </w:r>
      <w:ins w:id="594" w:author="Birklhuber Bernd" w:date="2025-11-19T11:27:00Z">
        <w:r w:rsidR="0099529F">
          <w:rPr>
            <w:noProof/>
          </w:rPr>
          <w:t>72</w:t>
        </w:r>
      </w:ins>
      <w:ins w:id="595" w:author="Birklhuber Bernd" w:date="2025-10-10T15:39:00Z">
        <w:r>
          <w:rPr>
            <w:noProof/>
          </w:rPr>
          <w:fldChar w:fldCharType="end"/>
        </w:r>
      </w:ins>
    </w:p>
    <w:p w14:paraId="02E79A03" w14:textId="51874DF9" w:rsidR="00365408" w:rsidRDefault="00365408">
      <w:pPr>
        <w:pStyle w:val="Verzeichnis1"/>
        <w:rPr>
          <w:ins w:id="596" w:author="Birklhuber Bernd" w:date="2025-10-10T15:39:00Z"/>
          <w:rFonts w:ascii="Calibri" w:eastAsia="DengXian" w:hAnsi="Calibri" w:cs="Arial"/>
          <w:b w:val="0"/>
          <w:noProof/>
          <w:kern w:val="2"/>
          <w:sz w:val="24"/>
          <w:szCs w:val="24"/>
          <w:lang w:val="en-US" w:eastAsia="de-DE"/>
        </w:rPr>
      </w:pPr>
      <w:ins w:id="597" w:author="Birklhuber Bernd" w:date="2025-10-10T15:39:00Z">
        <w:r>
          <w:rPr>
            <w:noProof/>
          </w:rPr>
          <w:t>12</w:t>
        </w:r>
        <w:r>
          <w:rPr>
            <w:noProof/>
          </w:rPr>
          <w:tab/>
          <w:t>Metadata</w:t>
        </w:r>
        <w:r>
          <w:rPr>
            <w:noProof/>
          </w:rPr>
          <w:tab/>
        </w:r>
        <w:r>
          <w:rPr>
            <w:noProof/>
          </w:rPr>
          <w:fldChar w:fldCharType="begin"/>
        </w:r>
        <w:r>
          <w:rPr>
            <w:noProof/>
          </w:rPr>
          <w:instrText xml:space="preserve"> PAGEREF _Toc211003321 \h </w:instrText>
        </w:r>
      </w:ins>
      <w:r>
        <w:rPr>
          <w:noProof/>
        </w:rPr>
      </w:r>
      <w:r>
        <w:rPr>
          <w:noProof/>
        </w:rPr>
        <w:fldChar w:fldCharType="separate"/>
      </w:r>
      <w:ins w:id="598" w:author="Birklhuber Bernd" w:date="2025-11-19T11:27:00Z">
        <w:r w:rsidR="0099529F">
          <w:rPr>
            <w:noProof/>
          </w:rPr>
          <w:t>73</w:t>
        </w:r>
      </w:ins>
      <w:ins w:id="599" w:author="Birklhuber Bernd" w:date="2025-10-10T15:39:00Z">
        <w:r>
          <w:rPr>
            <w:noProof/>
          </w:rPr>
          <w:fldChar w:fldCharType="end"/>
        </w:r>
      </w:ins>
    </w:p>
    <w:p w14:paraId="0A0C15A6" w14:textId="4B1D2FB3" w:rsidR="00365408" w:rsidRDefault="00365408">
      <w:pPr>
        <w:pStyle w:val="Verzeichnis2"/>
        <w:rPr>
          <w:ins w:id="600" w:author="Birklhuber Bernd" w:date="2025-10-10T15:39:00Z"/>
          <w:rFonts w:ascii="Calibri" w:eastAsia="DengXian" w:hAnsi="Calibri" w:cs="Arial"/>
          <w:b w:val="0"/>
          <w:noProof/>
          <w:kern w:val="2"/>
          <w:sz w:val="24"/>
          <w:szCs w:val="24"/>
          <w:lang w:val="en-US" w:eastAsia="de-DE"/>
        </w:rPr>
      </w:pPr>
      <w:ins w:id="601" w:author="Birklhuber Bernd" w:date="2025-10-10T15:39:00Z">
        <w:r>
          <w:rPr>
            <w:noProof/>
          </w:rPr>
          <w:t>12.1</w:t>
        </w:r>
        <w:r>
          <w:rPr>
            <w:noProof/>
          </w:rPr>
          <w:tab/>
          <w:t>Introduction</w:t>
        </w:r>
        <w:r>
          <w:rPr>
            <w:noProof/>
          </w:rPr>
          <w:tab/>
        </w:r>
        <w:r>
          <w:rPr>
            <w:noProof/>
          </w:rPr>
          <w:fldChar w:fldCharType="begin"/>
        </w:r>
        <w:r>
          <w:rPr>
            <w:noProof/>
          </w:rPr>
          <w:instrText xml:space="preserve"> PAGEREF _Toc211003322 \h </w:instrText>
        </w:r>
      </w:ins>
      <w:r>
        <w:rPr>
          <w:noProof/>
        </w:rPr>
      </w:r>
      <w:r>
        <w:rPr>
          <w:noProof/>
        </w:rPr>
        <w:fldChar w:fldCharType="separate"/>
      </w:r>
      <w:ins w:id="602" w:author="Birklhuber Bernd" w:date="2025-11-19T11:27:00Z">
        <w:r w:rsidR="0099529F">
          <w:rPr>
            <w:noProof/>
          </w:rPr>
          <w:t>73</w:t>
        </w:r>
      </w:ins>
      <w:ins w:id="603" w:author="Birklhuber Bernd" w:date="2025-10-10T15:39:00Z">
        <w:r>
          <w:rPr>
            <w:noProof/>
          </w:rPr>
          <w:fldChar w:fldCharType="end"/>
        </w:r>
      </w:ins>
    </w:p>
    <w:p w14:paraId="0CA72966" w14:textId="742988E5" w:rsidR="00365408" w:rsidRDefault="00365408">
      <w:pPr>
        <w:pStyle w:val="Verzeichnis3"/>
        <w:rPr>
          <w:ins w:id="604" w:author="Birklhuber Bernd" w:date="2025-10-10T15:39:00Z"/>
          <w:rFonts w:ascii="Calibri" w:eastAsia="DengXian" w:hAnsi="Calibri" w:cs="Arial"/>
          <w:b w:val="0"/>
          <w:noProof/>
          <w:kern w:val="2"/>
          <w:sz w:val="24"/>
          <w:szCs w:val="24"/>
          <w:lang w:val="en-US" w:eastAsia="de-DE"/>
        </w:rPr>
      </w:pPr>
      <w:ins w:id="605" w:author="Birklhuber Bernd" w:date="2025-10-10T15:39:00Z">
        <w:r>
          <w:rPr>
            <w:noProof/>
          </w:rPr>
          <w:t>12.1.1</w:t>
        </w:r>
        <w:r w:rsidRPr="00BF4282">
          <w:rPr>
            <w:noProof/>
            <w:color w:val="000000"/>
          </w:rPr>
          <w:tab/>
          <w:t>S100_ExchangeCatalogue</w:t>
        </w:r>
        <w:r>
          <w:rPr>
            <w:noProof/>
          </w:rPr>
          <w:tab/>
        </w:r>
        <w:r>
          <w:rPr>
            <w:noProof/>
          </w:rPr>
          <w:fldChar w:fldCharType="begin"/>
        </w:r>
        <w:r>
          <w:rPr>
            <w:noProof/>
          </w:rPr>
          <w:instrText xml:space="preserve"> PAGEREF _Toc211003323 \h </w:instrText>
        </w:r>
      </w:ins>
      <w:r>
        <w:rPr>
          <w:noProof/>
        </w:rPr>
      </w:r>
      <w:r>
        <w:rPr>
          <w:noProof/>
        </w:rPr>
        <w:fldChar w:fldCharType="separate"/>
      </w:r>
      <w:ins w:id="606" w:author="Birklhuber Bernd" w:date="2025-11-19T11:27:00Z">
        <w:r w:rsidR="0099529F">
          <w:rPr>
            <w:noProof/>
          </w:rPr>
          <w:t>78</w:t>
        </w:r>
      </w:ins>
      <w:ins w:id="607" w:author="Birklhuber Bernd" w:date="2025-10-10T15:39:00Z">
        <w:r>
          <w:rPr>
            <w:noProof/>
          </w:rPr>
          <w:fldChar w:fldCharType="end"/>
        </w:r>
      </w:ins>
    </w:p>
    <w:p w14:paraId="03EBD8FC" w14:textId="539334B0" w:rsidR="00365408" w:rsidRDefault="00365408">
      <w:pPr>
        <w:pStyle w:val="Verzeichnis3"/>
        <w:rPr>
          <w:ins w:id="608" w:author="Birklhuber Bernd" w:date="2025-10-10T15:39:00Z"/>
          <w:rFonts w:ascii="Calibri" w:eastAsia="DengXian" w:hAnsi="Calibri" w:cs="Arial"/>
          <w:b w:val="0"/>
          <w:noProof/>
          <w:kern w:val="2"/>
          <w:sz w:val="24"/>
          <w:szCs w:val="24"/>
          <w:lang w:val="en-US" w:eastAsia="de-DE"/>
        </w:rPr>
      </w:pPr>
      <w:ins w:id="609" w:author="Birklhuber Bernd" w:date="2025-10-10T15:39:00Z">
        <w:r>
          <w:rPr>
            <w:noProof/>
          </w:rPr>
          <w:t>12.1.2</w:t>
        </w:r>
        <w:r>
          <w:rPr>
            <w:noProof/>
          </w:rPr>
          <w:tab/>
          <w:t>S100_DatasetDiscoveryMetadata</w:t>
        </w:r>
        <w:r>
          <w:rPr>
            <w:noProof/>
          </w:rPr>
          <w:tab/>
        </w:r>
        <w:r>
          <w:rPr>
            <w:noProof/>
          </w:rPr>
          <w:fldChar w:fldCharType="begin"/>
        </w:r>
        <w:r>
          <w:rPr>
            <w:noProof/>
          </w:rPr>
          <w:instrText xml:space="preserve"> PAGEREF _Toc211003324 \h </w:instrText>
        </w:r>
      </w:ins>
      <w:r>
        <w:rPr>
          <w:noProof/>
        </w:rPr>
      </w:r>
      <w:r>
        <w:rPr>
          <w:noProof/>
        </w:rPr>
        <w:fldChar w:fldCharType="separate"/>
      </w:r>
      <w:ins w:id="610" w:author="Birklhuber Bernd" w:date="2025-11-19T11:27:00Z">
        <w:r w:rsidR="0099529F">
          <w:rPr>
            <w:noProof/>
          </w:rPr>
          <w:t>79</w:t>
        </w:r>
      </w:ins>
      <w:ins w:id="611" w:author="Birklhuber Bernd" w:date="2025-10-10T15:39:00Z">
        <w:r>
          <w:rPr>
            <w:noProof/>
          </w:rPr>
          <w:fldChar w:fldCharType="end"/>
        </w:r>
      </w:ins>
    </w:p>
    <w:p w14:paraId="6A49C631" w14:textId="5CC28F94" w:rsidR="00365408" w:rsidRDefault="00365408" w:rsidP="00365408">
      <w:pPr>
        <w:pStyle w:val="Verzeichnis3"/>
        <w:rPr>
          <w:ins w:id="612" w:author="Birklhuber Bernd" w:date="2025-10-10T15:39:00Z"/>
          <w:rFonts w:ascii="Calibri" w:eastAsia="DengXian" w:hAnsi="Calibri" w:cs="Arial"/>
          <w:b w:val="0"/>
          <w:noProof/>
          <w:kern w:val="2"/>
          <w:sz w:val="24"/>
          <w:szCs w:val="24"/>
          <w:lang w:val="en-US" w:eastAsia="de-DE"/>
        </w:rPr>
      </w:pPr>
    </w:p>
    <w:p w14:paraId="2B4539B7" w14:textId="62B5AE84" w:rsidR="00365408" w:rsidRDefault="00365408">
      <w:pPr>
        <w:pStyle w:val="Verzeichnis3"/>
        <w:rPr>
          <w:ins w:id="613" w:author="Birklhuber Bernd" w:date="2025-10-10T15:39:00Z"/>
          <w:rFonts w:ascii="Calibri" w:eastAsia="DengXian" w:hAnsi="Calibri" w:cs="Arial"/>
          <w:b w:val="0"/>
          <w:noProof/>
          <w:kern w:val="2"/>
          <w:sz w:val="24"/>
          <w:szCs w:val="24"/>
          <w:lang w:val="en-US" w:eastAsia="de-DE"/>
        </w:rPr>
      </w:pPr>
      <w:ins w:id="614" w:author="Birklhuber Bernd" w:date="2025-10-10T15:39:00Z">
        <w:r>
          <w:rPr>
            <w:noProof/>
          </w:rPr>
          <w:t>12.1.3</w:t>
        </w:r>
        <w:r>
          <w:rPr>
            <w:noProof/>
          </w:rPr>
          <w:tab/>
          <w:t>S100_CatalogueDiscoveryMetadata</w:t>
        </w:r>
        <w:r>
          <w:rPr>
            <w:noProof/>
          </w:rPr>
          <w:tab/>
        </w:r>
        <w:r>
          <w:rPr>
            <w:noProof/>
          </w:rPr>
          <w:fldChar w:fldCharType="begin"/>
        </w:r>
        <w:r>
          <w:rPr>
            <w:noProof/>
          </w:rPr>
          <w:instrText xml:space="preserve"> PAGEREF _Toc211003383 \h </w:instrText>
        </w:r>
      </w:ins>
      <w:r>
        <w:rPr>
          <w:noProof/>
        </w:rPr>
      </w:r>
      <w:r>
        <w:rPr>
          <w:noProof/>
        </w:rPr>
        <w:fldChar w:fldCharType="separate"/>
      </w:r>
      <w:ins w:id="615" w:author="Birklhuber Bernd" w:date="2025-11-19T11:27:00Z">
        <w:r w:rsidR="0099529F">
          <w:rPr>
            <w:noProof/>
          </w:rPr>
          <w:t>90</w:t>
        </w:r>
      </w:ins>
      <w:ins w:id="616" w:author="Birklhuber Bernd" w:date="2025-10-10T15:39:00Z">
        <w:r>
          <w:rPr>
            <w:noProof/>
          </w:rPr>
          <w:fldChar w:fldCharType="end"/>
        </w:r>
      </w:ins>
    </w:p>
    <w:p w14:paraId="19C3FB3F" w14:textId="439F860E" w:rsidR="00365408" w:rsidRDefault="00365408">
      <w:pPr>
        <w:pStyle w:val="Verzeichnis2"/>
        <w:rPr>
          <w:ins w:id="617" w:author="Birklhuber Bernd" w:date="2025-10-10T15:39:00Z"/>
          <w:rFonts w:ascii="Calibri" w:eastAsia="DengXian" w:hAnsi="Calibri" w:cs="Arial"/>
          <w:b w:val="0"/>
          <w:noProof/>
          <w:kern w:val="2"/>
          <w:sz w:val="24"/>
          <w:szCs w:val="24"/>
          <w:lang w:val="en-US" w:eastAsia="de-DE"/>
        </w:rPr>
      </w:pPr>
      <w:ins w:id="618" w:author="Birklhuber Bernd" w:date="2025-10-10T15:39:00Z">
        <w:r>
          <w:rPr>
            <w:noProof/>
            <w:lang w:eastAsia="en-GB"/>
          </w:rPr>
          <w:t>12.2</w:t>
        </w:r>
        <w:r>
          <w:rPr>
            <w:noProof/>
            <w:lang w:eastAsia="en-GB"/>
          </w:rPr>
          <w:tab/>
          <w:t>Language</w:t>
        </w:r>
        <w:r>
          <w:rPr>
            <w:noProof/>
          </w:rPr>
          <w:tab/>
        </w:r>
        <w:r>
          <w:rPr>
            <w:noProof/>
          </w:rPr>
          <w:fldChar w:fldCharType="begin"/>
        </w:r>
        <w:r>
          <w:rPr>
            <w:noProof/>
          </w:rPr>
          <w:instrText xml:space="preserve"> PAGEREF _Toc211003384 \h </w:instrText>
        </w:r>
      </w:ins>
      <w:r>
        <w:rPr>
          <w:noProof/>
        </w:rPr>
      </w:r>
      <w:r>
        <w:rPr>
          <w:noProof/>
        </w:rPr>
        <w:fldChar w:fldCharType="separate"/>
      </w:r>
      <w:ins w:id="619" w:author="Birklhuber Bernd" w:date="2025-11-19T11:27:00Z">
        <w:r w:rsidR="0099529F">
          <w:rPr>
            <w:noProof/>
          </w:rPr>
          <w:t>93</w:t>
        </w:r>
      </w:ins>
      <w:ins w:id="620" w:author="Birklhuber Bernd" w:date="2025-10-10T15:39:00Z">
        <w:r>
          <w:rPr>
            <w:noProof/>
          </w:rPr>
          <w:fldChar w:fldCharType="end"/>
        </w:r>
      </w:ins>
    </w:p>
    <w:p w14:paraId="0E8A6A98" w14:textId="7E31875B" w:rsidR="00365408" w:rsidRDefault="00365408">
      <w:pPr>
        <w:pStyle w:val="Verzeichnis1"/>
        <w:rPr>
          <w:ins w:id="621" w:author="Birklhuber Bernd" w:date="2025-10-10T15:39:00Z"/>
          <w:rFonts w:ascii="Calibri" w:eastAsia="DengXian" w:hAnsi="Calibri" w:cs="Arial"/>
          <w:b w:val="0"/>
          <w:noProof/>
          <w:kern w:val="2"/>
          <w:sz w:val="24"/>
          <w:szCs w:val="24"/>
          <w:lang w:val="en-US" w:eastAsia="de-DE"/>
        </w:rPr>
      </w:pPr>
      <w:ins w:id="622" w:author="Birklhuber Bernd" w:date="2025-10-10T15:39:00Z">
        <w:r w:rsidRPr="00BF4282">
          <w:rPr>
            <w:rFonts w:eastAsia="Times New Roman" w:cs="Arial"/>
            <w:noProof/>
            <w:lang w:eastAsia="en-US"/>
          </w:rPr>
          <w:t>Annex A – Data Classification and Encoding Guide</w:t>
        </w:r>
        <w:r>
          <w:rPr>
            <w:noProof/>
          </w:rPr>
          <w:tab/>
        </w:r>
        <w:r>
          <w:rPr>
            <w:noProof/>
          </w:rPr>
          <w:fldChar w:fldCharType="begin"/>
        </w:r>
        <w:r>
          <w:rPr>
            <w:noProof/>
          </w:rPr>
          <w:instrText xml:space="preserve"> PAGEREF _Toc211003385 \h </w:instrText>
        </w:r>
      </w:ins>
      <w:r>
        <w:rPr>
          <w:noProof/>
        </w:rPr>
      </w:r>
      <w:r>
        <w:rPr>
          <w:noProof/>
        </w:rPr>
        <w:fldChar w:fldCharType="separate"/>
      </w:r>
      <w:ins w:id="623" w:author="Birklhuber Bernd" w:date="2025-11-19T11:27:00Z">
        <w:r w:rsidR="0099529F">
          <w:rPr>
            <w:noProof/>
          </w:rPr>
          <w:t>97</w:t>
        </w:r>
      </w:ins>
      <w:ins w:id="624" w:author="Birklhuber Bernd" w:date="2025-10-10T15:39:00Z">
        <w:r>
          <w:rPr>
            <w:noProof/>
          </w:rPr>
          <w:fldChar w:fldCharType="end"/>
        </w:r>
      </w:ins>
    </w:p>
    <w:p w14:paraId="6F28005D" w14:textId="4433ECBA" w:rsidR="00365408" w:rsidRDefault="00365408">
      <w:pPr>
        <w:pStyle w:val="Verzeichnis1"/>
        <w:rPr>
          <w:ins w:id="625" w:author="Birklhuber Bernd" w:date="2025-10-10T15:39:00Z"/>
          <w:rFonts w:ascii="Calibri" w:eastAsia="DengXian" w:hAnsi="Calibri" w:cs="Arial"/>
          <w:b w:val="0"/>
          <w:noProof/>
          <w:kern w:val="2"/>
          <w:sz w:val="24"/>
          <w:szCs w:val="24"/>
          <w:lang w:val="en-US" w:eastAsia="de-DE"/>
        </w:rPr>
      </w:pPr>
      <w:ins w:id="626" w:author="Birklhuber Bernd" w:date="2025-10-10T15:39:00Z">
        <w:r w:rsidRPr="00BF4282">
          <w:rPr>
            <w:rFonts w:eastAsia="Times New Roman" w:cs="Arial"/>
            <w:noProof/>
            <w:lang w:eastAsia="en-US"/>
          </w:rPr>
          <w:t>ANNEX B - NORMATIVE</w:t>
        </w:r>
        <w:r>
          <w:rPr>
            <w:noProof/>
          </w:rPr>
          <w:tab/>
        </w:r>
        <w:r>
          <w:rPr>
            <w:noProof/>
          </w:rPr>
          <w:fldChar w:fldCharType="begin"/>
        </w:r>
        <w:r>
          <w:rPr>
            <w:noProof/>
          </w:rPr>
          <w:instrText xml:space="preserve"> PAGEREF _Toc211003386 \h </w:instrText>
        </w:r>
      </w:ins>
      <w:r>
        <w:rPr>
          <w:noProof/>
        </w:rPr>
      </w:r>
      <w:r>
        <w:rPr>
          <w:noProof/>
        </w:rPr>
        <w:fldChar w:fldCharType="separate"/>
      </w:r>
      <w:ins w:id="627" w:author="Birklhuber Bernd" w:date="2025-11-19T11:27:00Z">
        <w:r w:rsidR="0099529F">
          <w:rPr>
            <w:noProof/>
          </w:rPr>
          <w:t>99</w:t>
        </w:r>
      </w:ins>
      <w:ins w:id="628" w:author="Birklhuber Bernd" w:date="2025-10-10T15:39:00Z">
        <w:r>
          <w:rPr>
            <w:noProof/>
          </w:rPr>
          <w:fldChar w:fldCharType="end"/>
        </w:r>
      </w:ins>
    </w:p>
    <w:p w14:paraId="4011A359" w14:textId="7C15DB07" w:rsidR="00365408" w:rsidRDefault="00365408">
      <w:pPr>
        <w:pStyle w:val="Verzeichnis1"/>
        <w:rPr>
          <w:ins w:id="629" w:author="Birklhuber Bernd" w:date="2025-10-10T15:39:00Z"/>
          <w:rFonts w:ascii="Calibri" w:eastAsia="DengXian" w:hAnsi="Calibri" w:cs="Arial"/>
          <w:b w:val="0"/>
          <w:noProof/>
          <w:kern w:val="2"/>
          <w:sz w:val="24"/>
          <w:szCs w:val="24"/>
          <w:lang w:val="de-DE" w:eastAsia="de-DE"/>
        </w:rPr>
      </w:pPr>
      <w:ins w:id="630" w:author="Birklhuber Bernd" w:date="2025-10-10T15:39:00Z">
        <w:r w:rsidRPr="00BF4282">
          <w:rPr>
            <w:rFonts w:eastAsia="Times New Roman" w:cs="Arial"/>
            <w:noProof/>
            <w:lang w:eastAsia="en-US"/>
          </w:rPr>
          <w:tab/>
        </w:r>
        <w:r>
          <w:rPr>
            <w:noProof/>
          </w:rPr>
          <w:tab/>
        </w:r>
        <w:r>
          <w:rPr>
            <w:noProof/>
          </w:rPr>
          <w:fldChar w:fldCharType="begin"/>
        </w:r>
        <w:r>
          <w:rPr>
            <w:noProof/>
          </w:rPr>
          <w:instrText xml:space="preserve"> PAGEREF _Toc211003388 \h </w:instrText>
        </w:r>
      </w:ins>
      <w:r>
        <w:rPr>
          <w:noProof/>
        </w:rPr>
      </w:r>
      <w:r>
        <w:rPr>
          <w:noProof/>
        </w:rPr>
        <w:fldChar w:fldCharType="separate"/>
      </w:r>
      <w:ins w:id="631" w:author="Birklhuber Bernd" w:date="2025-11-19T11:27:00Z">
        <w:r w:rsidR="0099529F">
          <w:rPr>
            <w:noProof/>
          </w:rPr>
          <w:t>120</w:t>
        </w:r>
      </w:ins>
      <w:ins w:id="632" w:author="Birklhuber Bernd" w:date="2025-10-10T15:39:00Z">
        <w:r>
          <w:rPr>
            <w:noProof/>
          </w:rPr>
          <w:fldChar w:fldCharType="end"/>
        </w:r>
      </w:ins>
    </w:p>
    <w:p w14:paraId="2FDFDE59" w14:textId="7FB474F4" w:rsidR="00453023" w:rsidRPr="00E27500" w:rsidDel="00365408" w:rsidRDefault="007260E2">
      <w:pPr>
        <w:pStyle w:val="Verzeichnis1"/>
        <w:rPr>
          <w:del w:id="633" w:author="Birklhuber Bernd" w:date="2025-10-10T15:39:00Z"/>
          <w:rFonts w:ascii="Cambria" w:hAnsi="Cambria" w:cs="Arial"/>
          <w:b w:val="0"/>
          <w:noProof/>
          <w:sz w:val="22"/>
          <w:szCs w:val="22"/>
          <w:lang w:eastAsia="nl-BE"/>
        </w:rPr>
      </w:pPr>
      <w:del w:id="634" w:author="Birklhuber Bernd" w:date="2025-10-10T15:39:00Z">
        <w:r w:rsidRPr="00D22CCD" w:rsidDel="00365408">
          <w:rPr>
            <w:noProof/>
          </w:rPr>
          <w:delText>Introduction</w:delText>
        </w:r>
        <w:r w:rsidRPr="00D22CCD" w:rsidDel="00365408">
          <w:rPr>
            <w:noProof/>
          </w:rPr>
          <w:tab/>
          <w:delText>10</w:delText>
        </w:r>
      </w:del>
    </w:p>
    <w:p w14:paraId="3A61C35D" w14:textId="23072F79" w:rsidR="00453023" w:rsidRPr="00E27500" w:rsidDel="00365408" w:rsidRDefault="007260E2">
      <w:pPr>
        <w:pStyle w:val="Verzeichnis1"/>
        <w:rPr>
          <w:del w:id="635" w:author="Birklhuber Bernd" w:date="2025-10-10T15:39:00Z"/>
          <w:rFonts w:ascii="Cambria" w:hAnsi="Cambria" w:cs="Arial"/>
          <w:b w:val="0"/>
          <w:noProof/>
          <w:sz w:val="22"/>
          <w:szCs w:val="22"/>
          <w:lang w:eastAsia="nl-BE"/>
        </w:rPr>
      </w:pPr>
      <w:del w:id="636" w:author="Birklhuber Bernd" w:date="2025-10-10T15:39:00Z">
        <w:r w:rsidRPr="00D22CCD" w:rsidDel="00365408">
          <w:rPr>
            <w:noProof/>
          </w:rPr>
          <w:delText>1</w:delText>
        </w:r>
        <w:r w:rsidRPr="00D22CCD" w:rsidDel="00365408">
          <w:rPr>
            <w:noProof/>
          </w:rPr>
          <w:tab/>
          <w:delText>Overview</w:delText>
        </w:r>
        <w:r w:rsidRPr="00D22CCD" w:rsidDel="00365408">
          <w:rPr>
            <w:noProof/>
          </w:rPr>
          <w:tab/>
          <w:delText>11</w:delText>
        </w:r>
      </w:del>
    </w:p>
    <w:p w14:paraId="5390A81E" w14:textId="39FB0AC7" w:rsidR="00453023" w:rsidRPr="00E27500" w:rsidDel="00365408" w:rsidRDefault="007260E2">
      <w:pPr>
        <w:pStyle w:val="Verzeichnis2"/>
        <w:rPr>
          <w:del w:id="637" w:author="Birklhuber Bernd" w:date="2025-10-10T15:39:00Z"/>
          <w:rFonts w:ascii="Cambria" w:hAnsi="Cambria" w:cs="Arial"/>
          <w:b w:val="0"/>
          <w:noProof/>
          <w:sz w:val="22"/>
          <w:szCs w:val="22"/>
          <w:lang w:eastAsia="nl-BE"/>
        </w:rPr>
      </w:pPr>
      <w:del w:id="638" w:author="Birklhuber Bernd" w:date="2025-10-10T15:39:00Z">
        <w:r w:rsidRPr="00D22CCD" w:rsidDel="00365408">
          <w:rPr>
            <w:noProof/>
          </w:rPr>
          <w:delText>1.1</w:delText>
        </w:r>
        <w:r w:rsidRPr="00D22CCD" w:rsidDel="00365408">
          <w:rPr>
            <w:noProof/>
          </w:rPr>
          <w:tab/>
          <w:delText>Scope</w:delText>
        </w:r>
        <w:r w:rsidRPr="00D22CCD" w:rsidDel="00365408">
          <w:rPr>
            <w:noProof/>
          </w:rPr>
          <w:tab/>
          <w:delText>11</w:delText>
        </w:r>
      </w:del>
    </w:p>
    <w:p w14:paraId="6F8E5EDD" w14:textId="0A624A6E" w:rsidR="00453023" w:rsidRPr="00E27500" w:rsidDel="00365408" w:rsidRDefault="007260E2">
      <w:pPr>
        <w:pStyle w:val="Verzeichnis2"/>
        <w:rPr>
          <w:del w:id="639" w:author="Birklhuber Bernd" w:date="2025-10-10T15:39:00Z"/>
          <w:rFonts w:ascii="Cambria" w:hAnsi="Cambria" w:cs="Arial"/>
          <w:b w:val="0"/>
          <w:noProof/>
          <w:sz w:val="22"/>
          <w:szCs w:val="22"/>
          <w:lang w:eastAsia="nl-BE"/>
        </w:rPr>
      </w:pPr>
      <w:del w:id="640" w:author="Birklhuber Bernd" w:date="2025-10-10T15:39:00Z">
        <w:r w:rsidRPr="00D22CCD" w:rsidDel="00365408">
          <w:rPr>
            <w:noProof/>
            <w:lang w:eastAsia="en-GB"/>
          </w:rPr>
          <w:delText>1.2</w:delText>
        </w:r>
        <w:r w:rsidRPr="00D22CCD" w:rsidDel="00365408">
          <w:rPr>
            <w:noProof/>
            <w:lang w:eastAsia="en-GB"/>
          </w:rPr>
          <w:tab/>
          <w:delText>References</w:delText>
        </w:r>
        <w:r w:rsidRPr="00D22CCD" w:rsidDel="00365408">
          <w:rPr>
            <w:noProof/>
          </w:rPr>
          <w:tab/>
          <w:delText>11</w:delText>
        </w:r>
      </w:del>
    </w:p>
    <w:p w14:paraId="43DA2791" w14:textId="2F46594E" w:rsidR="00453023" w:rsidRPr="00E27500" w:rsidDel="00365408" w:rsidRDefault="007260E2">
      <w:pPr>
        <w:pStyle w:val="Verzeichnis2"/>
        <w:rPr>
          <w:del w:id="641" w:author="Birklhuber Bernd" w:date="2025-10-10T15:39:00Z"/>
          <w:rFonts w:ascii="Cambria" w:hAnsi="Cambria" w:cs="Arial"/>
          <w:b w:val="0"/>
          <w:noProof/>
          <w:sz w:val="22"/>
          <w:szCs w:val="22"/>
          <w:lang w:eastAsia="nl-BE"/>
        </w:rPr>
      </w:pPr>
      <w:del w:id="642" w:author="Birklhuber Bernd" w:date="2025-10-10T15:39:00Z">
        <w:r w:rsidRPr="00D22CCD" w:rsidDel="00365408">
          <w:rPr>
            <w:noProof/>
          </w:rPr>
          <w:delText>1.3</w:delText>
        </w:r>
        <w:r w:rsidRPr="00D22CCD" w:rsidDel="00365408">
          <w:rPr>
            <w:noProof/>
          </w:rPr>
          <w:tab/>
          <w:delText>Terms, definitions and abbreviations</w:delText>
        </w:r>
        <w:r w:rsidRPr="00D22CCD" w:rsidDel="00365408">
          <w:rPr>
            <w:noProof/>
          </w:rPr>
          <w:tab/>
          <w:delText>11</w:delText>
        </w:r>
      </w:del>
    </w:p>
    <w:p w14:paraId="232CB314" w14:textId="7A4EA9FB" w:rsidR="00453023" w:rsidRPr="00E27500" w:rsidDel="00365408" w:rsidRDefault="007260E2">
      <w:pPr>
        <w:pStyle w:val="Verzeichnis3"/>
        <w:rPr>
          <w:del w:id="643" w:author="Birklhuber Bernd" w:date="2025-10-10T15:39:00Z"/>
          <w:rFonts w:ascii="Cambria" w:hAnsi="Cambria" w:cs="Arial"/>
          <w:b w:val="0"/>
          <w:noProof/>
          <w:sz w:val="22"/>
          <w:szCs w:val="22"/>
          <w:lang w:eastAsia="nl-BE"/>
        </w:rPr>
      </w:pPr>
      <w:del w:id="644" w:author="Birklhuber Bernd" w:date="2025-10-10T15:39:00Z">
        <w:r w:rsidRPr="00D22CCD" w:rsidDel="00365408">
          <w:rPr>
            <w:noProof/>
          </w:rPr>
          <w:delText>1.3.1</w:delText>
        </w:r>
        <w:r w:rsidRPr="00D22CCD" w:rsidDel="00365408">
          <w:rPr>
            <w:noProof/>
          </w:rPr>
          <w:tab/>
          <w:delText>Use of Language</w:delText>
        </w:r>
        <w:r w:rsidRPr="00D22CCD" w:rsidDel="00365408">
          <w:rPr>
            <w:noProof/>
          </w:rPr>
          <w:tab/>
          <w:delText>11</w:delText>
        </w:r>
      </w:del>
    </w:p>
    <w:p w14:paraId="04DED219" w14:textId="5E82194D" w:rsidR="00453023" w:rsidRPr="00E27500" w:rsidDel="00365408" w:rsidRDefault="007260E2">
      <w:pPr>
        <w:pStyle w:val="Verzeichnis3"/>
        <w:rPr>
          <w:del w:id="645" w:author="Birklhuber Bernd" w:date="2025-10-10T15:39:00Z"/>
          <w:rFonts w:ascii="Cambria" w:hAnsi="Cambria" w:cs="Arial"/>
          <w:b w:val="0"/>
          <w:noProof/>
          <w:sz w:val="22"/>
          <w:szCs w:val="22"/>
          <w:lang w:eastAsia="nl-BE"/>
        </w:rPr>
      </w:pPr>
      <w:del w:id="646" w:author="Birklhuber Bernd" w:date="2025-10-10T15:39:00Z">
        <w:r w:rsidRPr="00D22CCD" w:rsidDel="00365408">
          <w:rPr>
            <w:noProof/>
          </w:rPr>
          <w:delText>1.3.2</w:delText>
        </w:r>
        <w:r w:rsidRPr="00D22CCD" w:rsidDel="00365408">
          <w:rPr>
            <w:noProof/>
          </w:rPr>
          <w:tab/>
          <w:delText>Terms and Definitions</w:delText>
        </w:r>
        <w:r w:rsidRPr="00D22CCD" w:rsidDel="00365408">
          <w:rPr>
            <w:noProof/>
          </w:rPr>
          <w:tab/>
          <w:delText>11</w:delText>
        </w:r>
      </w:del>
    </w:p>
    <w:p w14:paraId="732EB5A9" w14:textId="23A9954B" w:rsidR="00453023" w:rsidRPr="00E27500" w:rsidDel="00365408" w:rsidRDefault="007260E2">
      <w:pPr>
        <w:pStyle w:val="Verzeichnis3"/>
        <w:rPr>
          <w:del w:id="647" w:author="Birklhuber Bernd" w:date="2025-10-10T15:39:00Z"/>
          <w:rFonts w:ascii="Cambria" w:hAnsi="Cambria" w:cs="Arial"/>
          <w:b w:val="0"/>
          <w:noProof/>
          <w:sz w:val="22"/>
          <w:szCs w:val="22"/>
          <w:lang w:eastAsia="nl-BE"/>
        </w:rPr>
      </w:pPr>
      <w:del w:id="648" w:author="Birklhuber Bernd" w:date="2025-10-10T15:39:00Z">
        <w:r w:rsidRPr="00D22CCD" w:rsidDel="00365408">
          <w:rPr>
            <w:noProof/>
          </w:rPr>
          <w:delText>1.3.3</w:delText>
        </w:r>
        <w:r w:rsidRPr="00D22CCD" w:rsidDel="00365408">
          <w:rPr>
            <w:noProof/>
          </w:rPr>
          <w:tab/>
          <w:delText>Abbreviations</w:delText>
        </w:r>
        <w:r w:rsidRPr="00D22CCD" w:rsidDel="00365408">
          <w:rPr>
            <w:noProof/>
          </w:rPr>
          <w:tab/>
          <w:delText>14</w:delText>
        </w:r>
      </w:del>
    </w:p>
    <w:p w14:paraId="61FC1784" w14:textId="2636449C" w:rsidR="00453023" w:rsidRPr="00E27500" w:rsidDel="00365408" w:rsidRDefault="007260E2">
      <w:pPr>
        <w:pStyle w:val="Verzeichnis2"/>
        <w:rPr>
          <w:del w:id="649" w:author="Birklhuber Bernd" w:date="2025-10-10T15:39:00Z"/>
          <w:rFonts w:ascii="Cambria" w:hAnsi="Cambria" w:cs="Arial"/>
          <w:b w:val="0"/>
          <w:noProof/>
          <w:sz w:val="22"/>
          <w:szCs w:val="22"/>
          <w:lang w:eastAsia="nl-BE"/>
        </w:rPr>
      </w:pPr>
      <w:del w:id="650" w:author="Birklhuber Bernd" w:date="2025-10-10T15:39:00Z">
        <w:r w:rsidRPr="00D22CCD" w:rsidDel="00365408">
          <w:rPr>
            <w:noProof/>
          </w:rPr>
          <w:delText>1.4</w:delText>
        </w:r>
        <w:r w:rsidRPr="00D22CCD" w:rsidDel="00365408">
          <w:rPr>
            <w:noProof/>
          </w:rPr>
          <w:tab/>
          <w:delText>S-401 General Data Product Description</w:delText>
        </w:r>
        <w:r w:rsidRPr="00D22CCD" w:rsidDel="00365408">
          <w:rPr>
            <w:noProof/>
          </w:rPr>
          <w:tab/>
          <w:delText>15</w:delText>
        </w:r>
      </w:del>
    </w:p>
    <w:p w14:paraId="1F1F1E5D" w14:textId="48C56A7E" w:rsidR="00453023" w:rsidRPr="00E27500" w:rsidDel="00365408" w:rsidRDefault="007260E2">
      <w:pPr>
        <w:pStyle w:val="Verzeichnis2"/>
        <w:rPr>
          <w:del w:id="651" w:author="Birklhuber Bernd" w:date="2025-10-10T15:39:00Z"/>
          <w:rFonts w:ascii="Cambria" w:hAnsi="Cambria" w:cs="Arial"/>
          <w:b w:val="0"/>
          <w:noProof/>
          <w:sz w:val="22"/>
          <w:szCs w:val="22"/>
          <w:lang w:eastAsia="nl-BE"/>
        </w:rPr>
      </w:pPr>
      <w:del w:id="652" w:author="Birklhuber Bernd" w:date="2025-10-10T15:39:00Z">
        <w:r w:rsidRPr="00D22CCD" w:rsidDel="00365408">
          <w:rPr>
            <w:noProof/>
          </w:rPr>
          <w:delText>1.5</w:delText>
        </w:r>
        <w:r w:rsidRPr="00D22CCD" w:rsidDel="00365408">
          <w:rPr>
            <w:noProof/>
          </w:rPr>
          <w:tab/>
          <w:delText>Data product specification metadata</w:delText>
        </w:r>
        <w:r w:rsidRPr="00D22CCD" w:rsidDel="00365408">
          <w:rPr>
            <w:noProof/>
          </w:rPr>
          <w:tab/>
          <w:delText>16</w:delText>
        </w:r>
      </w:del>
    </w:p>
    <w:p w14:paraId="07DC8F7C" w14:textId="67F8632F" w:rsidR="00453023" w:rsidRPr="00E27500" w:rsidDel="00365408" w:rsidRDefault="007260E2">
      <w:pPr>
        <w:pStyle w:val="Verzeichnis3"/>
        <w:rPr>
          <w:del w:id="653" w:author="Birklhuber Bernd" w:date="2025-10-10T15:39:00Z"/>
          <w:rFonts w:ascii="Cambria" w:hAnsi="Cambria" w:cs="Arial"/>
          <w:b w:val="0"/>
          <w:noProof/>
          <w:sz w:val="22"/>
          <w:szCs w:val="22"/>
          <w:lang w:eastAsia="nl-BE"/>
        </w:rPr>
      </w:pPr>
      <w:del w:id="654" w:author="Birklhuber Bernd" w:date="2025-10-10T15:39:00Z">
        <w:r w:rsidRPr="00D22CCD" w:rsidDel="00365408">
          <w:rPr>
            <w:noProof/>
            <w:lang w:val="en-US" w:eastAsia="en-US"/>
          </w:rPr>
          <w:delText>1.5.1</w:delText>
        </w:r>
        <w:r w:rsidRPr="00D22CCD" w:rsidDel="00365408">
          <w:rPr>
            <w:noProof/>
            <w:lang w:val="en-US" w:eastAsia="en-US"/>
          </w:rPr>
          <w:tab/>
          <w:delText>IEHG Product Specification Maintenance</w:delText>
        </w:r>
        <w:r w:rsidRPr="00D22CCD" w:rsidDel="00365408">
          <w:rPr>
            <w:noProof/>
          </w:rPr>
          <w:tab/>
          <w:delText>17</w:delText>
        </w:r>
      </w:del>
    </w:p>
    <w:p w14:paraId="33793647" w14:textId="6BA234DE" w:rsidR="00453023" w:rsidRPr="00E27500" w:rsidDel="00365408" w:rsidRDefault="007260E2">
      <w:pPr>
        <w:pStyle w:val="Verzeichnis1"/>
        <w:rPr>
          <w:del w:id="655" w:author="Birklhuber Bernd" w:date="2025-10-10T15:39:00Z"/>
          <w:rFonts w:ascii="Cambria" w:hAnsi="Cambria" w:cs="Arial"/>
          <w:b w:val="0"/>
          <w:noProof/>
          <w:sz w:val="22"/>
          <w:szCs w:val="22"/>
          <w:lang w:eastAsia="nl-BE"/>
        </w:rPr>
      </w:pPr>
      <w:del w:id="656" w:author="Birklhuber Bernd" w:date="2025-10-10T15:39:00Z">
        <w:r w:rsidRPr="00D22CCD" w:rsidDel="00365408">
          <w:rPr>
            <w:noProof/>
          </w:rPr>
          <w:delText>2</w:delText>
        </w:r>
        <w:r w:rsidRPr="00D22CCD" w:rsidDel="00365408">
          <w:rPr>
            <w:noProof/>
          </w:rPr>
          <w:tab/>
          <w:delText>Specification Scopes</w:delText>
        </w:r>
        <w:r w:rsidRPr="00D22CCD" w:rsidDel="00365408">
          <w:rPr>
            <w:noProof/>
          </w:rPr>
          <w:tab/>
          <w:delText>17</w:delText>
        </w:r>
      </w:del>
    </w:p>
    <w:p w14:paraId="4C241E67" w14:textId="2F4E511F" w:rsidR="00453023" w:rsidRPr="00E27500" w:rsidDel="00365408" w:rsidRDefault="007260E2">
      <w:pPr>
        <w:pStyle w:val="Verzeichnis1"/>
        <w:rPr>
          <w:del w:id="657" w:author="Birklhuber Bernd" w:date="2025-10-10T15:39:00Z"/>
          <w:rFonts w:ascii="Cambria" w:hAnsi="Cambria" w:cs="Arial"/>
          <w:b w:val="0"/>
          <w:noProof/>
          <w:sz w:val="22"/>
          <w:szCs w:val="22"/>
          <w:lang w:eastAsia="nl-BE"/>
        </w:rPr>
      </w:pPr>
      <w:del w:id="658" w:author="Birklhuber Bernd" w:date="2025-10-10T15:39:00Z">
        <w:r w:rsidRPr="00D22CCD" w:rsidDel="00365408">
          <w:rPr>
            <w:noProof/>
          </w:rPr>
          <w:delText>3</w:delText>
        </w:r>
        <w:r w:rsidRPr="00D22CCD" w:rsidDel="00365408">
          <w:rPr>
            <w:noProof/>
          </w:rPr>
          <w:tab/>
          <w:delText>Dataset Identification</w:delText>
        </w:r>
        <w:r w:rsidRPr="00D22CCD" w:rsidDel="00365408">
          <w:rPr>
            <w:noProof/>
          </w:rPr>
          <w:tab/>
          <w:delText>18</w:delText>
        </w:r>
      </w:del>
    </w:p>
    <w:p w14:paraId="20AF42BE" w14:textId="59A542D1" w:rsidR="00453023" w:rsidRPr="00E27500" w:rsidDel="00365408" w:rsidRDefault="007260E2">
      <w:pPr>
        <w:pStyle w:val="Verzeichnis1"/>
        <w:rPr>
          <w:del w:id="659" w:author="Birklhuber Bernd" w:date="2025-10-10T15:39:00Z"/>
          <w:rFonts w:ascii="Cambria" w:hAnsi="Cambria" w:cs="Arial"/>
          <w:b w:val="0"/>
          <w:noProof/>
          <w:sz w:val="22"/>
          <w:szCs w:val="22"/>
          <w:lang w:eastAsia="nl-BE"/>
        </w:rPr>
      </w:pPr>
      <w:del w:id="660" w:author="Birklhuber Bernd" w:date="2025-10-10T15:39:00Z">
        <w:r w:rsidRPr="00D22CCD" w:rsidDel="00365408">
          <w:rPr>
            <w:noProof/>
          </w:rPr>
          <w:delText>4</w:delText>
        </w:r>
        <w:r w:rsidRPr="00D22CCD" w:rsidDel="00365408">
          <w:rPr>
            <w:noProof/>
          </w:rPr>
          <w:tab/>
          <w:delText>Data Content and structure</w:delText>
        </w:r>
        <w:r w:rsidRPr="00D22CCD" w:rsidDel="00365408">
          <w:rPr>
            <w:noProof/>
          </w:rPr>
          <w:tab/>
          <w:delText>19</w:delText>
        </w:r>
      </w:del>
    </w:p>
    <w:p w14:paraId="7EA02705" w14:textId="35BC249F" w:rsidR="00453023" w:rsidRPr="00E27500" w:rsidDel="00365408" w:rsidRDefault="007260E2">
      <w:pPr>
        <w:pStyle w:val="Verzeichnis2"/>
        <w:rPr>
          <w:del w:id="661" w:author="Birklhuber Bernd" w:date="2025-10-10T15:39:00Z"/>
          <w:rFonts w:ascii="Cambria" w:hAnsi="Cambria" w:cs="Arial"/>
          <w:b w:val="0"/>
          <w:noProof/>
          <w:sz w:val="22"/>
          <w:szCs w:val="22"/>
          <w:lang w:eastAsia="nl-BE"/>
        </w:rPr>
      </w:pPr>
      <w:del w:id="662" w:author="Birklhuber Bernd" w:date="2025-10-10T15:39:00Z">
        <w:r w:rsidRPr="00D22CCD" w:rsidDel="00365408">
          <w:rPr>
            <w:noProof/>
          </w:rPr>
          <w:delText>4.1</w:delText>
        </w:r>
        <w:r w:rsidRPr="00D22CCD" w:rsidDel="00365408">
          <w:rPr>
            <w:noProof/>
          </w:rPr>
          <w:tab/>
          <w:delText>Introduction</w:delText>
        </w:r>
        <w:r w:rsidRPr="00D22CCD" w:rsidDel="00365408">
          <w:rPr>
            <w:noProof/>
          </w:rPr>
          <w:tab/>
          <w:delText>19</w:delText>
        </w:r>
      </w:del>
    </w:p>
    <w:p w14:paraId="6105ED44" w14:textId="4232DBDD" w:rsidR="00453023" w:rsidRPr="00E27500" w:rsidDel="00365408" w:rsidRDefault="007260E2">
      <w:pPr>
        <w:pStyle w:val="Verzeichnis2"/>
        <w:rPr>
          <w:del w:id="663" w:author="Birklhuber Bernd" w:date="2025-10-10T15:39:00Z"/>
          <w:rFonts w:ascii="Cambria" w:hAnsi="Cambria" w:cs="Arial"/>
          <w:b w:val="0"/>
          <w:noProof/>
          <w:sz w:val="22"/>
          <w:szCs w:val="22"/>
          <w:lang w:eastAsia="nl-BE"/>
        </w:rPr>
      </w:pPr>
      <w:del w:id="664" w:author="Birklhuber Bernd" w:date="2025-10-10T15:39:00Z">
        <w:r w:rsidRPr="00D22CCD" w:rsidDel="00365408">
          <w:rPr>
            <w:noProof/>
          </w:rPr>
          <w:delText>4.2</w:delText>
        </w:r>
        <w:r w:rsidRPr="00D22CCD" w:rsidDel="00365408">
          <w:rPr>
            <w:noProof/>
          </w:rPr>
          <w:tab/>
          <w:delText>Application Schema</w:delText>
        </w:r>
        <w:r w:rsidRPr="00D22CCD" w:rsidDel="00365408">
          <w:rPr>
            <w:noProof/>
          </w:rPr>
          <w:tab/>
          <w:delText>19</w:delText>
        </w:r>
      </w:del>
    </w:p>
    <w:p w14:paraId="3B6C2CAF" w14:textId="01D08F3C" w:rsidR="00453023" w:rsidRPr="00E27500" w:rsidDel="00365408" w:rsidRDefault="007260E2">
      <w:pPr>
        <w:pStyle w:val="Verzeichnis2"/>
        <w:rPr>
          <w:del w:id="665" w:author="Birklhuber Bernd" w:date="2025-10-10T15:39:00Z"/>
          <w:rFonts w:ascii="Cambria" w:hAnsi="Cambria" w:cs="Arial"/>
          <w:b w:val="0"/>
          <w:noProof/>
          <w:sz w:val="22"/>
          <w:szCs w:val="22"/>
          <w:lang w:eastAsia="nl-BE"/>
        </w:rPr>
      </w:pPr>
      <w:del w:id="666" w:author="Birklhuber Bernd" w:date="2025-10-10T15:39:00Z">
        <w:r w:rsidRPr="00D22CCD" w:rsidDel="00365408">
          <w:rPr>
            <w:noProof/>
          </w:rPr>
          <w:delText>4.3</w:delText>
        </w:r>
        <w:r w:rsidRPr="00D22CCD" w:rsidDel="00365408">
          <w:rPr>
            <w:noProof/>
          </w:rPr>
          <w:tab/>
          <w:delText>Feature Catalogue</w:delText>
        </w:r>
        <w:r w:rsidRPr="00D22CCD" w:rsidDel="00365408">
          <w:rPr>
            <w:noProof/>
          </w:rPr>
          <w:tab/>
          <w:delText>19</w:delText>
        </w:r>
      </w:del>
    </w:p>
    <w:p w14:paraId="3FFB0D64" w14:textId="30949977" w:rsidR="00453023" w:rsidRPr="00E27500" w:rsidDel="00365408" w:rsidRDefault="007260E2">
      <w:pPr>
        <w:pStyle w:val="Verzeichnis3"/>
        <w:rPr>
          <w:del w:id="667" w:author="Birklhuber Bernd" w:date="2025-10-10T15:39:00Z"/>
          <w:rFonts w:ascii="Cambria" w:hAnsi="Cambria" w:cs="Arial"/>
          <w:b w:val="0"/>
          <w:noProof/>
          <w:sz w:val="22"/>
          <w:szCs w:val="22"/>
          <w:lang w:eastAsia="nl-BE"/>
        </w:rPr>
      </w:pPr>
      <w:del w:id="668" w:author="Birklhuber Bernd" w:date="2025-10-10T15:39:00Z">
        <w:r w:rsidRPr="00D22CCD" w:rsidDel="00365408">
          <w:rPr>
            <w:noProof/>
            <w:lang w:eastAsia="en-US"/>
          </w:rPr>
          <w:delText>4.3.1</w:delText>
        </w:r>
        <w:r w:rsidRPr="00D22CCD" w:rsidDel="00365408">
          <w:rPr>
            <w:noProof/>
            <w:lang w:eastAsia="en-US"/>
          </w:rPr>
          <w:tab/>
          <w:delText>Introduction</w:delText>
        </w:r>
        <w:r w:rsidRPr="00D22CCD" w:rsidDel="00365408">
          <w:rPr>
            <w:noProof/>
          </w:rPr>
          <w:tab/>
          <w:delText>19</w:delText>
        </w:r>
      </w:del>
    </w:p>
    <w:p w14:paraId="1D3D8AAD" w14:textId="4F61E449" w:rsidR="00453023" w:rsidRPr="00E27500" w:rsidDel="00365408" w:rsidRDefault="007260E2">
      <w:pPr>
        <w:pStyle w:val="Verzeichnis3"/>
        <w:rPr>
          <w:del w:id="669" w:author="Birklhuber Bernd" w:date="2025-10-10T15:39:00Z"/>
          <w:rFonts w:ascii="Cambria" w:hAnsi="Cambria" w:cs="Arial"/>
          <w:b w:val="0"/>
          <w:noProof/>
          <w:sz w:val="22"/>
          <w:szCs w:val="22"/>
          <w:lang w:eastAsia="nl-BE"/>
        </w:rPr>
      </w:pPr>
      <w:del w:id="670" w:author="Birklhuber Bernd" w:date="2025-10-10T15:39:00Z">
        <w:r w:rsidRPr="00D22CCD" w:rsidDel="00365408">
          <w:rPr>
            <w:noProof/>
          </w:rPr>
          <w:delText>4.3.2</w:delText>
        </w:r>
        <w:r w:rsidRPr="00D22CCD" w:rsidDel="00365408">
          <w:rPr>
            <w:noProof/>
          </w:rPr>
          <w:tab/>
          <w:delText>Feature Types</w:delText>
        </w:r>
        <w:r w:rsidRPr="00D22CCD" w:rsidDel="00365408">
          <w:rPr>
            <w:noProof/>
          </w:rPr>
          <w:tab/>
          <w:delText>19</w:delText>
        </w:r>
      </w:del>
    </w:p>
    <w:p w14:paraId="5CFDBE0D" w14:textId="23455D78" w:rsidR="00453023" w:rsidRPr="00E27500" w:rsidDel="00365408" w:rsidRDefault="007260E2">
      <w:pPr>
        <w:pStyle w:val="Verzeichnis3"/>
        <w:rPr>
          <w:del w:id="671" w:author="Birklhuber Bernd" w:date="2025-10-10T15:39:00Z"/>
          <w:rFonts w:ascii="Cambria" w:hAnsi="Cambria" w:cs="Arial"/>
          <w:b w:val="0"/>
          <w:noProof/>
          <w:sz w:val="22"/>
          <w:szCs w:val="22"/>
          <w:lang w:eastAsia="nl-BE"/>
        </w:rPr>
      </w:pPr>
      <w:del w:id="672" w:author="Birklhuber Bernd" w:date="2025-10-10T15:39:00Z">
        <w:r w:rsidRPr="00D22CCD" w:rsidDel="00365408">
          <w:rPr>
            <w:noProof/>
          </w:rPr>
          <w:delText>4.3.3</w:delText>
        </w:r>
        <w:r w:rsidRPr="00D22CCD" w:rsidDel="00365408">
          <w:rPr>
            <w:noProof/>
          </w:rPr>
          <w:tab/>
          <w:delText>Feature Relationship</w:delText>
        </w:r>
        <w:r w:rsidRPr="00D22CCD" w:rsidDel="00365408">
          <w:rPr>
            <w:noProof/>
          </w:rPr>
          <w:tab/>
          <w:delText>20</w:delText>
        </w:r>
      </w:del>
    </w:p>
    <w:p w14:paraId="0D70E333" w14:textId="6C01BB78" w:rsidR="00453023" w:rsidRPr="00E27500" w:rsidDel="00365408" w:rsidRDefault="007260E2">
      <w:pPr>
        <w:pStyle w:val="Verzeichnis3"/>
        <w:rPr>
          <w:del w:id="673" w:author="Birklhuber Bernd" w:date="2025-10-10T15:39:00Z"/>
          <w:rFonts w:ascii="Cambria" w:hAnsi="Cambria" w:cs="Arial"/>
          <w:b w:val="0"/>
          <w:noProof/>
          <w:sz w:val="22"/>
          <w:szCs w:val="22"/>
          <w:lang w:eastAsia="nl-BE"/>
        </w:rPr>
      </w:pPr>
      <w:del w:id="674" w:author="Birklhuber Bernd" w:date="2025-10-10T15:39:00Z">
        <w:r w:rsidRPr="00D22CCD" w:rsidDel="00365408">
          <w:rPr>
            <w:noProof/>
            <w:lang w:eastAsia="en-US"/>
          </w:rPr>
          <w:delText>4.3.4</w:delText>
        </w:r>
        <w:r w:rsidRPr="00D22CCD" w:rsidDel="00365408">
          <w:rPr>
            <w:noProof/>
            <w:lang w:eastAsia="en-US"/>
          </w:rPr>
          <w:tab/>
          <w:delText>Information Types</w:delText>
        </w:r>
        <w:r w:rsidRPr="00D22CCD" w:rsidDel="00365408">
          <w:rPr>
            <w:noProof/>
          </w:rPr>
          <w:tab/>
          <w:delText>23</w:delText>
        </w:r>
      </w:del>
    </w:p>
    <w:p w14:paraId="3EC8D346" w14:textId="19E91C4E" w:rsidR="00453023" w:rsidRPr="00E27500" w:rsidDel="00365408" w:rsidRDefault="007260E2">
      <w:pPr>
        <w:pStyle w:val="Verzeichnis3"/>
        <w:rPr>
          <w:del w:id="675" w:author="Birklhuber Bernd" w:date="2025-10-10T15:39:00Z"/>
          <w:rFonts w:ascii="Cambria" w:hAnsi="Cambria" w:cs="Arial"/>
          <w:b w:val="0"/>
          <w:noProof/>
          <w:sz w:val="22"/>
          <w:szCs w:val="22"/>
          <w:lang w:eastAsia="nl-BE"/>
        </w:rPr>
      </w:pPr>
      <w:del w:id="676" w:author="Birklhuber Bernd" w:date="2025-10-10T15:39:00Z">
        <w:r w:rsidRPr="00D22CCD" w:rsidDel="00365408">
          <w:rPr>
            <w:noProof/>
            <w:lang w:eastAsia="en-US"/>
          </w:rPr>
          <w:delText>4.3.5</w:delText>
        </w:r>
        <w:r w:rsidRPr="00D22CCD" w:rsidDel="00365408">
          <w:rPr>
            <w:noProof/>
            <w:lang w:eastAsia="en-US"/>
          </w:rPr>
          <w:tab/>
          <w:delText>Attributes</w:delText>
        </w:r>
        <w:r w:rsidRPr="00D22CCD" w:rsidDel="00365408">
          <w:rPr>
            <w:noProof/>
          </w:rPr>
          <w:tab/>
          <w:delText>24</w:delText>
        </w:r>
      </w:del>
    </w:p>
    <w:p w14:paraId="395E03AA" w14:textId="602B469F" w:rsidR="00453023" w:rsidRPr="00E27500" w:rsidDel="00365408" w:rsidRDefault="007260E2">
      <w:pPr>
        <w:pStyle w:val="Verzeichnis2"/>
        <w:rPr>
          <w:del w:id="677" w:author="Birklhuber Bernd" w:date="2025-10-10T15:39:00Z"/>
          <w:rFonts w:ascii="Cambria" w:hAnsi="Cambria" w:cs="Arial"/>
          <w:b w:val="0"/>
          <w:noProof/>
          <w:sz w:val="22"/>
          <w:szCs w:val="22"/>
          <w:lang w:eastAsia="nl-BE"/>
        </w:rPr>
      </w:pPr>
      <w:del w:id="678" w:author="Birklhuber Bernd" w:date="2025-10-10T15:39:00Z">
        <w:r w:rsidRPr="00D22CCD" w:rsidDel="00365408">
          <w:rPr>
            <w:noProof/>
          </w:rPr>
          <w:delText>4.4</w:delText>
        </w:r>
        <w:r w:rsidRPr="00D22CCD" w:rsidDel="00365408">
          <w:rPr>
            <w:noProof/>
          </w:rPr>
          <w:tab/>
          <w:delText>Feature Object Identifier</w:delText>
        </w:r>
        <w:r w:rsidRPr="00D22CCD" w:rsidDel="00365408">
          <w:rPr>
            <w:noProof/>
          </w:rPr>
          <w:tab/>
          <w:delText>25</w:delText>
        </w:r>
      </w:del>
    </w:p>
    <w:p w14:paraId="66BF656D" w14:textId="5A0268B2" w:rsidR="00453023" w:rsidRPr="00E27500" w:rsidDel="00365408" w:rsidRDefault="007260E2">
      <w:pPr>
        <w:pStyle w:val="Verzeichnis2"/>
        <w:rPr>
          <w:del w:id="679" w:author="Birklhuber Bernd" w:date="2025-10-10T15:39:00Z"/>
          <w:rFonts w:ascii="Cambria" w:hAnsi="Cambria" w:cs="Arial"/>
          <w:b w:val="0"/>
          <w:noProof/>
          <w:sz w:val="22"/>
          <w:szCs w:val="22"/>
          <w:lang w:eastAsia="nl-BE"/>
        </w:rPr>
      </w:pPr>
      <w:del w:id="680" w:author="Birklhuber Bernd" w:date="2025-10-10T15:39:00Z">
        <w:r w:rsidRPr="00D22CCD" w:rsidDel="00365408">
          <w:rPr>
            <w:noProof/>
          </w:rPr>
          <w:delText>4.5</w:delText>
        </w:r>
        <w:r w:rsidRPr="00D22CCD" w:rsidDel="00365408">
          <w:rPr>
            <w:noProof/>
          </w:rPr>
          <w:tab/>
          <w:delText>Dataset</w:delText>
        </w:r>
        <w:r w:rsidRPr="00D22CCD" w:rsidDel="00365408">
          <w:rPr>
            <w:noProof/>
          </w:rPr>
          <w:tab/>
          <w:delText>26</w:delText>
        </w:r>
      </w:del>
    </w:p>
    <w:p w14:paraId="57A2EA2D" w14:textId="6C0A8C6C" w:rsidR="00453023" w:rsidRPr="00E27500" w:rsidDel="00365408" w:rsidRDefault="007260E2">
      <w:pPr>
        <w:pStyle w:val="Verzeichnis3"/>
        <w:rPr>
          <w:del w:id="681" w:author="Birklhuber Bernd" w:date="2025-10-10T15:39:00Z"/>
          <w:rFonts w:ascii="Cambria" w:hAnsi="Cambria" w:cs="Arial"/>
          <w:b w:val="0"/>
          <w:noProof/>
          <w:sz w:val="22"/>
          <w:szCs w:val="22"/>
          <w:lang w:eastAsia="nl-BE"/>
        </w:rPr>
      </w:pPr>
      <w:del w:id="682" w:author="Birklhuber Bernd" w:date="2025-10-10T15:39:00Z">
        <w:r w:rsidRPr="00D22CCD" w:rsidDel="00365408">
          <w:rPr>
            <w:noProof/>
          </w:rPr>
          <w:delText>4.5.1</w:delText>
        </w:r>
        <w:r w:rsidRPr="00D22CCD" w:rsidDel="00365408">
          <w:rPr>
            <w:noProof/>
          </w:rPr>
          <w:tab/>
          <w:delText>Introduction</w:delText>
        </w:r>
        <w:r w:rsidRPr="00D22CCD" w:rsidDel="00365408">
          <w:rPr>
            <w:noProof/>
          </w:rPr>
          <w:tab/>
          <w:delText>26</w:delText>
        </w:r>
      </w:del>
    </w:p>
    <w:p w14:paraId="1FFEA98D" w14:textId="5CD137BB" w:rsidR="00453023" w:rsidRPr="00E27500" w:rsidDel="00365408" w:rsidRDefault="007260E2">
      <w:pPr>
        <w:pStyle w:val="Verzeichnis3"/>
        <w:rPr>
          <w:del w:id="683" w:author="Birklhuber Bernd" w:date="2025-10-10T15:39:00Z"/>
          <w:rFonts w:ascii="Cambria" w:hAnsi="Cambria" w:cs="Arial"/>
          <w:b w:val="0"/>
          <w:noProof/>
          <w:sz w:val="22"/>
          <w:szCs w:val="22"/>
          <w:lang w:eastAsia="nl-BE"/>
        </w:rPr>
      </w:pPr>
      <w:del w:id="684" w:author="Birklhuber Bernd" w:date="2025-10-10T15:39:00Z">
        <w:r w:rsidRPr="00D22CCD" w:rsidDel="00365408">
          <w:rPr>
            <w:noProof/>
          </w:rPr>
          <w:delText>4.5.2</w:delText>
        </w:r>
        <w:r w:rsidRPr="00D22CCD" w:rsidDel="00365408">
          <w:rPr>
            <w:noProof/>
          </w:rPr>
          <w:tab/>
          <w:delText>Dataset rules</w:delText>
        </w:r>
        <w:r w:rsidRPr="00D22CCD" w:rsidDel="00365408">
          <w:rPr>
            <w:noProof/>
          </w:rPr>
          <w:tab/>
          <w:delText>26</w:delText>
        </w:r>
      </w:del>
    </w:p>
    <w:p w14:paraId="07BB3A9A" w14:textId="4F727ECD" w:rsidR="00453023" w:rsidRPr="00E27500" w:rsidDel="00365408" w:rsidRDefault="007260E2">
      <w:pPr>
        <w:pStyle w:val="Verzeichnis3"/>
        <w:rPr>
          <w:del w:id="685" w:author="Birklhuber Bernd" w:date="2025-10-10T15:39:00Z"/>
          <w:rFonts w:ascii="Cambria" w:hAnsi="Cambria" w:cs="Arial"/>
          <w:b w:val="0"/>
          <w:noProof/>
          <w:sz w:val="22"/>
          <w:szCs w:val="22"/>
          <w:lang w:eastAsia="nl-BE"/>
        </w:rPr>
      </w:pPr>
      <w:del w:id="686" w:author="Birklhuber Bernd" w:date="2025-10-10T15:39:00Z">
        <w:r w:rsidRPr="00D22CCD" w:rsidDel="00365408">
          <w:rPr>
            <w:noProof/>
          </w:rPr>
          <w:delText>4.5.3</w:delText>
        </w:r>
        <w:r w:rsidRPr="00D22CCD" w:rsidDel="00365408">
          <w:rPr>
            <w:noProof/>
          </w:rPr>
          <w:tab/>
          <w:delText>Data Coverage rules</w:delText>
        </w:r>
        <w:r w:rsidRPr="00D22CCD" w:rsidDel="00365408">
          <w:rPr>
            <w:noProof/>
          </w:rPr>
          <w:tab/>
          <w:delText>26</w:delText>
        </w:r>
      </w:del>
    </w:p>
    <w:p w14:paraId="34C3D826" w14:textId="3522952F" w:rsidR="00453023" w:rsidRPr="00E27500" w:rsidDel="00365408" w:rsidRDefault="007260E2">
      <w:pPr>
        <w:pStyle w:val="Verzeichnis3"/>
        <w:rPr>
          <w:del w:id="687" w:author="Birklhuber Bernd" w:date="2025-10-10T15:39:00Z"/>
          <w:rFonts w:ascii="Cambria" w:hAnsi="Cambria" w:cs="Arial"/>
          <w:b w:val="0"/>
          <w:noProof/>
          <w:sz w:val="22"/>
          <w:szCs w:val="22"/>
          <w:lang w:eastAsia="nl-BE"/>
        </w:rPr>
      </w:pPr>
      <w:del w:id="688" w:author="Birklhuber Bernd" w:date="2025-10-10T15:39:00Z">
        <w:r w:rsidRPr="00D22CCD" w:rsidDel="00365408">
          <w:rPr>
            <w:noProof/>
            <w:lang w:eastAsia="en-US"/>
          </w:rPr>
          <w:delText>4.5.4</w:delText>
        </w:r>
        <w:r w:rsidRPr="00D22CCD" w:rsidDel="00365408">
          <w:rPr>
            <w:noProof/>
            <w:lang w:eastAsia="en-US"/>
          </w:rPr>
          <w:tab/>
          <w:delText>Dataset size</w:delText>
        </w:r>
        <w:r w:rsidRPr="00D22CCD" w:rsidDel="00365408">
          <w:rPr>
            <w:noProof/>
          </w:rPr>
          <w:tab/>
          <w:delText>27</w:delText>
        </w:r>
      </w:del>
    </w:p>
    <w:p w14:paraId="5847F81B" w14:textId="4F65E235" w:rsidR="00453023" w:rsidRPr="00E27500" w:rsidDel="00365408" w:rsidRDefault="007260E2">
      <w:pPr>
        <w:pStyle w:val="Verzeichnis2"/>
        <w:rPr>
          <w:del w:id="689" w:author="Birklhuber Bernd" w:date="2025-10-10T15:39:00Z"/>
          <w:rFonts w:ascii="Cambria" w:hAnsi="Cambria" w:cs="Arial"/>
          <w:b w:val="0"/>
          <w:noProof/>
          <w:sz w:val="22"/>
          <w:szCs w:val="22"/>
          <w:lang w:eastAsia="nl-BE"/>
        </w:rPr>
      </w:pPr>
      <w:del w:id="690" w:author="Birklhuber Bernd" w:date="2025-10-10T15:39:00Z">
        <w:r w:rsidRPr="00D22CCD" w:rsidDel="00365408">
          <w:rPr>
            <w:noProof/>
          </w:rPr>
          <w:delText>4.6</w:delText>
        </w:r>
        <w:r w:rsidRPr="00D22CCD" w:rsidDel="00365408">
          <w:rPr>
            <w:noProof/>
          </w:rPr>
          <w:tab/>
          <w:delText>Display Scale Range</w:delText>
        </w:r>
        <w:r w:rsidRPr="00D22CCD" w:rsidDel="00365408">
          <w:rPr>
            <w:noProof/>
          </w:rPr>
          <w:tab/>
          <w:delText>27</w:delText>
        </w:r>
      </w:del>
    </w:p>
    <w:p w14:paraId="5C05F687" w14:textId="04EEDDF0" w:rsidR="00453023" w:rsidRPr="00E27500" w:rsidDel="00365408" w:rsidRDefault="007260E2">
      <w:pPr>
        <w:pStyle w:val="Verzeichnis2"/>
        <w:rPr>
          <w:del w:id="691" w:author="Birklhuber Bernd" w:date="2025-10-10T15:39:00Z"/>
          <w:rFonts w:ascii="Cambria" w:hAnsi="Cambria" w:cs="Arial"/>
          <w:b w:val="0"/>
          <w:noProof/>
          <w:sz w:val="22"/>
          <w:szCs w:val="22"/>
          <w:lang w:eastAsia="nl-BE"/>
        </w:rPr>
      </w:pPr>
      <w:del w:id="692" w:author="Birklhuber Bernd" w:date="2025-10-10T15:39:00Z">
        <w:r w:rsidRPr="00D22CCD" w:rsidDel="00365408">
          <w:rPr>
            <w:noProof/>
          </w:rPr>
          <w:delText>4.7</w:delText>
        </w:r>
        <w:r w:rsidRPr="00D22CCD" w:rsidDel="00365408">
          <w:rPr>
            <w:noProof/>
          </w:rPr>
          <w:tab/>
          <w:delText>Dataset Loading and Unloading</w:delText>
        </w:r>
        <w:r w:rsidRPr="00D22CCD" w:rsidDel="00365408">
          <w:rPr>
            <w:noProof/>
          </w:rPr>
          <w:tab/>
          <w:delText>27</w:delText>
        </w:r>
      </w:del>
    </w:p>
    <w:p w14:paraId="6BCF8743" w14:textId="0F856055" w:rsidR="00453023" w:rsidRPr="00E27500" w:rsidDel="00365408" w:rsidRDefault="007260E2">
      <w:pPr>
        <w:pStyle w:val="Verzeichnis3"/>
        <w:rPr>
          <w:del w:id="693" w:author="Birklhuber Bernd" w:date="2025-10-10T15:39:00Z"/>
          <w:rFonts w:ascii="Cambria" w:hAnsi="Cambria" w:cs="Arial"/>
          <w:b w:val="0"/>
          <w:noProof/>
          <w:sz w:val="22"/>
          <w:szCs w:val="22"/>
          <w:lang w:eastAsia="nl-BE"/>
        </w:rPr>
      </w:pPr>
      <w:del w:id="694" w:author="Birklhuber Bernd" w:date="2025-10-10T15:39:00Z">
        <w:r w:rsidRPr="00D22CCD" w:rsidDel="00365408">
          <w:rPr>
            <w:noProof/>
          </w:rPr>
          <w:delText>4.7.1</w:delText>
        </w:r>
        <w:r w:rsidRPr="00D22CCD" w:rsidDel="00365408">
          <w:rPr>
            <w:noProof/>
          </w:rPr>
          <w:tab/>
          <w:delText>Dataset Loading and Unloading Algorithm</w:delText>
        </w:r>
        <w:r w:rsidRPr="00D22CCD" w:rsidDel="00365408">
          <w:rPr>
            <w:noProof/>
          </w:rPr>
          <w:tab/>
          <w:delText>28</w:delText>
        </w:r>
      </w:del>
    </w:p>
    <w:p w14:paraId="1384F69A" w14:textId="463B4EF9" w:rsidR="00453023" w:rsidRPr="00E27500" w:rsidDel="00365408" w:rsidRDefault="007260E2">
      <w:pPr>
        <w:pStyle w:val="Verzeichnis2"/>
        <w:rPr>
          <w:del w:id="695" w:author="Birklhuber Bernd" w:date="2025-10-10T15:39:00Z"/>
          <w:rFonts w:ascii="Cambria" w:hAnsi="Cambria" w:cs="Arial"/>
          <w:b w:val="0"/>
          <w:noProof/>
          <w:sz w:val="22"/>
          <w:szCs w:val="22"/>
          <w:lang w:eastAsia="nl-BE"/>
        </w:rPr>
      </w:pPr>
      <w:del w:id="696" w:author="Birklhuber Bernd" w:date="2025-10-10T15:39:00Z">
        <w:r w:rsidRPr="00D22CCD" w:rsidDel="00365408">
          <w:rPr>
            <w:noProof/>
          </w:rPr>
          <w:delText>4.8</w:delText>
        </w:r>
        <w:r w:rsidRPr="00D22CCD" w:rsidDel="00365408">
          <w:rPr>
            <w:noProof/>
          </w:rPr>
          <w:tab/>
          <w:delText>Geometry</w:delText>
        </w:r>
        <w:r w:rsidRPr="00D22CCD" w:rsidDel="00365408">
          <w:rPr>
            <w:noProof/>
          </w:rPr>
          <w:tab/>
          <w:delText>31</w:delText>
        </w:r>
      </w:del>
    </w:p>
    <w:p w14:paraId="6EF51CBA" w14:textId="3450F53A" w:rsidR="00453023" w:rsidRPr="00E27500" w:rsidDel="00365408" w:rsidRDefault="007260E2">
      <w:pPr>
        <w:pStyle w:val="Verzeichnis3"/>
        <w:rPr>
          <w:del w:id="697" w:author="Birklhuber Bernd" w:date="2025-10-10T15:39:00Z"/>
          <w:rFonts w:ascii="Cambria" w:hAnsi="Cambria" w:cs="Arial"/>
          <w:b w:val="0"/>
          <w:noProof/>
          <w:sz w:val="22"/>
          <w:szCs w:val="22"/>
          <w:lang w:eastAsia="nl-BE"/>
        </w:rPr>
      </w:pPr>
      <w:del w:id="698" w:author="Birklhuber Bernd" w:date="2025-10-10T15:39:00Z">
        <w:r w:rsidRPr="00D22CCD" w:rsidDel="00365408">
          <w:rPr>
            <w:noProof/>
          </w:rPr>
          <w:delText>4.8.1</w:delText>
        </w:r>
        <w:r w:rsidRPr="00D22CCD" w:rsidDel="00365408">
          <w:rPr>
            <w:noProof/>
          </w:rPr>
          <w:tab/>
          <w:delText>S-100 Level 3a Geometry</w:delText>
        </w:r>
        <w:r w:rsidRPr="00D22CCD" w:rsidDel="00365408">
          <w:rPr>
            <w:noProof/>
          </w:rPr>
          <w:tab/>
          <w:delText>31</w:delText>
        </w:r>
      </w:del>
    </w:p>
    <w:p w14:paraId="4C5C00E8" w14:textId="314EF2ED" w:rsidR="00453023" w:rsidRPr="00E27500" w:rsidDel="00365408" w:rsidRDefault="007260E2">
      <w:pPr>
        <w:pStyle w:val="Verzeichnis3"/>
        <w:rPr>
          <w:del w:id="699" w:author="Birklhuber Bernd" w:date="2025-10-10T15:39:00Z"/>
          <w:rFonts w:ascii="Cambria" w:hAnsi="Cambria" w:cs="Arial"/>
          <w:b w:val="0"/>
          <w:noProof/>
          <w:sz w:val="22"/>
          <w:szCs w:val="22"/>
          <w:lang w:eastAsia="nl-BE"/>
        </w:rPr>
      </w:pPr>
      <w:del w:id="700" w:author="Birklhuber Bernd" w:date="2025-10-10T15:39:00Z">
        <w:r w:rsidRPr="00D22CCD" w:rsidDel="00365408">
          <w:rPr>
            <w:noProof/>
          </w:rPr>
          <w:delText>4.8.2</w:delText>
        </w:r>
        <w:r w:rsidRPr="00D22CCD" w:rsidDel="00365408">
          <w:rPr>
            <w:noProof/>
          </w:rPr>
          <w:tab/>
          <w:delText>Masking</w:delText>
        </w:r>
        <w:r w:rsidRPr="00D22CCD" w:rsidDel="00365408">
          <w:rPr>
            <w:noProof/>
          </w:rPr>
          <w:tab/>
          <w:delText>33</w:delText>
        </w:r>
      </w:del>
    </w:p>
    <w:p w14:paraId="009BAF82" w14:textId="3B324D93" w:rsidR="00453023" w:rsidRPr="00E27500" w:rsidDel="00365408" w:rsidRDefault="007260E2">
      <w:pPr>
        <w:pStyle w:val="Verzeichnis1"/>
        <w:rPr>
          <w:del w:id="701" w:author="Birklhuber Bernd" w:date="2025-10-10T15:39:00Z"/>
          <w:rFonts w:ascii="Cambria" w:hAnsi="Cambria" w:cs="Arial"/>
          <w:b w:val="0"/>
          <w:noProof/>
          <w:sz w:val="22"/>
          <w:szCs w:val="22"/>
          <w:lang w:eastAsia="nl-BE"/>
        </w:rPr>
      </w:pPr>
      <w:del w:id="702" w:author="Birklhuber Bernd" w:date="2025-10-10T15:39:00Z">
        <w:r w:rsidRPr="00D22CCD" w:rsidDel="00365408">
          <w:rPr>
            <w:noProof/>
          </w:rPr>
          <w:delText>5</w:delText>
        </w:r>
        <w:r w:rsidRPr="00D22CCD" w:rsidDel="00365408">
          <w:rPr>
            <w:noProof/>
          </w:rPr>
          <w:tab/>
          <w:delText>Coordinate Reference Systems (CRS)</w:delText>
        </w:r>
        <w:r w:rsidRPr="00D22CCD" w:rsidDel="00365408">
          <w:rPr>
            <w:noProof/>
          </w:rPr>
          <w:tab/>
          <w:delText>35</w:delText>
        </w:r>
      </w:del>
    </w:p>
    <w:p w14:paraId="6FA8BEED" w14:textId="43F8D006" w:rsidR="00453023" w:rsidRPr="00E27500" w:rsidDel="00365408" w:rsidRDefault="007260E2">
      <w:pPr>
        <w:pStyle w:val="Verzeichnis2"/>
        <w:rPr>
          <w:del w:id="703" w:author="Birklhuber Bernd" w:date="2025-10-10T15:39:00Z"/>
          <w:rFonts w:ascii="Cambria" w:hAnsi="Cambria" w:cs="Arial"/>
          <w:b w:val="0"/>
          <w:noProof/>
          <w:sz w:val="22"/>
          <w:szCs w:val="22"/>
          <w:lang w:eastAsia="nl-BE"/>
        </w:rPr>
      </w:pPr>
      <w:del w:id="704" w:author="Birklhuber Bernd" w:date="2025-10-10T15:39:00Z">
        <w:r w:rsidRPr="00D22CCD" w:rsidDel="00365408">
          <w:rPr>
            <w:noProof/>
          </w:rPr>
          <w:delText>5.1</w:delText>
        </w:r>
        <w:r w:rsidRPr="00D22CCD" w:rsidDel="00365408">
          <w:rPr>
            <w:noProof/>
          </w:rPr>
          <w:tab/>
          <w:delText>Introduction</w:delText>
        </w:r>
        <w:r w:rsidRPr="00D22CCD" w:rsidDel="00365408">
          <w:rPr>
            <w:noProof/>
          </w:rPr>
          <w:tab/>
          <w:delText>35</w:delText>
        </w:r>
      </w:del>
    </w:p>
    <w:p w14:paraId="37B18CD9" w14:textId="30ACF737" w:rsidR="00453023" w:rsidRPr="00E27500" w:rsidDel="00365408" w:rsidRDefault="007260E2">
      <w:pPr>
        <w:pStyle w:val="Verzeichnis2"/>
        <w:rPr>
          <w:del w:id="705" w:author="Birklhuber Bernd" w:date="2025-10-10T15:39:00Z"/>
          <w:rFonts w:ascii="Cambria" w:hAnsi="Cambria" w:cs="Arial"/>
          <w:b w:val="0"/>
          <w:noProof/>
          <w:sz w:val="22"/>
          <w:szCs w:val="22"/>
          <w:lang w:eastAsia="nl-BE"/>
        </w:rPr>
      </w:pPr>
      <w:del w:id="706" w:author="Birklhuber Bernd" w:date="2025-10-10T15:39:00Z">
        <w:r w:rsidRPr="00D22CCD" w:rsidDel="00365408">
          <w:rPr>
            <w:noProof/>
          </w:rPr>
          <w:delText>5.2</w:delText>
        </w:r>
        <w:r w:rsidRPr="00D22CCD" w:rsidDel="00365408">
          <w:rPr>
            <w:noProof/>
          </w:rPr>
          <w:tab/>
          <w:delText>Horizontal Coordinate Reference System</w:delText>
        </w:r>
        <w:r w:rsidRPr="00D22CCD" w:rsidDel="00365408">
          <w:rPr>
            <w:noProof/>
          </w:rPr>
          <w:tab/>
          <w:delText>35</w:delText>
        </w:r>
      </w:del>
    </w:p>
    <w:p w14:paraId="317544DD" w14:textId="780C347B" w:rsidR="00453023" w:rsidRPr="00E27500" w:rsidDel="00365408" w:rsidRDefault="007260E2">
      <w:pPr>
        <w:pStyle w:val="Verzeichnis2"/>
        <w:rPr>
          <w:del w:id="707" w:author="Birklhuber Bernd" w:date="2025-10-10T15:39:00Z"/>
          <w:rFonts w:ascii="Cambria" w:hAnsi="Cambria" w:cs="Arial"/>
          <w:b w:val="0"/>
          <w:noProof/>
          <w:sz w:val="22"/>
          <w:szCs w:val="22"/>
          <w:lang w:eastAsia="nl-BE"/>
        </w:rPr>
      </w:pPr>
      <w:del w:id="708" w:author="Birklhuber Bernd" w:date="2025-10-10T15:39:00Z">
        <w:r w:rsidRPr="00D22CCD" w:rsidDel="00365408">
          <w:rPr>
            <w:noProof/>
          </w:rPr>
          <w:delText>5.3</w:delText>
        </w:r>
        <w:r w:rsidRPr="00D22CCD" w:rsidDel="00365408">
          <w:rPr>
            <w:noProof/>
          </w:rPr>
          <w:tab/>
          <w:delText>Vertical CRS for Soundings</w:delText>
        </w:r>
        <w:r w:rsidRPr="00D22CCD" w:rsidDel="00365408">
          <w:rPr>
            <w:noProof/>
          </w:rPr>
          <w:tab/>
          <w:delText>35</w:delText>
        </w:r>
      </w:del>
    </w:p>
    <w:p w14:paraId="7ADF9891" w14:textId="1BC5D031" w:rsidR="00453023" w:rsidRPr="00E27500" w:rsidDel="00365408" w:rsidRDefault="007260E2">
      <w:pPr>
        <w:pStyle w:val="Verzeichnis1"/>
        <w:rPr>
          <w:del w:id="709" w:author="Birklhuber Bernd" w:date="2025-10-10T15:39:00Z"/>
          <w:rFonts w:ascii="Cambria" w:hAnsi="Cambria" w:cs="Arial"/>
          <w:b w:val="0"/>
          <w:noProof/>
          <w:sz w:val="22"/>
          <w:szCs w:val="22"/>
          <w:lang w:eastAsia="nl-BE"/>
        </w:rPr>
      </w:pPr>
      <w:del w:id="710" w:author="Birklhuber Bernd" w:date="2025-10-10T15:39:00Z">
        <w:r w:rsidRPr="00D22CCD" w:rsidDel="00365408">
          <w:rPr>
            <w:noProof/>
          </w:rPr>
          <w:delText>6</w:delText>
        </w:r>
        <w:r w:rsidRPr="00D22CCD" w:rsidDel="00365408">
          <w:rPr>
            <w:noProof/>
          </w:rPr>
          <w:tab/>
          <w:delText>Data Quality</w:delText>
        </w:r>
        <w:r w:rsidRPr="00D22CCD" w:rsidDel="00365408">
          <w:rPr>
            <w:noProof/>
          </w:rPr>
          <w:tab/>
          <w:delText>37</w:delText>
        </w:r>
      </w:del>
    </w:p>
    <w:p w14:paraId="6EECDB0C" w14:textId="1BC339C1" w:rsidR="00453023" w:rsidRPr="00E27500" w:rsidDel="00365408" w:rsidRDefault="007260E2">
      <w:pPr>
        <w:pStyle w:val="Verzeichnis2"/>
        <w:rPr>
          <w:del w:id="711" w:author="Birklhuber Bernd" w:date="2025-10-10T15:39:00Z"/>
          <w:rFonts w:ascii="Cambria" w:hAnsi="Cambria" w:cs="Arial"/>
          <w:b w:val="0"/>
          <w:noProof/>
          <w:sz w:val="22"/>
          <w:szCs w:val="22"/>
          <w:lang w:eastAsia="nl-BE"/>
        </w:rPr>
      </w:pPr>
      <w:del w:id="712" w:author="Birklhuber Bernd" w:date="2025-10-10T15:39:00Z">
        <w:r w:rsidRPr="00D22CCD" w:rsidDel="00365408">
          <w:rPr>
            <w:noProof/>
          </w:rPr>
          <w:delText>6.1</w:delText>
        </w:r>
        <w:r w:rsidRPr="00D22CCD" w:rsidDel="00365408">
          <w:rPr>
            <w:noProof/>
          </w:rPr>
          <w:tab/>
          <w:delText>Introduction</w:delText>
        </w:r>
        <w:r w:rsidRPr="00D22CCD" w:rsidDel="00365408">
          <w:rPr>
            <w:noProof/>
          </w:rPr>
          <w:tab/>
          <w:delText>37</w:delText>
        </w:r>
      </w:del>
    </w:p>
    <w:p w14:paraId="0F9C5C9D" w14:textId="27BA9298" w:rsidR="00453023" w:rsidRPr="00E27500" w:rsidDel="00365408" w:rsidRDefault="007260E2">
      <w:pPr>
        <w:pStyle w:val="Verzeichnis3"/>
        <w:rPr>
          <w:del w:id="713" w:author="Birklhuber Bernd" w:date="2025-10-10T15:39:00Z"/>
          <w:rFonts w:ascii="Cambria" w:hAnsi="Cambria" w:cs="Arial"/>
          <w:b w:val="0"/>
          <w:noProof/>
          <w:sz w:val="22"/>
          <w:szCs w:val="22"/>
          <w:lang w:eastAsia="nl-BE"/>
        </w:rPr>
      </w:pPr>
      <w:del w:id="714" w:author="Birklhuber Bernd" w:date="2025-10-10T15:39:00Z">
        <w:r w:rsidRPr="00D22CCD" w:rsidDel="00365408">
          <w:rPr>
            <w:noProof/>
          </w:rPr>
          <w:delText>6.1.1</w:delText>
        </w:r>
        <w:r w:rsidRPr="00D22CCD" w:rsidDel="00365408">
          <w:rPr>
            <w:noProof/>
          </w:rPr>
          <w:tab/>
          <w:delText>Data Compliance and Integrity</w:delText>
        </w:r>
        <w:r w:rsidRPr="00D22CCD" w:rsidDel="00365408">
          <w:rPr>
            <w:noProof/>
          </w:rPr>
          <w:tab/>
          <w:delText>37</w:delText>
        </w:r>
      </w:del>
    </w:p>
    <w:p w14:paraId="7C99B33F" w14:textId="28592C42" w:rsidR="00453023" w:rsidRPr="00BE52D5" w:rsidDel="00365408" w:rsidRDefault="007260E2">
      <w:pPr>
        <w:pStyle w:val="Verzeichnis3"/>
        <w:rPr>
          <w:del w:id="715" w:author="Birklhuber Bernd" w:date="2025-10-10T15:39:00Z"/>
          <w:rFonts w:ascii="Cambria" w:hAnsi="Cambria" w:cs="Arial"/>
          <w:b w:val="0"/>
          <w:noProof/>
          <w:sz w:val="22"/>
          <w:szCs w:val="22"/>
          <w:lang w:val="it-IT" w:eastAsia="nl-BE"/>
        </w:rPr>
      </w:pPr>
      <w:del w:id="716" w:author="Birklhuber Bernd" w:date="2025-10-10T15:39:00Z">
        <w:r w:rsidRPr="00BE52D5" w:rsidDel="00365408">
          <w:rPr>
            <w:noProof/>
            <w:lang w:val="it-IT"/>
          </w:rPr>
          <w:delText>6.1.2</w:delText>
        </w:r>
        <w:r w:rsidRPr="00BE52D5" w:rsidDel="00365408">
          <w:rPr>
            <w:noProof/>
            <w:lang w:val="it-IT"/>
          </w:rPr>
          <w:tab/>
          <w:delText>Bathymetric Data Quality</w:delText>
        </w:r>
        <w:r w:rsidRPr="00BE52D5" w:rsidDel="00365408">
          <w:rPr>
            <w:noProof/>
            <w:lang w:val="it-IT"/>
          </w:rPr>
          <w:tab/>
          <w:delText>37</w:delText>
        </w:r>
      </w:del>
    </w:p>
    <w:p w14:paraId="2F7E6B47" w14:textId="795A6034" w:rsidR="00453023" w:rsidRPr="00BE52D5" w:rsidDel="00365408" w:rsidRDefault="007260E2">
      <w:pPr>
        <w:pStyle w:val="Verzeichnis3"/>
        <w:rPr>
          <w:del w:id="717" w:author="Birklhuber Bernd" w:date="2025-10-10T15:39:00Z"/>
          <w:rFonts w:ascii="Cambria" w:hAnsi="Cambria" w:cs="Arial"/>
          <w:b w:val="0"/>
          <w:noProof/>
          <w:sz w:val="22"/>
          <w:szCs w:val="22"/>
          <w:lang w:val="it-IT" w:eastAsia="nl-BE"/>
        </w:rPr>
      </w:pPr>
      <w:del w:id="718" w:author="Birklhuber Bernd" w:date="2025-10-10T15:39:00Z">
        <w:r w:rsidRPr="00BE52D5" w:rsidDel="00365408">
          <w:rPr>
            <w:noProof/>
            <w:lang w:val="it-IT"/>
          </w:rPr>
          <w:delText>6.1.3</w:delText>
        </w:r>
        <w:r w:rsidRPr="00BE52D5" w:rsidDel="00365408">
          <w:rPr>
            <w:noProof/>
            <w:lang w:val="it-IT"/>
          </w:rPr>
          <w:tab/>
          <w:delText>Non Bathymetric Data Quality</w:delText>
        </w:r>
        <w:r w:rsidRPr="00BE52D5" w:rsidDel="00365408">
          <w:rPr>
            <w:noProof/>
            <w:lang w:val="it-IT"/>
          </w:rPr>
          <w:tab/>
          <w:delText>37</w:delText>
        </w:r>
      </w:del>
    </w:p>
    <w:p w14:paraId="1FE65225" w14:textId="76D14B10" w:rsidR="00453023" w:rsidRPr="00E27500" w:rsidDel="00365408" w:rsidRDefault="007260E2">
      <w:pPr>
        <w:pStyle w:val="Verzeichnis3"/>
        <w:rPr>
          <w:del w:id="719" w:author="Birklhuber Bernd" w:date="2025-10-10T15:39:00Z"/>
          <w:rFonts w:ascii="Cambria" w:hAnsi="Cambria" w:cs="Arial"/>
          <w:b w:val="0"/>
          <w:noProof/>
          <w:sz w:val="22"/>
          <w:szCs w:val="22"/>
          <w:lang w:eastAsia="nl-BE"/>
        </w:rPr>
      </w:pPr>
      <w:del w:id="720" w:author="Birklhuber Bernd" w:date="2025-10-10T15:39:00Z">
        <w:r w:rsidRPr="00D22CCD" w:rsidDel="00365408">
          <w:rPr>
            <w:noProof/>
          </w:rPr>
          <w:delText>6.1.4</w:delText>
        </w:r>
        <w:r w:rsidRPr="00D22CCD" w:rsidDel="00365408">
          <w:rPr>
            <w:noProof/>
          </w:rPr>
          <w:tab/>
          <w:delText>Survey Data Quality</w:delText>
        </w:r>
        <w:r w:rsidRPr="00D22CCD" w:rsidDel="00365408">
          <w:rPr>
            <w:noProof/>
          </w:rPr>
          <w:tab/>
          <w:delText>37</w:delText>
        </w:r>
      </w:del>
    </w:p>
    <w:p w14:paraId="61EA16A1" w14:textId="2E8C8BE4" w:rsidR="00453023" w:rsidRPr="00E27500" w:rsidDel="00365408" w:rsidRDefault="007260E2">
      <w:pPr>
        <w:pStyle w:val="Verzeichnis1"/>
        <w:rPr>
          <w:del w:id="721" w:author="Birklhuber Bernd" w:date="2025-10-10T15:39:00Z"/>
          <w:rFonts w:ascii="Cambria" w:hAnsi="Cambria" w:cs="Arial"/>
          <w:b w:val="0"/>
          <w:noProof/>
          <w:sz w:val="22"/>
          <w:szCs w:val="22"/>
          <w:lang w:eastAsia="nl-BE"/>
        </w:rPr>
      </w:pPr>
      <w:del w:id="722" w:author="Birklhuber Bernd" w:date="2025-10-10T15:39:00Z">
        <w:r w:rsidRPr="00D22CCD" w:rsidDel="00365408">
          <w:rPr>
            <w:noProof/>
          </w:rPr>
          <w:delText>7</w:delText>
        </w:r>
        <w:r w:rsidRPr="00D22CCD" w:rsidDel="00365408">
          <w:rPr>
            <w:noProof/>
          </w:rPr>
          <w:tab/>
          <w:delText>Data Capture and Classification</w:delText>
        </w:r>
        <w:r w:rsidRPr="00D22CCD" w:rsidDel="00365408">
          <w:rPr>
            <w:noProof/>
          </w:rPr>
          <w:tab/>
          <w:delText>38</w:delText>
        </w:r>
      </w:del>
    </w:p>
    <w:p w14:paraId="6C72F960" w14:textId="72867F26" w:rsidR="00453023" w:rsidRPr="00E27500" w:rsidDel="00365408" w:rsidRDefault="007260E2">
      <w:pPr>
        <w:pStyle w:val="Verzeichnis2"/>
        <w:rPr>
          <w:del w:id="723" w:author="Birklhuber Bernd" w:date="2025-10-10T15:39:00Z"/>
          <w:rFonts w:ascii="Cambria" w:hAnsi="Cambria" w:cs="Arial"/>
          <w:b w:val="0"/>
          <w:noProof/>
          <w:sz w:val="22"/>
          <w:szCs w:val="22"/>
          <w:lang w:eastAsia="nl-BE"/>
        </w:rPr>
      </w:pPr>
      <w:del w:id="724" w:author="Birklhuber Bernd" w:date="2025-10-10T15:39:00Z">
        <w:r w:rsidRPr="00D22CCD" w:rsidDel="00365408">
          <w:rPr>
            <w:noProof/>
          </w:rPr>
          <w:delText>7.1</w:delText>
        </w:r>
        <w:r w:rsidRPr="00D22CCD" w:rsidDel="00365408">
          <w:rPr>
            <w:noProof/>
          </w:rPr>
          <w:tab/>
          <w:delText>Introduction</w:delText>
        </w:r>
        <w:r w:rsidRPr="00D22CCD" w:rsidDel="00365408">
          <w:rPr>
            <w:noProof/>
          </w:rPr>
          <w:tab/>
          <w:delText>38</w:delText>
        </w:r>
      </w:del>
    </w:p>
    <w:p w14:paraId="11D5BE61" w14:textId="069C91D0" w:rsidR="00453023" w:rsidRPr="00E27500" w:rsidDel="00365408" w:rsidRDefault="007260E2">
      <w:pPr>
        <w:pStyle w:val="Verzeichnis1"/>
        <w:rPr>
          <w:del w:id="725" w:author="Birklhuber Bernd" w:date="2025-10-10T15:39:00Z"/>
          <w:rFonts w:ascii="Cambria" w:hAnsi="Cambria" w:cs="Arial"/>
          <w:b w:val="0"/>
          <w:noProof/>
          <w:sz w:val="22"/>
          <w:szCs w:val="22"/>
          <w:lang w:eastAsia="nl-BE"/>
        </w:rPr>
      </w:pPr>
      <w:del w:id="726" w:author="Birklhuber Bernd" w:date="2025-10-10T15:39:00Z">
        <w:r w:rsidRPr="00D22CCD" w:rsidDel="00365408">
          <w:rPr>
            <w:noProof/>
          </w:rPr>
          <w:delText>8</w:delText>
        </w:r>
        <w:r w:rsidRPr="00D22CCD" w:rsidDel="00365408">
          <w:rPr>
            <w:noProof/>
          </w:rPr>
          <w:tab/>
          <w:delText>Maintenance</w:delText>
        </w:r>
        <w:r w:rsidRPr="00D22CCD" w:rsidDel="00365408">
          <w:rPr>
            <w:noProof/>
          </w:rPr>
          <w:tab/>
          <w:delText>38</w:delText>
        </w:r>
      </w:del>
    </w:p>
    <w:p w14:paraId="4FF5554C" w14:textId="5AF90DD0" w:rsidR="00453023" w:rsidRPr="00E27500" w:rsidDel="00365408" w:rsidRDefault="007260E2">
      <w:pPr>
        <w:pStyle w:val="Verzeichnis2"/>
        <w:rPr>
          <w:del w:id="727" w:author="Birklhuber Bernd" w:date="2025-10-10T15:39:00Z"/>
          <w:rFonts w:ascii="Cambria" w:hAnsi="Cambria" w:cs="Arial"/>
          <w:b w:val="0"/>
          <w:noProof/>
          <w:sz w:val="22"/>
          <w:szCs w:val="22"/>
          <w:lang w:eastAsia="nl-BE"/>
        </w:rPr>
      </w:pPr>
      <w:del w:id="728" w:author="Birklhuber Bernd" w:date="2025-10-10T15:39:00Z">
        <w:r w:rsidRPr="00D22CCD" w:rsidDel="00365408">
          <w:rPr>
            <w:noProof/>
          </w:rPr>
          <w:lastRenderedPageBreak/>
          <w:delText>8.1</w:delText>
        </w:r>
        <w:r w:rsidRPr="00D22CCD" w:rsidDel="00365408">
          <w:rPr>
            <w:noProof/>
          </w:rPr>
          <w:tab/>
          <w:delText>Introduction</w:delText>
        </w:r>
        <w:r w:rsidRPr="00D22CCD" w:rsidDel="00365408">
          <w:rPr>
            <w:noProof/>
          </w:rPr>
          <w:tab/>
          <w:delText>38</w:delText>
        </w:r>
      </w:del>
    </w:p>
    <w:p w14:paraId="11D61815" w14:textId="0299DD86" w:rsidR="00453023" w:rsidRPr="00E27500" w:rsidDel="00365408" w:rsidRDefault="007260E2">
      <w:pPr>
        <w:pStyle w:val="Verzeichnis2"/>
        <w:rPr>
          <w:del w:id="729" w:author="Birklhuber Bernd" w:date="2025-10-10T15:39:00Z"/>
          <w:rFonts w:ascii="Cambria" w:hAnsi="Cambria" w:cs="Arial"/>
          <w:b w:val="0"/>
          <w:noProof/>
          <w:sz w:val="22"/>
          <w:szCs w:val="22"/>
          <w:lang w:eastAsia="nl-BE"/>
        </w:rPr>
      </w:pPr>
      <w:del w:id="730" w:author="Birklhuber Bernd" w:date="2025-10-10T15:39:00Z">
        <w:r w:rsidRPr="00D22CCD" w:rsidDel="00365408">
          <w:rPr>
            <w:noProof/>
          </w:rPr>
          <w:delText>8.2</w:delText>
        </w:r>
        <w:r w:rsidRPr="00D22CCD" w:rsidDel="00365408">
          <w:rPr>
            <w:noProof/>
          </w:rPr>
          <w:tab/>
          <w:delText>Maintenance and Update Frequency</w:delText>
        </w:r>
        <w:r w:rsidRPr="00D22CCD" w:rsidDel="00365408">
          <w:rPr>
            <w:noProof/>
          </w:rPr>
          <w:tab/>
          <w:delText>38</w:delText>
        </w:r>
      </w:del>
    </w:p>
    <w:p w14:paraId="5D669E71" w14:textId="7AC0B19A" w:rsidR="00453023" w:rsidRPr="00E27500" w:rsidDel="00365408" w:rsidRDefault="007260E2">
      <w:pPr>
        <w:pStyle w:val="Verzeichnis2"/>
        <w:rPr>
          <w:del w:id="731" w:author="Birklhuber Bernd" w:date="2025-10-10T15:39:00Z"/>
          <w:rFonts w:ascii="Cambria" w:hAnsi="Cambria" w:cs="Arial"/>
          <w:b w:val="0"/>
          <w:noProof/>
          <w:sz w:val="22"/>
          <w:szCs w:val="22"/>
          <w:lang w:eastAsia="nl-BE"/>
        </w:rPr>
      </w:pPr>
      <w:del w:id="732" w:author="Birklhuber Bernd" w:date="2025-10-10T15:39:00Z">
        <w:r w:rsidRPr="00D22CCD" w:rsidDel="00365408">
          <w:rPr>
            <w:noProof/>
          </w:rPr>
          <w:delText>8.3</w:delText>
        </w:r>
        <w:r w:rsidRPr="00D22CCD" w:rsidDel="00365408">
          <w:rPr>
            <w:noProof/>
          </w:rPr>
          <w:tab/>
          <w:delText>Data Source</w:delText>
        </w:r>
        <w:r w:rsidRPr="00D22CCD" w:rsidDel="00365408">
          <w:rPr>
            <w:noProof/>
          </w:rPr>
          <w:tab/>
          <w:delText>38</w:delText>
        </w:r>
      </w:del>
    </w:p>
    <w:p w14:paraId="44D93376" w14:textId="2AA29F85" w:rsidR="00453023" w:rsidRPr="00E27500" w:rsidDel="00365408" w:rsidRDefault="007260E2">
      <w:pPr>
        <w:pStyle w:val="Verzeichnis2"/>
        <w:rPr>
          <w:del w:id="733" w:author="Birklhuber Bernd" w:date="2025-10-10T15:39:00Z"/>
          <w:rFonts w:ascii="Cambria" w:hAnsi="Cambria" w:cs="Arial"/>
          <w:b w:val="0"/>
          <w:noProof/>
          <w:sz w:val="22"/>
          <w:szCs w:val="22"/>
          <w:lang w:eastAsia="nl-BE"/>
        </w:rPr>
      </w:pPr>
      <w:del w:id="734" w:author="Birklhuber Bernd" w:date="2025-10-10T15:39:00Z">
        <w:r w:rsidRPr="00D22CCD" w:rsidDel="00365408">
          <w:rPr>
            <w:noProof/>
          </w:rPr>
          <w:delText>8.4</w:delText>
        </w:r>
        <w:r w:rsidRPr="00D22CCD" w:rsidDel="00365408">
          <w:rPr>
            <w:noProof/>
          </w:rPr>
          <w:tab/>
          <w:delText>Production Process</w:delText>
        </w:r>
        <w:r w:rsidRPr="00D22CCD" w:rsidDel="00365408">
          <w:rPr>
            <w:noProof/>
          </w:rPr>
          <w:tab/>
          <w:delText>38</w:delText>
        </w:r>
      </w:del>
    </w:p>
    <w:p w14:paraId="5B980A9C" w14:textId="232E95B9" w:rsidR="00453023" w:rsidRPr="00E27500" w:rsidDel="00365408" w:rsidRDefault="007260E2">
      <w:pPr>
        <w:pStyle w:val="Verzeichnis2"/>
        <w:rPr>
          <w:del w:id="735" w:author="Birklhuber Bernd" w:date="2025-10-10T15:39:00Z"/>
          <w:rFonts w:ascii="Cambria" w:hAnsi="Cambria" w:cs="Arial"/>
          <w:b w:val="0"/>
          <w:noProof/>
          <w:sz w:val="22"/>
          <w:szCs w:val="22"/>
          <w:lang w:eastAsia="nl-BE"/>
        </w:rPr>
      </w:pPr>
      <w:del w:id="736" w:author="Birklhuber Bernd" w:date="2025-10-10T15:39:00Z">
        <w:r w:rsidRPr="00D22CCD" w:rsidDel="00365408">
          <w:rPr>
            <w:noProof/>
            <w:lang w:val="en-AU"/>
          </w:rPr>
          <w:delText>8.5</w:delText>
        </w:r>
        <w:r w:rsidRPr="00D22CCD" w:rsidDel="00365408">
          <w:rPr>
            <w:noProof/>
            <w:lang w:val="en-AU"/>
          </w:rPr>
          <w:tab/>
          <w:delText>Feature and Portrayal Catalogue Management</w:delText>
        </w:r>
        <w:r w:rsidRPr="00D22CCD" w:rsidDel="00365408">
          <w:rPr>
            <w:noProof/>
          </w:rPr>
          <w:tab/>
          <w:delText>38</w:delText>
        </w:r>
      </w:del>
    </w:p>
    <w:p w14:paraId="72DBED38" w14:textId="305CE3DA" w:rsidR="00453023" w:rsidRPr="00E27500" w:rsidDel="00365408" w:rsidRDefault="007260E2">
      <w:pPr>
        <w:pStyle w:val="Verzeichnis1"/>
        <w:rPr>
          <w:del w:id="737" w:author="Birklhuber Bernd" w:date="2025-10-10T15:39:00Z"/>
          <w:rFonts w:ascii="Cambria" w:hAnsi="Cambria" w:cs="Arial"/>
          <w:b w:val="0"/>
          <w:noProof/>
          <w:sz w:val="22"/>
          <w:szCs w:val="22"/>
          <w:lang w:eastAsia="nl-BE"/>
        </w:rPr>
      </w:pPr>
      <w:del w:id="738" w:author="Birklhuber Bernd" w:date="2025-10-10T15:39:00Z">
        <w:r w:rsidRPr="00D22CCD" w:rsidDel="00365408">
          <w:rPr>
            <w:noProof/>
          </w:rPr>
          <w:delText>9</w:delText>
        </w:r>
        <w:r w:rsidRPr="00D22CCD" w:rsidDel="00365408">
          <w:rPr>
            <w:noProof/>
          </w:rPr>
          <w:tab/>
          <w:delText>Portrayal</w:delText>
        </w:r>
        <w:r w:rsidRPr="00D22CCD" w:rsidDel="00365408">
          <w:rPr>
            <w:noProof/>
          </w:rPr>
          <w:tab/>
          <w:delText>38</w:delText>
        </w:r>
      </w:del>
    </w:p>
    <w:p w14:paraId="7A28626B" w14:textId="3DBCB6D4" w:rsidR="00453023" w:rsidRPr="00E27500" w:rsidDel="00365408" w:rsidRDefault="007260E2">
      <w:pPr>
        <w:pStyle w:val="Verzeichnis2"/>
        <w:rPr>
          <w:del w:id="739" w:author="Birklhuber Bernd" w:date="2025-10-10T15:39:00Z"/>
          <w:rFonts w:ascii="Cambria" w:hAnsi="Cambria" w:cs="Arial"/>
          <w:b w:val="0"/>
          <w:noProof/>
          <w:sz w:val="22"/>
          <w:szCs w:val="22"/>
          <w:lang w:eastAsia="nl-BE"/>
        </w:rPr>
      </w:pPr>
      <w:del w:id="740" w:author="Birklhuber Bernd" w:date="2025-10-10T15:39:00Z">
        <w:r w:rsidRPr="00D22CCD" w:rsidDel="00365408">
          <w:rPr>
            <w:noProof/>
          </w:rPr>
          <w:delText>9.1</w:delText>
        </w:r>
        <w:r w:rsidRPr="00D22CCD" w:rsidDel="00365408">
          <w:rPr>
            <w:noProof/>
          </w:rPr>
          <w:tab/>
          <w:delText>Introduction</w:delText>
        </w:r>
        <w:r w:rsidRPr="00D22CCD" w:rsidDel="00365408">
          <w:rPr>
            <w:noProof/>
          </w:rPr>
          <w:tab/>
          <w:delText>38</w:delText>
        </w:r>
      </w:del>
    </w:p>
    <w:p w14:paraId="7A54A46B" w14:textId="38B00B8F" w:rsidR="00453023" w:rsidRPr="00E27500" w:rsidDel="00365408" w:rsidRDefault="007260E2">
      <w:pPr>
        <w:pStyle w:val="Verzeichnis2"/>
        <w:rPr>
          <w:del w:id="741" w:author="Birklhuber Bernd" w:date="2025-10-10T15:39:00Z"/>
          <w:rFonts w:ascii="Cambria" w:hAnsi="Cambria" w:cs="Arial"/>
          <w:b w:val="0"/>
          <w:noProof/>
          <w:sz w:val="22"/>
          <w:szCs w:val="22"/>
          <w:lang w:eastAsia="nl-BE"/>
        </w:rPr>
      </w:pPr>
      <w:del w:id="742" w:author="Birklhuber Bernd" w:date="2025-10-10T15:39:00Z">
        <w:r w:rsidRPr="00D22CCD" w:rsidDel="00365408">
          <w:rPr>
            <w:noProof/>
          </w:rPr>
          <w:delText>9.2</w:delText>
        </w:r>
        <w:r w:rsidRPr="00D22CCD" w:rsidDel="00365408">
          <w:rPr>
            <w:noProof/>
          </w:rPr>
          <w:tab/>
          <w:delText>Portrayal Catalogue</w:delText>
        </w:r>
        <w:r w:rsidRPr="00D22CCD" w:rsidDel="00365408">
          <w:rPr>
            <w:noProof/>
          </w:rPr>
          <w:tab/>
          <w:delText>39</w:delText>
        </w:r>
      </w:del>
    </w:p>
    <w:p w14:paraId="1C349F53" w14:textId="385BA41C" w:rsidR="00453023" w:rsidRPr="00E27500" w:rsidDel="00365408" w:rsidRDefault="007260E2">
      <w:pPr>
        <w:pStyle w:val="Verzeichnis1"/>
        <w:rPr>
          <w:del w:id="743" w:author="Birklhuber Bernd" w:date="2025-10-10T15:39:00Z"/>
          <w:rFonts w:ascii="Cambria" w:hAnsi="Cambria" w:cs="Arial"/>
          <w:b w:val="0"/>
          <w:noProof/>
          <w:sz w:val="22"/>
          <w:szCs w:val="22"/>
          <w:lang w:eastAsia="nl-BE"/>
        </w:rPr>
      </w:pPr>
      <w:del w:id="744" w:author="Birklhuber Bernd" w:date="2025-10-10T15:39:00Z">
        <w:r w:rsidRPr="00D22CCD" w:rsidDel="00365408">
          <w:rPr>
            <w:noProof/>
          </w:rPr>
          <w:delText>10</w:delText>
        </w:r>
        <w:r w:rsidRPr="00D22CCD" w:rsidDel="00365408">
          <w:rPr>
            <w:noProof/>
          </w:rPr>
          <w:tab/>
          <w:delText>Data Product format (encoding)</w:delText>
        </w:r>
        <w:r w:rsidRPr="00D22CCD" w:rsidDel="00365408">
          <w:rPr>
            <w:noProof/>
          </w:rPr>
          <w:tab/>
          <w:delText>40</w:delText>
        </w:r>
      </w:del>
    </w:p>
    <w:p w14:paraId="29D0EFC5" w14:textId="4AFA2B63" w:rsidR="00453023" w:rsidRPr="00E27500" w:rsidDel="00365408" w:rsidRDefault="007260E2">
      <w:pPr>
        <w:pStyle w:val="Verzeichnis2"/>
        <w:rPr>
          <w:del w:id="745" w:author="Birklhuber Bernd" w:date="2025-10-10T15:39:00Z"/>
          <w:rFonts w:ascii="Cambria" w:hAnsi="Cambria" w:cs="Arial"/>
          <w:b w:val="0"/>
          <w:noProof/>
          <w:sz w:val="22"/>
          <w:szCs w:val="22"/>
          <w:lang w:eastAsia="nl-BE"/>
        </w:rPr>
      </w:pPr>
      <w:del w:id="746" w:author="Birklhuber Bernd" w:date="2025-10-10T15:39:00Z">
        <w:r w:rsidRPr="00D22CCD" w:rsidDel="00365408">
          <w:rPr>
            <w:noProof/>
          </w:rPr>
          <w:delText>10.1</w:delText>
        </w:r>
        <w:r w:rsidRPr="00D22CCD" w:rsidDel="00365408">
          <w:rPr>
            <w:noProof/>
          </w:rPr>
          <w:tab/>
          <w:delText>Introduction</w:delText>
        </w:r>
        <w:r w:rsidRPr="00D22CCD" w:rsidDel="00365408">
          <w:rPr>
            <w:noProof/>
          </w:rPr>
          <w:tab/>
          <w:delText>40</w:delText>
        </w:r>
      </w:del>
    </w:p>
    <w:p w14:paraId="4F8B3062" w14:textId="16EE535D" w:rsidR="00453023" w:rsidRPr="00E27500" w:rsidDel="00365408" w:rsidRDefault="007260E2">
      <w:pPr>
        <w:pStyle w:val="Verzeichnis3"/>
        <w:rPr>
          <w:del w:id="747" w:author="Birklhuber Bernd" w:date="2025-10-10T15:39:00Z"/>
          <w:rFonts w:ascii="Cambria" w:hAnsi="Cambria" w:cs="Arial"/>
          <w:b w:val="0"/>
          <w:noProof/>
          <w:sz w:val="22"/>
          <w:szCs w:val="22"/>
          <w:lang w:eastAsia="nl-BE"/>
        </w:rPr>
      </w:pPr>
      <w:del w:id="748" w:author="Birklhuber Bernd" w:date="2025-10-10T15:39:00Z">
        <w:r w:rsidRPr="00D22CCD" w:rsidDel="00365408">
          <w:rPr>
            <w:noProof/>
          </w:rPr>
          <w:delText>10.1.1</w:delText>
        </w:r>
        <w:r w:rsidRPr="00D22CCD" w:rsidDel="00365408">
          <w:rPr>
            <w:noProof/>
          </w:rPr>
          <w:tab/>
          <w:delText>Encoding of Latitude and Longitude</w:delText>
        </w:r>
        <w:r w:rsidRPr="00D22CCD" w:rsidDel="00365408">
          <w:rPr>
            <w:noProof/>
          </w:rPr>
          <w:tab/>
          <w:delText>40</w:delText>
        </w:r>
      </w:del>
    </w:p>
    <w:p w14:paraId="29CBF4F2" w14:textId="110759B5" w:rsidR="00453023" w:rsidRPr="00E27500" w:rsidDel="00365408" w:rsidRDefault="007260E2">
      <w:pPr>
        <w:pStyle w:val="Verzeichnis3"/>
        <w:rPr>
          <w:del w:id="749" w:author="Birklhuber Bernd" w:date="2025-10-10T15:39:00Z"/>
          <w:rFonts w:ascii="Cambria" w:hAnsi="Cambria" w:cs="Arial"/>
          <w:b w:val="0"/>
          <w:noProof/>
          <w:sz w:val="22"/>
          <w:szCs w:val="22"/>
          <w:lang w:eastAsia="nl-BE"/>
        </w:rPr>
      </w:pPr>
      <w:del w:id="750" w:author="Birklhuber Bernd" w:date="2025-10-10T15:39:00Z">
        <w:r w:rsidRPr="00D22CCD" w:rsidDel="00365408">
          <w:rPr>
            <w:noProof/>
          </w:rPr>
          <w:delText>10.1.2</w:delText>
        </w:r>
        <w:r w:rsidRPr="00D22CCD" w:rsidDel="00365408">
          <w:rPr>
            <w:noProof/>
          </w:rPr>
          <w:tab/>
          <w:delText>Encoding of Depths</w:delText>
        </w:r>
        <w:r w:rsidRPr="00D22CCD" w:rsidDel="00365408">
          <w:rPr>
            <w:noProof/>
          </w:rPr>
          <w:tab/>
          <w:delText>40</w:delText>
        </w:r>
      </w:del>
    </w:p>
    <w:p w14:paraId="1080BD7C" w14:textId="1715FF05" w:rsidR="00453023" w:rsidRPr="00E27500" w:rsidDel="00365408" w:rsidRDefault="007260E2">
      <w:pPr>
        <w:pStyle w:val="Verzeichnis3"/>
        <w:rPr>
          <w:del w:id="751" w:author="Birklhuber Bernd" w:date="2025-10-10T15:39:00Z"/>
          <w:rFonts w:ascii="Cambria" w:hAnsi="Cambria" w:cs="Arial"/>
          <w:b w:val="0"/>
          <w:noProof/>
          <w:sz w:val="22"/>
          <w:szCs w:val="22"/>
          <w:lang w:eastAsia="nl-BE"/>
        </w:rPr>
      </w:pPr>
      <w:del w:id="752" w:author="Birklhuber Bernd" w:date="2025-10-10T15:39:00Z">
        <w:r w:rsidRPr="00D22CCD" w:rsidDel="00365408">
          <w:rPr>
            <w:noProof/>
          </w:rPr>
          <w:delText>10.1.3</w:delText>
        </w:r>
        <w:r w:rsidRPr="00D22CCD" w:rsidDel="00365408">
          <w:rPr>
            <w:noProof/>
          </w:rPr>
          <w:tab/>
          <w:delText>Numeric Attribute Encoding</w:delText>
        </w:r>
        <w:r w:rsidRPr="00D22CCD" w:rsidDel="00365408">
          <w:rPr>
            <w:noProof/>
          </w:rPr>
          <w:tab/>
          <w:delText>40</w:delText>
        </w:r>
      </w:del>
    </w:p>
    <w:p w14:paraId="35F20228" w14:textId="0E4E8194" w:rsidR="00453023" w:rsidRPr="00E27500" w:rsidDel="00365408" w:rsidRDefault="007260E2">
      <w:pPr>
        <w:pStyle w:val="Verzeichnis3"/>
        <w:rPr>
          <w:del w:id="753" w:author="Birklhuber Bernd" w:date="2025-10-10T15:39:00Z"/>
          <w:rFonts w:ascii="Cambria" w:hAnsi="Cambria" w:cs="Arial"/>
          <w:b w:val="0"/>
          <w:noProof/>
          <w:sz w:val="22"/>
          <w:szCs w:val="22"/>
          <w:lang w:eastAsia="nl-BE"/>
        </w:rPr>
      </w:pPr>
      <w:del w:id="754" w:author="Birklhuber Bernd" w:date="2025-10-10T15:39:00Z">
        <w:r w:rsidRPr="00D22CCD" w:rsidDel="00365408">
          <w:rPr>
            <w:noProof/>
          </w:rPr>
          <w:delText>10.1.4</w:delText>
        </w:r>
        <w:r w:rsidRPr="00D22CCD" w:rsidDel="00365408">
          <w:rPr>
            <w:noProof/>
          </w:rPr>
          <w:tab/>
          <w:delText>Text Attribute Values</w:delText>
        </w:r>
        <w:r w:rsidRPr="00D22CCD" w:rsidDel="00365408">
          <w:rPr>
            <w:noProof/>
          </w:rPr>
          <w:tab/>
          <w:delText>40</w:delText>
        </w:r>
      </w:del>
    </w:p>
    <w:p w14:paraId="204996A5" w14:textId="1BAD85E6" w:rsidR="00453023" w:rsidRPr="00E27500" w:rsidDel="00365408" w:rsidRDefault="007260E2">
      <w:pPr>
        <w:pStyle w:val="Verzeichnis3"/>
        <w:rPr>
          <w:del w:id="755" w:author="Birklhuber Bernd" w:date="2025-10-10T15:39:00Z"/>
          <w:rFonts w:ascii="Cambria" w:hAnsi="Cambria" w:cs="Arial"/>
          <w:b w:val="0"/>
          <w:noProof/>
          <w:sz w:val="22"/>
          <w:szCs w:val="22"/>
          <w:lang w:eastAsia="nl-BE"/>
        </w:rPr>
      </w:pPr>
      <w:del w:id="756" w:author="Birklhuber Bernd" w:date="2025-10-10T15:39:00Z">
        <w:r w:rsidRPr="00D22CCD" w:rsidDel="00365408">
          <w:rPr>
            <w:noProof/>
          </w:rPr>
          <w:delText>10.1.5</w:delText>
        </w:r>
        <w:r w:rsidRPr="00D22CCD" w:rsidDel="00365408">
          <w:rPr>
            <w:noProof/>
          </w:rPr>
          <w:tab/>
          <w:delText>Mandatory Attribute Values</w:delText>
        </w:r>
        <w:r w:rsidRPr="00D22CCD" w:rsidDel="00365408">
          <w:rPr>
            <w:noProof/>
          </w:rPr>
          <w:tab/>
          <w:delText>40</w:delText>
        </w:r>
      </w:del>
    </w:p>
    <w:p w14:paraId="4224F0D0" w14:textId="08030F88" w:rsidR="00453023" w:rsidRPr="00E27500" w:rsidDel="00365408" w:rsidRDefault="007260E2">
      <w:pPr>
        <w:pStyle w:val="Verzeichnis3"/>
        <w:rPr>
          <w:del w:id="757" w:author="Birklhuber Bernd" w:date="2025-10-10T15:39:00Z"/>
          <w:rFonts w:ascii="Cambria" w:hAnsi="Cambria" w:cs="Arial"/>
          <w:b w:val="0"/>
          <w:noProof/>
          <w:sz w:val="22"/>
          <w:szCs w:val="22"/>
          <w:lang w:eastAsia="nl-BE"/>
        </w:rPr>
      </w:pPr>
      <w:del w:id="758" w:author="Birklhuber Bernd" w:date="2025-10-10T15:39:00Z">
        <w:r w:rsidRPr="00D22CCD" w:rsidDel="00365408">
          <w:rPr>
            <w:noProof/>
            <w:lang w:eastAsia="en-US"/>
          </w:rPr>
          <w:delText>10.1.6</w:delText>
        </w:r>
        <w:r w:rsidRPr="00D22CCD" w:rsidDel="00365408">
          <w:rPr>
            <w:noProof/>
            <w:lang w:eastAsia="en-US"/>
          </w:rPr>
          <w:tab/>
          <w:delText>Unknown Attribute Values</w:delText>
        </w:r>
        <w:r w:rsidRPr="00D22CCD" w:rsidDel="00365408">
          <w:rPr>
            <w:noProof/>
          </w:rPr>
          <w:tab/>
          <w:delText>41</w:delText>
        </w:r>
      </w:del>
    </w:p>
    <w:p w14:paraId="1E37303C" w14:textId="01D63104" w:rsidR="00453023" w:rsidRPr="00E27500" w:rsidDel="00365408" w:rsidRDefault="007260E2">
      <w:pPr>
        <w:pStyle w:val="Verzeichnis1"/>
        <w:rPr>
          <w:del w:id="759" w:author="Birklhuber Bernd" w:date="2025-10-10T15:39:00Z"/>
          <w:rFonts w:ascii="Cambria" w:hAnsi="Cambria" w:cs="Arial"/>
          <w:b w:val="0"/>
          <w:noProof/>
          <w:sz w:val="22"/>
          <w:szCs w:val="22"/>
          <w:lang w:eastAsia="nl-BE"/>
        </w:rPr>
      </w:pPr>
      <w:del w:id="760" w:author="Birklhuber Bernd" w:date="2025-10-10T15:39:00Z">
        <w:r w:rsidRPr="00D22CCD" w:rsidDel="00365408">
          <w:rPr>
            <w:noProof/>
          </w:rPr>
          <w:delText>11</w:delText>
        </w:r>
        <w:r w:rsidRPr="00D22CCD" w:rsidDel="00365408">
          <w:rPr>
            <w:noProof/>
          </w:rPr>
          <w:tab/>
          <w:delText>Data Product Delivery</w:delText>
        </w:r>
        <w:r w:rsidRPr="00D22CCD" w:rsidDel="00365408">
          <w:rPr>
            <w:noProof/>
          </w:rPr>
          <w:tab/>
          <w:delText>41</w:delText>
        </w:r>
      </w:del>
    </w:p>
    <w:p w14:paraId="46422B03" w14:textId="1188A399" w:rsidR="00453023" w:rsidRPr="00E27500" w:rsidDel="00365408" w:rsidRDefault="007260E2">
      <w:pPr>
        <w:pStyle w:val="Verzeichnis2"/>
        <w:rPr>
          <w:del w:id="761" w:author="Birklhuber Bernd" w:date="2025-10-10T15:39:00Z"/>
          <w:rFonts w:ascii="Cambria" w:hAnsi="Cambria" w:cs="Arial"/>
          <w:b w:val="0"/>
          <w:noProof/>
          <w:sz w:val="22"/>
          <w:szCs w:val="22"/>
          <w:lang w:eastAsia="nl-BE"/>
        </w:rPr>
      </w:pPr>
      <w:del w:id="762" w:author="Birklhuber Bernd" w:date="2025-10-10T15:39:00Z">
        <w:r w:rsidRPr="00D22CCD" w:rsidDel="00365408">
          <w:rPr>
            <w:noProof/>
          </w:rPr>
          <w:delText>11.1</w:delText>
        </w:r>
        <w:r w:rsidRPr="00D22CCD" w:rsidDel="00365408">
          <w:rPr>
            <w:noProof/>
          </w:rPr>
          <w:tab/>
          <w:delText>Introduction</w:delText>
        </w:r>
        <w:r w:rsidRPr="00D22CCD" w:rsidDel="00365408">
          <w:rPr>
            <w:noProof/>
          </w:rPr>
          <w:tab/>
          <w:delText>41</w:delText>
        </w:r>
      </w:del>
    </w:p>
    <w:p w14:paraId="7378FB49" w14:textId="084E4E63" w:rsidR="00453023" w:rsidRPr="00E27500" w:rsidDel="00365408" w:rsidRDefault="007260E2">
      <w:pPr>
        <w:pStyle w:val="Verzeichnis2"/>
        <w:rPr>
          <w:del w:id="763" w:author="Birklhuber Bernd" w:date="2025-10-10T15:39:00Z"/>
          <w:rFonts w:ascii="Cambria" w:hAnsi="Cambria" w:cs="Arial"/>
          <w:b w:val="0"/>
          <w:noProof/>
          <w:sz w:val="22"/>
          <w:szCs w:val="22"/>
          <w:lang w:eastAsia="nl-BE"/>
        </w:rPr>
      </w:pPr>
      <w:del w:id="764" w:author="Birklhuber Bernd" w:date="2025-10-10T15:39:00Z">
        <w:r w:rsidRPr="00D22CCD" w:rsidDel="00365408">
          <w:rPr>
            <w:noProof/>
            <w:lang w:eastAsia="en-US"/>
          </w:rPr>
          <w:delText>11.2</w:delText>
        </w:r>
        <w:r w:rsidRPr="00D22CCD" w:rsidDel="00365408">
          <w:rPr>
            <w:noProof/>
            <w:lang w:eastAsia="en-US"/>
          </w:rPr>
          <w:tab/>
          <w:delText>Exchange Set</w:delText>
        </w:r>
        <w:r w:rsidRPr="00D22CCD" w:rsidDel="00365408">
          <w:rPr>
            <w:noProof/>
          </w:rPr>
          <w:tab/>
          <w:delText>42</w:delText>
        </w:r>
      </w:del>
    </w:p>
    <w:p w14:paraId="034D20A0" w14:textId="2BCE827F" w:rsidR="00453023" w:rsidRPr="00E27500" w:rsidDel="00365408" w:rsidRDefault="007260E2">
      <w:pPr>
        <w:pStyle w:val="Verzeichnis2"/>
        <w:rPr>
          <w:del w:id="765" w:author="Birklhuber Bernd" w:date="2025-10-10T15:39:00Z"/>
          <w:rFonts w:ascii="Cambria" w:hAnsi="Cambria" w:cs="Arial"/>
          <w:b w:val="0"/>
          <w:noProof/>
          <w:sz w:val="22"/>
          <w:szCs w:val="22"/>
          <w:lang w:eastAsia="nl-BE"/>
        </w:rPr>
      </w:pPr>
      <w:del w:id="766" w:author="Birklhuber Bernd" w:date="2025-10-10T15:39:00Z">
        <w:r w:rsidRPr="00D22CCD" w:rsidDel="00365408">
          <w:rPr>
            <w:noProof/>
            <w:lang w:eastAsia="en-US"/>
          </w:rPr>
          <w:delText>11.3</w:delText>
        </w:r>
        <w:r w:rsidRPr="00D22CCD" w:rsidDel="00365408">
          <w:rPr>
            <w:noProof/>
            <w:lang w:eastAsia="en-US"/>
          </w:rPr>
          <w:tab/>
          <w:delText>Dataset</w:delText>
        </w:r>
        <w:r w:rsidRPr="00D22CCD" w:rsidDel="00365408">
          <w:rPr>
            <w:noProof/>
          </w:rPr>
          <w:tab/>
          <w:delText>43</w:delText>
        </w:r>
      </w:del>
    </w:p>
    <w:p w14:paraId="40E94C67" w14:textId="58DF9567" w:rsidR="00453023" w:rsidRPr="00E27500" w:rsidDel="00365408" w:rsidRDefault="007260E2">
      <w:pPr>
        <w:pStyle w:val="Verzeichnis3"/>
        <w:rPr>
          <w:del w:id="767" w:author="Birklhuber Bernd" w:date="2025-10-10T15:39:00Z"/>
          <w:rFonts w:ascii="Cambria" w:hAnsi="Cambria" w:cs="Arial"/>
          <w:b w:val="0"/>
          <w:noProof/>
          <w:sz w:val="22"/>
          <w:szCs w:val="22"/>
          <w:lang w:eastAsia="nl-BE"/>
        </w:rPr>
      </w:pPr>
      <w:del w:id="768" w:author="Birklhuber Bernd" w:date="2025-10-10T15:39:00Z">
        <w:r w:rsidRPr="00D22CCD" w:rsidDel="00365408">
          <w:rPr>
            <w:noProof/>
            <w:lang w:eastAsia="en-US"/>
          </w:rPr>
          <w:delText>11.3.1</w:delText>
        </w:r>
        <w:r w:rsidRPr="00D22CCD" w:rsidDel="00365408">
          <w:rPr>
            <w:noProof/>
            <w:lang w:eastAsia="en-US"/>
          </w:rPr>
          <w:tab/>
          <w:delText>Datasets</w:delText>
        </w:r>
        <w:r w:rsidRPr="00D22CCD" w:rsidDel="00365408">
          <w:rPr>
            <w:noProof/>
          </w:rPr>
          <w:tab/>
          <w:delText>43</w:delText>
        </w:r>
      </w:del>
    </w:p>
    <w:p w14:paraId="5124E0B0" w14:textId="239E13D0" w:rsidR="00453023" w:rsidRPr="00E27500" w:rsidDel="00365408" w:rsidRDefault="007260E2">
      <w:pPr>
        <w:pStyle w:val="Verzeichnis3"/>
        <w:rPr>
          <w:del w:id="769" w:author="Birklhuber Bernd" w:date="2025-10-10T15:39:00Z"/>
          <w:rFonts w:ascii="Cambria" w:hAnsi="Cambria" w:cs="Arial"/>
          <w:b w:val="0"/>
          <w:noProof/>
          <w:sz w:val="22"/>
          <w:szCs w:val="22"/>
          <w:lang w:eastAsia="nl-BE"/>
        </w:rPr>
      </w:pPr>
      <w:del w:id="770" w:author="Birklhuber Bernd" w:date="2025-10-10T15:39:00Z">
        <w:r w:rsidRPr="00D22CCD" w:rsidDel="00365408">
          <w:rPr>
            <w:noProof/>
            <w:lang w:eastAsia="en-US"/>
          </w:rPr>
          <w:delText>11.3.2</w:delText>
        </w:r>
        <w:r w:rsidRPr="00D22CCD" w:rsidDel="00365408">
          <w:rPr>
            <w:noProof/>
            <w:lang w:eastAsia="en-US"/>
          </w:rPr>
          <w:tab/>
          <w:delText>Dataset file naming</w:delText>
        </w:r>
        <w:r w:rsidRPr="00D22CCD" w:rsidDel="00365408">
          <w:rPr>
            <w:noProof/>
          </w:rPr>
          <w:tab/>
          <w:delText>44</w:delText>
        </w:r>
      </w:del>
    </w:p>
    <w:p w14:paraId="0ECCA58B" w14:textId="2C30CB32" w:rsidR="00453023" w:rsidRPr="00E27500" w:rsidDel="00365408" w:rsidRDefault="007260E2">
      <w:pPr>
        <w:pStyle w:val="Verzeichnis3"/>
        <w:rPr>
          <w:del w:id="771" w:author="Birklhuber Bernd" w:date="2025-10-10T15:39:00Z"/>
          <w:rFonts w:ascii="Cambria" w:hAnsi="Cambria" w:cs="Arial"/>
          <w:b w:val="0"/>
          <w:noProof/>
          <w:sz w:val="22"/>
          <w:szCs w:val="22"/>
          <w:lang w:eastAsia="nl-BE"/>
        </w:rPr>
      </w:pPr>
      <w:del w:id="772" w:author="Birklhuber Bernd" w:date="2025-10-10T15:39:00Z">
        <w:r w:rsidRPr="00D22CCD" w:rsidDel="00365408">
          <w:rPr>
            <w:noProof/>
          </w:rPr>
          <w:delText>11.3.3</w:delText>
        </w:r>
        <w:r w:rsidRPr="00D22CCD" w:rsidDel="00365408">
          <w:rPr>
            <w:noProof/>
          </w:rPr>
          <w:tab/>
          <w:delText>New Editions, Re-Issues, Updates and Cancellations</w:delText>
        </w:r>
        <w:r w:rsidRPr="00D22CCD" w:rsidDel="00365408">
          <w:rPr>
            <w:noProof/>
          </w:rPr>
          <w:tab/>
          <w:delText>45</w:delText>
        </w:r>
      </w:del>
    </w:p>
    <w:p w14:paraId="5BF784A9" w14:textId="1F526294" w:rsidR="00453023" w:rsidRPr="00BE52D5" w:rsidDel="00365408" w:rsidRDefault="007260E2">
      <w:pPr>
        <w:pStyle w:val="Verzeichnis2"/>
        <w:rPr>
          <w:del w:id="773" w:author="Birklhuber Bernd" w:date="2025-10-10T15:39:00Z"/>
          <w:rFonts w:ascii="Cambria" w:hAnsi="Cambria" w:cs="Arial"/>
          <w:b w:val="0"/>
          <w:noProof/>
          <w:sz w:val="22"/>
          <w:szCs w:val="22"/>
          <w:lang w:val="fr-BE" w:eastAsia="nl-BE"/>
        </w:rPr>
      </w:pPr>
      <w:del w:id="774" w:author="Birklhuber Bernd" w:date="2025-10-10T15:39:00Z">
        <w:r w:rsidRPr="00BE52D5" w:rsidDel="00365408">
          <w:rPr>
            <w:noProof/>
            <w:lang w:val="fr-BE" w:eastAsia="en-US"/>
          </w:rPr>
          <w:delText>11.4</w:delText>
        </w:r>
        <w:r w:rsidRPr="00BE52D5" w:rsidDel="00365408">
          <w:rPr>
            <w:noProof/>
            <w:lang w:val="fr-BE" w:eastAsia="en-US"/>
          </w:rPr>
          <w:tab/>
          <w:delText>Support Files</w:delText>
        </w:r>
        <w:r w:rsidRPr="00BE52D5" w:rsidDel="00365408">
          <w:rPr>
            <w:noProof/>
            <w:lang w:val="fr-BE"/>
          </w:rPr>
          <w:tab/>
          <w:delText>45</w:delText>
        </w:r>
      </w:del>
    </w:p>
    <w:p w14:paraId="41A925F4" w14:textId="2A289145" w:rsidR="00453023" w:rsidRPr="00BE52D5" w:rsidDel="00365408" w:rsidRDefault="007260E2">
      <w:pPr>
        <w:pStyle w:val="Verzeichnis3"/>
        <w:rPr>
          <w:del w:id="775" w:author="Birklhuber Bernd" w:date="2025-10-10T15:39:00Z"/>
          <w:rFonts w:ascii="Cambria" w:hAnsi="Cambria" w:cs="Arial"/>
          <w:b w:val="0"/>
          <w:noProof/>
          <w:sz w:val="22"/>
          <w:szCs w:val="22"/>
          <w:lang w:val="fr-BE" w:eastAsia="nl-BE"/>
        </w:rPr>
      </w:pPr>
      <w:del w:id="776" w:author="Birklhuber Bernd" w:date="2025-10-10T15:39:00Z">
        <w:r w:rsidRPr="00BE52D5" w:rsidDel="00365408">
          <w:rPr>
            <w:noProof/>
            <w:lang w:val="fr-BE"/>
          </w:rPr>
          <w:delText>11.4.1</w:delText>
        </w:r>
        <w:r w:rsidRPr="00BE52D5" w:rsidDel="00365408">
          <w:rPr>
            <w:noProof/>
            <w:lang w:val="fr-BE"/>
          </w:rPr>
          <w:tab/>
          <w:delText>Support File Naming</w:delText>
        </w:r>
        <w:r w:rsidRPr="00BE52D5" w:rsidDel="00365408">
          <w:rPr>
            <w:noProof/>
            <w:lang w:val="fr-BE"/>
          </w:rPr>
          <w:tab/>
          <w:delText>46</w:delText>
        </w:r>
      </w:del>
    </w:p>
    <w:p w14:paraId="1121E453" w14:textId="5E685D64" w:rsidR="00453023" w:rsidRPr="00BE52D5" w:rsidDel="00365408" w:rsidRDefault="007260E2">
      <w:pPr>
        <w:pStyle w:val="Verzeichnis3"/>
        <w:rPr>
          <w:del w:id="777" w:author="Birklhuber Bernd" w:date="2025-10-10T15:39:00Z"/>
          <w:rFonts w:ascii="Cambria" w:hAnsi="Cambria" w:cs="Arial"/>
          <w:b w:val="0"/>
          <w:noProof/>
          <w:sz w:val="22"/>
          <w:szCs w:val="22"/>
          <w:lang w:val="fr-BE" w:eastAsia="nl-BE"/>
        </w:rPr>
      </w:pPr>
      <w:del w:id="778" w:author="Birklhuber Bernd" w:date="2025-10-10T15:39:00Z">
        <w:r w:rsidRPr="00BE52D5" w:rsidDel="00365408">
          <w:rPr>
            <w:noProof/>
            <w:lang w:val="fr-BE" w:eastAsia="en-US"/>
          </w:rPr>
          <w:delText>11.4.2</w:delText>
        </w:r>
        <w:r w:rsidRPr="00BE52D5" w:rsidDel="00365408">
          <w:rPr>
            <w:noProof/>
            <w:lang w:val="fr-BE" w:eastAsia="en-US"/>
          </w:rPr>
          <w:tab/>
          <w:delText>Support File Management</w:delText>
        </w:r>
        <w:r w:rsidRPr="00BE52D5" w:rsidDel="00365408">
          <w:rPr>
            <w:noProof/>
            <w:lang w:val="fr-BE"/>
          </w:rPr>
          <w:tab/>
          <w:delText>47</w:delText>
        </w:r>
      </w:del>
    </w:p>
    <w:p w14:paraId="5C410018" w14:textId="56D2E6E1" w:rsidR="00453023" w:rsidRPr="00BE52D5" w:rsidDel="00365408" w:rsidRDefault="007260E2">
      <w:pPr>
        <w:pStyle w:val="Verzeichnis2"/>
        <w:rPr>
          <w:del w:id="779" w:author="Birklhuber Bernd" w:date="2025-10-10T15:39:00Z"/>
          <w:rFonts w:ascii="Cambria" w:hAnsi="Cambria" w:cs="Arial"/>
          <w:b w:val="0"/>
          <w:noProof/>
          <w:sz w:val="22"/>
          <w:szCs w:val="22"/>
          <w:lang w:val="fr-BE" w:eastAsia="nl-BE"/>
        </w:rPr>
      </w:pPr>
      <w:del w:id="780" w:author="Birklhuber Bernd" w:date="2025-10-10T15:39:00Z">
        <w:r w:rsidRPr="00BE52D5" w:rsidDel="00365408">
          <w:rPr>
            <w:noProof/>
            <w:lang w:val="fr-BE" w:eastAsia="en-US"/>
          </w:rPr>
          <w:delText>11.5</w:delText>
        </w:r>
        <w:r w:rsidRPr="00BE52D5" w:rsidDel="00365408">
          <w:rPr>
            <w:noProof/>
            <w:lang w:val="fr-BE" w:eastAsia="en-US"/>
          </w:rPr>
          <w:tab/>
          <w:delText>Exchange Catalogue</w:delText>
        </w:r>
        <w:r w:rsidRPr="00BE52D5" w:rsidDel="00365408">
          <w:rPr>
            <w:noProof/>
            <w:lang w:val="fr-BE"/>
          </w:rPr>
          <w:tab/>
          <w:delText>47</w:delText>
        </w:r>
      </w:del>
    </w:p>
    <w:p w14:paraId="44AD7E8C" w14:textId="59BCAA12" w:rsidR="00453023" w:rsidRPr="00E27500" w:rsidDel="00365408" w:rsidRDefault="007260E2">
      <w:pPr>
        <w:pStyle w:val="Verzeichnis2"/>
        <w:rPr>
          <w:del w:id="781" w:author="Birklhuber Bernd" w:date="2025-10-10T15:39:00Z"/>
          <w:rFonts w:ascii="Cambria" w:hAnsi="Cambria" w:cs="Arial"/>
          <w:b w:val="0"/>
          <w:noProof/>
          <w:sz w:val="22"/>
          <w:szCs w:val="22"/>
          <w:lang w:eastAsia="nl-BE"/>
        </w:rPr>
      </w:pPr>
      <w:del w:id="782" w:author="Birklhuber Bernd" w:date="2025-10-10T15:39:00Z">
        <w:r w:rsidRPr="00D22CCD" w:rsidDel="00365408">
          <w:rPr>
            <w:noProof/>
          </w:rPr>
          <w:delText>11.6</w:delText>
        </w:r>
        <w:r w:rsidRPr="00D22CCD" w:rsidDel="00365408">
          <w:rPr>
            <w:noProof/>
          </w:rPr>
          <w:tab/>
          <w:delText>Data integrity and encryption</w:delText>
        </w:r>
        <w:r w:rsidRPr="00D22CCD" w:rsidDel="00365408">
          <w:rPr>
            <w:noProof/>
          </w:rPr>
          <w:tab/>
          <w:delText>47</w:delText>
        </w:r>
      </w:del>
    </w:p>
    <w:p w14:paraId="4EDC94EE" w14:textId="635D2253" w:rsidR="00453023" w:rsidRPr="00E27500" w:rsidDel="00365408" w:rsidRDefault="007260E2">
      <w:pPr>
        <w:pStyle w:val="Verzeichnis3"/>
        <w:rPr>
          <w:del w:id="783" w:author="Birklhuber Bernd" w:date="2025-10-10T15:39:00Z"/>
          <w:rFonts w:ascii="Cambria" w:hAnsi="Cambria" w:cs="Arial"/>
          <w:b w:val="0"/>
          <w:noProof/>
          <w:sz w:val="22"/>
          <w:szCs w:val="22"/>
          <w:lang w:eastAsia="nl-BE"/>
        </w:rPr>
      </w:pPr>
      <w:del w:id="784" w:author="Birklhuber Bernd" w:date="2025-10-10T15:39:00Z">
        <w:r w:rsidRPr="00D22CCD" w:rsidDel="00365408">
          <w:rPr>
            <w:noProof/>
          </w:rPr>
          <w:delText>11.6.1</w:delText>
        </w:r>
        <w:r w:rsidRPr="00D22CCD" w:rsidDel="00365408">
          <w:rPr>
            <w:noProof/>
          </w:rPr>
          <w:tab/>
          <w:delText>IENC data integrity measures</w:delText>
        </w:r>
        <w:r w:rsidRPr="00D22CCD" w:rsidDel="00365408">
          <w:rPr>
            <w:noProof/>
          </w:rPr>
          <w:tab/>
          <w:delText>47</w:delText>
        </w:r>
      </w:del>
    </w:p>
    <w:p w14:paraId="7F4A40A7" w14:textId="77D7E91F" w:rsidR="00453023" w:rsidRPr="00E27500" w:rsidDel="00365408" w:rsidRDefault="007260E2">
      <w:pPr>
        <w:pStyle w:val="Verzeichnis3"/>
        <w:rPr>
          <w:del w:id="785" w:author="Birklhuber Bernd" w:date="2025-10-10T15:39:00Z"/>
          <w:rFonts w:ascii="Cambria" w:hAnsi="Cambria" w:cs="Arial"/>
          <w:b w:val="0"/>
          <w:noProof/>
          <w:sz w:val="22"/>
          <w:szCs w:val="22"/>
          <w:lang w:eastAsia="nl-BE"/>
        </w:rPr>
      </w:pPr>
      <w:del w:id="786" w:author="Birklhuber Bernd" w:date="2025-10-10T15:39:00Z">
        <w:r w:rsidRPr="00D22CCD" w:rsidDel="00365408">
          <w:rPr>
            <w:noProof/>
          </w:rPr>
          <w:delText>11.6.2</w:delText>
        </w:r>
        <w:r w:rsidRPr="00D22CCD" w:rsidDel="00365408">
          <w:rPr>
            <w:noProof/>
            <w:color w:val="000000"/>
          </w:rPr>
          <w:tab/>
          <w:delText>Producer Identity and Authentication</w:delText>
        </w:r>
        <w:r w:rsidRPr="00D22CCD" w:rsidDel="00365408">
          <w:rPr>
            <w:noProof/>
          </w:rPr>
          <w:tab/>
          <w:delText>47</w:delText>
        </w:r>
      </w:del>
    </w:p>
    <w:p w14:paraId="5E9F50D6" w14:textId="3268D764" w:rsidR="00453023" w:rsidRPr="00E27500" w:rsidDel="00365408" w:rsidRDefault="007260E2">
      <w:pPr>
        <w:pStyle w:val="Verzeichnis3"/>
        <w:rPr>
          <w:del w:id="787" w:author="Birklhuber Bernd" w:date="2025-10-10T15:39:00Z"/>
          <w:rFonts w:ascii="Cambria" w:hAnsi="Cambria" w:cs="Arial"/>
          <w:b w:val="0"/>
          <w:noProof/>
          <w:sz w:val="22"/>
          <w:szCs w:val="22"/>
          <w:lang w:eastAsia="nl-BE"/>
        </w:rPr>
      </w:pPr>
      <w:del w:id="788" w:author="Birklhuber Bernd" w:date="2025-10-10T15:39:00Z">
        <w:r w:rsidRPr="00D22CCD" w:rsidDel="00365408">
          <w:rPr>
            <w:noProof/>
          </w:rPr>
          <w:delText>11.6.3</w:delText>
        </w:r>
        <w:r w:rsidRPr="00D22CCD" w:rsidDel="00365408">
          <w:rPr>
            <w:noProof/>
          </w:rPr>
          <w:tab/>
          <w:delText>Digital Signatures and metadata</w:delText>
        </w:r>
        <w:r w:rsidRPr="00D22CCD" w:rsidDel="00365408">
          <w:rPr>
            <w:noProof/>
          </w:rPr>
          <w:tab/>
          <w:delText>47</w:delText>
        </w:r>
      </w:del>
    </w:p>
    <w:p w14:paraId="20ECF97C" w14:textId="1DCD764E" w:rsidR="00453023" w:rsidRPr="00E27500" w:rsidDel="00365408" w:rsidRDefault="007260E2">
      <w:pPr>
        <w:pStyle w:val="Verzeichnis3"/>
        <w:rPr>
          <w:del w:id="789" w:author="Birklhuber Bernd" w:date="2025-10-10T15:39:00Z"/>
          <w:rFonts w:ascii="Cambria" w:hAnsi="Cambria" w:cs="Arial"/>
          <w:b w:val="0"/>
          <w:noProof/>
          <w:sz w:val="22"/>
          <w:szCs w:val="22"/>
          <w:lang w:eastAsia="nl-BE"/>
        </w:rPr>
      </w:pPr>
      <w:del w:id="790" w:author="Birklhuber Bernd" w:date="2025-10-10T15:39:00Z">
        <w:r w:rsidRPr="00D22CCD" w:rsidDel="00365408">
          <w:rPr>
            <w:noProof/>
          </w:rPr>
          <w:delText>11.6.4</w:delText>
        </w:r>
        <w:r w:rsidRPr="00D22CCD" w:rsidDel="00365408">
          <w:rPr>
            <w:noProof/>
          </w:rPr>
          <w:tab/>
          <w:delText>IENC data encryption</w:delText>
        </w:r>
        <w:r w:rsidRPr="00D22CCD" w:rsidDel="00365408">
          <w:rPr>
            <w:noProof/>
          </w:rPr>
          <w:tab/>
          <w:delText>48</w:delText>
        </w:r>
      </w:del>
    </w:p>
    <w:p w14:paraId="3E2BD86C" w14:textId="48BD9F45" w:rsidR="00453023" w:rsidRPr="00E27500" w:rsidDel="00365408" w:rsidRDefault="007260E2">
      <w:pPr>
        <w:pStyle w:val="Verzeichnis1"/>
        <w:rPr>
          <w:del w:id="791" w:author="Birklhuber Bernd" w:date="2025-10-10T15:39:00Z"/>
          <w:rFonts w:ascii="Cambria" w:hAnsi="Cambria" w:cs="Arial"/>
          <w:b w:val="0"/>
          <w:noProof/>
          <w:sz w:val="22"/>
          <w:szCs w:val="22"/>
          <w:lang w:eastAsia="nl-BE"/>
        </w:rPr>
      </w:pPr>
      <w:del w:id="792" w:author="Birklhuber Bernd" w:date="2025-10-10T15:39:00Z">
        <w:r w:rsidRPr="00D22CCD" w:rsidDel="00365408">
          <w:rPr>
            <w:noProof/>
          </w:rPr>
          <w:delText>12</w:delText>
        </w:r>
        <w:r w:rsidRPr="00D22CCD" w:rsidDel="00365408">
          <w:rPr>
            <w:noProof/>
          </w:rPr>
          <w:tab/>
          <w:delText>Metadata</w:delText>
        </w:r>
        <w:r w:rsidRPr="00D22CCD" w:rsidDel="00365408">
          <w:rPr>
            <w:noProof/>
          </w:rPr>
          <w:tab/>
          <w:delText>49</w:delText>
        </w:r>
      </w:del>
    </w:p>
    <w:p w14:paraId="331A80ED" w14:textId="266F25CE" w:rsidR="00453023" w:rsidRPr="00E27500" w:rsidDel="00365408" w:rsidRDefault="007260E2">
      <w:pPr>
        <w:pStyle w:val="Verzeichnis2"/>
        <w:rPr>
          <w:del w:id="793" w:author="Birklhuber Bernd" w:date="2025-10-10T15:39:00Z"/>
          <w:rFonts w:ascii="Cambria" w:hAnsi="Cambria" w:cs="Arial"/>
          <w:b w:val="0"/>
          <w:noProof/>
          <w:sz w:val="22"/>
          <w:szCs w:val="22"/>
          <w:lang w:eastAsia="nl-BE"/>
        </w:rPr>
      </w:pPr>
      <w:del w:id="794" w:author="Birklhuber Bernd" w:date="2025-10-10T15:39:00Z">
        <w:r w:rsidRPr="00D22CCD" w:rsidDel="00365408">
          <w:rPr>
            <w:noProof/>
          </w:rPr>
          <w:delText>12.1</w:delText>
        </w:r>
        <w:r w:rsidRPr="00D22CCD" w:rsidDel="00365408">
          <w:rPr>
            <w:noProof/>
          </w:rPr>
          <w:tab/>
          <w:delText>Introduction</w:delText>
        </w:r>
        <w:r w:rsidRPr="00D22CCD" w:rsidDel="00365408">
          <w:rPr>
            <w:noProof/>
          </w:rPr>
          <w:tab/>
          <w:delText>49</w:delText>
        </w:r>
      </w:del>
    </w:p>
    <w:p w14:paraId="1AD0C7D6" w14:textId="68D70BB3" w:rsidR="00453023" w:rsidRPr="00E27500" w:rsidDel="00365408" w:rsidRDefault="007260E2">
      <w:pPr>
        <w:pStyle w:val="Verzeichnis3"/>
        <w:rPr>
          <w:del w:id="795" w:author="Birklhuber Bernd" w:date="2025-10-10T15:39:00Z"/>
          <w:rFonts w:ascii="Cambria" w:hAnsi="Cambria" w:cs="Arial"/>
          <w:b w:val="0"/>
          <w:noProof/>
          <w:sz w:val="22"/>
          <w:szCs w:val="22"/>
          <w:lang w:eastAsia="nl-BE"/>
        </w:rPr>
      </w:pPr>
      <w:del w:id="796" w:author="Birklhuber Bernd" w:date="2025-10-10T15:39:00Z">
        <w:r w:rsidRPr="00D22CCD" w:rsidDel="00365408">
          <w:rPr>
            <w:noProof/>
          </w:rPr>
          <w:delText>12.1.1</w:delText>
        </w:r>
        <w:r w:rsidRPr="00D22CCD" w:rsidDel="00365408">
          <w:rPr>
            <w:noProof/>
            <w:color w:val="000000"/>
          </w:rPr>
          <w:tab/>
          <w:delText>S401_ExchangeCatalogue</w:delText>
        </w:r>
        <w:r w:rsidRPr="00D22CCD" w:rsidDel="00365408">
          <w:rPr>
            <w:noProof/>
          </w:rPr>
          <w:tab/>
          <w:delText>56</w:delText>
        </w:r>
      </w:del>
    </w:p>
    <w:p w14:paraId="568F1802" w14:textId="62776BBD" w:rsidR="00453023" w:rsidRPr="00BE52D5" w:rsidDel="00365408" w:rsidRDefault="007260E2">
      <w:pPr>
        <w:pStyle w:val="Verzeichnis3"/>
        <w:rPr>
          <w:del w:id="797" w:author="Birklhuber Bernd" w:date="2025-10-10T15:39:00Z"/>
          <w:rFonts w:ascii="Cambria" w:hAnsi="Cambria" w:cs="Arial"/>
          <w:b w:val="0"/>
          <w:noProof/>
          <w:sz w:val="22"/>
          <w:szCs w:val="22"/>
          <w:lang w:val="pt-BR" w:eastAsia="nl-BE"/>
        </w:rPr>
      </w:pPr>
      <w:del w:id="798" w:author="Birklhuber Bernd" w:date="2025-10-10T15:39:00Z">
        <w:r w:rsidRPr="00BE52D5" w:rsidDel="00365408">
          <w:rPr>
            <w:noProof/>
            <w:lang w:val="pt-BR"/>
          </w:rPr>
          <w:delText>12.1.2</w:delText>
        </w:r>
        <w:r w:rsidRPr="00BE52D5" w:rsidDel="00365408">
          <w:rPr>
            <w:noProof/>
            <w:lang w:val="pt-BR"/>
          </w:rPr>
          <w:tab/>
          <w:delText>S401_DatasetDiscoveryMetadata</w:delText>
        </w:r>
        <w:r w:rsidRPr="00BE52D5" w:rsidDel="00365408">
          <w:rPr>
            <w:noProof/>
            <w:lang w:val="pt-BR"/>
          </w:rPr>
          <w:tab/>
          <w:delText>58</w:delText>
        </w:r>
      </w:del>
    </w:p>
    <w:p w14:paraId="4A98F891" w14:textId="3AEDA6DE" w:rsidR="00453023" w:rsidRPr="00BE52D5" w:rsidDel="00365408" w:rsidRDefault="007260E2">
      <w:pPr>
        <w:pStyle w:val="Verzeichnis3"/>
        <w:rPr>
          <w:del w:id="799" w:author="Birklhuber Bernd" w:date="2025-10-10T15:39:00Z"/>
          <w:rFonts w:ascii="Cambria" w:hAnsi="Cambria" w:cs="Arial"/>
          <w:b w:val="0"/>
          <w:noProof/>
          <w:sz w:val="22"/>
          <w:szCs w:val="22"/>
          <w:lang w:val="pt-BR" w:eastAsia="nl-BE"/>
        </w:rPr>
      </w:pPr>
      <w:del w:id="800" w:author="Birklhuber Bernd" w:date="2025-10-10T15:39:00Z">
        <w:r w:rsidRPr="00BE52D5" w:rsidDel="00365408">
          <w:rPr>
            <w:noProof/>
            <w:lang w:val="pt-BR"/>
          </w:rPr>
          <w:delText>12.1.3</w:delText>
        </w:r>
        <w:r w:rsidRPr="00BE52D5" w:rsidDel="00365408">
          <w:rPr>
            <w:noProof/>
            <w:lang w:val="pt-BR"/>
          </w:rPr>
          <w:tab/>
          <w:delText>S401_SupportFileDiscoveryMetadata</w:delText>
        </w:r>
        <w:r w:rsidRPr="00BE52D5" w:rsidDel="00365408">
          <w:rPr>
            <w:noProof/>
            <w:lang w:val="pt-BR"/>
          </w:rPr>
          <w:tab/>
          <w:delText>68</w:delText>
        </w:r>
      </w:del>
    </w:p>
    <w:p w14:paraId="6984A578" w14:textId="0DE6E4F1" w:rsidR="00453023" w:rsidRPr="00BE52D5" w:rsidDel="00365408" w:rsidRDefault="007260E2">
      <w:pPr>
        <w:pStyle w:val="Verzeichnis3"/>
        <w:rPr>
          <w:del w:id="801" w:author="Birklhuber Bernd" w:date="2025-10-10T15:39:00Z"/>
          <w:rFonts w:ascii="Cambria" w:hAnsi="Cambria" w:cs="Arial"/>
          <w:b w:val="0"/>
          <w:noProof/>
          <w:sz w:val="22"/>
          <w:szCs w:val="22"/>
          <w:lang w:val="pt-BR" w:eastAsia="nl-BE"/>
        </w:rPr>
      </w:pPr>
      <w:del w:id="802" w:author="Birklhuber Bernd" w:date="2025-10-10T15:39:00Z">
        <w:r w:rsidRPr="00BE52D5" w:rsidDel="00365408">
          <w:rPr>
            <w:noProof/>
            <w:lang w:val="pt-BR"/>
          </w:rPr>
          <w:delText>12.1.4</w:delText>
        </w:r>
        <w:r w:rsidRPr="00BE52D5" w:rsidDel="00365408">
          <w:rPr>
            <w:noProof/>
            <w:lang w:val="pt-BR"/>
          </w:rPr>
          <w:tab/>
          <w:delText>S401_CatalogueMetadata</w:delText>
        </w:r>
        <w:r w:rsidRPr="00BE52D5" w:rsidDel="00365408">
          <w:rPr>
            <w:noProof/>
            <w:lang w:val="pt-BR"/>
          </w:rPr>
          <w:tab/>
          <w:delText>69</w:delText>
        </w:r>
      </w:del>
    </w:p>
    <w:p w14:paraId="20CCE1C9" w14:textId="49156E40" w:rsidR="00453023" w:rsidRPr="00E27500" w:rsidDel="00365408" w:rsidRDefault="007260E2">
      <w:pPr>
        <w:pStyle w:val="Verzeichnis2"/>
        <w:rPr>
          <w:del w:id="803" w:author="Birklhuber Bernd" w:date="2025-10-10T15:39:00Z"/>
          <w:rFonts w:ascii="Cambria" w:hAnsi="Cambria" w:cs="Arial"/>
          <w:b w:val="0"/>
          <w:noProof/>
          <w:sz w:val="22"/>
          <w:szCs w:val="22"/>
          <w:lang w:eastAsia="nl-BE"/>
        </w:rPr>
      </w:pPr>
      <w:del w:id="804" w:author="Birklhuber Bernd" w:date="2025-10-10T15:39:00Z">
        <w:r w:rsidRPr="00D22CCD" w:rsidDel="00365408">
          <w:rPr>
            <w:noProof/>
            <w:lang w:eastAsia="en-GB"/>
          </w:rPr>
          <w:delText>12.2</w:delText>
        </w:r>
        <w:r w:rsidRPr="00D22CCD" w:rsidDel="00365408">
          <w:rPr>
            <w:noProof/>
            <w:lang w:eastAsia="en-GB"/>
          </w:rPr>
          <w:tab/>
          <w:delText>Language</w:delText>
        </w:r>
        <w:r w:rsidRPr="00D22CCD" w:rsidDel="00365408">
          <w:rPr>
            <w:noProof/>
          </w:rPr>
          <w:tab/>
          <w:delText>70</w:delText>
        </w:r>
      </w:del>
    </w:p>
    <w:p w14:paraId="6EFE92CA" w14:textId="67673986" w:rsidR="00453023" w:rsidRPr="00E27500" w:rsidDel="00365408" w:rsidRDefault="007260E2">
      <w:pPr>
        <w:pStyle w:val="Verzeichnis1"/>
        <w:rPr>
          <w:del w:id="805" w:author="Birklhuber Bernd" w:date="2025-10-10T15:39:00Z"/>
          <w:rFonts w:ascii="Cambria" w:hAnsi="Cambria" w:cs="Arial"/>
          <w:b w:val="0"/>
          <w:noProof/>
          <w:sz w:val="22"/>
          <w:szCs w:val="22"/>
          <w:lang w:eastAsia="nl-BE"/>
        </w:rPr>
      </w:pPr>
      <w:del w:id="806" w:author="Birklhuber Bernd" w:date="2025-10-10T15:39:00Z">
        <w:r w:rsidRPr="00D22CCD" w:rsidDel="00365408">
          <w:rPr>
            <w:rFonts w:eastAsia="Times New Roman" w:cs="Arial"/>
            <w:noProof/>
            <w:lang w:eastAsia="en-US"/>
          </w:rPr>
          <w:delText>Annex A - Encoding Guide</w:delText>
        </w:r>
        <w:r w:rsidRPr="00D22CCD" w:rsidDel="00365408">
          <w:rPr>
            <w:noProof/>
          </w:rPr>
          <w:tab/>
          <w:delText>71</w:delText>
        </w:r>
      </w:del>
    </w:p>
    <w:p w14:paraId="3752471E" w14:textId="5F1E5988" w:rsidR="00453023" w:rsidRPr="00E27500" w:rsidDel="00365408" w:rsidRDefault="007260E2">
      <w:pPr>
        <w:pStyle w:val="Verzeichnis1"/>
        <w:rPr>
          <w:del w:id="807" w:author="Birklhuber Bernd" w:date="2025-10-10T15:39:00Z"/>
          <w:rFonts w:ascii="Cambria" w:hAnsi="Cambria" w:cs="Arial"/>
          <w:b w:val="0"/>
          <w:noProof/>
          <w:sz w:val="22"/>
          <w:szCs w:val="22"/>
          <w:lang w:eastAsia="nl-BE"/>
        </w:rPr>
      </w:pPr>
      <w:del w:id="808" w:author="Birklhuber Bernd" w:date="2025-10-10T15:39:00Z">
        <w:r w:rsidRPr="00D22CCD" w:rsidDel="00365408">
          <w:rPr>
            <w:noProof/>
          </w:rPr>
          <w:delText>Data Product format (encoding)</w:delText>
        </w:r>
        <w:r w:rsidRPr="00D22CCD" w:rsidDel="00365408">
          <w:rPr>
            <w:noProof/>
          </w:rPr>
          <w:tab/>
          <w:delText>72</w:delText>
        </w:r>
      </w:del>
    </w:p>
    <w:p w14:paraId="6A7F2DED" w14:textId="1561F2AD" w:rsidR="00453023" w:rsidRPr="00E27500" w:rsidDel="00365408" w:rsidRDefault="007260E2">
      <w:pPr>
        <w:pStyle w:val="Verzeichnis2"/>
        <w:rPr>
          <w:del w:id="809" w:author="Birklhuber Bernd" w:date="2025-10-10T15:39:00Z"/>
          <w:rFonts w:ascii="Cambria" w:hAnsi="Cambria" w:cs="Arial"/>
          <w:b w:val="0"/>
          <w:noProof/>
          <w:sz w:val="22"/>
          <w:szCs w:val="22"/>
          <w:lang w:eastAsia="nl-BE"/>
        </w:rPr>
      </w:pPr>
      <w:del w:id="810" w:author="Birklhuber Bernd" w:date="2025-10-10T15:39:00Z">
        <w:r w:rsidRPr="00E27500" w:rsidDel="00365408">
          <w:rPr>
            <w:noProof/>
            <w:color w:val="000000"/>
            <w:lang w:eastAsia="en-US"/>
          </w:rPr>
          <w:delText>B1.1</w:delText>
        </w:r>
        <w:r w:rsidRPr="00D22CCD" w:rsidDel="00365408">
          <w:rPr>
            <w:noProof/>
            <w:lang w:eastAsia="en-US"/>
          </w:rPr>
          <w:tab/>
          <w:delText>Dataset files</w:delText>
        </w:r>
        <w:r w:rsidRPr="00D22CCD" w:rsidDel="00365408">
          <w:rPr>
            <w:noProof/>
          </w:rPr>
          <w:tab/>
          <w:delText>72</w:delText>
        </w:r>
      </w:del>
    </w:p>
    <w:p w14:paraId="2C11C9BF" w14:textId="7381A42B" w:rsidR="00453023" w:rsidRPr="00E27500" w:rsidDel="00365408" w:rsidRDefault="007260E2">
      <w:pPr>
        <w:pStyle w:val="Verzeichnis2"/>
        <w:rPr>
          <w:del w:id="811" w:author="Birklhuber Bernd" w:date="2025-10-10T15:39:00Z"/>
          <w:rFonts w:ascii="Cambria" w:hAnsi="Cambria" w:cs="Arial"/>
          <w:b w:val="0"/>
          <w:noProof/>
          <w:sz w:val="22"/>
          <w:szCs w:val="22"/>
          <w:lang w:eastAsia="nl-BE"/>
        </w:rPr>
      </w:pPr>
      <w:del w:id="812" w:author="Birklhuber Bernd" w:date="2025-10-10T15:39:00Z">
        <w:r w:rsidRPr="00E27500" w:rsidDel="00365408">
          <w:rPr>
            <w:noProof/>
            <w:color w:val="000000"/>
            <w:lang w:eastAsia="en-US"/>
          </w:rPr>
          <w:delText>B1.2</w:delText>
        </w:r>
        <w:r w:rsidRPr="00D22CCD" w:rsidDel="00365408">
          <w:rPr>
            <w:noProof/>
            <w:lang w:eastAsia="en-US"/>
          </w:rPr>
          <w:tab/>
          <w:delText>Records</w:delText>
        </w:r>
        <w:r w:rsidRPr="00D22CCD" w:rsidDel="00365408">
          <w:rPr>
            <w:noProof/>
          </w:rPr>
          <w:tab/>
          <w:delText>72</w:delText>
        </w:r>
      </w:del>
    </w:p>
    <w:p w14:paraId="41756666" w14:textId="7F664A25" w:rsidR="00453023" w:rsidRPr="00E27500" w:rsidDel="00365408" w:rsidRDefault="007260E2">
      <w:pPr>
        <w:pStyle w:val="Verzeichnis2"/>
        <w:rPr>
          <w:del w:id="813" w:author="Birklhuber Bernd" w:date="2025-10-10T15:39:00Z"/>
          <w:rFonts w:ascii="Cambria" w:hAnsi="Cambria" w:cs="Arial"/>
          <w:b w:val="0"/>
          <w:noProof/>
          <w:sz w:val="22"/>
          <w:szCs w:val="22"/>
          <w:lang w:eastAsia="nl-BE"/>
        </w:rPr>
      </w:pPr>
      <w:del w:id="814" w:author="Birklhuber Bernd" w:date="2025-10-10T15:39:00Z">
        <w:r w:rsidRPr="00E27500" w:rsidDel="00365408">
          <w:rPr>
            <w:noProof/>
            <w:color w:val="000000"/>
            <w:lang w:eastAsia="en-US"/>
          </w:rPr>
          <w:delText>B1.3</w:delText>
        </w:r>
        <w:r w:rsidRPr="00D22CCD" w:rsidDel="00365408">
          <w:rPr>
            <w:noProof/>
            <w:lang w:eastAsia="en-US"/>
          </w:rPr>
          <w:tab/>
          <w:delText>Fields</w:delText>
        </w:r>
        <w:r w:rsidRPr="00D22CCD" w:rsidDel="00365408">
          <w:rPr>
            <w:noProof/>
          </w:rPr>
          <w:tab/>
          <w:delText>72</w:delText>
        </w:r>
      </w:del>
    </w:p>
    <w:p w14:paraId="4FE631DE" w14:textId="494FDA85" w:rsidR="00453023" w:rsidRPr="00E27500" w:rsidDel="00365408" w:rsidRDefault="007260E2">
      <w:pPr>
        <w:pStyle w:val="Verzeichnis2"/>
        <w:rPr>
          <w:del w:id="815" w:author="Birklhuber Bernd" w:date="2025-10-10T15:39:00Z"/>
          <w:rFonts w:ascii="Cambria" w:hAnsi="Cambria" w:cs="Arial"/>
          <w:b w:val="0"/>
          <w:noProof/>
          <w:sz w:val="22"/>
          <w:szCs w:val="22"/>
          <w:lang w:eastAsia="nl-BE"/>
        </w:rPr>
      </w:pPr>
      <w:del w:id="816" w:author="Birklhuber Bernd" w:date="2025-10-10T15:39:00Z">
        <w:r w:rsidRPr="00E27500" w:rsidDel="00365408">
          <w:rPr>
            <w:noProof/>
            <w:color w:val="000000"/>
            <w:lang w:eastAsia="en-US"/>
          </w:rPr>
          <w:delText>B1.4</w:delText>
        </w:r>
        <w:r w:rsidRPr="00D22CCD" w:rsidDel="00365408">
          <w:rPr>
            <w:noProof/>
            <w:lang w:eastAsia="en-US"/>
          </w:rPr>
          <w:tab/>
          <w:delText>Subfields</w:delText>
        </w:r>
        <w:r w:rsidRPr="00D22CCD" w:rsidDel="00365408">
          <w:rPr>
            <w:noProof/>
          </w:rPr>
          <w:tab/>
          <w:delText>72</w:delText>
        </w:r>
      </w:del>
    </w:p>
    <w:p w14:paraId="4D13F12E" w14:textId="63393D7B" w:rsidR="00453023" w:rsidRPr="00E27500" w:rsidDel="00365408" w:rsidRDefault="007260E2">
      <w:pPr>
        <w:pStyle w:val="Verzeichnis2"/>
        <w:rPr>
          <w:del w:id="817" w:author="Birklhuber Bernd" w:date="2025-10-10T15:39:00Z"/>
          <w:rFonts w:ascii="Cambria" w:hAnsi="Cambria" w:cs="Arial"/>
          <w:b w:val="0"/>
          <w:noProof/>
          <w:sz w:val="22"/>
          <w:szCs w:val="22"/>
          <w:lang w:eastAsia="nl-BE"/>
        </w:rPr>
      </w:pPr>
      <w:del w:id="818" w:author="Birklhuber Bernd" w:date="2025-10-10T15:39:00Z">
        <w:r w:rsidRPr="00E27500" w:rsidDel="00365408">
          <w:rPr>
            <w:noProof/>
            <w:color w:val="000000"/>
            <w:lang w:eastAsia="en-US"/>
          </w:rPr>
          <w:delText>B1.5</w:delText>
        </w:r>
        <w:r w:rsidRPr="00D22CCD" w:rsidDel="00365408">
          <w:rPr>
            <w:noProof/>
            <w:lang w:eastAsia="en-US"/>
          </w:rPr>
          <w:tab/>
          <w:delText>Base dataset structure</w:delText>
        </w:r>
        <w:r w:rsidRPr="00D22CCD" w:rsidDel="00365408">
          <w:rPr>
            <w:noProof/>
          </w:rPr>
          <w:tab/>
          <w:delText>73</w:delText>
        </w:r>
      </w:del>
    </w:p>
    <w:p w14:paraId="11186242" w14:textId="23151C87" w:rsidR="00453023" w:rsidRPr="00E27500" w:rsidDel="00365408" w:rsidRDefault="007260E2">
      <w:pPr>
        <w:pStyle w:val="Verzeichnis3"/>
        <w:rPr>
          <w:del w:id="819" w:author="Birklhuber Bernd" w:date="2025-10-10T15:39:00Z"/>
          <w:rFonts w:ascii="Cambria" w:hAnsi="Cambria" w:cs="Arial"/>
          <w:b w:val="0"/>
          <w:noProof/>
          <w:sz w:val="22"/>
          <w:szCs w:val="22"/>
          <w:lang w:eastAsia="nl-BE"/>
        </w:rPr>
      </w:pPr>
      <w:del w:id="820" w:author="Birklhuber Bernd" w:date="2025-10-10T15:39:00Z">
        <w:r w:rsidRPr="00E27500" w:rsidDel="00365408">
          <w:rPr>
            <w:noProof/>
            <w:color w:val="000000"/>
          </w:rPr>
          <w:delText>B1.5.2</w:delText>
        </w:r>
        <w:r w:rsidRPr="00D22CCD" w:rsidDel="00365408">
          <w:rPr>
            <w:noProof/>
          </w:rPr>
          <w:tab/>
          <w:delText>Dataset Identification field - DSID</w:delText>
        </w:r>
        <w:r w:rsidRPr="00D22CCD" w:rsidDel="00365408">
          <w:rPr>
            <w:noProof/>
          </w:rPr>
          <w:tab/>
          <w:delText>75</w:delText>
        </w:r>
      </w:del>
    </w:p>
    <w:p w14:paraId="6F7E2AB5" w14:textId="1AF5ED91" w:rsidR="00453023" w:rsidRPr="00E27500" w:rsidDel="00365408" w:rsidRDefault="007260E2">
      <w:pPr>
        <w:pStyle w:val="Verzeichnis3"/>
        <w:rPr>
          <w:del w:id="821" w:author="Birklhuber Bernd" w:date="2025-10-10T15:39:00Z"/>
          <w:rFonts w:ascii="Cambria" w:hAnsi="Cambria" w:cs="Arial"/>
          <w:b w:val="0"/>
          <w:noProof/>
          <w:sz w:val="22"/>
          <w:szCs w:val="22"/>
          <w:lang w:eastAsia="nl-BE"/>
        </w:rPr>
      </w:pPr>
      <w:del w:id="822" w:author="Birklhuber Bernd" w:date="2025-10-10T15:39:00Z">
        <w:r w:rsidRPr="00E27500" w:rsidDel="00365408">
          <w:rPr>
            <w:noProof/>
            <w:color w:val="000000"/>
          </w:rPr>
          <w:delText>B1.5.3</w:delText>
        </w:r>
        <w:r w:rsidRPr="00D22CCD" w:rsidDel="00365408">
          <w:rPr>
            <w:noProof/>
          </w:rPr>
          <w:tab/>
          <w:delText>Dataset Structure Information field - DSSI</w:delText>
        </w:r>
        <w:r w:rsidRPr="00D22CCD" w:rsidDel="00365408">
          <w:rPr>
            <w:noProof/>
          </w:rPr>
          <w:tab/>
          <w:delText>75</w:delText>
        </w:r>
      </w:del>
    </w:p>
    <w:p w14:paraId="56394C73" w14:textId="106461AF" w:rsidR="00453023" w:rsidRPr="00E27500" w:rsidDel="00365408" w:rsidRDefault="007260E2">
      <w:pPr>
        <w:pStyle w:val="Verzeichnis3"/>
        <w:rPr>
          <w:del w:id="823" w:author="Birklhuber Bernd" w:date="2025-10-10T15:39:00Z"/>
          <w:rFonts w:ascii="Cambria" w:hAnsi="Cambria" w:cs="Arial"/>
          <w:b w:val="0"/>
          <w:noProof/>
          <w:sz w:val="22"/>
          <w:szCs w:val="22"/>
          <w:lang w:eastAsia="nl-BE"/>
        </w:rPr>
      </w:pPr>
      <w:del w:id="824" w:author="Birklhuber Bernd" w:date="2025-10-10T15:39:00Z">
        <w:r w:rsidRPr="00E27500" w:rsidDel="00365408">
          <w:rPr>
            <w:noProof/>
            <w:color w:val="000000"/>
          </w:rPr>
          <w:delText>B1.5.10</w:delText>
        </w:r>
        <w:r w:rsidRPr="00D22CCD" w:rsidDel="00365408">
          <w:rPr>
            <w:noProof/>
          </w:rPr>
          <w:tab/>
          <w:delText>Attribute field - ATTR</w:delText>
        </w:r>
        <w:r w:rsidRPr="00D22CCD" w:rsidDel="00365408">
          <w:rPr>
            <w:noProof/>
          </w:rPr>
          <w:tab/>
          <w:delText>77</w:delText>
        </w:r>
      </w:del>
    </w:p>
    <w:p w14:paraId="6F36CACA" w14:textId="14063CA3" w:rsidR="00453023" w:rsidRPr="00E27500" w:rsidDel="00365408" w:rsidRDefault="007260E2">
      <w:pPr>
        <w:pStyle w:val="Verzeichnis3"/>
        <w:rPr>
          <w:del w:id="825" w:author="Birklhuber Bernd" w:date="2025-10-10T15:39:00Z"/>
          <w:rFonts w:ascii="Cambria" w:hAnsi="Cambria" w:cs="Arial"/>
          <w:b w:val="0"/>
          <w:noProof/>
          <w:sz w:val="22"/>
          <w:szCs w:val="22"/>
          <w:lang w:eastAsia="nl-BE"/>
        </w:rPr>
      </w:pPr>
      <w:del w:id="826" w:author="Birklhuber Bernd" w:date="2025-10-10T15:39:00Z">
        <w:r w:rsidRPr="00E27500" w:rsidDel="00365408">
          <w:rPr>
            <w:noProof/>
            <w:color w:val="000000"/>
          </w:rPr>
          <w:delText>B1.5.18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79</w:delText>
        </w:r>
      </w:del>
    </w:p>
    <w:p w14:paraId="240EA09E" w14:textId="0644FE54" w:rsidR="00453023" w:rsidRPr="00E27500" w:rsidDel="00365408" w:rsidRDefault="007260E2">
      <w:pPr>
        <w:pStyle w:val="Verzeichnis3"/>
        <w:rPr>
          <w:del w:id="827" w:author="Birklhuber Bernd" w:date="2025-10-10T15:39:00Z"/>
          <w:rFonts w:ascii="Cambria" w:hAnsi="Cambria" w:cs="Arial"/>
          <w:b w:val="0"/>
          <w:noProof/>
          <w:sz w:val="22"/>
          <w:szCs w:val="22"/>
          <w:lang w:eastAsia="nl-BE"/>
        </w:rPr>
      </w:pPr>
      <w:del w:id="828" w:author="Birklhuber Bernd" w:date="2025-10-10T15:39:00Z">
        <w:r w:rsidRPr="00E27500" w:rsidDel="00365408">
          <w:rPr>
            <w:noProof/>
            <w:color w:val="000000"/>
          </w:rPr>
          <w:delText>B1.5.19</w:delText>
        </w:r>
        <w:r w:rsidRPr="00D22CCD" w:rsidDel="00365408">
          <w:rPr>
            <w:noProof/>
          </w:rPr>
          <w:tab/>
          <w:delText>3</w:delText>
        </w:r>
        <w:r w:rsidRPr="00D22CCD" w:rsidDel="00365408">
          <w:rPr>
            <w:noProof/>
          </w:rPr>
          <w:noBreakHyphen/>
          <w:delText>D Integer Coordinate Tuple field structure– C3IT</w:delText>
        </w:r>
        <w:r w:rsidRPr="00D22CCD" w:rsidDel="00365408">
          <w:rPr>
            <w:noProof/>
          </w:rPr>
          <w:tab/>
          <w:delText>79</w:delText>
        </w:r>
      </w:del>
    </w:p>
    <w:p w14:paraId="6034A357" w14:textId="25CC2CC6" w:rsidR="00453023" w:rsidRPr="00E27500" w:rsidDel="00365408" w:rsidRDefault="007260E2">
      <w:pPr>
        <w:pStyle w:val="Verzeichnis3"/>
        <w:rPr>
          <w:del w:id="829" w:author="Birklhuber Bernd" w:date="2025-10-10T15:39:00Z"/>
          <w:rFonts w:ascii="Cambria" w:hAnsi="Cambria" w:cs="Arial"/>
          <w:b w:val="0"/>
          <w:noProof/>
          <w:sz w:val="22"/>
          <w:szCs w:val="22"/>
          <w:lang w:eastAsia="nl-BE"/>
        </w:rPr>
      </w:pPr>
      <w:del w:id="830" w:author="Birklhuber Bernd" w:date="2025-10-10T15:39:00Z">
        <w:r w:rsidRPr="00E27500" w:rsidDel="00365408">
          <w:rPr>
            <w:noProof/>
            <w:color w:val="000000"/>
          </w:rPr>
          <w:delText>B1.5.30</w:delText>
        </w:r>
        <w:r w:rsidRPr="00D22CCD" w:rsidDel="00365408">
          <w:rPr>
            <w:noProof/>
          </w:rPr>
          <w:tab/>
          <w:delText>Feature Type Record Identifier field - FRID</w:delText>
        </w:r>
        <w:r w:rsidRPr="00D22CCD" w:rsidDel="00365408">
          <w:rPr>
            <w:noProof/>
          </w:rPr>
          <w:tab/>
          <w:delText>81</w:delText>
        </w:r>
      </w:del>
    </w:p>
    <w:p w14:paraId="5E6B278E" w14:textId="585C9ACF" w:rsidR="00453023" w:rsidRPr="00E27500" w:rsidDel="00365408" w:rsidRDefault="007260E2">
      <w:pPr>
        <w:pStyle w:val="Verzeichnis3"/>
        <w:rPr>
          <w:del w:id="831" w:author="Birklhuber Bernd" w:date="2025-10-10T15:39:00Z"/>
          <w:rFonts w:ascii="Cambria" w:hAnsi="Cambria" w:cs="Arial"/>
          <w:b w:val="0"/>
          <w:noProof/>
          <w:sz w:val="22"/>
          <w:szCs w:val="22"/>
          <w:lang w:eastAsia="nl-BE"/>
        </w:rPr>
      </w:pPr>
      <w:del w:id="832" w:author="Birklhuber Bernd" w:date="2025-10-10T15:39:00Z">
        <w:r w:rsidRPr="00E27500" w:rsidDel="00365408">
          <w:rPr>
            <w:noProof/>
            <w:color w:val="000000"/>
          </w:rPr>
          <w:delText>B1.5.31</w:delText>
        </w:r>
        <w:r w:rsidRPr="00D22CCD" w:rsidDel="00365408">
          <w:rPr>
            <w:noProof/>
          </w:rPr>
          <w:tab/>
          <w:delText>Feature Object Identifier field - FOID</w:delText>
        </w:r>
        <w:r w:rsidRPr="00D22CCD" w:rsidDel="00365408">
          <w:rPr>
            <w:noProof/>
          </w:rPr>
          <w:tab/>
          <w:delText>81</w:delText>
        </w:r>
      </w:del>
    </w:p>
    <w:p w14:paraId="4FD96274" w14:textId="13A43473" w:rsidR="00453023" w:rsidRPr="00E27500" w:rsidDel="00365408" w:rsidRDefault="007260E2">
      <w:pPr>
        <w:pStyle w:val="Verzeichnis3"/>
        <w:rPr>
          <w:del w:id="833" w:author="Birklhuber Bernd" w:date="2025-10-10T15:39:00Z"/>
          <w:rFonts w:ascii="Cambria" w:hAnsi="Cambria" w:cs="Arial"/>
          <w:b w:val="0"/>
          <w:noProof/>
          <w:sz w:val="22"/>
          <w:szCs w:val="22"/>
          <w:lang w:eastAsia="nl-BE"/>
        </w:rPr>
      </w:pPr>
      <w:del w:id="834" w:author="Birklhuber Bernd" w:date="2025-10-10T15:39:00Z">
        <w:r w:rsidRPr="00E27500" w:rsidDel="00365408">
          <w:rPr>
            <w:noProof/>
            <w:color w:val="000000"/>
          </w:rPr>
          <w:delText>B1.5.32</w:delText>
        </w:r>
        <w:r w:rsidRPr="00D22CCD" w:rsidDel="00365408">
          <w:rPr>
            <w:noProof/>
          </w:rPr>
          <w:tab/>
          <w:delText>Spatial Association field - SPAS</w:delText>
        </w:r>
        <w:r w:rsidRPr="00D22CCD" w:rsidDel="00365408">
          <w:rPr>
            <w:noProof/>
          </w:rPr>
          <w:tab/>
          <w:delText>81</w:delText>
        </w:r>
      </w:del>
    </w:p>
    <w:p w14:paraId="61A2DD3F" w14:textId="171F1B6F" w:rsidR="00453023" w:rsidRPr="00E27500" w:rsidDel="00365408" w:rsidRDefault="007260E2">
      <w:pPr>
        <w:pStyle w:val="Verzeichnis3"/>
        <w:rPr>
          <w:del w:id="835" w:author="Birklhuber Bernd" w:date="2025-10-10T15:39:00Z"/>
          <w:rFonts w:ascii="Cambria" w:hAnsi="Cambria" w:cs="Arial"/>
          <w:b w:val="0"/>
          <w:noProof/>
          <w:sz w:val="22"/>
          <w:szCs w:val="22"/>
          <w:lang w:eastAsia="nl-BE"/>
        </w:rPr>
      </w:pPr>
      <w:del w:id="836" w:author="Birklhuber Bernd" w:date="2025-10-10T15:39:00Z">
        <w:r w:rsidRPr="00E27500" w:rsidDel="00365408">
          <w:rPr>
            <w:noProof/>
            <w:color w:val="000000"/>
          </w:rPr>
          <w:delText>B1.5.33</w:delText>
        </w:r>
        <w:r w:rsidRPr="00D22CCD" w:rsidDel="00365408">
          <w:rPr>
            <w:noProof/>
          </w:rPr>
          <w:tab/>
          <w:delText>Feature Association field – FASC</w:delText>
        </w:r>
        <w:r w:rsidRPr="00D22CCD" w:rsidDel="00365408">
          <w:rPr>
            <w:noProof/>
          </w:rPr>
          <w:tab/>
          <w:delText>81</w:delText>
        </w:r>
      </w:del>
    </w:p>
    <w:p w14:paraId="400EA350" w14:textId="5D856158" w:rsidR="00453023" w:rsidRPr="00E27500" w:rsidDel="00365408" w:rsidRDefault="007260E2">
      <w:pPr>
        <w:pStyle w:val="Verzeichnis3"/>
        <w:rPr>
          <w:del w:id="837" w:author="Birklhuber Bernd" w:date="2025-10-10T15:39:00Z"/>
          <w:rFonts w:ascii="Cambria" w:hAnsi="Cambria" w:cs="Arial"/>
          <w:b w:val="0"/>
          <w:noProof/>
          <w:sz w:val="22"/>
          <w:szCs w:val="22"/>
          <w:lang w:eastAsia="nl-BE"/>
        </w:rPr>
      </w:pPr>
      <w:del w:id="838" w:author="Birklhuber Bernd" w:date="2025-10-10T15:39:00Z">
        <w:r w:rsidRPr="00E27500" w:rsidDel="00365408">
          <w:rPr>
            <w:noProof/>
            <w:color w:val="000000"/>
          </w:rPr>
          <w:delText>B1.5.34</w:delText>
        </w:r>
        <w:r w:rsidRPr="00D22CCD" w:rsidDel="00365408">
          <w:rPr>
            <w:noProof/>
          </w:rPr>
          <w:tab/>
          <w:delText>Masked Spatial Type field - MASK</w:delText>
        </w:r>
        <w:r w:rsidRPr="00D22CCD" w:rsidDel="00365408">
          <w:rPr>
            <w:noProof/>
          </w:rPr>
          <w:tab/>
          <w:delText>82</w:delText>
        </w:r>
      </w:del>
    </w:p>
    <w:p w14:paraId="0C9BFD59" w14:textId="3B4D0A06" w:rsidR="00453023" w:rsidRPr="00E27500" w:rsidDel="00365408" w:rsidRDefault="007260E2">
      <w:pPr>
        <w:pStyle w:val="Verzeichnis2"/>
        <w:rPr>
          <w:del w:id="839" w:author="Birklhuber Bernd" w:date="2025-10-10T15:39:00Z"/>
          <w:rFonts w:ascii="Cambria" w:hAnsi="Cambria" w:cs="Arial"/>
          <w:b w:val="0"/>
          <w:noProof/>
          <w:sz w:val="22"/>
          <w:szCs w:val="22"/>
          <w:lang w:eastAsia="nl-BE"/>
        </w:rPr>
      </w:pPr>
      <w:del w:id="840" w:author="Birklhuber Bernd" w:date="2025-10-10T15:39:00Z">
        <w:r w:rsidRPr="00E27500" w:rsidDel="00365408">
          <w:rPr>
            <w:noProof/>
            <w:color w:val="000000"/>
            <w:lang w:eastAsia="en-US"/>
          </w:rPr>
          <w:lastRenderedPageBreak/>
          <w:delText>B1.6</w:delText>
        </w:r>
        <w:r w:rsidRPr="00D22CCD" w:rsidDel="00365408">
          <w:rPr>
            <w:noProof/>
            <w:lang w:eastAsia="en-US"/>
          </w:rPr>
          <w:tab/>
          <w:delText>Update dataset structure</w:delText>
        </w:r>
        <w:r w:rsidRPr="00D22CCD" w:rsidDel="00365408">
          <w:rPr>
            <w:noProof/>
          </w:rPr>
          <w:tab/>
          <w:delText>82</w:delText>
        </w:r>
      </w:del>
    </w:p>
    <w:p w14:paraId="5752E52B" w14:textId="73BC727E" w:rsidR="00453023" w:rsidRPr="00E27500" w:rsidDel="00365408" w:rsidRDefault="007260E2">
      <w:pPr>
        <w:pStyle w:val="Verzeichnis3"/>
        <w:rPr>
          <w:del w:id="841" w:author="Birklhuber Bernd" w:date="2025-10-10T15:39:00Z"/>
          <w:rFonts w:ascii="Cambria" w:hAnsi="Cambria" w:cs="Arial"/>
          <w:b w:val="0"/>
          <w:noProof/>
          <w:sz w:val="22"/>
          <w:szCs w:val="22"/>
          <w:lang w:eastAsia="nl-BE"/>
        </w:rPr>
      </w:pPr>
      <w:del w:id="842" w:author="Birklhuber Bernd" w:date="2025-10-10T15:39:00Z">
        <w:r w:rsidRPr="00E27500" w:rsidDel="00365408">
          <w:rPr>
            <w:noProof/>
            <w:color w:val="000000"/>
          </w:rPr>
          <w:delText>B1.6.1</w:delText>
        </w:r>
        <w:r w:rsidRPr="00D22CCD" w:rsidDel="00365408">
          <w:rPr>
            <w:rFonts w:cs="Arial"/>
            <w:noProof/>
          </w:rPr>
          <w:tab/>
          <w:delText>Field Content</w:delText>
        </w:r>
        <w:r w:rsidRPr="00D22CCD" w:rsidDel="00365408">
          <w:rPr>
            <w:noProof/>
          </w:rPr>
          <w:tab/>
          <w:delText>84</w:delText>
        </w:r>
      </w:del>
    </w:p>
    <w:p w14:paraId="222E9869" w14:textId="29E2386D" w:rsidR="00453023" w:rsidRPr="00E27500" w:rsidDel="00365408" w:rsidRDefault="007260E2">
      <w:pPr>
        <w:pStyle w:val="Verzeichnis3"/>
        <w:rPr>
          <w:del w:id="843" w:author="Birklhuber Bernd" w:date="2025-10-10T15:39:00Z"/>
          <w:rFonts w:ascii="Cambria" w:hAnsi="Cambria" w:cs="Arial"/>
          <w:b w:val="0"/>
          <w:noProof/>
          <w:sz w:val="22"/>
          <w:szCs w:val="22"/>
          <w:lang w:eastAsia="nl-BE"/>
        </w:rPr>
      </w:pPr>
      <w:del w:id="844" w:author="Birklhuber Bernd" w:date="2025-10-10T15:39:00Z">
        <w:r w:rsidRPr="00E27500" w:rsidDel="00365408">
          <w:rPr>
            <w:noProof/>
            <w:color w:val="000000"/>
          </w:rPr>
          <w:delText>B1.6.2</w:delText>
        </w:r>
        <w:r w:rsidRPr="00D22CCD" w:rsidDel="00365408">
          <w:rPr>
            <w:noProof/>
          </w:rPr>
          <w:tab/>
          <w:delText>Dataset Identification field - DSID</w:delText>
        </w:r>
        <w:r w:rsidRPr="00D22CCD" w:rsidDel="00365408">
          <w:rPr>
            <w:noProof/>
          </w:rPr>
          <w:tab/>
          <w:delText>84</w:delText>
        </w:r>
      </w:del>
    </w:p>
    <w:p w14:paraId="7099BC4C" w14:textId="00CB8BA7" w:rsidR="00453023" w:rsidRPr="00E27500" w:rsidDel="00365408" w:rsidRDefault="007260E2">
      <w:pPr>
        <w:pStyle w:val="Verzeichnis3"/>
        <w:rPr>
          <w:del w:id="845" w:author="Birklhuber Bernd" w:date="2025-10-10T15:39:00Z"/>
          <w:rFonts w:ascii="Cambria" w:hAnsi="Cambria" w:cs="Arial"/>
          <w:b w:val="0"/>
          <w:noProof/>
          <w:sz w:val="22"/>
          <w:szCs w:val="22"/>
          <w:lang w:eastAsia="nl-BE"/>
        </w:rPr>
      </w:pPr>
      <w:del w:id="846" w:author="Birklhuber Bernd" w:date="2025-10-10T15:39:00Z">
        <w:r w:rsidRPr="00E27500" w:rsidDel="00365408">
          <w:rPr>
            <w:noProof/>
            <w:color w:val="000000"/>
          </w:rPr>
          <w:delText>B1.6.3</w:delText>
        </w:r>
        <w:r w:rsidRPr="00D22CCD" w:rsidDel="00365408">
          <w:rPr>
            <w:noProof/>
          </w:rPr>
          <w:tab/>
          <w:delText>Dataset Structure Information field - DSSI</w:delText>
        </w:r>
        <w:r w:rsidRPr="00D22CCD" w:rsidDel="00365408">
          <w:rPr>
            <w:noProof/>
          </w:rPr>
          <w:tab/>
          <w:delText>84</w:delText>
        </w:r>
      </w:del>
    </w:p>
    <w:p w14:paraId="54D9ACBD" w14:textId="0139759C" w:rsidR="00453023" w:rsidRPr="00E27500" w:rsidDel="00365408" w:rsidRDefault="007260E2">
      <w:pPr>
        <w:pStyle w:val="Verzeichnis3"/>
        <w:rPr>
          <w:del w:id="847" w:author="Birklhuber Bernd" w:date="2025-10-10T15:39:00Z"/>
          <w:rFonts w:ascii="Cambria" w:hAnsi="Cambria" w:cs="Arial"/>
          <w:b w:val="0"/>
          <w:noProof/>
          <w:sz w:val="22"/>
          <w:szCs w:val="22"/>
          <w:lang w:eastAsia="nl-BE"/>
        </w:rPr>
      </w:pPr>
      <w:del w:id="848" w:author="Birklhuber Bernd" w:date="2025-10-10T15:39:00Z">
        <w:r w:rsidRPr="00E27500" w:rsidDel="00365408">
          <w:rPr>
            <w:noProof/>
            <w:color w:val="000000"/>
          </w:rPr>
          <w:delText>B1.6.4</w:delText>
        </w:r>
        <w:r w:rsidRPr="00D22CCD" w:rsidDel="00365408">
          <w:rPr>
            <w:noProof/>
          </w:rPr>
          <w:tab/>
          <w:delText>Attribute field - ATTR</w:delText>
        </w:r>
        <w:r w:rsidRPr="00D22CCD" w:rsidDel="00365408">
          <w:rPr>
            <w:noProof/>
          </w:rPr>
          <w:tab/>
          <w:delText>85</w:delText>
        </w:r>
      </w:del>
    </w:p>
    <w:p w14:paraId="3DC4B5B0" w14:textId="7FC99630" w:rsidR="00453023" w:rsidRPr="00E27500" w:rsidDel="00365408" w:rsidRDefault="007260E2">
      <w:pPr>
        <w:pStyle w:val="Verzeichnis3"/>
        <w:rPr>
          <w:del w:id="849" w:author="Birklhuber Bernd" w:date="2025-10-10T15:39:00Z"/>
          <w:rFonts w:ascii="Cambria" w:hAnsi="Cambria" w:cs="Arial"/>
          <w:b w:val="0"/>
          <w:noProof/>
          <w:sz w:val="22"/>
          <w:szCs w:val="22"/>
          <w:lang w:eastAsia="nl-BE"/>
        </w:rPr>
      </w:pPr>
      <w:del w:id="850" w:author="Birklhuber Bernd" w:date="2025-10-10T15:39:00Z">
        <w:r w:rsidRPr="00E27500" w:rsidDel="00365408">
          <w:rPr>
            <w:noProof/>
            <w:color w:val="000000"/>
          </w:rPr>
          <w:delText>B1.6.5</w:delText>
        </w:r>
        <w:r w:rsidRPr="00D22CCD" w:rsidDel="00365408">
          <w:rPr>
            <w:noProof/>
          </w:rPr>
          <w:tab/>
          <w:delText>Information Association field</w:delText>
        </w:r>
        <w:r w:rsidRPr="00D22CCD" w:rsidDel="00365408">
          <w:rPr>
            <w:noProof/>
          </w:rPr>
          <w:tab/>
          <w:delText>85</w:delText>
        </w:r>
      </w:del>
    </w:p>
    <w:p w14:paraId="3E7AF169" w14:textId="46A24A08" w:rsidR="00453023" w:rsidRPr="00E27500" w:rsidDel="00365408" w:rsidRDefault="007260E2">
      <w:pPr>
        <w:pStyle w:val="Verzeichnis3"/>
        <w:rPr>
          <w:del w:id="851" w:author="Birklhuber Bernd" w:date="2025-10-10T15:39:00Z"/>
          <w:rFonts w:ascii="Cambria" w:hAnsi="Cambria" w:cs="Arial"/>
          <w:b w:val="0"/>
          <w:noProof/>
          <w:sz w:val="22"/>
          <w:szCs w:val="22"/>
          <w:lang w:eastAsia="nl-BE"/>
        </w:rPr>
      </w:pPr>
      <w:del w:id="852" w:author="Birklhuber Bernd" w:date="2025-10-10T15:39:00Z">
        <w:r w:rsidRPr="00E27500" w:rsidDel="00365408">
          <w:rPr>
            <w:noProof/>
            <w:color w:val="000000"/>
          </w:rPr>
          <w:delText>B1.6.6</w:delText>
        </w:r>
        <w:r w:rsidRPr="00D22CCD" w:rsidDel="00365408">
          <w:rPr>
            <w:noProof/>
          </w:rPr>
          <w:tab/>
          <w:delText>Information Type Identifier field - IRID</w:delText>
        </w:r>
        <w:r w:rsidRPr="00D22CCD" w:rsidDel="00365408">
          <w:rPr>
            <w:noProof/>
          </w:rPr>
          <w:tab/>
          <w:delText>85</w:delText>
        </w:r>
      </w:del>
    </w:p>
    <w:p w14:paraId="0D8C2622" w14:textId="68764774" w:rsidR="00453023" w:rsidRPr="00E27500" w:rsidDel="00365408" w:rsidRDefault="007260E2">
      <w:pPr>
        <w:pStyle w:val="Verzeichnis3"/>
        <w:rPr>
          <w:del w:id="853" w:author="Birklhuber Bernd" w:date="2025-10-10T15:39:00Z"/>
          <w:rFonts w:ascii="Cambria" w:hAnsi="Cambria" w:cs="Arial"/>
          <w:b w:val="0"/>
          <w:noProof/>
          <w:sz w:val="22"/>
          <w:szCs w:val="22"/>
          <w:lang w:eastAsia="nl-BE"/>
        </w:rPr>
      </w:pPr>
      <w:del w:id="854" w:author="Birklhuber Bernd" w:date="2025-10-10T15:39:00Z">
        <w:r w:rsidRPr="00E27500" w:rsidDel="00365408">
          <w:rPr>
            <w:noProof/>
            <w:color w:val="000000"/>
          </w:rPr>
          <w:delText>B1.6.8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86</w:delText>
        </w:r>
      </w:del>
    </w:p>
    <w:p w14:paraId="549FA9C9" w14:textId="776A801E" w:rsidR="00453023" w:rsidRPr="00E27500" w:rsidDel="00365408" w:rsidRDefault="007260E2">
      <w:pPr>
        <w:pStyle w:val="Verzeichnis3"/>
        <w:rPr>
          <w:del w:id="855" w:author="Birklhuber Bernd" w:date="2025-10-10T15:39:00Z"/>
          <w:rFonts w:ascii="Cambria" w:hAnsi="Cambria" w:cs="Arial"/>
          <w:b w:val="0"/>
          <w:noProof/>
          <w:sz w:val="22"/>
          <w:szCs w:val="22"/>
          <w:lang w:eastAsia="nl-BE"/>
        </w:rPr>
      </w:pPr>
      <w:del w:id="856" w:author="Birklhuber Bernd" w:date="2025-10-10T15:39:00Z">
        <w:r w:rsidRPr="00E27500" w:rsidDel="00365408">
          <w:rPr>
            <w:noProof/>
            <w:color w:val="000000"/>
          </w:rPr>
          <w:delText>B1.6.9</w:delText>
        </w:r>
        <w:r w:rsidRPr="00D22CCD" w:rsidDel="00365408">
          <w:rPr>
            <w:noProof/>
          </w:rPr>
          <w:tab/>
          <w:delText>3</w:delText>
        </w:r>
        <w:r w:rsidRPr="00D22CCD" w:rsidDel="00365408">
          <w:rPr>
            <w:noProof/>
          </w:rPr>
          <w:noBreakHyphen/>
          <w:delText>D Integer Coordinate Tuple field structure – C3DI</w:delText>
        </w:r>
        <w:r w:rsidRPr="00D22CCD" w:rsidDel="00365408">
          <w:rPr>
            <w:noProof/>
          </w:rPr>
          <w:tab/>
          <w:delText>86</w:delText>
        </w:r>
      </w:del>
    </w:p>
    <w:p w14:paraId="0C417025" w14:textId="1D4BBE41" w:rsidR="00453023" w:rsidRPr="00E27500" w:rsidDel="00365408" w:rsidRDefault="007260E2">
      <w:pPr>
        <w:pStyle w:val="Verzeichnis3"/>
        <w:rPr>
          <w:del w:id="857" w:author="Birklhuber Bernd" w:date="2025-10-10T15:39:00Z"/>
          <w:rFonts w:ascii="Cambria" w:hAnsi="Cambria" w:cs="Arial"/>
          <w:b w:val="0"/>
          <w:noProof/>
          <w:sz w:val="22"/>
          <w:szCs w:val="22"/>
          <w:lang w:eastAsia="nl-BE"/>
        </w:rPr>
      </w:pPr>
      <w:del w:id="858" w:author="Birklhuber Bernd" w:date="2025-10-10T15:39:00Z">
        <w:r w:rsidRPr="00E27500" w:rsidDel="00365408">
          <w:rPr>
            <w:noProof/>
            <w:color w:val="000000"/>
          </w:rPr>
          <w:delText>B1.6.21</w:delText>
        </w:r>
        <w:r w:rsidRPr="00D22CCD" w:rsidDel="00365408">
          <w:rPr>
            <w:noProof/>
          </w:rPr>
          <w:tab/>
          <w:delText>Feature Type Record Identifier field - FRID</w:delText>
        </w:r>
        <w:r w:rsidRPr="00D22CCD" w:rsidDel="00365408">
          <w:rPr>
            <w:noProof/>
          </w:rPr>
          <w:tab/>
          <w:delText>88</w:delText>
        </w:r>
      </w:del>
    </w:p>
    <w:p w14:paraId="4577F30A" w14:textId="55D28E59" w:rsidR="00453023" w:rsidRPr="00E27500" w:rsidDel="00365408" w:rsidRDefault="007260E2">
      <w:pPr>
        <w:pStyle w:val="Verzeichnis3"/>
        <w:rPr>
          <w:del w:id="859" w:author="Birklhuber Bernd" w:date="2025-10-10T15:39:00Z"/>
          <w:rFonts w:ascii="Cambria" w:hAnsi="Cambria" w:cs="Arial"/>
          <w:b w:val="0"/>
          <w:noProof/>
          <w:sz w:val="22"/>
          <w:szCs w:val="22"/>
          <w:lang w:eastAsia="nl-BE"/>
        </w:rPr>
      </w:pPr>
      <w:del w:id="860" w:author="Birklhuber Bernd" w:date="2025-10-10T15:39:00Z">
        <w:r w:rsidRPr="00E27500" w:rsidDel="00365408">
          <w:rPr>
            <w:noProof/>
            <w:color w:val="000000"/>
          </w:rPr>
          <w:delText>B1.6.22</w:delText>
        </w:r>
        <w:r w:rsidRPr="00D22CCD" w:rsidDel="00365408">
          <w:rPr>
            <w:noProof/>
          </w:rPr>
          <w:tab/>
          <w:delText>Feature Object Identifier field - FOID</w:delText>
        </w:r>
        <w:r w:rsidRPr="00D22CCD" w:rsidDel="00365408">
          <w:rPr>
            <w:noProof/>
          </w:rPr>
          <w:tab/>
          <w:delText>89</w:delText>
        </w:r>
      </w:del>
    </w:p>
    <w:p w14:paraId="25B397EF" w14:textId="4625B639" w:rsidR="00453023" w:rsidRPr="00E27500" w:rsidDel="00365408" w:rsidRDefault="007260E2">
      <w:pPr>
        <w:pStyle w:val="Verzeichnis3"/>
        <w:rPr>
          <w:del w:id="861" w:author="Birklhuber Bernd" w:date="2025-10-10T15:39:00Z"/>
          <w:rFonts w:ascii="Cambria" w:hAnsi="Cambria" w:cs="Arial"/>
          <w:b w:val="0"/>
          <w:noProof/>
          <w:sz w:val="22"/>
          <w:szCs w:val="22"/>
          <w:lang w:eastAsia="nl-BE"/>
        </w:rPr>
      </w:pPr>
      <w:del w:id="862" w:author="Birklhuber Bernd" w:date="2025-10-10T15:39:00Z">
        <w:r w:rsidRPr="00E27500" w:rsidDel="00365408">
          <w:rPr>
            <w:noProof/>
            <w:color w:val="000000"/>
          </w:rPr>
          <w:delText>B1.6.23</w:delText>
        </w:r>
        <w:r w:rsidRPr="00D22CCD" w:rsidDel="00365408">
          <w:rPr>
            <w:noProof/>
          </w:rPr>
          <w:tab/>
          <w:delText>Spatial Association field - SPAS</w:delText>
        </w:r>
        <w:r w:rsidRPr="00D22CCD" w:rsidDel="00365408">
          <w:rPr>
            <w:noProof/>
          </w:rPr>
          <w:tab/>
          <w:delText>89</w:delText>
        </w:r>
      </w:del>
    </w:p>
    <w:p w14:paraId="75D8625E" w14:textId="5F839305" w:rsidR="00453023" w:rsidRPr="00E27500" w:rsidDel="00365408" w:rsidRDefault="007260E2">
      <w:pPr>
        <w:pStyle w:val="Verzeichnis3"/>
        <w:rPr>
          <w:del w:id="863" w:author="Birklhuber Bernd" w:date="2025-10-10T15:39:00Z"/>
          <w:rFonts w:ascii="Cambria" w:hAnsi="Cambria" w:cs="Arial"/>
          <w:b w:val="0"/>
          <w:noProof/>
          <w:sz w:val="22"/>
          <w:szCs w:val="22"/>
          <w:lang w:eastAsia="nl-BE"/>
        </w:rPr>
      </w:pPr>
      <w:del w:id="864" w:author="Birklhuber Bernd" w:date="2025-10-10T15:39:00Z">
        <w:r w:rsidRPr="00E27500" w:rsidDel="00365408">
          <w:rPr>
            <w:noProof/>
            <w:color w:val="000000"/>
          </w:rPr>
          <w:delText>B1.6.24</w:delText>
        </w:r>
        <w:r w:rsidRPr="00D22CCD" w:rsidDel="00365408">
          <w:rPr>
            <w:noProof/>
          </w:rPr>
          <w:tab/>
          <w:delText>Feature Association field – FASC</w:delText>
        </w:r>
        <w:r w:rsidRPr="00D22CCD" w:rsidDel="00365408">
          <w:rPr>
            <w:noProof/>
          </w:rPr>
          <w:tab/>
          <w:delText>89</w:delText>
        </w:r>
      </w:del>
    </w:p>
    <w:p w14:paraId="0942B959" w14:textId="66249FA3" w:rsidR="00453023" w:rsidRPr="00E27500" w:rsidDel="00365408" w:rsidRDefault="007260E2">
      <w:pPr>
        <w:pStyle w:val="Verzeichnis3"/>
        <w:rPr>
          <w:del w:id="865" w:author="Birklhuber Bernd" w:date="2025-10-10T15:39:00Z"/>
          <w:rFonts w:ascii="Cambria" w:hAnsi="Cambria" w:cs="Arial"/>
          <w:b w:val="0"/>
          <w:noProof/>
          <w:sz w:val="22"/>
          <w:szCs w:val="22"/>
          <w:lang w:eastAsia="nl-BE"/>
        </w:rPr>
      </w:pPr>
      <w:del w:id="866" w:author="Birklhuber Bernd" w:date="2025-10-10T15:39:00Z">
        <w:r w:rsidRPr="00E27500" w:rsidDel="00365408">
          <w:rPr>
            <w:noProof/>
            <w:color w:val="000000"/>
          </w:rPr>
          <w:delText>B1.6.25</w:delText>
        </w:r>
        <w:r w:rsidRPr="00D22CCD" w:rsidDel="00365408">
          <w:rPr>
            <w:noProof/>
          </w:rPr>
          <w:tab/>
          <w:delText>Masked Spatial Type field - MASK</w:delText>
        </w:r>
        <w:r w:rsidRPr="00D22CCD" w:rsidDel="00365408">
          <w:rPr>
            <w:noProof/>
          </w:rPr>
          <w:tab/>
          <w:delText>90</w:delText>
        </w:r>
      </w:del>
    </w:p>
    <w:p w14:paraId="5FCD2EEC" w14:textId="3D9C3FAB" w:rsidR="00453023" w:rsidRPr="00E27500" w:rsidDel="00365408" w:rsidRDefault="007260E2">
      <w:pPr>
        <w:pStyle w:val="Verzeichnis2"/>
        <w:rPr>
          <w:del w:id="867" w:author="Birklhuber Bernd" w:date="2025-10-10T15:39:00Z"/>
          <w:rFonts w:ascii="Cambria" w:hAnsi="Cambria" w:cs="Arial"/>
          <w:b w:val="0"/>
          <w:noProof/>
          <w:sz w:val="22"/>
          <w:szCs w:val="22"/>
          <w:lang w:eastAsia="nl-BE"/>
        </w:rPr>
      </w:pPr>
      <w:del w:id="868" w:author="Birklhuber Bernd" w:date="2025-10-10T15:39:00Z">
        <w:r w:rsidRPr="00E27500" w:rsidDel="00365408">
          <w:rPr>
            <w:noProof/>
            <w:color w:val="000000"/>
            <w:lang w:eastAsia="en-US"/>
          </w:rPr>
          <w:delText>B1.7</w:delText>
        </w:r>
        <w:r w:rsidRPr="00D22CCD" w:rsidDel="00365408">
          <w:rPr>
            <w:noProof/>
            <w:lang w:eastAsia="en-US"/>
          </w:rPr>
          <w:tab/>
          <w:delText>Dataset cancellation structure</w:delText>
        </w:r>
        <w:r w:rsidRPr="00D22CCD" w:rsidDel="00365408">
          <w:rPr>
            <w:noProof/>
          </w:rPr>
          <w:tab/>
          <w:delText>90</w:delText>
        </w:r>
      </w:del>
    </w:p>
    <w:p w14:paraId="5D8DF849" w14:textId="6A0DEAD4" w:rsidR="00453023" w:rsidRPr="00E27500" w:rsidDel="00365408" w:rsidRDefault="007260E2">
      <w:pPr>
        <w:pStyle w:val="Verzeichnis3"/>
        <w:rPr>
          <w:del w:id="869" w:author="Birklhuber Bernd" w:date="2025-10-10T15:39:00Z"/>
          <w:rFonts w:ascii="Cambria" w:hAnsi="Cambria" w:cs="Arial"/>
          <w:b w:val="0"/>
          <w:noProof/>
          <w:sz w:val="22"/>
          <w:szCs w:val="22"/>
          <w:lang w:eastAsia="nl-BE"/>
        </w:rPr>
      </w:pPr>
      <w:del w:id="870" w:author="Birklhuber Bernd" w:date="2025-10-10T15:39:00Z">
        <w:r w:rsidRPr="00E27500" w:rsidDel="00365408">
          <w:rPr>
            <w:noProof/>
            <w:color w:val="000000"/>
          </w:rPr>
          <w:delText>B1.7.1</w:delText>
        </w:r>
        <w:r w:rsidRPr="00D22CCD" w:rsidDel="00365408">
          <w:rPr>
            <w:rFonts w:cs="Arial"/>
            <w:noProof/>
          </w:rPr>
          <w:tab/>
          <w:delText>Field Content</w:delText>
        </w:r>
        <w:r w:rsidRPr="00D22CCD" w:rsidDel="00365408">
          <w:rPr>
            <w:noProof/>
          </w:rPr>
          <w:tab/>
          <w:delText>90</w:delText>
        </w:r>
      </w:del>
    </w:p>
    <w:p w14:paraId="2A7AFF95" w14:textId="7C9003FE" w:rsidR="00453023" w:rsidRPr="00E27500" w:rsidDel="00365408" w:rsidRDefault="007260E2">
      <w:pPr>
        <w:pStyle w:val="Verzeichnis3"/>
        <w:rPr>
          <w:del w:id="871" w:author="Birklhuber Bernd" w:date="2025-10-10T15:39:00Z"/>
          <w:rFonts w:ascii="Cambria" w:hAnsi="Cambria" w:cs="Arial"/>
          <w:b w:val="0"/>
          <w:noProof/>
          <w:sz w:val="22"/>
          <w:szCs w:val="22"/>
          <w:lang w:eastAsia="nl-BE"/>
        </w:rPr>
      </w:pPr>
      <w:del w:id="872" w:author="Birklhuber Bernd" w:date="2025-10-10T15:39:00Z">
        <w:r w:rsidRPr="00E27500" w:rsidDel="00365408">
          <w:rPr>
            <w:noProof/>
            <w:color w:val="000000"/>
          </w:rPr>
          <w:delText>B1.7.2</w:delText>
        </w:r>
        <w:r w:rsidRPr="00D22CCD" w:rsidDel="00365408">
          <w:rPr>
            <w:noProof/>
          </w:rPr>
          <w:tab/>
          <w:delText>Dataset Identification field - DSID</w:delText>
        </w:r>
        <w:r w:rsidRPr="00D22CCD" w:rsidDel="00365408">
          <w:rPr>
            <w:noProof/>
          </w:rPr>
          <w:tab/>
          <w:delText>90</w:delText>
        </w:r>
      </w:del>
    </w:p>
    <w:p w14:paraId="4BABC2A8" w14:textId="454B2D60" w:rsidR="00453023" w:rsidRPr="00E27500" w:rsidDel="00365408" w:rsidRDefault="007260E2">
      <w:pPr>
        <w:pStyle w:val="Verzeichnis1"/>
        <w:rPr>
          <w:del w:id="873" w:author="Birklhuber Bernd" w:date="2025-10-10T15:39:00Z"/>
          <w:rFonts w:ascii="Cambria" w:hAnsi="Cambria" w:cs="Arial"/>
          <w:b w:val="0"/>
          <w:noProof/>
          <w:sz w:val="22"/>
          <w:szCs w:val="22"/>
          <w:lang w:eastAsia="nl-BE"/>
        </w:rPr>
      </w:pPr>
      <w:del w:id="874" w:author="Birklhuber Bernd" w:date="2025-10-10T15:39:00Z">
        <w:r w:rsidRPr="00D22CCD" w:rsidDel="00365408">
          <w:rPr>
            <w:rFonts w:eastAsia="Times New Roman" w:cs="Arial"/>
            <w:noProof/>
            <w:lang w:eastAsia="en-US"/>
          </w:rPr>
          <w:delText>Annex C – S-52 Checklist</w:delText>
        </w:r>
        <w:r w:rsidRPr="00D22CCD" w:rsidDel="00365408">
          <w:rPr>
            <w:noProof/>
          </w:rPr>
          <w:tab/>
          <w:delText>91</w:delText>
        </w:r>
      </w:del>
    </w:p>
    <w:p w14:paraId="17578478" w14:textId="1DF88E15" w:rsidR="00453023" w:rsidRPr="00E27500" w:rsidDel="00365408" w:rsidRDefault="007260E2">
      <w:pPr>
        <w:pStyle w:val="Verzeichnis1"/>
        <w:rPr>
          <w:del w:id="875" w:author="Birklhuber Bernd" w:date="2025-10-10T15:39:00Z"/>
          <w:rFonts w:ascii="Cambria" w:hAnsi="Cambria" w:cs="Arial"/>
          <w:b w:val="0"/>
          <w:noProof/>
          <w:sz w:val="22"/>
          <w:szCs w:val="22"/>
          <w:lang w:eastAsia="nl-BE"/>
        </w:rPr>
      </w:pPr>
      <w:del w:id="876" w:author="Birklhuber Bernd" w:date="2025-10-10T15:39:00Z">
        <w:r w:rsidRPr="00D22CCD" w:rsidDel="00365408">
          <w:rPr>
            <w:noProof/>
          </w:rPr>
          <w:delText>C2</w:delText>
        </w:r>
        <w:r w:rsidRPr="00D22CCD" w:rsidDel="00365408">
          <w:rPr>
            <w:noProof/>
          </w:rPr>
          <w:tab/>
          <w:delText>Portrayal</w:delText>
        </w:r>
        <w:r w:rsidRPr="00D22CCD" w:rsidDel="00365408">
          <w:rPr>
            <w:noProof/>
          </w:rPr>
          <w:tab/>
          <w:delText>91</w:delText>
        </w:r>
      </w:del>
    </w:p>
    <w:p w14:paraId="1381B67B" w14:textId="323D5054" w:rsidR="00453023" w:rsidRPr="00E27500" w:rsidDel="00365408" w:rsidRDefault="007260E2">
      <w:pPr>
        <w:pStyle w:val="Verzeichnis2"/>
        <w:rPr>
          <w:del w:id="877" w:author="Birklhuber Bernd" w:date="2025-10-10T15:39:00Z"/>
          <w:rFonts w:ascii="Cambria" w:hAnsi="Cambria" w:cs="Arial"/>
          <w:b w:val="0"/>
          <w:noProof/>
          <w:sz w:val="22"/>
          <w:szCs w:val="22"/>
          <w:lang w:eastAsia="nl-BE"/>
        </w:rPr>
      </w:pPr>
      <w:del w:id="878" w:author="Birklhuber Bernd" w:date="2025-10-10T15:39:00Z">
        <w:r w:rsidRPr="00D22CCD" w:rsidDel="00365408">
          <w:rPr>
            <w:noProof/>
          </w:rPr>
          <w:delText>C2.1</w:delText>
        </w:r>
        <w:r w:rsidRPr="00D22CCD" w:rsidDel="00365408">
          <w:rPr>
            <w:noProof/>
          </w:rPr>
          <w:tab/>
          <w:delText>Introduction</w:delText>
        </w:r>
        <w:r w:rsidRPr="00D22CCD" w:rsidDel="00365408">
          <w:rPr>
            <w:noProof/>
          </w:rPr>
          <w:tab/>
          <w:delText>91</w:delText>
        </w:r>
      </w:del>
    </w:p>
    <w:p w14:paraId="724239B6" w14:textId="2EC28EF8" w:rsidR="00453023" w:rsidRPr="00E27500" w:rsidDel="00365408" w:rsidRDefault="007260E2">
      <w:pPr>
        <w:pStyle w:val="Verzeichnis3"/>
        <w:rPr>
          <w:del w:id="879" w:author="Birklhuber Bernd" w:date="2025-10-10T15:39:00Z"/>
          <w:rFonts w:ascii="Cambria" w:hAnsi="Cambria" w:cs="Arial"/>
          <w:b w:val="0"/>
          <w:noProof/>
          <w:sz w:val="22"/>
          <w:szCs w:val="22"/>
          <w:lang w:eastAsia="nl-BE"/>
        </w:rPr>
      </w:pPr>
      <w:del w:id="880" w:author="Birklhuber Bernd" w:date="2025-10-10T15:39:00Z">
        <w:r w:rsidRPr="00D22CCD" w:rsidDel="00365408">
          <w:rPr>
            <w:noProof/>
          </w:rPr>
          <w:delText>C2.1.1</w:delText>
        </w:r>
        <w:r w:rsidRPr="00D22CCD" w:rsidDel="00365408">
          <w:rPr>
            <w:noProof/>
          </w:rPr>
          <w:tab/>
          <w:delText>Concept and limitations of Inlnad ECDIS and ECS</w:delText>
        </w:r>
        <w:r w:rsidRPr="00D22CCD" w:rsidDel="00365408">
          <w:rPr>
            <w:noProof/>
          </w:rPr>
          <w:tab/>
          <w:delText>91</w:delText>
        </w:r>
      </w:del>
    </w:p>
    <w:p w14:paraId="71AD01B0" w14:textId="19B29055" w:rsidR="00453023" w:rsidRPr="00E27500" w:rsidDel="00365408" w:rsidRDefault="007260E2">
      <w:pPr>
        <w:pStyle w:val="Verzeichnis2"/>
        <w:rPr>
          <w:del w:id="881" w:author="Birklhuber Bernd" w:date="2025-10-10T15:39:00Z"/>
          <w:rFonts w:ascii="Cambria" w:hAnsi="Cambria" w:cs="Arial"/>
          <w:b w:val="0"/>
          <w:noProof/>
          <w:sz w:val="22"/>
          <w:szCs w:val="22"/>
          <w:lang w:eastAsia="nl-BE"/>
        </w:rPr>
      </w:pPr>
      <w:del w:id="882" w:author="Birklhuber Bernd" w:date="2025-10-10T15:39:00Z">
        <w:r w:rsidRPr="00D22CCD" w:rsidDel="00365408">
          <w:rPr>
            <w:noProof/>
          </w:rPr>
          <w:delText>C2.1.2</w:delText>
        </w:r>
        <w:r w:rsidRPr="00D22CCD" w:rsidDel="00365408">
          <w:rPr>
            <w:noProof/>
          </w:rPr>
          <w:tab/>
        </w:r>
        <w:r w:rsidRPr="00D22CCD" w:rsidDel="00365408">
          <w:rPr>
            <w:rFonts w:cs="Arial"/>
            <w:noProof/>
          </w:rPr>
          <w:delText>Function and Use of S-401 portrayal</w:delText>
        </w:r>
        <w:r w:rsidRPr="00D22CCD" w:rsidDel="00365408">
          <w:rPr>
            <w:noProof/>
          </w:rPr>
          <w:tab/>
          <w:delText>92</w:delText>
        </w:r>
      </w:del>
    </w:p>
    <w:p w14:paraId="15269F79" w14:textId="02F46108" w:rsidR="00453023" w:rsidRPr="00E27500" w:rsidDel="00365408" w:rsidRDefault="007260E2">
      <w:pPr>
        <w:pStyle w:val="Verzeichnis3"/>
        <w:rPr>
          <w:del w:id="883" w:author="Birklhuber Bernd" w:date="2025-10-10T15:39:00Z"/>
          <w:rFonts w:ascii="Cambria" w:hAnsi="Cambria" w:cs="Arial"/>
          <w:b w:val="0"/>
          <w:noProof/>
          <w:sz w:val="22"/>
          <w:szCs w:val="22"/>
          <w:lang w:eastAsia="nl-BE"/>
        </w:rPr>
      </w:pPr>
      <w:del w:id="884" w:author="Birklhuber Bernd" w:date="2025-10-10T15:39:00Z">
        <w:r w:rsidRPr="00D22CCD" w:rsidDel="00365408">
          <w:rPr>
            <w:rFonts w:cs="Arial"/>
            <w:noProof/>
          </w:rPr>
          <w:delText xml:space="preserve">C2.1.3  </w:delText>
        </w:r>
        <w:r w:rsidRPr="00D22CCD" w:rsidDel="00365408">
          <w:rPr>
            <w:rFonts w:cs="Arial"/>
            <w:noProof/>
          </w:rPr>
          <w:tab/>
          <w:delText>Type Approval - Minor Deviations to the S-401 Portrayal Catalogue</w:delText>
        </w:r>
        <w:r w:rsidRPr="00D22CCD" w:rsidDel="00365408">
          <w:rPr>
            <w:noProof/>
          </w:rPr>
          <w:tab/>
          <w:delText>92</w:delText>
        </w:r>
      </w:del>
    </w:p>
    <w:p w14:paraId="05C0930B" w14:textId="1487191E" w:rsidR="00453023" w:rsidRPr="00E27500" w:rsidDel="00365408" w:rsidRDefault="007260E2">
      <w:pPr>
        <w:pStyle w:val="Verzeichnis2"/>
        <w:rPr>
          <w:del w:id="885" w:author="Birklhuber Bernd" w:date="2025-10-10T15:39:00Z"/>
          <w:rFonts w:ascii="Cambria" w:hAnsi="Cambria" w:cs="Arial"/>
          <w:b w:val="0"/>
          <w:noProof/>
          <w:sz w:val="22"/>
          <w:szCs w:val="22"/>
          <w:lang w:eastAsia="nl-BE"/>
        </w:rPr>
      </w:pPr>
      <w:del w:id="886" w:author="Birklhuber Bernd" w:date="2025-10-10T15:39:00Z">
        <w:r w:rsidRPr="00D22CCD" w:rsidDel="00365408">
          <w:rPr>
            <w:noProof/>
            <w:lang w:eastAsia="en-US"/>
          </w:rPr>
          <w:delText xml:space="preserve">C2.2 </w:delText>
        </w:r>
        <w:r w:rsidRPr="00D22CCD" w:rsidDel="00365408">
          <w:rPr>
            <w:noProof/>
            <w:lang w:eastAsia="en-US"/>
          </w:rPr>
          <w:tab/>
          <w:delText>Display Considerations</w:delText>
        </w:r>
        <w:r w:rsidRPr="00D22CCD" w:rsidDel="00365408">
          <w:rPr>
            <w:noProof/>
          </w:rPr>
          <w:tab/>
          <w:delText>93</w:delText>
        </w:r>
      </w:del>
    </w:p>
    <w:p w14:paraId="47D5B54F" w14:textId="24EB946C" w:rsidR="00453023" w:rsidRPr="00E27500" w:rsidDel="00365408" w:rsidRDefault="007260E2">
      <w:pPr>
        <w:pStyle w:val="Verzeichnis3"/>
        <w:rPr>
          <w:del w:id="887" w:author="Birklhuber Bernd" w:date="2025-10-10T15:39:00Z"/>
          <w:rFonts w:ascii="Cambria" w:hAnsi="Cambria" w:cs="Arial"/>
          <w:b w:val="0"/>
          <w:noProof/>
          <w:sz w:val="22"/>
          <w:szCs w:val="22"/>
          <w:lang w:eastAsia="nl-BE"/>
        </w:rPr>
      </w:pPr>
      <w:del w:id="888" w:author="Birklhuber Bernd" w:date="2025-10-10T15:39:00Z">
        <w:r w:rsidRPr="00D22CCD" w:rsidDel="00365408">
          <w:rPr>
            <w:noProof/>
            <w:lang w:eastAsia="en-US"/>
          </w:rPr>
          <w:delText xml:space="preserve">C2.2.6  </w:delText>
        </w:r>
        <w:r w:rsidRPr="00D22CCD" w:rsidDel="00365408">
          <w:rPr>
            <w:noProof/>
            <w:lang w:eastAsia="en-US"/>
          </w:rPr>
          <w:tab/>
          <w:delText>The Portrayal Process</w:delText>
        </w:r>
        <w:r w:rsidRPr="00D22CCD" w:rsidDel="00365408">
          <w:rPr>
            <w:noProof/>
          </w:rPr>
          <w:tab/>
          <w:delText>99</w:delText>
        </w:r>
      </w:del>
    </w:p>
    <w:p w14:paraId="6C9966E5" w14:textId="0857828E" w:rsidR="00453023" w:rsidRPr="00E27500" w:rsidDel="00365408" w:rsidRDefault="007260E2">
      <w:pPr>
        <w:pStyle w:val="Verzeichnis3"/>
        <w:rPr>
          <w:del w:id="889" w:author="Birklhuber Bernd" w:date="2025-10-10T15:39:00Z"/>
          <w:rFonts w:ascii="Cambria" w:hAnsi="Cambria" w:cs="Arial"/>
          <w:b w:val="0"/>
          <w:noProof/>
          <w:sz w:val="22"/>
          <w:szCs w:val="22"/>
          <w:lang w:eastAsia="nl-BE"/>
        </w:rPr>
      </w:pPr>
      <w:del w:id="890" w:author="Birklhuber Bernd" w:date="2025-10-10T15:39:00Z">
        <w:r w:rsidRPr="00D22CCD" w:rsidDel="00365408">
          <w:rPr>
            <w:noProof/>
          </w:rPr>
          <w:delText>C2.2.6.1 The Colour Coding Scheme</w:delText>
        </w:r>
        <w:r w:rsidRPr="00D22CCD" w:rsidDel="00365408">
          <w:rPr>
            <w:noProof/>
          </w:rPr>
          <w:tab/>
          <w:delText>99</w:delText>
        </w:r>
      </w:del>
    </w:p>
    <w:p w14:paraId="540D5F2B" w14:textId="393AE599" w:rsidR="00453023" w:rsidRPr="00E27500" w:rsidDel="00365408" w:rsidRDefault="007260E2">
      <w:pPr>
        <w:pStyle w:val="Verzeichnis3"/>
        <w:rPr>
          <w:del w:id="891" w:author="Birklhuber Bernd" w:date="2025-10-10T15:39:00Z"/>
          <w:rFonts w:ascii="Cambria" w:hAnsi="Cambria" w:cs="Arial"/>
          <w:b w:val="0"/>
          <w:noProof/>
          <w:sz w:val="22"/>
          <w:szCs w:val="22"/>
          <w:lang w:eastAsia="nl-BE"/>
        </w:rPr>
      </w:pPr>
      <w:del w:id="892" w:author="Birklhuber Bernd" w:date="2025-10-10T15:39:00Z">
        <w:r w:rsidRPr="00D22CCD" w:rsidDel="00365408">
          <w:rPr>
            <w:noProof/>
          </w:rPr>
          <w:delText>C2.2.6.2 Symbols, Fill Styles and Line Styles</w:delText>
        </w:r>
        <w:r w:rsidRPr="00D22CCD" w:rsidDel="00365408">
          <w:rPr>
            <w:noProof/>
          </w:rPr>
          <w:tab/>
          <w:delText>100</w:delText>
        </w:r>
      </w:del>
    </w:p>
    <w:p w14:paraId="2008D7C1" w14:textId="7E64B616" w:rsidR="00453023" w:rsidRPr="00E27500" w:rsidDel="00365408" w:rsidRDefault="007260E2">
      <w:pPr>
        <w:pStyle w:val="Verzeichnis3"/>
        <w:rPr>
          <w:del w:id="893" w:author="Birklhuber Bernd" w:date="2025-10-10T15:39:00Z"/>
          <w:rFonts w:ascii="Cambria" w:hAnsi="Cambria" w:cs="Arial"/>
          <w:b w:val="0"/>
          <w:noProof/>
          <w:sz w:val="22"/>
          <w:szCs w:val="22"/>
          <w:lang w:eastAsia="nl-BE"/>
        </w:rPr>
      </w:pPr>
      <w:del w:id="894" w:author="Birklhuber Bernd" w:date="2025-10-10T15:39:00Z">
        <w:r w:rsidRPr="00D22CCD" w:rsidDel="00365408">
          <w:rPr>
            <w:noProof/>
          </w:rPr>
          <w:delText>C2.2.7</w:delText>
        </w:r>
        <w:r w:rsidRPr="00D22CCD" w:rsidDel="00365408">
          <w:rPr>
            <w:noProof/>
          </w:rPr>
          <w:tab/>
          <w:delText>Text</w:delText>
        </w:r>
        <w:r w:rsidRPr="00D22CCD" w:rsidDel="00365408">
          <w:rPr>
            <w:noProof/>
          </w:rPr>
          <w:tab/>
          <w:delText>100</w:delText>
        </w:r>
      </w:del>
    </w:p>
    <w:p w14:paraId="0E49C682" w14:textId="260DFAF2" w:rsidR="00453023" w:rsidRPr="00E27500" w:rsidDel="00365408" w:rsidRDefault="007260E2">
      <w:pPr>
        <w:pStyle w:val="Verzeichnis3"/>
        <w:rPr>
          <w:del w:id="895" w:author="Birklhuber Bernd" w:date="2025-10-10T15:39:00Z"/>
          <w:rFonts w:ascii="Cambria" w:hAnsi="Cambria" w:cs="Arial"/>
          <w:b w:val="0"/>
          <w:noProof/>
          <w:sz w:val="22"/>
          <w:szCs w:val="22"/>
          <w:lang w:eastAsia="nl-BE"/>
        </w:rPr>
      </w:pPr>
      <w:del w:id="896" w:author="Birklhuber Bernd" w:date="2025-10-10T15:39:00Z">
        <w:r w:rsidRPr="00D22CCD" w:rsidDel="00365408">
          <w:rPr>
            <w:noProof/>
          </w:rPr>
          <w:delText>C2.2.8</w:delText>
        </w:r>
        <w:r w:rsidRPr="00D22CCD" w:rsidDel="00365408">
          <w:rPr>
            <w:noProof/>
          </w:rPr>
          <w:tab/>
          <w:delText>Display Priorities</w:delText>
        </w:r>
        <w:r w:rsidRPr="00D22CCD" w:rsidDel="00365408">
          <w:rPr>
            <w:noProof/>
          </w:rPr>
          <w:tab/>
          <w:delText>100</w:delText>
        </w:r>
      </w:del>
    </w:p>
    <w:p w14:paraId="3F510FF7" w14:textId="64C69D28" w:rsidR="00453023" w:rsidRPr="00E27500" w:rsidDel="00365408" w:rsidRDefault="007260E2">
      <w:pPr>
        <w:pStyle w:val="Verzeichnis3"/>
        <w:rPr>
          <w:del w:id="897" w:author="Birklhuber Bernd" w:date="2025-10-10T15:39:00Z"/>
          <w:rFonts w:ascii="Cambria" w:hAnsi="Cambria" w:cs="Arial"/>
          <w:b w:val="0"/>
          <w:noProof/>
          <w:sz w:val="22"/>
          <w:szCs w:val="22"/>
          <w:lang w:eastAsia="nl-BE"/>
        </w:rPr>
      </w:pPr>
      <w:del w:id="898" w:author="Birklhuber Bernd" w:date="2025-10-10T15:39:00Z">
        <w:r w:rsidRPr="00D22CCD" w:rsidDel="00365408">
          <w:rPr>
            <w:noProof/>
          </w:rPr>
          <w:delText>C2.2.9</w:delText>
        </w:r>
        <w:r w:rsidRPr="00D22CCD" w:rsidDel="00365408">
          <w:rPr>
            <w:noProof/>
          </w:rPr>
          <w:tab/>
          <w:delText>Viewing Groups</w:delText>
        </w:r>
        <w:r w:rsidRPr="00D22CCD" w:rsidDel="00365408">
          <w:rPr>
            <w:noProof/>
          </w:rPr>
          <w:tab/>
          <w:delText>101</w:delText>
        </w:r>
      </w:del>
    </w:p>
    <w:p w14:paraId="23DE4D0D" w14:textId="240FD5E5" w:rsidR="00453023" w:rsidRPr="00E27500" w:rsidDel="00365408" w:rsidRDefault="007260E2">
      <w:pPr>
        <w:pStyle w:val="Verzeichnis1"/>
        <w:rPr>
          <w:del w:id="899" w:author="Birklhuber Bernd" w:date="2025-10-10T15:39:00Z"/>
          <w:rFonts w:ascii="Cambria" w:hAnsi="Cambria" w:cs="Arial"/>
          <w:b w:val="0"/>
          <w:noProof/>
          <w:sz w:val="22"/>
          <w:szCs w:val="22"/>
          <w:lang w:eastAsia="nl-BE"/>
        </w:rPr>
      </w:pPr>
      <w:del w:id="900" w:author="Birklhuber Bernd" w:date="2025-10-10T15:39:00Z">
        <w:r w:rsidRPr="00D22CCD" w:rsidDel="00365408">
          <w:rPr>
            <w:noProof/>
            <w:lang w:eastAsia="en-US"/>
          </w:rPr>
          <w:delText>C2.3</w:delText>
        </w:r>
        <w:r w:rsidRPr="00D22CCD" w:rsidDel="00365408">
          <w:rPr>
            <w:noProof/>
            <w:lang w:eastAsia="en-US"/>
          </w:rPr>
          <w:tab/>
        </w:r>
        <w:r w:rsidRPr="00D22CCD" w:rsidDel="00365408">
          <w:rPr>
            <w:rFonts w:cs="Arial"/>
            <w:noProof/>
          </w:rPr>
          <w:delText>SYMBOLISING AREAS, LINES &amp; POINTS AND FOR TEXT</w:delText>
        </w:r>
        <w:r w:rsidRPr="00D22CCD" w:rsidDel="00365408">
          <w:rPr>
            <w:noProof/>
          </w:rPr>
          <w:tab/>
          <w:delText>101</w:delText>
        </w:r>
      </w:del>
    </w:p>
    <w:p w14:paraId="223EA8CB" w14:textId="252DA6E2" w:rsidR="00453023" w:rsidRPr="00E27500" w:rsidDel="00365408" w:rsidRDefault="007260E2">
      <w:pPr>
        <w:pStyle w:val="Verzeichnis3"/>
        <w:rPr>
          <w:del w:id="901" w:author="Birklhuber Bernd" w:date="2025-10-10T15:39:00Z"/>
          <w:rFonts w:ascii="Cambria" w:hAnsi="Cambria" w:cs="Arial"/>
          <w:b w:val="0"/>
          <w:noProof/>
          <w:sz w:val="22"/>
          <w:szCs w:val="22"/>
          <w:lang w:eastAsia="nl-BE"/>
        </w:rPr>
      </w:pPr>
      <w:del w:id="902" w:author="Birklhuber Bernd" w:date="2025-10-10T15:39:00Z">
        <w:r w:rsidRPr="00D22CCD" w:rsidDel="00365408">
          <w:rPr>
            <w:noProof/>
            <w:lang w:eastAsia="en-US"/>
          </w:rPr>
          <w:delText>C2.3.2</w:delText>
        </w:r>
        <w:r w:rsidRPr="00D22CCD" w:rsidDel="00365408">
          <w:rPr>
            <w:rFonts w:cs="Arial"/>
            <w:noProof/>
          </w:rPr>
          <w:tab/>
          <w:delText>Areas</w:delText>
        </w:r>
        <w:r w:rsidRPr="00D22CCD" w:rsidDel="00365408">
          <w:rPr>
            <w:noProof/>
          </w:rPr>
          <w:tab/>
          <w:delText>101</w:delText>
        </w:r>
      </w:del>
    </w:p>
    <w:p w14:paraId="58DE28A5" w14:textId="122F76DD" w:rsidR="00453023" w:rsidRPr="00E27500" w:rsidDel="00365408" w:rsidRDefault="007260E2">
      <w:pPr>
        <w:pStyle w:val="Verzeichnis2"/>
        <w:rPr>
          <w:del w:id="903" w:author="Birklhuber Bernd" w:date="2025-10-10T15:39:00Z"/>
          <w:rFonts w:ascii="Cambria" w:hAnsi="Cambria" w:cs="Arial"/>
          <w:b w:val="0"/>
          <w:noProof/>
          <w:sz w:val="22"/>
          <w:szCs w:val="22"/>
          <w:lang w:eastAsia="nl-BE"/>
        </w:rPr>
      </w:pPr>
      <w:del w:id="904" w:author="Birklhuber Bernd" w:date="2025-10-10T15:39:00Z">
        <w:r w:rsidRPr="00D22CCD" w:rsidDel="00365408">
          <w:rPr>
            <w:noProof/>
            <w:lang w:eastAsia="en-US"/>
          </w:rPr>
          <w:delText>C2.4</w:delText>
        </w:r>
        <w:r w:rsidRPr="00D22CCD" w:rsidDel="00365408">
          <w:rPr>
            <w:b w:val="0"/>
            <w:noProof/>
            <w:lang w:eastAsia="en-US"/>
          </w:rPr>
          <w:tab/>
        </w:r>
        <w:r w:rsidRPr="00D22CCD" w:rsidDel="00365408">
          <w:rPr>
            <w:rFonts w:cs="Arial"/>
            <w:noProof/>
          </w:rPr>
          <w:delText>Text, Diagrams etc.</w:delText>
        </w:r>
        <w:r w:rsidRPr="00D22CCD" w:rsidDel="00365408">
          <w:rPr>
            <w:noProof/>
          </w:rPr>
          <w:tab/>
          <w:delText>109</w:delText>
        </w:r>
      </w:del>
    </w:p>
    <w:p w14:paraId="5DCA24EC" w14:textId="6E994285" w:rsidR="00453023" w:rsidRPr="00BE52D5" w:rsidDel="00365408" w:rsidRDefault="007260E2">
      <w:pPr>
        <w:pStyle w:val="Verzeichnis2"/>
        <w:rPr>
          <w:del w:id="905" w:author="Birklhuber Bernd" w:date="2025-10-10T15:39:00Z"/>
          <w:rFonts w:ascii="Cambria" w:hAnsi="Cambria" w:cs="Arial"/>
          <w:b w:val="0"/>
          <w:noProof/>
          <w:sz w:val="22"/>
          <w:szCs w:val="22"/>
          <w:lang w:val="fr-BE" w:eastAsia="nl-BE"/>
        </w:rPr>
      </w:pPr>
      <w:del w:id="906" w:author="Birklhuber Bernd" w:date="2025-10-10T15:39:00Z">
        <w:r w:rsidRPr="00BE52D5" w:rsidDel="00365408">
          <w:rPr>
            <w:noProof/>
            <w:lang w:val="fr-BE" w:eastAsia="en-US"/>
          </w:rPr>
          <w:delText>C2.4.2</w:delText>
        </w:r>
        <w:r w:rsidRPr="00BE52D5" w:rsidDel="00365408">
          <w:rPr>
            <w:rFonts w:cs="Arial"/>
            <w:noProof/>
            <w:lang w:val="fr-BE"/>
          </w:rPr>
          <w:tab/>
          <w:delText>Abbreviations</w:delText>
        </w:r>
        <w:r w:rsidRPr="00BE52D5" w:rsidDel="00365408">
          <w:rPr>
            <w:noProof/>
            <w:lang w:val="fr-BE"/>
          </w:rPr>
          <w:tab/>
          <w:delText>112</w:delText>
        </w:r>
      </w:del>
    </w:p>
    <w:p w14:paraId="2EF7498D" w14:textId="58D8FDEF" w:rsidR="00453023" w:rsidRPr="00BE52D5" w:rsidDel="00365408" w:rsidRDefault="007260E2">
      <w:pPr>
        <w:pStyle w:val="Verzeichnis2"/>
        <w:rPr>
          <w:del w:id="907" w:author="Birklhuber Bernd" w:date="2025-10-10T15:39:00Z"/>
          <w:rFonts w:ascii="Cambria" w:hAnsi="Cambria" w:cs="Arial"/>
          <w:b w:val="0"/>
          <w:noProof/>
          <w:sz w:val="22"/>
          <w:szCs w:val="22"/>
          <w:lang w:val="fr-BE" w:eastAsia="nl-BE"/>
        </w:rPr>
      </w:pPr>
      <w:del w:id="908" w:author="Birklhuber Bernd" w:date="2025-10-10T15:39:00Z">
        <w:r w:rsidRPr="00BE52D5" w:rsidDel="00365408">
          <w:rPr>
            <w:noProof/>
            <w:lang w:val="fr-BE" w:eastAsia="en-US"/>
          </w:rPr>
          <w:delText>C2.7.3</w:delText>
        </w:r>
        <w:r w:rsidRPr="00BE52D5" w:rsidDel="00365408">
          <w:rPr>
            <w:rFonts w:cs="Arial"/>
            <w:noProof/>
            <w:lang w:val="fr-BE"/>
          </w:rPr>
          <w:tab/>
          <w:delText>Skippers’ &amp; Navigation Information Colours</w:delText>
        </w:r>
        <w:r w:rsidRPr="00BE52D5" w:rsidDel="00365408">
          <w:rPr>
            <w:noProof/>
            <w:lang w:val="fr-BE"/>
          </w:rPr>
          <w:tab/>
          <w:delText>119</w:delText>
        </w:r>
      </w:del>
    </w:p>
    <w:p w14:paraId="5FCD7B90" w14:textId="25F4E27D" w:rsidR="00453023" w:rsidRPr="00E27500" w:rsidDel="00365408" w:rsidRDefault="007260E2">
      <w:pPr>
        <w:pStyle w:val="Verzeichnis2"/>
        <w:rPr>
          <w:del w:id="909" w:author="Birklhuber Bernd" w:date="2025-10-10T15:39:00Z"/>
          <w:rFonts w:ascii="Cambria" w:hAnsi="Cambria" w:cs="Arial"/>
          <w:b w:val="0"/>
          <w:noProof/>
          <w:sz w:val="22"/>
          <w:szCs w:val="22"/>
          <w:lang w:eastAsia="nl-BE"/>
        </w:rPr>
      </w:pPr>
      <w:del w:id="910" w:author="Birklhuber Bernd" w:date="2025-10-10T15:39:00Z">
        <w:r w:rsidRPr="00D22CCD" w:rsidDel="00365408">
          <w:rPr>
            <w:noProof/>
            <w:lang w:eastAsia="en-US"/>
          </w:rPr>
          <w:delText>C2.7.4</w:delText>
        </w:r>
        <w:r w:rsidRPr="00D22CCD" w:rsidDel="00365408">
          <w:rPr>
            <w:rFonts w:cs="Arial"/>
            <w:noProof/>
          </w:rPr>
          <w:tab/>
          <w:delText>Other Colours</w:delText>
        </w:r>
        <w:r w:rsidRPr="00D22CCD" w:rsidDel="00365408">
          <w:rPr>
            <w:noProof/>
          </w:rPr>
          <w:tab/>
          <w:delText>120</w:delText>
        </w:r>
      </w:del>
    </w:p>
    <w:p w14:paraId="690A3F3E" w14:textId="21278554" w:rsidR="00453023" w:rsidRPr="00E27500" w:rsidDel="00365408" w:rsidRDefault="007260E2">
      <w:pPr>
        <w:pStyle w:val="Verzeichnis2"/>
        <w:rPr>
          <w:del w:id="911" w:author="Birklhuber Bernd" w:date="2025-10-10T15:39:00Z"/>
          <w:rFonts w:ascii="Cambria" w:hAnsi="Cambria" w:cs="Arial"/>
          <w:b w:val="0"/>
          <w:noProof/>
          <w:sz w:val="22"/>
          <w:szCs w:val="22"/>
          <w:lang w:eastAsia="nl-BE"/>
        </w:rPr>
      </w:pPr>
      <w:del w:id="912" w:author="Birklhuber Bernd" w:date="2025-10-10T15:39:00Z">
        <w:r w:rsidRPr="00D22CCD" w:rsidDel="00365408">
          <w:rPr>
            <w:noProof/>
            <w:lang w:eastAsia="en-US"/>
          </w:rPr>
          <w:delText>C2.7.5</w:delText>
        </w:r>
        <w:r w:rsidRPr="00D22CCD" w:rsidDel="00365408">
          <w:rPr>
            <w:noProof/>
            <w:lang w:eastAsia="en-US"/>
          </w:rPr>
          <w:tab/>
        </w:r>
        <w:r w:rsidRPr="00D22CCD" w:rsidDel="00365408">
          <w:rPr>
            <w:rFonts w:cs="Arial"/>
            <w:noProof/>
          </w:rPr>
          <w:delText>Colour Section V / Vessel Symbol &amp; Planned Route</w:delText>
        </w:r>
        <w:r w:rsidRPr="00D22CCD" w:rsidDel="00365408">
          <w:rPr>
            <w:noProof/>
          </w:rPr>
          <w:tab/>
          <w:delText>120</w:delText>
        </w:r>
      </w:del>
    </w:p>
    <w:p w14:paraId="492917FF" w14:textId="58B5B24B" w:rsidR="00453023" w:rsidRPr="00E27500" w:rsidDel="00365408" w:rsidRDefault="007260E2">
      <w:pPr>
        <w:pStyle w:val="Verzeichnis1"/>
        <w:rPr>
          <w:del w:id="913" w:author="Birklhuber Bernd" w:date="2025-10-10T15:39:00Z"/>
          <w:rFonts w:ascii="Cambria" w:hAnsi="Cambria" w:cs="Arial"/>
          <w:b w:val="0"/>
          <w:noProof/>
          <w:sz w:val="22"/>
          <w:szCs w:val="22"/>
          <w:lang w:eastAsia="nl-BE"/>
        </w:rPr>
      </w:pPr>
      <w:del w:id="914" w:author="Birklhuber Bernd" w:date="2025-10-10T15:39:00Z">
        <w:r w:rsidRPr="00D22CCD" w:rsidDel="00365408">
          <w:rPr>
            <w:noProof/>
            <w:lang w:eastAsia="en-US"/>
          </w:rPr>
          <w:delText xml:space="preserve">C2.8 </w:delText>
        </w:r>
        <w:r w:rsidRPr="00D22CCD" w:rsidDel="00365408">
          <w:rPr>
            <w:noProof/>
            <w:lang w:eastAsia="en-US"/>
          </w:rPr>
          <w:tab/>
          <w:delText>Queries</w:delText>
        </w:r>
        <w:r w:rsidRPr="00D22CCD" w:rsidDel="00365408">
          <w:rPr>
            <w:noProof/>
          </w:rPr>
          <w:tab/>
          <w:delText>120</w:delText>
        </w:r>
      </w:del>
    </w:p>
    <w:p w14:paraId="488A6FBF" w14:textId="6138275E" w:rsidR="00453023" w:rsidRPr="00E27500" w:rsidDel="00365408" w:rsidRDefault="007260E2">
      <w:pPr>
        <w:pStyle w:val="Verzeichnis1"/>
        <w:rPr>
          <w:del w:id="915" w:author="Birklhuber Bernd" w:date="2025-10-10T15:39:00Z"/>
          <w:rFonts w:ascii="Cambria" w:hAnsi="Cambria" w:cs="Arial"/>
          <w:b w:val="0"/>
          <w:noProof/>
          <w:sz w:val="22"/>
          <w:szCs w:val="22"/>
          <w:lang w:eastAsia="nl-BE"/>
        </w:rPr>
      </w:pPr>
      <w:del w:id="916" w:author="Birklhuber Bernd" w:date="2025-10-10T15:39:00Z">
        <w:r w:rsidRPr="00D22CCD" w:rsidDel="00365408">
          <w:rPr>
            <w:noProof/>
            <w:lang w:eastAsia="en-US"/>
          </w:rPr>
          <w:delText xml:space="preserve">C2.8 </w:delText>
        </w:r>
        <w:r w:rsidRPr="00D22CCD" w:rsidDel="00365408">
          <w:rPr>
            <w:noProof/>
            <w:lang w:eastAsia="en-US"/>
          </w:rPr>
          <w:tab/>
        </w:r>
        <w:r w:rsidRPr="00D22CCD" w:rsidDel="00365408">
          <w:rPr>
            <w:rFonts w:eastAsia="Calibri" w:cs="Arial"/>
            <w:noProof/>
          </w:rPr>
          <w:delText>Display Priority, Radar Priority, Display Category, Viewing group</w:delText>
        </w:r>
        <w:r w:rsidRPr="00D22CCD" w:rsidDel="00365408">
          <w:rPr>
            <w:noProof/>
          </w:rPr>
          <w:tab/>
          <w:delText>120</w:delText>
        </w:r>
      </w:del>
    </w:p>
    <w:p w14:paraId="01EDD1A0" w14:textId="6F4C8ABA" w:rsidR="00453023" w:rsidRPr="00ED6A5E" w:rsidDel="00365408" w:rsidRDefault="007260E2">
      <w:pPr>
        <w:pStyle w:val="Verzeichnis2"/>
        <w:rPr>
          <w:del w:id="917" w:author="Birklhuber Bernd" w:date="2025-10-10T15:39:00Z"/>
          <w:rFonts w:ascii="Cambria" w:hAnsi="Cambria" w:cs="Arial"/>
          <w:b w:val="0"/>
          <w:noProof/>
          <w:sz w:val="22"/>
          <w:szCs w:val="22"/>
          <w:lang w:val="en-US" w:eastAsia="nl-BE"/>
        </w:rPr>
      </w:pPr>
      <w:del w:id="918" w:author="Birklhuber Bernd" w:date="2025-10-10T15:39:00Z">
        <w:r w:rsidRPr="00ED6A5E" w:rsidDel="00365408">
          <w:rPr>
            <w:noProof/>
            <w:lang w:val="en-US" w:eastAsia="en-US"/>
          </w:rPr>
          <w:delText>C2.8.2</w:delText>
        </w:r>
        <w:r w:rsidRPr="00ED6A5E" w:rsidDel="00365408">
          <w:rPr>
            <w:rFonts w:eastAsia="Calibri" w:cs="Arial"/>
            <w:noProof/>
            <w:lang w:val="en-US"/>
          </w:rPr>
          <w:tab/>
          <w:delText>RADAR Flag</w:delText>
        </w:r>
        <w:r w:rsidRPr="00ED6A5E" w:rsidDel="00365408">
          <w:rPr>
            <w:noProof/>
            <w:lang w:val="en-US"/>
          </w:rPr>
          <w:tab/>
          <w:delText>121</w:delText>
        </w:r>
      </w:del>
    </w:p>
    <w:p w14:paraId="1B8F956F" w14:textId="1317E2C3" w:rsidR="00453023" w:rsidRPr="00ED6A5E" w:rsidDel="00365408" w:rsidRDefault="007260E2">
      <w:pPr>
        <w:pStyle w:val="Verzeichnis2"/>
        <w:rPr>
          <w:del w:id="919" w:author="Birklhuber Bernd" w:date="2025-10-10T15:39:00Z"/>
          <w:rFonts w:ascii="Cambria" w:hAnsi="Cambria" w:cs="Arial"/>
          <w:b w:val="0"/>
          <w:noProof/>
          <w:sz w:val="22"/>
          <w:szCs w:val="22"/>
          <w:lang w:val="en-US" w:eastAsia="nl-BE"/>
        </w:rPr>
      </w:pPr>
      <w:del w:id="920" w:author="Birklhuber Bernd" w:date="2025-10-10T15:39:00Z">
        <w:r w:rsidRPr="00ED6A5E" w:rsidDel="00365408">
          <w:rPr>
            <w:noProof/>
            <w:lang w:val="en-US" w:eastAsia="en-US"/>
          </w:rPr>
          <w:delText>C2.8.3</w:delText>
        </w:r>
        <w:r w:rsidRPr="00ED6A5E" w:rsidDel="00365408">
          <w:rPr>
            <w:rFonts w:eastAsia="Calibri" w:cs="Arial"/>
            <w:noProof/>
            <w:lang w:val="en-US"/>
          </w:rPr>
          <w:tab/>
          <w:delText>Display Mode</w:delText>
        </w:r>
        <w:r w:rsidRPr="00ED6A5E" w:rsidDel="00365408">
          <w:rPr>
            <w:noProof/>
            <w:lang w:val="en-US"/>
          </w:rPr>
          <w:tab/>
          <w:delText>122</w:delText>
        </w:r>
      </w:del>
    </w:p>
    <w:p w14:paraId="6E64808A" w14:textId="711F0B39" w:rsidR="00453023" w:rsidRPr="00E27500" w:rsidDel="00365408" w:rsidRDefault="007260E2">
      <w:pPr>
        <w:pStyle w:val="Verzeichnis2"/>
        <w:rPr>
          <w:del w:id="921" w:author="Birklhuber Bernd" w:date="2025-10-10T15:39:00Z"/>
          <w:rFonts w:ascii="Cambria" w:hAnsi="Cambria" w:cs="Arial"/>
          <w:b w:val="0"/>
          <w:noProof/>
          <w:sz w:val="22"/>
          <w:szCs w:val="22"/>
          <w:lang w:eastAsia="nl-BE"/>
        </w:rPr>
      </w:pPr>
      <w:del w:id="922" w:author="Birklhuber Bernd" w:date="2025-10-10T15:39:00Z">
        <w:r w:rsidRPr="00D22CCD" w:rsidDel="00365408">
          <w:rPr>
            <w:noProof/>
            <w:lang w:eastAsia="en-US"/>
          </w:rPr>
          <w:delText>C2.8.3.1</w:delText>
        </w:r>
        <w:r w:rsidRPr="00D22CCD" w:rsidDel="00365408">
          <w:rPr>
            <w:rFonts w:eastAsia="Calibri" w:cs="Arial"/>
            <w:noProof/>
          </w:rPr>
          <w:delText>Independent Skipper Selections</w:delText>
        </w:r>
        <w:r w:rsidRPr="00D22CCD" w:rsidDel="00365408">
          <w:rPr>
            <w:noProof/>
          </w:rPr>
          <w:tab/>
          <w:delText>122</w:delText>
        </w:r>
      </w:del>
    </w:p>
    <w:p w14:paraId="20A42E56" w14:textId="0DC6C5F8" w:rsidR="00453023" w:rsidRPr="00E27500" w:rsidDel="00365408" w:rsidRDefault="007260E2">
      <w:pPr>
        <w:pStyle w:val="Verzeichnis2"/>
        <w:rPr>
          <w:del w:id="923" w:author="Birklhuber Bernd" w:date="2025-10-10T15:39:00Z"/>
          <w:rFonts w:ascii="Cambria" w:hAnsi="Cambria" w:cs="Arial"/>
          <w:b w:val="0"/>
          <w:noProof/>
          <w:sz w:val="22"/>
          <w:szCs w:val="22"/>
          <w:lang w:eastAsia="nl-BE"/>
        </w:rPr>
      </w:pPr>
      <w:del w:id="924" w:author="Birklhuber Bernd" w:date="2025-10-10T15:39:00Z">
        <w:r w:rsidRPr="00D22CCD" w:rsidDel="00365408">
          <w:rPr>
            <w:noProof/>
            <w:lang w:eastAsia="en-US"/>
          </w:rPr>
          <w:delText>C2.8.3.2</w:delText>
        </w:r>
        <w:r w:rsidRPr="00D22CCD" w:rsidDel="00365408">
          <w:rPr>
            <w:rFonts w:eastAsia="Calibri" w:cs="Arial"/>
            <w:noProof/>
          </w:rPr>
          <w:delText xml:space="preserve">Skipper’s </w:delText>
        </w:r>
        <w:r w:rsidRPr="00E27500" w:rsidDel="00365408">
          <w:rPr>
            <w:rFonts w:cs="Arial"/>
            <w:noProof/>
          </w:rPr>
          <w:delText>features</w:delText>
        </w:r>
        <w:r w:rsidRPr="00D22CCD" w:rsidDel="00365408">
          <w:rPr>
            <w:noProof/>
          </w:rPr>
          <w:tab/>
          <w:delText>123</w:delText>
        </w:r>
      </w:del>
    </w:p>
    <w:p w14:paraId="55926AFD" w14:textId="6864D3C3" w:rsidR="00453023" w:rsidRPr="00E27500" w:rsidDel="00365408" w:rsidRDefault="007260E2">
      <w:pPr>
        <w:pStyle w:val="Verzeichnis2"/>
        <w:rPr>
          <w:del w:id="925" w:author="Birklhuber Bernd" w:date="2025-10-10T15:39:00Z"/>
          <w:rFonts w:ascii="Cambria" w:hAnsi="Cambria" w:cs="Arial"/>
          <w:b w:val="0"/>
          <w:noProof/>
          <w:sz w:val="22"/>
          <w:szCs w:val="22"/>
          <w:lang w:eastAsia="nl-BE"/>
        </w:rPr>
      </w:pPr>
      <w:del w:id="926" w:author="Birklhuber Bernd" w:date="2025-10-10T15:39:00Z">
        <w:r w:rsidRPr="00D22CCD" w:rsidDel="00365408">
          <w:rPr>
            <w:rFonts w:eastAsia="Calibri" w:cs="Arial"/>
            <w:noProof/>
          </w:rPr>
          <w:delText>C2.10.1</w:delText>
        </w:r>
        <w:r w:rsidRPr="00D22CCD" w:rsidDel="00365408">
          <w:rPr>
            <w:rFonts w:eastAsia="Calibri" w:cs="Arial"/>
            <w:noProof/>
          </w:rPr>
          <w:tab/>
          <w:delText>Scalebar and Latitude Scale</w:delText>
        </w:r>
        <w:r w:rsidRPr="00D22CCD" w:rsidDel="00365408">
          <w:rPr>
            <w:noProof/>
          </w:rPr>
          <w:tab/>
          <w:delText>133</w:delText>
        </w:r>
      </w:del>
    </w:p>
    <w:p w14:paraId="6D1F4C44" w14:textId="3476966C" w:rsidR="00453023" w:rsidRPr="00E27500" w:rsidDel="00365408" w:rsidRDefault="007260E2">
      <w:pPr>
        <w:pStyle w:val="Verzeichnis2"/>
        <w:rPr>
          <w:del w:id="927" w:author="Birklhuber Bernd" w:date="2025-10-10T15:39:00Z"/>
          <w:rFonts w:ascii="Cambria" w:hAnsi="Cambria" w:cs="Arial"/>
          <w:b w:val="0"/>
          <w:noProof/>
          <w:sz w:val="22"/>
          <w:szCs w:val="22"/>
          <w:lang w:eastAsia="nl-BE"/>
        </w:rPr>
      </w:pPr>
      <w:del w:id="928" w:author="Birklhuber Bernd" w:date="2025-10-10T15:39:00Z">
        <w:r w:rsidRPr="00D22CCD" w:rsidDel="00365408">
          <w:rPr>
            <w:rFonts w:eastAsia="Calibri" w:cs="Arial"/>
            <w:noProof/>
          </w:rPr>
          <w:delText>C2.10.2</w:delText>
        </w:r>
        <w:r w:rsidRPr="00D22CCD" w:rsidDel="00365408">
          <w:rPr>
            <w:rFonts w:eastAsia="Calibri" w:cs="Arial"/>
            <w:noProof/>
          </w:rPr>
          <w:tab/>
          <w:delText>North Arrow</w:delText>
        </w:r>
        <w:r w:rsidRPr="00D22CCD" w:rsidDel="00365408">
          <w:rPr>
            <w:noProof/>
          </w:rPr>
          <w:tab/>
          <w:delText>133</w:delText>
        </w:r>
      </w:del>
    </w:p>
    <w:p w14:paraId="64BDBD2B" w14:textId="4E0DCAD1" w:rsidR="00453023" w:rsidRPr="00E27500" w:rsidDel="00365408" w:rsidRDefault="007260E2">
      <w:pPr>
        <w:pStyle w:val="Verzeichnis2"/>
        <w:rPr>
          <w:del w:id="929" w:author="Birklhuber Bernd" w:date="2025-10-10T15:39:00Z"/>
          <w:rFonts w:ascii="Cambria" w:hAnsi="Cambria" w:cs="Arial"/>
          <w:b w:val="0"/>
          <w:noProof/>
          <w:sz w:val="22"/>
          <w:szCs w:val="22"/>
          <w:lang w:eastAsia="nl-BE"/>
        </w:rPr>
      </w:pPr>
      <w:del w:id="930" w:author="Birklhuber Bernd" w:date="2025-10-10T15:39:00Z">
        <w:r w:rsidRPr="00D22CCD" w:rsidDel="00365408">
          <w:rPr>
            <w:rFonts w:eastAsia="Calibri" w:cs="Arial"/>
            <w:noProof/>
          </w:rPr>
          <w:delText>C2.10.3</w:delText>
        </w:r>
        <w:r w:rsidRPr="00D22CCD" w:rsidDel="00365408">
          <w:rPr>
            <w:rFonts w:eastAsia="Calibri" w:cs="Arial"/>
            <w:noProof/>
          </w:rPr>
          <w:tab/>
          <w:delText>Graticule</w:delText>
        </w:r>
        <w:r w:rsidRPr="00D22CCD" w:rsidDel="00365408">
          <w:rPr>
            <w:noProof/>
          </w:rPr>
          <w:tab/>
          <w:delText>134</w:delText>
        </w:r>
      </w:del>
    </w:p>
    <w:p w14:paraId="5E0F0D2F" w14:textId="40307FB3" w:rsidR="00453023" w:rsidRPr="00E27500" w:rsidDel="00365408" w:rsidRDefault="007260E2">
      <w:pPr>
        <w:pStyle w:val="Verzeichnis2"/>
        <w:rPr>
          <w:del w:id="931" w:author="Birklhuber Bernd" w:date="2025-10-10T15:39:00Z"/>
          <w:rFonts w:ascii="Cambria" w:hAnsi="Cambria" w:cs="Arial"/>
          <w:b w:val="0"/>
          <w:noProof/>
          <w:sz w:val="22"/>
          <w:szCs w:val="22"/>
          <w:lang w:eastAsia="nl-BE"/>
        </w:rPr>
      </w:pPr>
      <w:del w:id="932" w:author="Birklhuber Bernd" w:date="2025-10-10T15:39:00Z">
        <w:r w:rsidRPr="00D22CCD" w:rsidDel="00365408">
          <w:rPr>
            <w:rFonts w:eastAsia="Calibri" w:cs="Arial"/>
            <w:noProof/>
          </w:rPr>
          <w:delText>C2.10.4</w:delText>
        </w:r>
        <w:r w:rsidRPr="00D22CCD" w:rsidDel="00365408">
          <w:rPr>
            <w:rFonts w:eastAsia="Calibri" w:cs="Arial"/>
            <w:noProof/>
          </w:rPr>
          <w:tab/>
          <w:delText>Display Mode</w:delText>
        </w:r>
        <w:r w:rsidRPr="00D22CCD" w:rsidDel="00365408">
          <w:rPr>
            <w:noProof/>
          </w:rPr>
          <w:tab/>
          <w:delText>134</w:delText>
        </w:r>
      </w:del>
    </w:p>
    <w:p w14:paraId="0279B9DE" w14:textId="4F4CD1B2" w:rsidR="00453023" w:rsidRPr="00E27500" w:rsidDel="00365408" w:rsidRDefault="007260E2">
      <w:pPr>
        <w:pStyle w:val="Verzeichnis2"/>
        <w:rPr>
          <w:del w:id="933" w:author="Birklhuber Bernd" w:date="2025-10-10T15:39:00Z"/>
          <w:rFonts w:ascii="Cambria" w:hAnsi="Cambria" w:cs="Arial"/>
          <w:b w:val="0"/>
          <w:noProof/>
          <w:sz w:val="22"/>
          <w:szCs w:val="22"/>
          <w:lang w:eastAsia="nl-BE"/>
        </w:rPr>
      </w:pPr>
      <w:del w:id="934" w:author="Birklhuber Bernd" w:date="2025-10-10T15:39:00Z">
        <w:r w:rsidRPr="00D22CCD" w:rsidDel="00365408">
          <w:rPr>
            <w:rFonts w:eastAsia="Calibri" w:cs="Arial"/>
            <w:noProof/>
          </w:rPr>
          <w:delText>C2.10.5</w:delText>
        </w:r>
        <w:r w:rsidRPr="00D22CCD" w:rsidDel="00365408">
          <w:rPr>
            <w:rFonts w:eastAsia="Calibri" w:cs="Arial"/>
            <w:noProof/>
          </w:rPr>
          <w:tab/>
          <w:delText>Shallow Water Pattern</w:delText>
        </w:r>
        <w:r w:rsidRPr="00D22CCD" w:rsidDel="00365408">
          <w:rPr>
            <w:noProof/>
          </w:rPr>
          <w:tab/>
          <w:delText>134</w:delText>
        </w:r>
      </w:del>
    </w:p>
    <w:p w14:paraId="12DC1B72" w14:textId="7A80E643" w:rsidR="00453023" w:rsidRPr="00E27500" w:rsidDel="00365408" w:rsidRDefault="007260E2">
      <w:pPr>
        <w:pStyle w:val="Verzeichnis2"/>
        <w:rPr>
          <w:del w:id="935" w:author="Birklhuber Bernd" w:date="2025-10-10T15:39:00Z"/>
          <w:rFonts w:ascii="Cambria" w:hAnsi="Cambria" w:cs="Arial"/>
          <w:b w:val="0"/>
          <w:noProof/>
          <w:sz w:val="22"/>
          <w:szCs w:val="22"/>
          <w:lang w:eastAsia="nl-BE"/>
        </w:rPr>
      </w:pPr>
      <w:del w:id="936" w:author="Birklhuber Bernd" w:date="2025-10-10T15:39:00Z">
        <w:r w:rsidRPr="00D22CCD" w:rsidDel="00365408">
          <w:rPr>
            <w:rFonts w:eastAsia="Calibri" w:cs="Arial"/>
            <w:noProof/>
          </w:rPr>
          <w:delText>C2.10.6 Black Level Adjustment Symbol</w:delText>
        </w:r>
        <w:r w:rsidRPr="00D22CCD" w:rsidDel="00365408">
          <w:rPr>
            <w:noProof/>
          </w:rPr>
          <w:tab/>
          <w:delText>134</w:delText>
        </w:r>
      </w:del>
    </w:p>
    <w:p w14:paraId="211594D3" w14:textId="6994A61C" w:rsidR="00453023" w:rsidRPr="00E27500" w:rsidDel="00365408" w:rsidRDefault="007260E2">
      <w:pPr>
        <w:pStyle w:val="Verzeichnis2"/>
        <w:rPr>
          <w:del w:id="937" w:author="Birklhuber Bernd" w:date="2025-10-10T15:39:00Z"/>
          <w:rFonts w:ascii="Cambria" w:hAnsi="Cambria" w:cs="Arial"/>
          <w:b w:val="0"/>
          <w:noProof/>
          <w:sz w:val="22"/>
          <w:szCs w:val="22"/>
          <w:lang w:eastAsia="nl-BE"/>
        </w:rPr>
      </w:pPr>
      <w:del w:id="938" w:author="Birklhuber Bernd" w:date="2025-10-10T15:39:00Z">
        <w:r w:rsidRPr="00D22CCD" w:rsidDel="00365408">
          <w:rPr>
            <w:rFonts w:eastAsia="Calibri" w:cs="Arial"/>
            <w:noProof/>
          </w:rPr>
          <w:delText>C2.10.7</w:delText>
        </w:r>
        <w:r w:rsidRPr="00D22CCD" w:rsidDel="00365408">
          <w:rPr>
            <w:rFonts w:eastAsia="Calibri" w:cs="Arial"/>
            <w:noProof/>
          </w:rPr>
          <w:tab/>
        </w:r>
        <w:r w:rsidRPr="00D22CCD" w:rsidDel="00365408">
          <w:rPr>
            <w:rFonts w:eastAsia="Calibri" w:cs="Arial"/>
            <w:noProof/>
            <w:lang w:eastAsia="en-GB"/>
          </w:rPr>
          <w:delText>Detection and Notification of Navigational Hazards</w:delText>
        </w:r>
        <w:r w:rsidRPr="00D22CCD" w:rsidDel="00365408">
          <w:rPr>
            <w:noProof/>
          </w:rPr>
          <w:tab/>
          <w:delText>134</w:delText>
        </w:r>
      </w:del>
    </w:p>
    <w:p w14:paraId="53FB13CE" w14:textId="7C182B35" w:rsidR="00453023" w:rsidRPr="00E27500" w:rsidDel="00365408" w:rsidRDefault="007260E2">
      <w:pPr>
        <w:pStyle w:val="Verzeichnis2"/>
        <w:rPr>
          <w:del w:id="939" w:author="Birklhuber Bernd" w:date="2025-10-10T15:39:00Z"/>
          <w:rFonts w:ascii="Cambria" w:hAnsi="Cambria" w:cs="Arial"/>
          <w:b w:val="0"/>
          <w:noProof/>
          <w:sz w:val="22"/>
          <w:szCs w:val="22"/>
          <w:lang w:eastAsia="nl-BE"/>
        </w:rPr>
      </w:pPr>
      <w:del w:id="940" w:author="Birklhuber Bernd" w:date="2025-10-10T15:39:00Z">
        <w:r w:rsidRPr="00D22CCD" w:rsidDel="00365408">
          <w:rPr>
            <w:rFonts w:eastAsia="Calibri" w:cs="Arial"/>
            <w:noProof/>
          </w:rPr>
          <w:delText>C2.10.8</w:delText>
        </w:r>
        <w:r w:rsidRPr="00D22CCD" w:rsidDel="00365408">
          <w:rPr>
            <w:rFonts w:eastAsia="Calibri" w:cs="Arial"/>
            <w:noProof/>
          </w:rPr>
          <w:tab/>
          <w:delText>Visualization of the Safety Contour</w:delText>
        </w:r>
        <w:r w:rsidRPr="00D22CCD" w:rsidDel="00365408">
          <w:rPr>
            <w:noProof/>
          </w:rPr>
          <w:tab/>
          <w:delText>137</w:delText>
        </w:r>
      </w:del>
    </w:p>
    <w:p w14:paraId="6233A5AB" w14:textId="2B617404" w:rsidR="00453023" w:rsidRPr="00E27500" w:rsidDel="00365408" w:rsidRDefault="007260E2">
      <w:pPr>
        <w:pStyle w:val="Verzeichnis2"/>
        <w:rPr>
          <w:del w:id="941" w:author="Birklhuber Bernd" w:date="2025-10-10T15:39:00Z"/>
          <w:rFonts w:ascii="Cambria" w:hAnsi="Cambria" w:cs="Arial"/>
          <w:b w:val="0"/>
          <w:noProof/>
          <w:sz w:val="22"/>
          <w:szCs w:val="22"/>
          <w:lang w:eastAsia="nl-BE"/>
        </w:rPr>
      </w:pPr>
      <w:del w:id="942" w:author="Birklhuber Bernd" w:date="2025-10-10T15:39:00Z">
        <w:r w:rsidRPr="00D22CCD" w:rsidDel="00365408">
          <w:rPr>
            <w:rFonts w:eastAsia="Calibri" w:cs="Arial"/>
            <w:noProof/>
          </w:rPr>
          <w:delText>C2.10.9</w:delText>
        </w:r>
        <w:r w:rsidRPr="00D22CCD" w:rsidDel="00365408">
          <w:rPr>
            <w:rFonts w:eastAsia="Calibri" w:cs="Arial"/>
            <w:noProof/>
          </w:rPr>
          <w:tab/>
          <w:delText>Detection of Safety Contour</w:delText>
        </w:r>
        <w:r w:rsidRPr="00D22CCD" w:rsidDel="00365408">
          <w:rPr>
            <w:noProof/>
          </w:rPr>
          <w:tab/>
          <w:delText>137</w:delText>
        </w:r>
      </w:del>
    </w:p>
    <w:p w14:paraId="7267772C" w14:textId="1AB98FFD" w:rsidR="00453023" w:rsidRPr="00E27500" w:rsidDel="00365408" w:rsidRDefault="007260E2">
      <w:pPr>
        <w:pStyle w:val="Verzeichnis2"/>
        <w:rPr>
          <w:del w:id="943" w:author="Birklhuber Bernd" w:date="2025-10-10T15:39:00Z"/>
          <w:rFonts w:ascii="Cambria" w:hAnsi="Cambria" w:cs="Arial"/>
          <w:b w:val="0"/>
          <w:noProof/>
          <w:sz w:val="22"/>
          <w:szCs w:val="22"/>
          <w:lang w:eastAsia="nl-BE"/>
        </w:rPr>
      </w:pPr>
      <w:del w:id="944" w:author="Birklhuber Bernd" w:date="2025-10-10T15:39:00Z">
        <w:r w:rsidRPr="00D22CCD" w:rsidDel="00365408">
          <w:rPr>
            <w:rFonts w:eastAsia="Calibri" w:cs="Arial"/>
            <w:noProof/>
          </w:rPr>
          <w:delText>C2.11.2</w:delText>
        </w:r>
        <w:r w:rsidRPr="00D22CCD" w:rsidDel="00365408">
          <w:rPr>
            <w:rFonts w:eastAsia="Calibri" w:cs="Arial"/>
            <w:noProof/>
          </w:rPr>
          <w:tab/>
          <w:delText>Display of National Language Attributes and Content</w:delText>
        </w:r>
        <w:r w:rsidRPr="00D22CCD" w:rsidDel="00365408">
          <w:rPr>
            <w:noProof/>
          </w:rPr>
          <w:tab/>
          <w:delText>139</w:delText>
        </w:r>
      </w:del>
    </w:p>
    <w:p w14:paraId="0653BBF6" w14:textId="331E67C1" w:rsidR="00453023" w:rsidRPr="00E27500" w:rsidDel="00365408" w:rsidRDefault="007260E2">
      <w:pPr>
        <w:pStyle w:val="Verzeichnis2"/>
        <w:rPr>
          <w:del w:id="945" w:author="Birklhuber Bernd" w:date="2025-10-10T15:39:00Z"/>
          <w:rFonts w:ascii="Cambria" w:hAnsi="Cambria" w:cs="Arial"/>
          <w:b w:val="0"/>
          <w:noProof/>
          <w:sz w:val="22"/>
          <w:szCs w:val="22"/>
          <w:lang w:eastAsia="nl-BE"/>
        </w:rPr>
      </w:pPr>
      <w:del w:id="946" w:author="Birklhuber Bernd" w:date="2025-10-10T15:39:00Z">
        <w:r w:rsidRPr="00D22CCD" w:rsidDel="00365408">
          <w:rPr>
            <w:rFonts w:eastAsia="Calibri" w:cs="Arial"/>
            <w:noProof/>
          </w:rPr>
          <w:delText>C2.11.4</w:delText>
        </w:r>
        <w:r w:rsidRPr="00D22CCD" w:rsidDel="00365408">
          <w:rPr>
            <w:rFonts w:eastAsia="Calibri" w:cs="Arial"/>
            <w:noProof/>
          </w:rPr>
          <w:tab/>
          <w:delText>Light Description Text Strings</w:delText>
        </w:r>
        <w:r w:rsidRPr="00D22CCD" w:rsidDel="00365408">
          <w:rPr>
            <w:noProof/>
          </w:rPr>
          <w:tab/>
          <w:delText>140</w:delText>
        </w:r>
      </w:del>
    </w:p>
    <w:p w14:paraId="555E9246" w14:textId="00266093" w:rsidR="00453023" w:rsidRPr="00E27500" w:rsidDel="00365408" w:rsidRDefault="007260E2">
      <w:pPr>
        <w:pStyle w:val="Verzeichnis2"/>
        <w:rPr>
          <w:del w:id="947" w:author="Birklhuber Bernd" w:date="2025-10-10T15:39:00Z"/>
          <w:rFonts w:ascii="Cambria" w:hAnsi="Cambria" w:cs="Arial"/>
          <w:b w:val="0"/>
          <w:noProof/>
          <w:sz w:val="22"/>
          <w:szCs w:val="22"/>
          <w:lang w:eastAsia="nl-BE"/>
        </w:rPr>
      </w:pPr>
      <w:del w:id="948" w:author="Birklhuber Bernd" w:date="2025-10-10T15:39:00Z">
        <w:r w:rsidRPr="00D22CCD" w:rsidDel="00365408">
          <w:rPr>
            <w:rFonts w:eastAsia="Calibri" w:cs="Arial"/>
            <w:noProof/>
          </w:rPr>
          <w:delText>C2.12.1</w:delText>
        </w:r>
        <w:r w:rsidRPr="00D22CCD" w:rsidDel="00365408">
          <w:rPr>
            <w:rFonts w:eastAsia="Calibri" w:cs="Arial"/>
            <w:noProof/>
          </w:rPr>
          <w:tab/>
          <w:delText>Manual Updates</w:delText>
        </w:r>
        <w:r w:rsidRPr="00D22CCD" w:rsidDel="00365408">
          <w:rPr>
            <w:noProof/>
          </w:rPr>
          <w:tab/>
          <w:delText>143</w:delText>
        </w:r>
      </w:del>
    </w:p>
    <w:p w14:paraId="281E7354" w14:textId="0D4BCBED" w:rsidR="00453023" w:rsidRPr="00E27500" w:rsidDel="00365408" w:rsidRDefault="007260E2">
      <w:pPr>
        <w:pStyle w:val="Verzeichnis2"/>
        <w:rPr>
          <w:del w:id="949" w:author="Birklhuber Bernd" w:date="2025-10-10T15:39:00Z"/>
          <w:rFonts w:ascii="Cambria" w:hAnsi="Cambria" w:cs="Arial"/>
          <w:b w:val="0"/>
          <w:noProof/>
          <w:sz w:val="22"/>
          <w:szCs w:val="22"/>
          <w:lang w:eastAsia="nl-BE"/>
        </w:rPr>
      </w:pPr>
      <w:del w:id="950" w:author="Birklhuber Bernd" w:date="2025-10-10T15:39:00Z">
        <w:r w:rsidRPr="00D22CCD" w:rsidDel="00365408">
          <w:rPr>
            <w:rFonts w:eastAsia="Calibri" w:cs="Arial"/>
            <w:noProof/>
          </w:rPr>
          <w:delText>C2.12.1.1Added Feature</w:delText>
        </w:r>
        <w:r w:rsidRPr="00D22CCD" w:rsidDel="00365408">
          <w:rPr>
            <w:noProof/>
          </w:rPr>
          <w:tab/>
          <w:delText>143</w:delText>
        </w:r>
      </w:del>
    </w:p>
    <w:p w14:paraId="333B2692" w14:textId="20411C2A" w:rsidR="00453023" w:rsidRPr="00E27500" w:rsidDel="00365408" w:rsidRDefault="007260E2">
      <w:pPr>
        <w:pStyle w:val="Verzeichnis2"/>
        <w:rPr>
          <w:del w:id="951" w:author="Birklhuber Bernd" w:date="2025-10-10T15:39:00Z"/>
          <w:rFonts w:ascii="Cambria" w:hAnsi="Cambria" w:cs="Arial"/>
          <w:b w:val="0"/>
          <w:noProof/>
          <w:sz w:val="22"/>
          <w:szCs w:val="22"/>
          <w:lang w:eastAsia="nl-BE"/>
        </w:rPr>
      </w:pPr>
      <w:del w:id="952" w:author="Birklhuber Bernd" w:date="2025-10-10T15:39:00Z">
        <w:r w:rsidRPr="00D22CCD" w:rsidDel="00365408">
          <w:rPr>
            <w:rFonts w:eastAsia="Calibri" w:cs="Arial"/>
            <w:noProof/>
          </w:rPr>
          <w:delText>C2.12.1.2Deleted Feature</w:delText>
        </w:r>
        <w:r w:rsidRPr="00D22CCD" w:rsidDel="00365408">
          <w:rPr>
            <w:noProof/>
          </w:rPr>
          <w:tab/>
          <w:delText>143</w:delText>
        </w:r>
      </w:del>
    </w:p>
    <w:p w14:paraId="7F438CB2" w14:textId="733461BE" w:rsidR="00453023" w:rsidRPr="00E27500" w:rsidDel="00365408" w:rsidRDefault="007260E2">
      <w:pPr>
        <w:pStyle w:val="Verzeichnis2"/>
        <w:rPr>
          <w:del w:id="953" w:author="Birklhuber Bernd" w:date="2025-10-10T15:39:00Z"/>
          <w:rFonts w:ascii="Cambria" w:hAnsi="Cambria" w:cs="Arial"/>
          <w:b w:val="0"/>
          <w:noProof/>
          <w:sz w:val="22"/>
          <w:szCs w:val="22"/>
          <w:lang w:eastAsia="nl-BE"/>
        </w:rPr>
      </w:pPr>
      <w:del w:id="954" w:author="Birklhuber Bernd" w:date="2025-10-10T15:39:00Z">
        <w:r w:rsidRPr="00D22CCD" w:rsidDel="00365408">
          <w:rPr>
            <w:rFonts w:eastAsia="Calibri" w:cs="Arial"/>
            <w:noProof/>
          </w:rPr>
          <w:lastRenderedPageBreak/>
          <w:delText>C2.12.1.3Moved Feature</w:delText>
        </w:r>
        <w:r w:rsidRPr="00D22CCD" w:rsidDel="00365408">
          <w:rPr>
            <w:noProof/>
          </w:rPr>
          <w:tab/>
          <w:delText>144</w:delText>
        </w:r>
      </w:del>
    </w:p>
    <w:p w14:paraId="5D798AD0" w14:textId="4C122F28" w:rsidR="00453023" w:rsidRPr="00E27500" w:rsidDel="00365408" w:rsidRDefault="007260E2">
      <w:pPr>
        <w:pStyle w:val="Verzeichnis2"/>
        <w:rPr>
          <w:del w:id="955" w:author="Birklhuber Bernd" w:date="2025-10-10T15:39:00Z"/>
          <w:rFonts w:ascii="Cambria" w:hAnsi="Cambria" w:cs="Arial"/>
          <w:b w:val="0"/>
          <w:noProof/>
          <w:sz w:val="22"/>
          <w:szCs w:val="22"/>
          <w:lang w:eastAsia="nl-BE"/>
        </w:rPr>
      </w:pPr>
      <w:del w:id="956" w:author="Birklhuber Bernd" w:date="2025-10-10T15:39:00Z">
        <w:r w:rsidRPr="00D22CCD" w:rsidDel="00365408">
          <w:rPr>
            <w:rFonts w:eastAsia="Calibri" w:cs="Arial"/>
            <w:noProof/>
          </w:rPr>
          <w:delText>C2.12.1.4Modified Feature</w:delText>
        </w:r>
        <w:r w:rsidRPr="00D22CCD" w:rsidDel="00365408">
          <w:rPr>
            <w:noProof/>
          </w:rPr>
          <w:tab/>
          <w:delText>144</w:delText>
        </w:r>
      </w:del>
    </w:p>
    <w:p w14:paraId="1ACF3B09" w14:textId="467DDE2F" w:rsidR="00453023" w:rsidRPr="00E27500" w:rsidDel="00365408" w:rsidRDefault="007260E2">
      <w:pPr>
        <w:pStyle w:val="Verzeichnis2"/>
        <w:rPr>
          <w:del w:id="957" w:author="Birklhuber Bernd" w:date="2025-10-10T15:39:00Z"/>
          <w:rFonts w:ascii="Cambria" w:hAnsi="Cambria" w:cs="Arial"/>
          <w:b w:val="0"/>
          <w:noProof/>
          <w:sz w:val="22"/>
          <w:szCs w:val="22"/>
          <w:lang w:eastAsia="nl-BE"/>
        </w:rPr>
      </w:pPr>
      <w:del w:id="958" w:author="Birklhuber Bernd" w:date="2025-10-10T15:39:00Z">
        <w:r w:rsidRPr="00D22CCD" w:rsidDel="00365408">
          <w:rPr>
            <w:rFonts w:eastAsia="Calibri" w:cs="Arial"/>
            <w:noProof/>
          </w:rPr>
          <w:delText>C2.13</w:delText>
        </w:r>
        <w:r w:rsidRPr="00D22CCD" w:rsidDel="00365408">
          <w:rPr>
            <w:rFonts w:eastAsia="Calibri" w:cs="Arial"/>
            <w:noProof/>
          </w:rPr>
          <w:tab/>
          <w:delText>Cursor Pick and Interface Panel Display</w:delText>
        </w:r>
        <w:r w:rsidRPr="00D22CCD" w:rsidDel="00365408">
          <w:rPr>
            <w:noProof/>
          </w:rPr>
          <w:tab/>
          <w:delText>145</w:delText>
        </w:r>
      </w:del>
    </w:p>
    <w:p w14:paraId="1B188A36" w14:textId="0EC92685" w:rsidR="00453023" w:rsidRPr="00E27500" w:rsidDel="00365408" w:rsidRDefault="007260E2">
      <w:pPr>
        <w:pStyle w:val="Verzeichnis2"/>
        <w:rPr>
          <w:del w:id="959" w:author="Birklhuber Bernd" w:date="2025-10-10T15:39:00Z"/>
          <w:rFonts w:ascii="Cambria" w:hAnsi="Cambria" w:cs="Arial"/>
          <w:b w:val="0"/>
          <w:noProof/>
          <w:sz w:val="22"/>
          <w:szCs w:val="22"/>
          <w:lang w:eastAsia="nl-BE"/>
        </w:rPr>
      </w:pPr>
      <w:del w:id="960" w:author="Birklhuber Bernd" w:date="2025-10-10T15:39:00Z">
        <w:r w:rsidRPr="00D22CCD" w:rsidDel="00365408">
          <w:rPr>
            <w:rFonts w:eastAsia="Calibri" w:cs="Arial"/>
            <w:noProof/>
          </w:rPr>
          <w:delText>C2.13.1</w:delText>
        </w:r>
        <w:r w:rsidRPr="00D22CCD" w:rsidDel="00365408">
          <w:rPr>
            <w:rFonts w:eastAsia="Calibri" w:cs="Arial"/>
            <w:noProof/>
          </w:rPr>
          <w:tab/>
          <w:delText>Pick Report Descriptions</w:delText>
        </w:r>
        <w:r w:rsidRPr="00D22CCD" w:rsidDel="00365408">
          <w:rPr>
            <w:noProof/>
          </w:rPr>
          <w:tab/>
          <w:delText>145</w:delText>
        </w:r>
      </w:del>
    </w:p>
    <w:p w14:paraId="177AE71A" w14:textId="33035F3A" w:rsidR="00453023" w:rsidRPr="00E27500" w:rsidDel="00365408" w:rsidRDefault="007260E2">
      <w:pPr>
        <w:pStyle w:val="Verzeichnis2"/>
        <w:rPr>
          <w:del w:id="961" w:author="Birklhuber Bernd" w:date="2025-10-10T15:39:00Z"/>
          <w:rFonts w:ascii="Cambria" w:hAnsi="Cambria" w:cs="Arial"/>
          <w:b w:val="0"/>
          <w:noProof/>
          <w:sz w:val="22"/>
          <w:szCs w:val="22"/>
          <w:lang w:eastAsia="nl-BE"/>
        </w:rPr>
      </w:pPr>
      <w:del w:id="962" w:author="Birklhuber Bernd" w:date="2025-10-10T15:39:00Z">
        <w:r w:rsidRPr="00D22CCD" w:rsidDel="00365408">
          <w:rPr>
            <w:rFonts w:eastAsia="Calibri" w:cs="Arial"/>
            <w:noProof/>
          </w:rPr>
          <w:delText>C2.13.2</w:delText>
        </w:r>
        <w:r w:rsidRPr="00D22CCD" w:rsidDel="00365408">
          <w:rPr>
            <w:rFonts w:eastAsia="Calibri" w:cs="Arial"/>
            <w:noProof/>
          </w:rPr>
          <w:tab/>
          <w:delText>User Defined Curser Pick Parameters</w:delText>
        </w:r>
        <w:r w:rsidRPr="00D22CCD" w:rsidDel="00365408">
          <w:rPr>
            <w:noProof/>
          </w:rPr>
          <w:tab/>
          <w:delText>145</w:delText>
        </w:r>
      </w:del>
    </w:p>
    <w:p w14:paraId="61008DBC" w14:textId="7D949BC3" w:rsidR="00453023" w:rsidRPr="00E27500" w:rsidDel="00365408" w:rsidRDefault="007260E2">
      <w:pPr>
        <w:pStyle w:val="Verzeichnis2"/>
        <w:rPr>
          <w:del w:id="963" w:author="Birklhuber Bernd" w:date="2025-10-10T15:39:00Z"/>
          <w:rFonts w:ascii="Cambria" w:hAnsi="Cambria" w:cs="Arial"/>
          <w:b w:val="0"/>
          <w:noProof/>
          <w:sz w:val="22"/>
          <w:szCs w:val="22"/>
          <w:lang w:eastAsia="nl-BE"/>
        </w:rPr>
      </w:pPr>
      <w:del w:id="964" w:author="Birklhuber Bernd" w:date="2025-10-10T15:39:00Z">
        <w:r w:rsidRPr="00D22CCD" w:rsidDel="00365408">
          <w:rPr>
            <w:rFonts w:eastAsia="Calibri" w:cs="Arial"/>
            <w:noProof/>
          </w:rPr>
          <w:delText>C2.13.3</w:delText>
        </w:r>
        <w:r w:rsidRPr="00D22CCD" w:rsidDel="00365408">
          <w:rPr>
            <w:rFonts w:eastAsia="Calibri" w:cs="Arial"/>
            <w:noProof/>
          </w:rPr>
          <w:tab/>
          <w:delText>Sorting by Significance</w:delText>
        </w:r>
        <w:r w:rsidRPr="00D22CCD" w:rsidDel="00365408">
          <w:rPr>
            <w:noProof/>
          </w:rPr>
          <w:tab/>
          <w:delText>146</w:delText>
        </w:r>
      </w:del>
    </w:p>
    <w:p w14:paraId="6D4A5576" w14:textId="3C7E1634" w:rsidR="00453023" w:rsidRPr="00E27500" w:rsidDel="00365408" w:rsidRDefault="007260E2">
      <w:pPr>
        <w:pStyle w:val="Verzeichnis2"/>
        <w:rPr>
          <w:del w:id="965" w:author="Birklhuber Bernd" w:date="2025-10-10T15:39:00Z"/>
          <w:rFonts w:ascii="Cambria" w:hAnsi="Cambria" w:cs="Arial"/>
          <w:b w:val="0"/>
          <w:noProof/>
          <w:sz w:val="22"/>
          <w:szCs w:val="22"/>
          <w:lang w:eastAsia="nl-BE"/>
        </w:rPr>
      </w:pPr>
      <w:del w:id="966" w:author="Birklhuber Bernd" w:date="2025-10-10T15:39:00Z">
        <w:r w:rsidRPr="00D22CCD" w:rsidDel="00365408">
          <w:rPr>
            <w:rFonts w:eastAsia="Calibri" w:cs="Arial"/>
            <w:noProof/>
          </w:rPr>
          <w:delText>C2.13.4</w:delText>
        </w:r>
        <w:r w:rsidRPr="00D22CCD" w:rsidDel="00365408">
          <w:rPr>
            <w:rFonts w:eastAsia="Calibri" w:cs="Arial"/>
            <w:noProof/>
          </w:rPr>
          <w:tab/>
          <w:delText>Hover-over Function</w:delText>
        </w:r>
        <w:r w:rsidRPr="00D22CCD" w:rsidDel="00365408">
          <w:rPr>
            <w:noProof/>
          </w:rPr>
          <w:tab/>
          <w:delText>146</w:delText>
        </w:r>
      </w:del>
    </w:p>
    <w:p w14:paraId="57BD8CD9" w14:textId="44C3DAB9" w:rsidR="00453023" w:rsidRPr="00E27500" w:rsidDel="00365408" w:rsidRDefault="007260E2">
      <w:pPr>
        <w:pStyle w:val="Verzeichnis2"/>
        <w:rPr>
          <w:del w:id="967" w:author="Birklhuber Bernd" w:date="2025-10-10T15:39:00Z"/>
          <w:rFonts w:ascii="Cambria" w:hAnsi="Cambria" w:cs="Arial"/>
          <w:b w:val="0"/>
          <w:noProof/>
          <w:sz w:val="22"/>
          <w:szCs w:val="22"/>
          <w:lang w:eastAsia="nl-BE"/>
        </w:rPr>
      </w:pPr>
      <w:del w:id="968" w:author="Birklhuber Bernd" w:date="2025-10-10T15:39:00Z">
        <w:r w:rsidRPr="00D22CCD" w:rsidDel="00365408">
          <w:rPr>
            <w:rFonts w:eastAsia="Calibri" w:cs="Arial"/>
            <w:noProof/>
          </w:rPr>
          <w:delText>C2.13.5</w:delText>
        </w:r>
        <w:r w:rsidRPr="00D22CCD" w:rsidDel="00365408">
          <w:rPr>
            <w:rFonts w:eastAsia="Calibri" w:cs="Arial"/>
            <w:noProof/>
          </w:rPr>
          <w:tab/>
          <w:delText>Unknown Attributes</w:delText>
        </w:r>
        <w:r w:rsidRPr="00D22CCD" w:rsidDel="00365408">
          <w:rPr>
            <w:noProof/>
          </w:rPr>
          <w:tab/>
          <w:delText>146</w:delText>
        </w:r>
      </w:del>
    </w:p>
    <w:p w14:paraId="1DD139C6" w14:textId="30DA96D5" w:rsidR="00453023" w:rsidRPr="00E27500" w:rsidDel="00365408" w:rsidRDefault="007260E2">
      <w:pPr>
        <w:pStyle w:val="Verzeichnis2"/>
        <w:rPr>
          <w:del w:id="969" w:author="Birklhuber Bernd" w:date="2025-10-10T15:39:00Z"/>
          <w:rFonts w:ascii="Cambria" w:hAnsi="Cambria" w:cs="Arial"/>
          <w:b w:val="0"/>
          <w:noProof/>
          <w:sz w:val="22"/>
          <w:szCs w:val="22"/>
          <w:lang w:eastAsia="nl-BE"/>
        </w:rPr>
      </w:pPr>
      <w:del w:id="970" w:author="Birklhuber Bernd" w:date="2025-10-10T15:39:00Z">
        <w:r w:rsidRPr="00D22CCD" w:rsidDel="00365408">
          <w:rPr>
            <w:rFonts w:eastAsia="Calibri" w:cs="Arial"/>
            <w:noProof/>
          </w:rPr>
          <w:delText>C2.14</w:delText>
        </w:r>
        <w:r w:rsidRPr="00D22CCD" w:rsidDel="00365408">
          <w:rPr>
            <w:rFonts w:eastAsia="Calibri" w:cs="Arial"/>
            <w:noProof/>
          </w:rPr>
          <w:tab/>
          <w:delText>Tidal Stream Panels : S-401 feature TidalStreamPanelData</w:delText>
        </w:r>
        <w:r w:rsidRPr="00D22CCD" w:rsidDel="00365408">
          <w:rPr>
            <w:noProof/>
          </w:rPr>
          <w:tab/>
          <w:delText>146</w:delText>
        </w:r>
      </w:del>
    </w:p>
    <w:p w14:paraId="7EA22BB4" w14:textId="37F8A46F" w:rsidR="00453023" w:rsidRPr="00E27500" w:rsidDel="00365408" w:rsidRDefault="007260E2">
      <w:pPr>
        <w:pStyle w:val="Verzeichnis1"/>
        <w:rPr>
          <w:del w:id="971" w:author="Birklhuber Bernd" w:date="2025-10-10T15:39:00Z"/>
          <w:rFonts w:ascii="Cambria" w:hAnsi="Cambria" w:cs="Arial"/>
          <w:b w:val="0"/>
          <w:noProof/>
          <w:sz w:val="22"/>
          <w:szCs w:val="22"/>
          <w:lang w:eastAsia="nl-BE"/>
        </w:rPr>
      </w:pPr>
      <w:del w:id="972" w:author="Birklhuber Bernd" w:date="2025-10-10T15:39:00Z">
        <w:r w:rsidRPr="00D22CCD" w:rsidDel="00365408">
          <w:rPr>
            <w:noProof/>
          </w:rPr>
          <w:delText>C3</w:delText>
        </w:r>
        <w:r w:rsidRPr="00D22CCD" w:rsidDel="00365408">
          <w:rPr>
            <w:noProof/>
          </w:rPr>
          <w:tab/>
          <w:delText>Data Product Delivery</w:delText>
        </w:r>
        <w:r w:rsidRPr="00D22CCD" w:rsidDel="00365408">
          <w:rPr>
            <w:noProof/>
          </w:rPr>
          <w:tab/>
          <w:delText>148</w:delText>
        </w:r>
      </w:del>
    </w:p>
    <w:p w14:paraId="2E73A33C" w14:textId="1C949389" w:rsidR="00453023" w:rsidRPr="00E27500" w:rsidDel="00365408" w:rsidRDefault="007260E2">
      <w:pPr>
        <w:pStyle w:val="Verzeichnis2"/>
        <w:rPr>
          <w:del w:id="973" w:author="Birklhuber Bernd" w:date="2025-10-10T15:39:00Z"/>
          <w:rFonts w:ascii="Cambria" w:hAnsi="Cambria" w:cs="Arial"/>
          <w:b w:val="0"/>
          <w:noProof/>
          <w:sz w:val="22"/>
          <w:szCs w:val="22"/>
          <w:lang w:eastAsia="nl-BE"/>
        </w:rPr>
      </w:pPr>
      <w:del w:id="974" w:author="Birklhuber Bernd" w:date="2025-10-10T15:39:00Z">
        <w:r w:rsidRPr="00D22CCD" w:rsidDel="00365408">
          <w:rPr>
            <w:noProof/>
          </w:rPr>
          <w:delText>C3.1</w:delText>
        </w:r>
        <w:r w:rsidRPr="00D22CCD" w:rsidDel="00365408">
          <w:rPr>
            <w:noProof/>
          </w:rPr>
          <w:tab/>
          <w:delText>Introduction</w:delText>
        </w:r>
        <w:r w:rsidRPr="00D22CCD" w:rsidDel="00365408">
          <w:rPr>
            <w:noProof/>
          </w:rPr>
          <w:tab/>
          <w:delText>148</w:delText>
        </w:r>
      </w:del>
    </w:p>
    <w:p w14:paraId="2549FE9A" w14:textId="59027E71" w:rsidR="00453023" w:rsidRPr="00ED6A5E" w:rsidDel="00365408" w:rsidRDefault="007260E2">
      <w:pPr>
        <w:pStyle w:val="Verzeichnis2"/>
        <w:rPr>
          <w:del w:id="975" w:author="Birklhuber Bernd" w:date="2025-10-10T15:39:00Z"/>
          <w:rFonts w:ascii="Cambria" w:hAnsi="Cambria" w:cs="Arial"/>
          <w:b w:val="0"/>
          <w:noProof/>
          <w:sz w:val="22"/>
          <w:szCs w:val="22"/>
          <w:lang w:val="da-DK" w:eastAsia="nl-BE"/>
        </w:rPr>
      </w:pPr>
      <w:del w:id="976" w:author="Birklhuber Bernd" w:date="2025-10-10T15:39:00Z">
        <w:r w:rsidRPr="00ED6A5E" w:rsidDel="00365408">
          <w:rPr>
            <w:noProof/>
            <w:lang w:val="da-DK" w:eastAsia="en-US"/>
          </w:rPr>
          <w:delText>C3.2</w:delText>
        </w:r>
        <w:r w:rsidRPr="00ED6A5E" w:rsidDel="00365408">
          <w:rPr>
            <w:noProof/>
            <w:lang w:val="da-DK" w:eastAsia="en-US"/>
          </w:rPr>
          <w:tab/>
          <w:delText>Exchange Set</w:delText>
        </w:r>
        <w:r w:rsidRPr="00ED6A5E" w:rsidDel="00365408">
          <w:rPr>
            <w:noProof/>
            <w:lang w:val="da-DK"/>
          </w:rPr>
          <w:tab/>
          <w:delText>148</w:delText>
        </w:r>
      </w:del>
    </w:p>
    <w:p w14:paraId="22B93091" w14:textId="1C4D146E" w:rsidR="00453023" w:rsidRPr="00ED6A5E" w:rsidDel="00365408" w:rsidRDefault="007260E2">
      <w:pPr>
        <w:pStyle w:val="Verzeichnis2"/>
        <w:rPr>
          <w:del w:id="977" w:author="Birklhuber Bernd" w:date="2025-10-10T15:39:00Z"/>
          <w:rFonts w:ascii="Cambria" w:hAnsi="Cambria" w:cs="Arial"/>
          <w:b w:val="0"/>
          <w:noProof/>
          <w:sz w:val="22"/>
          <w:szCs w:val="22"/>
          <w:lang w:val="da-DK" w:eastAsia="nl-BE"/>
        </w:rPr>
      </w:pPr>
      <w:del w:id="978" w:author="Birklhuber Bernd" w:date="2025-10-10T15:39:00Z">
        <w:r w:rsidRPr="00ED6A5E" w:rsidDel="00365408">
          <w:rPr>
            <w:noProof/>
            <w:lang w:val="da-DK" w:eastAsia="en-US"/>
          </w:rPr>
          <w:delText>C3.4</w:delText>
        </w:r>
        <w:r w:rsidRPr="00ED6A5E" w:rsidDel="00365408">
          <w:rPr>
            <w:noProof/>
            <w:lang w:val="da-DK" w:eastAsia="en-US"/>
          </w:rPr>
          <w:tab/>
          <w:delText>Dataset</w:delText>
        </w:r>
        <w:r w:rsidRPr="00ED6A5E" w:rsidDel="00365408">
          <w:rPr>
            <w:noProof/>
            <w:lang w:val="da-DK"/>
          </w:rPr>
          <w:tab/>
          <w:delText>148</w:delText>
        </w:r>
      </w:del>
    </w:p>
    <w:p w14:paraId="3588DD41" w14:textId="4885E6EF" w:rsidR="00453023" w:rsidRPr="00ED6A5E" w:rsidDel="00365408" w:rsidRDefault="007260E2">
      <w:pPr>
        <w:pStyle w:val="Verzeichnis3"/>
        <w:rPr>
          <w:del w:id="979" w:author="Birklhuber Bernd" w:date="2025-10-10T15:39:00Z"/>
          <w:rFonts w:ascii="Cambria" w:hAnsi="Cambria" w:cs="Arial"/>
          <w:b w:val="0"/>
          <w:noProof/>
          <w:sz w:val="22"/>
          <w:szCs w:val="22"/>
          <w:lang w:val="en-US" w:eastAsia="nl-BE"/>
        </w:rPr>
      </w:pPr>
      <w:del w:id="980" w:author="Birklhuber Bernd" w:date="2025-10-10T15:39:00Z">
        <w:r w:rsidRPr="00ED6A5E" w:rsidDel="00365408">
          <w:rPr>
            <w:noProof/>
            <w:lang w:val="en-US" w:eastAsia="en-US"/>
          </w:rPr>
          <w:delText>C3.4.1</w:delText>
        </w:r>
        <w:r w:rsidRPr="00ED6A5E" w:rsidDel="00365408">
          <w:rPr>
            <w:noProof/>
            <w:lang w:val="en-US" w:eastAsia="en-US"/>
          </w:rPr>
          <w:tab/>
          <w:delText>Datasets</w:delText>
        </w:r>
        <w:r w:rsidRPr="00ED6A5E" w:rsidDel="00365408">
          <w:rPr>
            <w:noProof/>
            <w:lang w:val="en-US"/>
          </w:rPr>
          <w:tab/>
          <w:delText>148</w:delText>
        </w:r>
      </w:del>
    </w:p>
    <w:p w14:paraId="5E9CD164" w14:textId="23FB0A55" w:rsidR="00453023" w:rsidRPr="00E27500" w:rsidDel="00365408" w:rsidRDefault="007260E2">
      <w:pPr>
        <w:pStyle w:val="Verzeichnis3"/>
        <w:rPr>
          <w:del w:id="981" w:author="Birklhuber Bernd" w:date="2025-10-10T15:39:00Z"/>
          <w:rFonts w:ascii="Cambria" w:hAnsi="Cambria" w:cs="Arial"/>
          <w:b w:val="0"/>
          <w:noProof/>
          <w:sz w:val="22"/>
          <w:szCs w:val="22"/>
          <w:lang w:eastAsia="nl-BE"/>
        </w:rPr>
      </w:pPr>
      <w:del w:id="982" w:author="Birklhuber Bernd" w:date="2025-10-10T15:39:00Z">
        <w:r w:rsidRPr="00D22CCD" w:rsidDel="00365408">
          <w:rPr>
            <w:noProof/>
          </w:rPr>
          <w:delText>C3.4.2</w:delText>
        </w:r>
        <w:r w:rsidRPr="00D22CCD" w:rsidDel="00365408">
          <w:rPr>
            <w:noProof/>
          </w:rPr>
          <w:tab/>
          <w:delText>New Editions, Re-Issues and Updates</w:delText>
        </w:r>
        <w:r w:rsidRPr="00D22CCD" w:rsidDel="00365408">
          <w:rPr>
            <w:noProof/>
          </w:rPr>
          <w:tab/>
          <w:delText>148</w:delText>
        </w:r>
      </w:del>
    </w:p>
    <w:p w14:paraId="4119CDCF" w14:textId="21748F66" w:rsidR="00453023" w:rsidRPr="00E27500" w:rsidDel="00365408" w:rsidRDefault="007260E2">
      <w:pPr>
        <w:pStyle w:val="Verzeichnis1"/>
        <w:rPr>
          <w:del w:id="983" w:author="Birklhuber Bernd" w:date="2025-10-10T15:39:00Z"/>
          <w:rFonts w:ascii="Cambria" w:hAnsi="Cambria" w:cs="Arial"/>
          <w:b w:val="0"/>
          <w:noProof/>
          <w:sz w:val="22"/>
          <w:szCs w:val="22"/>
          <w:lang w:eastAsia="nl-BE"/>
        </w:rPr>
      </w:pPr>
      <w:del w:id="984" w:author="Birklhuber Bernd" w:date="2025-10-10T15:39:00Z">
        <w:r w:rsidRPr="00ED6A5E" w:rsidDel="00365408">
          <w:rPr>
            <w:noProof/>
            <w:lang w:val="en-US"/>
          </w:rPr>
          <w:delText>ANNEX D – S-401 Validation Checks</w:delText>
        </w:r>
        <w:r w:rsidRPr="00D22CCD" w:rsidDel="00365408">
          <w:rPr>
            <w:noProof/>
          </w:rPr>
          <w:tab/>
          <w:delText>150</w:delText>
        </w:r>
      </w:del>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985" w:name="_Toc184392982"/>
    </w:p>
    <w:bookmarkEnd w:id="985"/>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989" w:author="Gert Morlion" w:date="2024-08-23T11:09:00Z"/>
          <w:b/>
          <w:sz w:val="24"/>
          <w:szCs w:val="24"/>
        </w:rPr>
      </w:pPr>
      <w:bookmarkStart w:id="990" w:name="_Toc225648272"/>
      <w:bookmarkStart w:id="991" w:name="_Toc225065129"/>
      <w:ins w:id="992" w:author="Gert Morlion" w:date="2024-08-23T11:09:00Z">
        <w:r w:rsidRPr="00A36CD5">
          <w:rPr>
            <w:b/>
            <w:sz w:val="24"/>
            <w:szCs w:val="24"/>
          </w:rPr>
          <w:lastRenderedPageBreak/>
          <w:t>Document History</w:t>
        </w:r>
      </w:ins>
    </w:p>
    <w:p w14:paraId="3F8725E9" w14:textId="61275D23" w:rsidR="005C4623" w:rsidRPr="00A36CD5" w:rsidRDefault="005C4623" w:rsidP="005C4623">
      <w:pPr>
        <w:spacing w:line="240" w:lineRule="auto"/>
        <w:rPr>
          <w:ins w:id="993" w:author="Gert Morlion" w:date="2024-08-23T11:09:00Z"/>
        </w:rPr>
      </w:pPr>
      <w:ins w:id="994" w:author="Gert Morlion" w:date="2024-08-23T11:09:00Z">
        <w:r w:rsidRPr="00773509">
          <w:t xml:space="preserve">Changes to this Specification are coordinated by the </w:t>
        </w:r>
      </w:ins>
      <w:ins w:id="995" w:author="Birklhuber Bernd" w:date="2025-06-18T07:09:00Z">
        <w:r w:rsidR="00050FBD">
          <w:t>Inland ENC Harmoni</w:t>
        </w:r>
      </w:ins>
      <w:ins w:id="996" w:author="Birklhuber Bernd" w:date="2025-06-18T07:10:00Z">
        <w:r w:rsidR="00050FBD">
          <w:t>zation Group (IEHG)</w:t>
        </w:r>
      </w:ins>
      <w:ins w:id="997" w:author="Gert Morlion" w:date="2024-08-23T11:09:00Z">
        <w:del w:id="998" w:author="Birklhuber Bernd"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999" w:author="Birklhuber Bernd" w:date="2025-06-18T07:10:00Z">
        <w:r w:rsidR="00050FBD">
          <w:t>IEHG website https://ienc.openecdis.org and the</w:t>
        </w:r>
      </w:ins>
      <w:ins w:id="1000" w:author="Birklhuber Bernd" w:date="2025-06-18T07:11:00Z">
        <w:r w:rsidR="00050FBD">
          <w:t xml:space="preserve"> S-100 Registry</w:t>
        </w:r>
      </w:ins>
      <w:ins w:id="1001" w:author="Gert Morlion" w:date="2024-08-23T11:09:00Z">
        <w:del w:id="1002" w:author="Birklhuber Bernd" w:date="2025-06-18T07:11:00Z">
          <w:r w:rsidRPr="00773509" w:rsidDel="00050FBD">
            <w:delText>IHO web site</w:delText>
          </w:r>
        </w:del>
        <w:r w:rsidRPr="00773509">
          <w:t xml:space="preserve">. </w:t>
        </w:r>
        <w:commentRangeStart w:id="1003"/>
        <w:del w:id="1004" w:author="Birklhuber Bernd" w:date="2025-10-10T10:58:00Z">
          <w:r w:rsidRPr="00773509" w:rsidDel="00730013">
            <w:delText xml:space="preserve">Maintenance of the Specification shall conform to </w:delText>
          </w:r>
        </w:del>
      </w:ins>
      <w:ins w:id="1005" w:author="Birklhuber Bernd" w:date="2025-09-29T13:24:00Z">
        <w:r w:rsidR="00A21AE7">
          <w:fldChar w:fldCharType="begin"/>
        </w:r>
      </w:ins>
      <w:ins w:id="1006" w:author="Birklhuber Bernd" w:date="2025-10-08T08:16:00Z">
        <w:r w:rsidR="00CC7975">
          <w:instrText>HYPERLINK "C:\\Users\\birklhub\\t\\InlandECDIS\\IHO\\CSBWG10_2021_5.1.1_EN_Resolution_2-2007_M3_07.10.2020_v1.0.pdf"</w:instrText>
        </w:r>
      </w:ins>
      <w:ins w:id="1007" w:author="Birklhuber Bernd" w:date="2025-09-29T13:24:00Z">
        <w:r w:rsidR="00A21AE7">
          <w:fldChar w:fldCharType="separate"/>
        </w:r>
        <w:r w:rsidRPr="00A21AE7">
          <w:rPr>
            <w:rStyle w:val="Hyperlink"/>
            <w:lang w:val="en-GB"/>
          </w:rPr>
          <w:t>.</w:t>
        </w:r>
        <w:commentRangeEnd w:id="1003"/>
        <w:r w:rsidR="00050FBD" w:rsidRPr="00A21AE7">
          <w:rPr>
            <w:rStyle w:val="Hyperlink"/>
            <w:sz w:val="16"/>
          </w:rPr>
          <w:commentReference w:id="1003"/>
        </w:r>
        <w:r w:rsidR="00A21AE7">
          <w:fldChar w:fldCharType="end"/>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1008"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1009" w:author="Gert Morlion" w:date="2024-08-23T11:09:00Z"/>
                <w:rFonts w:cs="Arial"/>
                <w:b/>
              </w:rPr>
            </w:pPr>
            <w:ins w:id="1010"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1011" w:author="Gert Morlion" w:date="2024-08-23T11:09:00Z"/>
                <w:rFonts w:cs="Arial"/>
                <w:b/>
              </w:rPr>
            </w:pPr>
            <w:ins w:id="1012"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1013" w:author="Gert Morlion" w:date="2024-08-23T11:09:00Z"/>
                <w:rFonts w:cs="Arial"/>
                <w:b/>
              </w:rPr>
            </w:pPr>
            <w:ins w:id="1014"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1015" w:author="Gert Morlion" w:date="2024-08-23T11:09:00Z"/>
                <w:rFonts w:cs="Arial"/>
                <w:b/>
              </w:rPr>
            </w:pPr>
            <w:ins w:id="1016" w:author="Gert Morlion" w:date="2024-08-23T11:09:00Z">
              <w:r w:rsidRPr="00FA5DB6">
                <w:rPr>
                  <w:rFonts w:cs="Arial"/>
                  <w:b/>
                </w:rPr>
                <w:t>Purpose</w:t>
              </w:r>
            </w:ins>
          </w:p>
        </w:tc>
      </w:tr>
      <w:tr w:rsidR="005C4623" w14:paraId="688F3A93" w14:textId="77777777" w:rsidTr="004B0AFB">
        <w:trPr>
          <w:cantSplit/>
          <w:jc w:val="center"/>
          <w:ins w:id="1017" w:author="Gert Morlion" w:date="2024-08-23T11:09:00Z"/>
        </w:trPr>
        <w:tc>
          <w:tcPr>
            <w:tcW w:w="1271" w:type="dxa"/>
          </w:tcPr>
          <w:p w14:paraId="356B3889" w14:textId="56FAFA64" w:rsidR="005C4623" w:rsidRPr="00FA5DB6" w:rsidRDefault="00262FFA" w:rsidP="005C4623">
            <w:pPr>
              <w:spacing w:before="60" w:after="60" w:line="240" w:lineRule="auto"/>
              <w:jc w:val="left"/>
              <w:rPr>
                <w:ins w:id="1018" w:author="Gert Morlion" w:date="2024-08-23T11:09:00Z"/>
                <w:rFonts w:cs="Arial"/>
              </w:rPr>
            </w:pPr>
            <w:ins w:id="1019" w:author="Birklhuber Bernd" w:date="2025-06-19T10:34:00Z">
              <w:r>
                <w:rPr>
                  <w:rFonts w:ascii="Times New Roman" w:hAnsi="Times New Roman"/>
                </w:rPr>
                <w:t>S-101</w:t>
              </w:r>
            </w:ins>
            <w:ins w:id="1020" w:author="Birklhuber Bernd" w:date="2025-06-19T10:37:00Z">
              <w:r>
                <w:rPr>
                  <w:rFonts w:ascii="Times New Roman" w:hAnsi="Times New Roman"/>
                </w:rPr>
                <w:t xml:space="preserve"> </w:t>
              </w:r>
            </w:ins>
            <w:ins w:id="1021"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1022" w:author="Gert Morlion" w:date="2024-08-23T11:09:00Z"/>
                <w:rFonts w:cs="Arial"/>
              </w:rPr>
            </w:pPr>
            <w:ins w:id="1023"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1024" w:author="Gert Morlion" w:date="2024-08-23T11:09:00Z"/>
                <w:rFonts w:cs="Arial"/>
              </w:rPr>
            </w:pPr>
            <w:ins w:id="1025" w:author="Gert Morlion" w:date="2024-08-23T11:09:00Z">
              <w:r w:rsidRPr="00D22CCD">
                <w:rPr>
                  <w:rFonts w:ascii="Times New Roman" w:hAnsi="Times New Roman"/>
                </w:rPr>
                <w:t>J.Powell</w:t>
              </w:r>
            </w:ins>
          </w:p>
        </w:tc>
        <w:tc>
          <w:tcPr>
            <w:tcW w:w="5280" w:type="dxa"/>
          </w:tcPr>
          <w:p w14:paraId="653CCCF2" w14:textId="50938FDC" w:rsidR="005C4623" w:rsidRPr="00FA5DB6" w:rsidRDefault="005C4623" w:rsidP="005C4623">
            <w:pPr>
              <w:spacing w:before="60" w:after="60" w:line="240" w:lineRule="auto"/>
              <w:ind w:left="44" w:hanging="10"/>
              <w:jc w:val="left"/>
              <w:rPr>
                <w:ins w:id="1026" w:author="Gert Morlion" w:date="2024-08-23T11:09:00Z"/>
                <w:rFonts w:cs="Arial"/>
              </w:rPr>
            </w:pPr>
            <w:ins w:id="1027"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1028" w:author="Gert Morlion" w:date="2024-08-23T11:09:00Z"/>
        </w:trPr>
        <w:tc>
          <w:tcPr>
            <w:tcW w:w="1271" w:type="dxa"/>
          </w:tcPr>
          <w:p w14:paraId="59C7115C" w14:textId="2DBBF915" w:rsidR="005C4623" w:rsidRPr="00FA5DB6" w:rsidRDefault="005C4623" w:rsidP="005C4623">
            <w:pPr>
              <w:spacing w:before="60" w:after="60" w:line="240" w:lineRule="auto"/>
              <w:jc w:val="left"/>
              <w:rPr>
                <w:ins w:id="1029" w:author="Gert Morlion" w:date="2024-08-23T11:09:00Z"/>
                <w:rFonts w:cs="Arial"/>
              </w:rPr>
            </w:pPr>
            <w:ins w:id="1030"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1031" w:author="Gert Morlion" w:date="2024-08-23T11:09:00Z"/>
                <w:rFonts w:cs="Arial"/>
              </w:rPr>
            </w:pPr>
            <w:ins w:id="1032"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1033" w:author="Gert Morlion" w:date="2024-08-23T11:09:00Z"/>
                <w:rFonts w:cs="Arial"/>
              </w:rPr>
            </w:pPr>
            <w:ins w:id="1034" w:author="Gert Morlion" w:date="2024-08-23T11: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1035" w:author="Gert Morlion" w:date="2024-08-23T11:09:00Z"/>
                <w:rFonts w:cs="Arial"/>
              </w:rPr>
            </w:pPr>
            <w:ins w:id="1036"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1037" w:author="Gert Morlion" w:date="2024-08-23T11:09:00Z"/>
        </w:trPr>
        <w:tc>
          <w:tcPr>
            <w:tcW w:w="1271" w:type="dxa"/>
          </w:tcPr>
          <w:p w14:paraId="57E5BDCB" w14:textId="2DBFB214" w:rsidR="005C4623" w:rsidRPr="00FA5DB6" w:rsidRDefault="005C4623" w:rsidP="005C4623">
            <w:pPr>
              <w:spacing w:before="60" w:after="60" w:line="240" w:lineRule="auto"/>
              <w:jc w:val="left"/>
              <w:rPr>
                <w:ins w:id="1038" w:author="Gert Morlion" w:date="2024-08-23T11:09:00Z"/>
                <w:rFonts w:cs="Arial"/>
              </w:rPr>
            </w:pPr>
            <w:ins w:id="1039"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1040" w:author="Gert Morlion" w:date="2024-08-23T11:09:00Z"/>
                <w:rFonts w:cs="Arial"/>
              </w:rPr>
            </w:pPr>
            <w:ins w:id="1041"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1042" w:author="Gert Morlion" w:date="2024-08-23T11:09:00Z"/>
                <w:rFonts w:cs="Arial"/>
              </w:rPr>
            </w:pPr>
            <w:ins w:id="1043" w:author="Gert Morlion" w:date="2024-08-23T11: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stenabsatz"/>
              <w:numPr>
                <w:ilvl w:val="0"/>
                <w:numId w:val="23"/>
              </w:numPr>
              <w:spacing w:before="120" w:after="120"/>
              <w:rPr>
                <w:ins w:id="1044" w:author="Gert Morlion" w:date="2024-08-23T11:09:00Z"/>
                <w:rFonts w:ascii="Times New Roman" w:hAnsi="Times New Roman"/>
              </w:rPr>
            </w:pPr>
            <w:ins w:id="1045"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1046" w:author="Gert Morlion" w:date="2024-08-23T11:09:00Z"/>
                <w:rFonts w:cs="Arial"/>
              </w:rPr>
            </w:pPr>
            <w:ins w:id="1047" w:author="Gert Morlion" w:date="2024-08-23T11:09:00Z">
              <w:r w:rsidRPr="00D22CCD">
                <w:rPr>
                  <w:rFonts w:ascii="Times New Roman" w:hAnsi="Times New Roman"/>
                </w:rPr>
                <w:t>Review</w:t>
              </w:r>
            </w:ins>
          </w:p>
        </w:tc>
      </w:tr>
      <w:tr w:rsidR="005C4623" w14:paraId="71B01409" w14:textId="77777777" w:rsidTr="004B0AFB">
        <w:trPr>
          <w:cantSplit/>
          <w:jc w:val="center"/>
          <w:ins w:id="1048" w:author="Gert Morlion" w:date="2024-08-23T11:09:00Z"/>
        </w:trPr>
        <w:tc>
          <w:tcPr>
            <w:tcW w:w="1271" w:type="dxa"/>
          </w:tcPr>
          <w:p w14:paraId="5592ADBC" w14:textId="79BD2E8E" w:rsidR="005C4623" w:rsidRPr="00FA5DB6" w:rsidRDefault="005C4623" w:rsidP="005C4623">
            <w:pPr>
              <w:spacing w:before="60" w:after="60" w:line="240" w:lineRule="auto"/>
              <w:jc w:val="left"/>
              <w:rPr>
                <w:ins w:id="1049" w:author="Gert Morlion" w:date="2024-08-23T11:09:00Z"/>
                <w:rFonts w:cs="Arial"/>
              </w:rPr>
            </w:pPr>
            <w:ins w:id="1050"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1051" w:author="Gert Morlion" w:date="2024-08-23T11:09:00Z"/>
                <w:rFonts w:cs="Arial"/>
              </w:rPr>
            </w:pPr>
            <w:ins w:id="1052"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1053" w:author="Gert Morlion" w:date="2024-08-23T11:09:00Z"/>
                <w:rFonts w:cs="Arial"/>
              </w:rPr>
            </w:pPr>
            <w:ins w:id="1054" w:author="Gert Morlion" w:date="2024-08-23T11: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1055" w:author="Gert Morlion" w:date="2024-08-23T11:09:00Z"/>
                <w:rFonts w:cs="Arial"/>
              </w:rPr>
            </w:pPr>
            <w:ins w:id="1056"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1057" w:author="Gert Morlion" w:date="2024-08-23T11:09:00Z"/>
        </w:trPr>
        <w:tc>
          <w:tcPr>
            <w:tcW w:w="1271" w:type="dxa"/>
          </w:tcPr>
          <w:p w14:paraId="0AFDA02C" w14:textId="1E74FE0B" w:rsidR="005C4623" w:rsidRPr="00FA5DB6" w:rsidRDefault="005C4623" w:rsidP="005C4623">
            <w:pPr>
              <w:spacing w:before="60" w:after="60" w:line="240" w:lineRule="auto"/>
              <w:jc w:val="left"/>
              <w:rPr>
                <w:ins w:id="1058" w:author="Gert Morlion" w:date="2024-08-23T11:09:00Z"/>
                <w:rFonts w:cs="Arial"/>
              </w:rPr>
            </w:pPr>
            <w:ins w:id="1059"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1060" w:author="Gert Morlion" w:date="2024-08-23T11:09:00Z"/>
                <w:rFonts w:cs="Arial"/>
              </w:rPr>
            </w:pPr>
            <w:ins w:id="1061"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1062" w:author="Gert Morlion" w:date="2024-08-23T11:09:00Z"/>
                <w:rFonts w:cs="Arial"/>
              </w:rPr>
            </w:pPr>
            <w:ins w:id="1063" w:author="Gert Morlion" w:date="2024-08-23T11: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1064" w:author="Gert Morlion" w:date="2024-08-23T11:09:00Z"/>
                <w:rFonts w:cs="Arial"/>
              </w:rPr>
            </w:pPr>
            <w:ins w:id="1065"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1066" w:author="Gert Morlion" w:date="2024-08-23T11:09:00Z"/>
        </w:trPr>
        <w:tc>
          <w:tcPr>
            <w:tcW w:w="1271" w:type="dxa"/>
          </w:tcPr>
          <w:p w14:paraId="400BDA06" w14:textId="42969958" w:rsidR="005C4623" w:rsidRPr="00FA5DB6" w:rsidRDefault="005C4623" w:rsidP="005C4623">
            <w:pPr>
              <w:spacing w:before="60" w:after="60" w:line="240" w:lineRule="auto"/>
              <w:jc w:val="left"/>
              <w:rPr>
                <w:ins w:id="1067" w:author="Gert Morlion" w:date="2024-08-23T11:09:00Z"/>
                <w:rFonts w:cs="Arial"/>
              </w:rPr>
            </w:pPr>
            <w:ins w:id="1068"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1069" w:author="Gert Morlion" w:date="2024-08-23T11:09:00Z"/>
                <w:rFonts w:cs="Arial"/>
              </w:rPr>
            </w:pPr>
            <w:ins w:id="1070"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1071" w:author="Gert Morlion" w:date="2024-08-23T11:09:00Z"/>
                <w:rFonts w:cs="Arial"/>
              </w:rPr>
            </w:pPr>
            <w:ins w:id="1072" w:author="Gert Morlion" w:date="2024-08-23T11: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1073" w:author="Gert Morlion" w:date="2024-08-23T11:09:00Z"/>
                <w:rFonts w:cs="Arial"/>
              </w:rPr>
            </w:pPr>
            <w:ins w:id="1074" w:author="Gert Morlion" w:date="2024-08-23T11:09:00Z">
              <w:r>
                <w:rPr>
                  <w:rFonts w:ascii="Times New Roman" w:hAnsi="Times New Roman"/>
                </w:rPr>
                <w:t>Resolving comments and issues</w:t>
              </w:r>
            </w:ins>
          </w:p>
        </w:tc>
      </w:tr>
      <w:tr w:rsidR="005C4623" w14:paraId="4F6CB8F5" w14:textId="77777777" w:rsidTr="004B0AFB">
        <w:trPr>
          <w:cantSplit/>
          <w:jc w:val="center"/>
          <w:ins w:id="1075" w:author="Gert Morlion" w:date="2024-08-23T11:09:00Z"/>
        </w:trPr>
        <w:tc>
          <w:tcPr>
            <w:tcW w:w="1271" w:type="dxa"/>
          </w:tcPr>
          <w:p w14:paraId="410F0D3D" w14:textId="42BA4072" w:rsidR="005C4623" w:rsidRPr="00FA5DB6" w:rsidRDefault="005C4623" w:rsidP="005C4623">
            <w:pPr>
              <w:spacing w:before="60" w:after="60" w:line="240" w:lineRule="auto"/>
              <w:jc w:val="left"/>
              <w:rPr>
                <w:ins w:id="1076" w:author="Gert Morlion" w:date="2024-08-23T11:09:00Z"/>
                <w:rFonts w:cs="Arial"/>
              </w:rPr>
            </w:pPr>
            <w:ins w:id="1077"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1078" w:author="Gert Morlion" w:date="2024-08-23T11:09:00Z"/>
                <w:rFonts w:cs="Arial"/>
              </w:rPr>
            </w:pPr>
            <w:ins w:id="1079"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1080" w:author="Gert Morlion" w:date="2024-08-23T11:09:00Z"/>
                <w:rFonts w:cs="Arial"/>
              </w:rPr>
            </w:pPr>
            <w:ins w:id="1081" w:author="Gert Morlion" w:date="2024-08-23T11: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1082" w:author="Gert Morlion" w:date="2024-08-23T11:09:00Z"/>
                <w:rFonts w:cs="Arial"/>
              </w:rPr>
            </w:pPr>
            <w:ins w:id="1083"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1084" w:author="Gert Morlion" w:date="2024-08-23T11:09:00Z"/>
        </w:trPr>
        <w:tc>
          <w:tcPr>
            <w:tcW w:w="1271" w:type="dxa"/>
          </w:tcPr>
          <w:p w14:paraId="19007C54" w14:textId="1948A08E" w:rsidR="005C4623" w:rsidRPr="00FA5DB6" w:rsidRDefault="005C4623" w:rsidP="005C4623">
            <w:pPr>
              <w:spacing w:before="60" w:after="60" w:line="240" w:lineRule="auto"/>
              <w:jc w:val="left"/>
              <w:rPr>
                <w:ins w:id="1085" w:author="Gert Morlion" w:date="2024-08-23T11:09:00Z"/>
                <w:rFonts w:cs="Arial"/>
              </w:rPr>
            </w:pPr>
            <w:ins w:id="1086"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1087" w:author="Gert Morlion" w:date="2024-08-23T11:09:00Z"/>
                <w:rFonts w:cs="Arial"/>
              </w:rPr>
            </w:pPr>
            <w:ins w:id="1088"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1089" w:author="Gert Morlion" w:date="2024-08-23T11:09:00Z"/>
                <w:rFonts w:cs="Arial"/>
              </w:rPr>
            </w:pPr>
            <w:ins w:id="1090" w:author="Gert Morlion" w:date="2024-08-23T11: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1091" w:author="Gert Morlion" w:date="2024-08-23T11:09:00Z"/>
                <w:rFonts w:cs="Arial"/>
              </w:rPr>
            </w:pPr>
            <w:ins w:id="1092" w:author="Gert Morlion" w:date="2024-08-23T11:09:00Z">
              <w:r>
                <w:rPr>
                  <w:rFonts w:ascii="Times New Roman" w:hAnsi="Times New Roman"/>
                </w:rPr>
                <w:t>Updating to PS S-101 edition 1.1.0</w:t>
              </w:r>
            </w:ins>
          </w:p>
        </w:tc>
      </w:tr>
      <w:tr w:rsidR="005C4623" w14:paraId="365BDBA5" w14:textId="77777777" w:rsidTr="004B0AFB">
        <w:trPr>
          <w:cantSplit/>
          <w:jc w:val="center"/>
          <w:ins w:id="1093" w:author="Gert Morlion" w:date="2024-08-23T11:09:00Z"/>
        </w:trPr>
        <w:tc>
          <w:tcPr>
            <w:tcW w:w="1271" w:type="dxa"/>
          </w:tcPr>
          <w:p w14:paraId="726798A5" w14:textId="220582C6" w:rsidR="005C4623" w:rsidRPr="00FA5DB6" w:rsidRDefault="005C4623" w:rsidP="005C4623">
            <w:pPr>
              <w:spacing w:before="60" w:after="60" w:line="240" w:lineRule="auto"/>
              <w:jc w:val="left"/>
              <w:rPr>
                <w:ins w:id="1094" w:author="Gert Morlion" w:date="2024-08-23T11:09:00Z"/>
                <w:rFonts w:cs="Arial"/>
              </w:rPr>
            </w:pPr>
            <w:ins w:id="1095"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1096" w:author="Gert Morlion" w:date="2024-08-23T11:09:00Z"/>
                <w:rFonts w:cs="Arial"/>
              </w:rPr>
            </w:pPr>
            <w:ins w:id="1097"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1098" w:author="Gert Morlion" w:date="2024-08-23T11:09:00Z"/>
                <w:rFonts w:cs="Arial"/>
              </w:rPr>
            </w:pPr>
            <w:ins w:id="1099" w:author="Gert Morlion" w:date="2024-08-23T11: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1100" w:author="Gert Morlion" w:date="2024-08-23T11:09:00Z"/>
                <w:rFonts w:cs="Arial"/>
              </w:rPr>
            </w:pPr>
            <w:ins w:id="1101"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1102" w:author="Gert Morlion" w:date="2024-11-21T09:34:00Z"/>
        </w:trPr>
        <w:tc>
          <w:tcPr>
            <w:tcW w:w="1271" w:type="dxa"/>
          </w:tcPr>
          <w:p w14:paraId="6EEE12A0" w14:textId="66BB5ED3" w:rsidR="00DA7D04" w:rsidRDefault="00DA7D04" w:rsidP="005C4623">
            <w:pPr>
              <w:spacing w:before="60" w:after="60" w:line="240" w:lineRule="auto"/>
              <w:jc w:val="left"/>
              <w:rPr>
                <w:ins w:id="1103" w:author="Gert Morlion" w:date="2024-11-21T09:34:00Z"/>
                <w:rFonts w:ascii="Times New Roman" w:hAnsi="Times New Roman"/>
              </w:rPr>
            </w:pPr>
            <w:ins w:id="1104"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1105" w:author="Gert Morlion" w:date="2024-11-21T09:34:00Z"/>
                <w:rFonts w:ascii="Times New Roman" w:hAnsi="Times New Roman"/>
              </w:rPr>
            </w:pPr>
            <w:ins w:id="1106"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1107" w:author="Gert Morlion" w:date="2024-11-21T09:34:00Z"/>
                <w:rFonts w:ascii="Times New Roman" w:hAnsi="Times New Roman"/>
              </w:rPr>
            </w:pPr>
            <w:ins w:id="1108" w:author="Gert Morlion" w:date="2024-11-21T09:35:00Z">
              <w:r>
                <w:rPr>
                  <w:rFonts w:ascii="Times New Roman" w:hAnsi="Times New Roman"/>
                </w:rPr>
                <w:t>Gert Morlion</w:t>
              </w:r>
            </w:ins>
          </w:p>
        </w:tc>
        <w:tc>
          <w:tcPr>
            <w:tcW w:w="5280" w:type="dxa"/>
          </w:tcPr>
          <w:p w14:paraId="2143EFAD" w14:textId="77777777" w:rsidR="00DA7D04" w:rsidRDefault="00DA7D04" w:rsidP="005C4623">
            <w:pPr>
              <w:spacing w:before="60" w:after="60" w:line="240" w:lineRule="auto"/>
              <w:ind w:left="44" w:hanging="10"/>
              <w:jc w:val="left"/>
              <w:rPr>
                <w:ins w:id="1109" w:author="Gert Morlion" w:date="2024-11-21T09:35:00Z"/>
                <w:rFonts w:ascii="Times New Roman" w:hAnsi="Times New Roman"/>
              </w:rPr>
            </w:pPr>
            <w:ins w:id="1110"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1111" w:author="Gert Morlion" w:date="2024-11-21T09:34:00Z"/>
                <w:rFonts w:ascii="Times New Roman" w:hAnsi="Times New Roman"/>
              </w:rPr>
            </w:pPr>
            <w:ins w:id="1112"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1113" w:author="Birklhuber Bernd" w:date="2025-03-07T11:38:00Z"/>
        </w:trPr>
        <w:tc>
          <w:tcPr>
            <w:tcW w:w="1271" w:type="dxa"/>
          </w:tcPr>
          <w:p w14:paraId="0E1A0FBF" w14:textId="74AAFF42" w:rsidR="003E7C8C" w:rsidRDefault="003E7C8C" w:rsidP="005C4623">
            <w:pPr>
              <w:spacing w:before="60" w:after="60" w:line="240" w:lineRule="auto"/>
              <w:jc w:val="left"/>
              <w:rPr>
                <w:ins w:id="1114" w:author="Birklhuber Bernd" w:date="2025-03-07T11:38:00Z"/>
                <w:rFonts w:ascii="Times New Roman" w:hAnsi="Times New Roman"/>
              </w:rPr>
            </w:pPr>
            <w:ins w:id="1115" w:author="Birklhuber Bernd"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1116" w:author="Birklhuber Bernd" w:date="2025-03-07T11:38:00Z"/>
                <w:rFonts w:ascii="Times New Roman" w:hAnsi="Times New Roman"/>
              </w:rPr>
            </w:pPr>
            <w:ins w:id="1117" w:author="Birklhuber Bernd" w:date="2025-06-18T07:12:00Z">
              <w:r>
                <w:rPr>
                  <w:rFonts w:ascii="Times New Roman" w:hAnsi="Times New Roman"/>
                </w:rPr>
                <w:t>June</w:t>
              </w:r>
            </w:ins>
            <w:ins w:id="1118" w:author="Birklhuber Bernd"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1119" w:author="Birklhuber Bernd" w:date="2025-03-07T11:38:00Z"/>
                <w:rFonts w:ascii="Times New Roman" w:hAnsi="Times New Roman"/>
              </w:rPr>
            </w:pPr>
            <w:ins w:id="1120" w:author="Birklhuber Bernd"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1121" w:author="Birklhuber Bernd" w:date="2025-03-07T11:38:00Z"/>
                <w:rFonts w:ascii="Times New Roman" w:hAnsi="Times New Roman"/>
              </w:rPr>
            </w:pPr>
            <w:ins w:id="1122" w:author="Birklhuber Bernd" w:date="2025-03-07T11:38:00Z">
              <w:r>
                <w:rPr>
                  <w:rFonts w:ascii="Times New Roman" w:hAnsi="Times New Roman"/>
                </w:rPr>
                <w:t>Alignment with edition 2.0.0 of S-101</w:t>
              </w:r>
            </w:ins>
          </w:p>
        </w:tc>
      </w:tr>
      <w:tr w:rsidR="00567E86" w:rsidRPr="00693533" w14:paraId="023E454F" w14:textId="77777777" w:rsidTr="004B0AFB">
        <w:trPr>
          <w:cantSplit/>
          <w:jc w:val="center"/>
          <w:ins w:id="1123" w:author="Birklhuber Bernd" w:date="2025-10-10T11:06:00Z"/>
        </w:trPr>
        <w:tc>
          <w:tcPr>
            <w:tcW w:w="1271" w:type="dxa"/>
          </w:tcPr>
          <w:p w14:paraId="5BF96293" w14:textId="148DACA3" w:rsidR="00567E86" w:rsidRDefault="00567E86" w:rsidP="005C4623">
            <w:pPr>
              <w:spacing w:before="60" w:after="60" w:line="240" w:lineRule="auto"/>
              <w:jc w:val="left"/>
              <w:rPr>
                <w:ins w:id="1124" w:author="Birklhuber Bernd" w:date="2025-10-10T11:06:00Z"/>
                <w:rFonts w:ascii="Times New Roman" w:hAnsi="Times New Roman"/>
              </w:rPr>
            </w:pPr>
            <w:ins w:id="1125" w:author="Birklhuber Bernd" w:date="2025-10-10T11:06:00Z">
              <w:r>
                <w:rPr>
                  <w:rFonts w:ascii="Times New Roman" w:hAnsi="Times New Roman"/>
                </w:rPr>
                <w:t>Edition 1.2.0</w:t>
              </w:r>
            </w:ins>
          </w:p>
        </w:tc>
        <w:tc>
          <w:tcPr>
            <w:tcW w:w="1701" w:type="dxa"/>
          </w:tcPr>
          <w:p w14:paraId="09479372" w14:textId="6CDB825B" w:rsidR="00567E86" w:rsidRDefault="00567E86" w:rsidP="005C4623">
            <w:pPr>
              <w:spacing w:before="60" w:after="60" w:line="240" w:lineRule="auto"/>
              <w:ind w:left="-1" w:firstLine="1"/>
              <w:jc w:val="left"/>
              <w:rPr>
                <w:ins w:id="1126" w:author="Birklhuber Bernd" w:date="2025-10-10T11:06:00Z"/>
                <w:rFonts w:ascii="Times New Roman" w:hAnsi="Times New Roman"/>
              </w:rPr>
            </w:pPr>
            <w:ins w:id="1127" w:author="Birklhuber Bernd" w:date="2025-10-10T11:06:00Z">
              <w:r>
                <w:rPr>
                  <w:rFonts w:ascii="Times New Roman" w:hAnsi="Times New Roman"/>
                </w:rPr>
                <w:t>October 2</w:t>
              </w:r>
            </w:ins>
            <w:ins w:id="1128" w:author="Birklhuber Bernd" w:date="2025-10-10T11:07:00Z">
              <w:r>
                <w:rPr>
                  <w:rFonts w:ascii="Times New Roman" w:hAnsi="Times New Roman"/>
                </w:rPr>
                <w:t>025</w:t>
              </w:r>
            </w:ins>
          </w:p>
        </w:tc>
        <w:tc>
          <w:tcPr>
            <w:tcW w:w="1276" w:type="dxa"/>
          </w:tcPr>
          <w:p w14:paraId="19F0416D" w14:textId="579CF4D2" w:rsidR="00567E86" w:rsidRDefault="00567E86" w:rsidP="005C4623">
            <w:pPr>
              <w:spacing w:before="60" w:after="60" w:line="240" w:lineRule="auto"/>
              <w:ind w:firstLine="21"/>
              <w:jc w:val="left"/>
              <w:rPr>
                <w:ins w:id="1129" w:author="Birklhuber Bernd" w:date="2025-10-10T11:06:00Z"/>
                <w:rFonts w:ascii="Times New Roman" w:hAnsi="Times New Roman"/>
              </w:rPr>
            </w:pPr>
            <w:ins w:id="1130" w:author="Birklhuber Bernd" w:date="2025-10-10T11:07:00Z">
              <w:r>
                <w:rPr>
                  <w:rFonts w:ascii="Times New Roman" w:hAnsi="Times New Roman"/>
                </w:rPr>
                <w:t>IEHG</w:t>
              </w:r>
            </w:ins>
          </w:p>
        </w:tc>
        <w:tc>
          <w:tcPr>
            <w:tcW w:w="5280" w:type="dxa"/>
          </w:tcPr>
          <w:p w14:paraId="310AB13D" w14:textId="003E42EA" w:rsidR="00567E86" w:rsidRDefault="00567E86" w:rsidP="005C4623">
            <w:pPr>
              <w:spacing w:before="60" w:after="60" w:line="240" w:lineRule="auto"/>
              <w:ind w:left="44" w:hanging="10"/>
              <w:jc w:val="left"/>
              <w:rPr>
                <w:ins w:id="1131" w:author="Birklhuber Bernd" w:date="2025-10-10T11:06:00Z"/>
                <w:rFonts w:ascii="Times New Roman" w:hAnsi="Times New Roman"/>
              </w:rPr>
            </w:pPr>
            <w:ins w:id="1132" w:author="Birklhuber Bernd" w:date="2025-10-10T11:07:00Z">
              <w:r>
                <w:rPr>
                  <w:rFonts w:ascii="Times New Roman" w:hAnsi="Times New Roman"/>
                </w:rPr>
                <w:t>Publication</w:t>
              </w:r>
            </w:ins>
          </w:p>
        </w:tc>
      </w:tr>
    </w:tbl>
    <w:p w14:paraId="3F37E258" w14:textId="77777777" w:rsidR="005C4623" w:rsidRDefault="005C4623" w:rsidP="005C4623">
      <w:pPr>
        <w:spacing w:after="0" w:line="240" w:lineRule="auto"/>
        <w:rPr>
          <w:ins w:id="1133" w:author="Gert Morlion" w:date="2024-08-23T11:09:00Z"/>
          <w:rFonts w:ascii="Arial Narrow" w:hAnsi="Arial Narrow"/>
        </w:rPr>
      </w:pPr>
    </w:p>
    <w:p w14:paraId="5DF30E87" w14:textId="77777777" w:rsidR="005C4623" w:rsidRDefault="005C4623" w:rsidP="005C4623">
      <w:pPr>
        <w:spacing w:after="160" w:line="259" w:lineRule="auto"/>
        <w:jc w:val="left"/>
        <w:rPr>
          <w:ins w:id="1134" w:author="Gert Morlion" w:date="2024-08-23T11:09:00Z"/>
          <w:b/>
          <w:bCs/>
          <w:sz w:val="24"/>
          <w:szCs w:val="24"/>
        </w:rPr>
      </w:pPr>
      <w:ins w:id="1135"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1136" w:author="Gert Morlion" w:date="2024-08-23T11:09:00Z"/>
          <w:sz w:val="24"/>
          <w:szCs w:val="24"/>
          <w:lang w:val="en-GB"/>
        </w:rPr>
      </w:pPr>
      <w:commentRangeStart w:id="1137"/>
      <w:ins w:id="1138" w:author="Gert Morlion" w:date="2024-08-23T11:09:00Z">
        <w:r>
          <w:rPr>
            <w:sz w:val="24"/>
            <w:szCs w:val="24"/>
            <w:lang w:val="en-GB"/>
          </w:rPr>
          <w:t xml:space="preserve">Summary of Substantive Changes in Edition </w:t>
        </w:r>
      </w:ins>
      <w:ins w:id="1139" w:author="Gert Morlion" w:date="2024-08-23T11:10:00Z">
        <w:r>
          <w:rPr>
            <w:sz w:val="24"/>
            <w:szCs w:val="24"/>
            <w:lang w:val="en-GB"/>
          </w:rPr>
          <w:t>1</w:t>
        </w:r>
      </w:ins>
      <w:ins w:id="1140" w:author="Gert Morlion" w:date="2024-08-23T11:09:00Z">
        <w:r>
          <w:rPr>
            <w:sz w:val="24"/>
            <w:szCs w:val="24"/>
            <w:lang w:val="en-GB"/>
          </w:rPr>
          <w:t>.</w:t>
        </w:r>
      </w:ins>
      <w:ins w:id="1141" w:author="Gert Morlion" w:date="2024-08-23T11:10:00Z">
        <w:r>
          <w:rPr>
            <w:sz w:val="24"/>
            <w:szCs w:val="24"/>
            <w:lang w:val="en-GB"/>
          </w:rPr>
          <w:t>2</w:t>
        </w:r>
      </w:ins>
      <w:ins w:id="1142" w:author="Gert Morlion" w:date="2024-08-23T11:09:00Z">
        <w:r>
          <w:rPr>
            <w:sz w:val="24"/>
            <w:szCs w:val="24"/>
            <w:lang w:val="en-GB"/>
          </w:rPr>
          <w:t>.0</w:t>
        </w:r>
      </w:ins>
    </w:p>
    <w:p w14:paraId="077F0475" w14:textId="77777777" w:rsidR="005C4623" w:rsidRDefault="005C4623" w:rsidP="005C4623">
      <w:pPr>
        <w:spacing w:after="0" w:line="240" w:lineRule="auto"/>
        <w:rPr>
          <w:ins w:id="1143" w:author="Gert Morlion" w:date="2024-08-23T11:09:00Z"/>
          <w:rFonts w:cs="Arial"/>
          <w:b/>
        </w:rPr>
      </w:pPr>
    </w:p>
    <w:p w14:paraId="2EDAAD0F" w14:textId="77777777" w:rsidR="005C4623" w:rsidRPr="00A57031" w:rsidRDefault="005C4623" w:rsidP="005C4623">
      <w:pPr>
        <w:spacing w:after="120"/>
        <w:rPr>
          <w:ins w:id="1144" w:author="Gert Morlion" w:date="2024-08-23T11:09:00Z"/>
          <w:rFonts w:cs="Arial"/>
        </w:rPr>
      </w:pPr>
      <w:ins w:id="1145" w:author="Gert Morlion" w:date="2024-08-23T11:09:00Z">
        <w:r>
          <w:rPr>
            <w:rFonts w:cs="Arial"/>
            <w:b/>
          </w:rPr>
          <w:t>Bold</w:t>
        </w:r>
        <w:r>
          <w:rPr>
            <w:rFonts w:cs="Arial"/>
          </w:rPr>
          <w:t xml:space="preserve"> references in the Clauses Effected column indicate the principle sections/clauses that are impacted by the described change.</w:t>
        </w:r>
      </w:ins>
      <w:commentRangeEnd w:id="1137"/>
      <w:r w:rsidR="00050FBD">
        <w:rPr>
          <w:rStyle w:val="Kommentarzeichen"/>
        </w:rPr>
        <w:commentReference w:id="1137"/>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1146"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1147" w:author="Gert Morlion" w:date="2024-08-23T11:09:00Z"/>
                <w:rFonts w:eastAsia="Times New Roman" w:cs="Arial"/>
              </w:rPr>
            </w:pPr>
            <w:ins w:id="1148"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1149" w:author="Gert Morlion" w:date="2024-08-23T11:09:00Z"/>
                <w:rFonts w:eastAsia="Times New Roman" w:cs="Arial"/>
              </w:rPr>
            </w:pPr>
            <w:ins w:id="1150" w:author="Gert Morlion" w:date="2024-08-23T11:09:00Z">
              <w:r>
                <w:rPr>
                  <w:rFonts w:eastAsia="Times New Roman" w:cs="Arial"/>
                </w:rPr>
                <w:t>Clauses Affected</w:t>
              </w:r>
            </w:ins>
          </w:p>
        </w:tc>
      </w:tr>
      <w:tr w:rsidR="002F6C24" w:rsidRPr="008D0CFF" w14:paraId="2B46FB70" w14:textId="77777777" w:rsidTr="004B0AFB">
        <w:trPr>
          <w:cantSplit/>
          <w:ins w:id="1151"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1152"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1153" w:author="Gert Morlion" w:date="2024-08-23T11:12:00Z"/>
                <w:rFonts w:eastAsia="Times New Roman" w:cs="Arial"/>
              </w:rPr>
            </w:pPr>
          </w:p>
        </w:tc>
      </w:tr>
    </w:tbl>
    <w:p w14:paraId="0BE136AC" w14:textId="6F7DD0A9" w:rsidR="005C4623" w:rsidRDefault="002E790D" w:rsidP="002E790D">
      <w:pPr>
        <w:rPr>
          <w:ins w:id="1154" w:author="Gert Morlion" w:date="2024-08-23T11:09:00Z"/>
        </w:rPr>
      </w:pPr>
      <w:ins w:id="1155"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bookmarkStart w:id="1156" w:name="_Toc211003211"/>
      <w:r w:rsidRPr="00D22CCD">
        <w:t>Introduction</w:t>
      </w:r>
      <w:bookmarkEnd w:id="1156"/>
    </w:p>
    <w:p w14:paraId="31B191F7" w14:textId="7932441B" w:rsidR="00453023" w:rsidRPr="00D22CCD" w:rsidRDefault="007260E2">
      <w:r w:rsidRPr="00D22CCD">
        <w:t>S-401 is the Electronic Navigational Chart Product Specification, produced by the Inland ENC Harmonization Group</w:t>
      </w:r>
      <w:ins w:id="1157" w:author="Birklhuber Bernd" w:date="2025-06-19T10:39:00Z">
        <w:r w:rsidR="00F542C6">
          <w:t xml:space="preserve"> (IEHG)</w:t>
        </w:r>
      </w:ins>
      <w:r w:rsidRPr="00D22CCD">
        <w:t xml:space="preserve">.  S-401 is designed to allow content, content definition (Feature Catalogues) and presentation (Portrayal Catalogues) to be updateable without breaking system implementations.  </w:t>
      </w:r>
    </w:p>
    <w:p w14:paraId="04396B8E" w14:textId="74405C57" w:rsidR="00453023" w:rsidRPr="00D22CCD" w:rsidRDefault="007260E2">
      <w:commentRangeStart w:id="1158"/>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w:t>
      </w:r>
      <w:del w:id="1159" w:author="Birklhuber Bernd" w:date="2025-03-10T15:53:00Z">
        <w:r w:rsidRPr="00D22CCD" w:rsidDel="00F82395">
          <w:delText xml:space="preserve"> using a “just in time” methodology</w:delText>
        </w:r>
      </w:del>
      <w:r w:rsidRPr="00D22CCD">
        <w:t>.</w:t>
      </w:r>
      <w:commentRangeEnd w:id="1158"/>
      <w:r w:rsidR="004B0AFB">
        <w:rPr>
          <w:rStyle w:val="Kommentarzeichen"/>
        </w:rPr>
        <w:commentReference w:id="1158"/>
      </w:r>
    </w:p>
    <w:p w14:paraId="29DFCA41" w14:textId="77777777" w:rsidR="00453023" w:rsidRPr="00D22CCD" w:rsidRDefault="007260E2">
      <w:pPr>
        <w:pStyle w:val="berschrift1"/>
      </w:pPr>
      <w:r w:rsidRPr="00D22CCD">
        <w:br w:type="page"/>
      </w:r>
      <w:bookmarkStart w:id="1160" w:name="_Toc211003212"/>
      <w:r w:rsidRPr="00D22CCD">
        <w:lastRenderedPageBreak/>
        <w:t>Overview</w:t>
      </w:r>
      <w:bookmarkEnd w:id="990"/>
      <w:bookmarkEnd w:id="991"/>
      <w:bookmarkEnd w:id="1160"/>
    </w:p>
    <w:p w14:paraId="095EE4C7" w14:textId="77777777" w:rsidR="00453023" w:rsidRPr="00D22CCD" w:rsidRDefault="007260E2">
      <w:pPr>
        <w:pStyle w:val="berschrift2"/>
      </w:pPr>
      <w:r w:rsidRPr="00D22CCD">
        <w:t xml:space="preserve"> </w:t>
      </w:r>
      <w:bookmarkStart w:id="1161" w:name="_Toc211003213"/>
      <w:r w:rsidRPr="00D22CCD">
        <w:t>Scope</w:t>
      </w:r>
      <w:bookmarkEnd w:id="1161"/>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1162" w:name="_Toc211003214"/>
      <w:r w:rsidRPr="00D22CCD">
        <w:rPr>
          <w:lang w:eastAsia="en-GB"/>
        </w:rPr>
        <w:t>References</w:t>
      </w:r>
      <w:bookmarkEnd w:id="1162"/>
    </w:p>
    <w:p w14:paraId="1041F6AA" w14:textId="77777777" w:rsidR="00183FCF" w:rsidRPr="00777AC1" w:rsidRDefault="00183FCF" w:rsidP="00183FCF">
      <w:pPr>
        <w:spacing w:after="120" w:line="240" w:lineRule="auto"/>
        <w:ind w:left="1985" w:hanging="1985"/>
        <w:rPr>
          <w:ins w:id="1163" w:author="Gert Morlion" w:date="2024-08-23T11:15:00Z"/>
          <w:lang w:val="en-AU" w:eastAsia="en-GB"/>
        </w:rPr>
      </w:pPr>
      <w:ins w:id="1164"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1165"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1166" w:author="Gert Morlion" w:date="2024-08-23T11:15:00Z"/>
          <w:lang w:val="en-AU" w:eastAsia="en-GB"/>
        </w:rPr>
      </w:pPr>
      <w:ins w:id="1167"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1168" w:author="Gert Morlion" w:date="2024-08-23T11:15:00Z"/>
          <w:lang w:val="en-AU" w:eastAsia="en-GB"/>
        </w:rPr>
      </w:pPr>
      <w:ins w:id="1169"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1170" w:author="Gert Morlion" w:date="2024-08-23T11:15:00Z"/>
          <w:i/>
          <w:iCs/>
          <w:lang w:val="en-AU" w:eastAsia="en-GB"/>
        </w:rPr>
      </w:pPr>
      <w:ins w:id="1171"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1172" w:author="Gert Morlion" w:date="2024-08-23T11:15:00Z"/>
          <w:iCs/>
          <w:lang w:val="en-AU" w:eastAsia="en-GB"/>
        </w:rPr>
      </w:pPr>
      <w:ins w:id="1173"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1174" w:author="Gert Morlion" w:date="2024-08-23T11:15:00Z"/>
          <w:iCs/>
          <w:lang w:val="en-AU" w:eastAsia="en-GB"/>
        </w:rPr>
      </w:pPr>
      <w:ins w:id="1175"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1176" w:author="Gert Morlion" w:date="2024-08-23T11:15:00Z"/>
          <w:iCs/>
          <w:lang w:val="en-AU" w:eastAsia="en-GB"/>
        </w:rPr>
      </w:pPr>
      <w:ins w:id="1177"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1178" w:author="Gert Morlion" w:date="2024-08-23T11:15:00Z"/>
          <w:iCs/>
          <w:lang w:val="en-AU" w:eastAsia="en-GB"/>
        </w:rPr>
      </w:pPr>
      <w:ins w:id="1179"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1180" w:author="Gert Morlion" w:date="2024-08-23T11:15:00Z"/>
          <w:iCs/>
          <w:lang w:val="en-AU" w:eastAsia="en-GB"/>
        </w:rPr>
      </w:pPr>
      <w:ins w:id="1181"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1182" w:author="Gert Morlion" w:date="2024-08-23T11:15:00Z"/>
          <w:iCs/>
          <w:lang w:val="de-DE" w:eastAsia="en-GB"/>
        </w:rPr>
      </w:pPr>
      <w:ins w:id="1183" w:author="Gert Morlion" w:date="2024-08-23T11:15:00Z">
        <w:r w:rsidRPr="006834DB">
          <w:rPr>
            <w:lang w:val="de-DE" w:eastAsia="en-GB"/>
          </w:rPr>
          <w:t>ISO 19107:2003</w:t>
        </w:r>
        <w:r w:rsidRPr="006834DB">
          <w:rPr>
            <w:lang w:val="de-DE" w:eastAsia="en-GB"/>
          </w:rPr>
          <w:tab/>
        </w:r>
        <w:r w:rsidRPr="006834DB">
          <w:rPr>
            <w:i/>
            <w:iCs/>
            <w:lang w:val="de-DE" w:eastAsia="en-GB"/>
          </w:rPr>
          <w:t>Geographic Information – Spatial Schema</w:t>
        </w:r>
      </w:ins>
    </w:p>
    <w:p w14:paraId="53761FE7" w14:textId="77777777" w:rsidR="004817C4" w:rsidRPr="006834DB" w:rsidRDefault="004817C4" w:rsidP="004817C4">
      <w:pPr>
        <w:spacing w:after="120" w:line="240" w:lineRule="auto"/>
        <w:ind w:left="1985" w:hanging="1985"/>
        <w:rPr>
          <w:ins w:id="1184" w:author="Gert Morlion" w:date="2024-08-23T11:15:00Z"/>
          <w:iCs/>
          <w:lang w:val="de-DE" w:eastAsia="en-GB"/>
        </w:rPr>
      </w:pPr>
      <w:ins w:id="1185"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1186" w:author="Gert Morlion" w:date="2024-08-23T11:15:00Z"/>
          <w:iCs/>
          <w:lang w:val="en-AU" w:eastAsia="en-GB"/>
        </w:rPr>
      </w:pPr>
      <w:ins w:id="1187"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1188" w:author="Gert Morlion" w:date="2024-08-23T11:15:00Z"/>
          <w:iCs/>
          <w:lang w:val="en-AU" w:eastAsia="en-GB"/>
        </w:rPr>
      </w:pPr>
      <w:ins w:id="1189"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1190" w:author="Gert Morlion" w:date="2024-08-23T11:15:00Z"/>
          <w:iCs/>
          <w:lang w:val="en-AU" w:eastAsia="en-GB"/>
        </w:rPr>
      </w:pPr>
      <w:ins w:id="1191"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1192" w:author="Gert Morlion" w:date="2024-08-23T11:15:00Z"/>
          <w:iCs/>
          <w:lang w:val="en-AU" w:eastAsia="en-GB"/>
        </w:rPr>
      </w:pPr>
      <w:ins w:id="1193"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1194" w:author="Gert Morlion" w:date="2024-08-23T11:15:00Z"/>
          <w:lang w:val="en-AU" w:eastAsia="en-GB"/>
        </w:rPr>
      </w:pPr>
      <w:ins w:id="1195"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1196" w:author="Gert Morlion" w:date="2024-08-23T11:15:00Z"/>
          <w:iCs/>
          <w:lang w:val="en-AU" w:eastAsia="en-GB"/>
        </w:rPr>
      </w:pPr>
      <w:ins w:id="1197"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1198" w:author="Gert Morlion" w:date="2024-08-23T11:15:00Z"/>
          <w:iCs/>
          <w:lang w:val="en-AU" w:eastAsia="en-GB"/>
        </w:rPr>
      </w:pPr>
      <w:ins w:id="1199"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1200" w:author="Gert Morlion" w:date="2024-08-23T11:15:00Z"/>
          <w:iCs/>
          <w:lang w:val="en-AU" w:eastAsia="en-GB"/>
        </w:rPr>
      </w:pPr>
      <w:ins w:id="1201"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1202" w:author="Gert Morlion" w:date="2024-08-23T11:15:00Z"/>
          <w:iCs/>
          <w:lang w:val="en-AU" w:eastAsia="en-GB"/>
        </w:rPr>
      </w:pPr>
      <w:ins w:id="1203"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1204" w:author="Gert Morlion" w:date="2024-08-23T11:15:00Z"/>
          <w:iCs/>
          <w:lang w:val="en-AU" w:eastAsia="en-GB"/>
        </w:rPr>
      </w:pPr>
      <w:ins w:id="1205"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1206" w:author="Gert Morlion" w:date="2024-08-23T11:15:00Z"/>
          <w:iCs/>
          <w:lang w:val="en-AU" w:eastAsia="en-GB"/>
        </w:rPr>
      </w:pPr>
      <w:ins w:id="1207"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1208" w:author="Gert Morlion" w:date="2024-08-23T11:15:00Z"/>
          <w:iCs/>
          <w:lang w:val="en-AU" w:eastAsia="en-GB"/>
        </w:rPr>
      </w:pPr>
      <w:ins w:id="1209"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1210"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1211" w:name="_Toc225648274"/>
      <w:bookmarkStart w:id="1212" w:name="_Toc225065131"/>
      <w:bookmarkStart w:id="1213" w:name="_Toc211003215"/>
      <w:r w:rsidRPr="00D22CCD">
        <w:lastRenderedPageBreak/>
        <w:t>Terms, definitions and abbreviations</w:t>
      </w:r>
      <w:bookmarkEnd w:id="1211"/>
      <w:bookmarkEnd w:id="1212"/>
      <w:bookmarkEnd w:id="1213"/>
    </w:p>
    <w:p w14:paraId="17AC79F2" w14:textId="77777777" w:rsidR="00453023" w:rsidRPr="00D22CCD" w:rsidRDefault="007260E2">
      <w:pPr>
        <w:pStyle w:val="berschrift3"/>
        <w:jc w:val="both"/>
      </w:pPr>
      <w:bookmarkStart w:id="1214" w:name="_Toc211003216"/>
      <w:bookmarkStart w:id="1215" w:name="_Toc225648275"/>
      <w:bookmarkStart w:id="1216" w:name="_Toc225065132"/>
      <w:r w:rsidRPr="00D22CCD">
        <w:t>Use of Language</w:t>
      </w:r>
      <w:bookmarkEnd w:id="1214"/>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1217" w:name="_Toc211003217"/>
      <w:r w:rsidRPr="00D22CCD">
        <w:t>Terms and Definitions</w:t>
      </w:r>
      <w:bookmarkEnd w:id="1215"/>
      <w:bookmarkEnd w:id="1216"/>
      <w:bookmarkEnd w:id="1217"/>
    </w:p>
    <w:p w14:paraId="27144F0B" w14:textId="2EA234FD" w:rsidR="00453023" w:rsidRPr="00D22CCD" w:rsidDel="001D5DB1" w:rsidRDefault="007260E2">
      <w:pPr>
        <w:rPr>
          <w:del w:id="1218" w:author="Gert Morlion" w:date="2024-11-21T09:40:00Z"/>
          <w:color w:val="FF0000"/>
        </w:rPr>
      </w:pPr>
      <w:commentRangeStart w:id="1219"/>
      <w:commentRangeStart w:id="1220"/>
      <w:del w:id="1221"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1219"/>
        <w:r w:rsidR="004817C4" w:rsidDel="001D5DB1">
          <w:rPr>
            <w:rStyle w:val="Kommentarzeichen"/>
          </w:rPr>
          <w:commentReference w:id="1219"/>
        </w:r>
        <w:commentRangeEnd w:id="1220"/>
        <w:r w:rsidR="004B0AFB" w:rsidDel="001D5DB1">
          <w:rPr>
            <w:rStyle w:val="Kommentarzeichen"/>
          </w:rPr>
          <w:commentReference w:id="1220"/>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1222" w:author="Gert Morlion" w:date="2024-11-21T09:40:00Z"/>
          <w:color w:val="FF0000"/>
        </w:rPr>
      </w:pPr>
      <w:commentRangeStart w:id="1223"/>
      <w:commentRangeStart w:id="1224"/>
      <w:del w:id="1225" w:author="Gert Morlion" w:date="2024-11-21T09:40:00Z">
        <w:r w:rsidRPr="00D22CCD" w:rsidDel="001D5DB1">
          <w:rPr>
            <w:color w:val="FF0000"/>
          </w:rPr>
          <w:delText>NOTE A test result can be from an observation or measurement.</w:delText>
        </w:r>
        <w:commentRangeEnd w:id="1223"/>
        <w:r w:rsidR="004817C4" w:rsidDel="001D5DB1">
          <w:rPr>
            <w:rStyle w:val="Kommentarzeichen"/>
          </w:rPr>
          <w:commentReference w:id="1223"/>
        </w:r>
        <w:commentRangeEnd w:id="1224"/>
        <w:r w:rsidR="004B0AFB" w:rsidDel="001D5DB1">
          <w:rPr>
            <w:rStyle w:val="Kommentarzeichen"/>
          </w:rPr>
          <w:commentReference w:id="1224"/>
        </w:r>
      </w:del>
    </w:p>
    <w:p w14:paraId="41F427D7" w14:textId="77777777" w:rsidR="001D5DB1" w:rsidRDefault="001D5DB1" w:rsidP="3CCBF2F9">
      <w:pPr>
        <w:pStyle w:val="KeinLeerraum"/>
        <w:rPr>
          <w:ins w:id="1226"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rsidP="000606A0">
      <w:pPr>
        <w:pStyle w:val="KeinLeerraum"/>
        <w:rPr>
          <w:rFonts w:cs="Arial"/>
          <w:color w:val="000000"/>
          <w:lang w:eastAsia="en-GB"/>
        </w:rPr>
      </w:pPr>
      <w:bookmarkStart w:id="1227" w:name="_Toc368904915"/>
      <w:bookmarkStart w:id="1228" w:name="_Toc392576953"/>
      <w:bookmarkStart w:id="1229" w:name="_Toc412540090"/>
      <w:bookmarkStart w:id="1230" w:name="_Toc439685224"/>
      <w:bookmarkStart w:id="1231" w:name="_Toc487203085"/>
      <w:r w:rsidRPr="000606A0">
        <w:rPr>
          <w:b/>
          <w:bCs/>
        </w:rPr>
        <w:t>Alarm</w:t>
      </w:r>
      <w:bookmarkEnd w:id="1227"/>
      <w:bookmarkEnd w:id="1228"/>
      <w:bookmarkEnd w:id="1229"/>
      <w:bookmarkEnd w:id="1230"/>
      <w:bookmarkEnd w:id="1231"/>
    </w:p>
    <w:p w14:paraId="4C84F260" w14:textId="77777777" w:rsidR="00453023" w:rsidRPr="00D22CCD" w:rsidRDefault="007260E2">
      <w:pPr>
        <w:rPr>
          <w:rFonts w:cs="Arial"/>
          <w:color w:val="000000"/>
          <w:lang w:eastAsia="en-GB"/>
        </w:rPr>
      </w:pPr>
      <w:bookmarkStart w:id="1232" w:name="_Toc353889540"/>
      <w:bookmarkStart w:id="1233" w:name="_Toc353889820"/>
      <w:bookmarkStart w:id="1234"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1232"/>
      <w:bookmarkEnd w:id="1233"/>
      <w:bookmarkEnd w:id="1234"/>
      <w:r w:rsidRPr="00D22CCD">
        <w:rPr>
          <w:rFonts w:cs="Arial"/>
          <w:color w:val="000000"/>
          <w:lang w:eastAsia="en-GB"/>
        </w:rPr>
        <w:t>vessel.</w:t>
      </w:r>
    </w:p>
    <w:p w14:paraId="23532106" w14:textId="77777777" w:rsidR="00453023" w:rsidRPr="00D22CCD" w:rsidRDefault="007260E2" w:rsidP="000606A0">
      <w:pPr>
        <w:pStyle w:val="KeinLeerraum"/>
        <w:rPr>
          <w:rFonts w:cs="Arial"/>
        </w:rPr>
      </w:pPr>
      <w:bookmarkStart w:id="1235" w:name="_Toc368904916"/>
      <w:bookmarkStart w:id="1236" w:name="_Toc392576954"/>
      <w:bookmarkStart w:id="1237" w:name="_Toc412540091"/>
      <w:bookmarkStart w:id="1238" w:name="_Toc439685225"/>
      <w:bookmarkStart w:id="1239" w:name="_Toc487203086"/>
      <w:bookmarkStart w:id="1240" w:name="_Hlk2674734"/>
      <w:r w:rsidRPr="000606A0">
        <w:rPr>
          <w:b/>
          <w:bCs/>
        </w:rPr>
        <w:t>Alert</w:t>
      </w:r>
      <w:bookmarkEnd w:id="1235"/>
      <w:bookmarkEnd w:id="1236"/>
      <w:bookmarkEnd w:id="1237"/>
      <w:bookmarkEnd w:id="1238"/>
      <w:bookmarkEnd w:id="1239"/>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1240"/>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NOTE Boundary is most commonly used in the context of geometry, where te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rsidP="000606A0">
      <w:pPr>
        <w:pStyle w:val="KeinLeerraum"/>
        <w:rPr>
          <w:rFonts w:cs="Arial"/>
        </w:rPr>
      </w:pPr>
      <w:bookmarkStart w:id="1241" w:name="_Toc368904917"/>
      <w:bookmarkStart w:id="1242" w:name="_Toc392576955"/>
      <w:bookmarkStart w:id="1243" w:name="_Toc412540092"/>
      <w:bookmarkStart w:id="1244" w:name="_Toc439685226"/>
      <w:bookmarkStart w:id="1245" w:name="_Toc487203087"/>
      <w:r w:rsidRPr="000606A0">
        <w:rPr>
          <w:b/>
          <w:bCs/>
        </w:rPr>
        <w:t>Caution</w:t>
      </w:r>
      <w:bookmarkEnd w:id="1241"/>
      <w:bookmarkEnd w:id="1242"/>
      <w:bookmarkEnd w:id="1243"/>
      <w:bookmarkEnd w:id="1244"/>
      <w:bookmarkEnd w:id="1245"/>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1246"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KeinLeerraum"/>
        <w:rPr>
          <w:del w:id="1247" w:author="Gert Morlion" w:date="2024-08-23T11:29:00Z"/>
        </w:rPr>
      </w:pPr>
    </w:p>
    <w:p w14:paraId="21901C3F" w14:textId="77777777" w:rsidR="00A073F0" w:rsidRPr="00C07316" w:rsidRDefault="00A073F0" w:rsidP="00A073F0">
      <w:pPr>
        <w:spacing w:after="0" w:line="240" w:lineRule="auto"/>
        <w:rPr>
          <w:ins w:id="1248" w:author="Gert Morlion" w:date="2024-08-23T11:29:00Z"/>
          <w:rFonts w:cs="Arial"/>
          <w:b/>
          <w:lang w:eastAsia="en-GB"/>
        </w:rPr>
      </w:pPr>
      <w:ins w:id="1249"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1250" w:author="Gert Morlion" w:date="2024-08-23T11:29:00Z"/>
          <w:rFonts w:cs="Arial"/>
          <w:lang w:eastAsia="en-GB"/>
        </w:rPr>
      </w:pPr>
      <w:ins w:id="1251"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1252" w:author="Gert Morlion" w:date="2024-08-23T11:29:00Z"/>
          <w:rFonts w:cs="Arial"/>
          <w:lang w:eastAsia="en-GB"/>
        </w:rPr>
      </w:pPr>
      <w:ins w:id="1253"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1254"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1255"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1256"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DirectPosition and </w:t>
      </w:r>
      <w:ins w:id="1257" w:author="Gert Morlion" w:date="2024-08-23T11:30:00Z">
        <w:r w:rsidR="00AE68A7">
          <w:rPr>
            <w:rFonts w:cs="Arial"/>
            <w:lang w:val="en-AU" w:eastAsia="en-GB"/>
          </w:rPr>
          <w:t>and S_100_TruncatedDate</w:t>
        </w:r>
      </w:ins>
      <w:del w:id="1258"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rsidP="000606A0">
      <w:pPr>
        <w:pStyle w:val="KeinLeerraum"/>
        <w:rPr>
          <w:rFonts w:cs="Arial"/>
        </w:rPr>
      </w:pPr>
      <w:bookmarkStart w:id="1259" w:name="_Toc368904923"/>
      <w:bookmarkStart w:id="1260" w:name="_Toc392576960"/>
      <w:bookmarkStart w:id="1261" w:name="_Toc412540097"/>
      <w:bookmarkStart w:id="1262" w:name="_Toc439685231"/>
      <w:bookmarkStart w:id="1263" w:name="_Toc487203092"/>
      <w:r w:rsidRPr="000606A0">
        <w:rPr>
          <w:rFonts w:cs="Arial"/>
          <w:b/>
          <w:bCs/>
        </w:rPr>
        <w:t>Display</w:t>
      </w:r>
      <w:r w:rsidRPr="00D22CCD">
        <w:rPr>
          <w:rFonts w:cs="Arial"/>
        </w:rPr>
        <w:t xml:space="preserve"> </w:t>
      </w:r>
      <w:r w:rsidRPr="000606A0">
        <w:rPr>
          <w:b/>
          <w:bCs/>
        </w:rPr>
        <w:t>Priority</w:t>
      </w:r>
      <w:bookmarkEnd w:id="1259"/>
      <w:bookmarkEnd w:id="1260"/>
      <w:bookmarkEnd w:id="1261"/>
      <w:bookmarkEnd w:id="1262"/>
      <w:bookmarkEnd w:id="1263"/>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1264" w:author="Gert Morlion" w:date="2024-08-23T11:31:00Z"/>
          <w:rFonts w:cs="Arial"/>
        </w:rPr>
      </w:pPr>
      <w:ins w:id="1265"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1266" w:author="Gert Morlion" w:date="2024-08-23T11:31:00Z"/>
          <w:rFonts w:cs="Arial"/>
        </w:rPr>
      </w:pPr>
      <w:del w:id="1267"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rsidP="000606A0">
      <w:pPr>
        <w:pStyle w:val="KeinLeerraum"/>
        <w:rPr>
          <w:rFonts w:cs="Arial"/>
        </w:rPr>
      </w:pPr>
      <w:bookmarkStart w:id="1268" w:name="_Toc368904924"/>
      <w:bookmarkStart w:id="1269" w:name="_Toc392576961"/>
      <w:bookmarkStart w:id="1270" w:name="_Toc412540098"/>
      <w:bookmarkStart w:id="1271" w:name="_Toc439685232"/>
      <w:bookmarkStart w:id="1272" w:name="_Toc487203093"/>
      <w:r w:rsidRPr="000606A0">
        <w:rPr>
          <w:b/>
          <w:bCs/>
        </w:rPr>
        <w:t>ECDIS</w:t>
      </w:r>
      <w:bookmarkEnd w:id="1268"/>
      <w:bookmarkEnd w:id="1269"/>
      <w:bookmarkEnd w:id="1270"/>
      <w:bookmarkEnd w:id="1271"/>
      <w:bookmarkEnd w:id="1272"/>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rsidP="000606A0">
      <w:pPr>
        <w:pStyle w:val="KeinLeerraum"/>
        <w:rPr>
          <w:rFonts w:cs="Arial"/>
        </w:rPr>
      </w:pPr>
      <w:bookmarkStart w:id="1273" w:name="_Toc368904925"/>
      <w:bookmarkStart w:id="1274" w:name="_Toc392576962"/>
      <w:bookmarkStart w:id="1275" w:name="_Toc412540099"/>
      <w:bookmarkStart w:id="1276" w:name="_Toc439685233"/>
      <w:bookmarkStart w:id="1277" w:name="_Toc487203094"/>
      <w:r w:rsidRPr="000606A0">
        <w:rPr>
          <w:b/>
          <w:bCs/>
        </w:rPr>
        <w:t>ECDIS</w:t>
      </w:r>
      <w:r w:rsidRPr="00D22CCD">
        <w:rPr>
          <w:rFonts w:cs="Arial"/>
        </w:rPr>
        <w:t xml:space="preserve"> </w:t>
      </w:r>
      <w:r w:rsidRPr="000606A0">
        <w:rPr>
          <w:rFonts w:cs="Arial"/>
          <w:b/>
          <w:bCs/>
        </w:rPr>
        <w:t>Chart 1</w:t>
      </w:r>
      <w:bookmarkEnd w:id="1273"/>
      <w:bookmarkEnd w:id="1274"/>
      <w:bookmarkEnd w:id="1275"/>
      <w:bookmarkEnd w:id="1276"/>
      <w:bookmarkEnd w:id="1277"/>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1278" w:author="Gert Morlion" w:date="2024-08-23T14:28:00Z"/>
        </w:rPr>
      </w:pPr>
      <w:r w:rsidRPr="00D22CCD">
        <w:lastRenderedPageBreak/>
        <w:t>The dataset, standardized as to content, structure and format, issued for use with ECDIS by or on the authority of a Government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1279" w:author="Gert Morlion" w:date="2024-08-23T14:28:00Z"/>
        </w:rPr>
      </w:pPr>
    </w:p>
    <w:p w14:paraId="47365740" w14:textId="77777777" w:rsidR="00633D66" w:rsidRDefault="00633D66" w:rsidP="00633D66">
      <w:pPr>
        <w:autoSpaceDE w:val="0"/>
        <w:autoSpaceDN w:val="0"/>
        <w:adjustRightInd w:val="0"/>
        <w:spacing w:after="0" w:line="240" w:lineRule="auto"/>
        <w:rPr>
          <w:ins w:id="1280" w:author="Gert Morlion" w:date="2024-08-23T14:28:00Z"/>
          <w:b/>
        </w:rPr>
      </w:pPr>
      <w:ins w:id="1281"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1282" w:author="Gert Morlion" w:date="2024-08-23T14:34:00Z"/>
        </w:rPr>
      </w:pPr>
      <w:ins w:id="1283"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1284" w:author="Birklhuber Bernd" w:date="2025-03-07T11:40:00Z">
        <w:r w:rsidR="003E7C8C">
          <w:rPr>
            <w:rFonts w:cs="Arial"/>
            <w:color w:val="000000"/>
            <w:lang w:val="en-US" w:eastAsia="en-US"/>
          </w:rPr>
          <w:t>ion</w:t>
        </w:r>
      </w:ins>
      <w:del w:id="1285" w:author="Birklhuber Bernd"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0606A0" w:rsidRDefault="007260E2" w:rsidP="000606A0">
      <w:pPr>
        <w:pStyle w:val="KeinLeerraum"/>
        <w:rPr>
          <w:b/>
          <w:bCs/>
        </w:rPr>
      </w:pPr>
      <w:bookmarkStart w:id="1286" w:name="_Toc346149784"/>
      <w:bookmarkStart w:id="1287" w:name="_Toc346156158"/>
      <w:bookmarkStart w:id="1288" w:name="_Toc348447688"/>
      <w:bookmarkStart w:id="1289" w:name="_Toc368904926"/>
      <w:bookmarkStart w:id="1290" w:name="_Toc392576963"/>
      <w:bookmarkStart w:id="1291" w:name="_Toc412540100"/>
      <w:bookmarkStart w:id="1292" w:name="_Toc439685234"/>
      <w:bookmarkStart w:id="1293" w:name="_Toc487203095"/>
      <w:r w:rsidRPr="000606A0">
        <w:rPr>
          <w:b/>
          <w:bCs/>
        </w:rPr>
        <w:t>Geometric Primitive</w:t>
      </w:r>
      <w:bookmarkEnd w:id="1286"/>
      <w:bookmarkEnd w:id="1287"/>
      <w:bookmarkEnd w:id="1288"/>
      <w:bookmarkEnd w:id="1289"/>
      <w:bookmarkEnd w:id="1290"/>
      <w:bookmarkEnd w:id="1291"/>
      <w:bookmarkEnd w:id="1292"/>
      <w:bookmarkEnd w:id="1293"/>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1294" w:author="Gert Morlion" w:date="2024-08-23T14:36:00Z"/>
          <w:b/>
          <w:lang w:val="en-AU" w:eastAsia="en-GB"/>
        </w:rPr>
      </w:pPr>
      <w:bookmarkStart w:id="1295" w:name="_Toc368904927"/>
      <w:bookmarkStart w:id="1296" w:name="_Toc392576964"/>
      <w:bookmarkStart w:id="1297" w:name="_Toc412540101"/>
      <w:bookmarkStart w:id="1298" w:name="_Toc439685235"/>
      <w:bookmarkStart w:id="1299" w:name="_Toc487203096"/>
      <w:bookmarkStart w:id="1300" w:name="_Toc346149785"/>
      <w:bookmarkStart w:id="1301" w:name="_Toc346156159"/>
      <w:bookmarkStart w:id="1302" w:name="_Toc348447689"/>
    </w:p>
    <w:p w14:paraId="6BAAE580" w14:textId="733EF426" w:rsidR="00DB7406" w:rsidRPr="000A19BF" w:rsidRDefault="00DB7406" w:rsidP="00DB7406">
      <w:pPr>
        <w:spacing w:after="0" w:line="240" w:lineRule="auto"/>
        <w:rPr>
          <w:ins w:id="1303" w:author="Gert Morlion" w:date="2024-08-23T14:36:00Z"/>
          <w:b/>
          <w:lang w:val="en-AU" w:eastAsia="en-GB"/>
        </w:rPr>
      </w:pPr>
      <w:ins w:id="1304"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1305" w:author="Gert Morlion" w:date="2024-08-23T14:36:00Z"/>
          <w:lang w:val="en-AU"/>
        </w:rPr>
      </w:pPr>
      <w:ins w:id="1306"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1307" w:author="Gert Morlion" w:date="2024-08-23T14:36:00Z"/>
          <w:b/>
          <w:lang w:val="en-AU" w:eastAsia="en-GB"/>
        </w:rPr>
      </w:pPr>
      <w:ins w:id="1308"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1309" w:author="Gert Morlion" w:date="2024-08-23T14:36:00Z"/>
          <w:lang w:val="en-AU"/>
        </w:rPr>
      </w:pPr>
      <w:ins w:id="1310"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1311" w:author="Gert Morlion" w:date="2024-11-21T09:41:00Z"/>
          <w:b/>
          <w:bCs/>
          <w:lang w:val="en-US" w:eastAsia="de-AT"/>
        </w:rPr>
      </w:pPr>
      <w:ins w:id="1312"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1313"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1314"/>
        <w:commentRangeStart w:id="1315"/>
        <w:r w:rsidRPr="00D22CCD">
          <w:rPr>
            <w:lang w:eastAsia="de-AT"/>
          </w:rPr>
          <w:t>. [IENC Encoding Guide, Edition 2.</w:t>
        </w:r>
        <w:r>
          <w:rPr>
            <w:lang w:eastAsia="de-AT"/>
          </w:rPr>
          <w:t>6 October 2024</w:t>
        </w:r>
        <w:r w:rsidRPr="00D22CCD">
          <w:rPr>
            <w:lang w:eastAsia="de-AT"/>
          </w:rPr>
          <w:t>]</w:t>
        </w:r>
        <w:commentRangeEnd w:id="1314"/>
        <w:r>
          <w:rPr>
            <w:rStyle w:val="Kommentarzeichen"/>
          </w:rPr>
          <w:commentReference w:id="1314"/>
        </w:r>
        <w:commentRangeEnd w:id="1315"/>
        <w:r>
          <w:rPr>
            <w:rStyle w:val="Kommentarzeichen"/>
          </w:rPr>
          <w:commentReference w:id="1315"/>
        </w:r>
      </w:ins>
    </w:p>
    <w:p w14:paraId="78E2A6EA" w14:textId="77777777" w:rsidR="00453023" w:rsidRPr="00D22CCD" w:rsidRDefault="007260E2" w:rsidP="000606A0">
      <w:pPr>
        <w:pStyle w:val="KeinLeerraum"/>
        <w:rPr>
          <w:rFonts w:cs="Arial"/>
        </w:rPr>
      </w:pPr>
      <w:r w:rsidRPr="000606A0">
        <w:rPr>
          <w:b/>
          <w:bCs/>
        </w:rPr>
        <w:t>Indication</w:t>
      </w:r>
      <w:bookmarkEnd w:id="1295"/>
      <w:bookmarkEnd w:id="1296"/>
      <w:bookmarkEnd w:id="1297"/>
      <w:bookmarkEnd w:id="1298"/>
      <w:bookmarkEnd w:id="1299"/>
    </w:p>
    <w:p w14:paraId="2A2A552C" w14:textId="77777777" w:rsidR="00453023" w:rsidRPr="00D22CCD" w:rsidRDefault="007260E2">
      <w:pPr>
        <w:rPr>
          <w:rFonts w:cs="Arial"/>
          <w:bCs/>
          <w:lang w:eastAsia="en-GB"/>
        </w:rPr>
      </w:pPr>
      <w:bookmarkStart w:id="1316" w:name="_Toc353889549"/>
      <w:bookmarkStart w:id="1317" w:name="_Toc353889829"/>
      <w:bookmarkStart w:id="1318"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1300"/>
      <w:bookmarkEnd w:id="1301"/>
      <w:bookmarkEnd w:id="1302"/>
      <w:bookmarkEnd w:id="1316"/>
      <w:bookmarkEnd w:id="1317"/>
      <w:bookmarkEnd w:id="1318"/>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1319" w:author="Birklhuber Bernd" w:date="2025-03-09T19:55:00Z"/>
          <w:lang w:val="en-US" w:eastAsia="de-AT"/>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1320" w:author="Gert Morlion" w:date="2024-08-23T14:38:00Z"/>
          <w:rFonts w:cs="Arial"/>
        </w:rPr>
      </w:pPr>
      <w:ins w:id="1321" w:author="Gert Morlion" w:date="2024-08-23T14:38:00Z">
        <w:r>
          <w:t>The value considered by the Data Producer to be the maximum (largest) scale at which the data is to be displayed before it can be considered to be “grossly overscaled”</w:t>
        </w:r>
        <w:r>
          <w:rPr>
            <w:rFonts w:cs="Arial"/>
          </w:rPr>
          <w:t>.</w:t>
        </w:r>
      </w:ins>
    </w:p>
    <w:p w14:paraId="5A51509C" w14:textId="034D1B5B" w:rsidR="00935BA0" w:rsidRPr="00D22CCD" w:rsidDel="008B090E" w:rsidRDefault="00935BA0" w:rsidP="3CCBF2F9">
      <w:pPr>
        <w:pStyle w:val="KeinLeerraum"/>
        <w:rPr>
          <w:del w:id="1322" w:author="Gert Morlion" w:date="2024-08-23T14:38:00Z"/>
        </w:rPr>
      </w:pPr>
      <w:del w:id="1323"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1324" w:author="Gert Morlion" w:date="2024-08-23T14:38:00Z"/>
          <w:rFonts w:cs="Arial"/>
        </w:rPr>
      </w:pPr>
      <w:ins w:id="1325"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1326" w:author="Gert Morlion" w:date="2024-08-23T14:38:00Z"/>
        </w:rPr>
      </w:pPr>
      <w:del w:id="1327"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1328" w:author="Gert Morlion" w:date="2024-08-23T14:39:00Z"/>
          <w:rFonts w:cs="Arial"/>
          <w:color w:val="000000"/>
          <w:lang w:val="en-US" w:eastAsia="en-US"/>
        </w:rPr>
      </w:pPr>
      <w:r w:rsidRPr="00D22CCD">
        <w:rPr>
          <w:rFonts w:cs="Arial"/>
          <w:color w:val="000000"/>
          <w:lang w:val="en-US" w:eastAsia="en-US"/>
        </w:rPr>
        <w:lastRenderedPageBreak/>
        <w:t>EXAMPLES: 1..* (one to many); 1 (exactly one); 0..1 (zero or one)</w:t>
      </w:r>
      <w:ins w:id="1329"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1330" w:author="Gert Morlion" w:date="2024-08-23T14:39:00Z"/>
          <w:rFonts w:cs="Arial"/>
          <w:b/>
        </w:rPr>
      </w:pPr>
    </w:p>
    <w:p w14:paraId="7B3670D2" w14:textId="49CFF8C2" w:rsidR="00565C22" w:rsidRPr="000A19BF" w:rsidRDefault="00565C22" w:rsidP="00565C22">
      <w:pPr>
        <w:spacing w:after="0" w:line="240" w:lineRule="auto"/>
        <w:rPr>
          <w:ins w:id="1331" w:author="Gert Morlion" w:date="2024-08-23T14:39:00Z"/>
          <w:b/>
        </w:rPr>
      </w:pPr>
      <w:ins w:id="1332"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1333" w:author="Gert Morlion" w:date="2024-08-23T14:39:00Z"/>
          <w:rFonts w:cs="Arial"/>
        </w:rPr>
      </w:pPr>
      <w:ins w:id="1334" w:author="Gert Morlion" w:date="2024-08-23T14:39:00Z">
        <w:r>
          <w:t>The maximum (largest) scale with which the data is intended to be displayed</w:t>
        </w:r>
        <w:r>
          <w:rPr>
            <w:rFonts w:cs="Arial"/>
          </w:rPr>
          <w:t>.</w:t>
        </w:r>
      </w:ins>
    </w:p>
    <w:p w14:paraId="5C1A0600" w14:textId="6CEC88EC" w:rsidR="000D6D4E" w:rsidRDefault="00565C22" w:rsidP="000D6D4E">
      <w:pPr>
        <w:autoSpaceDE w:val="0"/>
        <w:autoSpaceDN w:val="0"/>
        <w:adjustRightInd w:val="0"/>
        <w:spacing w:after="0" w:line="240" w:lineRule="auto"/>
        <w:rPr>
          <w:ins w:id="1335" w:author="Birklhuber Bernd" w:date="2025-06-18T07:20:00Z"/>
          <w:rFonts w:cs="Arial"/>
          <w:color w:val="000000"/>
          <w:lang w:eastAsia="en-US"/>
        </w:rPr>
      </w:pPr>
      <w:ins w:id="1336"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w:t>
        </w:r>
        <w:del w:id="1337" w:author="Birklhuber Bernd" w:date="2025-10-10T11:09:00Z">
          <w:r w:rsidDel="00567E86">
            <w:rPr>
              <w:rFonts w:cs="Arial"/>
              <w:lang w:val="en-AU" w:eastAsia="fr-FR"/>
            </w:rPr>
            <w:delText>Mariners</w:delText>
          </w:r>
        </w:del>
      </w:ins>
      <w:ins w:id="1338" w:author="Birklhuber Bernd" w:date="2025-10-10T11:09:00Z">
        <w:r w:rsidR="00567E86">
          <w:rPr>
            <w:rFonts w:cs="Arial"/>
            <w:lang w:val="en-AU" w:eastAsia="fr-FR"/>
          </w:rPr>
          <w:t>Boatmasters</w:t>
        </w:r>
      </w:ins>
      <w:ins w:id="1339" w:author="Gert Morlion" w:date="2024-08-23T14:39:00Z">
        <w:r>
          <w:rPr>
            <w:rFonts w:cs="Arial"/>
            <w:lang w:val="en-AU" w:eastAsia="fr-FR"/>
          </w:rPr>
          <w:t xml:space="preserve"> Selected Viewing Scale (</w:t>
        </w:r>
      </w:ins>
      <w:ins w:id="1340" w:author="Birklhuber Bernd" w:date="2025-10-10T11:09:00Z">
        <w:r w:rsidR="00567E86">
          <w:rPr>
            <w:rFonts w:cs="Arial"/>
            <w:lang w:val="en-AU" w:eastAsia="fr-FR"/>
          </w:rPr>
          <w:t>B</w:t>
        </w:r>
      </w:ins>
      <w:commentRangeStart w:id="1341"/>
      <w:ins w:id="1342" w:author="Gert Morlion" w:date="2024-08-23T14:39:00Z">
        <w:del w:id="1343" w:author="Birklhuber Bernd" w:date="2025-10-10T11:09:00Z">
          <w:r w:rsidDel="00567E86">
            <w:rPr>
              <w:rFonts w:cs="Arial"/>
              <w:lang w:val="en-AU" w:eastAsia="fr-FR"/>
            </w:rPr>
            <w:delText>M</w:delText>
          </w:r>
        </w:del>
        <w:r>
          <w:rPr>
            <w:rFonts w:cs="Arial"/>
            <w:lang w:val="en-AU" w:eastAsia="fr-FR"/>
          </w:rPr>
          <w:t>SVS</w:t>
        </w:r>
      </w:ins>
      <w:commentRangeEnd w:id="1341"/>
      <w:r w:rsidR="00D51E57">
        <w:rPr>
          <w:rStyle w:val="Kommentarzeichen"/>
        </w:rPr>
        <w:commentReference w:id="1341"/>
      </w:r>
      <w:ins w:id="1344" w:author="Gert Morlion" w:date="2024-08-23T14:39:00Z">
        <w:r>
          <w:rPr>
            <w:rFonts w:cs="Arial"/>
            <w:lang w:val="en-AU" w:eastAsia="fr-FR"/>
          </w:rPr>
          <w:t>)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1345" w:name="_Toc346149786"/>
      <w:bookmarkStart w:id="1346" w:name="_Toc346156160"/>
      <w:bookmarkStart w:id="1347" w:name="_Toc348447690"/>
      <w:bookmarkStart w:id="1348" w:name="_Toc368904929"/>
      <w:bookmarkStart w:id="1349" w:name="_Toc392576965"/>
      <w:bookmarkStart w:id="1350" w:name="_Toc412540102"/>
      <w:bookmarkStart w:id="1351" w:name="_Toc439685236"/>
      <w:bookmarkStart w:id="1352"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1353"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1354" w:author="Gert Morlion" w:date="2024-08-23T14:39:00Z"/>
          <w:sz w:val="20"/>
          <w:szCs w:val="20"/>
        </w:rPr>
      </w:pPr>
    </w:p>
    <w:p w14:paraId="7BEBCA58" w14:textId="77777777" w:rsidR="002100C2" w:rsidRPr="008D0CFF" w:rsidRDefault="002100C2" w:rsidP="002100C2">
      <w:pPr>
        <w:spacing w:after="0" w:line="240" w:lineRule="auto"/>
        <w:rPr>
          <w:ins w:id="1355" w:author="Gert Morlion" w:date="2024-08-23T14:39:00Z"/>
          <w:rFonts w:cs="Arial"/>
          <w:b/>
        </w:rPr>
      </w:pPr>
      <w:ins w:id="1356"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1357" w:author="Gert Morlion" w:date="2024-08-23T14:39:00Z"/>
          <w:sz w:val="16"/>
          <w:szCs w:val="20"/>
        </w:rPr>
      </w:pPr>
      <w:ins w:id="1358" w:author="Birklhuber Bernd"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000606A0">
      <w:pPr>
        <w:pStyle w:val="Default"/>
        <w:rPr>
          <w:b/>
          <w:bCs/>
          <w:sz w:val="20"/>
        </w:rPr>
      </w:pPr>
      <w:r w:rsidRPr="000606A0">
        <w:rPr>
          <w:sz w:val="20"/>
          <w:szCs w:val="20"/>
        </w:rPr>
        <w:t>NOTE</w:t>
      </w:r>
      <w:r w:rsidRPr="00D22CCD">
        <w:rPr>
          <w:sz w:val="20"/>
        </w:rPr>
        <w:t xml:space="preserve"> Content of a portrayal catalogue includes portrayal functions, symbols, and portrayal context. </w:t>
      </w:r>
    </w:p>
    <w:p w14:paraId="489A095A" w14:textId="77777777" w:rsidR="000D6D4E" w:rsidRPr="00D22CCD" w:rsidRDefault="000D6D4E" w:rsidP="000606A0">
      <w:pPr>
        <w:pStyle w:val="Default"/>
        <w:rPr>
          <w:sz w:val="20"/>
        </w:rPr>
      </w:pPr>
      <w:bookmarkStart w:id="1359" w:name="_Toc346149790"/>
      <w:bookmarkStart w:id="1360" w:name="_Toc346156164"/>
      <w:bookmarkStart w:id="1361" w:name="_Toc348447694"/>
      <w:bookmarkStart w:id="1362" w:name="_Toc368904933"/>
      <w:bookmarkStart w:id="1363" w:name="_Toc392576969"/>
      <w:bookmarkStart w:id="1364" w:name="_Toc412540106"/>
      <w:bookmarkStart w:id="1365" w:name="_Toc439685240"/>
      <w:bookmarkStart w:id="1366" w:name="_Toc487203101"/>
      <w:bookmarkEnd w:id="1345"/>
      <w:bookmarkEnd w:id="1346"/>
      <w:bookmarkEnd w:id="1347"/>
      <w:bookmarkEnd w:id="1348"/>
      <w:bookmarkEnd w:id="1349"/>
      <w:bookmarkEnd w:id="1350"/>
      <w:bookmarkEnd w:id="1351"/>
      <w:bookmarkEnd w:id="1352"/>
    </w:p>
    <w:p w14:paraId="5865A26D" w14:textId="77777777" w:rsidR="00453023" w:rsidRPr="000606A0" w:rsidRDefault="007260E2" w:rsidP="000606A0">
      <w:pPr>
        <w:pStyle w:val="KeinLeerraum"/>
        <w:rPr>
          <w:b/>
          <w:bCs/>
        </w:rPr>
      </w:pPr>
      <w:r w:rsidRPr="000606A0">
        <w:rPr>
          <w:b/>
          <w:bCs/>
        </w:rPr>
        <w:t>Radar Priority</w:t>
      </w:r>
      <w:bookmarkEnd w:id="1359"/>
      <w:bookmarkEnd w:id="1360"/>
      <w:bookmarkEnd w:id="1361"/>
      <w:bookmarkEnd w:id="1362"/>
      <w:bookmarkEnd w:id="1363"/>
      <w:bookmarkEnd w:id="1364"/>
      <w:bookmarkEnd w:id="1365"/>
      <w:bookmarkEnd w:id="1366"/>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0606A0" w:rsidRDefault="007260E2" w:rsidP="000606A0">
      <w:pPr>
        <w:pStyle w:val="KeinLeerraum"/>
        <w:rPr>
          <w:b/>
          <w:bCs/>
        </w:rPr>
      </w:pPr>
      <w:bookmarkStart w:id="1367" w:name="_Toc346149791"/>
      <w:bookmarkStart w:id="1368" w:name="_Toc346156165"/>
      <w:bookmarkStart w:id="1369" w:name="_Toc348447695"/>
      <w:bookmarkStart w:id="1370" w:name="_Toc368904934"/>
      <w:bookmarkStart w:id="1371" w:name="_Toc392576970"/>
      <w:bookmarkStart w:id="1372" w:name="_Toc412540107"/>
      <w:bookmarkStart w:id="1373" w:name="_Toc439685241"/>
      <w:bookmarkStart w:id="1374" w:name="_Toc487203102"/>
      <w:r w:rsidRPr="000606A0">
        <w:rPr>
          <w:b/>
          <w:bCs/>
        </w:rPr>
        <w:t>Radar Transparency</w:t>
      </w:r>
      <w:bookmarkEnd w:id="1367"/>
      <w:bookmarkEnd w:id="1368"/>
      <w:bookmarkEnd w:id="1369"/>
      <w:bookmarkEnd w:id="1370"/>
      <w:bookmarkEnd w:id="1371"/>
      <w:bookmarkEnd w:id="1372"/>
      <w:bookmarkEnd w:id="1373"/>
      <w:bookmarkEnd w:id="1374"/>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1375" w:name="_Toc346149792"/>
      <w:bookmarkStart w:id="1376" w:name="_Toc346156166"/>
      <w:bookmarkStart w:id="1377" w:name="_Toc348447696"/>
      <w:bookmarkStart w:id="1378" w:name="_Toc368904935"/>
      <w:bookmarkStart w:id="1379" w:name="_Toc392576971"/>
      <w:bookmarkStart w:id="1380" w:name="_Toc412540108"/>
      <w:bookmarkStart w:id="1381" w:name="_Toc439685242"/>
      <w:bookmarkStart w:id="1382"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606A0">
      <w:pPr>
        <w:pStyle w:val="Default"/>
        <w:rPr>
          <w:b/>
          <w:sz w:val="20"/>
        </w:rPr>
      </w:pPr>
    </w:p>
    <w:p w14:paraId="38354071" w14:textId="77777777" w:rsidR="000D6D4E" w:rsidRPr="00D22CCD" w:rsidRDefault="000D6D4E" w:rsidP="000606A0">
      <w:pPr>
        <w:pStyle w:val="Default"/>
        <w:rPr>
          <w:b/>
          <w:sz w:val="20"/>
        </w:rPr>
      </w:pPr>
      <w:r w:rsidRPr="000606A0">
        <w:rPr>
          <w:sz w:val="20"/>
          <w:szCs w:val="20"/>
        </w:rPr>
        <w:t>NOTE</w:t>
      </w:r>
      <w:r w:rsidRPr="00D22CCD">
        <w:rPr>
          <w:sz w:val="20"/>
        </w:rPr>
        <w:t xml:space="preserve"> Kinds of relationships include association, generalization, metarelationship, flow, and several kinds grouped under dependency.</w:t>
      </w:r>
    </w:p>
    <w:p w14:paraId="6DF60AE9" w14:textId="77777777" w:rsidR="000D6D4E" w:rsidRPr="00D22CCD" w:rsidRDefault="000D6D4E" w:rsidP="000606A0">
      <w:pPr>
        <w:pStyle w:val="Default"/>
        <w:rPr>
          <w:sz w:val="20"/>
        </w:rPr>
      </w:pPr>
    </w:p>
    <w:bookmarkEnd w:id="1375"/>
    <w:bookmarkEnd w:id="1376"/>
    <w:bookmarkEnd w:id="1377"/>
    <w:bookmarkEnd w:id="1378"/>
    <w:bookmarkEnd w:id="1379"/>
    <w:bookmarkEnd w:id="1380"/>
    <w:bookmarkEnd w:id="1381"/>
    <w:bookmarkEnd w:id="1382"/>
    <w:p w14:paraId="130D8103" w14:textId="77777777" w:rsidR="00453023" w:rsidRPr="000606A0" w:rsidRDefault="000D6D4E" w:rsidP="000606A0">
      <w:pPr>
        <w:pStyle w:val="Default"/>
        <w:rPr>
          <w:b/>
          <w:bCs/>
          <w:sz w:val="20"/>
          <w:szCs w:val="20"/>
        </w:rPr>
      </w:pPr>
      <w:r w:rsidRPr="000606A0">
        <w:rPr>
          <w:b/>
          <w:bCs/>
          <w:sz w:val="20"/>
          <w:szCs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rsidP="000606A0">
      <w:pPr>
        <w:pStyle w:val="Default"/>
        <w:rPr>
          <w:sz w:val="20"/>
        </w:rPr>
      </w:pPr>
      <w:bookmarkStart w:id="1383" w:name="_Toc412540109"/>
      <w:bookmarkStart w:id="1384" w:name="_Toc439685243"/>
      <w:bookmarkStart w:id="1385" w:name="_Toc487203104"/>
      <w:bookmarkStart w:id="1386" w:name="_Toc346149793"/>
      <w:bookmarkStart w:id="1387" w:name="_Toc346156167"/>
      <w:bookmarkStart w:id="1388" w:name="_Toc348447697"/>
      <w:bookmarkStart w:id="1389" w:name="_Toc368904936"/>
      <w:bookmarkStart w:id="1390" w:name="_Toc392576972"/>
      <w:r w:rsidRPr="000606A0">
        <w:rPr>
          <w:b/>
          <w:bCs/>
          <w:sz w:val="20"/>
          <w:szCs w:val="20"/>
        </w:rPr>
        <w:t>SENC</w:t>
      </w:r>
      <w:bookmarkEnd w:id="1383"/>
      <w:bookmarkEnd w:id="1384"/>
      <w:bookmarkEnd w:id="1385"/>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1386"/>
    <w:bookmarkEnd w:id="1387"/>
    <w:bookmarkEnd w:id="1388"/>
    <w:bookmarkEnd w:id="1389"/>
    <w:bookmarkEnd w:id="1390"/>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0606A0" w:rsidRDefault="007260E2" w:rsidP="000606A0">
      <w:pPr>
        <w:pStyle w:val="Default"/>
        <w:rPr>
          <w:b/>
          <w:bCs/>
          <w:sz w:val="20"/>
          <w:szCs w:val="20"/>
        </w:rPr>
      </w:pPr>
      <w:bookmarkStart w:id="1391" w:name="_Toc346149794"/>
      <w:bookmarkStart w:id="1392" w:name="_Toc346156168"/>
      <w:bookmarkStart w:id="1393" w:name="_Toc348447698"/>
      <w:bookmarkStart w:id="1394" w:name="_Toc368904937"/>
      <w:bookmarkStart w:id="1395" w:name="_Toc392576973"/>
      <w:bookmarkStart w:id="1396" w:name="_Toc412540111"/>
      <w:bookmarkStart w:id="1397" w:name="_Toc439685245"/>
      <w:bookmarkStart w:id="1398" w:name="_Toc487203106"/>
      <w:r w:rsidRPr="000606A0">
        <w:rPr>
          <w:b/>
          <w:bCs/>
          <w:sz w:val="20"/>
          <w:szCs w:val="20"/>
        </w:rPr>
        <w:t>Symbol Size</w:t>
      </w:r>
      <w:bookmarkEnd w:id="1391"/>
      <w:bookmarkEnd w:id="1392"/>
      <w:bookmarkEnd w:id="1393"/>
      <w:bookmarkEnd w:id="1394"/>
      <w:bookmarkEnd w:id="1395"/>
      <w:bookmarkEnd w:id="1396"/>
      <w:bookmarkEnd w:id="1397"/>
      <w:bookmarkEnd w:id="1398"/>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1399"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0606A0" w:rsidRDefault="00835A2C" w:rsidP="000606A0">
      <w:pPr>
        <w:pStyle w:val="Default"/>
        <w:rPr>
          <w:ins w:id="1400" w:author="Gert Morlion" w:date="2024-08-23T14:40:00Z"/>
          <w:b/>
          <w:bCs/>
          <w:sz w:val="20"/>
          <w:szCs w:val="20"/>
        </w:rPr>
      </w:pPr>
      <w:ins w:id="1401" w:author="Gert Morlion" w:date="2024-08-23T14:40:00Z">
        <w:r w:rsidRPr="000606A0">
          <w:rPr>
            <w:b/>
            <w:bCs/>
            <w:sz w:val="20"/>
            <w:szCs w:val="20"/>
          </w:rPr>
          <w:t>System Database</w:t>
        </w:r>
      </w:ins>
    </w:p>
    <w:p w14:paraId="321D3211" w14:textId="764C0133" w:rsidR="00835A2C" w:rsidRPr="00D22CCD" w:rsidRDefault="00835A2C" w:rsidP="00835A2C">
      <w:pPr>
        <w:spacing w:after="120" w:line="240" w:lineRule="auto"/>
        <w:rPr>
          <w:rFonts w:cs="Arial"/>
        </w:rPr>
      </w:pPr>
      <w:ins w:id="1402"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1403" w:name="_Toc346149796"/>
      <w:bookmarkStart w:id="1404" w:name="_Toc346156170"/>
      <w:bookmarkStart w:id="1405" w:name="_Toc348447700"/>
      <w:bookmarkStart w:id="1406" w:name="_Toc368904939"/>
      <w:bookmarkStart w:id="1407" w:name="_Toc392576975"/>
      <w:bookmarkStart w:id="1408" w:name="_Toc412540113"/>
      <w:bookmarkStart w:id="1409" w:name="_Toc439685247"/>
      <w:bookmarkStart w:id="1410" w:name="_Toc487203108"/>
      <w:r w:rsidRPr="00D22CCD">
        <w:rPr>
          <w:b/>
          <w:bCs/>
          <w:sz w:val="20"/>
          <w:szCs w:val="20"/>
        </w:rPr>
        <w:t xml:space="preserve">Temporal Reference System </w:t>
      </w:r>
    </w:p>
    <w:p w14:paraId="502BACAF" w14:textId="77777777" w:rsidR="00E12540" w:rsidRPr="00D22CCD" w:rsidRDefault="00E12540" w:rsidP="000606A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b/>
          <w:bCs/>
        </w:rPr>
      </w:pPr>
      <w:r w:rsidRPr="000606A0">
        <w:rPr>
          <w:rFonts w:cs="Arial"/>
        </w:rPr>
        <w:t>Reference</w:t>
      </w:r>
      <w:r w:rsidRPr="00D22CCD">
        <w:t xml:space="preserve"> system against which time is measured. </w:t>
      </w:r>
    </w:p>
    <w:p w14:paraId="4847341D" w14:textId="77777777" w:rsidR="00453023" w:rsidRPr="000606A0" w:rsidRDefault="007260E2" w:rsidP="000606A0">
      <w:pPr>
        <w:pStyle w:val="Default"/>
        <w:rPr>
          <w:b/>
          <w:bCs/>
          <w:sz w:val="20"/>
          <w:szCs w:val="20"/>
        </w:rPr>
      </w:pPr>
      <w:r w:rsidRPr="000606A0">
        <w:rPr>
          <w:b/>
          <w:bCs/>
          <w:sz w:val="20"/>
          <w:szCs w:val="20"/>
        </w:rPr>
        <w:t>Text Label</w:t>
      </w:r>
      <w:bookmarkEnd w:id="1403"/>
      <w:bookmarkEnd w:id="1404"/>
      <w:bookmarkEnd w:id="1405"/>
      <w:bookmarkEnd w:id="1406"/>
      <w:bookmarkEnd w:id="1407"/>
      <w:bookmarkEnd w:id="1408"/>
      <w:bookmarkEnd w:id="1409"/>
      <w:bookmarkEnd w:id="1410"/>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0606A0" w:rsidRDefault="007260E2" w:rsidP="000606A0">
      <w:pPr>
        <w:pStyle w:val="Default"/>
        <w:rPr>
          <w:b/>
          <w:bCs/>
          <w:sz w:val="20"/>
          <w:szCs w:val="20"/>
        </w:rPr>
      </w:pPr>
      <w:bookmarkStart w:id="1411" w:name="_Toc346149799"/>
      <w:bookmarkStart w:id="1412" w:name="_Toc346156173"/>
      <w:bookmarkStart w:id="1413" w:name="_Toc348447703"/>
      <w:bookmarkStart w:id="1414" w:name="_Toc368904942"/>
      <w:bookmarkStart w:id="1415" w:name="_Toc392576976"/>
      <w:bookmarkStart w:id="1416" w:name="_Toc412540114"/>
      <w:bookmarkStart w:id="1417" w:name="_Toc439685248"/>
      <w:bookmarkStart w:id="1418" w:name="_Toc487203109"/>
      <w:r w:rsidRPr="000606A0">
        <w:rPr>
          <w:b/>
          <w:bCs/>
          <w:sz w:val="20"/>
          <w:szCs w:val="20"/>
        </w:rPr>
        <w:t>Transparent Fill</w:t>
      </w:r>
      <w:bookmarkEnd w:id="1411"/>
      <w:bookmarkEnd w:id="1412"/>
      <w:bookmarkEnd w:id="1413"/>
      <w:bookmarkEnd w:id="1414"/>
      <w:bookmarkEnd w:id="1415"/>
      <w:bookmarkEnd w:id="1416"/>
      <w:bookmarkEnd w:id="1417"/>
      <w:bookmarkEnd w:id="1418"/>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0EDBADE3" w:rsidR="00453023" w:rsidRPr="00D22CCD" w:rsidRDefault="007260E2" w:rsidP="000606A0">
      <w:pPr>
        <w:pStyle w:val="Default"/>
        <w:rPr>
          <w:sz w:val="20"/>
        </w:rPr>
      </w:pPr>
      <w:bookmarkStart w:id="1419" w:name="_Toc368904945"/>
      <w:bookmarkStart w:id="1420" w:name="_Toc392576977"/>
      <w:bookmarkStart w:id="1421" w:name="_Toc412540115"/>
      <w:bookmarkStart w:id="1422" w:name="_Toc439685249"/>
      <w:bookmarkStart w:id="1423" w:name="_Toc487203110"/>
      <w:r w:rsidRPr="000606A0">
        <w:rPr>
          <w:b/>
          <w:bCs/>
          <w:sz w:val="20"/>
          <w:szCs w:val="20"/>
        </w:rPr>
        <w:t>Warning</w:t>
      </w:r>
      <w:bookmarkEnd w:id="1419"/>
      <w:bookmarkEnd w:id="1420"/>
      <w:bookmarkEnd w:id="1421"/>
      <w:bookmarkEnd w:id="1422"/>
      <w:bookmarkEnd w:id="1423"/>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1424" w:name="_Toc225648276"/>
      <w:bookmarkStart w:id="1425" w:name="_Toc225065133"/>
      <w:bookmarkStart w:id="1426" w:name="_Toc211003218"/>
      <w:r w:rsidRPr="00D22CCD">
        <w:t>Abbreviations</w:t>
      </w:r>
      <w:bookmarkEnd w:id="1424"/>
      <w:bookmarkEnd w:id="1425"/>
      <w:bookmarkEnd w:id="1426"/>
    </w:p>
    <w:p w14:paraId="75CF81E9" w14:textId="77777777" w:rsidR="006B5017" w:rsidRPr="00D22CCD" w:rsidRDefault="006B5017" w:rsidP="006B5017">
      <w:pPr>
        <w:pStyle w:val="KeinLeerraum"/>
        <w:rPr>
          <w:ins w:id="1427" w:author="Birklhuber Bernd" w:date="2025-11-19T11:26:00Z"/>
        </w:rPr>
      </w:pPr>
      <w:ins w:id="1428" w:author="Birklhuber Bernd" w:date="2025-11-19T11:26:00Z">
        <w:r>
          <w:t>B</w:t>
        </w:r>
        <w:r w:rsidRPr="00D22CCD">
          <w:t>SVS</w:t>
        </w:r>
        <w:r w:rsidRPr="00D22CCD">
          <w:tab/>
        </w:r>
        <w:r w:rsidRPr="00D22CCD">
          <w:tab/>
        </w:r>
        <w:r w:rsidRPr="00D22CCD">
          <w:tab/>
        </w:r>
        <w:r w:rsidRPr="00D22CCD">
          <w:tab/>
        </w:r>
        <w:r>
          <w:t>Boatmasters</w:t>
        </w:r>
        <w:r w:rsidRPr="00D22CCD">
          <w:t xml:space="preserve"> Selected Viewing Scale</w:t>
        </w:r>
      </w:ins>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1429"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1430" w:author="Gert Morlion" w:date="2024-08-23T14:42:00Z"/>
        </w:rPr>
      </w:pPr>
      <w:ins w:id="1431"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1432" w:author="Gert Morlion" w:date="2024-08-23T14:41:00Z"/>
        </w:rPr>
      </w:pPr>
      <w:ins w:id="1433" w:author="Gert Morlion" w:date="2024-08-23T14:42:00Z">
        <w:r w:rsidRPr="00693533">
          <w:t>EPSG</w:t>
        </w:r>
        <w:r w:rsidRPr="00693533">
          <w:tab/>
        </w:r>
        <w:r w:rsidRPr="00693533">
          <w:tab/>
        </w:r>
        <w:r>
          <w:tab/>
        </w:r>
        <w:r>
          <w:tab/>
        </w:r>
        <w:r w:rsidRPr="00693533">
          <w:t>European Petroleum Survey Group</w:t>
        </w:r>
      </w:ins>
    </w:p>
    <w:p w14:paraId="5D32E4C5" w14:textId="77777777" w:rsidR="008C1375" w:rsidRPr="00D22CCD" w:rsidRDefault="008C1375">
      <w:pPr>
        <w:pStyle w:val="KeinLeerraum"/>
      </w:pPr>
      <w:r w:rsidRPr="00D22CCD">
        <w:t>GFM</w:t>
      </w:r>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lastRenderedPageBreak/>
        <w:t>ISO</w:t>
      </w:r>
      <w:r w:rsidRPr="00D22CCD">
        <w:tab/>
      </w:r>
      <w:r w:rsidRPr="00D22CCD">
        <w:tab/>
      </w:r>
      <w:r w:rsidRPr="00D22CCD">
        <w:tab/>
      </w:r>
      <w:r w:rsidRPr="00D22CCD">
        <w:tab/>
        <w:t>International Organization for Standardization</w:t>
      </w:r>
    </w:p>
    <w:p w14:paraId="3B97DE37" w14:textId="23365109" w:rsidR="008C1375" w:rsidRPr="00D22CCD" w:rsidDel="006B5017" w:rsidRDefault="008C1375">
      <w:pPr>
        <w:pStyle w:val="KeinLeerraum"/>
        <w:rPr>
          <w:del w:id="1434" w:author="Birklhuber Bernd" w:date="2025-11-19T11:26:00Z"/>
        </w:rPr>
      </w:pPr>
      <w:del w:id="1435" w:author="Birklhuber Bernd" w:date="2025-11-19T09:34:00Z">
        <w:r w:rsidRPr="00D22CCD" w:rsidDel="00244E60">
          <w:delText>S</w:delText>
        </w:r>
      </w:del>
      <w:del w:id="1436" w:author="Birklhuber Bernd" w:date="2025-11-19T11:26:00Z">
        <w:r w:rsidRPr="00D22CCD" w:rsidDel="006B5017">
          <w:delText>SVS</w:delText>
        </w:r>
        <w:r w:rsidRPr="00D22CCD" w:rsidDel="006B5017">
          <w:tab/>
        </w:r>
        <w:r w:rsidRPr="00D22CCD" w:rsidDel="006B5017">
          <w:tab/>
        </w:r>
        <w:r w:rsidRPr="00D22CCD" w:rsidDel="006B5017">
          <w:tab/>
        </w:r>
        <w:r w:rsidRPr="00D22CCD" w:rsidDel="006B5017">
          <w:tab/>
        </w:r>
      </w:del>
      <w:del w:id="1437" w:author="Birklhuber Bernd" w:date="2025-11-19T09:35:00Z">
        <w:r w:rsidRPr="00D22CCD" w:rsidDel="00070B8E">
          <w:delText xml:space="preserve">Skippers </w:delText>
        </w:r>
      </w:del>
      <w:del w:id="1438" w:author="Birklhuber Bernd" w:date="2025-11-19T11:26:00Z">
        <w:r w:rsidRPr="00D22CCD" w:rsidDel="006B5017">
          <w:delText>Selected Viewing Scale</w:delText>
        </w:r>
      </w:del>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1439"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1440"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1441" w:name="_Toc225648277"/>
      <w:bookmarkStart w:id="1442" w:name="_Toc225065134"/>
      <w:bookmarkStart w:id="1443" w:name="_Toc211003219"/>
      <w:r w:rsidRPr="00D22CCD">
        <w:t>S-401 General Data Product Description</w:t>
      </w:r>
      <w:bookmarkEnd w:id="1441"/>
      <w:bookmarkEnd w:id="1442"/>
      <w:bookmarkEnd w:id="1443"/>
    </w:p>
    <w:p w14:paraId="06D8A90F" w14:textId="5B73482A"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1444"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1445"/>
      <w:commentRangeStart w:id="1446"/>
      <w:del w:id="1447" w:author="Gert Morlion" w:date="2024-11-21T09:41:00Z">
        <w:r w:rsidRPr="00D22CCD" w:rsidDel="001D5DB1">
          <w:delText>In addition, Annex C will provide implementation guidance for developers.</w:delText>
        </w:r>
        <w:commentRangeEnd w:id="1445"/>
        <w:r w:rsidR="000A262B" w:rsidDel="001D5DB1">
          <w:rPr>
            <w:rStyle w:val="Kommentarzeichen"/>
          </w:rPr>
          <w:commentReference w:id="1445"/>
        </w:r>
        <w:commentRangeEnd w:id="1446"/>
        <w:r w:rsidR="00870AAA" w:rsidDel="001D5DB1">
          <w:rPr>
            <w:rStyle w:val="Kommentarzeichen"/>
          </w:rPr>
          <w:commentReference w:id="1446"/>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1448" w:name="_Toc211003220"/>
      <w:r w:rsidRPr="00D22CCD">
        <w:t>Data product specification metadata</w:t>
      </w:r>
      <w:bookmarkEnd w:id="1448"/>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lastRenderedPageBreak/>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t>S-100 Version:</w:t>
      </w:r>
      <w:r w:rsidRPr="00D22CCD">
        <w:rPr>
          <w:b/>
          <w:sz w:val="22"/>
          <w:szCs w:val="22"/>
        </w:rPr>
        <w:tab/>
      </w:r>
      <w:ins w:id="1449" w:author="Gert Morlion" w:date="2023-06-05T14:24:00Z">
        <w:r w:rsidR="007E4048">
          <w:rPr>
            <w:b/>
            <w:sz w:val="22"/>
            <w:szCs w:val="22"/>
          </w:rPr>
          <w:t>5</w:t>
        </w:r>
      </w:ins>
      <w:commentRangeStart w:id="1450"/>
      <w:commentRangeStart w:id="1451"/>
      <w:del w:id="1452" w:author="Gert Morlion" w:date="2023-06-05T14:24:00Z">
        <w:r w:rsidR="007C303F" w:rsidRPr="00D22CCD" w:rsidDel="007E4048">
          <w:delText>4</w:delText>
        </w:r>
      </w:del>
      <w:r w:rsidRPr="00D22CCD">
        <w:t>.</w:t>
      </w:r>
      <w:ins w:id="1453" w:author="Gert Morlion" w:date="2024-08-23T14:46:00Z">
        <w:r w:rsidR="006936D4">
          <w:t>2</w:t>
        </w:r>
      </w:ins>
      <w:del w:id="1454" w:author="Gert Morlion" w:date="2024-08-23T14:46:00Z">
        <w:r w:rsidRPr="00D22CCD" w:rsidDel="006936D4">
          <w:delText>0</w:delText>
        </w:r>
      </w:del>
      <w:r w:rsidRPr="00D22CCD">
        <w:t>.0</w:t>
      </w:r>
      <w:commentRangeEnd w:id="1450"/>
      <w:r w:rsidR="00032727">
        <w:rPr>
          <w:rStyle w:val="Kommentarzeichen"/>
        </w:rPr>
        <w:commentReference w:id="1450"/>
      </w:r>
      <w:commentRangeEnd w:id="1451"/>
      <w:r w:rsidR="00870AAA">
        <w:rPr>
          <w:rStyle w:val="Kommentarzeichen"/>
        </w:rPr>
        <w:commentReference w:id="1451"/>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1455" w:author="Gert Morlion" w:date="2024-08-23T14:46:00Z">
        <w:r w:rsidR="00C41373">
          <w:t>2</w:t>
        </w:r>
      </w:ins>
      <w:del w:id="1456"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1457"/>
      <w:commentRangeStart w:id="1458"/>
      <w:r w:rsidR="007C303F" w:rsidRPr="00D22CCD">
        <w:t xml:space="preserve">October </w:t>
      </w:r>
      <w:r w:rsidRPr="00D22CCD">
        <w:t>20</w:t>
      </w:r>
      <w:ins w:id="1459" w:author="Gert Morlion" w:date="2024-08-23T14:46:00Z">
        <w:r w:rsidR="006936D4">
          <w:t>2</w:t>
        </w:r>
      </w:ins>
      <w:ins w:id="1460" w:author="Birklhuber Bernd" w:date="2025-06-19T10:46:00Z">
        <w:r w:rsidR="00D958CF">
          <w:t>5</w:t>
        </w:r>
      </w:ins>
      <w:ins w:id="1461" w:author="Gert Morlion" w:date="2024-08-23T14:46:00Z">
        <w:del w:id="1462" w:author="Birklhuber Bernd" w:date="2025-06-19T10:46:00Z">
          <w:r w:rsidR="006936D4" w:rsidDel="00D958CF">
            <w:delText>4</w:delText>
          </w:r>
        </w:del>
      </w:ins>
      <w:del w:id="1463" w:author="Gert Morlion" w:date="2024-08-23T14:46:00Z">
        <w:r w:rsidRPr="00D22CCD" w:rsidDel="006936D4">
          <w:delText>1</w:delText>
        </w:r>
        <w:r w:rsidR="007C303F" w:rsidRPr="00D22CCD" w:rsidDel="006936D4">
          <w:delText>9</w:delText>
        </w:r>
      </w:del>
      <w:commentRangeEnd w:id="1457"/>
      <w:r w:rsidR="00237A18">
        <w:rPr>
          <w:rStyle w:val="Kommentarzeichen"/>
        </w:rPr>
        <w:commentReference w:id="1457"/>
      </w:r>
      <w:commentRangeEnd w:id="1458"/>
      <w:r w:rsidR="00EC14B0">
        <w:rPr>
          <w:rStyle w:val="Kommentarzeichen"/>
        </w:rPr>
        <w:commentReference w:id="1458"/>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1464" w:author="Gert Morlion" w:date="2024-09-02T14:11:00Z"/>
          <w:lang w:val="en-US"/>
        </w:rPr>
      </w:pPr>
      <w:ins w:id="1465"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1466" w:author="Gert Morlion" w:date="2024-09-02T14:11:00Z"/>
        </w:rPr>
      </w:pPr>
      <w:del w:id="1467"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1468" w:author="Gert Morlion" w:date="2024-09-02T14:11:00Z"/>
        </w:rPr>
      </w:pPr>
      <w:del w:id="1469"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1470" w:author="Gert Morlion" w:date="2024-08-23T14:51:00Z"/>
          <w:rFonts w:cs="Arial"/>
          <w:color w:val="000000"/>
        </w:rPr>
      </w:pPr>
      <w:commentRangeStart w:id="1471"/>
      <w:commentRangeStart w:id="1472"/>
      <w:commentRangeStart w:id="1473"/>
      <w:del w:id="1474"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1475" w:author="Gert Morlion" w:date="2024-09-02T14:11:00Z"/>
        </w:rPr>
      </w:pPr>
      <w:del w:id="1476" w:author="Gert Morlion" w:date="2024-08-23T14:51:00Z">
        <w:r w:rsidRPr="00D22CCD" w:rsidDel="00B47466">
          <w:delText>fwj@wti.ac.cn</w:delText>
        </w:r>
        <w:r w:rsidR="007C303F" w:rsidRPr="00D22CCD" w:rsidDel="00B47466">
          <w:delText xml:space="preserve"> </w:delText>
        </w:r>
        <w:commentRangeEnd w:id="1471"/>
        <w:r w:rsidR="00E157AA" w:rsidDel="00B47466">
          <w:rPr>
            <w:rStyle w:val="Kommentarzeichen"/>
          </w:rPr>
          <w:commentReference w:id="1471"/>
        </w:r>
      </w:del>
      <w:commentRangeEnd w:id="1472"/>
      <w:del w:id="1477" w:author="Gert Morlion" w:date="2024-09-02T14:11:00Z">
        <w:r w:rsidR="004721B4" w:rsidDel="003C59D7">
          <w:rPr>
            <w:rStyle w:val="Kommentarzeichen"/>
          </w:rPr>
          <w:commentReference w:id="1472"/>
        </w:r>
      </w:del>
      <w:commentRangeEnd w:id="1473"/>
      <w:r w:rsidR="00870AAA">
        <w:rPr>
          <w:rStyle w:val="Kommentarzeichen"/>
        </w:rPr>
        <w:commentReference w:id="1473"/>
      </w:r>
    </w:p>
    <w:p w14:paraId="303AF43B" w14:textId="40A719F7" w:rsidR="00453023" w:rsidRPr="00D22CCD" w:rsidDel="003C59D7" w:rsidRDefault="007260E2" w:rsidP="3CCBF2F9">
      <w:pPr>
        <w:widowControl w:val="0"/>
        <w:spacing w:after="0" w:line="240" w:lineRule="auto"/>
        <w:ind w:left="1700"/>
        <w:jc w:val="left"/>
        <w:rPr>
          <w:del w:id="1478" w:author="Gert Morlion" w:date="2024-09-02T14:11:00Z"/>
        </w:rPr>
      </w:pPr>
      <w:del w:id="1479"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1480" w:author="Gert Morlion" w:date="2024-09-02T14:11:00Z"/>
        </w:rPr>
      </w:pPr>
      <w:del w:id="1481"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1482" w:author="Gert Morlion" w:date="2024-09-02T14:11:00Z"/>
        </w:rPr>
      </w:pPr>
      <w:del w:id="1483"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1484" w:author="Gert Morlion" w:date="2024-09-02T14:11:00Z"/>
        </w:rPr>
      </w:pPr>
      <w:del w:id="1485"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1486" w:author="Gert Morlion" w:date="2024-09-02T14:11:00Z"/>
        </w:rPr>
      </w:pPr>
      <w:del w:id="1487"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1488"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1489" w:author="Birklhuber Bernd" w:date="2025-06-19T10:46:00Z">
        <w:r w:rsidR="00D958CF">
          <w:rPr>
            <w:rFonts w:eastAsia="Times New Roman" w:cs="Arial"/>
            <w:lang w:eastAsia="en-GB"/>
          </w:rPr>
          <w:t>s</w:t>
        </w:r>
      </w:ins>
      <w:r w:rsidRPr="00D22CCD">
        <w:rPr>
          <w:rFonts w:eastAsia="Times New Roman" w:cs="Arial"/>
          <w:lang w:eastAsia="en-GB"/>
        </w:rPr>
        <w:t>://ienc.openecdis.org</w:t>
      </w:r>
      <w:ins w:id="1490" w:author="Birklhuber Bernd"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1491" w:author="Birklhuber Bernd" w:date="2025-06-19T10:55:00Z">
        <w:r w:rsidRPr="00D22CCD" w:rsidDel="00E844CE">
          <w:rPr>
            <w:lang w:val="en-US" w:eastAsia="de-AT"/>
          </w:rPr>
          <w:delText>,</w:delText>
        </w:r>
      </w:del>
      <w:r w:rsidRPr="00D22CCD">
        <w:rPr>
          <w:lang w:val="en-US" w:eastAsia="de-AT"/>
        </w:rPr>
        <w:t xml:space="preserve"> </w:t>
      </w:r>
      <w:ins w:id="1492" w:author="Birklhuber Bernd" w:date="2025-06-19T10:56:00Z">
        <w:r w:rsidR="00E844CE">
          <w:rPr>
            <w:lang w:val="en-US" w:eastAsia="de-AT"/>
          </w:rPr>
          <w:t xml:space="preserve">and </w:t>
        </w:r>
      </w:ins>
      <w:r w:rsidRPr="00D22CCD">
        <w:rPr>
          <w:lang w:val="en-US" w:eastAsia="de-AT"/>
        </w:rPr>
        <w:t>the Central Commission for Navigation on the Rhine (CCNR)</w:t>
      </w:r>
      <w:ins w:id="1493" w:author="Birklhuber Bernd"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1494" w:name="_Toc211003221"/>
      <w:r w:rsidRPr="00D22CCD">
        <w:rPr>
          <w:lang w:val="en-US" w:eastAsia="en-US"/>
        </w:rPr>
        <w:t>IEHG Product Specification Maintenance</w:t>
      </w:r>
      <w:bookmarkEnd w:id="1494"/>
    </w:p>
    <w:p w14:paraId="2CAFC400" w14:textId="77777777" w:rsidR="00453023" w:rsidRPr="00D22CCD" w:rsidRDefault="007260E2" w:rsidP="00C25061">
      <w:pPr>
        <w:pStyle w:val="berschrift3"/>
        <w:rPr>
          <w:lang w:val="en-US" w:eastAsia="en-US"/>
        </w:rPr>
      </w:pPr>
      <w:bookmarkStart w:id="1495" w:name="_Toc211003222"/>
      <w:r w:rsidRPr="00D22CCD">
        <w:rPr>
          <w:lang w:val="en-US" w:eastAsia="en-US"/>
        </w:rPr>
        <w:t>Introduction</w:t>
      </w:r>
      <w:bookmarkEnd w:id="1495"/>
    </w:p>
    <w:p w14:paraId="6DFEF4CF" w14:textId="317A9E1D" w:rsidR="00453023" w:rsidRPr="00D22CCD" w:rsidRDefault="007260E2">
      <w:pPr>
        <w:rPr>
          <w:lang w:val="en-US" w:eastAsia="en-US"/>
        </w:rPr>
      </w:pPr>
      <w:r w:rsidRPr="00D22CCD">
        <w:rPr>
          <w:lang w:val="en-US" w:eastAsia="en-US"/>
        </w:rPr>
        <w:t xml:space="preserve">Changes to S-401 will be released </w:t>
      </w:r>
      <w:del w:id="1496" w:author="Birklhuber Bernd"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bookmarkStart w:id="1497" w:name="_Toc211003223"/>
      <w:r w:rsidRPr="00D22CCD">
        <w:rPr>
          <w:lang w:val="en-US" w:eastAsia="en-US"/>
        </w:rPr>
        <w:t>New Edition</w:t>
      </w:r>
      <w:bookmarkEnd w:id="1497"/>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lastRenderedPageBreak/>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bookmarkStart w:id="1498" w:name="_Toc211003224"/>
      <w:r w:rsidRPr="00D22CCD">
        <w:rPr>
          <w:lang w:val="en-US" w:eastAsia="en-US"/>
        </w:rPr>
        <w:t>Revision</w:t>
      </w:r>
      <w:del w:id="1499" w:author="Gert Morlion" w:date="2024-08-23T15:01:00Z">
        <w:r w:rsidRPr="00D22CCD" w:rsidDel="001770C7">
          <w:rPr>
            <w:lang w:val="en-US" w:eastAsia="en-US"/>
          </w:rPr>
          <w:delText>s</w:delText>
        </w:r>
      </w:del>
      <w:bookmarkEnd w:id="1498"/>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1500" w:author="Gert Morlion" w:date="2024-08-23T15:03:00Z">
        <w:r w:rsidR="00FE65A0">
          <w:rPr>
            <w:sz w:val="20"/>
            <w:lang w:val="en-US"/>
          </w:rPr>
          <w:t>P</w:t>
        </w:r>
      </w:ins>
      <w:del w:id="1501" w:author="Gert Morlion" w:date="2024-08-23T15:03:00Z">
        <w:r w:rsidRPr="00D22CCD" w:rsidDel="00FE65A0">
          <w:rPr>
            <w:sz w:val="20"/>
            <w:lang w:val="en-US"/>
          </w:rPr>
          <w:delText>p</w:delText>
        </w:r>
      </w:del>
      <w:r w:rsidRPr="00D22CCD">
        <w:rPr>
          <w:sz w:val="20"/>
          <w:lang w:val="en-US"/>
        </w:rPr>
        <w:t xml:space="preserve">ortrayal </w:t>
      </w:r>
      <w:ins w:id="1502" w:author="Gert Morlion" w:date="2024-08-23T15:03:00Z">
        <w:r w:rsidR="00FE65A0">
          <w:rPr>
            <w:sz w:val="20"/>
            <w:lang w:val="en-US"/>
          </w:rPr>
          <w:t>C</w:t>
        </w:r>
      </w:ins>
      <w:del w:id="1503"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1504" w:author="Gert Morlion" w:date="2024-08-23T15:02:00Z">
        <w:r w:rsidR="00DC02DE">
          <w:rPr>
            <w:rFonts w:cs="Arial"/>
            <w:color w:val="000000"/>
            <w:lang w:val="en-US" w:eastAsia="en-US"/>
          </w:rPr>
          <w:t>P</w:t>
        </w:r>
      </w:ins>
      <w:del w:id="1505"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1506" w:author="Gert Morlion" w:date="2024-08-23T15:02:00Z">
        <w:r w:rsidR="00DC02DE">
          <w:rPr>
            <w:rFonts w:cs="Arial"/>
            <w:color w:val="000000"/>
            <w:lang w:val="en-US" w:eastAsia="en-US"/>
          </w:rPr>
          <w:t>C</w:t>
        </w:r>
      </w:ins>
      <w:del w:id="1507"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bookmarkStart w:id="1508" w:name="_Toc211003225"/>
      <w:r w:rsidRPr="00D22CCD">
        <w:rPr>
          <w:lang w:val="en-US" w:eastAsia="en-US"/>
        </w:rPr>
        <w:t>Clarification</w:t>
      </w:r>
      <w:bookmarkEnd w:id="1508"/>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bookmarkStart w:id="1509" w:name="_Toc211003226"/>
      <w:r w:rsidRPr="00D22CCD">
        <w:t>Version Numbers</w:t>
      </w:r>
      <w:bookmarkEnd w:id="1509"/>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Clarifications denoted as n.n.</w:t>
      </w:r>
      <w:r w:rsidRPr="00D22CCD">
        <w:rPr>
          <w:b/>
          <w:sz w:val="28"/>
        </w:rPr>
        <w:t>n</w:t>
      </w:r>
    </w:p>
    <w:p w14:paraId="35ED830B" w14:textId="77777777" w:rsidR="00453023" w:rsidRPr="00D22CCD" w:rsidRDefault="007260E2">
      <w:pPr>
        <w:pStyle w:val="berschrift1"/>
      </w:pPr>
      <w:bookmarkStart w:id="1510" w:name="_Toc225648278"/>
      <w:bookmarkStart w:id="1511" w:name="_Toc225065135"/>
      <w:bookmarkStart w:id="1512" w:name="_Toc211003227"/>
      <w:r w:rsidRPr="00D22CCD">
        <w:t>Specification Scopes</w:t>
      </w:r>
      <w:bookmarkEnd w:id="1510"/>
      <w:bookmarkEnd w:id="1511"/>
      <w:bookmarkEnd w:id="1512"/>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1513" w:name="_Toc225648279"/>
      <w:bookmarkStart w:id="1514" w:name="_Toc225065136"/>
      <w:bookmarkStart w:id="1515" w:name="_Toc211003228"/>
      <w:bookmarkStart w:id="1516" w:name="_Hlk7769148"/>
      <w:r w:rsidRPr="00D22CCD">
        <w:t xml:space="preserve">Dataset </w:t>
      </w:r>
      <w:bookmarkEnd w:id="1513"/>
      <w:bookmarkEnd w:id="1514"/>
      <w:r w:rsidRPr="00D22CCD">
        <w:t>Identification</w:t>
      </w:r>
      <w:bookmarkEnd w:id="1515"/>
    </w:p>
    <w:bookmarkEnd w:id="1516"/>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lastRenderedPageBreak/>
        <w:t>Abstract:</w:t>
      </w:r>
      <w:r w:rsidRPr="00D22CCD">
        <w:rPr>
          <w:sz w:val="18"/>
          <w:szCs w:val="18"/>
        </w:rPr>
        <w:t xml:space="preserve"> </w:t>
      </w:r>
      <w:r w:rsidRPr="00D22CCD">
        <w:rPr>
          <w:sz w:val="18"/>
          <w:szCs w:val="18"/>
        </w:rPr>
        <w:tab/>
      </w:r>
      <w:r w:rsidRPr="00D22CCD">
        <w:t>S-401 ENCs must be produced in accordance with the rules defined in the S-401 Product Specification. The S-401 Product specification contains all the information necessary to enable chart producers to produce a consistent IENC, and 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-1 MD_TopicCategroyCode</w:t>
      </w:r>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1517" w:author="Birklhuber Bernd" w:date="2025-03-07T11:45:00Z">
        <w:r w:rsidRPr="00D22CCD" w:rsidDel="003E7C8C">
          <w:delText xml:space="preserve">maximum </w:delText>
        </w:r>
      </w:del>
      <w:ins w:id="1518" w:author="Birklhuber Bernd"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1519" w:author="Birklhuber Bernd" w:date="2025-03-07T11:45:00Z">
        <w:r w:rsidR="003E7C8C">
          <w:t xml:space="preserve">maximum and </w:t>
        </w:r>
      </w:ins>
      <w:r w:rsidRPr="00D22CCD">
        <w:t xml:space="preserve">minimum display scale. </w:t>
      </w:r>
      <w:commentRangeStart w:id="1520"/>
      <w:commentRangeStart w:id="1521"/>
      <w:r w:rsidRPr="00D22CCD">
        <w:t xml:space="preserve">Values </w:t>
      </w:r>
      <w:ins w:id="1522" w:author="Gert Morlion" w:date="2024-08-23T15:06:00Z">
        <w:r w:rsidR="00BC2A25">
          <w:t xml:space="preserve">for optimum and minimum display </w:t>
        </w:r>
      </w:ins>
      <w:ins w:id="1523" w:author="Birklhuber Bernd" w:date="2025-03-07T11:45:00Z">
        <w:r w:rsidR="003E7C8C">
          <w:t xml:space="preserve">scales </w:t>
        </w:r>
      </w:ins>
      <w:r w:rsidRPr="00D22CCD">
        <w:t>must be taken from the following table:</w:t>
      </w:r>
      <w:commentRangeEnd w:id="1520"/>
      <w:r w:rsidR="00870AAA">
        <w:rPr>
          <w:rStyle w:val="Kommentarzeichen"/>
        </w:rPr>
        <w:commentReference w:id="1520"/>
      </w:r>
      <w:commentRangeEnd w:id="1521"/>
      <w:r w:rsidR="00F835A1">
        <w:rPr>
          <w:rStyle w:val="Kommentarzeichen"/>
        </w:rPr>
        <w:commentReference w:id="1521"/>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1524" w:author="Birklhuber Bernd"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1525" w:author="Birklhuber Bernd"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1526" w:author="Birklhuber Bernd"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1527" w:author="Birklhuber Bernd"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1528" w:author="Birklhuber Bernd"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1529" w:author="Birklhuber Bernd"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1530" w:author="Birklhuber Bernd"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1531" w:author="Birklhuber Bernd"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1532" w:author="Birklhuber Bernd"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1533" w:author="Birklhuber Bernd"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1534" w:author="Birklhuber Bernd"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1535" w:author="Birklhuber Bernd"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1536" w:author="Birklhuber Bernd"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1537" w:author="Birklhuber Bernd"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1538" w:author="Birklhuber Bernd"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1539" w:author="Birklhuber Bernd"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1540" w:author="Birklhuber Bernd"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1541" w:author="Birklhuber Bernd"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1542" w:author="Birklhuber Bernd"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1543" w:author="Birklhuber Bernd"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1544" w:author="Birklhuber Bernd"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1545" w:author="Birklhuber Bernd"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1546" w:author="Birklhuber Bernd"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1547" w:author="Birklhuber Bernd"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1548" w:author="Birklhuber Bernd"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1549" w:author="Birklhuber Bernd"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1550" w:author="Birklhuber Bernd"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1551" w:author="Birklhuber Bernd"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1552" w:author="Birklhuber Bernd"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1553" w:author="Birklhuber Bernd"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1554" w:author="Birklhuber Bernd"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1555" w:author="Birklhuber Bernd"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1556" w:author="Birklhuber Bernd"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lastRenderedPageBreak/>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1557" w:author="Birklhuber Bernd" w:date="2025-03-07T11:50:00Z">
              <w:r w:rsidDel="00F835A1">
                <w:delText>(only allowed on optimum and maximum display scale)</w:delText>
              </w:r>
            </w:del>
          </w:p>
        </w:tc>
      </w:tr>
      <w:tr w:rsidR="00F835A1" w:rsidRPr="00693533" w14:paraId="4E3A7793" w14:textId="77777777" w:rsidTr="008B2C4D">
        <w:trPr>
          <w:jc w:val="center"/>
          <w:ins w:id="1558" w:author="Birklhuber Bernd"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1559" w:author="Birklhuber Bernd" w:date="2025-03-07T11:49:00Z"/>
              </w:rPr>
            </w:pPr>
            <w:ins w:id="1560" w:author="Birklhuber Bernd" w:date="2025-03-07T11:49:00Z">
              <w:r>
                <w:t>1:</w:t>
              </w:r>
            </w:ins>
            <w:ins w:id="1561" w:author="Birklhuber Bernd" w:date="2025-03-07T11:50:00Z">
              <w:r>
                <w:t>500</w:t>
              </w:r>
            </w:ins>
          </w:p>
        </w:tc>
      </w:tr>
      <w:tr w:rsidR="00F835A1" w:rsidRPr="00693533" w14:paraId="2BC9CE2A" w14:textId="77777777" w:rsidTr="008B2C4D">
        <w:trPr>
          <w:jc w:val="center"/>
          <w:ins w:id="1562" w:author="Birklhuber Bernd"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1563" w:author="Birklhuber Bernd" w:date="2025-03-07T11:50:00Z"/>
              </w:rPr>
            </w:pPr>
            <w:ins w:id="1564" w:author="Birklhuber Bernd"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243DACD4" w:rsidR="00B53CCE" w:rsidRPr="007F078C" w:rsidRDefault="00B53CCE" w:rsidP="00B53CCE">
      <w:pPr>
        <w:pStyle w:val="Beschriftung"/>
        <w:spacing w:line="240" w:lineRule="auto"/>
        <w:jc w:val="right"/>
        <w:rPr>
          <w:ins w:id="1565" w:author="Gert Morlion" w:date="2024-08-23T15:07:00Z"/>
          <w:sz w:val="18"/>
          <w:szCs w:val="18"/>
        </w:rPr>
      </w:pPr>
      <w:ins w:id="1566"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ins>
      <w:ins w:id="1567" w:author="Birklhuber Bernd" w:date="2025-11-19T11:27:00Z">
        <w:r w:rsidR="0099529F">
          <w:rPr>
            <w:noProof/>
            <w:sz w:val="18"/>
            <w:szCs w:val="18"/>
          </w:rPr>
          <w:t>1</w:t>
        </w:r>
      </w:ins>
      <w:ins w:id="1568" w:author="Gert Morlion" w:date="2024-08-23T15:07:00Z">
        <w:r w:rsidRPr="007F078C">
          <w:rPr>
            <w:sz w:val="18"/>
            <w:szCs w:val="18"/>
          </w:rPr>
          <w:fldChar w:fldCharType="end"/>
        </w:r>
        <w:r w:rsidRPr="007F078C">
          <w:rPr>
            <w:sz w:val="18"/>
            <w:szCs w:val="18"/>
          </w:rPr>
          <w:t xml:space="preserve"> – </w:t>
        </w:r>
      </w:ins>
      <w:ins w:id="1569" w:author="Birklhuber Bernd" w:date="2025-06-19T11:03:00Z">
        <w:r w:rsidR="00E844CE">
          <w:rPr>
            <w:sz w:val="18"/>
            <w:szCs w:val="18"/>
          </w:rPr>
          <w:t>I</w:t>
        </w:r>
      </w:ins>
      <w:ins w:id="1570"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1571" w:name="_Toc225648280"/>
      <w:bookmarkStart w:id="1572" w:name="_Toc225065137"/>
      <w:bookmarkStart w:id="1573" w:name="_Toc211003229"/>
      <w:r w:rsidRPr="00D22CCD">
        <w:t>Data Content and structure</w:t>
      </w:r>
      <w:bookmarkEnd w:id="1571"/>
      <w:bookmarkEnd w:id="1572"/>
      <w:bookmarkEnd w:id="1573"/>
    </w:p>
    <w:p w14:paraId="58C2AAE6" w14:textId="77777777" w:rsidR="00453023" w:rsidRPr="00D22CCD" w:rsidRDefault="007260E2">
      <w:pPr>
        <w:pStyle w:val="berschrift2"/>
      </w:pPr>
      <w:bookmarkStart w:id="1574" w:name="_Toc211003230"/>
      <w:bookmarkStart w:id="1575" w:name="_Toc225648281"/>
      <w:bookmarkStart w:id="1576" w:name="_Toc225065138"/>
      <w:r w:rsidRPr="00D22CCD">
        <w:t>Introduction</w:t>
      </w:r>
      <w:bookmarkEnd w:id="1574"/>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1577" w:name="_Toc211003231"/>
      <w:r w:rsidRPr="00D22CCD">
        <w:lastRenderedPageBreak/>
        <w:t>Application Schema</w:t>
      </w:r>
      <w:bookmarkEnd w:id="1575"/>
      <w:bookmarkEnd w:id="1576"/>
      <w:bookmarkEnd w:id="1577"/>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1578" w:name="_Toc225648301"/>
      <w:bookmarkStart w:id="1579" w:name="_Toc225065158"/>
      <w:bookmarkStart w:id="1580" w:name="_Toc211003232"/>
      <w:bookmarkStart w:id="1581" w:name="_Toc225648282"/>
      <w:bookmarkStart w:id="1582" w:name="_Toc225065139"/>
      <w:r w:rsidRPr="00D22CCD">
        <w:t>Feature Catalogue</w:t>
      </w:r>
      <w:bookmarkEnd w:id="1578"/>
      <w:bookmarkEnd w:id="1579"/>
      <w:bookmarkEnd w:id="1580"/>
      <w:r w:rsidRPr="00D22CCD">
        <w:t xml:space="preserve"> </w:t>
      </w:r>
    </w:p>
    <w:p w14:paraId="5594B335" w14:textId="77777777" w:rsidR="00453023" w:rsidRPr="00D22CCD" w:rsidRDefault="007260E2">
      <w:pPr>
        <w:pStyle w:val="berschrift3"/>
        <w:jc w:val="both"/>
        <w:rPr>
          <w:lang w:eastAsia="en-US"/>
        </w:rPr>
      </w:pPr>
      <w:bookmarkStart w:id="1583" w:name="_Toc211003233"/>
      <w:r w:rsidRPr="00D22CCD">
        <w:rPr>
          <w:lang w:eastAsia="en-US"/>
        </w:rPr>
        <w:t>Introduction</w:t>
      </w:r>
      <w:bookmarkEnd w:id="1583"/>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1584"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1585" w:author="Gert Morlion" w:date="2023-06-05T13:29:00Z"/>
        </w:rPr>
      </w:pPr>
      <w:bookmarkStart w:id="1586" w:name="_Toc211003234"/>
      <w:r w:rsidRPr="00D22CCD">
        <w:t>Feature Types</w:t>
      </w:r>
      <w:bookmarkEnd w:id="1586"/>
      <w:r w:rsidRPr="00D22CCD">
        <w:t xml:space="preserve"> </w:t>
      </w:r>
      <w:bookmarkEnd w:id="1581"/>
      <w:bookmarkEnd w:id="1582"/>
    </w:p>
    <w:p w14:paraId="265BF3AD" w14:textId="0EFAEF35" w:rsidR="005903DD" w:rsidRPr="005903DD" w:rsidRDefault="005903DD" w:rsidP="005903DD">
      <w:commentRangeStart w:id="1587"/>
      <w:commentRangeStart w:id="1588"/>
      <w:ins w:id="1589" w:author="Gert Morlion" w:date="2023-06-05T13:29:00Z">
        <w:r>
          <w:t xml:space="preserve">Details of feature types can be found in Annex A – </w:t>
        </w:r>
        <w:r>
          <w:rPr>
            <w:i/>
            <w:iCs/>
          </w:rPr>
          <w:t>Data Classification and Encoding Guide</w:t>
        </w:r>
        <w:r>
          <w:t xml:space="preserve">, clause </w:t>
        </w:r>
      </w:ins>
      <w:ins w:id="1590" w:author="Gert Morlion" w:date="2024-08-23T15:09:00Z">
        <w:r w:rsidR="00E652BD">
          <w:t>2.1</w:t>
        </w:r>
      </w:ins>
      <w:ins w:id="1591" w:author="Gert Morlion" w:date="2023-06-05T13:29:00Z">
        <w:r>
          <w:t xml:space="preserve"> and Sections </w:t>
        </w:r>
      </w:ins>
      <w:ins w:id="1592" w:author="Gert Morlion" w:date="2024-08-23T15:09:00Z">
        <w:r w:rsidR="00E652BD">
          <w:t>3-23</w:t>
        </w:r>
      </w:ins>
      <w:ins w:id="1593" w:author="Gert Morlion" w:date="2023-06-05T13:29:00Z">
        <w:r>
          <w:t>.</w:t>
        </w:r>
      </w:ins>
      <w:commentRangeEnd w:id="1587"/>
      <w:ins w:id="1594" w:author="Gert Morlion" w:date="2024-08-23T15:09:00Z">
        <w:r w:rsidR="00B02D9B">
          <w:rPr>
            <w:rStyle w:val="Kommentarzeichen"/>
          </w:rPr>
          <w:commentReference w:id="1587"/>
        </w:r>
      </w:ins>
      <w:commentRangeEnd w:id="1588"/>
      <w:r w:rsidR="00553979">
        <w:rPr>
          <w:rStyle w:val="Kommentarzeichen"/>
        </w:rPr>
        <w:commentReference w:id="1588"/>
      </w:r>
    </w:p>
    <w:p w14:paraId="3F0D75BD" w14:textId="77777777" w:rsidR="00453023" w:rsidRPr="00D22CCD" w:rsidRDefault="007260E2">
      <w:pPr>
        <w:pStyle w:val="berschrift4"/>
        <w:jc w:val="both"/>
        <w:rPr>
          <w:rFonts w:eastAsia="Times New Roman" w:cs="Arial"/>
          <w:lang w:eastAsia="en-US"/>
        </w:rPr>
      </w:pPr>
      <w:bookmarkStart w:id="1595" w:name="_Toc225648283"/>
      <w:bookmarkStart w:id="1596" w:name="_Toc225065140"/>
      <w:r w:rsidRPr="00D22CCD">
        <w:t xml:space="preserve">Geographic </w:t>
      </w:r>
    </w:p>
    <w:p w14:paraId="026AA629" w14:textId="77777777" w:rsidR="00453023" w:rsidRDefault="007260E2">
      <w:pPr>
        <w:rPr>
          <w:ins w:id="1597"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1598" w:author="Gert Morlion" w:date="2023-06-05T13:30:00Z"/>
        </w:rPr>
      </w:pPr>
      <w:commentRangeStart w:id="1599"/>
      <w:ins w:id="1600" w:author="Gert Morlion" w:date="2023-06-05T13:30:00Z">
        <w:r>
          <w:t xml:space="preserve">Details of feature types can be found in Annex A – </w:t>
        </w:r>
        <w:r>
          <w:rPr>
            <w:i/>
            <w:iCs/>
          </w:rPr>
          <w:t>Data Classification and Encoding Guide</w:t>
        </w:r>
        <w:r>
          <w:t xml:space="preserve">, clause </w:t>
        </w:r>
      </w:ins>
      <w:ins w:id="1601" w:author="Gert Morlion" w:date="2024-08-23T15:09:00Z">
        <w:r w:rsidR="00B02D9B">
          <w:t>2.</w:t>
        </w:r>
      </w:ins>
      <w:ins w:id="1602" w:author="Gert Morlion" w:date="2024-08-23T15:10:00Z">
        <w:r w:rsidR="00B02D9B">
          <w:t>1</w:t>
        </w:r>
      </w:ins>
      <w:ins w:id="1603" w:author="Gert Morlion" w:date="2023-06-05T13:30:00Z">
        <w:r>
          <w:t xml:space="preserve"> and Sections </w:t>
        </w:r>
      </w:ins>
      <w:ins w:id="1604" w:author="Gert Morlion" w:date="2024-08-23T15:10:00Z">
        <w:r w:rsidR="00B02D9B">
          <w:t>4-22</w:t>
        </w:r>
      </w:ins>
      <w:ins w:id="1605" w:author="Gert Morlion" w:date="2023-06-05T13:30:00Z">
        <w:r>
          <w:t>.</w:t>
        </w:r>
      </w:ins>
      <w:commentRangeEnd w:id="1599"/>
      <w:ins w:id="1606" w:author="Gert Morlion" w:date="2024-08-23T15:10:00Z">
        <w:r w:rsidR="00B02D9B">
          <w:rPr>
            <w:rStyle w:val="Kommentarzeichen"/>
          </w:rPr>
          <w:commentReference w:id="1599"/>
        </w:r>
      </w:ins>
    </w:p>
    <w:p w14:paraId="507525D8" w14:textId="77777777" w:rsidR="00453023" w:rsidRPr="00D22CCD" w:rsidRDefault="007260E2">
      <w:pPr>
        <w:pStyle w:val="berschrift5"/>
        <w:jc w:val="both"/>
      </w:pPr>
      <w:bookmarkStart w:id="1607" w:name="_Toc225648288"/>
      <w:bookmarkStart w:id="1608" w:name="_Toc225065145"/>
      <w:r w:rsidRPr="00D22CCD">
        <w:t xml:space="preserve">Skin of the Earth </w:t>
      </w:r>
      <w:bookmarkEnd w:id="1607"/>
      <w:bookmarkEnd w:id="1608"/>
    </w:p>
    <w:p w14:paraId="12859C8D" w14:textId="3D4DB02C" w:rsidR="00A81161" w:rsidRPr="005903DD" w:rsidRDefault="00A81161" w:rsidP="00A81161">
      <w:pPr>
        <w:rPr>
          <w:ins w:id="1609" w:author="Gert Morlion" w:date="2023-06-05T13:30:00Z"/>
        </w:rPr>
      </w:pPr>
      <w:commentRangeStart w:id="1610"/>
      <w:ins w:id="1611" w:author="Gert Morlion" w:date="2023-06-05T13:30:00Z">
        <w:r>
          <w:t xml:space="preserve">Details of feature </w:t>
        </w:r>
      </w:ins>
      <w:ins w:id="1612" w:author="Gert Morlion" w:date="2023-06-05T13:37:00Z">
        <w:r w:rsidR="0027323D">
          <w:t>comprising the Skin of the Earth</w:t>
        </w:r>
      </w:ins>
      <w:ins w:id="1613" w:author="Gert Morlion" w:date="2023-06-05T13:30:00Z">
        <w:r>
          <w:t xml:space="preserve"> can be found in Annex A – </w:t>
        </w:r>
        <w:r>
          <w:rPr>
            <w:i/>
            <w:iCs/>
          </w:rPr>
          <w:t>Data Classification and Encoding Guide</w:t>
        </w:r>
        <w:r>
          <w:t xml:space="preserve">, clause </w:t>
        </w:r>
      </w:ins>
      <w:ins w:id="1614" w:author="Gert Morlion" w:date="2024-08-23T15:10:00Z">
        <w:r w:rsidR="00E4522A">
          <w:t>2.5.1.1</w:t>
        </w:r>
      </w:ins>
      <w:ins w:id="1615" w:author="Gert Morlion" w:date="2023-06-05T13:30:00Z">
        <w:r>
          <w:t>.</w:t>
        </w:r>
      </w:ins>
      <w:commentRangeEnd w:id="1610"/>
      <w:ins w:id="1616" w:author="Gert Morlion" w:date="2024-08-23T15:10:00Z">
        <w:r w:rsidR="00B02D9B">
          <w:rPr>
            <w:rStyle w:val="Kommentarzeichen"/>
          </w:rPr>
          <w:commentReference w:id="1610"/>
        </w:r>
      </w:ins>
    </w:p>
    <w:p w14:paraId="3939BD18" w14:textId="165D7C27" w:rsidR="00453023" w:rsidRPr="00A81161" w:rsidDel="00523061" w:rsidRDefault="007260E2" w:rsidP="00BA04DE">
      <w:pPr>
        <w:rPr>
          <w:del w:id="1617" w:author="Gert Morlion" w:date="2023-06-05T13:31:00Z"/>
          <w:strike/>
        </w:rPr>
      </w:pPr>
      <w:del w:id="1618" w:author="Gert Morlion" w:date="2023-06-05T13:31:00Z">
        <w:r w:rsidRPr="00A81161" w:rsidDel="00523061">
          <w:rPr>
            <w:strike/>
          </w:rPr>
          <w:delText xml:space="preserve">Each </w:delText>
        </w:r>
        <w:r w:rsidRPr="00BA04DE" w:rsidDel="00523061">
          <w:delText>area</w:delText>
        </w:r>
        <w:r w:rsidRPr="00A81161" w:rsidDel="00523061">
          <w:rPr>
            <w:strike/>
          </w:rPr>
          <w:delText xml:space="preserve">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619" w:author="Gert Morlion" w:date="2023-06-05T13:31:00Z"/>
        </w:rPr>
      </w:pPr>
      <w:del w:id="1620"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1621" w:author="Gert Morlion" w:date="2023-06-05T13:31:00Z"/>
        </w:rPr>
      </w:pPr>
      <w:del w:id="1622"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623" w:author="Gert Morlion" w:date="2023-06-05T13:31:00Z"/>
        </w:rPr>
      </w:pPr>
      <w:del w:id="1624"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625" w:author="Gert Morlion" w:date="2023-06-05T13:31:00Z"/>
          <w:b/>
        </w:rPr>
      </w:pPr>
      <w:del w:id="1626"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627" w:author="Gert Morlion" w:date="2023-06-05T13:31:00Z"/>
          <w:b/>
        </w:rPr>
      </w:pPr>
      <w:del w:id="1628"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629" w:author="Gert Morlion" w:date="2023-06-05T13:31:00Z"/>
        </w:rPr>
      </w:pPr>
      <w:del w:id="1630"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631" w:author="Gert Morlion" w:date="2023-06-05T13:31:00Z"/>
          <w:color w:val="000000"/>
        </w:rPr>
      </w:pPr>
      <w:del w:id="1632"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lastRenderedPageBreak/>
        <w:t>Meta</w:t>
      </w:r>
      <w:ins w:id="1633" w:author="Gert Morlion" w:date="2023-06-05T13:31:00Z">
        <w:r w:rsidR="00D55B09">
          <w:t>data features</w:t>
        </w:r>
      </w:ins>
      <w:del w:id="1634" w:author="Gert Morlion" w:date="2023-06-05T13:31:00Z">
        <w:r w:rsidRPr="00D22CCD" w:rsidDel="00D55B09">
          <w:delText xml:space="preserve"> </w:delText>
        </w:r>
        <w:bookmarkEnd w:id="1595"/>
        <w:bookmarkEnd w:id="1596"/>
        <w:r w:rsidRPr="00D22CCD" w:rsidDel="00D55B09">
          <w:delText xml:space="preserve"> </w:delText>
        </w:r>
      </w:del>
    </w:p>
    <w:p w14:paraId="4D291B26" w14:textId="2542C22F" w:rsidR="00D55B09" w:rsidRPr="005903DD" w:rsidRDefault="00D55B09" w:rsidP="00D55B09">
      <w:pPr>
        <w:rPr>
          <w:ins w:id="1635" w:author="Gert Morlion" w:date="2023-06-05T13:31:00Z"/>
        </w:rPr>
      </w:pPr>
      <w:bookmarkStart w:id="1636" w:name="_Toc225648284"/>
      <w:bookmarkStart w:id="1637" w:name="_Toc225065141"/>
      <w:commentRangeStart w:id="1638"/>
      <w:ins w:id="1639" w:author="Gert Morlion" w:date="2023-06-05T13:31:00Z">
        <w:r>
          <w:t xml:space="preserve">Details of </w:t>
        </w:r>
      </w:ins>
      <w:ins w:id="1640" w:author="Gert Morlion" w:date="2023-06-05T13:36:00Z">
        <w:r w:rsidR="0027323D">
          <w:t>metadata feature</w:t>
        </w:r>
      </w:ins>
      <w:ins w:id="1641" w:author="Gert Morlion" w:date="2023-06-05T13:31:00Z">
        <w:r>
          <w:t xml:space="preserve"> types can be found in Annex A – </w:t>
        </w:r>
        <w:r>
          <w:rPr>
            <w:i/>
            <w:iCs/>
          </w:rPr>
          <w:t>Data Classification and Encoding Guide</w:t>
        </w:r>
        <w:r>
          <w:t xml:space="preserve">, clause </w:t>
        </w:r>
      </w:ins>
      <w:ins w:id="1642" w:author="Gert Morlion" w:date="2024-08-23T15:11:00Z">
        <w:r w:rsidR="00E4522A">
          <w:t>2.1</w:t>
        </w:r>
      </w:ins>
      <w:ins w:id="1643" w:author="Gert Morlion" w:date="2023-06-05T13:31:00Z">
        <w:r>
          <w:t xml:space="preserve"> and Section </w:t>
        </w:r>
      </w:ins>
      <w:ins w:id="1644" w:author="Gert Morlion" w:date="2024-08-23T15:11:00Z">
        <w:r w:rsidR="00607FB3">
          <w:t>3</w:t>
        </w:r>
      </w:ins>
      <w:ins w:id="1645" w:author="Gert Morlion" w:date="2023-06-05T13:31:00Z">
        <w:r>
          <w:t>.</w:t>
        </w:r>
      </w:ins>
      <w:commentRangeEnd w:id="1638"/>
      <w:ins w:id="1646" w:author="Gert Morlion" w:date="2024-08-23T15:11:00Z">
        <w:r w:rsidR="00E4522A">
          <w:rPr>
            <w:rStyle w:val="Kommentarzeichen"/>
          </w:rPr>
          <w:commentReference w:id="1638"/>
        </w:r>
      </w:ins>
    </w:p>
    <w:p w14:paraId="1D31067E" w14:textId="7060D06F" w:rsidR="00453023" w:rsidRPr="00D22CCD" w:rsidDel="00D55B09" w:rsidRDefault="007260E2">
      <w:pPr>
        <w:rPr>
          <w:del w:id="1647" w:author="Gert Morlion" w:date="2023-06-05T13:31:00Z"/>
          <w:rFonts w:cs="Arial"/>
          <w:color w:val="000000"/>
          <w:lang w:val="en-US" w:eastAsia="en-US"/>
        </w:rPr>
      </w:pPr>
      <w:del w:id="1648"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t>Cartographic</w:t>
      </w:r>
    </w:p>
    <w:p w14:paraId="4937F5AF" w14:textId="1308FCA0" w:rsidR="00D55B09" w:rsidRPr="005903DD" w:rsidRDefault="00D55B09" w:rsidP="00D55B09">
      <w:pPr>
        <w:rPr>
          <w:ins w:id="1649" w:author="Gert Morlion" w:date="2023-06-05T13:32:00Z"/>
        </w:rPr>
      </w:pPr>
      <w:commentRangeStart w:id="1650"/>
      <w:ins w:id="1651" w:author="Gert Morlion" w:date="2023-06-05T13:32:00Z">
        <w:r>
          <w:t xml:space="preserve">Details of </w:t>
        </w:r>
      </w:ins>
      <w:ins w:id="1652" w:author="Gert Morlion" w:date="2023-06-05T13:36:00Z">
        <w:r w:rsidR="0027323D">
          <w:t>cartographic feature</w:t>
        </w:r>
      </w:ins>
      <w:ins w:id="1653" w:author="Gert Morlion" w:date="2023-06-05T13:32:00Z">
        <w:r>
          <w:t xml:space="preserve"> types can be found in Annex A – </w:t>
        </w:r>
        <w:r>
          <w:rPr>
            <w:i/>
            <w:iCs/>
          </w:rPr>
          <w:t>Data Classification and Encoding Guide</w:t>
        </w:r>
        <w:r>
          <w:t xml:space="preserve">, clause </w:t>
        </w:r>
      </w:ins>
      <w:ins w:id="1654" w:author="Gert Morlion" w:date="2024-08-23T15:41:00Z">
        <w:r w:rsidR="00DE6902">
          <w:t>2.1</w:t>
        </w:r>
      </w:ins>
      <w:ins w:id="1655" w:author="Gert Morlion" w:date="2023-06-05T13:32:00Z">
        <w:r>
          <w:t xml:space="preserve"> and Section </w:t>
        </w:r>
      </w:ins>
      <w:ins w:id="1656" w:author="Gert Morlion" w:date="2024-08-23T15:41:00Z">
        <w:r w:rsidR="000D538C">
          <w:t>23</w:t>
        </w:r>
      </w:ins>
      <w:ins w:id="1657" w:author="Gert Morlion" w:date="2023-06-05T13:32:00Z">
        <w:r>
          <w:t>.</w:t>
        </w:r>
      </w:ins>
      <w:commentRangeEnd w:id="1650"/>
      <w:ins w:id="1658" w:author="Gert Morlion" w:date="2024-08-23T15:44:00Z">
        <w:r w:rsidR="009D0F4A">
          <w:rPr>
            <w:rStyle w:val="Kommentarzeichen"/>
          </w:rPr>
          <w:commentReference w:id="1650"/>
        </w:r>
      </w:ins>
    </w:p>
    <w:p w14:paraId="3D7C55B5" w14:textId="16DD7757" w:rsidR="00453023" w:rsidRPr="00D22CCD" w:rsidDel="00D55B09" w:rsidRDefault="007260E2">
      <w:pPr>
        <w:rPr>
          <w:del w:id="1659" w:author="Gert Morlion" w:date="2023-06-05T13:32:00Z"/>
          <w:lang w:val="en-US" w:eastAsia="en-US"/>
        </w:rPr>
      </w:pPr>
      <w:del w:id="1660"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1661" w:name="_Toc211003235"/>
      <w:bookmarkStart w:id="1662" w:name="_Toc225648285"/>
      <w:bookmarkStart w:id="1663" w:name="_Toc225065142"/>
      <w:bookmarkEnd w:id="1636"/>
      <w:bookmarkEnd w:id="1637"/>
      <w:r w:rsidRPr="00D22CCD">
        <w:t>Feature Relationship</w:t>
      </w:r>
      <w:bookmarkEnd w:id="1661"/>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1664" w:author="Gert Morlion" w:date="2024-11-21T09:43:00Z"/>
        </w:rPr>
      </w:pPr>
      <w:bookmarkStart w:id="1665" w:name="_Ref307922365"/>
      <w:commentRangeStart w:id="1666"/>
      <w:del w:id="1667" w:author="Gert Morlion" w:date="2024-11-21T09:43:00Z">
        <w:r w:rsidRPr="00D22CCD" w:rsidDel="001D5DB1">
          <w:delText>Information Association</w:delText>
        </w:r>
      </w:del>
    </w:p>
    <w:p w14:paraId="0438AD12" w14:textId="640FE47B" w:rsidR="00453023" w:rsidRPr="00D22CCD" w:rsidDel="001D5DB1" w:rsidRDefault="007260E2">
      <w:pPr>
        <w:rPr>
          <w:del w:id="1668" w:author="Gert Morlion" w:date="2024-11-21T09:43:00Z"/>
        </w:rPr>
      </w:pPr>
      <w:del w:id="1669"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1670" w:author="Gert Morlion" w:date="2024-11-21T09:43:00Z"/>
          <w:sz w:val="18"/>
          <w:szCs w:val="18"/>
        </w:rPr>
      </w:pPr>
      <w:del w:id="1671"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1672" w:author="Gert Morlion" w:date="2024-11-21T09:43:00Z"/>
        </w:rPr>
      </w:pPr>
    </w:p>
    <w:p w14:paraId="645539DB" w14:textId="6BC3FF3B" w:rsidR="00453023" w:rsidRPr="00D22CCD" w:rsidDel="001D5DB1" w:rsidRDefault="006B5017">
      <w:pPr>
        <w:keepNext/>
        <w:jc w:val="center"/>
        <w:rPr>
          <w:del w:id="1673" w:author="Gert Morlion" w:date="2024-11-21T09:43:00Z"/>
        </w:rPr>
      </w:pPr>
      <w:del w:id="1674"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5pt;height:88.5pt;visibility:visible;mso-width-percent:0;mso-height-percent:0;mso-width-percent:0;mso-height-percent:0">
              <v:imagedata r:id="rId19" o:title=""/>
            </v:shape>
          </w:pict>
        </w:r>
      </w:del>
    </w:p>
    <w:p w14:paraId="3499717B" w14:textId="3D6495A3" w:rsidR="00453023" w:rsidRPr="00D22CCD" w:rsidDel="001D5DB1" w:rsidRDefault="007260E2">
      <w:pPr>
        <w:pStyle w:val="Beschriftung"/>
        <w:jc w:val="center"/>
        <w:rPr>
          <w:del w:id="1675" w:author="Gert Morlion" w:date="2024-11-21T09:43:00Z"/>
        </w:rPr>
      </w:pPr>
      <w:del w:id="1676" w:author="Gert Morlion" w:date="2024-11-21T09:43:00Z">
        <w:r w:rsidRPr="00D22CCD" w:rsidDel="001D5DB1">
          <w:delText xml:space="preserve">Figure </w:delText>
        </w:r>
        <w:r w:rsidDel="001D5DB1">
          <w:fldChar w:fldCharType="begin"/>
        </w:r>
        <w:r w:rsidDel="001D5DB1">
          <w:delInstrText xml:space="preserve"> SEQ Figure \* ARABIC </w:delInstrText>
        </w:r>
        <w:r w:rsidDel="001D5DB1">
          <w:fldChar w:fldCharType="separate"/>
        </w:r>
        <w:r w:rsidRPr="00D22CCD" w:rsidDel="001D5DB1">
          <w:rPr>
            <w:noProof/>
          </w:rPr>
          <w:delText>1</w:delText>
        </w:r>
        <w:r w:rsidDel="001D5DB1">
          <w:rPr>
            <w:noProof/>
          </w:rPr>
          <w:fldChar w:fldCharType="end"/>
        </w:r>
        <w:r w:rsidRPr="00D22CCD" w:rsidDel="001D5DB1">
          <w:delText xml:space="preserve"> - Information Association</w:delText>
        </w:r>
        <w:commentRangeEnd w:id="1666"/>
        <w:r w:rsidR="006A7C19" w:rsidDel="001D5DB1">
          <w:rPr>
            <w:rStyle w:val="Kommentarzeichen"/>
            <w:b w:val="0"/>
          </w:rPr>
          <w:commentReference w:id="1666"/>
        </w:r>
      </w:del>
    </w:p>
    <w:p w14:paraId="7DA35D3D" w14:textId="77777777" w:rsidR="00453023" w:rsidRPr="00D22CCD" w:rsidRDefault="007260E2">
      <w:pPr>
        <w:pStyle w:val="berschrift4"/>
        <w:jc w:val="both"/>
      </w:pPr>
      <w:r w:rsidRPr="00D22CCD">
        <w:t>Feature Association</w:t>
      </w:r>
      <w:bookmarkEnd w:id="1665"/>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27C4EAA6" w:rsidR="00453023" w:rsidRPr="00D22CCD" w:rsidRDefault="00000000">
      <w:pPr>
        <w:pStyle w:val="Small"/>
        <w:jc w:val="both"/>
        <w:rPr>
          <w:sz w:val="18"/>
          <w:szCs w:val="18"/>
        </w:rPr>
      </w:pPr>
      <w:del w:id="1677" w:author="Birklhuber Bernd" w:date="2025-09-29T13:38:00Z">
        <w:r>
          <w:rPr>
            <w:noProof/>
          </w:rPr>
          <w:pict w14:anchorId="3C14C697">
            <v:shape id="Picture 2" o:spid="_x0000_s2092"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20" o:title="A black text on a white background&#10;&#10;Description automatically generated"/>
              <w10:wrap type="topAndBottom" anchorx="margin"/>
            </v:shape>
          </w:pict>
        </w:r>
      </w:del>
      <w:commentRangeStart w:id="1678"/>
      <w:r w:rsidR="007260E2" w:rsidRPr="00D22CCD">
        <w:rPr>
          <w:sz w:val="18"/>
          <w:szCs w:val="18"/>
        </w:rPr>
        <w:t xml:space="preserve">EXAMPLE </w:t>
      </w:r>
      <w:r w:rsidR="007260E2" w:rsidRPr="00D22CCD">
        <w:rPr>
          <w:sz w:val="18"/>
          <w:szCs w:val="18"/>
        </w:rPr>
        <w:tab/>
      </w:r>
      <w:r w:rsidR="007260E2" w:rsidRPr="00D22CCD">
        <w:rPr>
          <w:sz w:val="18"/>
          <w:szCs w:val="18"/>
        </w:rPr>
        <w:tab/>
      </w:r>
      <w:ins w:id="1679" w:author="Birklhuber Bernd"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 xml:space="preserve">Traffic Separation Scheme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1680" w:author="Birklhuber Bernd"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1678"/>
        <w:r w:rsidR="00F835A1" w:rsidDel="007E10D3">
          <w:rPr>
            <w:rStyle w:val="Kommentarzeichen"/>
            <w:rFonts w:eastAsia="MS Mincho"/>
            <w:snapToGrid/>
            <w:szCs w:val="20"/>
            <w:lang w:eastAsia="ja-JP"/>
          </w:rPr>
          <w:commentReference w:id="1678"/>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Default="006B501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ins w:id="1681" w:author="Birklhuber Bernd" w:date="2025-09-29T13:37:00Z"/>
          <w:rFonts w:cs="Arial"/>
          <w:b/>
          <w:noProof/>
          <w:color w:val="000000"/>
          <w:lang w:val="en-US" w:eastAsia="ko-KR"/>
        </w:rPr>
      </w:pPr>
      <w:del w:id="1682" w:author="Birklhuber Bernd" w:date="2025-06-19T11:21:00Z">
        <w:r>
          <w:rPr>
            <w:rFonts w:cs="Arial"/>
            <w:b/>
            <w:noProof/>
            <w:color w:val="000000"/>
            <w:lang w:val="en-US" w:eastAsia="ko-KR"/>
          </w:rPr>
          <w:pict w14:anchorId="11BCFF1B">
            <v:shape id="_x0000_i1026" type="#_x0000_t75" alt="" style="width:419.25pt;height:99pt;visibility:visible;mso-width-percent:0;mso-height-percent:0;mso-width-percent:0;mso-height-percent:0">
              <v:imagedata r:id="rId21" o:title=""/>
            </v:shape>
          </w:pict>
        </w:r>
      </w:del>
    </w:p>
    <w:p w14:paraId="4629E944" w14:textId="16ACB80A" w:rsidR="00D51E57" w:rsidRPr="00D22CCD" w:rsidRDefault="006B501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ins w:id="1683" w:author="Birklhuber Bernd" w:date="2025-09-29T13:37:00Z">
        <w:r>
          <w:pict w14:anchorId="7B1D0A6E">
            <v:shape id="_x0000_i1027" type="#_x0000_t75" style="width:451.5pt;height:67.5pt">
              <v:imagedata r:id="rId22" o:title=""/>
            </v:shape>
          </w:pict>
        </w:r>
      </w:ins>
    </w:p>
    <w:p w14:paraId="4B1038C1" w14:textId="6FFD8D15" w:rsidR="00453023" w:rsidRPr="00D22CCD" w:rsidRDefault="007260E2">
      <w:pPr>
        <w:pStyle w:val="Beschriftung"/>
        <w:jc w:val="center"/>
      </w:pPr>
      <w:bookmarkStart w:id="1684" w:name="_Ref307922491"/>
      <w:r w:rsidRPr="00D22CCD">
        <w:t xml:space="preserve">Figure </w:t>
      </w:r>
      <w:ins w:id="1685" w:author="Gert Morlion" w:date="2024-08-23T15:42:00Z">
        <w:r w:rsidR="009F6679">
          <w:t>4-1</w:t>
        </w:r>
      </w:ins>
      <w:r>
        <w:fldChar w:fldCharType="begin"/>
      </w:r>
      <w:r>
        <w:instrText xml:space="preserve"> SEQ Figure \* ARABIC </w:instrText>
      </w:r>
      <w:r>
        <w:fldChar w:fldCharType="separate"/>
      </w:r>
      <w:ins w:id="1686" w:author="Birklhuber Bernd" w:date="2025-11-19T11:27:00Z">
        <w:r w:rsidR="0099529F">
          <w:rPr>
            <w:noProof/>
          </w:rPr>
          <w:t>1</w:t>
        </w:r>
      </w:ins>
      <w:del w:id="1687" w:author="Birklhuber Bernd" w:date="2025-11-19T09:59:00Z">
        <w:r w:rsidRPr="00D22CCD" w:rsidDel="0041064F">
          <w:rPr>
            <w:noProof/>
          </w:rPr>
          <w:delText>2</w:delText>
        </w:r>
      </w:del>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1684"/>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1688" w:author="Birklhuber Bernd"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6B5017">
      <w:pPr>
        <w:autoSpaceDE w:val="0"/>
        <w:autoSpaceDN w:val="0"/>
        <w:adjustRightInd w:val="0"/>
        <w:jc w:val="center"/>
      </w:pPr>
      <w:r>
        <w:rPr>
          <w:rFonts w:cs="Arial"/>
          <w:noProof/>
          <w:color w:val="000000"/>
          <w:sz w:val="18"/>
          <w:szCs w:val="18"/>
          <w:lang w:val="en-US" w:eastAsia="ko-KR"/>
        </w:rPr>
        <w:pict w14:anchorId="1A935C11">
          <v:shape id="_x0000_i1028" type="#_x0000_t75" alt="" style="width:414pt;height:192pt;visibility:visible;mso-width-percent:0;mso-height-percent:0;mso-width-percent:0;mso-height-percent:0">
            <v:imagedata r:id="rId23" o:title=""/>
          </v:shape>
        </w:pict>
      </w:r>
      <w:commentRangeStart w:id="1689"/>
      <w:commentRangeEnd w:id="1689"/>
      <w:r w:rsidR="0027323D">
        <w:rPr>
          <w:rStyle w:val="Kommentarzeichen"/>
        </w:rPr>
        <w:commentReference w:id="1689"/>
      </w:r>
    </w:p>
    <w:p w14:paraId="4FFD2BD0" w14:textId="31BBD12E" w:rsidR="00453023" w:rsidRPr="00D22CCD" w:rsidRDefault="007260E2">
      <w:pPr>
        <w:pStyle w:val="Beschriftung"/>
        <w:jc w:val="center"/>
        <w:rPr>
          <w:rFonts w:cs="Arial"/>
          <w:lang w:eastAsia="de-DE"/>
        </w:rPr>
      </w:pPr>
      <w:r w:rsidRPr="00D22CCD">
        <w:t xml:space="preserve">Figure </w:t>
      </w:r>
      <w:ins w:id="1690" w:author="Gert Morlion" w:date="2024-08-23T15:43:00Z">
        <w:r w:rsidR="009F6679">
          <w:t>4-2</w:t>
        </w:r>
      </w:ins>
      <w:r>
        <w:fldChar w:fldCharType="begin"/>
      </w:r>
      <w:r>
        <w:instrText xml:space="preserve"> SEQ Figure \* ARABIC </w:instrText>
      </w:r>
      <w:r>
        <w:fldChar w:fldCharType="separate"/>
      </w:r>
      <w:ins w:id="1691" w:author="Birklhuber Bernd" w:date="2025-11-19T11:27:00Z">
        <w:r w:rsidR="0099529F">
          <w:rPr>
            <w:noProof/>
          </w:rPr>
          <w:t>2</w:t>
        </w:r>
      </w:ins>
      <w:del w:id="1692" w:author="Birklhuber Bernd" w:date="2025-11-19T09:59:00Z">
        <w:r w:rsidRPr="00D22CCD" w:rsidDel="0041064F">
          <w:rPr>
            <w:noProof/>
          </w:rPr>
          <w:delText>3</w:delText>
        </w:r>
      </w:del>
      <w:r>
        <w:rPr>
          <w:noProof/>
        </w:rPr>
        <w:fldChar w:fldCharType="end"/>
      </w:r>
      <w:r w:rsidRPr="00D22CCD">
        <w:t xml:space="preserve"> - Aggregation</w:t>
      </w:r>
    </w:p>
    <w:p w14:paraId="3E86A4B4" w14:textId="77777777" w:rsidR="00453023" w:rsidRPr="00D22CCD" w:rsidRDefault="007260E2">
      <w:pPr>
        <w:pStyle w:val="berschrift4"/>
        <w:jc w:val="both"/>
      </w:pPr>
      <w:bookmarkStart w:id="1693" w:name="_Ref307922421"/>
      <w:r w:rsidRPr="00D22CCD">
        <w:t>Composition</w:t>
      </w:r>
      <w:bookmarkEnd w:id="1693"/>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1662"/>
    <w:bookmarkEnd w:id="1663"/>
    <w:p w14:paraId="2758D7FD" w14:textId="0A353D8F" w:rsidR="008C1F21" w:rsidRPr="00D22CCD" w:rsidRDefault="006B5017" w:rsidP="008C1F21">
      <w:pPr>
        <w:rPr>
          <w:lang w:val="en-US" w:eastAsia="en-US"/>
        </w:rPr>
      </w:pPr>
      <w:del w:id="1694" w:author="Birklhuber Bernd" w:date="2025-03-07T11:59:00Z">
        <w:r>
          <w:rPr>
            <w:noProof/>
            <w:lang w:val="en-US" w:eastAsia="ko-KR"/>
          </w:rPr>
          <w:lastRenderedPageBreak/>
          <w:pict w14:anchorId="223FC6ED">
            <v:shape id="_x0000_i1029" type="#_x0000_t75" alt="" style="width:423pt;height:73.5pt;visibility:visible;mso-width-percent:0;mso-height-percent:0;mso-width-percent:0;mso-height-percent:0">
              <v:imagedata r:id="rId24" o:title=""/>
            </v:shape>
          </w:pict>
        </w:r>
      </w:del>
      <w:ins w:id="1695" w:author="Birklhuber Bernd" w:date="2025-03-07T11:59:00Z">
        <w:r>
          <w:rPr>
            <w:noProof/>
            <w:lang w:val="de-DE" w:eastAsia="de-DE"/>
          </w:rPr>
          <w:pict w14:anchorId="1C47D14D">
            <v:shape id="Picture 5" o:spid="_x0000_i1030" type="#_x0000_t75" alt="A close up of a sign&#10;&#10;Description automatically generated" style="width:454.5pt;height:58.5pt;visibility:visible;mso-wrap-style:square">
              <v:imagedata r:id="rId25"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00000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54677F87" w:rsidR="00262FFA" w:rsidRDefault="00262FFA">
                  <w:pPr>
                    <w:pStyle w:val="Beschriftung"/>
                    <w:jc w:val="center"/>
                    <w:rPr>
                      <w:noProof/>
                    </w:rPr>
                  </w:pPr>
                  <w:r>
                    <w:t xml:space="preserve">Figure </w:t>
                  </w:r>
                  <w:r>
                    <w:fldChar w:fldCharType="begin"/>
                  </w:r>
                  <w:r>
                    <w:instrText xml:space="preserve"> SEQ Figure \* ARABIC </w:instrText>
                  </w:r>
                  <w:r>
                    <w:fldChar w:fldCharType="separate"/>
                  </w:r>
                  <w:ins w:id="1696" w:author="Birklhuber Bernd" w:date="2025-11-19T11:27:00Z">
                    <w:r w:rsidR="0099529F">
                      <w:rPr>
                        <w:noProof/>
                      </w:rPr>
                      <w:t>3</w:t>
                    </w:r>
                  </w:ins>
                  <w:del w:id="1697" w:author="Birklhuber Bernd" w:date="2025-11-19T09:59:00Z">
                    <w:r w:rsidDel="0041064F">
                      <w:rPr>
                        <w:noProof/>
                      </w:rPr>
                      <w:delText>4</w:delText>
                    </w:r>
                  </w:del>
                  <w:r>
                    <w:rPr>
                      <w:noProof/>
                    </w:rPr>
                    <w:fldChar w:fldCharType="end"/>
                  </w:r>
                  <w:ins w:id="1698"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1699" w:name="_Toc225648292"/>
      <w:bookmarkStart w:id="1700" w:name="_Toc225065149"/>
    </w:p>
    <w:p w14:paraId="0395F4E0" w14:textId="77777777" w:rsidR="00453023" w:rsidRPr="00D22CCD" w:rsidRDefault="007260E2">
      <w:pPr>
        <w:pStyle w:val="berschrift3"/>
        <w:jc w:val="both"/>
        <w:rPr>
          <w:lang w:eastAsia="en-US"/>
        </w:rPr>
      </w:pPr>
      <w:bookmarkStart w:id="1701" w:name="_Toc211003236"/>
      <w:r w:rsidRPr="00D22CCD">
        <w:rPr>
          <w:lang w:eastAsia="en-US"/>
        </w:rPr>
        <w:t>Information Types</w:t>
      </w:r>
      <w:bookmarkEnd w:id="1701"/>
    </w:p>
    <w:p w14:paraId="55DA710F" w14:textId="04C48D2E" w:rsidR="0027323D" w:rsidRPr="005903DD" w:rsidRDefault="0027323D" w:rsidP="0027323D">
      <w:pPr>
        <w:rPr>
          <w:ins w:id="1702" w:author="Gert Morlion" w:date="2023-06-05T13:35:00Z"/>
        </w:rPr>
      </w:pPr>
      <w:commentRangeStart w:id="1703"/>
      <w:ins w:id="1704" w:author="Gert Morlion" w:date="2023-06-05T13:35:00Z">
        <w:r>
          <w:t xml:space="preserve">Details of information types can be found in Annex A – </w:t>
        </w:r>
        <w:r>
          <w:rPr>
            <w:i/>
            <w:iCs/>
          </w:rPr>
          <w:t>Data Classification and Encoding Guide</w:t>
        </w:r>
        <w:r>
          <w:t xml:space="preserve">, clause </w:t>
        </w:r>
      </w:ins>
      <w:ins w:id="1705" w:author="Gert Morlion" w:date="2024-08-23T15:44:00Z">
        <w:r w:rsidR="009D0F4A">
          <w:t>2.3, 2.4.7</w:t>
        </w:r>
      </w:ins>
      <w:ins w:id="1706" w:author="Gert Morlion" w:date="2023-06-05T13:35:00Z">
        <w:r>
          <w:t xml:space="preserve"> and Section </w:t>
        </w:r>
      </w:ins>
      <w:ins w:id="1707" w:author="Gert Morlion" w:date="2024-08-23T15:44:00Z">
        <w:r w:rsidR="00757FD4">
          <w:t>24</w:t>
        </w:r>
      </w:ins>
      <w:ins w:id="1708" w:author="Gert Morlion" w:date="2023-06-05T13:35:00Z">
        <w:r>
          <w:t>.</w:t>
        </w:r>
      </w:ins>
      <w:commentRangeEnd w:id="1703"/>
      <w:ins w:id="1709" w:author="Gert Morlion" w:date="2024-08-23T15:44:00Z">
        <w:r w:rsidR="009D0F4A">
          <w:rPr>
            <w:rStyle w:val="Kommentarzeichen"/>
          </w:rPr>
          <w:commentReference w:id="1703"/>
        </w:r>
      </w:ins>
    </w:p>
    <w:p w14:paraId="2ADFE21C" w14:textId="781EEF97" w:rsidR="00453023" w:rsidRPr="00D22CCD" w:rsidDel="0027323D" w:rsidRDefault="007260E2">
      <w:pPr>
        <w:rPr>
          <w:del w:id="1710" w:author="Gert Morlion" w:date="2023-06-05T13:35:00Z"/>
          <w:rFonts w:cs="Arial"/>
          <w:lang w:eastAsia="en-GB"/>
        </w:rPr>
      </w:pPr>
      <w:del w:id="1711"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1712" w:author="Gert Morlion" w:date="2024-08-23T15:45:00Z"/>
          <w:rFonts w:cs="Arial"/>
          <w:lang w:val="en-AU"/>
        </w:rPr>
      </w:pPr>
      <w:ins w:id="1713"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1714" w:author="Gert Morlion" w:date="2023-06-05T13:37:00Z"/>
          <w:strike/>
        </w:rPr>
      </w:pPr>
      <w:ins w:id="1715"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1716"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1717"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6B5017">
      <w:pPr>
        <w:keepNext/>
        <w:jc w:val="center"/>
        <w:rPr>
          <w:del w:id="1718" w:author="Gert Morlion" w:date="2024-08-23T15:46:00Z"/>
        </w:rPr>
      </w:pPr>
      <w:del w:id="1719" w:author="Gert Morlion" w:date="2023-06-05T13:38:00Z">
        <w:r>
          <w:rPr>
            <w:noProof/>
            <w:lang w:val="en-US" w:eastAsia="ko-KR"/>
          </w:rPr>
          <w:lastRenderedPageBreak/>
          <w:pict w14:anchorId="03BF4845">
            <v:shape id="_x0000_i1031" type="#_x0000_t75" alt="" style="width:413.25pt;height:347.25pt;visibility:visible;mso-width-percent:0;mso-height-percent:0;mso-width-percent:0;mso-height-percent:0">
              <v:imagedata r:id="rId26" o:title=""/>
            </v:shape>
          </w:pict>
        </w:r>
      </w:del>
    </w:p>
    <w:p w14:paraId="34D857A2" w14:textId="2033298D" w:rsidR="00453023" w:rsidRPr="00D22CCD" w:rsidDel="00BD700F" w:rsidRDefault="007260E2">
      <w:pPr>
        <w:pStyle w:val="Beschriftung"/>
        <w:jc w:val="center"/>
        <w:rPr>
          <w:del w:id="1720" w:author="Gert Morlion" w:date="2024-08-23T15:46:00Z"/>
          <w:lang w:val="en-AU"/>
        </w:rPr>
      </w:pPr>
      <w:del w:id="1721" w:author="Gert Morlion" w:date="2024-08-23T15:46:00Z">
        <w:r w:rsidRPr="00D22CCD" w:rsidDel="00BD700F">
          <w:delText xml:space="preserve">Figure </w:delText>
        </w:r>
        <w:r w:rsidDel="00BD700F">
          <w:fldChar w:fldCharType="begin"/>
        </w:r>
        <w:r w:rsidDel="00BD700F">
          <w:delInstrText xml:space="preserve"> SEQ Figure \* ARABIC </w:delInstrText>
        </w:r>
        <w:r w:rsidDel="00BD700F">
          <w:fldChar w:fldCharType="separate"/>
        </w:r>
        <w:r w:rsidRPr="00D22CCD" w:rsidDel="00BD700F">
          <w:rPr>
            <w:noProof/>
          </w:rPr>
          <w:delText>5</w:delText>
        </w:r>
        <w:r w:rsidDel="00BD700F">
          <w:rPr>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1722" w:author="Gert Morlion" w:date="2024-08-23T15:47:00Z"/>
          <w:lang w:eastAsia="en-US"/>
        </w:rPr>
      </w:pPr>
      <w:bookmarkStart w:id="1723" w:name="_Toc170072358"/>
      <w:bookmarkStart w:id="1724" w:name="_Toc211003237"/>
      <w:ins w:id="1725" w:author="Gert Morlion" w:date="2024-08-23T15:47:00Z">
        <w:r>
          <w:rPr>
            <w:lang w:eastAsia="en-US"/>
          </w:rPr>
          <w:t>Information relationships</w:t>
        </w:r>
        <w:bookmarkEnd w:id="1723"/>
        <w:bookmarkEnd w:id="1724"/>
      </w:ins>
    </w:p>
    <w:p w14:paraId="2054ECC1" w14:textId="77777777" w:rsidR="00066C71" w:rsidRDefault="00066C71" w:rsidP="00066C71">
      <w:pPr>
        <w:spacing w:after="120" w:line="240" w:lineRule="auto"/>
        <w:rPr>
          <w:ins w:id="1726" w:author="Gert Morlion" w:date="2024-08-23T15:47:00Z"/>
          <w:lang w:eastAsia="en-US"/>
        </w:rPr>
      </w:pPr>
      <w:ins w:id="1727"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1728" w:author="Gert Morlion" w:date="2024-08-23T15:47:00Z"/>
        </w:rPr>
      </w:pPr>
      <w:ins w:id="1729"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1730" w:author="Gert Morlion" w:date="2024-08-23T15:47:00Z"/>
        </w:rPr>
      </w:pPr>
      <w:ins w:id="1731"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1732" w:author="Gert Morlion" w:date="2024-08-23T15:47:00Z"/>
          <w:sz w:val="20"/>
          <w:szCs w:val="20"/>
        </w:rPr>
      </w:pPr>
      <w:ins w:id="1733"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6B5017" w:rsidP="00066C71">
      <w:pPr>
        <w:pStyle w:val="Small"/>
        <w:spacing w:before="0"/>
        <w:jc w:val="both"/>
        <w:rPr>
          <w:ins w:id="1734" w:author="Gert Morlion" w:date="2024-08-23T15:47:00Z"/>
          <w:sz w:val="18"/>
          <w:szCs w:val="18"/>
        </w:rPr>
      </w:pPr>
      <w:ins w:id="1735" w:author="Gert Morlion" w:date="2024-08-23T15:47:00Z">
        <w:r>
          <w:rPr>
            <w:noProof/>
            <w:snapToGrid/>
          </w:rPr>
          <w:pict w14:anchorId="7200919A">
            <v:shape id="_x0000_i1032" type="#_x0000_t75" alt="A close up of a text&#10;&#10;Description automatically generated" style="width:455.25pt;height:68.25pt;visibility:visible;mso-wrap-style:square">
              <v:imagedata r:id="rId27"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1736" w:author="Gert Morlion" w:date="2024-08-23T15:47:00Z"/>
          <w:sz w:val="18"/>
          <w:szCs w:val="18"/>
        </w:rPr>
      </w:pPr>
      <w:ins w:id="1737"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1738" w:author="Gert Morlion" w:date="2024-08-23T15:47:00Z"/>
          <w:lang w:eastAsia="en-US"/>
        </w:rPr>
      </w:pPr>
      <w:ins w:id="1739" w:author="Gert Morlion" w:date="2024-08-23T15:47:00Z">
        <w:r>
          <w:rPr>
            <w:lang w:eastAsia="en-US"/>
          </w:rPr>
          <w:t>Spatial associations</w:t>
        </w:r>
      </w:ins>
    </w:p>
    <w:p w14:paraId="6CCB3665" w14:textId="77777777" w:rsidR="00066C71" w:rsidRDefault="00066C71" w:rsidP="00066C71">
      <w:pPr>
        <w:spacing w:after="120" w:line="240" w:lineRule="auto"/>
        <w:rPr>
          <w:ins w:id="1740" w:author="Gert Morlion" w:date="2024-08-23T15:47:00Z"/>
          <w:lang w:eastAsia="en-US"/>
        </w:rPr>
      </w:pPr>
      <w:ins w:id="1741"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1742" w:author="Gert Morlion" w:date="2024-08-23T15:47:00Z"/>
          <w:lang w:eastAsia="en-US"/>
        </w:rPr>
      </w:pPr>
      <w:ins w:id="1743"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1744" w:name="_Toc211003238"/>
      <w:r w:rsidRPr="00D22CCD">
        <w:rPr>
          <w:lang w:eastAsia="en-US"/>
        </w:rPr>
        <w:t>Attributes</w:t>
      </w:r>
      <w:bookmarkEnd w:id="1699"/>
      <w:bookmarkEnd w:id="1700"/>
      <w:bookmarkEnd w:id="1744"/>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1745" w:author="Gert Morlion" w:date="2023-06-05T13:38:00Z"/>
          <w:sz w:val="20"/>
        </w:rPr>
      </w:pPr>
      <w:commentRangeStart w:id="1746"/>
      <w:ins w:id="1747" w:author="Gert Morlion" w:date="2023-06-05T13:38:00Z">
        <w:r>
          <w:rPr>
            <w:sz w:val="20"/>
          </w:rPr>
          <w:t>S-</w:t>
        </w:r>
      </w:ins>
      <w:ins w:id="1748" w:author="Gert Morlion" w:date="2023-06-05T13:39:00Z">
        <w:r>
          <w:rPr>
            <w:sz w:val="20"/>
          </w:rPr>
          <w:t>4</w:t>
        </w:r>
      </w:ins>
      <w:ins w:id="1749" w:author="Gert Morlion" w:date="2023-06-05T13:38:00Z">
        <w:r>
          <w:rPr>
            <w:sz w:val="20"/>
          </w:rPr>
          <w:t xml:space="preserve">01 uses </w:t>
        </w:r>
      </w:ins>
      <w:ins w:id="1750" w:author="Gert Morlion" w:date="2024-08-23T15:53:00Z">
        <w:r w:rsidR="000469F4">
          <w:rPr>
            <w:sz w:val="20"/>
          </w:rPr>
          <w:t>nine</w:t>
        </w:r>
      </w:ins>
      <w:ins w:id="1751" w:author="Gert Morlion" w:date="2023-06-05T13:38:00Z">
        <w:r w:rsidRPr="000469F4">
          <w:rPr>
            <w:strike/>
            <w:sz w:val="20"/>
          </w:rPr>
          <w:t>seven</w:t>
        </w:r>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1752" w:author="Gert Morlion" w:date="2023-06-05T13:39:00Z">
        <w:r>
          <w:rPr>
            <w:sz w:val="20"/>
          </w:rPr>
          <w:t>4</w:t>
        </w:r>
      </w:ins>
      <w:ins w:id="1753" w:author="Gert Morlion" w:date="2023-06-05T13:38:00Z">
        <w:r>
          <w:rPr>
            <w:sz w:val="20"/>
          </w:rPr>
          <w:t xml:space="preserve">01 can be found in Annex A, Sections 27, 28 and 30. </w:t>
        </w:r>
      </w:ins>
      <w:commentRangeEnd w:id="1746"/>
      <w:ins w:id="1754" w:author="Gert Morlion" w:date="2023-06-05T13:39:00Z">
        <w:r>
          <w:rPr>
            <w:rStyle w:val="Kommentarzeichen"/>
          </w:rPr>
          <w:commentReference w:id="1746"/>
        </w:r>
      </w:ins>
    </w:p>
    <w:p w14:paraId="6F40F24D" w14:textId="165F4E32" w:rsidR="00453023" w:rsidRPr="00D22CCD" w:rsidDel="0027323D" w:rsidRDefault="007260E2">
      <w:pPr>
        <w:pStyle w:val="Textkrper"/>
        <w:spacing w:after="120"/>
        <w:rPr>
          <w:del w:id="1755" w:author="Gert Morlion" w:date="2023-06-05T13:39:00Z"/>
          <w:lang w:val="en-AU"/>
        </w:rPr>
      </w:pPr>
      <w:del w:id="1756"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1757"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1758" w:author="Gert Morlion" w:date="2023-06-05T13:39:00Z"/>
                <w:b/>
                <w:lang w:val="en-AU"/>
              </w:rPr>
            </w:pPr>
            <w:del w:id="1759"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1760" w:author="Gert Morlion" w:date="2023-06-05T13:39:00Z"/>
                <w:b/>
                <w:lang w:val="en-AU"/>
              </w:rPr>
            </w:pPr>
            <w:del w:id="1761"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1762"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1763" w:author="Gert Morlion" w:date="2023-06-05T13:39:00Z"/>
                <w:lang w:val="en-AU"/>
              </w:rPr>
            </w:pPr>
            <w:del w:id="1764"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1765" w:author="Gert Morlion" w:date="2023-06-05T13:39:00Z"/>
                <w:lang w:val="en-AU"/>
              </w:rPr>
            </w:pPr>
            <w:del w:id="1766"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1767"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1768" w:author="Gert Morlion" w:date="2023-06-05T13:39:00Z"/>
                <w:lang w:val="en-AU"/>
              </w:rPr>
            </w:pPr>
            <w:del w:id="1769"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1770" w:author="Gert Morlion" w:date="2023-06-05T13:39:00Z"/>
              </w:rPr>
            </w:pPr>
            <w:del w:id="1771"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1772"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1773" w:author="Gert Morlion" w:date="2023-06-05T13:39:00Z"/>
                <w:lang w:val="en-AU"/>
              </w:rPr>
            </w:pPr>
            <w:del w:id="1774"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1775" w:author="Gert Morlion" w:date="2023-06-05T13:39:00Z"/>
                <w:lang w:val="en-AU"/>
              </w:rPr>
            </w:pPr>
            <w:del w:id="1776"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1777"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1778" w:author="Gert Morlion" w:date="2023-06-05T13:39:00Z"/>
                <w:rFonts w:cs="Arial"/>
                <w:lang w:val="en-AU"/>
              </w:rPr>
            </w:pPr>
            <w:del w:id="1779"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1780" w:author="Gert Morlion" w:date="2023-06-05T13:39:00Z"/>
                <w:rFonts w:cs="Arial"/>
              </w:rPr>
            </w:pPr>
            <w:del w:id="1781"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1782"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1783" w:author="Gert Morlion" w:date="2023-06-05T13:39:00Z"/>
                <w:rFonts w:cs="Arial"/>
                <w:lang w:val="en-AU"/>
              </w:rPr>
            </w:pPr>
            <w:del w:id="1784"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1785" w:author="Gert Morlion" w:date="2023-06-05T13:39:00Z"/>
                <w:rFonts w:cs="Arial"/>
              </w:rPr>
            </w:pPr>
            <w:del w:id="1786"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1787"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1788" w:author="Gert Morlion" w:date="2023-06-05T13:39:00Z"/>
                <w:rFonts w:cs="Arial"/>
                <w:lang w:val="en-AU"/>
              </w:rPr>
            </w:pPr>
            <w:del w:id="1789"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1790" w:author="Gert Morlion" w:date="2023-06-05T13:39:00Z"/>
                <w:rFonts w:cs="Arial"/>
              </w:rPr>
            </w:pPr>
            <w:del w:id="1791"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1792"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1793" w:author="Gert Morlion" w:date="2023-06-05T13:39:00Z"/>
                <w:rFonts w:cs="Arial"/>
                <w:lang w:val="en-AU"/>
              </w:rPr>
            </w:pPr>
            <w:del w:id="1794"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1795" w:author="Gert Morlion" w:date="2023-06-05T13:39:00Z"/>
                <w:rFonts w:cs="Arial"/>
              </w:rPr>
            </w:pPr>
            <w:del w:id="1796"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1797" w:author="Gert Morlion" w:date="2023-06-05T13:39:00Z"/>
        </w:rPr>
      </w:pPr>
      <w:del w:id="1798" w:author="Gert Morlion" w:date="2023-06-05T13:39:00Z">
        <w:r w:rsidRPr="00D22CCD" w:rsidDel="0027323D">
          <w:delText xml:space="preserve">Table </w:delText>
        </w:r>
        <w:r w:rsidR="00AC585C" w:rsidDel="0027323D">
          <w:rPr>
            <w:b w:val="0"/>
          </w:rPr>
          <w:fldChar w:fldCharType="begin"/>
        </w:r>
        <w:r w:rsidR="00AC585C" w:rsidDel="0027323D">
          <w:delInstrText xml:space="preserve"> SEQ Table \* ARABIC </w:delInstrText>
        </w:r>
        <w:r w:rsidR="00AC585C" w:rsidDel="0027323D">
          <w:rPr>
            <w:b w:val="0"/>
          </w:rPr>
          <w:fldChar w:fldCharType="separate"/>
        </w:r>
        <w:r w:rsidRPr="00D22CCD" w:rsidDel="0027323D">
          <w:rPr>
            <w:noProof/>
          </w:rPr>
          <w:delText>2</w:delText>
        </w:r>
        <w:r w:rsidR="00AC585C" w:rsidDel="0027323D">
          <w:rPr>
            <w:b w:val="0"/>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1799" w:name="_Toc225648295"/>
      <w:bookmarkStart w:id="1800" w:name="_Toc225065152"/>
      <w:r w:rsidRPr="00D22CCD">
        <w:t>Complex Attributes</w:t>
      </w:r>
    </w:p>
    <w:p w14:paraId="3158EB24" w14:textId="3F621ACA" w:rsidR="00453023" w:rsidRPr="00D22CCD" w:rsidDel="0027323D" w:rsidRDefault="007260E2" w:rsidP="0027323D">
      <w:pPr>
        <w:pStyle w:val="KeinLeerraum"/>
        <w:rPr>
          <w:del w:id="1801"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1802"/>
      <w:ins w:id="1803"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1802"/>
        <w:r w:rsidR="0027323D">
          <w:rPr>
            <w:rStyle w:val="Kommentarzeichen"/>
          </w:rPr>
          <w:commentReference w:id="1802"/>
        </w:r>
        <w:r w:rsidR="0027323D">
          <w:t>.</w:t>
        </w:r>
      </w:ins>
      <w:del w:id="1804"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1805" w:author="Gert Morlion" w:date="2023-06-05T13:40:00Z"/>
        </w:rPr>
      </w:pPr>
    </w:p>
    <w:p w14:paraId="5AFE83F6" w14:textId="2E3B55D0" w:rsidR="008C1F21" w:rsidRPr="00D22CCD" w:rsidRDefault="006B5017" w:rsidP="0027323D">
      <w:pPr>
        <w:pStyle w:val="KeinLeerraum"/>
      </w:pPr>
      <w:del w:id="1806" w:author="Gert Morlion" w:date="2023-06-05T13:40:00Z">
        <w:r>
          <w:rPr>
            <w:noProof/>
            <w:lang w:val="en-US" w:eastAsia="ko-KR"/>
          </w:rPr>
          <w:lastRenderedPageBreak/>
          <w:pict w14:anchorId="5C442E32">
            <v:shape id="_x0000_i1033" type="#_x0000_t75" alt="" style="width:431.25pt;height:238.5pt;visibility:visible;mso-width-percent:0;mso-height-percent:0;mso-width-percent:0;mso-height-percent:0">
              <v:imagedata r:id="rId28" o:title=""/>
            </v:shape>
          </w:pict>
        </w:r>
      </w:del>
    </w:p>
    <w:p w14:paraId="71195F96" w14:textId="79F252C0"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ins w:id="1807" w:author="Birklhuber Bernd" w:date="2025-11-19T11:27:00Z">
        <w:r w:rsidR="0099529F">
          <w:rPr>
            <w:noProof/>
          </w:rPr>
          <w:t>4</w:t>
        </w:r>
      </w:ins>
      <w:del w:id="1808" w:author="Birklhuber Bernd" w:date="2025-11-19T09:59:00Z">
        <w:r w:rsidRPr="00D22CCD" w:rsidDel="0041064F">
          <w:rPr>
            <w:noProof/>
          </w:rPr>
          <w:delText>6</w:delText>
        </w:r>
      </w:del>
      <w:r>
        <w:rPr>
          <w:noProof/>
        </w:rPr>
        <w:fldChar w:fldCharType="end"/>
      </w:r>
      <w:r w:rsidRPr="00D22CCD">
        <w:t xml:space="preserve"> - Complex Attribute</w:t>
      </w:r>
    </w:p>
    <w:p w14:paraId="02A7E064" w14:textId="77777777" w:rsidR="00CE2E10" w:rsidRDefault="007260E2" w:rsidP="00CE2E10">
      <w:pPr>
        <w:spacing w:after="120" w:line="240" w:lineRule="auto"/>
        <w:rPr>
          <w:ins w:id="1809" w:author="Gert Morlion" w:date="2024-08-23T15:54:00Z"/>
          <w:rFonts w:eastAsia="Times New Roman" w:cs="Arial"/>
          <w:lang w:eastAsia="en-US"/>
        </w:rPr>
      </w:pPr>
      <w:del w:id="1810"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1811" w:author="Gert Morlion" w:date="2024-08-23T15:54:00Z"/>
          <w:lang w:eastAsia="en-US"/>
        </w:rPr>
      </w:pPr>
      <w:commentRangeStart w:id="1812"/>
      <w:ins w:id="1813" w:author="Gert Morlion" w:date="2024-08-23T15:54:00Z">
        <w:r>
          <w:rPr>
            <w:lang w:eastAsia="en-US"/>
          </w:rPr>
          <w:t>Attribute suppression</w:t>
        </w:r>
        <w:commentRangeEnd w:id="1812"/>
        <w:r>
          <w:rPr>
            <w:rStyle w:val="Kommentarzeichen"/>
            <w:b w:val="0"/>
            <w:bCs w:val="0"/>
          </w:rPr>
          <w:commentReference w:id="1812"/>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1814" w:author="Gert Morlion" w:date="2024-08-23T15:54:00Z"/>
          <w:rFonts w:eastAsia="Times New Roman" w:cs="Arial"/>
          <w:lang w:eastAsia="en-US"/>
        </w:rPr>
      </w:pPr>
      <w:ins w:id="1815"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w:t>
        </w:r>
      </w:ins>
      <w:ins w:id="1816" w:author="Birklhuber Bernd" w:date="2024-10-13T15:57:00Z">
        <w:r w:rsidR="001E12FA">
          <w:rPr>
            <w:rFonts w:eastAsia="Times New Roman" w:cs="Arial"/>
            <w:lang w:eastAsia="en-US"/>
          </w:rPr>
          <w:t xml:space="preserve">Inland </w:t>
        </w:r>
      </w:ins>
      <w:ins w:id="1817" w:author="Gert Morlion" w:date="2024-08-23T15:54:00Z">
        <w:r>
          <w:rPr>
            <w:rFonts w:eastAsia="Times New Roman" w:cs="Arial"/>
            <w:lang w:eastAsia="en-US"/>
          </w:rPr>
          <w:t xml:space="preserve">ECDIS </w:t>
        </w:r>
      </w:ins>
      <w:ins w:id="1818" w:author="Birklhuber Bernd" w:date="2024-10-13T15:57:00Z">
        <w:r w:rsidR="001E12FA">
          <w:rPr>
            <w:rFonts w:eastAsia="Times New Roman" w:cs="Arial"/>
            <w:lang w:eastAsia="en-US"/>
          </w:rPr>
          <w:t xml:space="preserve">or ECS </w:t>
        </w:r>
      </w:ins>
      <w:ins w:id="1819" w:author="Gert Morlion" w:date="2024-08-23T15:54:00Z">
        <w:r>
          <w:rPr>
            <w:rFonts w:eastAsia="Times New Roman" w:cs="Arial"/>
            <w:lang w:eastAsia="en-US"/>
          </w:rPr>
          <w:t xml:space="preserve">systems; or to perform other administrative roles. </w:t>
        </w:r>
        <w:commentRangeStart w:id="1820"/>
        <w:r>
          <w:rPr>
            <w:rFonts w:eastAsia="Times New Roman" w:cs="Arial"/>
            <w:lang w:eastAsia="en-US"/>
          </w:rPr>
          <w:t>For S-</w:t>
        </w:r>
        <w:del w:id="1821" w:author="Birklhuber Bernd" w:date="2024-10-13T15:57:00Z">
          <w:r w:rsidDel="001E12FA">
            <w:rPr>
              <w:rFonts w:eastAsia="Times New Roman" w:cs="Arial"/>
              <w:lang w:eastAsia="en-US"/>
            </w:rPr>
            <w:delText>1</w:delText>
          </w:r>
        </w:del>
      </w:ins>
      <w:ins w:id="1822" w:author="Birklhuber Bernd" w:date="2025-03-09T20:05:00Z">
        <w:r w:rsidR="0059361F">
          <w:rPr>
            <w:rFonts w:eastAsia="Times New Roman" w:cs="Arial"/>
            <w:lang w:eastAsia="en-US"/>
          </w:rPr>
          <w:t>4</w:t>
        </w:r>
      </w:ins>
      <w:ins w:id="1823" w:author="Gert Morlion" w:date="2024-08-23T15:54:00Z">
        <w:r>
          <w:rPr>
            <w:rFonts w:eastAsia="Times New Roman" w:cs="Arial"/>
            <w:lang w:eastAsia="en-US"/>
          </w:rPr>
          <w:t xml:space="preserve">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commentRangeEnd w:id="1820"/>
      <w:r w:rsidR="0059361F">
        <w:rPr>
          <w:rStyle w:val="Kommentarzeichen"/>
        </w:rPr>
        <w:commentReference w:id="1820"/>
      </w:r>
    </w:p>
    <w:p w14:paraId="3179111D" w14:textId="7B6E1654" w:rsidR="00CE2E10" w:rsidRDefault="00CE2E10" w:rsidP="00CE2E10">
      <w:pPr>
        <w:autoSpaceDE w:val="0"/>
        <w:autoSpaceDN w:val="0"/>
        <w:adjustRightInd w:val="0"/>
        <w:spacing w:after="120" w:line="240" w:lineRule="auto"/>
        <w:rPr>
          <w:ins w:id="1824" w:author="Gert Morlion" w:date="2024-08-23T15:54:00Z"/>
          <w:rFonts w:eastAsia="Times New Roman" w:cs="Arial"/>
          <w:lang w:eastAsia="en-US"/>
        </w:rPr>
      </w:pPr>
      <w:ins w:id="1825" w:author="Gert Morlion" w:date="2024-08-23T15:54:00Z">
        <w:r>
          <w:rPr>
            <w:rFonts w:eastAsia="Times New Roman" w:cs="Arial"/>
            <w:lang w:eastAsia="en-US"/>
          </w:rPr>
          <w:t>The following is the list of S-</w:t>
        </w:r>
      </w:ins>
      <w:ins w:id="1826" w:author="Birklhuber Bernd" w:date="2025-03-07T12:48:00Z">
        <w:r w:rsidR="008012B2">
          <w:rPr>
            <w:rFonts w:eastAsia="Times New Roman" w:cs="Arial"/>
            <w:lang w:eastAsia="en-US"/>
          </w:rPr>
          <w:t>4</w:t>
        </w:r>
      </w:ins>
      <w:ins w:id="1827" w:author="Gert Morlion" w:date="2024-08-23T15:54:00Z">
        <w:del w:id="1828" w:author="Birklhuber Bernd"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829" w:author="Birklhuber Bernd" w:date="2025-03-07T12:48:00Z">
        <w:r w:rsidR="008012B2">
          <w:rPr>
            <w:rFonts w:eastAsia="Times New Roman" w:cs="Arial"/>
            <w:lang w:eastAsia="en-US"/>
          </w:rPr>
          <w:t xml:space="preserve">Inland </w:t>
        </w:r>
      </w:ins>
      <w:ins w:id="1830" w:author="Gert Morlion" w:date="2024-08-23T15:54:00Z">
        <w:r>
          <w:rPr>
            <w:rFonts w:eastAsia="Times New Roman" w:cs="Arial"/>
            <w:lang w:eastAsia="en-US"/>
          </w:rPr>
          <w:t xml:space="preserve">ECDIS </w:t>
        </w:r>
      </w:ins>
      <w:ins w:id="1831" w:author="Birklhuber Bernd" w:date="2025-03-07T12:48:00Z">
        <w:r w:rsidR="008012B2">
          <w:rPr>
            <w:rFonts w:eastAsia="Times New Roman" w:cs="Arial"/>
            <w:lang w:eastAsia="en-US"/>
          </w:rPr>
          <w:t xml:space="preserve">or ECS </w:t>
        </w:r>
      </w:ins>
      <w:ins w:id="1832" w:author="Gert Morlion" w:date="2024-08-23T15:54:00Z">
        <w:r>
          <w:rPr>
            <w:rFonts w:eastAsia="Times New Roman" w:cs="Arial"/>
            <w:lang w:eastAsia="en-US"/>
          </w:rPr>
          <w:t>Pick Report:</w:t>
        </w:r>
      </w:ins>
    </w:p>
    <w:p w14:paraId="0C924E85" w14:textId="3CEC1749" w:rsidR="00CE2E10" w:rsidRDefault="00CE2E10" w:rsidP="00CE2E10">
      <w:pPr>
        <w:autoSpaceDE w:val="0"/>
        <w:autoSpaceDN w:val="0"/>
        <w:adjustRightInd w:val="0"/>
        <w:spacing w:after="120" w:line="240" w:lineRule="auto"/>
        <w:rPr>
          <w:ins w:id="1833" w:author="Gert Morlion" w:date="2024-08-23T15:54:00Z"/>
          <w:rFonts w:eastAsia="Times New Roman" w:cs="Arial"/>
          <w:b/>
          <w:bCs/>
          <w:lang w:eastAsia="en-US"/>
        </w:rPr>
      </w:pPr>
      <w:ins w:id="1834"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835"/>
        <w:del w:id="1836" w:author="Birklhuber Bernd" w:date="2025-10-10T11:16:00Z">
          <w:r w:rsidDel="007E30C1">
            <w:rPr>
              <w:rFonts w:eastAsia="Times New Roman" w:cs="Arial"/>
              <w:b/>
              <w:bCs/>
              <w:lang w:eastAsia="en-US"/>
            </w:rPr>
            <w:delText>display priority</w:delText>
          </w:r>
        </w:del>
      </w:ins>
      <w:commentRangeEnd w:id="1835"/>
      <w:del w:id="1837" w:author="Birklhuber Bernd" w:date="2025-10-10T11:16:00Z">
        <w:r w:rsidR="003D036F" w:rsidDel="007E30C1">
          <w:rPr>
            <w:rStyle w:val="Kommentarzeichen"/>
          </w:rPr>
          <w:commentReference w:id="1835"/>
        </w:r>
      </w:del>
      <w:ins w:id="1838"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839" w:author="Gert Morlion" w:date="2024-08-23T15:54:00Z"/>
          <w:rFonts w:eastAsia="Times New Roman" w:cs="Arial"/>
          <w:b/>
          <w:bCs/>
          <w:lang w:eastAsia="en-US"/>
        </w:rPr>
      </w:pPr>
      <w:ins w:id="1840" w:author="Gert Morlion" w:date="2024-08-23T15:54:00Z">
        <w:del w:id="1841" w:author="Birklhuber Bernd"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842" w:author="Gert Morlion" w:date="2024-08-23T15:54:00Z"/>
          <w:rFonts w:eastAsia="Times New Roman" w:cs="Arial"/>
          <w:b/>
          <w:bCs/>
          <w:lang w:eastAsia="en-US"/>
        </w:rPr>
      </w:pPr>
      <w:ins w:id="1843"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844" w:author="Gert Morlion" w:date="2024-08-23T15:54:00Z"/>
          <w:rFonts w:eastAsia="Times New Roman" w:cs="Arial"/>
          <w:b/>
          <w:bCs/>
          <w:lang w:eastAsia="en-US"/>
        </w:rPr>
      </w:pPr>
      <w:ins w:id="1845"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846" w:author="Gert Morlion" w:date="2023-06-05T13:40:00Z"/>
          <w:rFonts w:eastAsia="Times New Roman" w:cs="Arial"/>
          <w:b/>
          <w:bCs/>
          <w:lang w:eastAsia="en-US"/>
        </w:rPr>
      </w:pPr>
      <w:ins w:id="1847"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848" w:name="_Toc211003239"/>
      <w:bookmarkEnd w:id="1799"/>
      <w:bookmarkEnd w:id="1800"/>
      <w:r w:rsidRPr="00D22CCD">
        <w:t>Feature Object Identifier</w:t>
      </w:r>
      <w:bookmarkEnd w:id="1848"/>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849"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850"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851" w:name="_Toc211003240"/>
      <w:bookmarkStart w:id="1852" w:name="_Toc225648315"/>
      <w:bookmarkStart w:id="1853" w:name="_Toc225065172"/>
      <w:r w:rsidRPr="00D22CCD">
        <w:t>Dataset</w:t>
      </w:r>
      <w:bookmarkEnd w:id="1851"/>
      <w:r w:rsidRPr="00D22CCD">
        <w:t xml:space="preserve"> </w:t>
      </w:r>
    </w:p>
    <w:p w14:paraId="2BC7F05E" w14:textId="77777777" w:rsidR="00453023" w:rsidRPr="00D22CCD" w:rsidRDefault="007260E2">
      <w:pPr>
        <w:pStyle w:val="berschrift3"/>
        <w:jc w:val="both"/>
      </w:pPr>
      <w:bookmarkStart w:id="1854" w:name="_Toc211003241"/>
      <w:r w:rsidRPr="00D22CCD">
        <w:t>Introduction</w:t>
      </w:r>
      <w:bookmarkEnd w:id="1854"/>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855" w:name="_Toc211003242"/>
      <w:r w:rsidRPr="00D22CCD">
        <w:t>Dataset rules</w:t>
      </w:r>
      <w:bookmarkEnd w:id="1855"/>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856" w:author="Gert Morlion" w:date="2024-08-23T15:56:00Z">
        <w:r w:rsidRPr="00D22CCD" w:rsidDel="00481A2C">
          <w:rPr>
            <w:b/>
            <w:bCs/>
          </w:rPr>
          <w:delText xml:space="preserve">maximum </w:delText>
        </w:r>
      </w:del>
      <w:ins w:id="1857"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858"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859" w:author="Gert Morlion" w:date="2024-08-23T15:57:00Z">
        <w:r>
          <w:rPr>
            <w:rFonts w:cs="Arial"/>
            <w:sz w:val="20"/>
          </w:rPr>
          <w:t>A d</w:t>
        </w:r>
      </w:ins>
      <w:del w:id="1860" w:author="Gert Morlion" w:date="2024-08-23T15:57:00Z">
        <w:r w:rsidR="007260E2" w:rsidRPr="00D22CCD" w:rsidDel="001468B5">
          <w:rPr>
            <w:rFonts w:cs="Arial"/>
            <w:sz w:val="20"/>
          </w:rPr>
          <w:delText>D</w:delText>
        </w:r>
      </w:del>
      <w:r w:rsidR="007260E2" w:rsidRPr="00D22CCD">
        <w:rPr>
          <w:rFonts w:cs="Arial"/>
          <w:sz w:val="20"/>
        </w:rPr>
        <w:t>ataset</w:t>
      </w:r>
      <w:del w:id="1861"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862"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863" w:name="_Toc211003243"/>
      <w:r w:rsidRPr="00D22CCD">
        <w:t>Data Coverage rules</w:t>
      </w:r>
      <w:bookmarkEnd w:id="1863"/>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864"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bounding Box</w:t>
      </w:r>
      <w:del w:id="1865" w:author="Gert Morlion" w:date="2023-06-05T13:43:00Z">
        <w:r w:rsidRPr="00D22CCD" w:rsidDel="0027323D">
          <w:delText>.</w:delText>
        </w:r>
      </w:del>
    </w:p>
    <w:p w14:paraId="45334B2A" w14:textId="77777777" w:rsidR="0027323D" w:rsidRPr="0027323D" w:rsidRDefault="0027323D" w:rsidP="00AC585C">
      <w:pPr>
        <w:numPr>
          <w:ilvl w:val="0"/>
          <w:numId w:val="21"/>
        </w:numPr>
        <w:rPr>
          <w:ins w:id="1866" w:author="Gert Morlion" w:date="2023-06-05T13:42:00Z"/>
        </w:rPr>
      </w:pPr>
      <w:ins w:id="1867" w:author="Gert Morlion" w:date="2023-06-05T13:42:00Z">
        <w:r w:rsidRPr="0027323D">
          <w:t xml:space="preserve">Data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868" w:author="Gert Morlion" w:date="2023-06-05T13:42:00Z"/>
          <w:rFonts w:cs="Arial"/>
          <w:sz w:val="20"/>
        </w:rPr>
      </w:pPr>
      <w:ins w:id="1869"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870" w:author="Gert Morlion" w:date="2023-06-05T13:44:00Z"/>
          <w:rFonts w:cs="Arial"/>
          <w:sz w:val="20"/>
        </w:rPr>
      </w:pPr>
      <w:ins w:id="1871" w:author="Gert Morlion" w:date="2023-06-05T13:42:00Z">
        <w:r w:rsidRPr="0027323D">
          <w:rPr>
            <w:rFonts w:cs="Arial"/>
            <w:sz w:val="20"/>
          </w:rPr>
          <w:t>Data Producers should develop consistent S-</w:t>
        </w:r>
      </w:ins>
      <w:ins w:id="1872" w:author="Gert Morlion [3]" w:date="2023-06-07T09:23:00Z">
        <w:r w:rsidR="00BE52D5">
          <w:rPr>
            <w:rFonts w:cs="Arial"/>
            <w:sz w:val="20"/>
          </w:rPr>
          <w:t>4</w:t>
        </w:r>
      </w:ins>
      <w:ins w:id="1873" w:author="Gert Morlion" w:date="2023-06-05T13:42:00Z">
        <w:del w:id="1874"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6B5017" w:rsidP="0027323D">
      <w:pPr>
        <w:pStyle w:val="Textkrper"/>
        <w:spacing w:after="240"/>
        <w:ind w:left="1020"/>
        <w:rPr>
          <w:ins w:id="1875" w:author="Gert Morlion" w:date="2023-06-05T13:42:00Z"/>
          <w:rFonts w:cs="Arial"/>
          <w:sz w:val="20"/>
        </w:rPr>
      </w:pPr>
      <w:ins w:id="1876" w:author="Gert Morlion" w:date="2024-08-23T15:58:00Z">
        <w:r>
          <w:rPr>
            <w:noProof/>
            <w:lang w:val="fr-FR" w:eastAsia="fr-FR"/>
          </w:rPr>
          <w:lastRenderedPageBreak/>
          <w:pict w14:anchorId="155FD7E5">
            <v:shape id="_x0000_i1034" type="#_x0000_t75" style="width:357pt;height:269.25pt;visibility:visible;mso-wrap-style:square">
              <v:imagedata r:id="rId29"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877" w:author="Gert Morlion" w:date="2023-06-05T13:44:00Z"/>
          <w:rFonts w:cs="Arial"/>
          <w:b/>
          <w:bCs/>
          <w:color w:val="000000"/>
          <w:sz w:val="18"/>
          <w:szCs w:val="18"/>
          <w:lang w:eastAsia="en-GB"/>
        </w:rPr>
      </w:pPr>
      <w:ins w:id="1878"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879"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880" w:author="Gert Morlion" w:date="2023-06-05T13:42:00Z"/>
          <w:rFonts w:cs="Arial"/>
          <w:color w:val="000000"/>
          <w:lang w:eastAsia="en-GB"/>
        </w:rPr>
      </w:pPr>
      <w:ins w:id="1881"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882"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883"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884" w:author="Gert Morlion" w:date="2024-08-23T16:00:00Z"/>
          <w:rFonts w:cs="Arial"/>
          <w:lang w:eastAsia="en-GB"/>
        </w:rPr>
      </w:pPr>
      <w:ins w:id="1885"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886" w:author="Gert Morlion" w:date="2024-08-23T16:00:00Z"/>
          <w:rFonts w:cs="Arial"/>
          <w:lang w:eastAsia="en-GB"/>
        </w:rPr>
      </w:pPr>
      <w:ins w:id="1887"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888" w:author="Gert Morlion" w:date="2024-08-23T16:00:00Z"/>
          <w:rFonts w:cs="Arial"/>
          <w:lang w:eastAsia="en-GB"/>
        </w:rPr>
      </w:pPr>
      <w:ins w:id="1889"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890" w:author="Gert Morlion" w:date="2023-06-05T13:42:00Z"/>
          <w:rFonts w:cs="Arial"/>
          <w:lang w:eastAsia="en-GB"/>
        </w:rPr>
      </w:pPr>
      <w:ins w:id="1891"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892" w:author="Birklhuber Bernd" w:date="2025-03-07T12:51:00Z"/>
          <w:rFonts w:cs="Arial"/>
          <w:lang w:eastAsia="en-GB"/>
        </w:rPr>
      </w:pPr>
      <w:ins w:id="1893"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ins w:id="1894" w:author="Gert Morlion" w:date="2024-08-23T16:01:00Z">
        <w:r w:rsidR="00696E79" w:rsidRPr="00696E79">
          <w:rPr>
            <w:rFonts w:cs="Arial"/>
            <w:b/>
            <w:bCs/>
            <w:lang w:eastAsia="en-GB"/>
          </w:rPr>
          <w:t>optimum</w:t>
        </w:r>
      </w:ins>
      <w:ins w:id="1895" w:author="Gert Morlion" w:date="2023-06-05T13:42:00Z">
        <w:r w:rsidRPr="00696E79">
          <w:rPr>
            <w:rFonts w:cs="Arial"/>
            <w:b/>
            <w:bCs/>
            <w:strike/>
            <w:lang w:eastAsia="en-GB"/>
          </w:rPr>
          <w:t xml:space="preserve">maximum </w:t>
        </w:r>
        <w:r w:rsidRPr="0027323D">
          <w:rPr>
            <w:rFonts w:cs="Arial"/>
            <w:b/>
            <w:bCs/>
            <w:lang w:eastAsia="en-GB"/>
          </w:rPr>
          <w:t xml:space="preserve">display scale </w:t>
        </w:r>
        <w:r w:rsidRPr="0027323D">
          <w:rPr>
            <w:rFonts w:cs="Arial"/>
            <w:lang w:eastAsia="en-GB"/>
          </w:rPr>
          <w:t xml:space="preserve">of the dataset must be equal to the largest </w:t>
        </w:r>
      </w:ins>
      <w:ins w:id="1896" w:author="Gert Morlion" w:date="2024-08-23T16:01:00Z">
        <w:r w:rsidR="00696E79" w:rsidRPr="00696E79">
          <w:rPr>
            <w:rFonts w:cs="Arial"/>
            <w:b/>
            <w:bCs/>
            <w:lang w:eastAsia="en-GB"/>
          </w:rPr>
          <w:t>optimum</w:t>
        </w:r>
      </w:ins>
      <w:ins w:id="1897" w:author="Gert Morlion" w:date="2023-06-05T13:42:00Z">
        <w:r w:rsidRPr="00696E79">
          <w:rPr>
            <w:rFonts w:cs="Arial"/>
            <w:b/>
            <w:bCs/>
            <w:strike/>
            <w:lang w:eastAsia="en-GB"/>
          </w:rPr>
          <w:t>maximum</w:t>
        </w:r>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898" w:author="Birklhuber Bernd" w:date="2025-03-07T12:51:00Z"/>
          <w:rFonts w:cs="Arial"/>
          <w:iCs/>
          <w:lang w:val="en-AU"/>
        </w:rPr>
      </w:pPr>
      <w:ins w:id="1899" w:author="Birklhuber Bernd"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900"/>
        <w:r>
          <w:rPr>
            <w:rFonts w:cs="Arial"/>
            <w:iCs/>
          </w:rPr>
          <w:t>3.5 and 28.3</w:t>
        </w:r>
        <w:commentRangeEnd w:id="1900"/>
        <w:r>
          <w:rPr>
            <w:rStyle w:val="Kommentarzeichen"/>
          </w:rPr>
          <w:commentReference w:id="1900"/>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901"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902" w:author="Gert Morlion" w:date="2023-06-05T13:44:00Z"/>
          <w:rFonts w:cs="Arial"/>
          <w:lang w:eastAsia="en-GB"/>
        </w:rPr>
      </w:pPr>
    </w:p>
    <w:p w14:paraId="2DF4F11D" w14:textId="246F5C51" w:rsidR="0027323D" w:rsidRPr="0027323D" w:rsidRDefault="006B5017" w:rsidP="0027323D">
      <w:pPr>
        <w:autoSpaceDE w:val="0"/>
        <w:autoSpaceDN w:val="0"/>
        <w:adjustRightInd w:val="0"/>
        <w:spacing w:after="0" w:line="240" w:lineRule="auto"/>
        <w:jc w:val="left"/>
        <w:rPr>
          <w:ins w:id="1903" w:author="Gert Morlion" w:date="2023-06-05T13:42:00Z"/>
          <w:rFonts w:cs="Arial"/>
          <w:lang w:eastAsia="en-GB"/>
        </w:rPr>
      </w:pPr>
      <w:ins w:id="1904" w:author="Gert Morlion" w:date="2024-08-23T16:02:00Z">
        <w:r>
          <w:rPr>
            <w:noProof/>
            <w:lang w:val="fr-FR" w:eastAsia="fr-FR"/>
          </w:rPr>
          <w:pict w14:anchorId="4B7104CF">
            <v:shape id="_x0000_i1035" type="#_x0000_t75" style="width:417.75pt;height:276.75pt;visibility:visible;mso-wrap-style:square">
              <v:imagedata r:id="rId30" o:title="20231108_3 Figure_4_6_new" croptop="19174f" cropbottom="16638f" cropleft="1842f" cropright="296f"/>
            </v:shape>
          </w:pict>
        </w:r>
      </w:ins>
    </w:p>
    <w:p w14:paraId="1D00209F" w14:textId="39D3FACF" w:rsidR="0027323D" w:rsidRPr="0027323D" w:rsidRDefault="0027323D" w:rsidP="0027323D">
      <w:pPr>
        <w:ind w:left="708"/>
        <w:jc w:val="center"/>
        <w:rPr>
          <w:ins w:id="1905" w:author="Gert Morlion" w:date="2023-06-05T13:44:00Z"/>
        </w:rPr>
      </w:pPr>
      <w:ins w:id="1906"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907" w:author="Gert Morlion" w:date="2023-06-05T13:44:00Z"/>
          <w:rFonts w:cs="Arial"/>
          <w:bCs/>
          <w:szCs w:val="18"/>
        </w:rPr>
      </w:pPr>
    </w:p>
    <w:p w14:paraId="18547844" w14:textId="781D7436" w:rsidR="00453023" w:rsidRPr="00D22CCD" w:rsidDel="0027323D" w:rsidRDefault="007260E2" w:rsidP="00AC585C">
      <w:pPr>
        <w:numPr>
          <w:ilvl w:val="0"/>
          <w:numId w:val="21"/>
        </w:numPr>
        <w:rPr>
          <w:del w:id="1908" w:author="Gert Morlion" w:date="2023-06-05T13:42:00Z"/>
        </w:rPr>
      </w:pPr>
      <w:del w:id="1909"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910" w:author="Gert Morlion" w:date="2023-06-05T13:42:00Z"/>
        </w:rPr>
      </w:pPr>
      <w:del w:id="1911"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912" w:author="Gert Morlion" w:date="2023-06-05T13:42:00Z"/>
        </w:rPr>
      </w:pPr>
      <w:del w:id="1913"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914" w:author="Gert Morlion" w:date="2023-06-05T13:42:00Z"/>
          <w:rFonts w:cs="Arial"/>
          <w:lang w:val="en-AU"/>
        </w:rPr>
      </w:pPr>
      <w:del w:id="1915"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916"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917" w:author="Gert Morlion" w:date="2023-06-05T13:42:00Z"/>
          <w:rFonts w:cs="Arial"/>
          <w:lang w:val="en-AU"/>
        </w:rPr>
      </w:pPr>
      <w:del w:id="1918"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919" w:author="Gert Morlion" w:date="2023-06-05T13:42:00Z"/>
          <w:rFonts w:cs="Arial"/>
          <w:lang w:val="en-AU"/>
        </w:rPr>
      </w:pPr>
    </w:p>
    <w:p w14:paraId="61394773" w14:textId="54FF3C73" w:rsidR="00453023" w:rsidRPr="00D22CCD" w:rsidDel="0027323D" w:rsidRDefault="00453023">
      <w:pPr>
        <w:rPr>
          <w:del w:id="1920" w:author="Gert Morlion" w:date="2023-06-05T13:42:00Z"/>
        </w:rPr>
      </w:pPr>
    </w:p>
    <w:p w14:paraId="6D76E4F6" w14:textId="51199D68" w:rsidR="00453023" w:rsidRPr="00D22CCD" w:rsidDel="0027323D" w:rsidRDefault="00000000">
      <w:pPr>
        <w:rPr>
          <w:del w:id="1921" w:author="Gert Morlion" w:date="2023-06-05T13:42:00Z"/>
        </w:rPr>
      </w:pPr>
      <w:del w:id="1922" w:author="Gert Morlion" w:date="2023-06-05T13:42:00Z">
        <w:r>
          <w:rPr>
            <w:noProof/>
          </w:rPr>
          <w:pict w14:anchorId="200497AF">
            <v:shape id="Picture 1" o:spid="_x0000_s2051"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31" o:title=""/>
            </v:shape>
          </w:pict>
        </w:r>
        <w:r>
          <w:rPr>
            <w:noProof/>
          </w:rPr>
          <w:pict w14:anchorId="0425210F">
            <v:shape id="Text Box 22" o:spid="_x0000_s2050"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923"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924" w:author="Gert Morlion" w:date="2023-06-05T13:42:00Z"/>
        </w:rPr>
      </w:pPr>
    </w:p>
    <w:p w14:paraId="33D58C97" w14:textId="69D510F1" w:rsidR="00453023" w:rsidRPr="00D22CCD" w:rsidDel="0027323D" w:rsidRDefault="00453023">
      <w:pPr>
        <w:rPr>
          <w:del w:id="1925" w:author="Gert Morlion" w:date="2023-06-05T13:42:00Z"/>
        </w:rPr>
      </w:pPr>
    </w:p>
    <w:p w14:paraId="227F3A73" w14:textId="2DF7EF1A" w:rsidR="00453023" w:rsidRPr="00D22CCD" w:rsidDel="0027323D" w:rsidRDefault="00453023">
      <w:pPr>
        <w:rPr>
          <w:del w:id="1926" w:author="Gert Morlion" w:date="2023-06-05T13:42:00Z"/>
        </w:rPr>
      </w:pPr>
    </w:p>
    <w:p w14:paraId="05F20D18" w14:textId="1B9C9476" w:rsidR="00453023" w:rsidRPr="00D22CCD" w:rsidDel="0027323D" w:rsidRDefault="00453023">
      <w:pPr>
        <w:rPr>
          <w:del w:id="1927" w:author="Gert Morlion" w:date="2023-06-05T13:42:00Z"/>
        </w:rPr>
      </w:pPr>
    </w:p>
    <w:p w14:paraId="31ED17DA" w14:textId="60F82870" w:rsidR="00453023" w:rsidRPr="00D22CCD" w:rsidDel="0027323D" w:rsidRDefault="00453023">
      <w:pPr>
        <w:rPr>
          <w:del w:id="1928" w:author="Gert Morlion" w:date="2023-06-05T13:42:00Z"/>
        </w:rPr>
      </w:pPr>
    </w:p>
    <w:p w14:paraId="6FB8E0A2" w14:textId="2B344C05" w:rsidR="00453023" w:rsidRPr="00D22CCD" w:rsidDel="0027323D" w:rsidRDefault="00453023">
      <w:pPr>
        <w:rPr>
          <w:del w:id="1929" w:author="Gert Morlion" w:date="2023-06-05T13:42:00Z"/>
        </w:rPr>
      </w:pPr>
    </w:p>
    <w:p w14:paraId="228E89E9" w14:textId="105534E9" w:rsidR="00453023" w:rsidRPr="00D22CCD" w:rsidDel="0027323D" w:rsidRDefault="00453023">
      <w:pPr>
        <w:rPr>
          <w:del w:id="1930" w:author="Gert Morlion" w:date="2023-06-05T13:42:00Z"/>
        </w:rPr>
      </w:pPr>
    </w:p>
    <w:p w14:paraId="514D6837" w14:textId="2FDB80FF" w:rsidR="00453023" w:rsidRPr="00D22CCD" w:rsidDel="0027323D" w:rsidRDefault="00453023">
      <w:pPr>
        <w:rPr>
          <w:del w:id="1931" w:author="Gert Morlion" w:date="2023-06-05T13:42:00Z"/>
        </w:rPr>
      </w:pPr>
    </w:p>
    <w:p w14:paraId="21A3E524" w14:textId="12F092E0" w:rsidR="00453023" w:rsidRPr="00D22CCD" w:rsidDel="0027323D" w:rsidRDefault="00453023">
      <w:pPr>
        <w:rPr>
          <w:del w:id="1932"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933" w:name="_Toc211003244"/>
      <w:r w:rsidRPr="00D22CCD">
        <w:rPr>
          <w:lang w:eastAsia="en-US"/>
        </w:rPr>
        <w:t>Dataset size</w:t>
      </w:r>
      <w:bookmarkEnd w:id="1933"/>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934" w:author="Birklhuber Bernd"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935" w:name="_Toc211003245"/>
      <w:r w:rsidRPr="00D22CCD">
        <w:t>Display Scale Range</w:t>
      </w:r>
      <w:bookmarkEnd w:id="1935"/>
    </w:p>
    <w:p w14:paraId="0ACF2D0C" w14:textId="7F86977B" w:rsidR="00453023" w:rsidRDefault="007260E2">
      <w:pPr>
        <w:rPr>
          <w:ins w:id="1936"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937" w:author="Gert Morlion" w:date="2024-08-23T16:05:00Z">
        <w:r w:rsidRPr="00D22CCD" w:rsidDel="00257970">
          <w:rPr>
            <w:rFonts w:cs="Arial"/>
            <w:b/>
            <w:bCs/>
          </w:rPr>
          <w:delText xml:space="preserve">maximum </w:delText>
        </w:r>
      </w:del>
      <w:ins w:id="1938" w:author="Gert Morlion" w:date="2024-08-23T16:05:00Z">
        <w:r w:rsidR="00257970">
          <w:rPr>
            <w:rFonts w:cs="Arial"/>
            <w:b/>
            <w:bCs/>
          </w:rPr>
          <w:t>optim</w:t>
        </w:r>
      </w:ins>
      <w:ins w:id="1939" w:author="Birklhuber Bernd" w:date="2024-10-13T15:59:00Z">
        <w:r w:rsidR="001E12FA">
          <w:rPr>
            <w:rFonts w:cs="Arial"/>
            <w:b/>
            <w:bCs/>
          </w:rPr>
          <w:t>u</w:t>
        </w:r>
      </w:ins>
      <w:ins w:id="1940" w:author="Gert Morlion" w:date="2024-08-23T16:05:00Z">
        <w:del w:id="1941"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942"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overscaled”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943"/>
      <w:ins w:id="1944" w:author="Gert Morlion" w:date="2023-06-05T13:45:00Z">
        <w:r>
          <w:t>There must not be overlapping scale ranges</w:t>
        </w:r>
      </w:ins>
      <w:ins w:id="1945"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946" w:author="Gert Morlion" w:date="2023-06-05T13:45:00Z">
        <w:r>
          <w:t>between datasets covering the same geographical area.</w:t>
        </w:r>
      </w:ins>
      <w:commentRangeEnd w:id="1943"/>
      <w:r w:rsidR="001E12FA">
        <w:rPr>
          <w:rStyle w:val="Kommentarzeichen"/>
        </w:rPr>
        <w:commentReference w:id="1943"/>
      </w:r>
    </w:p>
    <w:p w14:paraId="7218CACD" w14:textId="7952BAB8" w:rsidR="00DC5B03" w:rsidRDefault="007260E2">
      <w:pPr>
        <w:rPr>
          <w:ins w:id="1947" w:author="Gert Morlion" w:date="2023-06-05T13:45:00Z"/>
          <w:rFonts w:cs="Arial"/>
        </w:rPr>
      </w:pPr>
      <w:commentRangeStart w:id="1948"/>
      <w:r w:rsidRPr="00D22CCD">
        <w:rPr>
          <w:rFonts w:cs="Arial"/>
        </w:rPr>
        <w:t xml:space="preserve">When the </w:t>
      </w:r>
      <w:del w:id="1949" w:author="Birklhuber Bernd" w:date="2025-03-07T12:53:00Z">
        <w:r w:rsidRPr="00D22CCD" w:rsidDel="008012B2">
          <w:rPr>
            <w:rFonts w:cs="Arial"/>
          </w:rPr>
          <w:delText xml:space="preserve">systems </w:delText>
        </w:r>
      </w:del>
      <w:ins w:id="1950" w:author="Birklhuber Bernd" w:date="2025-03-07T12:53:00Z">
        <w:r w:rsidR="008012B2">
          <w:rPr>
            <w:rFonts w:cs="Arial"/>
          </w:rPr>
          <w:t>boatmaster’s selected</w:t>
        </w:r>
        <w:r w:rsidR="008012B2" w:rsidRPr="00D22CCD">
          <w:rPr>
            <w:rFonts w:cs="Arial"/>
          </w:rPr>
          <w:t xml:space="preserve"> </w:t>
        </w:r>
      </w:ins>
      <w:r w:rsidRPr="00D22CCD">
        <w:rPr>
          <w:rFonts w:cs="Arial"/>
        </w:rPr>
        <w:t xml:space="preserve">viewing scale </w:t>
      </w:r>
      <w:ins w:id="1951" w:author="Birklhuber Bernd" w:date="2025-03-07T12:54:00Z">
        <w:r w:rsidR="008012B2">
          <w:rPr>
            <w:rFonts w:cs="Arial"/>
          </w:rPr>
          <w:t>(</w:t>
        </w:r>
      </w:ins>
      <w:ins w:id="1952" w:author="Birklhuber Bernd" w:date="2025-10-10T15:42:00Z">
        <w:r w:rsidR="00147A21">
          <w:rPr>
            <w:rFonts w:cs="Arial"/>
          </w:rPr>
          <w:t>B</w:t>
        </w:r>
      </w:ins>
      <w:ins w:id="1953" w:author="Birklhuber Bernd" w:date="2025-03-07T12:54:00Z">
        <w:r w:rsidR="008012B2">
          <w:rPr>
            <w:rFonts w:cs="Arial"/>
          </w:rPr>
          <w:t xml:space="preserve">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ins w:id="1954" w:author="Gert Morlion" w:date="2024-08-23T16:12:00Z">
        <w:r w:rsidR="00CD6BEE" w:rsidRPr="00693533">
          <w:rPr>
            <w:rFonts w:cs="Arial"/>
          </w:rPr>
          <w:t xml:space="preserve">the </w:t>
        </w:r>
        <w:r w:rsidR="00CD6BEE">
          <w:rPr>
            <w:rFonts w:cs="Arial"/>
          </w:rPr>
          <w:t>System Database</w:t>
        </w:r>
      </w:ins>
      <w:del w:id="1955" w:author="Gert Morlion" w:date="2024-08-23T16:12:00Z">
        <w:r w:rsidRPr="00D22CCD" w:rsidDel="00CD6BEE">
          <w:rPr>
            <w:rFonts w:cs="Arial"/>
          </w:rPr>
          <w:delText xml:space="preserve">SENC </w:delText>
        </w:r>
      </w:del>
      <w:r w:rsidRPr="00D22CCD">
        <w:rPr>
          <w:rFonts w:cs="Arial"/>
        </w:rPr>
        <w:t xml:space="preserve">does not contain a dataset covering the area at a smaller scale, in which case the dataset will be displayed at all smaller scales.  </w:t>
      </w:r>
      <w:commentRangeEnd w:id="1948"/>
      <w:r w:rsidR="001E12FA">
        <w:rPr>
          <w:rStyle w:val="Kommentarzeichen"/>
        </w:rPr>
        <w:commentReference w:id="1948"/>
      </w:r>
    </w:p>
    <w:p w14:paraId="48FFDD08" w14:textId="35522E4C" w:rsidR="00453023" w:rsidRDefault="007260E2">
      <w:pPr>
        <w:rPr>
          <w:ins w:id="1956" w:author="Gert Morlion" w:date="2024-08-23T16:14:00Z"/>
          <w:rFonts w:cs="Arial"/>
        </w:rPr>
      </w:pPr>
      <w:r w:rsidRPr="00D22CCD">
        <w:rPr>
          <w:rFonts w:cs="Arial"/>
        </w:rPr>
        <w:t xml:space="preserve">When the </w:t>
      </w:r>
      <w:del w:id="1957" w:author="Gert Morlion" w:date="2024-08-23T16:13:00Z">
        <w:r w:rsidRPr="00D22CCD" w:rsidDel="00691D5F">
          <w:rPr>
            <w:rFonts w:cs="Arial"/>
          </w:rPr>
          <w:delText>viewing scale</w:delText>
        </w:r>
      </w:del>
      <w:ins w:id="1958" w:author="Birklhuber Bernd" w:date="2025-10-10T11:17:00Z">
        <w:r w:rsidR="007E30C1">
          <w:rPr>
            <w:rFonts w:cs="Arial"/>
          </w:rPr>
          <w:t>B</w:t>
        </w:r>
      </w:ins>
      <w:commentRangeStart w:id="1959"/>
      <w:ins w:id="1960" w:author="Gert Morlion" w:date="2024-08-23T16:13:00Z">
        <w:del w:id="1961" w:author="Birklhuber Bernd" w:date="2025-03-07T12:55:00Z">
          <w:r w:rsidR="00691D5F" w:rsidDel="008012B2">
            <w:rPr>
              <w:rFonts w:cs="Arial"/>
            </w:rPr>
            <w:delText>S</w:delText>
          </w:r>
        </w:del>
        <w:r w:rsidR="00691D5F">
          <w:rPr>
            <w:rFonts w:cs="Arial"/>
          </w:rPr>
          <w:t>SVS</w:t>
        </w:r>
      </w:ins>
      <w:commentRangeEnd w:id="1959"/>
      <w:r w:rsidR="008012B2">
        <w:rPr>
          <w:rStyle w:val="Kommentarzeichen"/>
        </w:rPr>
        <w:commentReference w:id="1959"/>
      </w:r>
      <w:r w:rsidRPr="00D22CCD">
        <w:rPr>
          <w:rFonts w:cs="Arial"/>
        </w:rPr>
        <w:t xml:space="preserve"> is larger than the value indicated by </w:t>
      </w:r>
      <w:del w:id="1962" w:author="Gert Morlion" w:date="2024-08-23T16:13:00Z">
        <w:r w:rsidRPr="00D22CCD" w:rsidDel="00691D5F">
          <w:rPr>
            <w:rFonts w:cs="Arial"/>
            <w:b/>
            <w:bCs/>
          </w:rPr>
          <w:delText xml:space="preserve">maximum </w:delText>
        </w:r>
      </w:del>
      <w:ins w:id="1963"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964" w:author="Gert Morlion" w:date="2024-08-23T16:13:00Z">
        <w:r w:rsidR="00AE693F" w:rsidRPr="00D22CCD" w:rsidDel="00687A9E">
          <w:rPr>
            <w:rFonts w:cs="Arial"/>
            <w:b/>
            <w:bCs/>
          </w:rPr>
          <w:lastRenderedPageBreak/>
          <w:delText xml:space="preserve">maximum </w:delText>
        </w:r>
      </w:del>
      <w:ins w:id="1965"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966" w:author="Gert Morlion" w:date="2024-08-23T16:14:00Z">
        <w:r w:rsidR="001C56D6">
          <w:rPr>
            <w:rFonts w:cs="Arial"/>
          </w:rPr>
          <w:t xml:space="preserve">n the </w:t>
        </w:r>
      </w:ins>
      <w:ins w:id="1967" w:author="Birklhuber Bernd" w:date="2025-10-10T11:17:00Z">
        <w:r w:rsidR="007E30C1">
          <w:rPr>
            <w:rFonts w:cs="Arial"/>
          </w:rPr>
          <w:t>B</w:t>
        </w:r>
      </w:ins>
      <w:ins w:id="1968" w:author="Gert Morlion" w:date="2024-08-23T16:14:00Z">
        <w:del w:id="1969" w:author="Birklhuber Bernd" w:date="2025-03-07T12:55:00Z">
          <w:r w:rsidR="001C56D6" w:rsidDel="008012B2">
            <w:rPr>
              <w:rFonts w:cs="Arial"/>
            </w:rPr>
            <w:delText>S</w:delText>
          </w:r>
        </w:del>
        <w:r w:rsidR="001C56D6">
          <w:rPr>
            <w:rFonts w:cs="Arial"/>
          </w:rPr>
          <w:t>S</w:t>
        </w:r>
      </w:ins>
      <w:ins w:id="1970" w:author="Birklhuber Bernd" w:date="2025-11-19T09:40:00Z">
        <w:r w:rsidR="00070B8E">
          <w:rPr>
            <w:rFonts w:cs="Arial"/>
          </w:rPr>
          <w:t>V</w:t>
        </w:r>
      </w:ins>
      <w:ins w:id="1971" w:author="Gert Morlion" w:date="2024-08-23T16:14:00Z">
        <w:del w:id="1972" w:author="Birklhuber Bernd" w:date="2025-11-19T09:41:00Z">
          <w:r w:rsidR="001C56D6" w:rsidDel="00070B8E">
            <w:rPr>
              <w:rFonts w:cs="Arial"/>
            </w:rPr>
            <w:delText>C</w:delText>
          </w:r>
        </w:del>
        <w:r w:rsidR="001C56D6">
          <w:rPr>
            <w:rFonts w:cs="Arial"/>
          </w:rPr>
          <w:t>S is available</w:t>
        </w:r>
      </w:ins>
      <w:del w:id="1973"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974"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975" w:author="Gert Morlion" w:date="2024-08-23T16:14:00Z"/>
          <w:del w:id="1976" w:author="Birklhuber Bernd" w:date="2025-03-07T12:59:00Z"/>
          <w:rFonts w:cs="Arial"/>
        </w:rPr>
      </w:pPr>
      <w:ins w:id="1977" w:author="Gert Morlion" w:date="2024-08-23T16:14:00Z">
        <w:r w:rsidRPr="004507E0">
          <w:rPr>
            <w:rFonts w:cs="Arial"/>
          </w:rPr>
          <w:t xml:space="preserve">When the </w:t>
        </w:r>
      </w:ins>
      <w:ins w:id="1978" w:author="Birklhuber Bernd" w:date="2025-03-07T12:56:00Z">
        <w:r w:rsidR="008012B2">
          <w:rPr>
            <w:rFonts w:cs="Arial"/>
          </w:rPr>
          <w:t>M</w:t>
        </w:r>
      </w:ins>
      <w:ins w:id="1979" w:author="Gert Morlion" w:date="2024-08-23T16:14:00Z">
        <w:del w:id="1980" w:author="Birklhuber Bernd"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ins>
    </w:p>
    <w:p w14:paraId="55B66388" w14:textId="77777777" w:rsidR="00320BFB" w:rsidRDefault="00320BFB" w:rsidP="00AE5B66">
      <w:pPr>
        <w:spacing w:after="120" w:line="240" w:lineRule="auto"/>
        <w:rPr>
          <w:ins w:id="1981" w:author="Gert Morlion" w:date="2023-06-05T13:45:00Z"/>
          <w:rFonts w:cs="Arial"/>
        </w:rPr>
      </w:pPr>
    </w:p>
    <w:p w14:paraId="34CF169A" w14:textId="3DCE88C2" w:rsidR="00DC5B03" w:rsidRPr="00D22CCD" w:rsidRDefault="00DC5B03">
      <w:pPr>
        <w:rPr>
          <w:rFonts w:cs="Arial"/>
        </w:rPr>
      </w:pPr>
      <w:ins w:id="1982" w:author="Gert Morlion" w:date="2023-06-05T13:45:00Z">
        <w:r>
          <w:t xml:space="preserve">Within </w:t>
        </w:r>
      </w:ins>
      <w:ins w:id="1983" w:author="Gert Morlion [3]" w:date="2023-06-07T09:24:00Z">
        <w:r w:rsidR="00ED6A5E">
          <w:t>I</w:t>
        </w:r>
      </w:ins>
      <w:ins w:id="1984"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985" w:author="Gert Morlion" w:date="2024-08-23T16:15:00Z">
        <w:r w:rsidR="00CC0E15">
          <w:t>I</w:t>
        </w:r>
      </w:ins>
      <w:ins w:id="1986" w:author="Gert Morlion" w:date="2023-06-05T13:45:00Z">
        <w:r>
          <w:t xml:space="preserve">ECDIS will display the larger scale dataset until the </w:t>
        </w:r>
      </w:ins>
      <w:ins w:id="1987" w:author="Birklhuber Bernd" w:date="2025-10-10T11:18:00Z">
        <w:r w:rsidR="007E30C1">
          <w:t>B</w:t>
        </w:r>
      </w:ins>
      <w:ins w:id="1988" w:author="Gert Morlion" w:date="2024-08-23T16:15:00Z">
        <w:del w:id="1989" w:author="Birklhuber Bernd" w:date="2025-10-10T11:18:00Z">
          <w:r w:rsidR="00320BFB" w:rsidDel="007E30C1">
            <w:delText>S</w:delText>
          </w:r>
        </w:del>
      </w:ins>
      <w:ins w:id="1990" w:author="Gert Morlion" w:date="2023-06-05T13:45:00Z">
        <w:r>
          <w:t xml:space="preserve">SVS is equal to or at smaller scale than the </w:t>
        </w:r>
        <w:r w:rsidRPr="00320BFB">
          <w:rPr>
            <w:b/>
            <w:bCs/>
            <w:strike/>
          </w:rPr>
          <w:t>maximum</w:t>
        </w:r>
      </w:ins>
      <w:ins w:id="1991" w:author="Gert Morlion" w:date="2024-08-23T16:15:00Z">
        <w:r w:rsidR="00320BFB" w:rsidRPr="00320BFB">
          <w:rPr>
            <w:b/>
            <w:bCs/>
          </w:rPr>
          <w:t>optimum</w:t>
        </w:r>
      </w:ins>
      <w:ins w:id="1992"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993" w:name="_Toc211003246"/>
      <w:r w:rsidRPr="00D22CCD">
        <w:t xml:space="preserve">Dataset </w:t>
      </w:r>
      <w:ins w:id="1994" w:author="Gert Morlion" w:date="2024-08-23T16:15:00Z">
        <w:r w:rsidR="00CC0E15">
          <w:t>l</w:t>
        </w:r>
      </w:ins>
      <w:del w:id="1995" w:author="Gert Morlion" w:date="2024-08-23T16:16:00Z">
        <w:r w:rsidRPr="00D22CCD" w:rsidDel="00CC0E15">
          <w:delText>L</w:delText>
        </w:r>
      </w:del>
      <w:r w:rsidRPr="00D22CCD">
        <w:t xml:space="preserve">oading and </w:t>
      </w:r>
      <w:ins w:id="1996" w:author="Gert Morlion" w:date="2024-08-23T16:16:00Z">
        <w:r w:rsidR="00CC0E15">
          <w:t>d</w:t>
        </w:r>
      </w:ins>
      <w:del w:id="1997" w:author="Gert Morlion" w:date="2024-08-23T16:16:00Z">
        <w:r w:rsidR="00AE693F" w:rsidRPr="00D22CCD" w:rsidDel="00CC0E15">
          <w:delText>D</w:delText>
        </w:r>
      </w:del>
      <w:r w:rsidR="00AE693F" w:rsidRPr="00D22CCD">
        <w:t xml:space="preserve">isplay </w:t>
      </w:r>
      <w:ins w:id="1998" w:author="Gert Morlion" w:date="2024-08-23T16:16:00Z">
        <w:r w:rsidR="00CC0E15">
          <w:t>o</w:t>
        </w:r>
      </w:ins>
      <w:del w:id="1999" w:author="Gert Morlion" w:date="2024-08-23T16:16:00Z">
        <w:r w:rsidR="00AE693F" w:rsidRPr="00D22CCD" w:rsidDel="00CC0E15">
          <w:delText>O</w:delText>
        </w:r>
      </w:del>
      <w:r w:rsidR="00AE693F" w:rsidRPr="00D22CCD">
        <w:t>rder</w:t>
      </w:r>
      <w:bookmarkEnd w:id="1993"/>
    </w:p>
    <w:p w14:paraId="1DA73323" w14:textId="27FF84BD" w:rsidR="00453023" w:rsidRDefault="005B5B4B">
      <w:pPr>
        <w:rPr>
          <w:ins w:id="2000" w:author="Gert Morlion" w:date="2023-06-05T13:46:00Z"/>
          <w:rFonts w:cs="Arial"/>
          <w:lang w:val="en-AU"/>
        </w:rPr>
      </w:pPr>
      <w:ins w:id="2001" w:author="Gert Morlion" w:date="2024-08-23T16:16:00Z">
        <w:r>
          <w:rPr>
            <w:rFonts w:cs="Arial"/>
          </w:rPr>
          <w:t>N</w:t>
        </w:r>
      </w:ins>
      <w:del w:id="2002" w:author="Gert Morlion" w:date="2024-08-23T16:16:00Z">
        <w:r w:rsidR="007260E2" w:rsidRPr="00D22CCD" w:rsidDel="005B5B4B">
          <w:rPr>
            <w:rFonts w:cs="Arial"/>
          </w:rPr>
          <w:delText>A n</w:delText>
        </w:r>
      </w:del>
      <w:r w:rsidR="007260E2" w:rsidRPr="00D22CCD">
        <w:rPr>
          <w:rFonts w:cs="Arial"/>
        </w:rPr>
        <w:t>ew algorithm</w:t>
      </w:r>
      <w:ins w:id="2003" w:author="Gert Morlion" w:date="2024-08-23T16:16:00Z">
        <w:r>
          <w:rPr>
            <w:rFonts w:cs="Arial"/>
          </w:rPr>
          <w:t>s for datasets loading and unloading, ande rendering (display</w:t>
        </w:r>
        <w:r w:rsidR="007E2E2A">
          <w:rPr>
            <w:rFonts w:cs="Arial"/>
          </w:rPr>
          <w:t>)</w:t>
        </w:r>
      </w:ins>
      <w:del w:id="2004" w:author="Gert Morlion" w:date="2024-08-23T16:16:00Z">
        <w:r w:rsidR="007260E2" w:rsidRPr="00D22CCD" w:rsidDel="007E2E2A">
          <w:rPr>
            <w:rFonts w:cs="Arial"/>
          </w:rPr>
          <w:delText xml:space="preserve"> based on producer defined dataset display scales (minimum and maximum) for dataset loading </w:delText>
        </w:r>
      </w:del>
      <w:del w:id="2005"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2006" w:author="Gert Morlion" w:date="2024-08-23T16:17:00Z">
        <w:r w:rsidR="007E2E2A">
          <w:rPr>
            <w:rFonts w:cs="Arial"/>
          </w:rPr>
          <w:t>are</w:t>
        </w:r>
      </w:ins>
      <w:del w:id="2007"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2008"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2009" w:author="Gert Morlion" w:date="2023-06-05T13:46:00Z"/>
          <w:rFonts w:cs="Arial"/>
          <w:color w:val="000000"/>
          <w:lang w:eastAsia="en-GB"/>
        </w:rPr>
      </w:pPr>
      <w:commentRangeStart w:id="2010"/>
      <w:ins w:id="2011"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2012" w:author="Gert Morlion" w:date="2024-08-23T16:18:00Z">
        <w:r w:rsidR="00E31722">
          <w:rPr>
            <w:rFonts w:cs="Arial"/>
            <w:color w:val="000000"/>
            <w:lang w:eastAsia="en-GB"/>
          </w:rPr>
          <w:t>S-</w:t>
        </w:r>
      </w:ins>
      <w:ins w:id="2013" w:author="Birklhuber Bernd" w:date="2025-06-19T12:11:00Z">
        <w:r w:rsidR="00F67708">
          <w:rPr>
            <w:rFonts w:cs="Arial"/>
            <w:color w:val="000000"/>
            <w:lang w:eastAsia="en-GB"/>
          </w:rPr>
          <w:t>403</w:t>
        </w:r>
      </w:ins>
      <w:ins w:id="2014" w:author="Gert Morlion" w:date="2024-08-23T16:18:00Z">
        <w:del w:id="2015" w:author="Birklhuber Bernd" w:date="2025-06-19T12:11:00Z">
          <w:r w:rsidR="00E31722" w:rsidDel="00F67708">
            <w:rPr>
              <w:rFonts w:cs="Arial"/>
              <w:color w:val="000000"/>
              <w:lang w:eastAsia="en-GB"/>
            </w:rPr>
            <w:delText>98</w:delText>
          </w:r>
        </w:del>
        <w:r w:rsidR="00E31722">
          <w:rPr>
            <w:rFonts w:cs="Arial"/>
            <w:color w:val="000000"/>
            <w:lang w:eastAsia="en-GB"/>
          </w:rPr>
          <w:t xml:space="preserve"> </w:t>
        </w:r>
      </w:ins>
      <w:ins w:id="2016" w:author="Gert Morlion" w:date="2023-06-05T13:46:00Z">
        <w:r w:rsidRPr="00DC5B03">
          <w:rPr>
            <w:rFonts w:cs="Arial"/>
            <w:color w:val="000000"/>
            <w:lang w:eastAsia="en-GB"/>
          </w:rPr>
          <w:t xml:space="preserve">Annex </w:t>
        </w:r>
      </w:ins>
      <w:ins w:id="2017" w:author="Gert Morlion" w:date="2024-08-23T16:18:00Z">
        <w:r w:rsidR="00E31722">
          <w:rPr>
            <w:rFonts w:cs="Arial"/>
            <w:color w:val="000000"/>
            <w:lang w:eastAsia="en-GB"/>
          </w:rPr>
          <w:t>C. Appendix</w:t>
        </w:r>
        <w:r w:rsidR="00E82EAF">
          <w:rPr>
            <w:rFonts w:cs="Arial"/>
            <w:color w:val="000000"/>
            <w:lang w:eastAsia="en-GB"/>
          </w:rPr>
          <w:t xml:space="preserve"> C-5</w:t>
        </w:r>
      </w:ins>
      <w:ins w:id="2018"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2019" w:author="Gert Morlion" w:date="2024-08-23T16:18:00Z">
        <w:r w:rsidR="00E82EAF">
          <w:rPr>
            <w:rFonts w:cs="Arial"/>
            <w:i/>
            <w:iCs/>
            <w:color w:val="000000"/>
            <w:lang w:eastAsia="en-GB"/>
          </w:rPr>
          <w:t xml:space="preserve"> and Dataset Display Order (Dataset Rendering)</w:t>
        </w:r>
      </w:ins>
      <w:ins w:id="2020" w:author="Gert Morlion" w:date="2023-06-05T13:46:00Z">
        <w:r w:rsidRPr="00DC5B03">
          <w:rPr>
            <w:rFonts w:cs="Arial"/>
            <w:color w:val="000000"/>
            <w:lang w:eastAsia="en-GB"/>
          </w:rPr>
          <w:t xml:space="preserve">. </w:t>
        </w:r>
      </w:ins>
      <w:commentRangeEnd w:id="2010"/>
      <w:ins w:id="2021" w:author="Gert Morlion" w:date="2024-08-23T16:19:00Z">
        <w:r w:rsidR="00E60A4E">
          <w:rPr>
            <w:rStyle w:val="Kommentarzeichen"/>
          </w:rPr>
          <w:commentReference w:id="2010"/>
        </w:r>
      </w:ins>
    </w:p>
    <w:p w14:paraId="3E3AB14D" w14:textId="77777777" w:rsidR="00DC5B03" w:rsidRPr="00DC5B03" w:rsidRDefault="00DC5B03" w:rsidP="00DC5B03">
      <w:pPr>
        <w:rPr>
          <w:ins w:id="2022" w:author="Gert Morlion" w:date="2023-06-05T13:46:00Z"/>
          <w:rFonts w:cs="Arial"/>
          <w:color w:val="000000"/>
          <w:lang w:eastAsia="en-GB"/>
        </w:rPr>
      </w:pPr>
      <w:ins w:id="2023"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2024"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2025" w:author="Gert Morlion" w:date="2023-06-05T13:47:00Z"/>
        </w:rPr>
      </w:pPr>
      <w:bookmarkStart w:id="2026" w:name="_Toc211003247"/>
      <w:r w:rsidRPr="00D22CCD">
        <w:t xml:space="preserve">Dataset </w:t>
      </w:r>
      <w:ins w:id="2027" w:author="Gert Morlion" w:date="2024-08-23T16:19:00Z">
        <w:r w:rsidR="00E60A4E">
          <w:t>l</w:t>
        </w:r>
      </w:ins>
      <w:del w:id="2028" w:author="Gert Morlion" w:date="2024-08-23T16:19:00Z">
        <w:r w:rsidRPr="00D22CCD" w:rsidDel="00E60A4E">
          <w:delText>L</w:delText>
        </w:r>
      </w:del>
      <w:r w:rsidRPr="00D22CCD">
        <w:t xml:space="preserve">oading </w:t>
      </w:r>
      <w:ins w:id="2029" w:author="Gert Morlion" w:date="2024-08-23T16:19:00Z">
        <w:r w:rsidR="00E60A4E">
          <w:t>a</w:t>
        </w:r>
      </w:ins>
      <w:del w:id="2030" w:author="Gert Morlion" w:date="2024-08-23T16:19:00Z">
        <w:r w:rsidRPr="00D22CCD" w:rsidDel="00E60A4E">
          <w:delText>A</w:delText>
        </w:r>
      </w:del>
      <w:r w:rsidRPr="00D22CCD">
        <w:t>lgorithm</w:t>
      </w:r>
      <w:ins w:id="2031" w:author="Gert Morlion" w:date="2023-06-05T13:47:00Z">
        <w:r w:rsidR="00DC5B03">
          <w:t xml:space="preserve"> (dataset selection)</w:t>
        </w:r>
        <w:bookmarkEnd w:id="2026"/>
      </w:ins>
    </w:p>
    <w:p w14:paraId="49D4653D" w14:textId="4276A127" w:rsidR="00DC5B03" w:rsidRPr="00446BAF" w:rsidRDefault="00DC5B03" w:rsidP="00DC5B03">
      <w:pPr>
        <w:rPr>
          <w:ins w:id="2032" w:author="Gert Morlion" w:date="2023-06-05T13:47:00Z"/>
          <w:lang w:val="fr-FR"/>
        </w:rPr>
      </w:pPr>
      <w:ins w:id="2033" w:author="Gert Morlion" w:date="2023-06-05T13:47:00Z">
        <w:r>
          <w:t xml:space="preserve">See </w:t>
        </w:r>
      </w:ins>
      <w:ins w:id="2034" w:author="Gert Morlion" w:date="2024-08-23T16:20:00Z">
        <w:r w:rsidR="00E60A4E">
          <w:t>S-</w:t>
        </w:r>
      </w:ins>
      <w:ins w:id="2035" w:author="Birklhuber Bernd" w:date="2025-06-19T12:11:00Z">
        <w:r w:rsidR="00F67708">
          <w:t>403</w:t>
        </w:r>
      </w:ins>
      <w:ins w:id="2036" w:author="Gert Morlion" w:date="2024-08-23T16:20:00Z">
        <w:del w:id="2037" w:author="Birklhuber Bernd" w:date="2025-06-19T12:11:00Z">
          <w:r w:rsidR="00E60A4E" w:rsidDel="00F67708">
            <w:delText>98</w:delText>
          </w:r>
        </w:del>
        <w:r w:rsidR="00E60A4E">
          <w:t xml:space="preserve"> </w:t>
        </w:r>
      </w:ins>
      <w:ins w:id="2038" w:author="Gert Morlion" w:date="2023-06-05T13:47:00Z">
        <w:r>
          <w:t xml:space="preserve">Annex </w:t>
        </w:r>
      </w:ins>
      <w:ins w:id="2039" w:author="Gert Morlion" w:date="2024-08-23T16:20:00Z">
        <w:r w:rsidR="00E60A4E">
          <w:t>C</w:t>
        </w:r>
        <w:r w:rsidR="00446BAF">
          <w:t>. Appendix C-5</w:t>
        </w:r>
      </w:ins>
      <w:ins w:id="2040" w:author="Gert Morlion" w:date="2023-06-05T13:47:00Z">
        <w:r>
          <w:t xml:space="preserve">– </w:t>
        </w:r>
        <w:r>
          <w:rPr>
            <w:i/>
            <w:iCs/>
          </w:rPr>
          <w:t>Dataset Loading Algorithm (Dataset Selection)</w:t>
        </w:r>
      </w:ins>
      <w:ins w:id="2041"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2042"/>
        <w:commentRangeEnd w:id="2042"/>
        <w:r w:rsidR="00446BAF">
          <w:rPr>
            <w:rStyle w:val="Kommentarzeichen"/>
          </w:rPr>
          <w:commentReference w:id="2042"/>
        </w:r>
      </w:ins>
    </w:p>
    <w:p w14:paraId="591E7871" w14:textId="7B524A17" w:rsidR="00DC5B03" w:rsidRPr="00DC5B03" w:rsidRDefault="00DC5B03" w:rsidP="00DC5B03">
      <w:pPr>
        <w:pStyle w:val="berschrift3"/>
        <w:rPr>
          <w:ins w:id="2043" w:author="Gert Morlion" w:date="2023-06-05T13:48:00Z"/>
          <w:rFonts w:cs="Arial"/>
          <w:color w:val="000000"/>
          <w:lang w:eastAsia="en-GB"/>
        </w:rPr>
      </w:pPr>
      <w:bookmarkStart w:id="2044" w:name="_Toc211003248"/>
      <w:ins w:id="2045" w:author="Gert Morlion" w:date="2023-06-05T13:48:00Z">
        <w:r w:rsidRPr="00DC5B03">
          <w:t>Dataset</w:t>
        </w:r>
        <w:r w:rsidRPr="00DC5B03">
          <w:rPr>
            <w:rFonts w:cs="Arial"/>
            <w:color w:val="000000"/>
            <w:lang w:eastAsia="en-GB"/>
          </w:rPr>
          <w:t xml:space="preserve"> display order (dataset rendering)</w:t>
        </w:r>
        <w:bookmarkEnd w:id="2044"/>
        <w:r w:rsidRPr="00DC5B03">
          <w:rPr>
            <w:rFonts w:cs="Arial"/>
            <w:color w:val="000000"/>
            <w:lang w:eastAsia="en-GB"/>
          </w:rPr>
          <w:t xml:space="preserve"> </w:t>
        </w:r>
      </w:ins>
    </w:p>
    <w:p w14:paraId="56F2112A" w14:textId="4EF22EEB" w:rsidR="004C20A2" w:rsidRDefault="004C20A2" w:rsidP="00DC5B03">
      <w:pPr>
        <w:rPr>
          <w:ins w:id="2046" w:author="Gert Morlion" w:date="2024-08-23T16:21:00Z"/>
          <w:rFonts w:cs="Arial"/>
        </w:rPr>
      </w:pPr>
      <w:commentRangeStart w:id="2047"/>
      <w:ins w:id="2048" w:author="Gert Morlion" w:date="2024-08-23T16:21:00Z">
        <w:r>
          <w:rPr>
            <w:rFonts w:cs="Arial"/>
          </w:rPr>
          <w:t>See S-</w:t>
        </w:r>
      </w:ins>
      <w:ins w:id="2049" w:author="Birklhuber Bernd" w:date="2025-06-19T12:11:00Z">
        <w:r w:rsidR="00F67708">
          <w:rPr>
            <w:rFonts w:cs="Arial"/>
          </w:rPr>
          <w:t>403</w:t>
        </w:r>
      </w:ins>
      <w:ins w:id="2050" w:author="Gert Morlion" w:date="2024-08-23T16:21:00Z">
        <w:del w:id="2051" w:author="Birklhuber Bernd"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2047"/>
        <w:r>
          <w:rPr>
            <w:rStyle w:val="Kommentarzeichen"/>
          </w:rPr>
          <w:commentReference w:id="2047"/>
        </w:r>
      </w:ins>
    </w:p>
    <w:p w14:paraId="410858E3" w14:textId="331427CF" w:rsidR="00DC5B03" w:rsidRDefault="00DC5B03" w:rsidP="00DC5B03">
      <w:pPr>
        <w:rPr>
          <w:ins w:id="2052" w:author="Gert Morlion" w:date="2023-06-05T13:49:00Z"/>
          <w:rFonts w:cs="Arial"/>
          <w:color w:val="000000"/>
          <w:lang w:eastAsia="en-GB"/>
        </w:rPr>
      </w:pPr>
      <w:ins w:id="2053" w:author="Gert Morlion" w:date="2023-06-05T13:48:00Z">
        <w:r w:rsidRPr="00DC5B03">
          <w:rPr>
            <w:rFonts w:cs="Arial"/>
            <w:color w:val="000000"/>
            <w:lang w:eastAsia="en-GB"/>
          </w:rPr>
          <w:t>Figures 4-7 to 4-</w:t>
        </w:r>
      </w:ins>
      <w:ins w:id="2054" w:author="Birklhuber Bernd" w:date="2025-06-18T07:42:00Z">
        <w:r w:rsidR="00E4214A">
          <w:rPr>
            <w:rFonts w:cs="Arial"/>
            <w:color w:val="000000"/>
            <w:lang w:eastAsia="en-GB"/>
          </w:rPr>
          <w:t>10</w:t>
        </w:r>
      </w:ins>
      <w:ins w:id="2055" w:author="Gert Morlion" w:date="2023-06-05T13:48:00Z">
        <w:del w:id="2056" w:author="Birklhuber Bernd"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074CAA1B" w:rsidR="00DC5B03" w:rsidRDefault="006B5017" w:rsidP="00DC5B03">
      <w:pPr>
        <w:rPr>
          <w:ins w:id="2057" w:author="Gert Morlion" w:date="2023-06-05T13:49:00Z"/>
        </w:rPr>
      </w:pPr>
      <w:ins w:id="2058" w:author="Birklhuber Bernd" w:date="2025-10-30T15:37:00Z">
        <w:r>
          <w:lastRenderedPageBreak/>
          <w:pict w14:anchorId="611F42A5">
            <v:shape id="_x0000_i1036" type="#_x0000_t75" style="width:454.5pt;height:227.25pt">
              <v:imagedata r:id="rId32" o:title=""/>
            </v:shape>
          </w:pict>
        </w:r>
      </w:ins>
      <w:ins w:id="2059" w:author="Gert Morlion" w:date="2023-06-05T13:49:00Z">
        <w:del w:id="2060" w:author="Birklhuber Bernd" w:date="2025-10-30T15:37:00Z">
          <w:r>
            <w:rPr>
              <w:noProof/>
            </w:rPr>
            <w:pict w14:anchorId="490A2D5B">
              <v:shape id="_x0000_i1037" type="#_x0000_t75" alt="" style="width:453.75pt;height:225.75pt;mso-width-percent:0;mso-height-percent:0;mso-width-percent:0;mso-height-percent:0">
                <v:imagedata r:id="rId33" o:title=""/>
              </v:shape>
            </w:pict>
          </w:r>
        </w:del>
      </w:ins>
    </w:p>
    <w:p w14:paraId="028F0D3A" w14:textId="29B969A3" w:rsidR="00DC5B03" w:rsidRDefault="00DC5B03" w:rsidP="00DC5B03">
      <w:pPr>
        <w:jc w:val="center"/>
        <w:rPr>
          <w:ins w:id="2061" w:author="Gert Morlion" w:date="2023-06-05T13:49:00Z"/>
          <w:b/>
          <w:bCs/>
          <w:sz w:val="18"/>
          <w:szCs w:val="18"/>
        </w:rPr>
      </w:pPr>
      <w:ins w:id="2062" w:author="Gert Morlion" w:date="2023-06-05T13:49:00Z">
        <w:r>
          <w:rPr>
            <w:b/>
            <w:bCs/>
            <w:sz w:val="18"/>
            <w:szCs w:val="18"/>
          </w:rPr>
          <w:t>Figure 4-7 – Dataset loading – scenario 1</w:t>
        </w:r>
      </w:ins>
    </w:p>
    <w:p w14:paraId="49166862" w14:textId="6C1DBFC3" w:rsidR="00DC5B03" w:rsidRDefault="006B5017" w:rsidP="00DC5B03">
      <w:pPr>
        <w:jc w:val="center"/>
        <w:rPr>
          <w:ins w:id="2063" w:author="Gert Morlion" w:date="2023-06-05T13:49:00Z"/>
        </w:rPr>
      </w:pPr>
      <w:ins w:id="2064" w:author="Birklhuber Bernd" w:date="2025-10-30T15:50:00Z">
        <w:r>
          <w:lastRenderedPageBreak/>
          <w:pict w14:anchorId="7D7AD3D6">
            <v:shape id="_x0000_i1038" type="#_x0000_t75" style="width:454.5pt;height:228pt">
              <v:imagedata r:id="rId34" o:title=""/>
            </v:shape>
          </w:pict>
        </w:r>
      </w:ins>
      <w:ins w:id="2065" w:author="Gert Morlion" w:date="2023-06-05T13:49:00Z">
        <w:del w:id="2066" w:author="Birklhuber Bernd" w:date="2025-10-30T15:49:00Z">
          <w:r>
            <w:rPr>
              <w:noProof/>
            </w:rPr>
            <w:pict w14:anchorId="519073D1">
              <v:shape id="_x0000_i1039" type="#_x0000_t75" alt="" style="width:453.75pt;height:226.5pt;mso-width-percent:0;mso-height-percent:0;mso-width-percent:0;mso-height-percent:0">
                <v:imagedata r:id="rId35" o:title=""/>
              </v:shape>
            </w:pict>
          </w:r>
        </w:del>
      </w:ins>
    </w:p>
    <w:p w14:paraId="66F632BE" w14:textId="17430DC3" w:rsidR="00DC5B03" w:rsidRDefault="00DC5B03" w:rsidP="00DC5B03">
      <w:pPr>
        <w:tabs>
          <w:tab w:val="center" w:pos="4544"/>
          <w:tab w:val="left" w:pos="6860"/>
        </w:tabs>
        <w:jc w:val="left"/>
        <w:rPr>
          <w:ins w:id="2067" w:author="Birklhuber Bernd" w:date="2025-10-15T13:12:00Z"/>
          <w:b/>
          <w:bCs/>
          <w:sz w:val="18"/>
          <w:szCs w:val="18"/>
        </w:rPr>
      </w:pPr>
      <w:ins w:id="2068" w:author="Gert Morlion" w:date="2023-06-05T13:50:00Z">
        <w:r>
          <w:rPr>
            <w:b/>
            <w:bCs/>
            <w:sz w:val="18"/>
            <w:szCs w:val="18"/>
          </w:rPr>
          <w:tab/>
        </w:r>
      </w:ins>
      <w:ins w:id="2069" w:author="Gert Morlion" w:date="2023-06-05T13:49:00Z">
        <w:r>
          <w:rPr>
            <w:b/>
            <w:bCs/>
            <w:sz w:val="18"/>
            <w:szCs w:val="18"/>
          </w:rPr>
          <w:t>Figure 4-8 – Dataset loading – scenario 2</w:t>
        </w:r>
      </w:ins>
      <w:ins w:id="2070" w:author="Gert Morlion" w:date="2023-06-05T13:50:00Z">
        <w:r>
          <w:rPr>
            <w:b/>
            <w:bCs/>
            <w:sz w:val="18"/>
            <w:szCs w:val="18"/>
          </w:rPr>
          <w:tab/>
        </w:r>
      </w:ins>
    </w:p>
    <w:p w14:paraId="020D5E16" w14:textId="1ADBACBA" w:rsidR="002B1474" w:rsidRDefault="006B5017" w:rsidP="00DC5B03">
      <w:pPr>
        <w:tabs>
          <w:tab w:val="center" w:pos="4544"/>
          <w:tab w:val="left" w:pos="6860"/>
        </w:tabs>
        <w:jc w:val="left"/>
        <w:rPr>
          <w:ins w:id="2071" w:author="Birklhuber Bernd" w:date="2025-10-15T13:11:00Z"/>
          <w:b/>
          <w:bCs/>
          <w:sz w:val="18"/>
          <w:szCs w:val="18"/>
        </w:rPr>
      </w:pPr>
      <w:ins w:id="2072" w:author="Birklhuber Bernd" w:date="2025-10-30T15:50:00Z">
        <w:r>
          <w:rPr>
            <w:b/>
            <w:bCs/>
            <w:sz w:val="18"/>
            <w:szCs w:val="18"/>
          </w:rPr>
          <w:lastRenderedPageBreak/>
          <w:pict w14:anchorId="054A9FA8">
            <v:shape id="_x0000_i1040" type="#_x0000_t75" style="width:453.75pt;height:221.25pt">
              <v:imagedata r:id="rId36" o:title=""/>
            </v:shape>
          </w:pict>
        </w:r>
      </w:ins>
    </w:p>
    <w:p w14:paraId="2EFEDFAF" w14:textId="654B2612" w:rsidR="002B1474" w:rsidRDefault="002B1474" w:rsidP="002B1474">
      <w:pPr>
        <w:tabs>
          <w:tab w:val="center" w:pos="4544"/>
          <w:tab w:val="left" w:pos="6860"/>
        </w:tabs>
        <w:jc w:val="center"/>
        <w:rPr>
          <w:ins w:id="2073" w:author="Gert Morlion" w:date="2023-06-05T13:50:00Z"/>
          <w:b/>
          <w:bCs/>
          <w:sz w:val="18"/>
          <w:szCs w:val="18"/>
        </w:rPr>
      </w:pPr>
      <w:ins w:id="2074" w:author="Birklhuber Bernd" w:date="2025-10-15T13:11:00Z">
        <w:r>
          <w:rPr>
            <w:b/>
            <w:bCs/>
            <w:sz w:val="18"/>
            <w:szCs w:val="18"/>
          </w:rPr>
          <w:t>Figure 4-9 – Dataset loading – scenario 3</w:t>
        </w:r>
      </w:ins>
    </w:p>
    <w:p w14:paraId="0273A971" w14:textId="4D83C89F" w:rsidR="00DC5B03" w:rsidRDefault="006B5017" w:rsidP="00DC5B03">
      <w:pPr>
        <w:tabs>
          <w:tab w:val="center" w:pos="4544"/>
          <w:tab w:val="left" w:pos="6860"/>
        </w:tabs>
        <w:jc w:val="left"/>
        <w:rPr>
          <w:ins w:id="2075" w:author="Gert Morlion" w:date="2023-06-05T13:50:00Z"/>
        </w:rPr>
      </w:pPr>
      <w:ins w:id="2076" w:author="Birklhuber Bernd" w:date="2025-10-30T15:51:00Z">
        <w:r>
          <w:lastRenderedPageBreak/>
          <w:pict w14:anchorId="54B20C04">
            <v:shape id="_x0000_i1041" type="#_x0000_t75" style="width:453.75pt;height:225.75pt">
              <v:imagedata r:id="rId37" o:title=""/>
            </v:shape>
          </w:pict>
        </w:r>
      </w:ins>
      <w:ins w:id="2077" w:author="Gert Morlion" w:date="2023-06-05T13:50:00Z">
        <w:del w:id="2078" w:author="Birklhuber Bernd" w:date="2025-10-30T15:51:00Z">
          <w:r>
            <w:rPr>
              <w:noProof/>
            </w:rPr>
            <w:pict w14:anchorId="710AE1E8">
              <v:shape id="_x0000_i1042" type="#_x0000_t75" alt="" style="width:453.75pt;height:225.75pt;mso-width-percent:0;mso-height-percent:0;mso-width-percent:0;mso-height-percent:0">
                <v:imagedata r:id="rId38" o:title=""/>
              </v:shape>
            </w:pict>
          </w:r>
        </w:del>
      </w:ins>
    </w:p>
    <w:p w14:paraId="01D622D9" w14:textId="3548663E" w:rsidR="00DC5B03" w:rsidRPr="00DC5B03" w:rsidRDefault="00DC5B03" w:rsidP="00DC5B03">
      <w:pPr>
        <w:tabs>
          <w:tab w:val="center" w:pos="4544"/>
          <w:tab w:val="left" w:pos="6860"/>
        </w:tabs>
        <w:jc w:val="center"/>
      </w:pPr>
      <w:ins w:id="2079" w:author="Gert Morlion" w:date="2023-06-05T13:50:00Z">
        <w:r>
          <w:rPr>
            <w:b/>
            <w:bCs/>
            <w:sz w:val="18"/>
            <w:szCs w:val="18"/>
          </w:rPr>
          <w:t>Figure 4-</w:t>
        </w:r>
      </w:ins>
      <w:r w:rsidR="002B1474">
        <w:rPr>
          <w:b/>
          <w:bCs/>
          <w:sz w:val="18"/>
          <w:szCs w:val="18"/>
        </w:rPr>
        <w:t>10</w:t>
      </w:r>
      <w:ins w:id="2080" w:author="Gert Morlion" w:date="2023-06-05T13:50:00Z">
        <w:r>
          <w:rPr>
            <w:b/>
            <w:bCs/>
            <w:sz w:val="18"/>
            <w:szCs w:val="18"/>
          </w:rPr>
          <w:t xml:space="preserve"> – Dataset loading – scenario </w:t>
        </w:r>
      </w:ins>
      <w:ins w:id="2081" w:author="Birklhuber Bernd" w:date="2025-10-15T13:12:00Z">
        <w:r w:rsidR="002B1474">
          <w:rPr>
            <w:b/>
            <w:bCs/>
            <w:sz w:val="18"/>
            <w:szCs w:val="18"/>
          </w:rPr>
          <w:t>4</w:t>
        </w:r>
      </w:ins>
      <w:ins w:id="2082" w:author="Gert Morlion" w:date="2023-06-05T13:50:00Z">
        <w:del w:id="2083" w:author="Birklhuber Bernd" w:date="2025-10-15T13:12:00Z">
          <w:r w:rsidDel="002B1474">
            <w:rPr>
              <w:b/>
              <w:bCs/>
              <w:sz w:val="18"/>
              <w:szCs w:val="18"/>
            </w:rPr>
            <w:delText>3</w:delText>
          </w:r>
        </w:del>
      </w:ins>
    </w:p>
    <w:p w14:paraId="63477DE1" w14:textId="47711704" w:rsidR="00453023" w:rsidRPr="00D22CCD" w:rsidDel="00DC5B03" w:rsidRDefault="007260E2">
      <w:pPr>
        <w:rPr>
          <w:del w:id="2084" w:author="Gert Morlion" w:date="2023-06-05T13:50:00Z"/>
          <w:rFonts w:cs="Arial"/>
        </w:rPr>
      </w:pPr>
      <w:del w:id="2085"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2086" w:author="Gert Morlion" w:date="2023-06-05T13:50:00Z"/>
          <w:rFonts w:cs="Arial"/>
        </w:rPr>
      </w:pPr>
      <w:del w:id="2087"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2088" w:author="Gert Morlion" w:date="2023-06-05T13:50:00Z"/>
          <w:rFonts w:cs="Arial"/>
        </w:rPr>
      </w:pPr>
    </w:p>
    <w:p w14:paraId="569EF7B0" w14:textId="7674CE01" w:rsidR="00453023" w:rsidRPr="00D22CCD" w:rsidRDefault="006B5017">
      <w:pPr>
        <w:keepNext/>
      </w:pPr>
      <w:del w:id="2089" w:author="Gert Morlion" w:date="2023-06-05T13:50:00Z">
        <w:r>
          <w:rPr>
            <w:noProof/>
            <w:sz w:val="16"/>
            <w:lang w:val="en-US" w:eastAsia="ko-KR"/>
          </w:rPr>
          <w:lastRenderedPageBreak/>
          <w:pict w14:anchorId="3EAD17AB">
            <v:shape id="_x0000_i1043" type="#_x0000_t75" alt="" style="width:455.25pt;height:324.75pt;visibility:visible;mso-width-percent:0;mso-height-percent:0;mso-width-percent:0;mso-height-percent:0">
              <v:imagedata r:id="rId39" o:title=""/>
            </v:shape>
          </w:pict>
        </w:r>
      </w:del>
    </w:p>
    <w:p w14:paraId="2B90FFCB" w14:textId="41D2C1AC" w:rsidR="00453023" w:rsidRPr="00D22CCD" w:rsidDel="00DC5B03" w:rsidRDefault="007260E2">
      <w:pPr>
        <w:pStyle w:val="Beschriftung"/>
        <w:jc w:val="center"/>
        <w:rPr>
          <w:del w:id="2090" w:author="Gert Morlion" w:date="2023-06-05T13:52:00Z"/>
          <w:rFonts w:cs="Arial"/>
        </w:rPr>
      </w:pPr>
      <w:del w:id="2091"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8</w:delText>
        </w:r>
        <w:r w:rsidR="00AC585C" w:rsidDel="00DC5B03">
          <w:rPr>
            <w:b w:val="0"/>
            <w:noProof/>
          </w:rPr>
          <w:fldChar w:fldCharType="end"/>
        </w:r>
        <w:r w:rsidRPr="00D22CCD" w:rsidDel="00DC5B03">
          <w:delText xml:space="preserve"> - Data Loading Algorithm</w:delText>
        </w:r>
      </w:del>
    </w:p>
    <w:p w14:paraId="74B1D4F3" w14:textId="4D5CAD37" w:rsidR="00453023" w:rsidRPr="00D22CCD" w:rsidDel="00DC5B03" w:rsidRDefault="00453023">
      <w:pPr>
        <w:rPr>
          <w:del w:id="2092" w:author="Gert Morlion" w:date="2023-06-05T13:52:00Z"/>
        </w:rPr>
      </w:pPr>
    </w:p>
    <w:p w14:paraId="6543760C" w14:textId="4E358B8C" w:rsidR="00453023" w:rsidRPr="00D22CCD" w:rsidDel="00DC5B03" w:rsidRDefault="007260E2" w:rsidP="00B0696B">
      <w:pPr>
        <w:numPr>
          <w:ilvl w:val="0"/>
          <w:numId w:val="14"/>
        </w:numPr>
        <w:rPr>
          <w:del w:id="2093" w:author="Gert Morlion" w:date="2023-06-05T13:52:00Z"/>
          <w:rFonts w:cs="Arial"/>
        </w:rPr>
      </w:pPr>
      <w:del w:id="2094"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2095" w:author="Gert Morlion" w:date="2023-06-05T13:52:00Z"/>
          <w:rFonts w:cs="Arial"/>
        </w:rPr>
      </w:pPr>
      <w:del w:id="2096"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2097" w:author="Gert Morlion" w:date="2023-06-05T13:52:00Z"/>
          <w:rFonts w:cs="Arial"/>
        </w:rPr>
      </w:pPr>
      <w:del w:id="2098"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2099" w:author="Gert Morlion" w:date="2023-06-05T13:52:00Z"/>
          <w:rFonts w:cs="Arial"/>
        </w:rPr>
      </w:pPr>
      <w:del w:id="2100"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2101" w:author="Gert Morlion" w:date="2023-06-05T13:52:00Z"/>
          <w:rFonts w:cs="Arial"/>
        </w:rPr>
      </w:pPr>
      <w:del w:id="2102"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2103" w:author="Gert Morlion" w:date="2023-06-05T13:52:00Z"/>
          <w:rFonts w:cs="Arial"/>
        </w:rPr>
      </w:pPr>
      <w:del w:id="2104"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2105" w:author="Gert Morlion" w:date="2023-06-05T13:52:00Z"/>
          <w:rFonts w:cs="Arial"/>
        </w:rPr>
      </w:pPr>
      <w:del w:id="2106"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2107" w:author="Gert Morlion" w:date="2023-06-05T13:52:00Z"/>
        </w:rPr>
      </w:pPr>
      <w:del w:id="2108"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2109" w:author="Gert Morlion" w:date="2023-06-05T13:52:00Z"/>
          <w:noProof/>
        </w:rPr>
      </w:pPr>
      <w:del w:id="2110"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6B5017">
      <w:pPr>
        <w:keepNext/>
        <w:rPr>
          <w:del w:id="2111" w:author="Gert Morlion" w:date="2023-06-05T13:52:00Z"/>
        </w:rPr>
      </w:pPr>
      <w:del w:id="2112" w:author="Gert Morlion" w:date="2023-06-05T13:52:00Z">
        <w:r>
          <w:rPr>
            <w:noProof/>
            <w:lang w:val="en-US" w:eastAsia="ko-KR"/>
          </w:rPr>
          <w:pict w14:anchorId="1171DD5B">
            <v:shape id="_x0000_i1044" type="#_x0000_t75" alt="" style="width:453.75pt;height:309.75pt;visibility:visible;mso-width-percent:0;mso-height-percent:0;mso-width-percent:0;mso-height-percent:0" o:bordertopcolor="black" o:borderleftcolor="black" o:borderbottomcolor="black" o:borderrightcolor="black">
              <v:imagedata r:id="rId40"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2113" w:author="Gert Morlion" w:date="2023-06-05T13:52:00Z"/>
        </w:rPr>
      </w:pPr>
      <w:del w:id="2114"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9</w:delText>
        </w:r>
        <w:r w:rsidR="00AC585C" w:rsidDel="00DC5B03">
          <w:rPr>
            <w:b w:val="0"/>
            <w:noProof/>
          </w:rPr>
          <w:fldChar w:fldCharType="end"/>
        </w:r>
        <w:r w:rsidRPr="00D22CCD" w:rsidDel="00DC5B03">
          <w:delText xml:space="preserve"> – Scenario 1: Simple Data Coverage Display</w:delText>
        </w:r>
      </w:del>
    </w:p>
    <w:p w14:paraId="2E853E19" w14:textId="31E1A184" w:rsidR="00453023" w:rsidRPr="00D22CCD" w:rsidDel="00DC5B03" w:rsidRDefault="006B5017">
      <w:pPr>
        <w:jc w:val="center"/>
        <w:rPr>
          <w:del w:id="2115" w:author="Gert Morlion" w:date="2023-06-05T13:52:00Z"/>
          <w:b/>
        </w:rPr>
      </w:pPr>
      <w:del w:id="2116" w:author="Gert Morlion" w:date="2023-06-05T13:52:00Z">
        <w:r>
          <w:rPr>
            <w:noProof/>
            <w:sz w:val="16"/>
            <w:lang w:val="en-US" w:eastAsia="ko-KR"/>
          </w:rPr>
          <w:lastRenderedPageBreak/>
          <w:pict w14:anchorId="5845A48E">
            <v:shape id="_x0000_i1045" type="#_x0000_t75" alt="" style="width:453pt;height:300.75pt;visibility:visible;mso-width-percent:0;mso-height-percent:0;mso-width-percent:0;mso-height-percent:0" o:bordertopcolor="black" o:borderleftcolor="black" o:borderbottomcolor="black" o:borderrightcolor="black">
              <v:imagedata r:id="rId41"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2117" w:author="Gert Morlion" w:date="2023-06-05T13:52:00Z"/>
          <w:b/>
        </w:rPr>
      </w:pPr>
    </w:p>
    <w:p w14:paraId="0A98FE89" w14:textId="70E90D28" w:rsidR="00453023" w:rsidRPr="00D22CCD" w:rsidDel="00DC5B03" w:rsidRDefault="006B5017">
      <w:pPr>
        <w:jc w:val="center"/>
        <w:rPr>
          <w:del w:id="2118" w:author="Gert Morlion" w:date="2023-06-05T13:52:00Z"/>
        </w:rPr>
      </w:pPr>
      <w:del w:id="2119" w:author="Gert Morlion" w:date="2023-06-05T13:52:00Z">
        <w:r>
          <w:rPr>
            <w:noProof/>
            <w:sz w:val="16"/>
            <w:lang w:val="en-US" w:eastAsia="ko-KR"/>
          </w:rPr>
          <w:pict w14:anchorId="02C6B3C8">
            <v:shape id="_x0000_i1046" type="#_x0000_t75" alt="" style="width:453pt;height:295.5pt;visibility:visible;mso-width-percent:0;mso-height-percent:0;mso-width-percent:0;mso-height-percent:0" o:bordertopcolor="black" o:borderleftcolor="black" o:borderbottomcolor="black" o:borderrightcolor="black">
              <v:imagedata r:id="rId42"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6B5017">
      <w:pPr>
        <w:pStyle w:val="Beschriftung"/>
        <w:jc w:val="center"/>
        <w:rPr>
          <w:del w:id="2120" w:author="Gert Morlion" w:date="2023-06-05T13:52:00Z"/>
        </w:rPr>
      </w:pPr>
      <w:del w:id="2121" w:author="Gert Morlion" w:date="2023-06-05T13:52:00Z">
        <w:r>
          <w:rPr>
            <w:noProof/>
            <w:sz w:val="16"/>
            <w:lang w:val="en-US" w:eastAsia="ko-KR"/>
          </w:rPr>
          <w:lastRenderedPageBreak/>
          <w:pict w14:anchorId="1BEBAB1E">
            <v:shape id="_x0000_i1047" type="#_x0000_t75" alt="" style="width:454.5pt;height:309pt;visibility:visible;mso-width-percent:0;mso-height-percent:0;mso-width-percent:0;mso-height-percent:0" o:bordertopcolor="black" o:borderleftcolor="black" o:borderbottomcolor="black" o:borderrightcolor="black">
              <v:imagedata r:id="rId43"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007260E2" w:rsidRPr="00D22CCD" w:rsidDel="00DC5B03">
          <w:rPr>
            <w:noProof/>
          </w:rPr>
          <w:delText>12</w:delText>
        </w:r>
        <w:r w:rsidR="00AC585C" w:rsidDel="00DC5B03">
          <w:rPr>
            <w:b w:val="0"/>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2122"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2123" w:name="_Toc211003249"/>
      <w:r w:rsidRPr="00D22CCD">
        <w:t>Geometry</w:t>
      </w:r>
      <w:bookmarkEnd w:id="1852"/>
      <w:bookmarkEnd w:id="1853"/>
      <w:bookmarkEnd w:id="2123"/>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2124" w:name="_Toc211003250"/>
      <w:r w:rsidRPr="00D22CCD">
        <w:t>S-100 Level 3a Geometry</w:t>
      </w:r>
      <w:bookmarkEnd w:id="2124"/>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self intersect. See Figure </w:t>
      </w:r>
      <w:del w:id="2125" w:author="Birklhuber Bernd" w:date="2025-03-07T13:00:00Z">
        <w:r w:rsidRPr="00D22CCD" w:rsidDel="00AE5B66">
          <w:rPr>
            <w:rFonts w:eastAsia="Times New Roman" w:cs="Arial"/>
            <w:lang w:eastAsia="en-GB"/>
          </w:rPr>
          <w:delText>13</w:delText>
        </w:r>
      </w:del>
      <w:ins w:id="2126" w:author="Birklhuber Bernd" w:date="2025-03-07T13:00:00Z">
        <w:r w:rsidR="00AE5B66">
          <w:rPr>
            <w:rFonts w:eastAsia="Times New Roman" w:cs="Arial"/>
            <w:lang w:eastAsia="en-GB"/>
          </w:rPr>
          <w:t>4-1</w:t>
        </w:r>
      </w:ins>
      <w:ins w:id="2127" w:author="Birklhuber Bernd"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2128" w:author="Birklhuber Bernd" w:date="2025-03-07T13:01:00Z">
        <w:r w:rsidRPr="00D22CCD" w:rsidDel="00AE5B66">
          <w:rPr>
            <w:rFonts w:eastAsia="Times New Roman" w:cs="Arial"/>
            <w:lang w:eastAsia="en-GB"/>
          </w:rPr>
          <w:delText>14</w:delText>
        </w:r>
      </w:del>
      <w:ins w:id="2129" w:author="Birklhuber Bernd"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2130" w:author="Birklhuber Bernd" w:date="2025-03-07T13:01:00Z">
        <w:r w:rsidRPr="00D22CCD" w:rsidDel="00AE5B66">
          <w:delText>15</w:delText>
        </w:r>
      </w:del>
      <w:ins w:id="2131" w:author="Birklhuber Bernd"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t xml:space="preserve">  The interpolation of GM_CurveSegment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2132" w:author="Birklhuber Bernd" w:date="2025-03-07T13:01:00Z"/>
          <w:rFonts w:cs="Arial"/>
          <w:color w:val="000000"/>
        </w:rPr>
      </w:pPr>
      <w:r w:rsidRPr="00D22CCD">
        <w:rPr>
          <w:rFonts w:cs="Arial"/>
          <w:color w:val="1A1A1A"/>
          <w:lang w:val="en-US" w:eastAsia="en-US"/>
        </w:rPr>
        <w:lastRenderedPageBreak/>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2133" w:author="Birklhuber Bernd"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The use of coordinates is restricted to two dimensions, except in the case of soundings which use GM_Point or GM_Multipoint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6B501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8" type="#_x0000_t75" alt="" style="width:454.5pt;height:213pt;visibility:visible;mso-width-percent:0;mso-height-percent:0;mso-width-percent:0;mso-height-percent:0">
            <v:imagedata r:id="rId44" o:title=""/>
          </v:shape>
        </w:pict>
      </w:r>
    </w:p>
    <w:p w14:paraId="5EE225CF" w14:textId="2269EDA9" w:rsidR="00453023" w:rsidRPr="00D22CCD" w:rsidRDefault="007260E2">
      <w:pPr>
        <w:pStyle w:val="Beschriftung"/>
        <w:jc w:val="center"/>
      </w:pPr>
      <w:r w:rsidRPr="00D22CCD">
        <w:t xml:space="preserve">Figure </w:t>
      </w:r>
      <w:ins w:id="2134" w:author="Gert Morlion" w:date="2024-08-23T16:22:00Z">
        <w:r w:rsidR="00E8009A">
          <w:t>4-1</w:t>
        </w:r>
      </w:ins>
      <w:ins w:id="2135" w:author="Birklhuber Bernd" w:date="2025-03-07T13:02:00Z">
        <w:r w:rsidR="00AE5B66">
          <w:t>1</w:t>
        </w:r>
      </w:ins>
      <w:ins w:id="2136" w:author="Gert Morlion" w:date="2024-08-23T16:22:00Z">
        <w:del w:id="2137" w:author="Birklhuber Bernd" w:date="2025-03-07T13:02:00Z">
          <w:r w:rsidR="00E8009A" w:rsidDel="00AE5B66">
            <w:delText>0</w:delText>
          </w:r>
        </w:del>
      </w:ins>
      <w:r>
        <w:fldChar w:fldCharType="begin"/>
      </w:r>
      <w:r>
        <w:instrText xml:space="preserve"> SEQ Figure \* ARABIC </w:instrText>
      </w:r>
      <w:r>
        <w:fldChar w:fldCharType="separate"/>
      </w:r>
      <w:ins w:id="2138" w:author="Birklhuber Bernd" w:date="2025-11-19T11:27:00Z">
        <w:r w:rsidR="0099529F">
          <w:rPr>
            <w:noProof/>
          </w:rPr>
          <w:t>5</w:t>
        </w:r>
      </w:ins>
      <w:del w:id="2139" w:author="Birklhuber Bernd" w:date="2025-11-19T09:59:00Z">
        <w:r w:rsidRPr="00D22CCD" w:rsidDel="0041064F">
          <w:rPr>
            <w:noProof/>
          </w:rPr>
          <w:delText>13</w:delText>
        </w:r>
      </w:del>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6B501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9" type="#_x0000_t75" alt="boundary" style="width:342.75pt;height:235.5pt;visibility:visible;mso-width-percent:0;mso-height-percent:0;mso-width-percent:0;mso-height-percent:0">
            <v:imagedata r:id="rId45"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2140" w:author="Gert Morlion" w:date="2024-08-23T16:22:00Z">
        <w:r w:rsidRPr="00D22CCD" w:rsidDel="00E8009A">
          <w:delText xml:space="preserve">14 </w:delText>
        </w:r>
      </w:del>
      <w:ins w:id="2141" w:author="Gert Morlion" w:date="2024-08-23T16:22:00Z">
        <w:r w:rsidR="00E8009A">
          <w:t>4-1</w:t>
        </w:r>
      </w:ins>
      <w:ins w:id="2142" w:author="Birklhuber Bernd" w:date="2025-03-07T13:02:00Z">
        <w:r w:rsidR="00AE5B66">
          <w:t>2</w:t>
        </w:r>
      </w:ins>
      <w:ins w:id="2143" w:author="Gert Morlion" w:date="2024-08-23T16:22:00Z">
        <w:del w:id="2144" w:author="Birklhuber Bernd"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6B501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50" type="#_x0000_t75" alt="direction" style="width:344.25pt;height:157.5pt;visibility:visible;mso-width-percent:0;mso-height-percent:0;mso-width-percent:0;mso-height-percent:0">
            <v:imagedata r:id="rId46" o:title="direction"/>
          </v:shape>
        </w:pict>
      </w:r>
    </w:p>
    <w:p w14:paraId="71452A7E" w14:textId="57218E5D" w:rsidR="00453023" w:rsidRDefault="007260E2">
      <w:pPr>
        <w:pStyle w:val="Beschriftung"/>
        <w:jc w:val="center"/>
        <w:rPr>
          <w:ins w:id="2145" w:author="Gert Morlion" w:date="2024-08-23T16:22:00Z"/>
        </w:rPr>
      </w:pPr>
      <w:r w:rsidRPr="00D22CCD">
        <w:t xml:space="preserve">Figure </w:t>
      </w:r>
      <w:del w:id="2146" w:author="Gert Morlion" w:date="2024-08-23T16:22:00Z">
        <w:r w:rsidRPr="00D22CCD" w:rsidDel="00E8009A">
          <w:delText xml:space="preserve">15 </w:delText>
        </w:r>
      </w:del>
      <w:ins w:id="2147" w:author="Gert Morlion" w:date="2024-08-23T16:22:00Z">
        <w:r w:rsidR="00E8009A">
          <w:t>4-1</w:t>
        </w:r>
      </w:ins>
      <w:ins w:id="2148" w:author="Birklhuber Bernd" w:date="2025-03-07T13:02:00Z">
        <w:r w:rsidR="00AE5B66">
          <w:t>3</w:t>
        </w:r>
      </w:ins>
      <w:ins w:id="2149" w:author="Gert Morlion" w:date="2024-08-23T16:22:00Z">
        <w:del w:id="2150" w:author="Birklhuber Bernd"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2151" w:author="Gert Morlion" w:date="2024-08-23T16:22:00Z"/>
        </w:rPr>
      </w:pPr>
      <w:bookmarkStart w:id="2152" w:name="_Toc170072372"/>
      <w:bookmarkStart w:id="2153" w:name="_Toc211003251"/>
      <w:ins w:id="2154" w:author="Gert Morlion" w:date="2024-08-23T16:22:00Z">
        <w:r>
          <w:t>Use of scale properties for feature to geometry relations</w:t>
        </w:r>
        <w:bookmarkEnd w:id="2152"/>
        <w:bookmarkEnd w:id="2153"/>
      </w:ins>
    </w:p>
    <w:p w14:paraId="1C8A6AF7" w14:textId="77777777" w:rsidR="00C978E8" w:rsidRDefault="00C978E8" w:rsidP="00C978E8">
      <w:pPr>
        <w:spacing w:after="120" w:line="240" w:lineRule="auto"/>
        <w:rPr>
          <w:ins w:id="2155" w:author="Gert Morlion" w:date="2024-08-23T16:22:00Z"/>
        </w:rPr>
      </w:pPr>
      <w:ins w:id="2156" w:author="Gert Morlion" w:date="2024-08-23T16:22:00Z">
        <w:r>
          <w:t xml:space="preserve">The attributes </w:t>
        </w:r>
        <w:r w:rsidRPr="00A87DF5">
          <w:rPr>
            <w:i/>
          </w:rPr>
          <w:t>scaleMinimum</w:t>
        </w:r>
        <w:r>
          <w:t xml:space="preserve"> and </w:t>
        </w:r>
        <w:r w:rsidRPr="00A87DF5">
          <w:rPr>
            <w:i/>
          </w:rPr>
          <w:t>scaleMaximum</w:t>
        </w:r>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2157" w:author="Gert Morlion" w:date="2024-08-23T16:22:00Z"/>
        </w:rPr>
      </w:pPr>
      <w:ins w:id="2158"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bookmarkStart w:id="2159" w:name="_Toc211003252"/>
      <w:r w:rsidRPr="00D22CCD">
        <w:lastRenderedPageBreak/>
        <w:t>Masking</w:t>
      </w:r>
      <w:bookmarkEnd w:id="2159"/>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2160" w:author="Birklhuber Bernd" w:date="2025-03-07T13:03:00Z">
        <w:r w:rsidRPr="00D22CCD" w:rsidDel="00AE5B66">
          <w:rPr>
            <w:rFonts w:cs="Arial"/>
          </w:rPr>
          <w:delText xml:space="preserve">16 </w:delText>
        </w:r>
      </w:del>
      <w:ins w:id="2161" w:author="Birklhuber Bernd"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2162" w:author="Birklhuber Bernd" w:date="2025-03-07T13:03:00Z">
        <w:r w:rsidRPr="00D22CCD" w:rsidDel="00AE5B66">
          <w:rPr>
            <w:rFonts w:cs="Arial"/>
          </w:rPr>
          <w:delText xml:space="preserve">17 </w:delText>
        </w:r>
      </w:del>
      <w:ins w:id="2163" w:author="Birklhuber Bernd"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2164" w:author="Gert Morlion" w:date="2024-08-23T16:23:00Z"/>
          <w:rFonts w:cs="Arial"/>
        </w:rPr>
      </w:pPr>
    </w:p>
    <w:p w14:paraId="6D98B8AB" w14:textId="77777777" w:rsidR="00453023" w:rsidRPr="00D22CCD" w:rsidRDefault="00453023"/>
    <w:p w14:paraId="16F157E2" w14:textId="77777777" w:rsidR="00453023" w:rsidRPr="00D22CCD" w:rsidRDefault="006B5017">
      <w:pPr>
        <w:keepNext/>
        <w:jc w:val="center"/>
      </w:pPr>
      <w:r>
        <w:rPr>
          <w:noProof/>
          <w:lang w:val="en-US" w:eastAsia="ko-KR"/>
        </w:rPr>
        <w:pict w14:anchorId="5F4B3368">
          <v:shape id="_x0000_i1051" type="#_x0000_t75" alt="" style="width:256.5pt;height:217.5pt;visibility:visible;mso-width-percent:0;mso-height-percent:0;mso-width-percent:0;mso-height-percent:0">
            <v:imagedata r:id="rId47" o:title=""/>
          </v:shape>
        </w:pict>
      </w:r>
    </w:p>
    <w:p w14:paraId="43C531F9" w14:textId="5CD526FD" w:rsidR="00453023" w:rsidRPr="00D22CCD" w:rsidRDefault="007260E2">
      <w:pPr>
        <w:pStyle w:val="Beschriftung"/>
        <w:jc w:val="center"/>
      </w:pPr>
      <w:r w:rsidRPr="00D22CCD">
        <w:t xml:space="preserve">Figure </w:t>
      </w:r>
      <w:ins w:id="2165" w:author="Gert Morlion" w:date="2024-08-23T16:23:00Z">
        <w:r w:rsidR="00C978E8">
          <w:t>4-1</w:t>
        </w:r>
      </w:ins>
      <w:ins w:id="2166" w:author="Birklhuber Bernd" w:date="2025-03-07T13:03:00Z">
        <w:r w:rsidR="00AE5B66">
          <w:t>4</w:t>
        </w:r>
      </w:ins>
      <w:ins w:id="2167" w:author="Gert Morlion" w:date="2024-08-23T16:23:00Z">
        <w:del w:id="2168" w:author="Birklhuber Bernd" w:date="2025-03-07T13:03:00Z">
          <w:r w:rsidR="00C978E8" w:rsidDel="00AE5B66">
            <w:delText>3</w:delText>
          </w:r>
        </w:del>
      </w:ins>
      <w:del w:id="2169"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6B5017">
      <w:pPr>
        <w:keepNext/>
        <w:jc w:val="center"/>
      </w:pPr>
      <w:r>
        <w:rPr>
          <w:noProof/>
          <w:lang w:val="en-US" w:eastAsia="ko-KR"/>
        </w:rPr>
        <w:lastRenderedPageBreak/>
        <w:pict w14:anchorId="62FFFABD">
          <v:shape id="_x0000_i1052" type="#_x0000_t75" alt="" style="width:260.25pt;height:221.25pt;visibility:visible;mso-width-percent:0;mso-height-percent:0;mso-width-percent:0;mso-height-percent:0">
            <v:imagedata r:id="rId48" o:title=""/>
          </v:shape>
        </w:pict>
      </w:r>
      <w:bookmarkStart w:id="2170" w:name="_Toc225648316"/>
      <w:bookmarkStart w:id="2171" w:name="_Toc225065173"/>
    </w:p>
    <w:p w14:paraId="4F4D492A" w14:textId="32C4E7BB" w:rsidR="00453023" w:rsidRPr="00D22CCD" w:rsidRDefault="007260E2">
      <w:pPr>
        <w:pStyle w:val="Beschriftung"/>
        <w:jc w:val="center"/>
      </w:pPr>
      <w:r w:rsidRPr="00D22CCD">
        <w:t xml:space="preserve">Figure </w:t>
      </w:r>
      <w:del w:id="2172" w:author="Gert Morlion" w:date="2024-08-23T16:23:00Z">
        <w:r w:rsidRPr="00D22CCD" w:rsidDel="00C978E8">
          <w:delText xml:space="preserve">17 </w:delText>
        </w:r>
      </w:del>
      <w:ins w:id="2173" w:author="Gert Morlion" w:date="2024-08-23T16:23:00Z">
        <w:r w:rsidR="00C978E8">
          <w:t>4</w:t>
        </w:r>
      </w:ins>
      <w:ins w:id="2174" w:author="Birklhuber Bernd" w:date="2025-03-07T13:03:00Z">
        <w:r w:rsidR="00AE5B66">
          <w:t>-15</w:t>
        </w:r>
      </w:ins>
      <w:ins w:id="2175"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rsidP="00BA04DE"/>
    <w:p w14:paraId="3852FE06" w14:textId="77777777" w:rsidR="00453023" w:rsidRPr="00D22CCD" w:rsidRDefault="007260E2">
      <w:pPr>
        <w:pStyle w:val="berschrift1"/>
      </w:pPr>
      <w:bookmarkStart w:id="2176" w:name="_Toc211003253"/>
      <w:r w:rsidRPr="00D22CCD">
        <w:t>Coordinate Reference Systems (CRS)</w:t>
      </w:r>
      <w:bookmarkEnd w:id="2170"/>
      <w:bookmarkEnd w:id="2171"/>
      <w:bookmarkEnd w:id="2176"/>
    </w:p>
    <w:p w14:paraId="62E7FB61" w14:textId="77777777" w:rsidR="00453023" w:rsidRPr="00D22CCD" w:rsidRDefault="007260E2">
      <w:pPr>
        <w:pStyle w:val="berschrift2"/>
      </w:pPr>
      <w:bookmarkStart w:id="2177" w:name="_Toc225648317"/>
      <w:bookmarkStart w:id="2178" w:name="_Toc225065174"/>
      <w:bookmarkStart w:id="2179" w:name="_Toc211003254"/>
      <w:r w:rsidRPr="00D22CCD">
        <w:t>Introduction</w:t>
      </w:r>
      <w:bookmarkEnd w:id="2177"/>
      <w:bookmarkEnd w:id="2178"/>
      <w:bookmarkEnd w:id="2179"/>
      <w:r w:rsidRPr="00D22CCD">
        <w:t xml:space="preserve"> </w:t>
      </w:r>
    </w:p>
    <w:p w14:paraId="008BC7D5" w14:textId="77777777" w:rsidR="00AD7EFA" w:rsidRDefault="007260E2" w:rsidP="00AD7EFA">
      <w:pPr>
        <w:spacing w:after="120" w:line="240" w:lineRule="auto"/>
        <w:rPr>
          <w:ins w:id="2180" w:author="Gert Morlion" w:date="2024-08-26T11:11:00Z"/>
          <w:rFonts w:cs="Arial"/>
          <w:lang w:eastAsia="en-GB"/>
        </w:rPr>
      </w:pPr>
      <w:bookmarkStart w:id="2181" w:name="_Toc225648318"/>
      <w:bookmarkStart w:id="2182"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2183" w:author="Gert Morlion" w:date="2024-08-26T11:11:00Z"/>
          <w:rFonts w:cs="Arial"/>
          <w:lang w:eastAsia="en-GB"/>
        </w:rPr>
      </w:pPr>
      <w:ins w:id="2184"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2185" w:author="Birklhuber Bernd" w:date="2024-10-13T16:06:00Z">
        <w:r w:rsidR="002D269F">
          <w:rPr>
            <w:rFonts w:cs="Arial"/>
            <w:lang w:eastAsia="en-GB"/>
          </w:rPr>
          <w:t>I</w:t>
        </w:r>
      </w:ins>
      <w:ins w:id="2186"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2187" w:author="Birklhuber Bernd" w:date="2024-10-13T16:06:00Z">
        <w:r w:rsidR="002D269F">
          <w:rPr>
            <w:rFonts w:cs="Arial"/>
          </w:rPr>
          <w:t>4</w:t>
        </w:r>
      </w:ins>
      <w:ins w:id="2188" w:author="Gert Morlion" w:date="2024-08-26T11:11:00Z">
        <w:del w:id="2189"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2190" w:name="_Toc211003255"/>
      <w:r w:rsidRPr="00D22CCD">
        <w:t xml:space="preserve">Horizontal </w:t>
      </w:r>
      <w:bookmarkEnd w:id="2181"/>
      <w:bookmarkEnd w:id="2182"/>
      <w:r w:rsidRPr="00D22CCD">
        <w:t>Coordinate Reference System</w:t>
      </w:r>
      <w:bookmarkEnd w:id="2190"/>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2191" w:name="_Toc225648320"/>
      <w:bookmarkStart w:id="2192"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9"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2193" w:name="_Toc288810279"/>
      <w:bookmarkStart w:id="2194" w:name="_Toc288812326"/>
      <w:r w:rsidRPr="00D22CCD">
        <w:t>EPSG:4326 (WGS84)</w:t>
      </w:r>
    </w:p>
    <w:p w14:paraId="33C26901" w14:textId="77777777" w:rsidR="00453023" w:rsidRPr="00D22CCD" w:rsidRDefault="007260E2">
      <w:pPr>
        <w:spacing w:after="0" w:line="360" w:lineRule="auto"/>
      </w:pPr>
      <w:bookmarkStart w:id="2195" w:name="_Toc288810277"/>
      <w:bookmarkStart w:id="2196"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2195"/>
      <w:bookmarkEnd w:id="2196"/>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2193"/>
      <w:bookmarkEnd w:id="2194"/>
    </w:p>
    <w:p w14:paraId="5EA6912F" w14:textId="77777777" w:rsidR="00453023" w:rsidRPr="00D22CCD" w:rsidRDefault="007260E2">
      <w:pPr>
        <w:spacing w:after="0" w:line="360" w:lineRule="auto"/>
      </w:pPr>
      <w:bookmarkStart w:id="2197" w:name="_Toc288810280"/>
      <w:bookmarkStart w:id="2198" w:name="_Toc288812327"/>
      <w:r w:rsidRPr="00D22CCD">
        <w:rPr>
          <w:b/>
        </w:rPr>
        <w:t>Coordinate reference system registry:</w:t>
      </w:r>
      <w:r w:rsidRPr="00D22CCD">
        <w:t xml:space="preserve"> </w:t>
      </w:r>
      <w:r w:rsidRPr="00D22CCD">
        <w:tab/>
      </w:r>
      <w:hyperlink r:id="rId50" w:history="1">
        <w:r w:rsidRPr="00D22CCD">
          <w:rPr>
            <w:rStyle w:val="Hyperlink"/>
            <w:lang w:val="en-US"/>
          </w:rPr>
          <w:t xml:space="preserve">EPSG Geodetic Parameter </w:t>
        </w:r>
        <w:bookmarkEnd w:id="2197"/>
        <w:bookmarkEnd w:id="2198"/>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2199" w:name="_Toc288810282"/>
      <w:bookmarkStart w:id="2200" w:name="_Toc288812329"/>
      <w:r w:rsidRPr="00D22CCD">
        <w:rPr>
          <w:b/>
        </w:rPr>
        <w:t>Date type (according to ISO 19115):</w:t>
      </w:r>
      <w:r w:rsidRPr="00D22CCD">
        <w:t xml:space="preserve">  </w:t>
      </w:r>
      <w:r w:rsidRPr="00D22CCD">
        <w:tab/>
      </w:r>
      <w:bookmarkEnd w:id="2199"/>
      <w:bookmarkEnd w:id="2200"/>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2201" w:name="_Toc288810283"/>
      <w:bookmarkStart w:id="2202"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2201"/>
      <w:bookmarkEnd w:id="2202"/>
      <w:r w:rsidRPr="00D22CCD">
        <w:t xml:space="preserve"> (</w:t>
      </w:r>
      <w:ins w:id="2203" w:author="Gert Morlion" w:date="2024-08-26T11:12:00Z">
        <w:r w:rsidR="00AD7EFA">
          <w:t>I</w:t>
        </w:r>
      </w:ins>
      <w:r w:rsidRPr="00D22CCD">
        <w:t xml:space="preserve">OGP) </w:t>
      </w:r>
      <w:bookmarkStart w:id="2204" w:name="_Toc288810284"/>
      <w:bookmarkStart w:id="2205"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2204"/>
      <w:bookmarkEnd w:id="2205"/>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2206" w:author="Birklhuber Bernd" w:date="2025-06-19T12:14:00Z">
        <w:r w:rsidR="00F67708">
          <w:rPr>
            <w:rStyle w:val="Hyperlink"/>
            <w:lang w:val="en-GB"/>
          </w:rPr>
          <w:t>s</w:t>
        </w:r>
      </w:ins>
      <w:r w:rsidRPr="00D22CCD">
        <w:rPr>
          <w:rStyle w:val="Hyperlink"/>
          <w:rFonts w:hint="eastAsia"/>
          <w:lang w:val="en-GB"/>
        </w:rPr>
        <w:t>://www.iogp.org</w:t>
      </w:r>
      <w:r w:rsidRPr="00D22CCD">
        <w:rPr>
          <w:rStyle w:val="Hyperlink"/>
          <w:lang w:val="en-GB"/>
        </w:rPr>
        <w:fldChar w:fldCharType="end"/>
      </w:r>
    </w:p>
    <w:p w14:paraId="46060BD2" w14:textId="77777777" w:rsidR="00453023" w:rsidRPr="00D22CCD" w:rsidRDefault="007260E2">
      <w:pPr>
        <w:pStyle w:val="berschrift2"/>
      </w:pPr>
      <w:bookmarkStart w:id="2207" w:name="_Toc211003256"/>
      <w:r w:rsidRPr="00D22CCD">
        <w:lastRenderedPageBreak/>
        <w:t xml:space="preserve">Vertical </w:t>
      </w:r>
      <w:bookmarkEnd w:id="2191"/>
      <w:bookmarkEnd w:id="2192"/>
      <w:r w:rsidRPr="00D22CCD">
        <w:t>CRS for Soundings</w:t>
      </w:r>
      <w:bookmarkEnd w:id="2207"/>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2208" w:author="Gert Morlion" w:date="2024-08-26T11:12:00Z">
        <w:r w:rsidR="00767673">
          <w:rPr>
            <w:rFonts w:cs="Arial"/>
          </w:rPr>
          <w:t xml:space="preserve"> and is only relevant to soundings (S-</w:t>
        </w:r>
      </w:ins>
      <w:ins w:id="2209" w:author="Birklhuber Bernd" w:date="2024-10-13T16:06:00Z">
        <w:r w:rsidR="002D269F">
          <w:rPr>
            <w:rFonts w:cs="Arial"/>
          </w:rPr>
          <w:t>4</w:t>
        </w:r>
      </w:ins>
      <w:ins w:id="2210" w:author="Gert Morlion" w:date="2024-08-26T11:12:00Z">
        <w:del w:id="2211"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2212" w:author="Birklhuber Bernd"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2213" w:author="Birklhuber Bernd" w:date="2024-10-13T16:07:00Z">
        <w:r w:rsidR="002D269F">
          <w:rPr>
            <w:rFonts w:cs="Arial"/>
          </w:rPr>
          <w:t>4</w:t>
        </w:r>
      </w:ins>
      <w:ins w:id="2214" w:author="Gert Morlion" w:date="2024-08-26T11:12:00Z">
        <w:del w:id="2215"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2216" w:author="Gert Morlion" w:date="2024-08-26T11:14:00Z">
        <w:r w:rsidR="006B7119">
          <w:rPr>
            <w:rFonts w:ascii="Arial" w:eastAsia="MS Mincho" w:hAnsi="Arial" w:cs="Arial"/>
            <w:lang w:eastAsia="ja-JP"/>
          </w:rPr>
          <w:t xml:space="preserve">fields can be found at </w:t>
        </w:r>
        <w:commentRangeStart w:id="2217"/>
        <w:r w:rsidR="006B7119">
          <w:rPr>
            <w:rFonts w:ascii="Arial" w:eastAsia="MS Mincho" w:hAnsi="Arial" w:cs="Arial"/>
            <w:lang w:eastAsia="ja-JP"/>
          </w:rPr>
          <w:t>Annex B, clauses B-5.1.9 to B-5.1.12</w:t>
        </w:r>
      </w:ins>
      <w:commentRangeEnd w:id="2217"/>
      <w:r w:rsidR="00F67708">
        <w:rPr>
          <w:rStyle w:val="Kommentarzeichen"/>
          <w:rFonts w:ascii="Arial" w:eastAsia="MS Mincho" w:hAnsi="Arial"/>
          <w:lang w:eastAsia="ja-JP"/>
        </w:rPr>
        <w:commentReference w:id="2217"/>
      </w:r>
      <w:ins w:id="2218"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2219"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2220"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2221"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2222"/>
      <w:r w:rsidRPr="00D22CCD">
        <w:rPr>
          <w:rFonts w:ascii="Arial" w:eastAsia="MS Mincho" w:hAnsi="Arial" w:cs="Arial"/>
          <w:lang w:eastAsia="ja-JP"/>
        </w:rPr>
        <w:t>Mean High Water</w:t>
      </w:r>
      <w:commentRangeEnd w:id="2222"/>
      <w:r w:rsidR="008B414C">
        <w:rPr>
          <w:rStyle w:val="Kommentarzeichen"/>
          <w:rFonts w:ascii="Arial" w:eastAsia="MS Mincho" w:hAnsi="Arial"/>
          <w:lang w:eastAsia="ja-JP"/>
        </w:rPr>
        <w:commentReference w:id="2222"/>
      </w:r>
      <w:r w:rsidRPr="00D22CCD">
        <w:rPr>
          <w:rFonts w:ascii="Arial" w:eastAsia="MS Mincho" w:hAnsi="Arial" w:cs="Arial"/>
          <w:lang w:eastAsia="ja-JP"/>
        </w:rPr>
        <w:t>.</w:t>
      </w:r>
    </w:p>
    <w:p w14:paraId="1496C7A9" w14:textId="77777777" w:rsidR="00453023" w:rsidRDefault="00453023" w:rsidP="000F5731">
      <w:pPr>
        <w:pStyle w:val="NoSpacing1"/>
        <w:jc w:val="center"/>
        <w:rPr>
          <w:ins w:id="2223" w:author="Gert Morlion" w:date="2024-08-26T11:17:00Z"/>
        </w:rPr>
      </w:pPr>
    </w:p>
    <w:p w14:paraId="7E82CA17" w14:textId="39A64FB4" w:rsidR="000F5731" w:rsidRPr="00D22CCD" w:rsidRDefault="000F5731" w:rsidP="000F5731">
      <w:pPr>
        <w:pStyle w:val="Beschriftung"/>
        <w:spacing w:line="240" w:lineRule="auto"/>
        <w:jc w:val="center"/>
      </w:pPr>
      <w:ins w:id="2224" w:author="Gert Morlion" w:date="2024-08-26T11:17:00Z">
        <w:r w:rsidRPr="00044DEE">
          <w:rPr>
            <w:sz w:val="18"/>
            <w:szCs w:val="18"/>
          </w:rPr>
          <w:t>Table 5-1 – Compound CRS (WGS84 an</w:t>
        </w:r>
      </w:ins>
      <w:ins w:id="2225" w:author="Birklhuber Bernd" w:date="2024-10-16T04:52:00Z">
        <w:r w:rsidR="0081157E">
          <w:rPr>
            <w:sz w:val="18"/>
            <w:szCs w:val="18"/>
          </w:rPr>
          <w:t>d mean high water</w:t>
        </w:r>
      </w:ins>
      <w:ins w:id="2226" w:author="Gert Morlion" w:date="2024-08-26T11:17:00Z">
        <w:del w:id="2227"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2228" w:author="Gert Morlion" w:date="2024-08-26T11:17:00Z"/>
          <w:rFonts w:cs="Arial"/>
        </w:rPr>
      </w:pPr>
      <w:ins w:id="2229" w:author="Gert Morlion" w:date="2024-08-26T11:16:00Z">
        <w:r w:rsidRPr="004A70BB">
          <w:rPr>
            <w:rFonts w:cs="Arial"/>
          </w:rPr>
          <w:t xml:space="preserve">The example at Table </w:t>
        </w:r>
        <w:r>
          <w:rPr>
            <w:rFonts w:cs="Arial"/>
          </w:rPr>
          <w:t>5-2</w:t>
        </w:r>
      </w:ins>
      <w:del w:id="2230"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2231" w:author="Gert Morlion" w:date="2024-08-26T11:16:00Z">
        <w:r w:rsidR="007260E2" w:rsidRPr="00D22CCD" w:rsidDel="005C6BE7">
          <w:rPr>
            <w:rFonts w:cs="Arial"/>
          </w:rPr>
          <w:delText xml:space="preserve">first </w:delText>
        </w:r>
      </w:del>
      <w:ins w:id="2232"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2233" w:author="Gert Morlion" w:date="2024-08-26T11:17:00Z"/>
          <w:rFonts w:cs="Arial"/>
        </w:rPr>
      </w:pPr>
      <w:ins w:id="2234"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255 = Not Applicabel</w:t>
            </w:r>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2235" w:author="Gert Morlion" w:date="2024-08-26T11:17:00Z"/>
        </w:rPr>
      </w:pPr>
    </w:p>
    <w:p w14:paraId="7481A18D" w14:textId="2EDB9B59" w:rsidR="00D10484" w:rsidRPr="00E46EB6" w:rsidRDefault="00D10484" w:rsidP="00D10484">
      <w:pPr>
        <w:spacing w:after="120" w:line="240" w:lineRule="auto"/>
        <w:rPr>
          <w:ins w:id="2236" w:author="Gert Morlion" w:date="2024-08-26T11:17:00Z"/>
        </w:rPr>
      </w:pPr>
      <w:ins w:id="2237" w:author="Gert Morlion" w:date="2024-08-26T11:17:00Z">
        <w:r>
          <w:t>NOTE: For S-</w:t>
        </w:r>
      </w:ins>
      <w:ins w:id="2238" w:author="Birklhuber Bernd" w:date="2024-10-13T16:07:00Z">
        <w:r w:rsidR="002D269F">
          <w:t>4</w:t>
        </w:r>
      </w:ins>
      <w:ins w:id="2239" w:author="Gert Morlion" w:date="2024-08-26T11:17:00Z">
        <w:del w:id="2240"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2241" w:author="Birklhuber Bernd" w:date="2024-10-13T16:07:00Z">
        <w:r w:rsidR="002D269F">
          <w:rPr>
            <w:rFonts w:cs="Arial"/>
          </w:rPr>
          <w:t xml:space="preserve">Inland </w:t>
        </w:r>
      </w:ins>
      <w:ins w:id="2242" w:author="Gert Morlion" w:date="2024-08-26T11:17:00Z">
        <w:r>
          <w:rPr>
            <w:rFonts w:cs="Arial"/>
          </w:rPr>
          <w:t xml:space="preserve">ECDIS </w:t>
        </w:r>
      </w:ins>
      <w:ins w:id="2243" w:author="Birklhuber Bernd" w:date="2024-10-13T16:07:00Z">
        <w:r w:rsidR="002D269F">
          <w:rPr>
            <w:rFonts w:cs="Arial"/>
          </w:rPr>
          <w:t xml:space="preserve">or ECS </w:t>
        </w:r>
      </w:ins>
      <w:ins w:id="2244" w:author="Gert Morlion" w:date="2024-08-26T11:17:00Z">
        <w:r>
          <w:rPr>
            <w:rFonts w:cs="Arial"/>
          </w:rPr>
          <w:t xml:space="preserve">in conveying the sounding datum information for an </w:t>
        </w:r>
      </w:ins>
      <w:ins w:id="2245" w:author="Birklhuber Bernd" w:date="2024-10-13T16:08:00Z">
        <w:r w:rsidR="002D269F">
          <w:rPr>
            <w:rFonts w:cs="Arial"/>
          </w:rPr>
          <w:t>I</w:t>
        </w:r>
      </w:ins>
      <w:ins w:id="2246" w:author="Gert Morlion" w:date="2024-08-26T11:17:00Z">
        <w:r>
          <w:rPr>
            <w:rFonts w:cs="Arial"/>
          </w:rPr>
          <w:t xml:space="preserve">ENC to the </w:t>
        </w:r>
      </w:ins>
      <w:ins w:id="2247" w:author="Birklhuber Bernd" w:date="2024-10-13T16:08:00Z">
        <w:r w:rsidR="002D269F">
          <w:rPr>
            <w:rFonts w:cs="Arial"/>
          </w:rPr>
          <w:t>boatmaster</w:t>
        </w:r>
      </w:ins>
      <w:ins w:id="2248" w:author="Gert Morlion" w:date="2024-08-26T11:17:00Z">
        <w:del w:id="2249" w:author="Birklhuber Bernd" w:date="2024-10-13T16:08:00Z">
          <w:r w:rsidDel="002D269F">
            <w:rPr>
              <w:rFonts w:cs="Arial"/>
            </w:rPr>
            <w:delText>Mariner</w:delText>
          </w:r>
        </w:del>
        <w:r>
          <w:rPr>
            <w:rFonts w:cs="Arial"/>
          </w:rPr>
          <w:t xml:space="preserve"> in </w:t>
        </w:r>
      </w:ins>
      <w:ins w:id="2250" w:author="Birklhuber Bernd" w:date="2024-10-13T16:08:00Z">
        <w:r w:rsidR="002D269F">
          <w:rPr>
            <w:rFonts w:cs="Arial"/>
          </w:rPr>
          <w:t xml:space="preserve">Inland </w:t>
        </w:r>
      </w:ins>
      <w:ins w:id="2251" w:author="Gert Morlion" w:date="2024-08-26T11:17:00Z">
        <w:r>
          <w:rPr>
            <w:rFonts w:cs="Arial"/>
          </w:rPr>
          <w:t>ECDIS</w:t>
        </w:r>
      </w:ins>
      <w:ins w:id="2252" w:author="Birklhuber Bernd" w:date="2024-10-13T16:08:00Z">
        <w:r w:rsidR="002D269F">
          <w:rPr>
            <w:rFonts w:cs="Arial"/>
          </w:rPr>
          <w:t xml:space="preserve"> or ECS</w:t>
        </w:r>
      </w:ins>
      <w:ins w:id="2253" w:author="Gert Morlion" w:date="2024-08-26T11:17:00Z">
        <w:r>
          <w:rPr>
            <w:rFonts w:cs="Arial"/>
          </w:rPr>
          <w:t>. This information is provided instead using the S-</w:t>
        </w:r>
      </w:ins>
      <w:ins w:id="2254" w:author="Birklhuber Bernd" w:date="2024-10-13T16:08:00Z">
        <w:r w:rsidR="002D269F">
          <w:rPr>
            <w:rFonts w:cs="Arial"/>
          </w:rPr>
          <w:t>4</w:t>
        </w:r>
      </w:ins>
      <w:ins w:id="2255" w:author="Gert Morlion" w:date="2024-08-26T11:17:00Z">
        <w:del w:id="2256"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2257" w:author="Birklhuber Bernd" w:date="2024-10-13T16:08:00Z">
        <w:r w:rsidR="002D269F">
          <w:rPr>
            <w:rFonts w:cs="Arial"/>
          </w:rPr>
          <w:t>4</w:t>
        </w:r>
      </w:ins>
      <w:ins w:id="2258" w:author="Gert Morlion" w:date="2024-08-26T11:17:00Z">
        <w:del w:id="2259"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2260" w:author="Gert Morlion" w:date="2024-08-26T11:17:00Z"/>
        </w:rPr>
      </w:pPr>
    </w:p>
    <w:p w14:paraId="44A94B46" w14:textId="77777777" w:rsidR="00453023" w:rsidRPr="00D22CCD" w:rsidRDefault="007260E2">
      <w:pPr>
        <w:pStyle w:val="berschrift1"/>
      </w:pPr>
      <w:bookmarkStart w:id="2261" w:name="_Toc225648327"/>
      <w:bookmarkStart w:id="2262" w:name="_Toc225065184"/>
      <w:bookmarkStart w:id="2263" w:name="_Toc211003257"/>
      <w:r w:rsidRPr="00D22CCD">
        <w:t>Data Quality</w:t>
      </w:r>
      <w:bookmarkEnd w:id="2261"/>
      <w:bookmarkEnd w:id="2262"/>
      <w:bookmarkEnd w:id="2263"/>
      <w:r w:rsidRPr="00D22CCD">
        <w:t xml:space="preserve"> </w:t>
      </w:r>
    </w:p>
    <w:p w14:paraId="2DB9A58E" w14:textId="77777777" w:rsidR="00453023" w:rsidRPr="00D22CCD" w:rsidRDefault="007260E2">
      <w:pPr>
        <w:pStyle w:val="berschrift2"/>
      </w:pPr>
      <w:bookmarkStart w:id="2264" w:name="_Toc211003258"/>
      <w:bookmarkStart w:id="2265" w:name="_Toc422735435"/>
      <w:bookmarkStart w:id="2266" w:name="_Toc8629844"/>
      <w:bookmarkStart w:id="2267" w:name="_Toc8629976"/>
      <w:bookmarkStart w:id="2268" w:name="_Toc19077363"/>
      <w:bookmarkStart w:id="2269" w:name="_Toc191284893"/>
      <w:bookmarkStart w:id="2270" w:name="_Toc225648328"/>
      <w:bookmarkStart w:id="2271" w:name="_Toc225065185"/>
      <w:r w:rsidRPr="00D22CCD">
        <w:t>Introduction</w:t>
      </w:r>
      <w:bookmarkEnd w:id="2264"/>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2272" w:author="Gert Morlion" w:date="2024-08-26T11:19:00Z"/>
        </w:rPr>
      </w:pPr>
      <w:ins w:id="2273"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2274" w:author="Gert Morlion" w:date="2024-08-26T11:19:00Z"/>
          <w:rFonts w:cs="Arial"/>
          <w:color w:val="000000"/>
          <w:lang w:val="en-US" w:eastAsia="en-US"/>
        </w:rPr>
      </w:pPr>
      <w:del w:id="2275"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2276" w:author="Gert Morlion" w:date="2024-08-26T11:20:00Z"/>
        </w:rPr>
      </w:pPr>
    </w:p>
    <w:p w14:paraId="66F5D6FE" w14:textId="77777777" w:rsidR="009C79EF" w:rsidRDefault="009C79EF" w:rsidP="009C79EF">
      <w:pPr>
        <w:spacing w:after="120" w:line="240" w:lineRule="auto"/>
        <w:rPr>
          <w:ins w:id="2277"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2278" w:author="Gert Morlion" w:date="2024-08-26T11:20:00Z"/>
        </w:rPr>
      </w:pPr>
      <w:bookmarkStart w:id="2279" w:name="_Toc170072380"/>
      <w:bookmarkStart w:id="2280" w:name="_Toc211003259"/>
      <w:ins w:id="2281" w:author="Gert Morlion" w:date="2024-08-26T11:20:00Z">
        <w:r w:rsidRPr="008C5E4B">
          <w:t>Completeness</w:t>
        </w:r>
        <w:bookmarkEnd w:id="2279"/>
        <w:bookmarkEnd w:id="2280"/>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2282" w:author="Gert Morlion" w:date="2024-08-26T11:20:00Z"/>
        </w:rPr>
      </w:pPr>
      <w:bookmarkStart w:id="2283" w:name="_Toc170072381"/>
      <w:bookmarkStart w:id="2284" w:name="_Toc211003260"/>
      <w:ins w:id="2285" w:author="Gert Morlion" w:date="2024-08-26T11:20:00Z">
        <w:r w:rsidRPr="00107E61">
          <w:t>Commission</w:t>
        </w:r>
        <w:bookmarkEnd w:id="2283"/>
        <w:bookmarkEnd w:id="2284"/>
      </w:ins>
    </w:p>
    <w:p w14:paraId="2AF04160" w14:textId="648B3D13" w:rsidR="009C79EF" w:rsidRPr="009C79EF" w:rsidRDefault="009C79EF" w:rsidP="009C79EF">
      <w:pPr>
        <w:pStyle w:val="ParagraphText"/>
        <w:spacing w:after="120"/>
        <w:jc w:val="both"/>
        <w:rPr>
          <w:ins w:id="2286" w:author="Gert Morlion" w:date="2024-08-26T11:20:00Z"/>
          <w:rFonts w:eastAsia="DengXian" w:cs="Arial"/>
          <w:color w:val="auto"/>
          <w:szCs w:val="20"/>
          <w:lang w:eastAsia="zh-CN"/>
        </w:rPr>
      </w:pPr>
      <w:ins w:id="2287"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2288" w:author="Gert Morlion" w:date="2024-08-26T11:20:00Z"/>
          <w:rFonts w:cs="Arial"/>
          <w:color w:val="auto"/>
          <w:szCs w:val="20"/>
        </w:rPr>
      </w:pPr>
      <w:bookmarkStart w:id="2289" w:name="OLE_LINK2"/>
      <w:ins w:id="2290" w:author="Gert Morlion" w:date="2024-08-26T11:20:00Z">
        <w:r>
          <w:rPr>
            <w:rFonts w:cs="Arial"/>
            <w:color w:val="auto"/>
            <w:szCs w:val="20"/>
          </w:rPr>
          <w:t xml:space="preserve">S-401 Annex C – </w:t>
        </w:r>
        <w:r>
          <w:rPr>
            <w:rFonts w:cs="Arial"/>
            <w:i/>
            <w:color w:val="auto"/>
            <w:szCs w:val="20"/>
          </w:rPr>
          <w:t>S-</w:t>
        </w:r>
      </w:ins>
      <w:ins w:id="2291" w:author="Gert Morlion" w:date="2024-08-26T11:21:00Z">
        <w:r>
          <w:rPr>
            <w:rFonts w:cs="Arial"/>
            <w:i/>
            <w:color w:val="auto"/>
            <w:szCs w:val="20"/>
          </w:rPr>
          <w:t>4</w:t>
        </w:r>
      </w:ins>
      <w:ins w:id="229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2293" w:author="Gert Morlion" w:date="2024-08-26T11:20:00Z"/>
          <w:rFonts w:cs="Arial"/>
          <w:color w:val="auto"/>
          <w:szCs w:val="20"/>
        </w:rPr>
      </w:pPr>
      <w:ins w:id="2294"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95" w:author="Gert Morlion" w:date="2024-08-26T11:20:00Z"/>
        </w:rPr>
      </w:pPr>
      <w:bookmarkStart w:id="2296" w:name="_Toc170072382"/>
      <w:bookmarkStart w:id="2297" w:name="_Toc211003261"/>
      <w:bookmarkEnd w:id="2289"/>
      <w:ins w:id="2298" w:author="Gert Morlion" w:date="2024-08-26T11:20:00Z">
        <w:r w:rsidRPr="00AB2995">
          <w:t>Omission</w:t>
        </w:r>
        <w:bookmarkEnd w:id="2296"/>
        <w:bookmarkEnd w:id="2297"/>
      </w:ins>
    </w:p>
    <w:p w14:paraId="33725C9B" w14:textId="14D9B74A" w:rsidR="009C79EF" w:rsidRDefault="009C79EF" w:rsidP="009C79EF">
      <w:pPr>
        <w:pStyle w:val="ParagraphText"/>
        <w:spacing w:after="120"/>
        <w:jc w:val="both"/>
        <w:rPr>
          <w:ins w:id="2299" w:author="Gert Morlion" w:date="2024-08-26T11:20:00Z"/>
          <w:rFonts w:cs="Arial"/>
          <w:color w:val="auto"/>
          <w:szCs w:val="20"/>
        </w:rPr>
      </w:pPr>
      <w:ins w:id="2300"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2301" w:author="Gert Morlion" w:date="2024-08-26T11:21:00Z">
        <w:r>
          <w:rPr>
            <w:rFonts w:cs="Arial"/>
            <w:color w:val="auto"/>
            <w:szCs w:val="20"/>
          </w:rPr>
          <w:t>4</w:t>
        </w:r>
      </w:ins>
      <w:ins w:id="2302"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2303" w:author="Gert Morlion" w:date="2024-08-26T11:20:00Z"/>
          <w:rFonts w:cs="Arial"/>
          <w:color w:val="auto"/>
          <w:szCs w:val="20"/>
        </w:rPr>
      </w:pPr>
      <w:ins w:id="2304" w:author="Gert Morlion" w:date="2024-08-26T11:20:00Z">
        <w:r>
          <w:rPr>
            <w:rFonts w:cs="Arial"/>
            <w:color w:val="auto"/>
            <w:szCs w:val="20"/>
          </w:rPr>
          <w:t>S-</w:t>
        </w:r>
      </w:ins>
      <w:ins w:id="2305" w:author="Gert Morlion" w:date="2024-08-26T11:21:00Z">
        <w:r>
          <w:rPr>
            <w:rFonts w:cs="Arial"/>
            <w:color w:val="auto"/>
            <w:szCs w:val="20"/>
          </w:rPr>
          <w:t>4</w:t>
        </w:r>
      </w:ins>
      <w:ins w:id="2306" w:author="Gert Morlion" w:date="2024-08-26T11:20:00Z">
        <w:r>
          <w:rPr>
            <w:rFonts w:cs="Arial"/>
            <w:color w:val="auto"/>
            <w:szCs w:val="20"/>
          </w:rPr>
          <w:t xml:space="preserve">01 Annex C – </w:t>
        </w:r>
        <w:r>
          <w:rPr>
            <w:rFonts w:cs="Arial"/>
            <w:i/>
            <w:color w:val="auto"/>
            <w:szCs w:val="20"/>
          </w:rPr>
          <w:t>S-</w:t>
        </w:r>
      </w:ins>
      <w:ins w:id="2307" w:author="Gert Morlion" w:date="2024-08-26T11:21:00Z">
        <w:r>
          <w:rPr>
            <w:rFonts w:cs="Arial"/>
            <w:i/>
            <w:color w:val="auto"/>
            <w:szCs w:val="20"/>
          </w:rPr>
          <w:t>4</w:t>
        </w:r>
      </w:ins>
      <w:ins w:id="2308"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2309" w:author="Gert Morlion" w:date="2024-08-26T11:20:00Z"/>
          <w:rFonts w:eastAsia="DengXian" w:cs="Arial"/>
          <w:color w:val="auto"/>
          <w:szCs w:val="20"/>
          <w:lang w:eastAsia="zh-CN"/>
        </w:rPr>
      </w:pPr>
      <w:ins w:id="2310"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2311"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2312" w:author="Gert Morlion" w:date="2024-08-26T11:20:00Z"/>
        </w:rPr>
      </w:pPr>
      <w:bookmarkStart w:id="2313" w:name="_Toc170072383"/>
      <w:bookmarkStart w:id="2314" w:name="_Toc211003262"/>
      <w:ins w:id="2315" w:author="Gert Morlion" w:date="2024-08-26T11:20:00Z">
        <w:r>
          <w:t>Logical consistency</w:t>
        </w:r>
        <w:bookmarkEnd w:id="2313"/>
        <w:bookmarkEnd w:id="2314"/>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16" w:author="Gert Morlion" w:date="2024-08-26T11:20:00Z"/>
        </w:rPr>
      </w:pPr>
      <w:bookmarkStart w:id="2317" w:name="_Toc170072384"/>
      <w:bookmarkStart w:id="2318" w:name="_Toc211003263"/>
      <w:ins w:id="2319" w:author="Gert Morlion" w:date="2024-08-26T11:20:00Z">
        <w:r w:rsidRPr="00AB2995">
          <w:t>Conceptual consistency</w:t>
        </w:r>
        <w:bookmarkEnd w:id="2317"/>
        <w:bookmarkEnd w:id="2318"/>
      </w:ins>
    </w:p>
    <w:p w14:paraId="6FB48B8F" w14:textId="15D74ED4" w:rsidR="009C79EF" w:rsidRPr="009C79EF" w:rsidRDefault="009C79EF" w:rsidP="009C79EF">
      <w:pPr>
        <w:pStyle w:val="ParagraphText"/>
        <w:spacing w:after="120"/>
        <w:jc w:val="both"/>
        <w:rPr>
          <w:ins w:id="2320" w:author="Gert Morlion" w:date="2024-08-26T11:20:00Z"/>
          <w:rFonts w:eastAsia="DengXian" w:cs="Arial"/>
          <w:color w:val="auto"/>
          <w:szCs w:val="20"/>
          <w:lang w:eastAsia="zh-CN"/>
        </w:rPr>
      </w:pPr>
      <w:ins w:id="2321" w:author="Gert Morlion" w:date="2024-08-26T11:20:00Z">
        <w:r w:rsidRPr="00686B2E">
          <w:rPr>
            <w:rFonts w:cs="Arial"/>
            <w:color w:val="auto"/>
            <w:szCs w:val="20"/>
          </w:rPr>
          <w:t>Conceptual Consistency is applicable for S-</w:t>
        </w:r>
      </w:ins>
      <w:ins w:id="2322" w:author="Gert Morlion" w:date="2024-08-26T11:21:00Z">
        <w:r>
          <w:rPr>
            <w:rFonts w:cs="Arial"/>
            <w:color w:val="auto"/>
            <w:szCs w:val="20"/>
          </w:rPr>
          <w:t>4</w:t>
        </w:r>
      </w:ins>
      <w:ins w:id="2323"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2324" w:author="Gert Morlion" w:date="2024-08-26T11:20:00Z"/>
          <w:rFonts w:cs="Arial"/>
          <w:color w:val="auto"/>
          <w:szCs w:val="20"/>
        </w:rPr>
      </w:pPr>
      <w:ins w:id="2325" w:author="Gert Morlion" w:date="2024-08-26T11:20:00Z">
        <w:r>
          <w:rPr>
            <w:rFonts w:cs="Arial"/>
            <w:color w:val="auto"/>
            <w:szCs w:val="20"/>
          </w:rPr>
          <w:t>Data Producers must verify that the dataset conforms to the S-100 General Feature Model. S-</w:t>
        </w:r>
      </w:ins>
      <w:ins w:id="2326" w:author="Gert Morlion" w:date="2024-08-26T11:21:00Z">
        <w:r>
          <w:rPr>
            <w:rFonts w:cs="Arial"/>
            <w:color w:val="auto"/>
            <w:szCs w:val="20"/>
          </w:rPr>
          <w:t>4</w:t>
        </w:r>
      </w:ins>
      <w:ins w:id="2327" w:author="Gert Morlion" w:date="2024-08-26T11:20:00Z">
        <w:r>
          <w:rPr>
            <w:rFonts w:cs="Arial"/>
            <w:color w:val="auto"/>
            <w:szCs w:val="20"/>
          </w:rPr>
          <w:t xml:space="preserve">01 Annex C – </w:t>
        </w:r>
        <w:r>
          <w:rPr>
            <w:rFonts w:cs="Arial"/>
            <w:i/>
            <w:color w:val="auto"/>
            <w:szCs w:val="20"/>
          </w:rPr>
          <w:t>S-</w:t>
        </w:r>
      </w:ins>
      <w:ins w:id="2328" w:author="Gert Morlion" w:date="2024-08-26T11:21:00Z">
        <w:r>
          <w:rPr>
            <w:rFonts w:cs="Arial"/>
            <w:i/>
            <w:color w:val="auto"/>
            <w:szCs w:val="20"/>
          </w:rPr>
          <w:t>4</w:t>
        </w:r>
      </w:ins>
      <w:ins w:id="232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2330" w:author="Gert Morlion" w:date="2024-08-26T11:20:00Z"/>
          <w:rFonts w:cs="Arial"/>
          <w:color w:val="auto"/>
          <w:szCs w:val="20"/>
        </w:rPr>
      </w:pPr>
      <w:ins w:id="2331" w:author="Gert Morlion" w:date="2024-08-26T11:20:00Z">
        <w:r>
          <w:rPr>
            <w:rFonts w:cs="Arial"/>
            <w:color w:val="auto"/>
            <w:szCs w:val="20"/>
          </w:rPr>
          <w:t>If no conceptual consistency checks classified as Critical in S-</w:t>
        </w:r>
      </w:ins>
      <w:ins w:id="2332" w:author="Gert Morlion" w:date="2024-08-26T11:21:00Z">
        <w:r>
          <w:rPr>
            <w:rFonts w:cs="Arial"/>
            <w:color w:val="auto"/>
            <w:szCs w:val="20"/>
          </w:rPr>
          <w:t>4</w:t>
        </w:r>
      </w:ins>
      <w:ins w:id="2333"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34" w:author="Gert Morlion" w:date="2024-08-26T11:20:00Z"/>
        </w:rPr>
      </w:pPr>
      <w:bookmarkStart w:id="2335" w:name="_Toc170072385"/>
      <w:bookmarkStart w:id="2336" w:name="_Toc211003264"/>
      <w:ins w:id="2337" w:author="Gert Morlion" w:date="2024-08-26T11:20:00Z">
        <w:r>
          <w:t>Domain</w:t>
        </w:r>
        <w:r w:rsidRPr="00AB2995">
          <w:t xml:space="preserve"> consistency</w:t>
        </w:r>
        <w:bookmarkEnd w:id="2335"/>
        <w:bookmarkEnd w:id="2336"/>
      </w:ins>
    </w:p>
    <w:p w14:paraId="67192593" w14:textId="5F471CBB" w:rsidR="009C79EF" w:rsidRPr="009C79EF" w:rsidRDefault="009C79EF" w:rsidP="009C79EF">
      <w:pPr>
        <w:pStyle w:val="ParagraphText"/>
        <w:spacing w:after="120"/>
        <w:jc w:val="both"/>
        <w:rPr>
          <w:ins w:id="2338" w:author="Gert Morlion" w:date="2024-08-26T11:20:00Z"/>
          <w:rFonts w:eastAsia="DengXian" w:cs="Arial"/>
          <w:color w:val="auto"/>
          <w:szCs w:val="20"/>
          <w:lang w:eastAsia="zh-CN"/>
        </w:rPr>
      </w:pPr>
      <w:ins w:id="2339" w:author="Gert Morlion" w:date="2024-08-26T11:20:00Z">
        <w:r w:rsidRPr="00C835FC">
          <w:rPr>
            <w:rFonts w:cs="Arial"/>
            <w:color w:val="auto"/>
            <w:szCs w:val="20"/>
          </w:rPr>
          <w:t>Domain consistency is applicable for S-</w:t>
        </w:r>
      </w:ins>
      <w:ins w:id="2340" w:author="Gert Morlion" w:date="2024-08-26T11:21:00Z">
        <w:r>
          <w:rPr>
            <w:rFonts w:cs="Arial"/>
            <w:color w:val="auto"/>
            <w:szCs w:val="20"/>
          </w:rPr>
          <w:t>4</w:t>
        </w:r>
      </w:ins>
      <w:ins w:id="2341"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2342" w:author="Gert Morlion" w:date="2024-08-26T11:20:00Z"/>
          <w:rFonts w:cs="Arial"/>
          <w:color w:val="auto"/>
          <w:szCs w:val="20"/>
        </w:rPr>
      </w:pPr>
      <w:ins w:id="2343" w:author="Gert Morlion" w:date="2024-08-26T11:20:00Z">
        <w:r>
          <w:rPr>
            <w:rFonts w:cs="Arial"/>
            <w:color w:val="auto"/>
            <w:szCs w:val="20"/>
          </w:rPr>
          <w:t>Data Producers must verify that the dataset conforms to the S-</w:t>
        </w:r>
      </w:ins>
      <w:ins w:id="2344" w:author="Gert Morlion" w:date="2024-08-26T11:21:00Z">
        <w:r>
          <w:rPr>
            <w:rFonts w:cs="Arial"/>
            <w:color w:val="auto"/>
            <w:szCs w:val="20"/>
          </w:rPr>
          <w:t>4</w:t>
        </w:r>
      </w:ins>
      <w:ins w:id="2345" w:author="Gert Morlion" w:date="2024-08-26T11:20:00Z">
        <w:r>
          <w:rPr>
            <w:rFonts w:cs="Arial"/>
            <w:color w:val="auto"/>
            <w:szCs w:val="20"/>
          </w:rPr>
          <w:t>01 Feature Catalogue and rules described in the S-</w:t>
        </w:r>
      </w:ins>
      <w:ins w:id="2346" w:author="Gert Morlion" w:date="2024-08-26T11:21:00Z">
        <w:r>
          <w:rPr>
            <w:rFonts w:cs="Arial"/>
            <w:color w:val="auto"/>
            <w:szCs w:val="20"/>
          </w:rPr>
          <w:t>4</w:t>
        </w:r>
      </w:ins>
      <w:ins w:id="234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348" w:author="Gert Morlion" w:date="2024-08-26T11:21:00Z">
        <w:r>
          <w:rPr>
            <w:rFonts w:cs="Arial"/>
            <w:color w:val="auto"/>
            <w:szCs w:val="20"/>
          </w:rPr>
          <w:t>4</w:t>
        </w:r>
      </w:ins>
      <w:ins w:id="2349" w:author="Gert Morlion" w:date="2024-08-26T11:20:00Z">
        <w:r>
          <w:rPr>
            <w:rFonts w:cs="Arial"/>
            <w:color w:val="auto"/>
            <w:szCs w:val="20"/>
          </w:rPr>
          <w:t xml:space="preserve">01 Annex C – </w:t>
        </w:r>
        <w:r>
          <w:rPr>
            <w:rFonts w:cs="Arial"/>
            <w:i/>
            <w:color w:val="auto"/>
            <w:szCs w:val="20"/>
          </w:rPr>
          <w:t>S-</w:t>
        </w:r>
      </w:ins>
      <w:ins w:id="2350" w:author="Gert Morlion" w:date="2024-08-26T11:21:00Z">
        <w:r>
          <w:rPr>
            <w:rFonts w:cs="Arial"/>
            <w:i/>
            <w:color w:val="auto"/>
            <w:szCs w:val="20"/>
          </w:rPr>
          <w:t>4</w:t>
        </w:r>
      </w:ins>
      <w:ins w:id="235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2352" w:author="Gert Morlion" w:date="2024-08-26T11:20:00Z"/>
          <w:rFonts w:cs="Arial"/>
          <w:color w:val="auto"/>
          <w:szCs w:val="20"/>
        </w:rPr>
      </w:pPr>
      <w:ins w:id="2353" w:author="Gert Morlion" w:date="2024-08-26T11:20:00Z">
        <w:r>
          <w:rPr>
            <w:rFonts w:cs="Arial"/>
            <w:color w:val="auto"/>
            <w:szCs w:val="20"/>
          </w:rPr>
          <w:t>If no domain consistency checks classified as Critical in S-</w:t>
        </w:r>
      </w:ins>
      <w:ins w:id="2354" w:author="Gert Morlion" w:date="2024-08-26T11:22:00Z">
        <w:r>
          <w:rPr>
            <w:rFonts w:cs="Arial"/>
            <w:color w:val="auto"/>
            <w:szCs w:val="20"/>
          </w:rPr>
          <w:t>4</w:t>
        </w:r>
      </w:ins>
      <w:ins w:id="2355"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2356" w:author="Gert Morlion" w:date="2024-08-26T11:20:00Z"/>
        </w:rPr>
      </w:pPr>
      <w:bookmarkStart w:id="2357" w:name="_Toc170072386"/>
      <w:bookmarkStart w:id="2358" w:name="_Toc211003265"/>
      <w:ins w:id="2359" w:author="Gert Morlion" w:date="2024-08-26T11:20:00Z">
        <w:r w:rsidRPr="0014612C">
          <w:t>Format consistency</w:t>
        </w:r>
        <w:bookmarkEnd w:id="2357"/>
        <w:bookmarkEnd w:id="2358"/>
      </w:ins>
    </w:p>
    <w:p w14:paraId="40D8915B" w14:textId="5C45E9A6" w:rsidR="009C79EF" w:rsidRDefault="009C79EF" w:rsidP="009C79EF">
      <w:pPr>
        <w:pStyle w:val="ParagraphText"/>
        <w:spacing w:after="120"/>
        <w:jc w:val="both"/>
        <w:rPr>
          <w:ins w:id="2360" w:author="Gert Morlion" w:date="2024-08-26T11:20:00Z"/>
          <w:rFonts w:cs="Arial"/>
          <w:color w:val="auto"/>
          <w:szCs w:val="20"/>
        </w:rPr>
      </w:pPr>
      <w:ins w:id="2361" w:author="Gert Morlion" w:date="2024-08-26T11:20:00Z">
        <w:r w:rsidRPr="00C835FC">
          <w:rPr>
            <w:rFonts w:cs="Arial"/>
            <w:color w:val="auto"/>
            <w:szCs w:val="20"/>
          </w:rPr>
          <w:t>Format Consistency is applicable for S-</w:t>
        </w:r>
      </w:ins>
      <w:ins w:id="2362" w:author="Gert Morlion" w:date="2024-08-26T11:22:00Z">
        <w:r>
          <w:rPr>
            <w:rFonts w:cs="Arial"/>
            <w:color w:val="auto"/>
            <w:szCs w:val="20"/>
          </w:rPr>
          <w:t>4</w:t>
        </w:r>
      </w:ins>
      <w:ins w:id="2363"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2364" w:author="Gert Morlion" w:date="2024-08-26T11:20:00Z"/>
          <w:rFonts w:cs="Arial"/>
          <w:color w:val="auto"/>
          <w:szCs w:val="20"/>
        </w:rPr>
      </w:pPr>
      <w:ins w:id="2365" w:author="Gert Morlion" w:date="2024-08-26T11:20:00Z">
        <w:r>
          <w:rPr>
            <w:rFonts w:cs="Arial"/>
            <w:color w:val="auto"/>
            <w:szCs w:val="20"/>
          </w:rPr>
          <w:lastRenderedPageBreak/>
          <w:t>Data Producers must verify that the dataset conforms to S-</w:t>
        </w:r>
      </w:ins>
      <w:ins w:id="2366" w:author="Gert Morlion" w:date="2024-08-26T11:22:00Z">
        <w:r>
          <w:rPr>
            <w:rFonts w:cs="Arial"/>
            <w:color w:val="auto"/>
            <w:szCs w:val="20"/>
          </w:rPr>
          <w:t>4</w:t>
        </w:r>
      </w:ins>
      <w:ins w:id="2367"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2368" w:author="Gert Morlion" w:date="2024-08-26T11:22:00Z">
        <w:r>
          <w:rPr>
            <w:rFonts w:cs="Arial"/>
            <w:color w:val="auto"/>
            <w:szCs w:val="20"/>
          </w:rPr>
          <w:t>4</w:t>
        </w:r>
      </w:ins>
      <w:ins w:id="2369" w:author="Gert Morlion" w:date="2024-08-26T11:20:00Z">
        <w:r>
          <w:rPr>
            <w:rFonts w:cs="Arial"/>
            <w:color w:val="auto"/>
            <w:szCs w:val="20"/>
          </w:rPr>
          <w:t xml:space="preserve">01 Annex C – </w:t>
        </w:r>
        <w:r>
          <w:rPr>
            <w:rFonts w:cs="Arial"/>
            <w:i/>
            <w:color w:val="auto"/>
            <w:szCs w:val="20"/>
          </w:rPr>
          <w:t>S-</w:t>
        </w:r>
      </w:ins>
      <w:ins w:id="2370" w:author="Gert Morlion" w:date="2024-08-26T11:22:00Z">
        <w:r>
          <w:rPr>
            <w:rFonts w:cs="Arial"/>
            <w:i/>
            <w:color w:val="auto"/>
            <w:szCs w:val="20"/>
          </w:rPr>
          <w:t>4</w:t>
        </w:r>
      </w:ins>
      <w:ins w:id="237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2372" w:author="Gert Morlion" w:date="2024-08-26T11:20:00Z"/>
          <w:rFonts w:cs="Arial"/>
          <w:color w:val="auto"/>
          <w:szCs w:val="20"/>
        </w:rPr>
      </w:pPr>
      <w:ins w:id="2373" w:author="Gert Morlion" w:date="2024-08-26T11:20:00Z">
        <w:r>
          <w:rPr>
            <w:rFonts w:cs="Arial"/>
            <w:color w:val="auto"/>
            <w:szCs w:val="20"/>
          </w:rPr>
          <w:t>If no format consistency checks classified as Critical in S-</w:t>
        </w:r>
      </w:ins>
      <w:ins w:id="2374" w:author="Gert Morlion" w:date="2024-08-26T11:22:00Z">
        <w:r>
          <w:rPr>
            <w:rFonts w:cs="Arial"/>
            <w:color w:val="auto"/>
            <w:szCs w:val="20"/>
          </w:rPr>
          <w:t>4</w:t>
        </w:r>
      </w:ins>
      <w:ins w:id="2375"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76" w:author="Gert Morlion" w:date="2024-08-26T11:20:00Z"/>
        </w:rPr>
      </w:pPr>
      <w:bookmarkStart w:id="2377" w:name="_Toc170072387"/>
      <w:bookmarkStart w:id="2378" w:name="_Toc211003266"/>
      <w:ins w:id="2379" w:author="Gert Morlion" w:date="2024-08-26T11:20:00Z">
        <w:r>
          <w:t>Topological</w:t>
        </w:r>
        <w:r w:rsidRPr="00AB2995">
          <w:t xml:space="preserve"> consistency</w:t>
        </w:r>
        <w:bookmarkEnd w:id="2377"/>
        <w:bookmarkEnd w:id="2378"/>
      </w:ins>
    </w:p>
    <w:p w14:paraId="0E862E7F" w14:textId="3958D1CC" w:rsidR="009C79EF" w:rsidRPr="009C79EF" w:rsidRDefault="009C79EF" w:rsidP="009C79EF">
      <w:pPr>
        <w:pStyle w:val="ParagraphText"/>
        <w:spacing w:after="120"/>
        <w:jc w:val="both"/>
        <w:rPr>
          <w:ins w:id="2380" w:author="Gert Morlion" w:date="2024-08-26T11:20:00Z"/>
          <w:rFonts w:eastAsia="DengXian" w:cs="Arial"/>
          <w:color w:val="auto"/>
          <w:szCs w:val="20"/>
          <w:lang w:eastAsia="zh-CN"/>
        </w:rPr>
      </w:pPr>
      <w:ins w:id="2381" w:author="Gert Morlion" w:date="2024-08-26T11:20:00Z">
        <w:r w:rsidRPr="00ED1B8E">
          <w:rPr>
            <w:rFonts w:cs="Arial"/>
            <w:color w:val="auto"/>
            <w:szCs w:val="20"/>
          </w:rPr>
          <w:t>Topological consistency is applicable for S-</w:t>
        </w:r>
      </w:ins>
      <w:ins w:id="2382" w:author="Gert Morlion" w:date="2024-08-26T11:22:00Z">
        <w:r>
          <w:rPr>
            <w:rFonts w:cs="Arial"/>
            <w:color w:val="auto"/>
            <w:szCs w:val="20"/>
          </w:rPr>
          <w:t>4</w:t>
        </w:r>
      </w:ins>
      <w:ins w:id="2383"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2384" w:author="Gert Morlion" w:date="2024-08-26T11:20:00Z"/>
          <w:rFonts w:cs="Arial"/>
          <w:color w:val="auto"/>
          <w:szCs w:val="20"/>
        </w:rPr>
      </w:pPr>
      <w:ins w:id="2385" w:author="Gert Morlion" w:date="2024-08-26T11:20:00Z">
        <w:r>
          <w:rPr>
            <w:rFonts w:cs="Arial"/>
            <w:color w:val="auto"/>
            <w:szCs w:val="20"/>
          </w:rPr>
          <w:t>Data Producers must verify that the dataset conforms to the requirements for topology set out in Section 4 of this document. S-</w:t>
        </w:r>
      </w:ins>
      <w:ins w:id="2386" w:author="Gert Morlion" w:date="2024-08-26T11:22:00Z">
        <w:r>
          <w:rPr>
            <w:rFonts w:cs="Arial"/>
            <w:color w:val="auto"/>
            <w:szCs w:val="20"/>
          </w:rPr>
          <w:t>4</w:t>
        </w:r>
      </w:ins>
      <w:ins w:id="2387" w:author="Gert Morlion" w:date="2024-08-26T11:20:00Z">
        <w:r>
          <w:rPr>
            <w:rFonts w:cs="Arial"/>
            <w:color w:val="auto"/>
            <w:szCs w:val="20"/>
          </w:rPr>
          <w:t xml:space="preserve">01 Annex C – </w:t>
        </w:r>
        <w:r>
          <w:rPr>
            <w:rFonts w:cs="Arial"/>
            <w:i/>
            <w:color w:val="auto"/>
            <w:szCs w:val="20"/>
          </w:rPr>
          <w:t>S-</w:t>
        </w:r>
      </w:ins>
      <w:ins w:id="2388" w:author="Gert Morlion" w:date="2024-08-26T11:22:00Z">
        <w:r>
          <w:rPr>
            <w:rFonts w:cs="Arial"/>
            <w:i/>
            <w:color w:val="auto"/>
            <w:szCs w:val="20"/>
          </w:rPr>
          <w:t>4</w:t>
        </w:r>
      </w:ins>
      <w:ins w:id="238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2390" w:author="Gert Morlion" w:date="2024-08-26T11:20:00Z"/>
          <w:rFonts w:cs="Arial"/>
          <w:color w:val="auto"/>
          <w:szCs w:val="20"/>
        </w:rPr>
      </w:pPr>
      <w:ins w:id="2391" w:author="Gert Morlion" w:date="2024-08-26T11:20:00Z">
        <w:r>
          <w:rPr>
            <w:rFonts w:cs="Arial"/>
            <w:color w:val="auto"/>
            <w:szCs w:val="20"/>
          </w:rPr>
          <w:t>If no topological consistency checks classified as Critical in S-</w:t>
        </w:r>
      </w:ins>
      <w:ins w:id="2392" w:author="Gert Morlion" w:date="2024-08-26T11:22:00Z">
        <w:r>
          <w:rPr>
            <w:rFonts w:cs="Arial"/>
            <w:color w:val="auto"/>
            <w:szCs w:val="20"/>
          </w:rPr>
          <w:t>4</w:t>
        </w:r>
      </w:ins>
      <w:ins w:id="2393"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2394"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2395" w:author="Gert Morlion" w:date="2024-08-26T11:20:00Z"/>
        </w:rPr>
      </w:pPr>
      <w:bookmarkStart w:id="2396" w:name="_Toc170072388"/>
      <w:bookmarkStart w:id="2397" w:name="_Toc211003267"/>
      <w:ins w:id="2398" w:author="Gert Morlion" w:date="2024-08-26T11:20:00Z">
        <w:r w:rsidRPr="007F395B">
          <w:t>Positional uncertainty and accuracy</w:t>
        </w:r>
        <w:bookmarkEnd w:id="2396"/>
        <w:bookmarkEnd w:id="2397"/>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99" w:author="Gert Morlion" w:date="2024-08-26T11:20:00Z"/>
        </w:rPr>
      </w:pPr>
      <w:bookmarkStart w:id="2400" w:name="_Toc170072389"/>
      <w:bookmarkStart w:id="2401" w:name="_Toc211003268"/>
      <w:ins w:id="2402" w:author="Gert Morlion" w:date="2024-08-26T11:20:00Z">
        <w:r w:rsidRPr="007F395B">
          <w:t>Absolute or external accuracy</w:t>
        </w:r>
        <w:bookmarkEnd w:id="2400"/>
        <w:bookmarkEnd w:id="2401"/>
      </w:ins>
    </w:p>
    <w:p w14:paraId="7F8341A3" w14:textId="3873518C" w:rsidR="009C79EF" w:rsidRDefault="009C79EF" w:rsidP="009C79EF">
      <w:pPr>
        <w:pStyle w:val="ParagraphText"/>
        <w:spacing w:after="120"/>
        <w:jc w:val="both"/>
        <w:rPr>
          <w:ins w:id="2403" w:author="Gert Morlion" w:date="2024-08-26T11:20:00Z"/>
          <w:rFonts w:cs="Arial"/>
          <w:color w:val="auto"/>
          <w:szCs w:val="20"/>
        </w:rPr>
      </w:pPr>
      <w:ins w:id="2404" w:author="Gert Morlion" w:date="2024-08-26T11:20:00Z">
        <w:r w:rsidRPr="00C43BD7">
          <w:rPr>
            <w:rFonts w:cs="Arial"/>
            <w:color w:val="auto"/>
            <w:szCs w:val="20"/>
          </w:rPr>
          <w:t>Absolute or external accuracy is applicable for S-</w:t>
        </w:r>
      </w:ins>
      <w:ins w:id="2405" w:author="Gert Morlion" w:date="2024-08-26T11:22:00Z">
        <w:r>
          <w:rPr>
            <w:rFonts w:cs="Arial"/>
            <w:color w:val="auto"/>
            <w:szCs w:val="20"/>
          </w:rPr>
          <w:t>4</w:t>
        </w:r>
      </w:ins>
      <w:ins w:id="2406"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2407" w:author="Gert Morlion" w:date="2024-08-26T11:20:00Z"/>
          <w:rFonts w:eastAsia="DengXian" w:cs="Arial"/>
          <w:color w:val="auto"/>
          <w:szCs w:val="20"/>
          <w:lang w:eastAsia="zh-CN"/>
        </w:rPr>
      </w:pPr>
      <w:ins w:id="2408" w:author="Gert Morlion" w:date="2024-08-26T11:20:00Z">
        <w:r>
          <w:rPr>
            <w:rFonts w:cs="Arial"/>
            <w:color w:val="auto"/>
            <w:szCs w:val="20"/>
          </w:rPr>
          <w:t>Data Producers must verify the absolute accuracy of S-</w:t>
        </w:r>
      </w:ins>
      <w:ins w:id="2409" w:author="Gert Morlion" w:date="2024-08-26T11:22:00Z">
        <w:r>
          <w:rPr>
            <w:rFonts w:cs="Arial"/>
            <w:color w:val="auto"/>
            <w:szCs w:val="20"/>
          </w:rPr>
          <w:t>4</w:t>
        </w:r>
      </w:ins>
      <w:ins w:id="2410" w:author="Gert Morlion" w:date="2024-08-26T11:20:00Z">
        <w:r>
          <w:rPr>
            <w:rFonts w:cs="Arial"/>
            <w:color w:val="auto"/>
            <w:szCs w:val="20"/>
          </w:rPr>
          <w:t>01 datasets and ensure that they achieve an adequate accuracy. Additionally the relevant metadata features and attributes as described in S-</w:t>
        </w:r>
      </w:ins>
      <w:ins w:id="2411" w:author="Gert Morlion" w:date="2024-08-26T11:22:00Z">
        <w:r>
          <w:rPr>
            <w:rFonts w:cs="Arial"/>
            <w:color w:val="auto"/>
            <w:szCs w:val="20"/>
          </w:rPr>
          <w:t>4</w:t>
        </w:r>
      </w:ins>
      <w:ins w:id="241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13" w:author="Gert Morlion" w:date="2024-08-26T11:20:00Z"/>
        </w:rPr>
      </w:pPr>
      <w:bookmarkStart w:id="2414" w:name="_Toc170072390"/>
      <w:bookmarkStart w:id="2415" w:name="_Toc211003269"/>
      <w:ins w:id="2416" w:author="Gert Morlion" w:date="2024-08-26T11:20:00Z">
        <w:r w:rsidRPr="00F738E1">
          <w:t>Vertical position accuracy</w:t>
        </w:r>
        <w:bookmarkEnd w:id="2414"/>
        <w:bookmarkEnd w:id="2415"/>
      </w:ins>
    </w:p>
    <w:p w14:paraId="40648BC3" w14:textId="10CF02F8" w:rsidR="009C79EF" w:rsidRDefault="009C79EF" w:rsidP="009C79EF">
      <w:pPr>
        <w:pStyle w:val="ParagraphText"/>
        <w:spacing w:after="120"/>
        <w:jc w:val="both"/>
        <w:rPr>
          <w:ins w:id="2417" w:author="Gert Morlion" w:date="2024-08-26T11:20:00Z"/>
          <w:rFonts w:cs="Arial"/>
          <w:color w:val="auto"/>
          <w:szCs w:val="20"/>
        </w:rPr>
      </w:pPr>
      <w:ins w:id="2418" w:author="Gert Morlion" w:date="2024-08-26T11:20:00Z">
        <w:r w:rsidRPr="001B179C">
          <w:rPr>
            <w:rFonts w:cs="Arial"/>
            <w:color w:val="auto"/>
            <w:szCs w:val="20"/>
          </w:rPr>
          <w:t>Vertical position accuracy is applicable for S-</w:t>
        </w:r>
      </w:ins>
      <w:ins w:id="2419" w:author="Gert Morlion" w:date="2024-08-26T11:23:00Z">
        <w:r>
          <w:rPr>
            <w:rFonts w:cs="Arial"/>
            <w:color w:val="auto"/>
            <w:szCs w:val="20"/>
          </w:rPr>
          <w:t>4</w:t>
        </w:r>
      </w:ins>
      <w:ins w:id="2420"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2421" w:author="Gert Morlion" w:date="2024-08-26T11:20:00Z"/>
          <w:rFonts w:eastAsia="DengXian" w:cs="Arial"/>
          <w:color w:val="auto"/>
          <w:szCs w:val="20"/>
          <w:lang w:eastAsia="zh-CN"/>
        </w:rPr>
      </w:pPr>
      <w:ins w:id="2422" w:author="Gert Morlion" w:date="2024-08-26T11:20:00Z">
        <w:r>
          <w:rPr>
            <w:rFonts w:cs="Arial"/>
            <w:color w:val="auto"/>
            <w:szCs w:val="20"/>
          </w:rPr>
          <w:t>Data Producers must verify the vertical position accuracy of S-</w:t>
        </w:r>
      </w:ins>
      <w:ins w:id="2423" w:author="Gert Morlion" w:date="2024-08-26T11:23:00Z">
        <w:r>
          <w:rPr>
            <w:rFonts w:cs="Arial"/>
            <w:color w:val="auto"/>
            <w:szCs w:val="20"/>
          </w:rPr>
          <w:t>4</w:t>
        </w:r>
      </w:ins>
      <w:ins w:id="2424" w:author="Gert Morlion" w:date="2024-08-26T11:20:00Z">
        <w:r>
          <w:rPr>
            <w:rFonts w:cs="Arial"/>
            <w:color w:val="auto"/>
            <w:szCs w:val="20"/>
          </w:rPr>
          <w:t>01 datasets and ensure that they achieve an adequate accuracy. The relevant metadata features and attributes as described in S-</w:t>
        </w:r>
      </w:ins>
      <w:ins w:id="2425" w:author="Gert Morlion" w:date="2024-08-26T11:23:00Z">
        <w:r>
          <w:rPr>
            <w:rFonts w:cs="Arial"/>
            <w:color w:val="auto"/>
            <w:szCs w:val="20"/>
          </w:rPr>
          <w:t>4</w:t>
        </w:r>
      </w:ins>
      <w:ins w:id="242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2427" w:author="Gert Morlion" w:date="2024-08-26T11:20:00Z"/>
        </w:rPr>
      </w:pPr>
      <w:bookmarkStart w:id="2428" w:name="_Toc170072391"/>
      <w:bookmarkStart w:id="2429" w:name="_Toc211003270"/>
      <w:ins w:id="2430" w:author="Gert Morlion" w:date="2024-08-26T11:20:00Z">
        <w:r w:rsidRPr="00507803">
          <w:t>Horizontal position accuracy</w:t>
        </w:r>
        <w:bookmarkEnd w:id="2428"/>
        <w:bookmarkEnd w:id="2429"/>
      </w:ins>
    </w:p>
    <w:p w14:paraId="1C7A7976" w14:textId="41FC2FFE" w:rsidR="009C79EF" w:rsidRPr="009C79EF" w:rsidRDefault="009C79EF" w:rsidP="009C79EF">
      <w:pPr>
        <w:pStyle w:val="ParagraphText"/>
        <w:spacing w:after="120"/>
        <w:jc w:val="both"/>
        <w:rPr>
          <w:ins w:id="2431" w:author="Gert Morlion" w:date="2024-08-26T11:20:00Z"/>
          <w:rFonts w:eastAsia="DengXian" w:cs="Arial"/>
          <w:color w:val="auto"/>
          <w:szCs w:val="20"/>
          <w:lang w:eastAsia="zh-CN"/>
        </w:rPr>
      </w:pPr>
      <w:ins w:id="2432" w:author="Gert Morlion" w:date="2024-08-26T11:20:00Z">
        <w:r w:rsidRPr="001B179C">
          <w:rPr>
            <w:rFonts w:cs="Arial"/>
            <w:color w:val="auto"/>
            <w:szCs w:val="20"/>
          </w:rPr>
          <w:t>Horizontal position accuracy is applicable for S-</w:t>
        </w:r>
      </w:ins>
      <w:ins w:id="2433" w:author="Gert Morlion" w:date="2024-08-26T11:23:00Z">
        <w:r>
          <w:rPr>
            <w:rFonts w:cs="Arial"/>
            <w:color w:val="auto"/>
            <w:szCs w:val="20"/>
          </w:rPr>
          <w:t>4</w:t>
        </w:r>
      </w:ins>
      <w:ins w:id="2434"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2435" w:author="Gert Morlion" w:date="2024-08-26T11:20:00Z"/>
          <w:rFonts w:cs="Arial"/>
          <w:color w:val="auto"/>
          <w:szCs w:val="20"/>
        </w:rPr>
      </w:pPr>
      <w:ins w:id="2436"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2437" w:author="Gert Morlion" w:date="2024-08-26T11:23:00Z">
        <w:r>
          <w:rPr>
            <w:rFonts w:cs="Arial"/>
            <w:color w:val="auto"/>
            <w:szCs w:val="20"/>
          </w:rPr>
          <w:t>4</w:t>
        </w:r>
      </w:ins>
      <w:ins w:id="2438"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2439" w:author="Gert Morlion" w:date="2024-08-26T11:23:00Z">
        <w:r>
          <w:rPr>
            <w:rFonts w:cs="Arial"/>
            <w:color w:val="auto"/>
            <w:szCs w:val="20"/>
          </w:rPr>
          <w:t>4</w:t>
        </w:r>
      </w:ins>
      <w:ins w:id="244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41" w:author="Gert Morlion" w:date="2024-08-26T11:20:00Z"/>
        </w:rPr>
      </w:pPr>
      <w:bookmarkStart w:id="2442" w:name="_Toc170072392"/>
      <w:bookmarkStart w:id="2443" w:name="_Toc211003271"/>
      <w:ins w:id="2444" w:author="Gert Morlion" w:date="2024-08-26T11:20:00Z">
        <w:r w:rsidRPr="00F738E1">
          <w:t>Relative or internal accuracy</w:t>
        </w:r>
        <w:bookmarkEnd w:id="2442"/>
        <w:bookmarkEnd w:id="2443"/>
      </w:ins>
    </w:p>
    <w:p w14:paraId="4A4B2CC3" w14:textId="327AA327" w:rsidR="009C79EF" w:rsidRPr="009C79EF" w:rsidRDefault="009C79EF" w:rsidP="009C79EF">
      <w:pPr>
        <w:pStyle w:val="ParagraphText"/>
        <w:spacing w:after="120"/>
        <w:jc w:val="both"/>
        <w:rPr>
          <w:ins w:id="2445" w:author="Gert Morlion" w:date="2024-08-26T11:20:00Z"/>
          <w:rFonts w:eastAsia="DengXian" w:cs="Arial"/>
          <w:color w:val="auto"/>
          <w:szCs w:val="20"/>
          <w:lang w:eastAsia="zh-CN"/>
        </w:rPr>
      </w:pPr>
      <w:ins w:id="2446" w:author="Gert Morlion" w:date="2024-08-26T11:20:00Z">
        <w:r w:rsidRPr="00B53358">
          <w:rPr>
            <w:rFonts w:cs="Arial"/>
            <w:color w:val="auto"/>
            <w:szCs w:val="20"/>
          </w:rPr>
          <w:t>Relative or internal accuracy is applicable for S-</w:t>
        </w:r>
      </w:ins>
      <w:ins w:id="2447" w:author="Gert Morlion" w:date="2024-08-26T11:23:00Z">
        <w:r>
          <w:rPr>
            <w:rFonts w:cs="Arial"/>
            <w:color w:val="auto"/>
            <w:szCs w:val="20"/>
          </w:rPr>
          <w:t>4</w:t>
        </w:r>
      </w:ins>
      <w:ins w:id="2448"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2449" w:author="Gert Morlion" w:date="2024-08-26T11:20:00Z"/>
          <w:rFonts w:eastAsia="DengXian" w:cs="Arial"/>
          <w:color w:val="auto"/>
          <w:szCs w:val="20"/>
          <w:lang w:eastAsia="zh-CN"/>
        </w:rPr>
      </w:pPr>
      <w:ins w:id="2450"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2451" w:author="Gert Morlion" w:date="2024-08-26T11:23:00Z">
        <w:r>
          <w:rPr>
            <w:rFonts w:cs="Arial"/>
            <w:color w:val="auto"/>
            <w:szCs w:val="20"/>
          </w:rPr>
          <w:t>4</w:t>
        </w:r>
      </w:ins>
      <w:ins w:id="2452"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53" w:author="Gert Morlion" w:date="2024-08-26T11:20:00Z"/>
        </w:rPr>
      </w:pPr>
      <w:bookmarkStart w:id="2454" w:name="_Toc170072393"/>
      <w:bookmarkStart w:id="2455" w:name="_Toc211003272"/>
      <w:ins w:id="2456" w:author="Gert Morlion" w:date="2024-08-26T11:20:00Z">
        <w:r w:rsidRPr="00F738E1">
          <w:t>Gridded data positional accuracy</w:t>
        </w:r>
        <w:bookmarkEnd w:id="2454"/>
        <w:bookmarkEnd w:id="2455"/>
      </w:ins>
    </w:p>
    <w:p w14:paraId="229F976F" w14:textId="3958C860" w:rsidR="009C79EF" w:rsidRPr="009C79EF" w:rsidRDefault="009C79EF" w:rsidP="009C79EF">
      <w:pPr>
        <w:pStyle w:val="ParagraphText"/>
        <w:spacing w:after="120"/>
        <w:jc w:val="both"/>
        <w:rPr>
          <w:ins w:id="2457" w:author="Gert Morlion" w:date="2024-08-26T11:20:00Z"/>
          <w:rFonts w:eastAsia="DengXian" w:cs="Arial"/>
          <w:color w:val="auto"/>
          <w:szCs w:val="20"/>
          <w:lang w:eastAsia="zh-CN"/>
        </w:rPr>
      </w:pPr>
      <w:ins w:id="2458"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2459" w:author="Gert Morlion" w:date="2024-08-26T11:23:00Z">
        <w:r>
          <w:rPr>
            <w:rFonts w:cs="Arial"/>
            <w:color w:val="auto"/>
            <w:szCs w:val="20"/>
          </w:rPr>
          <w:t>4</w:t>
        </w:r>
      </w:ins>
      <w:ins w:id="2460"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2461"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2462" w:author="Gert Morlion" w:date="2024-08-26T11:20:00Z"/>
        </w:rPr>
      </w:pPr>
      <w:bookmarkStart w:id="2463" w:name="_Toc170072394"/>
      <w:bookmarkStart w:id="2464" w:name="_Toc211003273"/>
      <w:ins w:id="2465" w:author="Gert Morlion" w:date="2024-08-26T11:20:00Z">
        <w:r w:rsidRPr="008F63E6">
          <w:t>Thematic accuracy</w:t>
        </w:r>
        <w:bookmarkEnd w:id="2463"/>
        <w:bookmarkEnd w:id="2464"/>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66" w:author="Gert Morlion" w:date="2024-08-26T11:20:00Z"/>
        </w:rPr>
      </w:pPr>
      <w:bookmarkStart w:id="2467" w:name="_Toc170072395"/>
      <w:bookmarkStart w:id="2468" w:name="_Toc211003274"/>
      <w:ins w:id="2469" w:author="Gert Morlion" w:date="2024-08-26T11:20:00Z">
        <w:r w:rsidRPr="008F63E6">
          <w:t>Thematic classification correctness</w:t>
        </w:r>
        <w:bookmarkEnd w:id="2467"/>
        <w:bookmarkEnd w:id="2468"/>
      </w:ins>
    </w:p>
    <w:p w14:paraId="64B5E599" w14:textId="650B5BFA" w:rsidR="009C79EF" w:rsidRPr="009C79EF" w:rsidRDefault="009C79EF" w:rsidP="009C79EF">
      <w:pPr>
        <w:pStyle w:val="ParagraphText"/>
        <w:spacing w:after="120"/>
        <w:jc w:val="both"/>
        <w:rPr>
          <w:ins w:id="2470" w:author="Gert Morlion" w:date="2024-08-26T11:20:00Z"/>
          <w:rFonts w:eastAsia="DengXian" w:cs="Arial"/>
          <w:color w:val="auto"/>
          <w:szCs w:val="20"/>
          <w:lang w:eastAsia="zh-CN"/>
        </w:rPr>
      </w:pPr>
      <w:ins w:id="2471" w:author="Gert Morlion" w:date="2024-08-26T11:20:00Z">
        <w:r w:rsidRPr="00F75022">
          <w:rPr>
            <w:rFonts w:cs="Arial"/>
            <w:color w:val="auto"/>
            <w:szCs w:val="20"/>
          </w:rPr>
          <w:t>Thematic classification correctness is applicable for S-</w:t>
        </w:r>
      </w:ins>
      <w:ins w:id="2472" w:author="Gert Morlion" w:date="2024-08-26T11:23:00Z">
        <w:r>
          <w:rPr>
            <w:rFonts w:cs="Arial"/>
            <w:color w:val="auto"/>
            <w:szCs w:val="20"/>
          </w:rPr>
          <w:t>4</w:t>
        </w:r>
      </w:ins>
      <w:ins w:id="2473"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2474" w:author="Gert Morlion" w:date="2024-08-26T11:20:00Z"/>
          <w:rFonts w:cs="Arial"/>
          <w:color w:val="auto"/>
          <w:szCs w:val="20"/>
        </w:rPr>
      </w:pPr>
      <w:ins w:id="2475" w:author="Gert Morlion" w:date="2024-08-26T11:20:00Z">
        <w:r>
          <w:rPr>
            <w:rFonts w:cs="Arial"/>
            <w:color w:val="auto"/>
            <w:szCs w:val="20"/>
          </w:rPr>
          <w:t>Data Producers must verify that features have been encoded correctly when included in the S-</w:t>
        </w:r>
      </w:ins>
      <w:ins w:id="2476" w:author="Gert Morlion" w:date="2024-08-26T11:23:00Z">
        <w:r>
          <w:rPr>
            <w:rFonts w:cs="Arial"/>
            <w:color w:val="auto"/>
            <w:szCs w:val="20"/>
          </w:rPr>
          <w:t>4</w:t>
        </w:r>
      </w:ins>
      <w:ins w:id="2477" w:author="Gert Morlion" w:date="2024-08-26T11:20:00Z">
        <w:r>
          <w:rPr>
            <w:rFonts w:cs="Arial"/>
            <w:color w:val="auto"/>
            <w:szCs w:val="20"/>
          </w:rPr>
          <w:t>01 dataset. Encoded features must conform to the S-</w:t>
        </w:r>
      </w:ins>
      <w:ins w:id="2478" w:author="Gert Morlion" w:date="2024-08-26T11:23:00Z">
        <w:r>
          <w:rPr>
            <w:rFonts w:cs="Arial"/>
            <w:color w:val="auto"/>
            <w:szCs w:val="20"/>
          </w:rPr>
          <w:t>4</w:t>
        </w:r>
      </w:ins>
      <w:ins w:id="2479"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2480" w:author="Gert Morlion" w:date="2024-08-26T11:24:00Z">
        <w:r w:rsidR="000C689E">
          <w:rPr>
            <w:rFonts w:cs="Arial"/>
            <w:color w:val="auto"/>
            <w:szCs w:val="20"/>
          </w:rPr>
          <w:t>4</w:t>
        </w:r>
      </w:ins>
      <w:ins w:id="2481"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482" w:author="Gert Morlion" w:date="2024-08-26T11:24:00Z">
        <w:r w:rsidR="000C689E">
          <w:rPr>
            <w:rFonts w:cs="Arial"/>
            <w:color w:val="auto"/>
            <w:szCs w:val="20"/>
          </w:rPr>
          <w:t>4</w:t>
        </w:r>
      </w:ins>
      <w:ins w:id="2483" w:author="Gert Morlion" w:date="2024-08-26T11:20:00Z">
        <w:r>
          <w:rPr>
            <w:rFonts w:cs="Arial"/>
            <w:color w:val="auto"/>
            <w:szCs w:val="20"/>
          </w:rPr>
          <w:t xml:space="preserve">01 Annex C – </w:t>
        </w:r>
        <w:r>
          <w:rPr>
            <w:rFonts w:cs="Arial"/>
            <w:i/>
            <w:color w:val="auto"/>
            <w:szCs w:val="20"/>
          </w:rPr>
          <w:t>S-</w:t>
        </w:r>
      </w:ins>
      <w:ins w:id="2484" w:author="Gert Morlion" w:date="2024-08-26T11:23:00Z">
        <w:r w:rsidR="000C689E">
          <w:rPr>
            <w:rFonts w:cs="Arial"/>
            <w:i/>
            <w:color w:val="auto"/>
            <w:szCs w:val="20"/>
          </w:rPr>
          <w:t>4</w:t>
        </w:r>
      </w:ins>
      <w:ins w:id="248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2486" w:author="Gert Morlion" w:date="2024-08-26T11:20:00Z"/>
          <w:rFonts w:cs="Arial"/>
          <w:color w:val="auto"/>
          <w:szCs w:val="20"/>
        </w:rPr>
      </w:pPr>
      <w:ins w:id="2487" w:author="Gert Morlion" w:date="2024-08-26T11:20:00Z">
        <w:r>
          <w:rPr>
            <w:rFonts w:cs="Arial"/>
            <w:color w:val="auto"/>
            <w:szCs w:val="20"/>
          </w:rPr>
          <w:t>If no thematic classification correctness checks classified as Critical in S-</w:t>
        </w:r>
      </w:ins>
      <w:ins w:id="2488" w:author="Gert Morlion" w:date="2024-08-26T11:24:00Z">
        <w:r w:rsidR="000C689E">
          <w:rPr>
            <w:rFonts w:cs="Arial"/>
            <w:color w:val="auto"/>
            <w:szCs w:val="20"/>
          </w:rPr>
          <w:t>4</w:t>
        </w:r>
      </w:ins>
      <w:ins w:id="2489"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90" w:author="Gert Morlion" w:date="2024-08-26T11:20:00Z"/>
        </w:rPr>
      </w:pPr>
      <w:bookmarkStart w:id="2491" w:name="_Toc170072396"/>
      <w:bookmarkStart w:id="2492" w:name="_Toc211003275"/>
      <w:ins w:id="2493" w:author="Gert Morlion" w:date="2024-08-26T11:20:00Z">
        <w:r w:rsidRPr="008F63E6">
          <w:t>Non-quantitative attribute accuracy</w:t>
        </w:r>
        <w:bookmarkEnd w:id="2491"/>
        <w:bookmarkEnd w:id="2492"/>
      </w:ins>
    </w:p>
    <w:p w14:paraId="475375C9" w14:textId="369AE1BE" w:rsidR="009C79EF" w:rsidRPr="009C79EF" w:rsidRDefault="009C79EF" w:rsidP="009C79EF">
      <w:pPr>
        <w:pStyle w:val="ParagraphText"/>
        <w:spacing w:after="120"/>
        <w:jc w:val="both"/>
        <w:rPr>
          <w:ins w:id="2494" w:author="Gert Morlion" w:date="2024-08-26T11:20:00Z"/>
          <w:rFonts w:eastAsia="DengXian" w:cs="Arial"/>
          <w:color w:val="auto"/>
          <w:szCs w:val="20"/>
          <w:lang w:eastAsia="zh-CN"/>
        </w:rPr>
      </w:pPr>
      <w:ins w:id="2495" w:author="Gert Morlion" w:date="2024-08-26T11:20:00Z">
        <w:r w:rsidRPr="00E07191">
          <w:rPr>
            <w:rFonts w:cs="Arial"/>
            <w:color w:val="auto"/>
            <w:szCs w:val="20"/>
          </w:rPr>
          <w:t>Non-quantitative attribute accuracy is applicable for S-</w:t>
        </w:r>
      </w:ins>
      <w:ins w:id="2496" w:author="Gert Morlion" w:date="2024-08-26T11:24:00Z">
        <w:r w:rsidR="000C689E">
          <w:rPr>
            <w:rFonts w:cs="Arial"/>
            <w:color w:val="auto"/>
            <w:szCs w:val="20"/>
          </w:rPr>
          <w:t>4</w:t>
        </w:r>
      </w:ins>
      <w:ins w:id="2497"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2498" w:author="Gert Morlion" w:date="2024-08-26T11:20:00Z"/>
          <w:rFonts w:cs="Arial"/>
          <w:color w:val="auto"/>
          <w:szCs w:val="20"/>
        </w:rPr>
      </w:pPr>
      <w:ins w:id="2499"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2500" w:author="Gert Morlion" w:date="2024-08-26T11:24:00Z">
        <w:r w:rsidR="000C689E">
          <w:rPr>
            <w:rFonts w:cs="Arial"/>
            <w:color w:val="auto"/>
            <w:szCs w:val="20"/>
          </w:rPr>
          <w:t>4</w:t>
        </w:r>
      </w:ins>
      <w:ins w:id="2501"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2502" w:author="Gert Morlion" w:date="2024-08-26T11:24:00Z">
        <w:r w:rsidR="000C689E">
          <w:rPr>
            <w:rFonts w:cs="Arial"/>
            <w:color w:val="auto"/>
            <w:szCs w:val="20"/>
          </w:rPr>
          <w:t>4</w:t>
        </w:r>
      </w:ins>
      <w:ins w:id="2503" w:author="Gert Morlion" w:date="2024-08-26T11:20:00Z">
        <w:r>
          <w:rPr>
            <w:rFonts w:cs="Arial"/>
            <w:color w:val="auto"/>
            <w:szCs w:val="20"/>
          </w:rPr>
          <w:t>01 Feature Catalogue and the rules described in the S-</w:t>
        </w:r>
      </w:ins>
      <w:ins w:id="2504" w:author="Gert Morlion" w:date="2024-08-26T11:24:00Z">
        <w:r w:rsidR="000C689E">
          <w:rPr>
            <w:rFonts w:cs="Arial"/>
            <w:color w:val="auto"/>
            <w:szCs w:val="20"/>
          </w:rPr>
          <w:t>4</w:t>
        </w:r>
      </w:ins>
      <w:ins w:id="250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506" w:author="Gert Morlion" w:date="2024-08-26T11:24:00Z">
        <w:r w:rsidR="000C689E">
          <w:rPr>
            <w:rFonts w:cs="Arial"/>
            <w:color w:val="auto"/>
            <w:szCs w:val="20"/>
          </w:rPr>
          <w:t>4</w:t>
        </w:r>
      </w:ins>
      <w:ins w:id="2507" w:author="Gert Morlion" w:date="2024-08-26T11:20:00Z">
        <w:r>
          <w:rPr>
            <w:rFonts w:cs="Arial"/>
            <w:color w:val="auto"/>
            <w:szCs w:val="20"/>
          </w:rPr>
          <w:t xml:space="preserve">01 Annex C – </w:t>
        </w:r>
        <w:r>
          <w:rPr>
            <w:rFonts w:cs="Arial"/>
            <w:i/>
            <w:color w:val="auto"/>
            <w:szCs w:val="20"/>
          </w:rPr>
          <w:t>S-</w:t>
        </w:r>
      </w:ins>
      <w:ins w:id="2508" w:author="Gert Morlion" w:date="2024-08-26T11:24:00Z">
        <w:r w:rsidR="000C689E">
          <w:rPr>
            <w:rFonts w:cs="Arial"/>
            <w:i/>
            <w:color w:val="auto"/>
            <w:szCs w:val="20"/>
          </w:rPr>
          <w:t>4</w:t>
        </w:r>
      </w:ins>
      <w:ins w:id="250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2510" w:author="Gert Morlion" w:date="2024-08-26T11:20:00Z"/>
          <w:rFonts w:cs="Arial"/>
          <w:color w:val="auto"/>
          <w:szCs w:val="20"/>
        </w:rPr>
      </w:pPr>
      <w:ins w:id="2511"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2512" w:author="Gert Morlion" w:date="2024-08-26T11:24:00Z">
        <w:r w:rsidR="000C689E">
          <w:rPr>
            <w:rFonts w:cs="Arial"/>
            <w:color w:val="auto"/>
            <w:szCs w:val="20"/>
          </w:rPr>
          <w:t>4</w:t>
        </w:r>
      </w:ins>
      <w:ins w:id="2513"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514" w:author="Gert Morlion" w:date="2024-08-26T11:20:00Z"/>
        </w:rPr>
      </w:pPr>
      <w:bookmarkStart w:id="2515" w:name="_Toc170072397"/>
      <w:bookmarkStart w:id="2516" w:name="_Toc211003276"/>
      <w:ins w:id="2517" w:author="Gert Morlion" w:date="2024-08-26T11:20:00Z">
        <w:r w:rsidRPr="008F63E6">
          <w:t>Quantitative attribute accuracy</w:t>
        </w:r>
        <w:bookmarkEnd w:id="2515"/>
        <w:bookmarkEnd w:id="2516"/>
      </w:ins>
    </w:p>
    <w:p w14:paraId="13A7B9A3" w14:textId="0B8F89FC" w:rsidR="009C79EF" w:rsidRPr="009C79EF" w:rsidRDefault="009C79EF" w:rsidP="009C79EF">
      <w:pPr>
        <w:pStyle w:val="ParagraphText"/>
        <w:spacing w:after="120"/>
        <w:jc w:val="both"/>
        <w:rPr>
          <w:ins w:id="2518" w:author="Gert Morlion" w:date="2024-08-26T11:20:00Z"/>
          <w:rFonts w:eastAsia="DengXian" w:cs="Arial"/>
          <w:color w:val="auto"/>
          <w:szCs w:val="20"/>
          <w:lang w:eastAsia="zh-CN"/>
        </w:rPr>
      </w:pPr>
      <w:ins w:id="2519" w:author="Gert Morlion" w:date="2024-08-26T11:20:00Z">
        <w:r w:rsidRPr="00F46785">
          <w:rPr>
            <w:rFonts w:cs="Arial"/>
            <w:color w:val="auto"/>
            <w:szCs w:val="20"/>
          </w:rPr>
          <w:t>Quantitative attribute accuracy is applicable for S-</w:t>
        </w:r>
      </w:ins>
      <w:ins w:id="2520" w:author="Gert Morlion" w:date="2024-08-26T11:24:00Z">
        <w:r w:rsidR="000C689E">
          <w:rPr>
            <w:rFonts w:cs="Arial"/>
            <w:color w:val="auto"/>
            <w:szCs w:val="20"/>
          </w:rPr>
          <w:t>4</w:t>
        </w:r>
      </w:ins>
      <w:ins w:id="2521"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2522" w:author="Gert Morlion" w:date="2024-08-26T11:20:00Z"/>
          <w:rFonts w:cs="Arial"/>
          <w:color w:val="auto"/>
          <w:szCs w:val="20"/>
        </w:rPr>
      </w:pPr>
      <w:ins w:id="2523"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2524" w:author="Gert Morlion" w:date="2024-08-26T11:24:00Z">
        <w:r w:rsidR="000C689E">
          <w:rPr>
            <w:rFonts w:cs="Arial"/>
            <w:color w:val="auto"/>
            <w:szCs w:val="20"/>
          </w:rPr>
          <w:t>4</w:t>
        </w:r>
      </w:ins>
      <w:ins w:id="2525"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2526" w:author="Gert Morlion" w:date="2024-08-26T11:24:00Z">
        <w:r w:rsidR="000C689E">
          <w:rPr>
            <w:rFonts w:cs="Arial"/>
            <w:color w:val="auto"/>
            <w:szCs w:val="20"/>
          </w:rPr>
          <w:t>4</w:t>
        </w:r>
      </w:ins>
      <w:ins w:id="2527" w:author="Gert Morlion" w:date="2024-08-26T11:20:00Z">
        <w:r>
          <w:rPr>
            <w:rFonts w:cs="Arial"/>
            <w:color w:val="auto"/>
            <w:szCs w:val="20"/>
          </w:rPr>
          <w:t>01 Feature Catalogue and the rules described in the S-</w:t>
        </w:r>
      </w:ins>
      <w:ins w:id="2528" w:author="Gert Morlion" w:date="2024-08-26T11:24:00Z">
        <w:r w:rsidR="000C689E">
          <w:rPr>
            <w:rFonts w:cs="Arial"/>
            <w:color w:val="auto"/>
            <w:szCs w:val="20"/>
          </w:rPr>
          <w:t>4</w:t>
        </w:r>
      </w:ins>
      <w:ins w:id="252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2530" w:author="Gert Morlion" w:date="2024-08-26T11:24:00Z">
        <w:r w:rsidR="00D345F0">
          <w:rPr>
            <w:rFonts w:cs="Arial"/>
            <w:color w:val="auto"/>
            <w:szCs w:val="20"/>
          </w:rPr>
          <w:t>4</w:t>
        </w:r>
      </w:ins>
      <w:ins w:id="2531" w:author="Gert Morlion" w:date="2024-08-26T11:20:00Z">
        <w:r>
          <w:rPr>
            <w:rFonts w:cs="Arial"/>
            <w:color w:val="auto"/>
            <w:szCs w:val="20"/>
          </w:rPr>
          <w:t xml:space="preserve">01 Annex C – </w:t>
        </w:r>
        <w:r>
          <w:rPr>
            <w:rFonts w:cs="Arial"/>
            <w:i/>
            <w:color w:val="auto"/>
            <w:szCs w:val="20"/>
          </w:rPr>
          <w:t>S-</w:t>
        </w:r>
      </w:ins>
      <w:ins w:id="2532" w:author="Gert Morlion" w:date="2024-08-26T11:25:00Z">
        <w:r w:rsidR="00D345F0">
          <w:rPr>
            <w:rFonts w:cs="Arial"/>
            <w:i/>
            <w:color w:val="auto"/>
            <w:szCs w:val="20"/>
          </w:rPr>
          <w:t>4</w:t>
        </w:r>
      </w:ins>
      <w:ins w:id="253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2534" w:author="Gert Morlion" w:date="2024-08-26T11:20:00Z"/>
          <w:rFonts w:cs="Arial"/>
          <w:color w:val="auto"/>
          <w:szCs w:val="20"/>
        </w:rPr>
      </w:pPr>
      <w:ins w:id="2535"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2536" w:author="Gert Morlion" w:date="2024-08-26T11:25:00Z">
        <w:r w:rsidR="00D345F0">
          <w:rPr>
            <w:rFonts w:cs="Arial"/>
            <w:color w:val="auto"/>
            <w:szCs w:val="20"/>
          </w:rPr>
          <w:t>4</w:t>
        </w:r>
      </w:ins>
      <w:ins w:id="2537"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2538"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2539" w:author="Gert Morlion" w:date="2024-08-26T11:20:00Z"/>
        </w:rPr>
      </w:pPr>
      <w:bookmarkStart w:id="2540" w:name="_Toc170072398"/>
      <w:bookmarkStart w:id="2541" w:name="_Toc211003277"/>
      <w:ins w:id="2542" w:author="Gert Morlion" w:date="2024-08-26T11:20:00Z">
        <w:r w:rsidRPr="002B2660">
          <w:t>Temporal quality</w:t>
        </w:r>
        <w:bookmarkEnd w:id="2540"/>
        <w:bookmarkEnd w:id="2541"/>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543" w:author="Gert Morlion" w:date="2024-08-26T11:20:00Z"/>
        </w:rPr>
      </w:pPr>
      <w:bookmarkStart w:id="2544" w:name="_Toc170072399"/>
      <w:bookmarkStart w:id="2545" w:name="_Toc211003278"/>
      <w:ins w:id="2546" w:author="Gert Morlion" w:date="2024-08-26T11:20:00Z">
        <w:r w:rsidRPr="002B2660">
          <w:t>Temporal consistency</w:t>
        </w:r>
        <w:bookmarkEnd w:id="2544"/>
        <w:bookmarkEnd w:id="2545"/>
      </w:ins>
    </w:p>
    <w:p w14:paraId="336FD6D7" w14:textId="1F264839" w:rsidR="009C79EF" w:rsidRPr="009C79EF" w:rsidRDefault="009C79EF" w:rsidP="009C79EF">
      <w:pPr>
        <w:pStyle w:val="ParagraphText"/>
        <w:spacing w:after="120"/>
        <w:jc w:val="both"/>
        <w:rPr>
          <w:ins w:id="2547" w:author="Gert Morlion" w:date="2024-08-26T11:20:00Z"/>
          <w:rFonts w:eastAsia="DengXian" w:cs="Arial"/>
          <w:color w:val="auto"/>
          <w:szCs w:val="20"/>
          <w:lang w:eastAsia="zh-CN"/>
        </w:rPr>
      </w:pPr>
      <w:ins w:id="2548" w:author="Gert Morlion" w:date="2024-08-26T11:20:00Z">
        <w:r w:rsidRPr="00506EBA">
          <w:rPr>
            <w:rFonts w:cs="Arial"/>
            <w:color w:val="auto"/>
            <w:szCs w:val="20"/>
          </w:rPr>
          <w:t>Temporal consistency is applicable for S-</w:t>
        </w:r>
      </w:ins>
      <w:ins w:id="2549" w:author="Gert Morlion" w:date="2024-08-26T11:25:00Z">
        <w:r w:rsidR="00D345F0">
          <w:rPr>
            <w:rFonts w:cs="Arial"/>
            <w:color w:val="auto"/>
            <w:szCs w:val="20"/>
          </w:rPr>
          <w:t>4</w:t>
        </w:r>
      </w:ins>
      <w:ins w:id="2550"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2551" w:author="Gert Morlion" w:date="2024-08-26T11:20:00Z"/>
          <w:rFonts w:cs="Arial"/>
          <w:color w:val="auto"/>
          <w:szCs w:val="20"/>
        </w:rPr>
      </w:pPr>
      <w:ins w:id="2552" w:author="Gert Morlion" w:date="2024-08-26T11:20:00Z">
        <w:r>
          <w:rPr>
            <w:rFonts w:cs="Arial"/>
            <w:color w:val="auto"/>
            <w:szCs w:val="20"/>
          </w:rPr>
          <w:t>Data Producers must verify that the dataset conforms to rules described in the S-</w:t>
        </w:r>
      </w:ins>
      <w:ins w:id="2553" w:author="Gert Morlion" w:date="2024-08-26T11:25:00Z">
        <w:r w:rsidR="00D345F0">
          <w:rPr>
            <w:rFonts w:cs="Arial"/>
            <w:color w:val="auto"/>
            <w:szCs w:val="20"/>
          </w:rPr>
          <w:t>4</w:t>
        </w:r>
      </w:ins>
      <w:ins w:id="2554"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555" w:author="Gert Morlion" w:date="2024-08-26T11:25:00Z">
        <w:r w:rsidR="00D345F0">
          <w:rPr>
            <w:rFonts w:cs="Arial"/>
            <w:color w:val="auto"/>
            <w:szCs w:val="20"/>
          </w:rPr>
          <w:t>4</w:t>
        </w:r>
      </w:ins>
      <w:ins w:id="2556" w:author="Gert Morlion" w:date="2024-08-26T11:20:00Z">
        <w:r>
          <w:rPr>
            <w:rFonts w:cs="Arial"/>
            <w:color w:val="auto"/>
            <w:szCs w:val="20"/>
          </w:rPr>
          <w:t xml:space="preserve">01 Annex C – </w:t>
        </w:r>
        <w:r>
          <w:rPr>
            <w:rFonts w:cs="Arial"/>
            <w:i/>
            <w:color w:val="auto"/>
            <w:szCs w:val="20"/>
          </w:rPr>
          <w:t>S-</w:t>
        </w:r>
      </w:ins>
      <w:ins w:id="2557" w:author="Gert Morlion" w:date="2024-08-26T11:25:00Z">
        <w:r w:rsidR="00D345F0">
          <w:rPr>
            <w:rFonts w:cs="Arial"/>
            <w:i/>
            <w:color w:val="auto"/>
            <w:szCs w:val="20"/>
          </w:rPr>
          <w:t>4</w:t>
        </w:r>
      </w:ins>
      <w:ins w:id="2558"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2559" w:author="Gert Morlion" w:date="2024-08-26T11:20:00Z"/>
          <w:rFonts w:eastAsia="DengXian" w:cs="Arial"/>
          <w:color w:val="auto"/>
          <w:szCs w:val="20"/>
          <w:lang w:eastAsia="zh-CN"/>
        </w:rPr>
      </w:pPr>
      <w:ins w:id="2560" w:author="Gert Morlion" w:date="2024-08-26T11:20:00Z">
        <w:r>
          <w:rPr>
            <w:rFonts w:cs="Arial"/>
            <w:color w:val="auto"/>
            <w:szCs w:val="20"/>
          </w:rPr>
          <w:t>If no temporal consistency checks classified as Critical in S-</w:t>
        </w:r>
      </w:ins>
      <w:ins w:id="2561" w:author="Gert Morlion" w:date="2024-08-26T11:25:00Z">
        <w:r w:rsidR="00D345F0">
          <w:rPr>
            <w:rFonts w:cs="Arial"/>
            <w:color w:val="auto"/>
            <w:szCs w:val="20"/>
          </w:rPr>
          <w:t>4</w:t>
        </w:r>
      </w:ins>
      <w:ins w:id="2562" w:author="Gert Morlion" w:date="2024-08-26T11:20:00Z">
        <w:r>
          <w:rPr>
            <w:rFonts w:cs="Arial"/>
            <w:color w:val="auto"/>
            <w:szCs w:val="20"/>
          </w:rPr>
          <w:t>01 Annex C are reported the dataset PASSES this test.</w:t>
        </w:r>
        <w:bookmarkStart w:id="2563" w:name="OLE_LINK14"/>
        <w:bookmarkStart w:id="2564"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565" w:author="Gert Morlion" w:date="2024-08-26T11:20:00Z"/>
        </w:rPr>
      </w:pPr>
      <w:bookmarkStart w:id="2566" w:name="_Toc170072400"/>
      <w:bookmarkStart w:id="2567" w:name="_Toc211003279"/>
      <w:bookmarkEnd w:id="2563"/>
      <w:bookmarkEnd w:id="2564"/>
      <w:ins w:id="2568" w:author="Gert Morlion" w:date="2024-08-26T11:20:00Z">
        <w:r w:rsidRPr="002B2660">
          <w:t xml:space="preserve">Temporal </w:t>
        </w:r>
        <w:r>
          <w:t>validity</w:t>
        </w:r>
        <w:bookmarkEnd w:id="2566"/>
        <w:bookmarkEnd w:id="2567"/>
      </w:ins>
    </w:p>
    <w:p w14:paraId="6AACA2A0" w14:textId="7E99A9B6" w:rsidR="009C79EF" w:rsidRPr="009C79EF" w:rsidRDefault="009C79EF" w:rsidP="009C79EF">
      <w:pPr>
        <w:pStyle w:val="ParagraphText"/>
        <w:spacing w:after="120"/>
        <w:jc w:val="both"/>
        <w:rPr>
          <w:ins w:id="2569" w:author="Gert Morlion" w:date="2024-08-26T11:20:00Z"/>
          <w:rFonts w:eastAsia="DengXian" w:cs="Arial"/>
          <w:color w:val="auto"/>
          <w:szCs w:val="20"/>
          <w:lang w:eastAsia="zh-CN"/>
        </w:rPr>
      </w:pPr>
      <w:ins w:id="2570" w:author="Gert Morlion" w:date="2024-08-26T11:20:00Z">
        <w:r w:rsidRPr="0025449D">
          <w:rPr>
            <w:rFonts w:cs="Arial"/>
            <w:color w:val="auto"/>
            <w:szCs w:val="20"/>
          </w:rPr>
          <w:t>Temporal validity is applicable for S-</w:t>
        </w:r>
      </w:ins>
      <w:ins w:id="2571" w:author="Gert Morlion" w:date="2024-08-26T11:25:00Z">
        <w:r w:rsidR="00D345F0">
          <w:rPr>
            <w:rFonts w:cs="Arial"/>
            <w:color w:val="auto"/>
            <w:szCs w:val="20"/>
          </w:rPr>
          <w:t>4</w:t>
        </w:r>
      </w:ins>
      <w:ins w:id="2572"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2573" w:author="Gert Morlion" w:date="2024-08-26T11:20:00Z"/>
          <w:rFonts w:cs="Arial"/>
          <w:color w:val="auto"/>
          <w:szCs w:val="20"/>
        </w:rPr>
      </w:pPr>
      <w:ins w:id="2574" w:author="Gert Morlion" w:date="2024-08-26T11:20:00Z">
        <w:r>
          <w:rPr>
            <w:rFonts w:cs="Arial"/>
            <w:color w:val="auto"/>
            <w:szCs w:val="20"/>
          </w:rPr>
          <w:t>Data Producers must verify that the dataset conforms to rules described in the S-</w:t>
        </w:r>
      </w:ins>
      <w:ins w:id="2575" w:author="Gert Morlion" w:date="2024-08-26T11:25:00Z">
        <w:r w:rsidR="00D345F0">
          <w:rPr>
            <w:rFonts w:cs="Arial"/>
            <w:color w:val="auto"/>
            <w:szCs w:val="20"/>
          </w:rPr>
          <w:t>4</w:t>
        </w:r>
      </w:ins>
      <w:ins w:id="257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577" w:author="Gert Morlion" w:date="2024-08-26T11:25:00Z">
        <w:r w:rsidR="00D345F0">
          <w:rPr>
            <w:rFonts w:cs="Arial"/>
            <w:color w:val="auto"/>
            <w:szCs w:val="20"/>
          </w:rPr>
          <w:t>4</w:t>
        </w:r>
      </w:ins>
      <w:ins w:id="2578" w:author="Gert Morlion" w:date="2024-08-26T11:20:00Z">
        <w:r>
          <w:rPr>
            <w:rFonts w:cs="Arial"/>
            <w:color w:val="auto"/>
            <w:szCs w:val="20"/>
          </w:rPr>
          <w:t xml:space="preserve">01 Annex C – </w:t>
        </w:r>
        <w:r>
          <w:rPr>
            <w:rFonts w:cs="Arial"/>
            <w:i/>
            <w:color w:val="auto"/>
            <w:szCs w:val="20"/>
          </w:rPr>
          <w:t>S-</w:t>
        </w:r>
      </w:ins>
      <w:ins w:id="2579" w:author="Gert Morlion" w:date="2024-08-26T11:25:00Z">
        <w:r w:rsidR="00D345F0">
          <w:rPr>
            <w:rFonts w:cs="Arial"/>
            <w:i/>
            <w:color w:val="auto"/>
            <w:szCs w:val="20"/>
          </w:rPr>
          <w:t>4</w:t>
        </w:r>
      </w:ins>
      <w:ins w:id="258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2581" w:author="Gert Morlion" w:date="2024-08-26T11:20:00Z"/>
          <w:rFonts w:eastAsia="DengXian" w:cs="Arial"/>
          <w:color w:val="auto"/>
          <w:szCs w:val="20"/>
          <w:lang w:eastAsia="zh-CN"/>
        </w:rPr>
      </w:pPr>
      <w:ins w:id="2582" w:author="Gert Morlion" w:date="2024-08-26T11:20:00Z">
        <w:r>
          <w:rPr>
            <w:rFonts w:cs="Arial"/>
            <w:color w:val="auto"/>
            <w:szCs w:val="20"/>
          </w:rPr>
          <w:t>If no temporal validity checks classified as Critical in S-</w:t>
        </w:r>
      </w:ins>
      <w:ins w:id="2583" w:author="Gert Morlion" w:date="2024-08-26T11:25:00Z">
        <w:r w:rsidR="00D345F0">
          <w:rPr>
            <w:rFonts w:cs="Arial"/>
            <w:color w:val="auto"/>
            <w:szCs w:val="20"/>
          </w:rPr>
          <w:t>4</w:t>
        </w:r>
      </w:ins>
      <w:ins w:id="2584"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2585" w:author="Gert Morlion" w:date="2024-08-26T11:20:00Z"/>
        </w:rPr>
      </w:pPr>
      <w:bookmarkStart w:id="2586" w:name="_Toc170072401"/>
      <w:bookmarkStart w:id="2587" w:name="_Toc211003280"/>
      <w:ins w:id="2588" w:author="Gert Morlion" w:date="2024-08-26T11:20:00Z">
        <w:r w:rsidRPr="00075403">
          <w:t>Temporal accuracy</w:t>
        </w:r>
        <w:bookmarkEnd w:id="2586"/>
        <w:bookmarkEnd w:id="2587"/>
      </w:ins>
    </w:p>
    <w:p w14:paraId="624BFB3B" w14:textId="3FE7D2E6" w:rsidR="009C79EF" w:rsidRPr="009C79EF" w:rsidRDefault="009C79EF" w:rsidP="009C79EF">
      <w:pPr>
        <w:pStyle w:val="ParagraphText"/>
        <w:spacing w:after="120"/>
        <w:jc w:val="both"/>
        <w:rPr>
          <w:ins w:id="2589" w:author="Gert Morlion" w:date="2024-08-26T11:20:00Z"/>
          <w:rFonts w:eastAsia="DengXian" w:cs="Arial"/>
          <w:color w:val="auto"/>
          <w:szCs w:val="20"/>
          <w:lang w:eastAsia="zh-CN"/>
        </w:rPr>
      </w:pPr>
      <w:ins w:id="2590" w:author="Gert Morlion" w:date="2024-08-26T11:20:00Z">
        <w:r w:rsidRPr="0025449D">
          <w:rPr>
            <w:rFonts w:cs="Arial"/>
            <w:color w:val="auto"/>
            <w:szCs w:val="20"/>
          </w:rPr>
          <w:t>Temporal accuracy is applicable for S-</w:t>
        </w:r>
      </w:ins>
      <w:ins w:id="2591" w:author="Gert Morlion" w:date="2024-08-26T11:25:00Z">
        <w:r w:rsidR="00923FE4">
          <w:rPr>
            <w:rFonts w:cs="Arial"/>
            <w:color w:val="auto"/>
            <w:szCs w:val="20"/>
          </w:rPr>
          <w:t>4</w:t>
        </w:r>
      </w:ins>
      <w:ins w:id="2592"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2593" w:author="Gert Morlion" w:date="2024-08-26T11:20:00Z"/>
          <w:rFonts w:cs="Arial"/>
          <w:color w:val="auto"/>
          <w:szCs w:val="20"/>
        </w:rPr>
      </w:pPr>
      <w:ins w:id="2594" w:author="Gert Morlion" w:date="2024-08-26T11:20:00Z">
        <w:r>
          <w:rPr>
            <w:rFonts w:cs="Arial"/>
            <w:color w:val="auto"/>
            <w:szCs w:val="20"/>
          </w:rPr>
          <w:t>The Data Producer must verify the temporal accuracy of the S-</w:t>
        </w:r>
      </w:ins>
      <w:ins w:id="2595" w:author="Gert Morlion" w:date="2024-08-26T11:26:00Z">
        <w:r w:rsidR="00923FE4">
          <w:rPr>
            <w:rFonts w:cs="Arial"/>
            <w:color w:val="auto"/>
            <w:szCs w:val="20"/>
          </w:rPr>
          <w:t>4</w:t>
        </w:r>
      </w:ins>
      <w:ins w:id="2596"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2597"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2598" w:author="Gert Morlion" w:date="2024-08-26T11:20:00Z"/>
        </w:rPr>
      </w:pPr>
      <w:bookmarkStart w:id="2599" w:name="_Toc170072402"/>
      <w:bookmarkStart w:id="2600" w:name="_Toc211003281"/>
      <w:ins w:id="2601" w:author="Gert Morlion" w:date="2024-08-26T11:20:00Z">
        <w:r>
          <w:t>Aggregation</w:t>
        </w:r>
        <w:bookmarkEnd w:id="2599"/>
        <w:bookmarkEnd w:id="2600"/>
      </w:ins>
    </w:p>
    <w:p w14:paraId="6036AC8F" w14:textId="00FE38B4" w:rsidR="009C79EF" w:rsidRPr="009C79EF" w:rsidRDefault="009C79EF" w:rsidP="009C79EF">
      <w:pPr>
        <w:pStyle w:val="ParagraphText"/>
        <w:spacing w:after="120"/>
        <w:jc w:val="both"/>
        <w:rPr>
          <w:ins w:id="2602" w:author="Gert Morlion" w:date="2024-08-26T11:20:00Z"/>
          <w:rFonts w:eastAsia="DengXian" w:cs="Arial"/>
          <w:color w:val="auto"/>
          <w:szCs w:val="20"/>
          <w:lang w:eastAsia="zh-CN"/>
        </w:rPr>
      </w:pPr>
      <w:ins w:id="2603" w:author="Gert Morlion" w:date="2024-08-26T11:20:00Z">
        <w:r w:rsidRPr="00000336">
          <w:rPr>
            <w:rFonts w:cs="Arial"/>
            <w:color w:val="auto"/>
            <w:szCs w:val="20"/>
          </w:rPr>
          <w:t>Aggregation is applicable for S-</w:t>
        </w:r>
      </w:ins>
      <w:ins w:id="2604" w:author="Gert Morlion" w:date="2024-08-26T11:26:00Z">
        <w:r w:rsidR="00923FE4">
          <w:rPr>
            <w:rFonts w:cs="Arial"/>
            <w:color w:val="auto"/>
            <w:szCs w:val="20"/>
          </w:rPr>
          <w:t>4</w:t>
        </w:r>
      </w:ins>
      <w:ins w:id="2605"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094138E" w:rsidR="009C79EF" w:rsidRPr="00000336" w:rsidRDefault="00D05D41" w:rsidP="009C79EF">
      <w:pPr>
        <w:pStyle w:val="ParagraphText"/>
        <w:spacing w:after="120"/>
        <w:jc w:val="both"/>
        <w:rPr>
          <w:ins w:id="2606" w:author="Gert Morlion" w:date="2024-08-26T11:20:00Z"/>
          <w:rFonts w:cs="Arial"/>
          <w:color w:val="auto"/>
          <w:szCs w:val="20"/>
        </w:rPr>
      </w:pPr>
      <w:ins w:id="2607" w:author="Gert Morlion" w:date="2024-11-21T09:44:00Z">
        <w:r>
          <w:rPr>
            <w:rFonts w:cs="Arial"/>
            <w:color w:val="auto"/>
            <w:szCs w:val="20"/>
          </w:rPr>
          <w:lastRenderedPageBreak/>
          <w:t xml:space="preserve">The competent </w:t>
        </w:r>
      </w:ins>
      <w:ins w:id="2608" w:author="Birklhuber Bernd" w:date="2025-10-10T11:20:00Z">
        <w:r w:rsidR="007E30C1">
          <w:rPr>
            <w:rFonts w:cs="Arial"/>
            <w:color w:val="auto"/>
            <w:szCs w:val="20"/>
          </w:rPr>
          <w:t>Data Producers</w:t>
        </w:r>
      </w:ins>
      <w:ins w:id="2609" w:author="Gert Morlion" w:date="2024-11-21T09:44:00Z">
        <w:del w:id="2610" w:author="Birklhuber Bernd" w:date="2025-10-10T11:20:00Z">
          <w:r w:rsidDel="007E30C1">
            <w:rPr>
              <w:rFonts w:cs="Arial"/>
              <w:color w:val="auto"/>
              <w:szCs w:val="20"/>
            </w:rPr>
            <w:delText>autho</w:delText>
          </w:r>
        </w:del>
      </w:ins>
      <w:ins w:id="2611" w:author="Gert Morlion" w:date="2024-11-21T09:45:00Z">
        <w:del w:id="2612" w:author="Birklhuber Bernd" w:date="2025-10-10T11:20:00Z">
          <w:r w:rsidDel="007E30C1">
            <w:rPr>
              <w:rFonts w:cs="Arial"/>
              <w:color w:val="auto"/>
              <w:szCs w:val="20"/>
            </w:rPr>
            <w:delText>rities</w:delText>
          </w:r>
        </w:del>
        <w:r w:rsidRPr="00A43DB5">
          <w:rPr>
            <w:rFonts w:cs="Arial"/>
            <w:strike/>
            <w:color w:val="auto"/>
            <w:szCs w:val="20"/>
          </w:rPr>
          <w:t>D</w:t>
        </w:r>
      </w:ins>
      <w:ins w:id="2613" w:author="Gert Morlion" w:date="2024-08-26T11:20:00Z">
        <w:r w:rsidR="009C79EF" w:rsidRPr="00A43DB5">
          <w:rPr>
            <w:rFonts w:cs="Arial"/>
            <w:strike/>
            <w:color w:val="auto"/>
            <w:szCs w:val="20"/>
          </w:rPr>
          <w:t>ata Producers</w:t>
        </w:r>
        <w:r w:rsidR="009C79EF">
          <w:rPr>
            <w:rFonts w:cs="Arial"/>
            <w:color w:val="auto"/>
            <w:szCs w:val="20"/>
          </w:rPr>
          <w:t xml:space="preserve"> must ensure that all applicable data quality aspects are checked and only if all of these checks are PASSED can the dataset be considered a valid S-</w:t>
        </w:r>
      </w:ins>
      <w:ins w:id="2614" w:author="Gert Morlion" w:date="2024-08-26T11:26:00Z">
        <w:r w:rsidR="00923FE4">
          <w:rPr>
            <w:rFonts w:cs="Arial"/>
            <w:color w:val="auto"/>
            <w:szCs w:val="20"/>
          </w:rPr>
          <w:t>4</w:t>
        </w:r>
      </w:ins>
      <w:ins w:id="2615" w:author="Gert Morlion" w:date="2024-08-26T11:20:00Z">
        <w:r w:rsidR="009C79EF">
          <w:rPr>
            <w:rFonts w:cs="Arial"/>
            <w:color w:val="auto"/>
            <w:szCs w:val="20"/>
          </w:rPr>
          <w:t xml:space="preserve">01 dataset. </w:t>
        </w:r>
        <w:commentRangeStart w:id="2616"/>
        <w:r w:rsidR="009C79EF">
          <w:rPr>
            <w:rFonts w:cs="Arial"/>
            <w:color w:val="auto"/>
            <w:szCs w:val="20"/>
          </w:rPr>
          <w:t>This is indicated by the Data Producer signing the dataset.</w:t>
        </w:r>
      </w:ins>
      <w:commentRangeEnd w:id="2616"/>
      <w:r w:rsidR="002D269F">
        <w:rPr>
          <w:rStyle w:val="Kommentarzeichen"/>
          <w:color w:val="auto"/>
          <w:szCs w:val="20"/>
          <w:lang w:eastAsia="ja-JP"/>
        </w:rPr>
        <w:commentReference w:id="2616"/>
      </w:r>
    </w:p>
    <w:p w14:paraId="61FD90FA" w14:textId="77777777" w:rsidR="009C79EF" w:rsidRPr="00D22CCD" w:rsidRDefault="009C79EF"/>
    <w:p w14:paraId="5182F2B8" w14:textId="77777777" w:rsidR="00453023" w:rsidRPr="00D22CCD" w:rsidRDefault="007260E2" w:rsidP="00923FE4">
      <w:pPr>
        <w:pStyle w:val="berschrift2"/>
      </w:pPr>
      <w:bookmarkStart w:id="2617" w:name="_Toc211003282"/>
      <w:r w:rsidRPr="00D22CCD">
        <w:t xml:space="preserve">Data Compliance and </w:t>
      </w:r>
      <w:r w:rsidR="00996DE5" w:rsidRPr="00D22CCD">
        <w:t>Usability</w:t>
      </w:r>
      <w:bookmarkEnd w:id="2617"/>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2618" w:author="Gert Morlion" w:date="2023-06-05T13:54:00Z"/>
        </w:rPr>
      </w:pPr>
      <w:bookmarkStart w:id="2619" w:name="_Toc211003283"/>
      <w:del w:id="2620" w:author="Gert Morlion" w:date="2023-06-05T13:54:00Z">
        <w:r w:rsidRPr="00D22CCD" w:rsidDel="00DC5B03">
          <w:delText>Bathymetric Data Quality</w:delText>
        </w:r>
        <w:bookmarkEnd w:id="2619"/>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621" w:author="Gert Morlion" w:date="2023-06-05T13:54:00Z"/>
        </w:rPr>
      </w:pPr>
      <w:del w:id="2622"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623"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624" w:author="Gert Morlion" w:date="2023-06-05T13:54:00Z"/>
        </w:rPr>
      </w:pPr>
      <w:del w:id="2625"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626" w:author="Gert Morlion" w:date="2023-06-05T13:54:00Z"/>
        </w:rPr>
      </w:pPr>
      <w:del w:id="2627"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628" w:author="Gert Morlion" w:date="2023-06-05T13:54:00Z"/>
        </w:rPr>
      </w:pPr>
      <w:del w:id="2629"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630" w:author="Gert Morlion" w:date="2023-06-05T13:54:00Z"/>
        </w:rPr>
      </w:pPr>
      <w:del w:id="2631"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2632" w:author="Gert Morlion" w:date="2023-06-05T13:54:00Z"/>
        </w:rPr>
      </w:pPr>
    </w:p>
    <w:p w14:paraId="31E2A417" w14:textId="56716CA5" w:rsidR="00453023" w:rsidRPr="00D22CCD" w:rsidDel="00DC5B03" w:rsidRDefault="007260E2">
      <w:pPr>
        <w:rPr>
          <w:del w:id="2633" w:author="Gert Morlion" w:date="2023-06-05T13:54:00Z"/>
        </w:rPr>
      </w:pPr>
      <w:del w:id="2634"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635" w:author="Gert Morlion" w:date="2023-06-05T13:54:00Z"/>
        </w:rPr>
      </w:pPr>
      <w:del w:id="2636"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2637" w:author="Gert Morlion" w:date="2023-06-05T13:54:00Z"/>
        </w:rPr>
      </w:pPr>
      <w:bookmarkStart w:id="2638" w:name="_Toc211003284"/>
      <w:del w:id="2639" w:author="Gert Morlion" w:date="2023-06-05T13:54:00Z">
        <w:r w:rsidRPr="00D22CCD" w:rsidDel="00DC5B03">
          <w:delText>Non Bathymetric Data Quality</w:delText>
        </w:r>
        <w:bookmarkEnd w:id="2638"/>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640" w:author="Gert Morlion" w:date="2023-06-05T13:54:00Z"/>
        </w:rPr>
      </w:pPr>
      <w:del w:id="2641"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2642" w:author="Gert Morlion" w:date="2023-06-05T13:54:00Z"/>
        </w:rPr>
      </w:pPr>
      <w:bookmarkStart w:id="2643" w:name="_Toc211003285"/>
      <w:del w:id="2644" w:author="Gert Morlion" w:date="2023-06-05T13:54:00Z">
        <w:r w:rsidRPr="00D22CCD" w:rsidDel="00DC5B03">
          <w:delText>Survey Data Quality</w:delText>
        </w:r>
        <w:bookmarkEnd w:id="2643"/>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645" w:author="Gert Morlion" w:date="2023-06-05T13:54:00Z"/>
        </w:rPr>
      </w:pPr>
      <w:del w:id="2646"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2647" w:name="_Toc225648349"/>
      <w:bookmarkStart w:id="2648" w:name="_Toc225065206"/>
      <w:bookmarkStart w:id="2649" w:name="_Toc211003286"/>
      <w:bookmarkEnd w:id="2265"/>
      <w:bookmarkEnd w:id="2266"/>
      <w:bookmarkEnd w:id="2267"/>
      <w:bookmarkEnd w:id="2268"/>
      <w:bookmarkEnd w:id="2269"/>
      <w:bookmarkEnd w:id="2270"/>
      <w:bookmarkEnd w:id="2271"/>
      <w:r w:rsidRPr="00D22CCD">
        <w:lastRenderedPageBreak/>
        <w:t>Data Capture and Classification</w:t>
      </w:r>
      <w:bookmarkEnd w:id="2647"/>
      <w:bookmarkEnd w:id="2648"/>
      <w:bookmarkEnd w:id="2649"/>
    </w:p>
    <w:p w14:paraId="013227AB" w14:textId="77777777" w:rsidR="00453023" w:rsidRPr="00D22CCD" w:rsidRDefault="007260E2">
      <w:pPr>
        <w:pStyle w:val="berschrift2"/>
      </w:pPr>
      <w:bookmarkStart w:id="2650" w:name="_Toc211003287"/>
      <w:r w:rsidRPr="00D22CCD">
        <w:t>Introduction</w:t>
      </w:r>
      <w:bookmarkEnd w:id="2650"/>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2651" w:name="_Toc8629863"/>
      <w:bookmarkStart w:id="2652" w:name="_Toc8629995"/>
      <w:bookmarkStart w:id="2653" w:name="_Toc19077382"/>
      <w:bookmarkStart w:id="2654" w:name="_Toc191284919"/>
      <w:bookmarkStart w:id="2655" w:name="_Toc225648351"/>
      <w:bookmarkStart w:id="2656" w:name="_Toc225065208"/>
      <w:bookmarkStart w:id="2657" w:name="_Toc211003288"/>
      <w:bookmarkEnd w:id="2651"/>
      <w:bookmarkEnd w:id="2652"/>
      <w:bookmarkEnd w:id="2653"/>
      <w:bookmarkEnd w:id="2654"/>
      <w:r w:rsidRPr="00D22CCD">
        <w:t>Maintenance</w:t>
      </w:r>
      <w:bookmarkEnd w:id="2655"/>
      <w:bookmarkEnd w:id="2656"/>
      <w:bookmarkEnd w:id="2657"/>
    </w:p>
    <w:p w14:paraId="0C473A8D" w14:textId="77777777" w:rsidR="00453023" w:rsidRPr="00D22CCD" w:rsidRDefault="007260E2">
      <w:pPr>
        <w:pStyle w:val="berschrift2"/>
      </w:pPr>
      <w:bookmarkStart w:id="2658" w:name="_Toc211003289"/>
      <w:r w:rsidRPr="00D22CCD">
        <w:t>Introduction</w:t>
      </w:r>
      <w:bookmarkEnd w:id="2658"/>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2659" w:name="_Toc211003290"/>
      <w:r w:rsidRPr="00D22CCD">
        <w:t>Maintenance and Update Frequency</w:t>
      </w:r>
      <w:bookmarkEnd w:id="2659"/>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2660" w:name="_Toc211003291"/>
      <w:r w:rsidRPr="00D22CCD">
        <w:t>Data Source</w:t>
      </w:r>
      <w:bookmarkEnd w:id="2660"/>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2661" w:name="_Toc211003292"/>
      <w:r w:rsidRPr="00D22CCD">
        <w:t>Production Process</w:t>
      </w:r>
      <w:bookmarkEnd w:id="2661"/>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2662" w:author="Gert Morlion" w:date="2023-06-05T13:56:00Z">
        <w:r w:rsidRPr="00D22CCD" w:rsidDel="00AC585C">
          <w:delText>t</w:delText>
        </w:r>
      </w:del>
      <w:del w:id="2663" w:author="Gert Morlion" w:date="2023-06-05T13:55:00Z">
        <w:r w:rsidRPr="00D22CCD" w:rsidDel="00AC585C">
          <w:delText xml:space="preserve">he </w:delText>
        </w:r>
      </w:del>
      <w:ins w:id="2664" w:author="Gert Morlion" w:date="2023-06-05T13:56:00Z">
        <w:r w:rsidR="00AC585C">
          <w:t xml:space="preserve">S-401 Annex A – </w:t>
        </w:r>
        <w:r w:rsidR="00AC585C" w:rsidRPr="004C5241">
          <w:rPr>
            <w:i/>
            <w:iCs/>
          </w:rPr>
          <w:t xml:space="preserve">Data Classification and </w:t>
        </w:r>
      </w:ins>
      <w:r w:rsidRPr="004C5241">
        <w:rPr>
          <w:i/>
          <w:iCs/>
        </w:rPr>
        <w:t>Encoding Guide</w:t>
      </w:r>
      <w:del w:id="2665" w:author="Gert Morlion" w:date="2023-06-05T13:56:00Z">
        <w:r w:rsidRPr="00D22CCD" w:rsidDel="00AC585C">
          <w:delText xml:space="preserve"> for Inland ENCs</w:delText>
        </w:r>
      </w:del>
      <w:r w:rsidRPr="00D22CCD">
        <w:t xml:space="preserve">, checked against </w:t>
      </w:r>
      <w:ins w:id="2666" w:author="Gert Morlion" w:date="2023-06-05T13:56:00Z">
        <w:r w:rsidR="00AC585C">
          <w:t xml:space="preserve">S-401 Annex C – </w:t>
        </w:r>
        <w:r w:rsidR="00AC585C" w:rsidRPr="004C5241">
          <w:rPr>
            <w:i/>
            <w:iCs/>
          </w:rPr>
          <w:t xml:space="preserve">IENC </w:t>
        </w:r>
      </w:ins>
      <w:del w:id="2667" w:author="Gert Morlion" w:date="2023-06-05T13:56:00Z">
        <w:r w:rsidRPr="004C5241" w:rsidDel="00AC585C">
          <w:rPr>
            <w:i/>
            <w:iCs/>
          </w:rPr>
          <w:delText xml:space="preserve">Recommended </w:delText>
        </w:r>
      </w:del>
      <w:r w:rsidRPr="004C5241">
        <w:rPr>
          <w:i/>
          <w:iCs/>
        </w:rPr>
        <w:t>Validation Checks</w:t>
      </w:r>
      <w:del w:id="2668" w:author="Gert Morlion" w:date="2023-06-05T13:57:00Z">
        <w:r w:rsidRPr="00D22CCD" w:rsidDel="00AC585C">
          <w:delText xml:space="preserve"> for Inland ENCs </w:delText>
        </w:r>
      </w:del>
      <w:r w:rsidRPr="00D22CCD">
        <w:t>and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2669" w:name="_Toc211003293"/>
      <w:r w:rsidRPr="00D22CCD">
        <w:rPr>
          <w:lang w:val="en-AU"/>
        </w:rPr>
        <w:t>Feature and Portrayal Catalogue Management</w:t>
      </w:r>
      <w:bookmarkEnd w:id="2669"/>
    </w:p>
    <w:p w14:paraId="6684B8F1" w14:textId="4F00FA4A" w:rsidR="00453023" w:rsidRPr="00D22CCD" w:rsidRDefault="007260E2">
      <w:pPr>
        <w:rPr>
          <w:lang w:val="en-AU"/>
        </w:rPr>
      </w:pPr>
      <w:r w:rsidRPr="00D22CCD">
        <w:rPr>
          <w:lang w:val="en-AU"/>
        </w:rPr>
        <w:t xml:space="preserve">For each new version of the S-401 Product Specification a new </w:t>
      </w:r>
      <w:ins w:id="2670" w:author="Gert Morlion" w:date="2023-06-05T13:57:00Z">
        <w:r w:rsidR="00AC585C">
          <w:rPr>
            <w:lang w:val="en-AU"/>
          </w:rPr>
          <w:t>F</w:t>
        </w:r>
      </w:ins>
      <w:del w:id="2671" w:author="Gert Morlion" w:date="2023-06-05T13:57:00Z">
        <w:r w:rsidRPr="00D22CCD" w:rsidDel="00AC585C">
          <w:rPr>
            <w:lang w:val="en-AU"/>
          </w:rPr>
          <w:delText>f</w:delText>
        </w:r>
      </w:del>
      <w:r w:rsidRPr="00D22CCD">
        <w:rPr>
          <w:lang w:val="en-AU"/>
        </w:rPr>
        <w:t>eature and</w:t>
      </w:r>
      <w:ins w:id="2672" w:author="Gert Morlion" w:date="2023-06-05T13:57:00Z">
        <w:r w:rsidR="00AC585C">
          <w:rPr>
            <w:lang w:val="en-AU"/>
          </w:rPr>
          <w:t>/or</w:t>
        </w:r>
      </w:ins>
      <w:r w:rsidRPr="00D22CCD">
        <w:rPr>
          <w:lang w:val="en-AU"/>
        </w:rPr>
        <w:t xml:space="preserve"> </w:t>
      </w:r>
      <w:ins w:id="2673" w:author="Gert Morlion" w:date="2023-06-05T13:57:00Z">
        <w:r w:rsidR="00AC585C">
          <w:rPr>
            <w:lang w:val="en-AU"/>
          </w:rPr>
          <w:t>P</w:t>
        </w:r>
      </w:ins>
      <w:del w:id="2674" w:author="Gert Morlion" w:date="2023-06-05T13:57:00Z">
        <w:r w:rsidRPr="00D22CCD" w:rsidDel="00AC585C">
          <w:rPr>
            <w:lang w:val="en-AU"/>
          </w:rPr>
          <w:delText>p</w:delText>
        </w:r>
      </w:del>
      <w:r w:rsidRPr="00D22CCD">
        <w:rPr>
          <w:lang w:val="en-AU"/>
        </w:rPr>
        <w:t xml:space="preserve">ortrayal catalogue will be released.  </w:t>
      </w:r>
      <w:ins w:id="2675" w:author="Gert Morlion" w:date="2023-06-05T13:58:00Z">
        <w:r w:rsidR="00AC585C">
          <w:t xml:space="preserve">The management of Feature and Portrayal Catalogues in end user systems is described in </w:t>
        </w:r>
        <w:commentRangeStart w:id="2676"/>
        <w:del w:id="2677" w:author="Birklhuber Bernd" w:date="2025-10-10T11:21:00Z">
          <w:r w:rsidR="00AC585C" w:rsidDel="007E30C1">
            <w:delText xml:space="preserve">IHO Publication </w:delText>
          </w:r>
        </w:del>
        <w:r w:rsidR="00AC585C">
          <w:t>S-</w:t>
        </w:r>
      </w:ins>
      <w:ins w:id="2678" w:author="Birklhuber Bernd" w:date="2025-06-19T12:18:00Z">
        <w:r w:rsidR="00B352A2">
          <w:t>403</w:t>
        </w:r>
      </w:ins>
      <w:ins w:id="2679" w:author="Gert Morlion" w:date="2023-06-05T13:58:00Z">
        <w:del w:id="2680" w:author="Birklhuber Bernd" w:date="2025-06-19T12:18:00Z">
          <w:r w:rsidR="00AC585C" w:rsidDel="00B352A2">
            <w:delText>98</w:delText>
          </w:r>
        </w:del>
        <w:r w:rsidR="00AC585C">
          <w:t xml:space="preserve"> – </w:t>
        </w:r>
        <w:r w:rsidR="00AC585C">
          <w:rPr>
            <w:i/>
            <w:iCs/>
          </w:rPr>
          <w:t xml:space="preserve">Data Product Interoperability </w:t>
        </w:r>
      </w:ins>
      <w:commentRangeEnd w:id="2676"/>
      <w:r w:rsidR="002D269F">
        <w:rPr>
          <w:rStyle w:val="Kommentarzeichen"/>
        </w:rPr>
        <w:commentReference w:id="2676"/>
      </w:r>
      <w:ins w:id="2681" w:author="Gert Morlion" w:date="2023-06-05T13:58:00Z">
        <w:r w:rsidR="00AC585C">
          <w:rPr>
            <w:i/>
            <w:iCs/>
          </w:rPr>
          <w:t>in S-100 Navigation Systems</w:t>
        </w:r>
        <w:r w:rsidR="00AC585C">
          <w:t xml:space="preserve">. </w:t>
        </w:r>
      </w:ins>
      <w:del w:id="2682"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2683" w:author="Gert Morlion" w:date="2024-08-26T11:28:00Z"/>
          <w:color w:val="FF0000"/>
          <w:lang w:val="en-AU"/>
        </w:rPr>
      </w:pPr>
      <w:del w:id="2684"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2685" w:name="_Toc225648363"/>
      <w:bookmarkStart w:id="2686" w:name="_Toc225065220"/>
      <w:bookmarkStart w:id="2687" w:name="_Toc211003294"/>
      <w:r w:rsidRPr="00D22CCD">
        <w:lastRenderedPageBreak/>
        <w:t>Portrayal</w:t>
      </w:r>
      <w:bookmarkEnd w:id="2685"/>
      <w:bookmarkEnd w:id="2686"/>
      <w:bookmarkEnd w:id="2687"/>
    </w:p>
    <w:p w14:paraId="5E6B7D44" w14:textId="77777777" w:rsidR="00453023" w:rsidRPr="00D22CCD" w:rsidRDefault="007260E2">
      <w:pPr>
        <w:pStyle w:val="berschrift2"/>
      </w:pPr>
      <w:bookmarkStart w:id="2688" w:name="_Toc211003295"/>
      <w:r w:rsidRPr="00D22CCD">
        <w:t>Introduction</w:t>
      </w:r>
      <w:bookmarkEnd w:id="2688"/>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2689"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2690"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2691" w:author="Gert Morlion" w:date="2023-06-05T11:44:00Z">
        <w:r w:rsidR="002E5882" w:rsidRPr="00154337">
          <w:rPr>
            <w:rFonts w:cs="Arial"/>
          </w:rPr>
          <w:t xml:space="preserve">; </w:t>
        </w:r>
        <w:commentRangeStart w:id="2692"/>
        <w:r w:rsidR="002E5882" w:rsidRPr="00234272">
          <w:rPr>
            <w:rFonts w:cs="Arial"/>
            <w:strike/>
          </w:rPr>
          <w:t>scale l</w:t>
        </w:r>
      </w:ins>
      <w:ins w:id="2693" w:author="Gert Morlion" w:date="2023-06-05T11:45:00Z">
        <w:r w:rsidR="006E3797" w:rsidRPr="00234272">
          <w:rPr>
            <w:rFonts w:cs="Arial"/>
            <w:strike/>
          </w:rPr>
          <w:t>i</w:t>
        </w:r>
      </w:ins>
      <w:ins w:id="2694"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2695" w:author="Gert Morlion" w:date="2024-08-26T11:28:00Z">
        <w:r w:rsidR="00154337" w:rsidRPr="00234272">
          <w:rPr>
            <w:rFonts w:cs="Arial"/>
            <w:strike/>
            <w:szCs w:val="22"/>
          </w:rPr>
          <w:t xml:space="preserve"> as standardized in the Chart Specifications of the IHO (IHO Publication S-4);</w:t>
        </w:r>
      </w:ins>
      <w:r w:rsidR="002A316E" w:rsidRPr="00234272">
        <w:rPr>
          <w:rFonts w:cs="Arial"/>
          <w:strike/>
        </w:rPr>
        <w:t xml:space="preserve">. </w:t>
      </w:r>
      <w:commentRangeEnd w:id="2692"/>
      <w:r w:rsidR="002D269F" w:rsidRPr="00234272">
        <w:rPr>
          <w:rStyle w:val="Kommentarzeichen"/>
          <w:strike/>
        </w:rPr>
        <w:commentReference w:id="2692"/>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696" w:author="Gert Morlion" w:date="2023-06-05T11:47:00Z">
        <w:r>
          <w:rPr>
            <w:rFonts w:cs="Arial"/>
          </w:rPr>
          <w:t>E</w:t>
        </w:r>
      </w:ins>
      <w:del w:id="2697"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2698" w:author="Gert Morlion" w:date="2024-08-26T11:29:00Z">
        <w:r w:rsidR="00154337">
          <w:rPr>
            <w:rFonts w:cs="Arial"/>
          </w:rPr>
          <w:t>; and</w:t>
        </w:r>
      </w:ins>
      <w:del w:id="2699"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700" w:author="Gert Morlion" w:date="2023-06-05T11:47:00Z">
        <w:r>
          <w:rPr>
            <w:rFonts w:cs="Arial"/>
          </w:rPr>
          <w:t>U</w:t>
        </w:r>
      </w:ins>
      <w:del w:id="2701"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2702" w:author="Gert Morlion" w:date="2024-08-26T11:29:00Z"/>
          <w:rFonts w:cs="Arial"/>
          <w:szCs w:val="22"/>
        </w:rPr>
      </w:pPr>
      <w:ins w:id="2703" w:author="Gert Morlion" w:date="2024-08-26T11:29:00Z">
        <w:r w:rsidRPr="00E73BC2">
          <w:rPr>
            <w:rFonts w:cs="Arial"/>
            <w:szCs w:val="22"/>
          </w:rPr>
          <w:t xml:space="preserve">To ensure that presentation </w:t>
        </w:r>
        <w:r>
          <w:rPr>
            <w:rFonts w:cs="Arial"/>
            <w:szCs w:val="22"/>
          </w:rPr>
          <w:t xml:space="preserve">remains intuitive, including where S-401 </w:t>
        </w:r>
      </w:ins>
      <w:ins w:id="2704" w:author="Birklhuber Bernd" w:date="2025-06-19T12:19:00Z">
        <w:r w:rsidR="00B352A2">
          <w:rPr>
            <w:rFonts w:cs="Arial"/>
            <w:szCs w:val="22"/>
          </w:rPr>
          <w:t>I</w:t>
        </w:r>
      </w:ins>
      <w:ins w:id="2705" w:author="Gert Morlion" w:date="2024-08-26T11:29:00Z">
        <w:r>
          <w:rPr>
            <w:rFonts w:cs="Arial"/>
            <w:szCs w:val="22"/>
          </w:rPr>
          <w:t xml:space="preserve">ENCs are used in conjunction with S-57 </w:t>
        </w:r>
      </w:ins>
      <w:ins w:id="2706" w:author="Birklhuber Bernd" w:date="2025-06-19T12:19:00Z">
        <w:r w:rsidR="00B352A2">
          <w:rPr>
            <w:rFonts w:cs="Arial"/>
            <w:szCs w:val="22"/>
          </w:rPr>
          <w:t>I</w:t>
        </w:r>
      </w:ins>
      <w:ins w:id="2707"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2708" w:author="Gert Morlion" w:date="2024-08-26T11:29:00Z"/>
          <w:rFonts w:cs="Arial"/>
          <w:strike/>
          <w:szCs w:val="22"/>
        </w:rPr>
      </w:pPr>
      <w:commentRangeStart w:id="2709"/>
      <w:ins w:id="2710" w:author="Gert Morlion" w:date="2024-08-26T11:29:00Z">
        <w:r w:rsidRPr="00234272">
          <w:rPr>
            <w:rFonts w:cs="Arial"/>
            <w:strike/>
            <w:szCs w:val="22"/>
          </w:rPr>
          <w:t>S-</w:t>
        </w:r>
      </w:ins>
      <w:ins w:id="2711" w:author="Gert Morlion" w:date="2024-08-26T11:30:00Z">
        <w:r w:rsidRPr="00234272">
          <w:rPr>
            <w:rFonts w:cs="Arial"/>
            <w:strike/>
            <w:szCs w:val="22"/>
          </w:rPr>
          <w:t>4</w:t>
        </w:r>
      </w:ins>
      <w:ins w:id="2712" w:author="Gert Morlion" w:date="2024-08-26T11:29:00Z">
        <w:r w:rsidRPr="00234272">
          <w:rPr>
            <w:rFonts w:cs="Arial"/>
            <w:strike/>
            <w:szCs w:val="22"/>
          </w:rPr>
          <w:t xml:space="preserve">01 may extend the Portrayal Catalogue with new symbols,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2709"/>
      <w:r w:rsidR="002D269F" w:rsidRPr="00234272">
        <w:rPr>
          <w:rStyle w:val="Kommentarzeichen"/>
          <w:strike/>
        </w:rPr>
        <w:commentReference w:id="2709"/>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2713" w:author="Gert Morlion" w:date="2024-08-26T11:29:00Z"/>
          <w:rFonts w:cs="Arial"/>
          <w:szCs w:val="22"/>
        </w:rPr>
      </w:pPr>
      <w:ins w:id="2714" w:author="Gert Morlion" w:date="2024-08-26T11:29:00Z">
        <w:r w:rsidRPr="00412620">
          <w:rPr>
            <w:rFonts w:cs="Arial"/>
            <w:szCs w:val="22"/>
          </w:rPr>
          <w:t>S-</w:t>
        </w:r>
      </w:ins>
      <w:ins w:id="2715" w:author="Gert Morlion" w:date="2024-08-26T11:30:00Z">
        <w:r>
          <w:rPr>
            <w:rFonts w:cs="Arial"/>
            <w:szCs w:val="22"/>
          </w:rPr>
          <w:t>4</w:t>
        </w:r>
      </w:ins>
      <w:ins w:id="2716"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2717" w:author="Gert Morlion" w:date="2024-08-26T11:29:00Z"/>
          <w:rFonts w:cs="Arial"/>
          <w:szCs w:val="22"/>
        </w:rPr>
      </w:pPr>
      <w:ins w:id="2718" w:author="Gert Morlion" w:date="2024-08-26T11:29:00Z">
        <w:r w:rsidRPr="00412620">
          <w:rPr>
            <w:rFonts w:cs="Arial"/>
            <w:szCs w:val="22"/>
          </w:rPr>
          <w:t>S-</w:t>
        </w:r>
      </w:ins>
      <w:ins w:id="2719" w:author="Gert Morlion" w:date="2024-08-26T11:30:00Z">
        <w:r>
          <w:rPr>
            <w:rFonts w:cs="Arial"/>
            <w:szCs w:val="22"/>
          </w:rPr>
          <w:t>4</w:t>
        </w:r>
      </w:ins>
      <w:ins w:id="2720" w:author="Gert Morlion" w:date="2024-08-26T11:29:00Z">
        <w:r w:rsidRPr="00412620">
          <w:rPr>
            <w:rFonts w:cs="Arial"/>
            <w:szCs w:val="22"/>
          </w:rPr>
          <w:t xml:space="preserve">01 must maintain equivalence in terms of alerts and indications functionality in </w:t>
        </w:r>
      </w:ins>
      <w:ins w:id="2721" w:author="Birklhuber Bernd" w:date="2024-10-13T16:14:00Z">
        <w:r w:rsidR="002D269F">
          <w:rPr>
            <w:rFonts w:cs="Arial"/>
            <w:szCs w:val="22"/>
          </w:rPr>
          <w:t xml:space="preserve">Inland </w:t>
        </w:r>
      </w:ins>
      <w:ins w:id="2722" w:author="Gert Morlion" w:date="2024-08-26T11:29:00Z">
        <w:r w:rsidRPr="00412620">
          <w:rPr>
            <w:rFonts w:cs="Arial"/>
            <w:szCs w:val="22"/>
          </w:rPr>
          <w:t>ECDIS</w:t>
        </w:r>
      </w:ins>
      <w:ins w:id="2723" w:author="Birklhuber Bernd" w:date="2024-10-13T16:14:00Z">
        <w:r w:rsidR="002D269F">
          <w:rPr>
            <w:rFonts w:cs="Arial"/>
            <w:szCs w:val="22"/>
          </w:rPr>
          <w:t xml:space="preserve"> or ECS</w:t>
        </w:r>
      </w:ins>
      <w:ins w:id="2724"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2725" w:author="Gert Morlion" w:date="2024-08-26T11:29:00Z"/>
          <w:rFonts w:cs="Arial"/>
          <w:szCs w:val="22"/>
        </w:rPr>
      </w:pPr>
      <w:ins w:id="2726" w:author="Gert Morlion" w:date="2024-08-26T11:29:00Z">
        <w:r>
          <w:rPr>
            <w:rFonts w:cs="Arial"/>
            <w:szCs w:val="22"/>
          </w:rPr>
          <w:t>The S-</w:t>
        </w:r>
      </w:ins>
      <w:ins w:id="2727" w:author="Gert Morlion" w:date="2024-08-26T11:30:00Z">
        <w:r>
          <w:rPr>
            <w:rFonts w:cs="Arial"/>
            <w:szCs w:val="22"/>
          </w:rPr>
          <w:t>4</w:t>
        </w:r>
      </w:ins>
      <w:ins w:id="2728" w:author="Gert Morlion" w:date="2024-08-26T11:29:00Z">
        <w:r>
          <w:rPr>
            <w:rFonts w:cs="Arial"/>
            <w:szCs w:val="22"/>
          </w:rPr>
          <w:t>01 Portrayal Catalogue should be modified by extension. Symbols and Portrayal rules should be retained for items that have been superseded in the current version of S-</w:t>
        </w:r>
      </w:ins>
      <w:ins w:id="2729" w:author="Gert Morlion" w:date="2024-08-26T11:30:00Z">
        <w:r>
          <w:rPr>
            <w:rFonts w:cs="Arial"/>
            <w:szCs w:val="22"/>
          </w:rPr>
          <w:t>4</w:t>
        </w:r>
      </w:ins>
      <w:ins w:id="2730" w:author="Gert Morlion" w:date="2024-08-26T11:29:00Z">
        <w:r>
          <w:rPr>
            <w:rFonts w:cs="Arial"/>
            <w:szCs w:val="22"/>
          </w:rPr>
          <w:t>01. This ensures that S-</w:t>
        </w:r>
      </w:ins>
      <w:ins w:id="2731" w:author="Gert Morlion" w:date="2024-08-26T11:30:00Z">
        <w:r>
          <w:rPr>
            <w:rFonts w:cs="Arial"/>
            <w:szCs w:val="22"/>
          </w:rPr>
          <w:t>4</w:t>
        </w:r>
      </w:ins>
      <w:ins w:id="2732"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2733"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2734" w:author="Gert Morlion" w:date="2023-06-05T11:47:00Z">
        <w:r w:rsidR="00E957D7">
          <w:rPr>
            <w:rFonts w:cs="Arial"/>
          </w:rPr>
          <w:t>P</w:t>
        </w:r>
      </w:ins>
      <w:del w:id="2735" w:author="Gert Morlion" w:date="2023-06-05T11:47:00Z">
        <w:r w:rsidRPr="00D22CCD" w:rsidDel="00E957D7">
          <w:rPr>
            <w:rFonts w:cs="Arial"/>
          </w:rPr>
          <w:delText>p</w:delText>
        </w:r>
      </w:del>
      <w:r w:rsidRPr="00D22CCD">
        <w:rPr>
          <w:rFonts w:cs="Arial"/>
        </w:rPr>
        <w:t xml:space="preserve">ortrayal </w:t>
      </w:r>
      <w:ins w:id="2736" w:author="Gert Morlion" w:date="2023-06-05T11:47:00Z">
        <w:r w:rsidR="00E957D7">
          <w:rPr>
            <w:rFonts w:cs="Arial"/>
          </w:rPr>
          <w:t>C</w:t>
        </w:r>
      </w:ins>
      <w:del w:id="2737" w:author="Gert Morlion" w:date="2023-06-05T11:47:00Z">
        <w:r w:rsidRPr="00D22CCD" w:rsidDel="00E957D7">
          <w:rPr>
            <w:rFonts w:cs="Arial"/>
          </w:rPr>
          <w:delText>c</w:delText>
        </w:r>
      </w:del>
      <w:r w:rsidRPr="00D22CCD">
        <w:rPr>
          <w:rFonts w:cs="Arial"/>
        </w:rPr>
        <w:t xml:space="preserve">atalogue is defined for use in </w:t>
      </w:r>
      <w:ins w:id="2738" w:author="Gert Morlion" w:date="2024-08-26T11:31:00Z">
        <w:r w:rsidR="00F5504F" w:rsidRPr="003F76E9">
          <w:rPr>
            <w:rFonts w:cs="Arial"/>
            <w:szCs w:val="22"/>
          </w:rPr>
          <w:t xml:space="preserve">navigation </w:t>
        </w:r>
      </w:ins>
      <w:r w:rsidRPr="00D22CCD">
        <w:rPr>
          <w:rFonts w:cs="Arial"/>
        </w:rPr>
        <w:t xml:space="preserve">systems.  The </w:t>
      </w:r>
      <w:ins w:id="2739" w:author="Gert Morlion" w:date="2023-06-05T11:47:00Z">
        <w:r w:rsidR="006742F5">
          <w:rPr>
            <w:rFonts w:cs="Arial"/>
          </w:rPr>
          <w:t>P</w:t>
        </w:r>
      </w:ins>
      <w:del w:id="2740" w:author="Gert Morlion" w:date="2023-06-05T11:47:00Z">
        <w:r w:rsidRPr="00D22CCD" w:rsidDel="006742F5">
          <w:rPr>
            <w:rFonts w:cs="Arial"/>
          </w:rPr>
          <w:delText>p</w:delText>
        </w:r>
      </w:del>
      <w:r w:rsidRPr="00D22CCD">
        <w:rPr>
          <w:rFonts w:cs="Arial"/>
        </w:rPr>
        <w:t xml:space="preserve">ortrayal </w:t>
      </w:r>
      <w:ins w:id="2741" w:author="Gert Morlion" w:date="2023-06-05T11:47:00Z">
        <w:r w:rsidR="006742F5">
          <w:rPr>
            <w:rFonts w:cs="Arial"/>
          </w:rPr>
          <w:t>C</w:t>
        </w:r>
      </w:ins>
      <w:del w:id="2742" w:author="Gert Morlion" w:date="2023-06-05T11:47:00Z">
        <w:r w:rsidRPr="00D22CCD" w:rsidDel="006742F5">
          <w:rPr>
            <w:rFonts w:cs="Arial"/>
          </w:rPr>
          <w:delText>c</w:delText>
        </w:r>
      </w:del>
      <w:r w:rsidRPr="00D22CCD">
        <w:rPr>
          <w:rFonts w:cs="Arial"/>
        </w:rPr>
        <w:t>atalogue defines symbology and the portrayal rules for each feature</w:t>
      </w:r>
      <w:ins w:id="2743" w:author="Gert Morlion" w:date="2023-06-05T11:48:00Z">
        <w:r w:rsidR="006742F5">
          <w:rPr>
            <w:rFonts w:cs="Arial"/>
          </w:rPr>
          <w:t>/</w:t>
        </w:r>
      </w:ins>
      <w:del w:id="2744" w:author="Gert Morlion" w:date="2023-06-05T11:48:00Z">
        <w:r w:rsidRPr="00D22CCD" w:rsidDel="006742F5">
          <w:rPr>
            <w:rFonts w:cs="Arial"/>
          </w:rPr>
          <w:delText xml:space="preserve"> </w:delText>
        </w:r>
      </w:del>
      <w:r w:rsidRPr="00D22CCD">
        <w:rPr>
          <w:rFonts w:cs="Arial"/>
        </w:rPr>
        <w:t xml:space="preserve">attribute combination contained in the </w:t>
      </w:r>
      <w:ins w:id="2745" w:author="Gert Morlion" w:date="2023-06-05T11:48:00Z">
        <w:r w:rsidR="00D31089">
          <w:rPr>
            <w:rFonts w:cs="Arial"/>
          </w:rPr>
          <w:t>F</w:t>
        </w:r>
      </w:ins>
      <w:del w:id="2746" w:author="Gert Morlion" w:date="2023-06-05T11:48:00Z">
        <w:r w:rsidRPr="00D22CCD" w:rsidDel="00D31089">
          <w:rPr>
            <w:rFonts w:cs="Arial"/>
          </w:rPr>
          <w:delText>f</w:delText>
        </w:r>
      </w:del>
      <w:r w:rsidRPr="00D22CCD">
        <w:rPr>
          <w:rFonts w:cs="Arial"/>
        </w:rPr>
        <w:t xml:space="preserve">eature </w:t>
      </w:r>
      <w:ins w:id="2747" w:author="Gert Morlion" w:date="2023-06-05T11:48:00Z">
        <w:r w:rsidR="00D31089">
          <w:rPr>
            <w:rFonts w:cs="Arial"/>
          </w:rPr>
          <w:t>C</w:t>
        </w:r>
      </w:ins>
      <w:del w:id="2748"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2749" w:author="Gert Morlion" w:date="2024-08-26T11:31:00Z"/>
        </w:rPr>
      </w:pPr>
      <w:ins w:id="2750"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2751" w:author="Gert Morlion" w:date="2024-08-26T11:31:00Z"/>
        </w:rPr>
      </w:pPr>
      <w:ins w:id="2752"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2753" w:name="_Toc211003296"/>
      <w:r w:rsidRPr="00D22CCD">
        <w:t>Portrayal Catalogue</w:t>
      </w:r>
      <w:bookmarkEnd w:id="2753"/>
    </w:p>
    <w:p w14:paraId="2CB62080" w14:textId="2AFFCB77" w:rsidR="00194AEF" w:rsidRDefault="00194AEF" w:rsidP="00194AEF">
      <w:pPr>
        <w:rPr>
          <w:ins w:id="2754" w:author="Gert Morlion" w:date="2024-08-26T11:32:00Z"/>
        </w:rPr>
      </w:pPr>
      <w:r w:rsidRPr="00D22CCD">
        <w:t>Citation information for the Portrayal Catalogue is provided in Table</w:t>
      </w:r>
      <w:ins w:id="2755" w:author="Gert Morlion" w:date="2024-08-26T11:32:00Z">
        <w:r w:rsidR="00381B72">
          <w:t xml:space="preserve"> 9-1</w:t>
        </w:r>
      </w:ins>
      <w:del w:id="2756"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2757" w:author="Gert Morlion" w:date="2024-08-26T11:32:00Z"/>
        </w:rPr>
      </w:pPr>
      <w:ins w:id="2758" w:author="Gert Morlion" w:date="2024-08-26T11:32:00Z">
        <w:r w:rsidRPr="004814D2">
          <w:rPr>
            <w:sz w:val="18"/>
            <w:szCs w:val="18"/>
          </w:rPr>
          <w:t>Table 9-1 – S-</w:t>
        </w:r>
        <w:r>
          <w:rPr>
            <w:sz w:val="18"/>
            <w:szCs w:val="18"/>
          </w:rPr>
          <w:t>4</w:t>
        </w:r>
        <w:r w:rsidRPr="004814D2">
          <w:rPr>
            <w:sz w:val="18"/>
            <w:szCs w:val="18"/>
          </w:rPr>
          <w:t>01 Portrayal 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r w:rsidRPr="00D22CCD">
              <w:rPr>
                <w:rFonts w:cs="Arial"/>
                <w:sz w:val="18"/>
                <w:szCs w:val="18"/>
              </w:rPr>
              <w:t>CI_Citation</w:t>
            </w:r>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5DCE80D5" w14:textId="5C9F2D71" w:rsidR="00194AEF" w:rsidRPr="00D22CCD" w:rsidRDefault="00194AEF" w:rsidP="00194AEF">
            <w:pPr>
              <w:spacing w:before="40" w:after="40" w:line="240" w:lineRule="auto"/>
              <w:rPr>
                <w:rFonts w:cs="Arial"/>
                <w:sz w:val="18"/>
                <w:szCs w:val="18"/>
              </w:rPr>
            </w:pPr>
            <w:commentRangeStart w:id="2759"/>
            <w:r w:rsidRPr="00D22CCD">
              <w:rPr>
                <w:rFonts w:cs="Arial"/>
                <w:sz w:val="18"/>
                <w:szCs w:val="18"/>
              </w:rPr>
              <w:t>20</w:t>
            </w:r>
            <w:ins w:id="2760" w:author="Birklhuber Bernd" w:date="2025-10-10T11:21:00Z">
              <w:r w:rsidR="004D76DF">
                <w:rPr>
                  <w:rFonts w:cs="Arial"/>
                  <w:sz w:val="18"/>
                  <w:szCs w:val="18"/>
                </w:rPr>
                <w:t>25</w:t>
              </w:r>
            </w:ins>
            <w:del w:id="2761" w:author="Birklhuber Bernd" w:date="2025-10-10T11:21:00Z">
              <w:r w:rsidRPr="00D22CCD" w:rsidDel="004D76DF">
                <w:rPr>
                  <w:rFonts w:cs="Arial"/>
                  <w:sz w:val="18"/>
                  <w:szCs w:val="18"/>
                </w:rPr>
                <w:delText>18</w:delText>
              </w:r>
            </w:del>
            <w:r w:rsidRPr="00D22CCD">
              <w:rPr>
                <w:rFonts w:cs="Arial"/>
                <w:sz w:val="18"/>
                <w:szCs w:val="18"/>
              </w:rPr>
              <w:t>-12-31T00:00:00</w:t>
            </w:r>
            <w:commentRangeEnd w:id="2759"/>
            <w:r w:rsidR="002D269F">
              <w:rPr>
                <w:rStyle w:val="Kommentarzeichen"/>
              </w:rPr>
              <w:commentReference w:id="2759"/>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dateType</w:t>
            </w:r>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CI_DateTypeCode (ISO codelist)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2762" w:author="Birklhuber Bernd" w:date="2025-03-07T13:21:00Z">
              <w:r w:rsidR="00620D0A">
                <w:rPr>
                  <w:rFonts w:cs="Arial"/>
                  <w:sz w:val="18"/>
                  <w:szCs w:val="18"/>
                </w:rPr>
                <w:t>2</w:t>
              </w:r>
            </w:ins>
            <w:del w:id="2763" w:author="Birklhuber Bernd"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editionDate</w:t>
            </w:r>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1B390E86" w14:textId="223D860B" w:rsidR="00194AEF" w:rsidRPr="00D22CCD" w:rsidRDefault="00194AEF" w:rsidP="00194AEF">
            <w:pPr>
              <w:spacing w:before="40" w:after="40" w:line="240" w:lineRule="auto"/>
              <w:rPr>
                <w:rFonts w:cs="Arial"/>
                <w:sz w:val="18"/>
                <w:szCs w:val="18"/>
              </w:rPr>
            </w:pPr>
            <w:commentRangeStart w:id="2764"/>
            <w:r w:rsidRPr="00D22CCD">
              <w:rPr>
                <w:rFonts w:cs="Arial"/>
                <w:sz w:val="18"/>
                <w:szCs w:val="18"/>
              </w:rPr>
              <w:t>20</w:t>
            </w:r>
            <w:ins w:id="2765" w:author="Birklhuber Bernd" w:date="2025-10-10T11:21:00Z">
              <w:r w:rsidR="004D76DF">
                <w:rPr>
                  <w:rFonts w:cs="Arial"/>
                  <w:sz w:val="18"/>
                  <w:szCs w:val="18"/>
                </w:rPr>
                <w:t>25</w:t>
              </w:r>
            </w:ins>
            <w:del w:id="2766" w:author="Birklhuber Bernd" w:date="2025-10-10T11:21:00Z">
              <w:r w:rsidRPr="00D22CCD" w:rsidDel="004D76DF">
                <w:rPr>
                  <w:rFonts w:cs="Arial"/>
                  <w:sz w:val="18"/>
                  <w:szCs w:val="18"/>
                </w:rPr>
                <w:delText>18</w:delText>
              </w:r>
            </w:del>
            <w:r w:rsidRPr="00D22CCD">
              <w:rPr>
                <w:rFonts w:cs="Arial"/>
                <w:sz w:val="18"/>
                <w:szCs w:val="18"/>
              </w:rPr>
              <w:t>-12-31T00:00:00</w:t>
            </w:r>
            <w:commentRangeEnd w:id="2764"/>
            <w:r w:rsidR="002D269F">
              <w:rPr>
                <w:rStyle w:val="Kommentarzeichen"/>
              </w:rPr>
              <w:commentReference w:id="2764"/>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citedResponsibleParty</w:t>
            </w:r>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r w:rsidRPr="00D22CCD">
              <w:rPr>
                <w:rFonts w:cs="Arial"/>
                <w:sz w:val="18"/>
                <w:szCs w:val="18"/>
              </w:rPr>
              <w:t>CI_Responsibility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r w:rsidRPr="00D22CCD">
              <w:rPr>
                <w:rFonts w:cs="Arial"/>
                <w:sz w:val="18"/>
                <w:szCs w:val="18"/>
              </w:rPr>
              <w:t>CI_RoleCode (ISO codelist)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r w:rsidRPr="00D22CCD">
              <w:rPr>
                <w:rFonts w:cs="Arial"/>
                <w:sz w:val="18"/>
                <w:szCs w:val="18"/>
              </w:rPr>
              <w:t>CI_Organisation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otherCitationDetails</w:t>
            </w:r>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2767"/>
            <w:r w:rsidRPr="00D22CCD">
              <w:rPr>
                <w:rFonts w:cs="Arial"/>
                <w:sz w:val="18"/>
                <w:szCs w:val="18"/>
              </w:rPr>
              <w:t>(</w:t>
            </w:r>
            <w:del w:id="2768"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2767"/>
              <w:r w:rsidR="00C61B4F" w:rsidDel="00234272">
                <w:rPr>
                  <w:rStyle w:val="Kommentarzeichen"/>
                </w:rPr>
                <w:commentReference w:id="2767"/>
              </w:r>
            </w:del>
            <w:ins w:id="2769"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onlineResource</w:t>
            </w:r>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r w:rsidRPr="00D22CCD">
              <w:rPr>
                <w:rFonts w:cs="Arial"/>
                <w:sz w:val="18"/>
                <w:szCs w:val="18"/>
              </w:rPr>
              <w:t>CI_OnlineResource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2770" w:author="Gert Morlion" w:date="2024-08-26T11:32:00Z"/>
          <w:i/>
          <w:iCs/>
          <w:sz w:val="18"/>
          <w:szCs w:val="18"/>
        </w:rPr>
      </w:pPr>
      <w:del w:id="2771"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2772"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2773" w:author="Gert Morlion" w:date="2023-06-05T11:48:00Z">
        <w:r w:rsidR="00D31089">
          <w:rPr>
            <w:lang w:eastAsia="en-US"/>
          </w:rPr>
          <w:t>P</w:t>
        </w:r>
      </w:ins>
      <w:del w:id="2774" w:author="Gert Morlion" w:date="2023-06-05T11:48:00Z">
        <w:r w:rsidRPr="00D22CCD" w:rsidDel="00D31089">
          <w:rPr>
            <w:lang w:eastAsia="en-US"/>
          </w:rPr>
          <w:delText>p</w:delText>
        </w:r>
      </w:del>
      <w:r w:rsidRPr="00D22CCD">
        <w:rPr>
          <w:lang w:eastAsia="en-US"/>
        </w:rPr>
        <w:t xml:space="preserve">ortrayal </w:t>
      </w:r>
      <w:ins w:id="2775" w:author="Gert Morlion" w:date="2023-06-05T11:48:00Z">
        <w:r w:rsidR="00D31089">
          <w:rPr>
            <w:lang w:eastAsia="en-US"/>
          </w:rPr>
          <w:t>C</w:t>
        </w:r>
      </w:ins>
      <w:del w:id="2776"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2777" w:author="Gert Morlion" w:date="2023-06-05T11:48:00Z">
        <w:r w:rsidR="00D31089">
          <w:rPr>
            <w:lang w:eastAsia="en-US"/>
          </w:rPr>
          <w:t xml:space="preserve"> P</w:t>
        </w:r>
      </w:ins>
      <w:del w:id="2778" w:author="Gert Morlion" w:date="2023-06-05T11:48:00Z">
        <w:r w:rsidRPr="00D22CCD" w:rsidDel="00D31089">
          <w:rPr>
            <w:lang w:eastAsia="en-US"/>
          </w:rPr>
          <w:delText xml:space="preserve"> p</w:delText>
        </w:r>
      </w:del>
      <w:r w:rsidRPr="00D22CCD">
        <w:rPr>
          <w:lang w:eastAsia="en-US"/>
        </w:rPr>
        <w:t xml:space="preserve">ortrayal </w:t>
      </w:r>
      <w:ins w:id="2779" w:author="Gert Morlion" w:date="2023-06-05T11:49:00Z">
        <w:r w:rsidR="00D31089">
          <w:rPr>
            <w:lang w:eastAsia="en-US"/>
          </w:rPr>
          <w:t>C</w:t>
        </w:r>
      </w:ins>
      <w:del w:id="2780"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r w:rsidR="00194AEF" w:rsidRPr="00381B72">
        <w:t xml:space="preserve">pixmaps,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2781" w:author="Gert Morlion" w:date="2023-06-05T11:49:00Z">
        <w:r w:rsidR="00D82822">
          <w:rPr>
            <w:lang w:eastAsia="en-US"/>
          </w:rPr>
          <w:t xml:space="preserve">, </w:t>
        </w:r>
        <w:commentRangeStart w:id="2782"/>
        <w:r w:rsidR="00D82822">
          <w:rPr>
            <w:lang w:eastAsia="en-US"/>
          </w:rPr>
          <w:t>clause 9-13</w:t>
        </w:r>
      </w:ins>
      <w:r w:rsidRPr="00D22CCD">
        <w:rPr>
          <w:lang w:eastAsia="en-US"/>
        </w:rPr>
        <w:t>.</w:t>
      </w:r>
      <w:commentRangeEnd w:id="2782"/>
      <w:r w:rsidR="00D82822">
        <w:rPr>
          <w:rStyle w:val="Kommentarzeichen"/>
        </w:rPr>
        <w:commentReference w:id="2782"/>
      </w:r>
    </w:p>
    <w:p w14:paraId="23B57898" w14:textId="4DC18139" w:rsidR="00453023" w:rsidRPr="00D22CCD" w:rsidDel="007B06D8" w:rsidRDefault="007260E2" w:rsidP="007B06D8">
      <w:pPr>
        <w:rPr>
          <w:del w:id="2783" w:author="Gert Morlion" w:date="2023-06-05T11:52:00Z"/>
          <w:rFonts w:cs="Arial"/>
        </w:rPr>
      </w:pPr>
      <w:r w:rsidRPr="00D22CCD">
        <w:rPr>
          <w:rFonts w:cs="Arial"/>
        </w:rPr>
        <w:t>The S-401 Portrayal Catalogue will be available in an XML document which conforms to the S-100 XML Portrayal Catalogue Schema</w:t>
      </w:r>
      <w:ins w:id="2784"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2785"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2786" w:author="Gert Morlion" w:date="2023-06-05T11:52:00Z"/>
          <w:rFonts w:cs="Arial"/>
        </w:rPr>
      </w:pPr>
      <w:del w:id="2787"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2788" w:author="Gert Morlion" w:date="2023-06-05T11:52:00Z"/>
          <w:rFonts w:cs="Arial"/>
        </w:rPr>
      </w:pPr>
      <w:del w:id="2789"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2790" w:author="Gert Morlion" w:date="2023-06-05T11:52:00Z"/>
          <w:rFonts w:cs="Arial"/>
        </w:rPr>
      </w:pPr>
      <w:del w:id="2791"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2792" w:author="Gert Morlion" w:date="2023-06-05T11:52:00Z"/>
          <w:rFonts w:cs="Arial"/>
        </w:rPr>
      </w:pPr>
      <w:del w:id="2793"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2794" w:author="Gert Morlion" w:date="2023-06-05T11:52:00Z"/>
          <w:rFonts w:cs="Arial"/>
        </w:rPr>
      </w:pPr>
      <w:del w:id="2795"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2796" w:author="Gert Morlion" w:date="2023-06-05T11:52:00Z"/>
          <w:rFonts w:cs="Arial"/>
        </w:rPr>
      </w:pPr>
      <w:del w:id="2797"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2798" w:author="Gert Morlion" w:date="2023-06-05T11:52:00Z"/>
          <w:rFonts w:cs="Arial"/>
        </w:rPr>
      </w:pPr>
      <w:del w:id="2799"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2800" w:author="Gert Morlion" w:date="2023-06-05T11:52:00Z"/>
          <w:rFonts w:cs="Arial"/>
        </w:rPr>
      </w:pPr>
      <w:del w:id="2801"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2802" w:author="Gert Morlion" w:date="2023-06-05T11:52:00Z"/>
          <w:rFonts w:cs="Arial"/>
        </w:rPr>
      </w:pPr>
      <w:del w:id="2803"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2804" w:author="Gert Morlion" w:date="2023-06-05T11:52:00Z"/>
          <w:rFonts w:cs="Arial"/>
        </w:rPr>
      </w:pPr>
      <w:del w:id="2805"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2806" w:author="Gert Morlion" w:date="2023-06-05T11:52:00Z"/>
          <w:rFonts w:cs="Arial"/>
        </w:rPr>
      </w:pPr>
      <w:del w:id="2807"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2808" w:author="Gert Morlion" w:date="2023-06-05T11:52:00Z"/>
          <w:rFonts w:cs="Arial"/>
        </w:rPr>
      </w:pPr>
      <w:del w:id="2809"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2810" w:author="Gert Morlion" w:date="2023-06-05T11:52:00Z"/>
          <w:rFonts w:cs="Arial"/>
        </w:rPr>
      </w:pPr>
      <w:del w:id="2811"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2812" w:author="Gert Morlion" w:date="2023-06-05T11:52:00Z"/>
          <w:rFonts w:cs="Arial"/>
        </w:rPr>
      </w:pPr>
      <w:del w:id="2813"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2814"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2815" w:name="_Toc211003297"/>
      <w:r w:rsidRPr="00D22CCD">
        <w:t>Data Product format (encoding)</w:t>
      </w:r>
      <w:bookmarkEnd w:id="2815"/>
    </w:p>
    <w:p w14:paraId="3D7634AC" w14:textId="77777777" w:rsidR="00453023" w:rsidRPr="00D22CCD" w:rsidRDefault="007260E2">
      <w:pPr>
        <w:pStyle w:val="berschrift2"/>
      </w:pPr>
      <w:bookmarkStart w:id="2816" w:name="_Toc211003298"/>
      <w:r w:rsidRPr="00D22CCD">
        <w:t>Introduction</w:t>
      </w:r>
      <w:bookmarkEnd w:id="2816"/>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2817" w:name="_Toc211003299"/>
      <w:r w:rsidRPr="00D22CCD">
        <w:t>Encoding of Latitude and Longitude</w:t>
      </w:r>
      <w:bookmarkEnd w:id="2817"/>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2818"/>
      <w:r w:rsidRPr="00D22CCD">
        <w:t>see Annex B – clause B1.6.3</w:t>
      </w:r>
      <w:commentRangeEnd w:id="2818"/>
      <w:r w:rsidR="00B352A2">
        <w:rPr>
          <w:rStyle w:val="Kommentarzeichen"/>
        </w:rPr>
        <w:commentReference w:id="2818"/>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2819" w:name="_Toc211003300"/>
      <w:bookmarkStart w:id="2820" w:name="_Toc225648326"/>
      <w:bookmarkStart w:id="2821" w:name="_Toc225065183"/>
      <w:r w:rsidRPr="00D22CCD">
        <w:t xml:space="preserve">Encoding of Depths </w:t>
      </w:r>
      <w:ins w:id="2822" w:author="Birklhuber Bernd" w:date="2025-03-07T13:22:00Z">
        <w:r w:rsidR="00620D0A">
          <w:t>as coordinates</w:t>
        </w:r>
      </w:ins>
      <w:bookmarkEnd w:id="2819"/>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2823"/>
      <w:r w:rsidRPr="00D22CCD">
        <w:t>Annex B – clause B1.6.3</w:t>
      </w:r>
      <w:commentRangeEnd w:id="2823"/>
      <w:r w:rsidR="00B352A2">
        <w:rPr>
          <w:rStyle w:val="Kommentarzeichen"/>
        </w:rPr>
        <w:commentReference w:id="2823"/>
      </w:r>
      <w:r w:rsidRPr="00D22CCD">
        <w:t>).  This product limits the resolution to two decimal places and therefore the [CMFZ] must be set to {10</w:t>
      </w:r>
      <w:del w:id="2824" w:author="Birklhuber Bernd" w:date="2025-03-07T13:22:00Z">
        <w:r w:rsidRPr="00D22CCD" w:rsidDel="00620D0A">
          <w:delText>0</w:delText>
        </w:r>
      </w:del>
      <w:r w:rsidRPr="00D22CCD">
        <w:t xml:space="preserve">}. </w:t>
      </w:r>
      <w:bookmarkEnd w:id="2820"/>
      <w:bookmarkEnd w:id="2821"/>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2825" w:author="Gert Morlion" w:date="2024-08-26T11:33:00Z">
        <w:r w:rsidRPr="00D22CCD" w:rsidDel="00DC3245">
          <w:delText>0</w:delText>
        </w:r>
      </w:del>
      <w:r w:rsidRPr="00D22CCD">
        <w:t xml:space="preserve"> = 42</w:t>
      </w:r>
      <w:del w:id="2826" w:author="Gert Morlion" w:date="2024-08-26T11:33:00Z">
        <w:r w:rsidRPr="00D22CCD" w:rsidDel="00DC3245">
          <w:delText>0</w:delText>
        </w:r>
      </w:del>
    </w:p>
    <w:p w14:paraId="696EAA5C" w14:textId="77777777" w:rsidR="00453023" w:rsidRPr="00D22CCD" w:rsidRDefault="007260E2">
      <w:pPr>
        <w:pStyle w:val="berschrift3"/>
        <w:jc w:val="both"/>
      </w:pPr>
      <w:bookmarkStart w:id="2827" w:name="_Toc225648294"/>
      <w:bookmarkStart w:id="2828" w:name="_Toc225065151"/>
      <w:bookmarkStart w:id="2829" w:name="_Toc211003301"/>
      <w:r w:rsidRPr="00D22CCD">
        <w:t xml:space="preserve">Numeric Attribute </w:t>
      </w:r>
      <w:bookmarkEnd w:id="2827"/>
      <w:bookmarkEnd w:id="2828"/>
      <w:r w:rsidRPr="00D22CCD">
        <w:t>Encoding</w:t>
      </w:r>
      <w:bookmarkEnd w:id="2829"/>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2830" w:name="_Toc211003302"/>
      <w:r w:rsidRPr="00D22CCD">
        <w:t>Text Attribute Values</w:t>
      </w:r>
      <w:bookmarkEnd w:id="2830"/>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2831" w:name="_Toc211003303"/>
      <w:r w:rsidRPr="00D22CCD">
        <w:rPr>
          <w:lang w:eastAsia="en-US"/>
        </w:rPr>
        <w:t>Unknown Attribute Values</w:t>
      </w:r>
      <w:bookmarkEnd w:id="2831"/>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2832" w:name="_Toc225648364"/>
      <w:bookmarkStart w:id="2833" w:name="_Toc225065221"/>
      <w:bookmarkStart w:id="2834" w:name="_Toc211003304"/>
      <w:bookmarkStart w:id="2835" w:name="_Toc225648340"/>
      <w:bookmarkStart w:id="2836" w:name="_Toc225065197"/>
      <w:r w:rsidRPr="00D22CCD">
        <w:t>Data Product Delivery</w:t>
      </w:r>
      <w:bookmarkEnd w:id="2832"/>
      <w:bookmarkEnd w:id="2833"/>
      <w:bookmarkEnd w:id="2834"/>
      <w:r w:rsidRPr="00D22CCD">
        <w:t xml:space="preserve"> </w:t>
      </w:r>
    </w:p>
    <w:p w14:paraId="1B7EBE5C" w14:textId="77777777" w:rsidR="00453023" w:rsidRPr="00D22CCD" w:rsidRDefault="007260E2">
      <w:pPr>
        <w:pStyle w:val="berschrift2"/>
      </w:pPr>
      <w:bookmarkStart w:id="2837" w:name="_Toc211003305"/>
      <w:r w:rsidRPr="00D22CCD">
        <w:t>Introduction</w:t>
      </w:r>
      <w:bookmarkEnd w:id="2837"/>
    </w:p>
    <w:p w14:paraId="68597E8D" w14:textId="223E413B" w:rsidR="00453023" w:rsidRDefault="007260E2">
      <w:pPr>
        <w:rPr>
          <w:ins w:id="2838" w:author="Gert Morlion" w:date="2023-06-05T13:59:00Z"/>
        </w:rPr>
      </w:pPr>
      <w:r w:rsidRPr="00D22CCD">
        <w:t xml:space="preserve">This clause specifies the encoding and delivery mechanisms for an S-401 </w:t>
      </w:r>
      <w:ins w:id="2839"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2840"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6B5017">
      <w:pPr>
        <w:autoSpaceDE w:val="0"/>
        <w:autoSpaceDN w:val="0"/>
        <w:adjustRightInd w:val="0"/>
        <w:spacing w:before="120" w:line="240" w:lineRule="auto"/>
        <w:jc w:val="center"/>
        <w:rPr>
          <w:noProof/>
          <w:lang w:eastAsia="de-AT"/>
        </w:rPr>
      </w:pPr>
      <w:del w:id="2841" w:author="Gert Morlion" w:date="2023-06-05T13:59:00Z">
        <w:r>
          <w:rPr>
            <w:noProof/>
            <w:lang w:val="en-US" w:eastAsia="ko-KR"/>
          </w:rPr>
          <w:pict w14:anchorId="11431C53">
            <v:shape id="_x0000_i1053" type="#_x0000_t75" alt="" style="width:434.25pt;height:180.75pt;visibility:visible;mso-width-percent:0;mso-height-percent:0;mso-width-percent:0;mso-height-percent:0">
              <v:imagedata r:id="rId51" o:title="" croptop="4857f" cropbottom="3469f" cropleft="1576f" cropright="1576f"/>
            </v:shape>
          </w:pict>
        </w:r>
      </w:del>
    </w:p>
    <w:p w14:paraId="3A784E55" w14:textId="1B3AC8E8" w:rsidR="00453023" w:rsidRPr="00D22CCD" w:rsidDel="0007214C" w:rsidRDefault="006B5017">
      <w:pPr>
        <w:autoSpaceDE w:val="0"/>
        <w:autoSpaceDN w:val="0"/>
        <w:adjustRightInd w:val="0"/>
        <w:spacing w:before="120" w:line="240" w:lineRule="auto"/>
        <w:jc w:val="center"/>
        <w:rPr>
          <w:del w:id="2842" w:author="Gert Morlion" w:date="2024-08-26T11:34:00Z"/>
          <w:noProof/>
          <w:lang w:eastAsia="de-AT"/>
        </w:rPr>
      </w:pPr>
      <w:del w:id="2843" w:author="Gert Morlion" w:date="2023-06-05T13:59:00Z">
        <w:r>
          <w:rPr>
            <w:rFonts w:cs="Arial"/>
            <w:noProof/>
            <w:color w:val="000000"/>
            <w:lang w:val="en-US" w:eastAsia="ko-KR"/>
          </w:rPr>
          <w:lastRenderedPageBreak/>
          <w:pict w14:anchorId="56A252B3">
            <v:shape id="_x0000_i1054" type="#_x0000_t75" alt="" style="width:454.5pt;height:348.75pt;visibility:visible;mso-width-percent:0;mso-height-percent:0;mso-width-percent:0;mso-height-percent:0">
              <v:imagedata r:id="rId52" o:title=""/>
            </v:shape>
          </w:pict>
        </w:r>
      </w:del>
    </w:p>
    <w:p w14:paraId="3461EB12" w14:textId="0A5653CF" w:rsidR="00453023" w:rsidRPr="00D22CCD" w:rsidDel="0007214C" w:rsidRDefault="007260E2">
      <w:pPr>
        <w:pStyle w:val="Beschriftung"/>
        <w:jc w:val="center"/>
        <w:rPr>
          <w:del w:id="2844" w:author="Gert Morlion" w:date="2024-08-26T11:34:00Z"/>
        </w:rPr>
      </w:pPr>
      <w:del w:id="2845"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2846" w:name="_Toc211003306"/>
      <w:r w:rsidRPr="00D22CCD">
        <w:rPr>
          <w:lang w:eastAsia="en-US"/>
        </w:rPr>
        <w:t>Exchange Set</w:t>
      </w:r>
      <w:bookmarkEnd w:id="2846"/>
    </w:p>
    <w:p w14:paraId="7DB627BF" w14:textId="3A6952CB" w:rsidR="00453023" w:rsidRPr="00D22CCD" w:rsidRDefault="007260E2">
      <w:pPr>
        <w:rPr>
          <w:rFonts w:cs="Arial"/>
        </w:rPr>
      </w:pPr>
      <w:r w:rsidRPr="00D22CCD">
        <w:rPr>
          <w:rFonts w:cs="Arial"/>
        </w:rPr>
        <w:t xml:space="preserve">S-401 datasets are grouped into </w:t>
      </w:r>
      <w:ins w:id="2847" w:author="Gert Morlion" w:date="2024-08-26T11:34:00Z">
        <w:r w:rsidR="001646A9">
          <w:rPr>
            <w:rFonts w:cs="Arial"/>
          </w:rPr>
          <w:t>E</w:t>
        </w:r>
      </w:ins>
      <w:del w:id="2848" w:author="Gert Morlion" w:date="2024-08-26T11:34:00Z">
        <w:r w:rsidRPr="00D22CCD" w:rsidDel="001646A9">
          <w:rPr>
            <w:rFonts w:cs="Arial"/>
          </w:rPr>
          <w:delText>e</w:delText>
        </w:r>
      </w:del>
      <w:r w:rsidRPr="00D22CCD">
        <w:rPr>
          <w:rFonts w:cs="Arial"/>
        </w:rPr>
        <w:t xml:space="preserve">xchange </w:t>
      </w:r>
      <w:ins w:id="2849" w:author="Gert Morlion" w:date="2024-08-26T11:34:00Z">
        <w:r w:rsidR="001646A9">
          <w:rPr>
            <w:rFonts w:cs="Arial"/>
          </w:rPr>
          <w:t>S</w:t>
        </w:r>
      </w:ins>
      <w:del w:id="2850" w:author="Gert Morlion" w:date="2024-08-26T11:34:00Z">
        <w:r w:rsidRPr="00D22CCD" w:rsidDel="001646A9">
          <w:rPr>
            <w:rFonts w:cs="Arial"/>
          </w:rPr>
          <w:delText>s</w:delText>
        </w:r>
      </w:del>
      <w:r w:rsidRPr="00D22CCD">
        <w:rPr>
          <w:rFonts w:cs="Arial"/>
        </w:rPr>
        <w:t xml:space="preserve">ets. Each </w:t>
      </w:r>
      <w:ins w:id="2851" w:author="Gert Morlion" w:date="2024-08-26T11:34:00Z">
        <w:r w:rsidR="001646A9">
          <w:rPr>
            <w:rFonts w:cs="Arial"/>
          </w:rPr>
          <w:t>E</w:t>
        </w:r>
      </w:ins>
      <w:del w:id="2852" w:author="Gert Morlion" w:date="2024-08-26T11:34:00Z">
        <w:r w:rsidRPr="00D22CCD" w:rsidDel="001646A9">
          <w:rPr>
            <w:rFonts w:cs="Arial"/>
          </w:rPr>
          <w:delText>e</w:delText>
        </w:r>
      </w:del>
      <w:r w:rsidRPr="00D22CCD">
        <w:rPr>
          <w:rFonts w:cs="Arial"/>
        </w:rPr>
        <w:t xml:space="preserve">xchange </w:t>
      </w:r>
      <w:ins w:id="2853" w:author="Gert Morlion" w:date="2024-08-26T11:34:00Z">
        <w:r w:rsidR="001646A9">
          <w:rPr>
            <w:rFonts w:cs="Arial"/>
          </w:rPr>
          <w:t>S</w:t>
        </w:r>
      </w:ins>
      <w:del w:id="2854" w:author="Gert Morlion" w:date="2024-08-26T11:34:00Z">
        <w:r w:rsidRPr="00D22CCD" w:rsidDel="001646A9">
          <w:rPr>
            <w:rFonts w:cs="Arial"/>
          </w:rPr>
          <w:delText>s</w:delText>
        </w:r>
      </w:del>
      <w:r w:rsidRPr="00D22CCD">
        <w:rPr>
          <w:rFonts w:cs="Arial"/>
        </w:rPr>
        <w:t xml:space="preserve">et consists of one or more IENC datasets with </w:t>
      </w:r>
      <w:del w:id="2855"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2856" w:author="Gert Morlion" w:date="2024-08-26T11:35:00Z">
        <w:r w:rsidR="001E3CBF">
          <w:rPr>
            <w:rFonts w:cs="Arial"/>
          </w:rPr>
          <w:t>, an associated XML Metadata file (S100_ResourcePurpose</w:t>
        </w:r>
      </w:ins>
      <w:ins w:id="2857" w:author="Gert Morlion" w:date="2024-08-26T11:36:00Z">
        <w:r w:rsidR="001E3CBF">
          <w:rPr>
            <w:rFonts w:cs="Arial"/>
          </w:rPr>
          <w:t xml:space="preserve"> (ISOMetadata)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2858" w:author="Gert Morlion" w:date="2024-08-26T11:37:00Z">
        <w:r w:rsidR="00C74248">
          <w:rPr>
            <w:rFonts w:cs="Arial"/>
          </w:rPr>
          <w:t>E</w:t>
        </w:r>
      </w:ins>
      <w:del w:id="2859" w:author="Gert Morlion" w:date="2024-08-26T11:37:00Z">
        <w:r w:rsidR="001E48E7" w:rsidRPr="00D22CCD" w:rsidDel="00C74248">
          <w:rPr>
            <w:rFonts w:cs="Arial"/>
          </w:rPr>
          <w:delText>e</w:delText>
        </w:r>
      </w:del>
      <w:r w:rsidR="001E48E7" w:rsidRPr="00D22CCD">
        <w:rPr>
          <w:rFonts w:cs="Arial"/>
        </w:rPr>
        <w:t xml:space="preserve">xchange </w:t>
      </w:r>
      <w:ins w:id="2860" w:author="Gert Morlion" w:date="2024-08-26T11:37:00Z">
        <w:r w:rsidR="00C74248">
          <w:rPr>
            <w:rFonts w:cs="Arial"/>
          </w:rPr>
          <w:t>S</w:t>
        </w:r>
      </w:ins>
      <w:del w:id="2861" w:author="Gert Morlion" w:date="2024-08-26T11:37:00Z">
        <w:r w:rsidR="001E48E7" w:rsidRPr="00D22CCD" w:rsidDel="00C74248">
          <w:rPr>
            <w:rFonts w:cs="Arial"/>
          </w:rPr>
          <w:delText>s</w:delText>
        </w:r>
      </w:del>
      <w:r w:rsidR="001E48E7" w:rsidRPr="00D22CCD">
        <w:rPr>
          <w:rFonts w:cs="Arial"/>
        </w:rPr>
        <w:t>et structure is the same as that described in S-100</w:t>
      </w:r>
      <w:ins w:id="2862"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2863" w:author="Gert Morlion" w:date="2023-06-05T13:59:00Z"/>
        </w:rPr>
      </w:pPr>
      <w:ins w:id="2864"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2865" w:author="Gert Morlion" w:date="2023-06-05T14:00:00Z"/>
        </w:rPr>
      </w:pPr>
      <w:del w:id="2866"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2867" w:author="Gert Morlion" w:date="2023-06-05T14:00:00Z"/>
        </w:rPr>
      </w:pPr>
      <w:del w:id="2868"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2869" w:author="Gert Morlion" w:date="2023-06-05T14:00:00Z"/>
        </w:rPr>
      </w:pPr>
      <w:del w:id="2870"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2871" w:author="Gert Morlion" w:date="2023-06-05T14:00:00Z"/>
        </w:rPr>
      </w:pPr>
      <w:del w:id="2872"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2873" w:author="Gert Morlion" w:date="2023-06-05T14:00:00Z"/>
          <w:rFonts w:cs="Arial"/>
        </w:rPr>
      </w:pPr>
      <w:del w:id="2874"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2875" w:author="Gert Morlion" w:date="2023-06-05T14:00:00Z"/>
          <w:rFonts w:cs="Arial"/>
        </w:rPr>
      </w:pPr>
      <w:del w:id="2876"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2877" w:author="Gert Morlion" w:date="2023-06-05T14:00:00Z"/>
          <w:rFonts w:cs="Arial"/>
        </w:rPr>
      </w:pPr>
      <w:del w:id="2878"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2879" w:author="Gert Morlion" w:date="2023-06-05T14:00:00Z"/>
        </w:rPr>
      </w:pPr>
      <w:bookmarkStart w:id="2880" w:name="_Toc211003307"/>
      <w:del w:id="2881" w:author="Gert Morlion" w:date="2023-06-05T14:00:00Z">
        <w:r w:rsidRPr="00D22CCD" w:rsidDel="00AC585C">
          <w:delText>Mandatory Elements</w:delText>
        </w:r>
        <w:bookmarkEnd w:id="2880"/>
      </w:del>
    </w:p>
    <w:p w14:paraId="28602699" w14:textId="211B70C2" w:rsidR="00453023" w:rsidRPr="00D22CCD" w:rsidDel="00AC585C" w:rsidRDefault="001E48E7" w:rsidP="00AC585C">
      <w:pPr>
        <w:numPr>
          <w:ilvl w:val="0"/>
          <w:numId w:val="28"/>
        </w:numPr>
        <w:ind w:left="284" w:hanging="284"/>
        <w:rPr>
          <w:del w:id="2882" w:author="Gert Morlion" w:date="2023-06-05T14:00:00Z"/>
        </w:rPr>
      </w:pPr>
      <w:del w:id="2883"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884" w:author="Gert Morlion" w:date="2023-06-05T14:00:00Z"/>
        </w:rPr>
      </w:pPr>
      <w:del w:id="2885"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886" w:author="Gert Morlion" w:date="2023-06-05T14:00:00Z"/>
        </w:rPr>
      </w:pPr>
      <w:bookmarkStart w:id="2887" w:name="_Toc211003308"/>
      <w:del w:id="2888" w:author="Gert Morlion" w:date="2023-06-05T14:00:00Z">
        <w:r w:rsidRPr="00D22CCD" w:rsidDel="00AC585C">
          <w:delText>Optional Elements</w:delText>
        </w:r>
        <w:bookmarkEnd w:id="2887"/>
      </w:del>
    </w:p>
    <w:p w14:paraId="24E84376" w14:textId="75C16B55" w:rsidR="00453023" w:rsidRPr="00D22CCD" w:rsidDel="00AC585C" w:rsidRDefault="007260E2" w:rsidP="00AC585C">
      <w:pPr>
        <w:numPr>
          <w:ilvl w:val="0"/>
          <w:numId w:val="29"/>
        </w:numPr>
        <w:ind w:left="284" w:hanging="284"/>
        <w:rPr>
          <w:del w:id="2889" w:author="Gert Morlion" w:date="2023-06-05T14:00:00Z"/>
        </w:rPr>
      </w:pPr>
      <w:del w:id="2890"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891" w:author="Gert Morlion" w:date="2023-06-05T14:00:00Z"/>
        </w:rPr>
      </w:pPr>
      <w:del w:id="2892"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893" w:author="Gert Morlion" w:date="2023-06-05T14:00:00Z"/>
        </w:rPr>
      </w:pPr>
      <w:del w:id="2894"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895" w:name="_Toc211003309"/>
      <w:r w:rsidRPr="00D22CCD">
        <w:rPr>
          <w:lang w:eastAsia="en-US"/>
        </w:rPr>
        <w:t>Dataset</w:t>
      </w:r>
      <w:bookmarkEnd w:id="2895"/>
    </w:p>
    <w:p w14:paraId="403C39B1" w14:textId="77777777" w:rsidR="00453023" w:rsidRPr="00D22CCD" w:rsidRDefault="007260E2">
      <w:pPr>
        <w:pStyle w:val="berschrift3"/>
        <w:jc w:val="both"/>
        <w:rPr>
          <w:lang w:eastAsia="en-US"/>
        </w:rPr>
      </w:pPr>
      <w:bookmarkStart w:id="2896" w:name="_Toc225648341"/>
      <w:bookmarkStart w:id="2897" w:name="_Toc225648342"/>
      <w:bookmarkStart w:id="2898" w:name="_Toc211003310"/>
      <w:r w:rsidRPr="00D22CCD">
        <w:rPr>
          <w:lang w:eastAsia="en-US"/>
        </w:rPr>
        <w:t>Datasets</w:t>
      </w:r>
      <w:bookmarkEnd w:id="2896"/>
      <w:bookmarkEnd w:id="2897"/>
      <w:bookmarkEnd w:id="2898"/>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899"/>
      <w:r w:rsidRPr="00D22CCD">
        <w:rPr>
          <w:rFonts w:eastAsia="Times New Roman" w:cs="Arial"/>
          <w:lang w:eastAsia="en-US"/>
        </w:rPr>
        <w:t>Annex B</w:t>
      </w:r>
      <w:r w:rsidR="001E48E7" w:rsidRPr="00D22CCD">
        <w:rPr>
          <w:rFonts w:eastAsia="Times New Roman" w:cs="Arial"/>
          <w:lang w:eastAsia="en-US"/>
        </w:rPr>
        <w:t xml:space="preserve"> – clause B</w:t>
      </w:r>
      <w:ins w:id="2900" w:author="Gert Morlion" w:date="2024-08-26T11:42:00Z">
        <w:r w:rsidR="00960E9B">
          <w:rPr>
            <w:rFonts w:eastAsia="Times New Roman" w:cs="Arial"/>
            <w:lang w:eastAsia="en-US"/>
          </w:rPr>
          <w:t>-</w:t>
        </w:r>
      </w:ins>
      <w:r w:rsidRPr="00D22CCD">
        <w:rPr>
          <w:rFonts w:eastAsia="Times New Roman" w:cs="Arial"/>
          <w:lang w:eastAsia="en-US"/>
        </w:rPr>
        <w:t>5</w:t>
      </w:r>
      <w:commentRangeEnd w:id="2899"/>
      <w:r w:rsidR="00B352A2">
        <w:rPr>
          <w:rStyle w:val="Kommentarzeichen"/>
        </w:rPr>
        <w:commentReference w:id="2899"/>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901"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902"/>
      <w:r w:rsidRPr="00D22CCD">
        <w:rPr>
          <w:rFonts w:eastAsia="Times New Roman" w:cs="Arial"/>
          <w:lang w:eastAsia="en-US"/>
        </w:rPr>
        <w:t xml:space="preserve">Annex </w:t>
      </w:r>
      <w:r w:rsidR="001E48E7" w:rsidRPr="00D22CCD">
        <w:rPr>
          <w:rFonts w:eastAsia="Times New Roman" w:cs="Arial"/>
          <w:lang w:eastAsia="en-US"/>
        </w:rPr>
        <w:t>D – clause B</w:t>
      </w:r>
      <w:ins w:id="2903" w:author="Gert Morlion" w:date="2024-08-26T11:43:00Z">
        <w:r w:rsidR="00AB1B69">
          <w:rPr>
            <w:rFonts w:eastAsia="Times New Roman" w:cs="Arial"/>
            <w:lang w:eastAsia="en-US"/>
          </w:rPr>
          <w:t>-</w:t>
        </w:r>
      </w:ins>
      <w:r w:rsidRPr="00D22CCD">
        <w:rPr>
          <w:rFonts w:eastAsia="Times New Roman" w:cs="Arial"/>
          <w:lang w:eastAsia="en-US"/>
        </w:rPr>
        <w:t>6</w:t>
      </w:r>
      <w:commentRangeEnd w:id="2902"/>
      <w:r w:rsidR="00B352A2">
        <w:rPr>
          <w:rStyle w:val="Kommentarzeichen"/>
        </w:rPr>
        <w:commentReference w:id="2902"/>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904"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905"/>
      <w:r w:rsidRPr="00D22CCD">
        <w:rPr>
          <w:rFonts w:cs="Arial"/>
          <w:lang w:val="en-US" w:eastAsia="en-US"/>
        </w:rPr>
        <w:t>Annex B</w:t>
      </w:r>
      <w:r w:rsidR="001E48E7" w:rsidRPr="00D22CCD">
        <w:rPr>
          <w:rFonts w:cs="Arial"/>
          <w:lang w:val="en-US" w:eastAsia="en-US"/>
        </w:rPr>
        <w:t xml:space="preserve"> – clause B</w:t>
      </w:r>
      <w:ins w:id="2906" w:author="Gert Morlion" w:date="2024-08-26T11:43:00Z">
        <w:r w:rsidR="00AB1B69">
          <w:rPr>
            <w:rFonts w:cs="Arial"/>
            <w:lang w:val="en-US" w:eastAsia="en-US"/>
          </w:rPr>
          <w:t>-</w:t>
        </w:r>
      </w:ins>
      <w:r w:rsidR="001E48E7" w:rsidRPr="00D22CCD">
        <w:rPr>
          <w:rFonts w:cs="Arial"/>
          <w:lang w:val="en-US" w:eastAsia="en-US"/>
        </w:rPr>
        <w:t>5</w:t>
      </w:r>
      <w:commentRangeEnd w:id="2905"/>
      <w:r w:rsidR="00B352A2">
        <w:rPr>
          <w:rStyle w:val="Kommentarzeichen"/>
        </w:rPr>
        <w:commentReference w:id="2905"/>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907"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908"/>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908"/>
      <w:r w:rsidR="00B352A2">
        <w:rPr>
          <w:rStyle w:val="Kommentarzeichen"/>
        </w:rPr>
        <w:commentReference w:id="2908"/>
      </w:r>
    </w:p>
    <w:p w14:paraId="19DAC525" w14:textId="77777777" w:rsidR="005A2FB1" w:rsidRDefault="005A2FB1" w:rsidP="005A2FB1">
      <w:pPr>
        <w:pStyle w:val="Listenabsatz"/>
        <w:rPr>
          <w:ins w:id="2909"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910" w:author="Gert Morlion" w:date="2024-08-26T11:43:00Z"/>
          <w:rFonts w:eastAsia="Times New Roman" w:cs="Arial"/>
          <w:lang w:eastAsia="en-US"/>
        </w:rPr>
      </w:pPr>
      <w:ins w:id="2911"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2912" w:author="Gert Morlion" w:date="2024-08-26T11:44:00Z">
        <w:r>
          <w:rPr>
            <w:rFonts w:eastAsia="Times New Roman" w:cs="Arial"/>
            <w:lang w:eastAsia="en-US"/>
          </w:rPr>
          <w:t>4</w:t>
        </w:r>
      </w:ins>
      <w:ins w:id="2913"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914" w:author="Gert Morlion" w:date="2024-08-26T11:44:00Z">
        <w:r>
          <w:rPr>
            <w:rFonts w:eastAsia="Times New Roman" w:cs="Arial"/>
            <w:lang w:eastAsia="en-US"/>
          </w:rPr>
          <w:t>4</w:t>
        </w:r>
      </w:ins>
      <w:ins w:id="2915"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916" w:author="Birklhuber Bernd" w:date="2024-10-13T16:19:00Z">
        <w:r w:rsidR="00C61B4F">
          <w:rPr>
            <w:rFonts w:eastAsia="Times New Roman" w:cs="Arial"/>
            <w:lang w:eastAsia="en-US"/>
          </w:rPr>
          <w:t>I</w:t>
        </w:r>
      </w:ins>
      <w:ins w:id="2917"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“supportedResource”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918" w:author="Gert Morlion" w:date="2024-08-26T11:44:00Z">
        <w:r w:rsidR="00405215">
          <w:rPr>
            <w:rFonts w:eastAsia="Times New Roman" w:cs="Arial"/>
            <w:lang w:eastAsia="en-US"/>
          </w:rPr>
          <w:t>I</w:t>
        </w:r>
      </w:ins>
      <w:ins w:id="2919"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920" w:author="Gert Morlion" w:date="2024-08-26T11:44:00Z">
        <w:r w:rsidR="00405215">
          <w:rPr>
            <w:rFonts w:eastAsia="Times New Roman" w:cs="Arial"/>
            <w:lang w:eastAsia="en-US"/>
          </w:rPr>
          <w:t>I</w:t>
        </w:r>
      </w:ins>
      <w:ins w:id="2921"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922"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923" w:name="_Toc225648343"/>
      <w:bookmarkStart w:id="2924" w:name="_Toc225065200"/>
      <w:bookmarkStart w:id="2925" w:name="_Toc211003311"/>
      <w:commentRangeStart w:id="2926"/>
      <w:commentRangeStart w:id="2927"/>
      <w:r w:rsidRPr="00D22CCD">
        <w:rPr>
          <w:lang w:eastAsia="en-US"/>
        </w:rPr>
        <w:t>Dataset file naming</w:t>
      </w:r>
      <w:bookmarkEnd w:id="2923"/>
      <w:bookmarkEnd w:id="2924"/>
      <w:r w:rsidRPr="00D22CCD">
        <w:rPr>
          <w:lang w:eastAsia="en-US"/>
        </w:rPr>
        <w:t xml:space="preserve"> </w:t>
      </w:r>
      <w:commentRangeEnd w:id="2926"/>
      <w:r w:rsidR="00EF1317">
        <w:rPr>
          <w:rStyle w:val="Kommentarzeichen"/>
          <w:b w:val="0"/>
          <w:bCs w:val="0"/>
        </w:rPr>
        <w:commentReference w:id="2926"/>
      </w:r>
      <w:commentRangeEnd w:id="2927"/>
      <w:r w:rsidR="00C61B4F">
        <w:rPr>
          <w:rStyle w:val="Kommentarzeichen"/>
          <w:b w:val="0"/>
          <w:bCs w:val="0"/>
        </w:rPr>
        <w:commentReference w:id="2927"/>
      </w:r>
      <w:bookmarkEnd w:id="2925"/>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(specificUsage)</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r w:rsidR="002C1384" w:rsidRPr="002C1384">
        <w:rPr>
          <w:rFonts w:cs="Arial"/>
          <w:color w:val="000000"/>
          <w:lang w:eastAsia="de-AT"/>
        </w:rPr>
        <w:t>specificUsage</w:t>
      </w:r>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928" w:author="Gert Morlion" w:date="2024-08-26T11:45:00Z"/>
          <w:b/>
          <w:color w:val="FF0000"/>
        </w:rPr>
      </w:pPr>
      <w:del w:id="2929"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930" w:name="_Toc211003312"/>
      <w:r w:rsidRPr="00D22CCD">
        <w:lastRenderedPageBreak/>
        <w:t>New Editions, Re-Issues, Updates and Cancellations</w:t>
      </w:r>
      <w:bookmarkEnd w:id="2930"/>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931" w:author="Birklhuber Bernd" w:date="2025-03-07T13:25:00Z"/>
        </w:rPr>
      </w:pPr>
      <w:del w:id="2932" w:author="Birklhuber Bernd"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r w:rsidRPr="00D22CCD">
        <w:t>D</w:t>
      </w:r>
      <w:r w:rsidR="007260E2" w:rsidRPr="00D22CCD">
        <w:t>ate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933" w:author="Gert Morlion" w:date="2024-08-26T11:46:00Z"/>
          <w:lang w:eastAsia="en-US"/>
        </w:rPr>
      </w:pPr>
      <w:bookmarkStart w:id="2934" w:name="_Toc211003313"/>
      <w:r w:rsidRPr="00D22CCD">
        <w:rPr>
          <w:lang w:eastAsia="en-US"/>
        </w:rPr>
        <w:t>Support Files</w:t>
      </w:r>
      <w:bookmarkEnd w:id="2934"/>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935" w:author="Gert Morlion" w:date="2024-08-26T11:46:00Z"/>
        </w:rPr>
      </w:pPr>
      <w:bookmarkStart w:id="2936" w:name="_Toc170072429"/>
      <w:bookmarkStart w:id="2937" w:name="_Toc211003314"/>
      <w:ins w:id="2938" w:author="Birklhuber Bernd" w:date="2024-10-13T16:21:00Z">
        <w:r>
          <w:t>I</w:t>
        </w:r>
      </w:ins>
      <w:ins w:id="2939" w:author="Gert Morlion" w:date="2024-08-26T11:46:00Z">
        <w:r w:rsidR="004E09A8">
          <w:t>ENC support files</w:t>
        </w:r>
        <w:bookmarkEnd w:id="2936"/>
        <w:bookmarkEnd w:id="2937"/>
      </w:ins>
    </w:p>
    <w:p w14:paraId="432F6200" w14:textId="5B26533E" w:rsidR="00453023" w:rsidRPr="00D22CCD" w:rsidDel="004E09A8" w:rsidRDefault="00453023" w:rsidP="004E09A8">
      <w:pPr>
        <w:pStyle w:val="berschrift2"/>
        <w:numPr>
          <w:ilvl w:val="0"/>
          <w:numId w:val="0"/>
        </w:numPr>
        <w:rPr>
          <w:del w:id="2940"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941" w:author="Gert Morlion" w:date="2024-08-26T11:46:00Z">
        <w:r>
          <w:t>IENC</w:t>
        </w:r>
      </w:ins>
      <w:del w:id="2942"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943" w:author="Gert Morlion" w:date="2024-08-26T11:47:00Z"/>
        </w:rPr>
      </w:pPr>
      <w:r w:rsidRPr="00D22CCD">
        <w:t xml:space="preserve">Text files must contain only </w:t>
      </w:r>
      <w:del w:id="2944" w:author="Gert Morlion" w:date="2024-08-26T11:46:00Z">
        <w:r w:rsidRPr="00D22CCD" w:rsidDel="00F47D69">
          <w:delText xml:space="preserve">general </w:delText>
        </w:r>
      </w:del>
      <w:ins w:id="2945"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946"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947"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948"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rsidDel="004D76DF" w14:paraId="7CAAEB7C" w14:textId="61C08EA4" w:rsidTr="3CCBF2F9">
        <w:trPr>
          <w:trHeight w:val="204"/>
          <w:jc w:val="center"/>
          <w:del w:id="2949" w:author="Birklhuber Bernd" w:date="2025-10-10T11:22:00Z"/>
        </w:trPr>
        <w:tc>
          <w:tcPr>
            <w:tcW w:w="1493" w:type="dxa"/>
          </w:tcPr>
          <w:p w14:paraId="53C2CCC6" w14:textId="38A3441A" w:rsidR="00453023" w:rsidRPr="00D22CCD" w:rsidDel="004D76DF" w:rsidRDefault="00453023">
            <w:pPr>
              <w:pStyle w:val="StandardWeb"/>
              <w:spacing w:before="0" w:beforeAutospacing="0" w:after="0" w:afterAutospacing="0"/>
              <w:jc w:val="both"/>
              <w:rPr>
                <w:del w:id="2950" w:author="Birklhuber Bernd" w:date="2025-10-10T11:22:00Z"/>
                <w:rFonts w:ascii="Arial" w:hAnsi="Arial" w:cs="Arial"/>
                <w:b/>
                <w:sz w:val="18"/>
                <w:szCs w:val="18"/>
              </w:rPr>
            </w:pPr>
            <w:commentRangeStart w:id="2951"/>
          </w:p>
        </w:tc>
        <w:tc>
          <w:tcPr>
            <w:tcW w:w="1299" w:type="dxa"/>
          </w:tcPr>
          <w:p w14:paraId="7336AA15" w14:textId="6A786EDC" w:rsidR="00453023" w:rsidRPr="00D22CCD" w:rsidDel="004D76DF" w:rsidRDefault="007260E2">
            <w:pPr>
              <w:pStyle w:val="StandardWeb"/>
              <w:spacing w:before="0" w:beforeAutospacing="0" w:after="0" w:afterAutospacing="0"/>
              <w:jc w:val="both"/>
              <w:rPr>
                <w:del w:id="2952" w:author="Birklhuber Bernd" w:date="2025-10-10T11:22:00Z"/>
                <w:rFonts w:ascii="Arial" w:hAnsi="Arial" w:cs="Arial"/>
                <w:sz w:val="18"/>
                <w:szCs w:val="18"/>
              </w:rPr>
            </w:pPr>
            <w:del w:id="2953" w:author="Birklhuber Bernd" w:date="2025-10-10T11:22:00Z">
              <w:r w:rsidRPr="00D22CCD" w:rsidDel="004D76DF">
                <w:rPr>
                  <w:rFonts w:ascii="Arial" w:hAnsi="Arial" w:cs="Arial"/>
                  <w:sz w:val="18"/>
                  <w:szCs w:val="18"/>
                </w:rPr>
                <w:delText>HTM</w:delText>
              </w:r>
            </w:del>
          </w:p>
        </w:tc>
        <w:tc>
          <w:tcPr>
            <w:tcW w:w="5310" w:type="dxa"/>
          </w:tcPr>
          <w:p w14:paraId="1327E5E3" w14:textId="2941F0D3" w:rsidR="00453023" w:rsidRPr="00D22CCD" w:rsidDel="004D76DF" w:rsidRDefault="007260E2">
            <w:pPr>
              <w:pStyle w:val="StandardWeb"/>
              <w:spacing w:before="0" w:beforeAutospacing="0" w:after="0" w:afterAutospacing="0"/>
              <w:jc w:val="both"/>
              <w:rPr>
                <w:del w:id="2954" w:author="Birklhuber Bernd" w:date="2025-10-10T11:22:00Z"/>
                <w:rFonts w:ascii="Arial" w:hAnsi="Arial" w:cs="Arial"/>
                <w:sz w:val="18"/>
                <w:szCs w:val="18"/>
              </w:rPr>
            </w:pPr>
            <w:del w:id="2955" w:author="Birklhuber Bernd" w:date="2025-10-10T11:22:00Z">
              <w:r w:rsidRPr="00D22CCD" w:rsidDel="004D76DF">
                <w:rPr>
                  <w:rFonts w:ascii="Arial" w:hAnsi="Arial" w:cs="Arial"/>
                  <w:sz w:val="18"/>
                  <w:szCs w:val="18"/>
                </w:rPr>
                <w:delText xml:space="preserve">HTML files must only include inline or embedded Cascading Style Sheet (CSS) information and must not embed Javascript or other dynamic content </w:delText>
              </w:r>
              <w:r w:rsidRPr="00E27500" w:rsidDel="004D76DF">
                <w:rPr>
                  <w:rFonts w:ascii="Arial" w:eastAsia="MS Mincho" w:hAnsi="Arial" w:cs="Arial" w:hint="eastAsia"/>
                  <w:sz w:val="18"/>
                  <w:szCs w:val="18"/>
                  <w:lang w:eastAsia="ja-JP"/>
                </w:rPr>
                <w:delText>for example,</w:delText>
              </w:r>
              <w:r w:rsidRPr="00D22CCD" w:rsidDel="004D76DF">
                <w:rPr>
                  <w:rFonts w:ascii="Arial" w:hAnsi="Arial" w:cs="Arial"/>
                  <w:sz w:val="18"/>
                  <w:szCs w:val="18"/>
                </w:rPr>
                <w:delText xml:space="preserve"> DHTML, Flash etc.</w:delText>
              </w:r>
              <w:commentRangeEnd w:id="2951"/>
              <w:r w:rsidR="00620D0A" w:rsidDel="004D76DF">
                <w:rPr>
                  <w:rStyle w:val="Kommentarzeichen"/>
                  <w:rFonts w:ascii="Arial" w:eastAsia="MS Mincho" w:hAnsi="Arial"/>
                  <w:szCs w:val="20"/>
                  <w:lang w:eastAsia="ja-JP"/>
                </w:rPr>
                <w:commentReference w:id="2951"/>
              </w:r>
            </w:del>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956"/>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956"/>
            <w:r w:rsidR="00620D0A">
              <w:rPr>
                <w:rStyle w:val="Kommentarzeichen"/>
                <w:rFonts w:ascii="Arial" w:eastAsia="MS Mincho" w:hAnsi="Arial"/>
                <w:szCs w:val="20"/>
                <w:lang w:eastAsia="ja-JP"/>
              </w:rPr>
              <w:commentReference w:id="2956"/>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957" w:author="Gert Morlion" w:date="2024-08-26T11:48:00Z"/>
          <w:rFonts w:cs="Arial"/>
          <w:i/>
          <w:iCs/>
          <w:color w:val="FF0000"/>
          <w:sz w:val="18"/>
          <w:szCs w:val="18"/>
        </w:rPr>
      </w:pPr>
      <w:del w:id="2958"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fldChar w:fldCharType="begin"/>
        </w:r>
        <w:r w:rsidRPr="00D22CCD" w:rsidDel="00421749">
          <w:rPr>
            <w:i/>
            <w:sz w:val="18"/>
            <w:szCs w:val="18"/>
          </w:rPr>
          <w:delInstrText xml:space="preserve"> SEQ Table \* ARABIC </w:delInstrText>
        </w:r>
        <w:r w:rsidRPr="00D22CCD" w:rsidDel="00421749">
          <w:rPr>
            <w:i/>
            <w:sz w:val="18"/>
            <w:szCs w:val="18"/>
          </w:rPr>
          <w:fldChar w:fldCharType="separate"/>
        </w:r>
        <w:r w:rsidRPr="00D22CCD" w:rsidDel="00421749">
          <w:rPr>
            <w:i/>
            <w:iCs/>
            <w:noProof/>
            <w:sz w:val="18"/>
            <w:szCs w:val="18"/>
          </w:rPr>
          <w:delText>3</w:delText>
        </w:r>
        <w:r w:rsidRPr="00D22CCD" w:rsidDel="00421749">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959" w:author="Gert Morlion" w:date="2024-08-26T11:48:00Z"/>
        </w:rPr>
      </w:pPr>
      <w:bookmarkStart w:id="2960" w:name="_Toc170072430"/>
      <w:bookmarkStart w:id="2961" w:name="_Toc211003315"/>
      <w:ins w:id="2962" w:author="Gert Morlion" w:date="2024-08-26T11:48:00Z">
        <w:r>
          <w:t>System support files</w:t>
        </w:r>
        <w:bookmarkEnd w:id="2960"/>
        <w:bookmarkEnd w:id="2961"/>
      </w:ins>
    </w:p>
    <w:p w14:paraId="3499130E" w14:textId="5FE7B2B0" w:rsidR="00C75407" w:rsidRPr="00391875" w:rsidRDefault="00C75407" w:rsidP="00C75407">
      <w:pPr>
        <w:spacing w:after="120" w:line="240" w:lineRule="auto"/>
        <w:rPr>
          <w:ins w:id="2963" w:author="Gert Morlion" w:date="2024-08-26T11:48:00Z"/>
        </w:rPr>
      </w:pPr>
      <w:ins w:id="2964" w:author="Gert Morlion" w:date="2024-08-26T11:48:00Z">
        <w:r w:rsidRPr="00391875">
          <w:t>System support files used with the S-</w:t>
        </w:r>
        <w:r>
          <w:t>4</w:t>
        </w:r>
        <w:r w:rsidRPr="00391875">
          <w:t xml:space="preserve">01 </w:t>
        </w:r>
      </w:ins>
      <w:ins w:id="2965" w:author="Birklhuber Bernd" w:date="2024-10-13T16:22:00Z">
        <w:r w:rsidR="00C61B4F">
          <w:t>I</w:t>
        </w:r>
      </w:ins>
      <w:ins w:id="2966" w:author="Gert Morlion" w:date="2024-08-26T11:48:00Z">
        <w:r w:rsidRPr="00391875">
          <w:t>ENC Product Specification follow the general S-100 Framework principles without any specific S-</w:t>
        </w:r>
        <w:r>
          <w:t>4</w:t>
        </w:r>
        <w:r w:rsidRPr="00391875">
          <w:t xml:space="preserve">01 </w:t>
        </w:r>
      </w:ins>
      <w:ins w:id="2967" w:author="Birklhuber Bernd" w:date="2024-10-13T16:22:00Z">
        <w:r w:rsidR="00C61B4F">
          <w:t>I</w:t>
        </w:r>
      </w:ins>
      <w:ins w:id="2968"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969" w:name="_Toc225648345"/>
      <w:bookmarkStart w:id="2970" w:name="_Toc225065202"/>
      <w:bookmarkStart w:id="2971" w:name="_Toc226430998"/>
      <w:bookmarkStart w:id="2972" w:name="_Toc211003316"/>
      <w:ins w:id="2973" w:author="Gert Morlion" w:date="2024-08-26T11:48:00Z">
        <w:r>
          <w:t xml:space="preserve">IENC </w:t>
        </w:r>
      </w:ins>
      <w:del w:id="2974" w:author="Gert Morlion" w:date="2024-08-26T11:48:00Z">
        <w:r w:rsidR="007260E2" w:rsidRPr="00D22CCD" w:rsidDel="00C75407">
          <w:delText>S</w:delText>
        </w:r>
      </w:del>
      <w:ins w:id="2975" w:author="Gert Morlion" w:date="2024-08-26T11:48:00Z">
        <w:r>
          <w:t>s</w:t>
        </w:r>
      </w:ins>
      <w:r w:rsidR="007260E2" w:rsidRPr="00D22CCD">
        <w:t xml:space="preserve">upport </w:t>
      </w:r>
      <w:ins w:id="2976" w:author="Gert Morlion" w:date="2024-08-26T11:48:00Z">
        <w:r w:rsidR="00F2101B">
          <w:t>f</w:t>
        </w:r>
      </w:ins>
      <w:del w:id="2977" w:author="Gert Morlion" w:date="2024-08-26T11:48:00Z">
        <w:r w:rsidR="007260E2" w:rsidRPr="00D22CCD" w:rsidDel="00F2101B">
          <w:delText>F</w:delText>
        </w:r>
      </w:del>
      <w:r w:rsidR="007260E2" w:rsidRPr="00D22CCD">
        <w:t xml:space="preserve">ile </w:t>
      </w:r>
      <w:ins w:id="2978" w:author="Gert Morlion" w:date="2024-08-26T11:48:00Z">
        <w:r w:rsidR="00F2101B">
          <w:t>n</w:t>
        </w:r>
      </w:ins>
      <w:del w:id="2979" w:author="Gert Morlion" w:date="2024-08-26T11:48:00Z">
        <w:r w:rsidR="007260E2" w:rsidRPr="00D22CCD" w:rsidDel="00F2101B">
          <w:delText>N</w:delText>
        </w:r>
      </w:del>
      <w:r w:rsidR="007260E2" w:rsidRPr="00D22CCD">
        <w:t>aming</w:t>
      </w:r>
      <w:bookmarkEnd w:id="2969"/>
      <w:bookmarkEnd w:id="2970"/>
      <w:bookmarkEnd w:id="2971"/>
      <w:bookmarkEnd w:id="2972"/>
    </w:p>
    <w:p w14:paraId="624294E9" w14:textId="5531CA28" w:rsidR="00453023" w:rsidRPr="00D22CCD" w:rsidRDefault="007260E2">
      <w:r w:rsidRPr="00D22CCD">
        <w:t xml:space="preserve">All </w:t>
      </w:r>
      <w:ins w:id="2980"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981"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982"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983"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984"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2985"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986"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987"/>
      <w:r w:rsidRPr="00D22CCD">
        <w:rPr>
          <w:rFonts w:cs="Arial"/>
          <w:color w:val="000000"/>
          <w:lang w:val="en-US" w:eastAsia="de-AT"/>
        </w:rPr>
        <w:lastRenderedPageBreak/>
        <w:t>EU</w:t>
      </w:r>
      <w:ins w:id="2988"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989" w:author="Gert Morlion" w:date="2024-11-21T09:55:00Z">
        <w:r w:rsidR="00763C47">
          <w:rPr>
            <w:rFonts w:cs="Arial"/>
            <w:color w:val="000000"/>
            <w:lang w:val="en-US" w:eastAsia="de-AT"/>
          </w:rPr>
          <w:t xml:space="preserve">or </w:t>
        </w:r>
        <w:del w:id="2990" w:author="Birklhuber Bernd" w:date="2025-03-07T13:26:00Z">
          <w:r w:rsidR="00763C47" w:rsidDel="00620D0A">
            <w:rPr>
              <w:rFonts w:cs="Arial"/>
              <w:color w:val="000000"/>
              <w:lang w:val="en-US" w:eastAsia="de-AT"/>
            </w:rPr>
            <w:delText>MRN</w:delText>
          </w:r>
        </w:del>
      </w:ins>
      <w:ins w:id="2991" w:author="Birklhuber Bernd" w:date="2025-03-07T13:26:00Z">
        <w:r w:rsidR="00620D0A">
          <w:rPr>
            <w:rFonts w:cs="Arial"/>
            <w:color w:val="000000"/>
            <w:lang w:val="en-US" w:eastAsia="de-AT"/>
          </w:rPr>
          <w:t>a UUID</w:t>
        </w:r>
      </w:ins>
      <w:ins w:id="2992"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987"/>
      <w:r w:rsidR="00C61B4F">
        <w:rPr>
          <w:rStyle w:val="Kommentarzeichen"/>
        </w:rPr>
        <w:commentReference w:id="2987"/>
      </w:r>
    </w:p>
    <w:p w14:paraId="2E67BFF4" w14:textId="77777777" w:rsidR="002C1384" w:rsidRPr="00D22CCD" w:rsidRDefault="002C1384" w:rsidP="002C1384">
      <w:pPr>
        <w:autoSpaceDE w:val="0"/>
        <w:autoSpaceDN w:val="0"/>
        <w:adjustRightInd w:val="0"/>
        <w:spacing w:after="0" w:line="240" w:lineRule="auto"/>
      </w:pPr>
    </w:p>
    <w:p w14:paraId="5D3BD0B3" w14:textId="6C385456"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2993" w:author="Gert Morlion" w:date="2024-08-26T11:50:00Z">
        <w:r w:rsidR="00F0446C">
          <w:rPr>
            <w:lang w:eastAsia="en-US"/>
          </w:rPr>
          <w:t xml:space="preserve">IENC </w:t>
        </w:r>
      </w:ins>
      <w:r w:rsidRPr="00D22CCD">
        <w:rPr>
          <w:lang w:eastAsia="en-US"/>
        </w:rPr>
        <w:t xml:space="preserve">support file extension. (TXT, </w:t>
      </w:r>
      <w:commentRangeStart w:id="2994"/>
      <w:del w:id="2995" w:author="Birklhuber Bernd" w:date="2025-10-10T11:23:00Z">
        <w:r w:rsidRPr="00D22CCD" w:rsidDel="004D76DF">
          <w:rPr>
            <w:lang w:eastAsia="en-US"/>
          </w:rPr>
          <w:delText xml:space="preserve">HTM, </w:delText>
        </w:r>
      </w:del>
      <w:r w:rsidRPr="00D22CCD">
        <w:rPr>
          <w:lang w:eastAsia="en-US"/>
        </w:rPr>
        <w:t xml:space="preserve">XML </w:t>
      </w:r>
      <w:commentRangeEnd w:id="2994"/>
      <w:r w:rsidR="00620D0A">
        <w:rPr>
          <w:rStyle w:val="Kommentarzeichen"/>
        </w:rPr>
        <w:commentReference w:id="2994"/>
      </w:r>
      <w:r w:rsidRPr="00D22CCD">
        <w:rPr>
          <w:lang w:eastAsia="en-US"/>
        </w:rPr>
        <w:t>or TIF</w:t>
      </w:r>
      <w:ins w:id="2996" w:author="Birklhuber Bernd" w:date="2025-03-07T13:27:00Z">
        <w:r w:rsidR="00620D0A">
          <w:rPr>
            <w:lang w:eastAsia="en-US"/>
          </w:rPr>
          <w:t xml:space="preserve"> or JPG</w:t>
        </w:r>
      </w:ins>
      <w:r w:rsidRPr="00D22CCD">
        <w:rPr>
          <w:lang w:eastAsia="en-US"/>
        </w:rPr>
        <w:t>).</w:t>
      </w:r>
      <w:bookmarkEnd w:id="2983"/>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997" w:name="_Toc211003317"/>
      <w:r w:rsidRPr="00D22CCD">
        <w:rPr>
          <w:lang w:eastAsia="en-US"/>
        </w:rPr>
        <w:t xml:space="preserve">Support </w:t>
      </w:r>
      <w:ins w:id="2998" w:author="Gert Morlion" w:date="2024-08-26T11:50:00Z">
        <w:r w:rsidR="00F0446C">
          <w:rPr>
            <w:lang w:eastAsia="en-US"/>
          </w:rPr>
          <w:t>f</w:t>
        </w:r>
      </w:ins>
      <w:del w:id="2999" w:author="Gert Morlion" w:date="2024-08-26T11:50:00Z">
        <w:r w:rsidRPr="00D22CCD" w:rsidDel="00F0446C">
          <w:rPr>
            <w:lang w:eastAsia="en-US"/>
          </w:rPr>
          <w:delText>F</w:delText>
        </w:r>
      </w:del>
      <w:r w:rsidRPr="00D22CCD">
        <w:rPr>
          <w:lang w:eastAsia="en-US"/>
        </w:rPr>
        <w:t xml:space="preserve">ile </w:t>
      </w:r>
      <w:ins w:id="3000" w:author="Gert Morlion" w:date="2024-08-26T11:50:00Z">
        <w:r w:rsidR="00F0446C">
          <w:rPr>
            <w:lang w:eastAsia="en-US"/>
          </w:rPr>
          <w:t>m</w:t>
        </w:r>
      </w:ins>
      <w:del w:id="3001" w:author="Gert Morlion" w:date="2024-08-26T11:50:00Z">
        <w:r w:rsidRPr="00D22CCD" w:rsidDel="00F0446C">
          <w:rPr>
            <w:lang w:eastAsia="en-US"/>
          </w:rPr>
          <w:delText>M</w:delText>
        </w:r>
      </w:del>
      <w:r w:rsidRPr="00D22CCD">
        <w:rPr>
          <w:lang w:eastAsia="en-US"/>
        </w:rPr>
        <w:t>anagement</w:t>
      </w:r>
      <w:bookmarkEnd w:id="2997"/>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3002" w:author="Gert Morlion" w:date="2024-08-26T11:50:00Z">
        <w:r w:rsidR="00721308">
          <w:rPr>
            <w:rFonts w:cs="Arial"/>
            <w:lang w:eastAsia="en-US"/>
          </w:rPr>
          <w:t>P</w:t>
        </w:r>
      </w:ins>
      <w:del w:id="3003"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3004" w:author="Gert Morlion" w:date="2024-08-26T11:52:00Z"/>
          <w:rFonts w:cs="Arial"/>
          <w:lang w:val="en-US" w:eastAsia="en-US"/>
        </w:rPr>
      </w:pPr>
      <w:r w:rsidRPr="00D22CCD">
        <w:rPr>
          <w:rFonts w:cs="Arial"/>
          <w:lang w:eastAsia="en-US"/>
        </w:rPr>
        <w:t xml:space="preserve">The </w:t>
      </w:r>
      <w:del w:id="3005"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del w:id="3006" w:author="Gert Morlion" w:date="2024-08-26T11:51:00Z">
        <w:r w:rsidRPr="00D22CCD" w:rsidDel="00150645">
          <w:rPr>
            <w:rFonts w:cs="Arial"/>
            <w:lang w:eastAsia="en-US"/>
          </w:rPr>
          <w:delText>purpose</w:delText>
        </w:r>
      </w:del>
      <w:ins w:id="3007" w:author="Gert Morlion" w:date="2024-08-26T11:51:00Z">
        <w:r w:rsidR="00150645">
          <w:rPr>
            <w:rFonts w:cs="Arial"/>
            <w:lang w:eastAsia="en-US"/>
          </w:rPr>
          <w:t>revisionStatus</w:t>
        </w:r>
      </w:ins>
      <w:r w:rsidRPr="00D22CCD">
        <w:rPr>
          <w:rFonts w:cs="Arial"/>
          <w:lang w:eastAsia="en-US"/>
        </w:rPr>
        <w:t xml:space="preserve">” field of the </w:t>
      </w:r>
      <w:ins w:id="3008" w:author="Gert Morlion" w:date="2024-08-26T11:51:00Z">
        <w:r w:rsidR="00433A80">
          <w:rPr>
            <w:rFonts w:cs="Arial"/>
            <w:lang w:eastAsia="en-US"/>
          </w:rPr>
          <w:t xml:space="preserve">support file </w:t>
        </w:r>
      </w:ins>
      <w:r w:rsidRPr="00D22CCD">
        <w:rPr>
          <w:rFonts w:cs="Arial"/>
          <w:lang w:eastAsia="en-US"/>
        </w:rPr>
        <w:t>discovery metadata</w:t>
      </w:r>
      <w:del w:id="3009"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3010" w:author="Gert Morlion" w:date="2024-08-26T11:52:00Z">
        <w:r w:rsidR="00212271" w:rsidRPr="00D22CCD" w:rsidDel="007A0CBC">
          <w:rPr>
            <w:rFonts w:cs="Arial"/>
            <w:lang w:val="en-US" w:eastAsia="en-US"/>
          </w:rPr>
          <w:delText>ypes:</w:delText>
        </w:r>
      </w:del>
      <w:ins w:id="3011"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3012" w:author="Gert Morlion" w:date="2024-08-26T11:52:00Z">
        <w:r w:rsidR="00212271" w:rsidRPr="00D22CCD" w:rsidDel="00770D7D">
          <w:rPr>
            <w:rFonts w:cs="Arial"/>
            <w:lang w:val="en-US" w:eastAsia="en-US"/>
          </w:rPr>
          <w:delText>and</w:delText>
        </w:r>
      </w:del>
      <w:ins w:id="3013" w:author="Gert Morlion" w:date="2024-08-26T11:52:00Z">
        <w:r w:rsidR="00770D7D">
          <w:rPr>
            <w:rFonts w:cs="Arial"/>
            <w:lang w:val="en-US" w:eastAsia="en-US"/>
          </w:rPr>
          <w:t>or</w:t>
        </w:r>
      </w:ins>
      <w:r w:rsidR="00212271" w:rsidRPr="00D22CCD">
        <w:rPr>
          <w:rFonts w:cs="Arial"/>
          <w:lang w:val="en-US" w:eastAsia="en-US"/>
        </w:rPr>
        <w:t xml:space="preserve"> deletion</w:t>
      </w:r>
      <w:del w:id="3014"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3015"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3016" w:author="Gert Morlion" w:date="2024-08-26T11:52:00Z"/>
          <w:rFonts w:cs="Arial"/>
          <w:lang w:eastAsia="en-US"/>
        </w:rPr>
      </w:pPr>
      <w:ins w:id="3017"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3018" w:author="Gert Morlion" w:date="2024-08-26T11:53:00Z">
        <w:r w:rsidR="006F3C54">
          <w:rPr>
            <w:rFonts w:cs="Arial"/>
            <w:lang w:eastAsia="en-US"/>
          </w:rPr>
          <w:t xml:space="preserve">or “cancellation” </w:t>
        </w:r>
      </w:ins>
      <w:r w:rsidRPr="00D22CCD">
        <w:rPr>
          <w:rFonts w:cs="Arial"/>
          <w:lang w:eastAsia="en-US"/>
        </w:rPr>
        <w:t>flag must be removed</w:t>
      </w:r>
      <w:del w:id="3019" w:author="Gert Morlion" w:date="2024-08-26T11:53:00Z">
        <w:r w:rsidRPr="00D22CCD" w:rsidDel="00C32B79">
          <w:rPr>
            <w:rFonts w:cs="Arial"/>
            <w:lang w:eastAsia="en-US"/>
          </w:rPr>
          <w:delText xml:space="preserve"> from the system</w:delText>
        </w:r>
      </w:del>
      <w:ins w:id="3020" w:author="Gert Morlion" w:date="2024-08-26T11:53:00Z">
        <w:r w:rsidR="00C32B79">
          <w:rPr>
            <w:rFonts w:cs="Arial"/>
            <w:lang w:eastAsia="en-US"/>
          </w:rPr>
          <w:t xml:space="preserve"> or archived</w:t>
        </w:r>
      </w:ins>
      <w:r w:rsidRPr="00D22CCD">
        <w:rPr>
          <w:rFonts w:cs="Arial"/>
          <w:lang w:eastAsia="en-US"/>
        </w:rPr>
        <w:t xml:space="preserve">.  </w:t>
      </w:r>
      <w:ins w:id="3021" w:author="Gert Morlion" w:date="2024-08-26T11:53:00Z">
        <w:r w:rsidR="00C32B79">
          <w:rPr>
            <w:rFonts w:cs="Arial"/>
            <w:lang w:eastAsia="en-US"/>
          </w:rPr>
          <w:t>Upon receiving an</w:t>
        </w:r>
      </w:ins>
      <w:del w:id="3022" w:author="Gert Morlion" w:date="2024-08-26T11:53:00Z">
        <w:r w:rsidRPr="00D22CCD" w:rsidDel="00C32B79">
          <w:rPr>
            <w:rFonts w:eastAsia="Times New Roman" w:cs="Arial"/>
            <w:lang w:eastAsia="en-US"/>
          </w:rPr>
          <w:delText>When</w:delText>
        </w:r>
      </w:del>
      <w:ins w:id="3023" w:author="Gert Morlion" w:date="2024-08-26T11:54:00Z">
        <w:r w:rsidR="00F75FAD">
          <w:rPr>
            <w:rFonts w:eastAsia="Times New Roman" w:cs="Arial"/>
            <w:lang w:eastAsia="en-US"/>
          </w:rPr>
          <w:t xml:space="preserve"> IENC support file with the “SupportFileDiscoveryMetaData” field “revisionStatus” populated</w:t>
        </w:r>
        <w:r w:rsidR="00A22995">
          <w:rPr>
            <w:rFonts w:eastAsia="Times New Roman" w:cs="Arial"/>
            <w:lang w:eastAsia="en-US"/>
          </w:rPr>
          <w:t xml:space="preserve"> as “deletion” is re</w:t>
        </w:r>
      </w:ins>
      <w:ins w:id="3024" w:author="Gert Morlion" w:date="2024-08-26T11:55:00Z">
        <w:r w:rsidR="00A22995">
          <w:rPr>
            <w:rFonts w:eastAsia="Times New Roman" w:cs="Arial"/>
            <w:lang w:eastAsia="en-US"/>
          </w:rPr>
          <w:t>ceived</w:t>
        </w:r>
      </w:ins>
      <w:del w:id="3025"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3026"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3027"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3028"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3029"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3030"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3031" w:author="Gert Morlion" w:date="2024-08-26T11:56:00Z">
        <w:r w:rsidRPr="00D22CCD" w:rsidDel="00AA0AF6">
          <w:rPr>
            <w:rFonts w:eastAsia="Times New Roman" w:cs="Arial"/>
            <w:lang w:eastAsia="en-US"/>
          </w:rPr>
          <w:delText>before that file is</w:delText>
        </w:r>
      </w:del>
      <w:ins w:id="3032" w:author="Gert Morlion" w:date="2024-08-26T11:56:00Z">
        <w:r w:rsidR="00AA0AF6">
          <w:rPr>
            <w:rFonts w:eastAsia="Times New Roman" w:cs="Arial"/>
            <w:lang w:eastAsia="en-US"/>
          </w:rPr>
          <w:t>prior deleting or archiving the file</w:t>
        </w:r>
      </w:ins>
      <w:del w:id="3033"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3034" w:author="Gert Morlion" w:date="2024-08-26T11:56:00Z"/>
          <w:rFonts w:eastAsia="Times New Roman" w:cs="Arial"/>
          <w:lang w:eastAsia="en-US"/>
        </w:rPr>
      </w:pPr>
      <w:del w:id="3035"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3036" w:author="Gert Morlion" w:date="2024-08-26T12:45:00Z">
        <w:r w:rsidR="000E6F41">
          <w:rPr>
            <w:rFonts w:cs="Arial"/>
            <w:lang w:eastAsia="en-US"/>
          </w:rPr>
          <w:t>, with the exception of Catalogue files,</w:t>
        </w:r>
        <w:r w:rsidR="000E6F41" w:rsidRPr="00EC74DC">
          <w:rPr>
            <w:rFonts w:cs="Arial"/>
            <w:lang w:eastAsia="en-US"/>
          </w:rPr>
          <w:t xml:space="preserve"> </w:t>
        </w:r>
        <w:r w:rsidR="000E6F41">
          <w:rPr>
            <w:rFonts w:cs="Arial"/>
            <w:lang w:eastAsia="en-US"/>
          </w:rPr>
          <w:t xml:space="preserve">must </w:t>
        </w:r>
      </w:ins>
      <w:del w:id="3037"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3038" w:author="Gert Morlion" w:date="2024-08-26T12:45:00Z">
        <w:r w:rsidR="000745F6">
          <w:rPr>
            <w:rFonts w:cs="Arial"/>
            <w:lang w:eastAsia="en-US"/>
          </w:rPr>
          <w:t>E</w:t>
        </w:r>
      </w:ins>
      <w:del w:id="3039" w:author="Gert Morlion" w:date="2024-08-26T12:45:00Z">
        <w:r w:rsidRPr="00D22CCD" w:rsidDel="000745F6">
          <w:rPr>
            <w:rFonts w:cs="Arial"/>
            <w:lang w:eastAsia="en-US"/>
          </w:rPr>
          <w:delText>e</w:delText>
        </w:r>
      </w:del>
      <w:r w:rsidRPr="00D22CCD">
        <w:rPr>
          <w:rFonts w:cs="Arial"/>
          <w:lang w:eastAsia="en-US"/>
        </w:rPr>
        <w:t xml:space="preserve">xchange </w:t>
      </w:r>
      <w:ins w:id="3040" w:author="Gert Morlion" w:date="2024-08-26T12:45:00Z">
        <w:r w:rsidR="000745F6">
          <w:rPr>
            <w:rFonts w:cs="Arial"/>
            <w:lang w:eastAsia="en-US"/>
          </w:rPr>
          <w:t>S</w:t>
        </w:r>
      </w:ins>
      <w:del w:id="3041" w:author="Gert Morlion" w:date="2024-08-26T12:45:00Z">
        <w:r w:rsidRPr="00D22CCD" w:rsidDel="000745F6">
          <w:rPr>
            <w:rFonts w:cs="Arial"/>
            <w:lang w:eastAsia="en-US"/>
          </w:rPr>
          <w:delText>s</w:delText>
        </w:r>
      </w:del>
      <w:r w:rsidRPr="00D22CCD">
        <w:rPr>
          <w:rFonts w:cs="Arial"/>
          <w:lang w:eastAsia="en-US"/>
        </w:rPr>
        <w:t>et</w:t>
      </w:r>
      <w:ins w:id="3042" w:author="Gert Morlion" w:date="2024-08-26T12:45:00Z">
        <w:r w:rsidR="00D5085B">
          <w:rPr>
            <w:rFonts w:cs="Arial"/>
            <w:lang w:eastAsia="en-US"/>
          </w:rPr>
          <w:t xml:space="preserve"> named SUPPORT_FILES</w:t>
        </w:r>
      </w:ins>
      <w:del w:id="3043" w:author="Gert Morlion" w:date="2024-08-26T12:45:00Z">
        <w:r w:rsidR="00212271" w:rsidRPr="00D22CCD" w:rsidDel="00D5085B">
          <w:rPr>
            <w:rFonts w:cs="Arial"/>
            <w:lang w:eastAsia="en-US"/>
          </w:rPr>
          <w:delText>,</w:delText>
        </w:r>
      </w:del>
      <w:del w:id="3044"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3045"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3046"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3047"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3048"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3049"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3050"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3051" w:author="Gert Morlion" w:date="2024-08-26T12:50:00Z"/>
          <w:rFonts w:cs="Arial"/>
          <w:lang w:val="en-US" w:eastAsia="en-US"/>
        </w:rPr>
      </w:pPr>
      <w:r w:rsidRPr="00D22CCD">
        <w:rPr>
          <w:rFonts w:cs="Arial"/>
          <w:lang w:val="en-US" w:eastAsia="en-US"/>
        </w:rPr>
        <w:t xml:space="preserve">If a </w:t>
      </w:r>
      <w:ins w:id="3052" w:author="Gert Morlion" w:date="2024-08-26T12:47:00Z">
        <w:r w:rsidR="00936DB3">
          <w:rPr>
            <w:rFonts w:cs="Arial"/>
            <w:lang w:val="en-US" w:eastAsia="en-US"/>
          </w:rPr>
          <w:t>N</w:t>
        </w:r>
      </w:ins>
      <w:del w:id="3053" w:author="Gert Morlion" w:date="2024-08-26T12:47:00Z">
        <w:r w:rsidRPr="00D22CCD" w:rsidDel="00936DB3">
          <w:rPr>
            <w:rFonts w:cs="Arial"/>
            <w:lang w:val="en-US" w:eastAsia="en-US"/>
          </w:rPr>
          <w:delText>n</w:delText>
        </w:r>
      </w:del>
      <w:r w:rsidRPr="00D22CCD">
        <w:rPr>
          <w:rFonts w:cs="Arial"/>
          <w:lang w:val="en-US" w:eastAsia="en-US"/>
        </w:rPr>
        <w:t xml:space="preserve">ew </w:t>
      </w:r>
      <w:ins w:id="3054" w:author="Gert Morlion" w:date="2024-08-26T12:47:00Z">
        <w:r w:rsidR="00936DB3">
          <w:rPr>
            <w:rFonts w:cs="Arial"/>
            <w:lang w:val="en-US" w:eastAsia="en-US"/>
          </w:rPr>
          <w:t>E</w:t>
        </w:r>
      </w:ins>
      <w:del w:id="3055" w:author="Gert Morlion" w:date="2024-08-26T12:47:00Z">
        <w:r w:rsidRPr="00D22CCD" w:rsidDel="00936DB3">
          <w:rPr>
            <w:rFonts w:cs="Arial"/>
            <w:lang w:val="en-US" w:eastAsia="en-US"/>
          </w:rPr>
          <w:delText>e</w:delText>
        </w:r>
      </w:del>
      <w:r w:rsidRPr="00D22CCD">
        <w:rPr>
          <w:rFonts w:cs="Arial"/>
          <w:lang w:val="en-US" w:eastAsia="en-US"/>
        </w:rPr>
        <w:t>dition of a</w:t>
      </w:r>
      <w:ins w:id="3056"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3057"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3058"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3059" w:author="Gert Morlion" w:date="2024-08-26T12:48:00Z">
        <w:r w:rsidRPr="00D22CCD" w:rsidDel="00214B9D">
          <w:rPr>
            <w:rFonts w:cs="Arial"/>
            <w:lang w:val="en-US" w:eastAsia="en-US"/>
          </w:rPr>
          <w:delText>in</w:delText>
        </w:r>
      </w:del>
      <w:ins w:id="3060"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3061"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3062" w:author="Gert Morlion" w:date="2024-08-26T12:48:00Z">
        <w:r w:rsidRPr="00D22CCD" w:rsidDel="00214B9D">
          <w:rPr>
            <w:rFonts w:cs="Arial"/>
            <w:lang w:val="en-US" w:eastAsia="en-US"/>
          </w:rPr>
          <w:delText>old</w:delText>
        </w:r>
      </w:del>
      <w:ins w:id="3063" w:author="Gert Morlion" w:date="2024-08-26T12:48:00Z">
        <w:r w:rsidR="00214B9D">
          <w:rPr>
            <w:rFonts w:cs="Arial"/>
            <w:lang w:val="en-US" w:eastAsia="en-US"/>
          </w:rPr>
          <w:t>original</w:t>
        </w:r>
      </w:ins>
      <w:r w:rsidRPr="00D22CCD">
        <w:rPr>
          <w:rFonts w:cs="Arial"/>
          <w:lang w:val="en-US" w:eastAsia="en-US"/>
        </w:rPr>
        <w:t xml:space="preserve"> file must then be removed </w:t>
      </w:r>
      <w:ins w:id="3064"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3065" w:author="Gert Morlion" w:date="2024-08-26T12:49:00Z">
        <w:r w:rsidR="00C00FF3">
          <w:rPr>
            <w:rFonts w:cs="Arial"/>
            <w:lang w:val="en-US" w:eastAsia="en-US"/>
          </w:rPr>
          <w:t xml:space="preserve">IENC </w:t>
        </w:r>
      </w:ins>
      <w:r w:rsidRPr="00D22CCD">
        <w:rPr>
          <w:rFonts w:cs="Arial"/>
          <w:lang w:val="en-US" w:eastAsia="en-US"/>
        </w:rPr>
        <w:t>support file</w:t>
      </w:r>
      <w:ins w:id="3066"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3067" w:author="Gert Morlion" w:date="2024-08-26T12:49:00Z">
        <w:r w:rsidRPr="00D22CCD" w:rsidDel="00C00FF3">
          <w:rPr>
            <w:rFonts w:cs="Arial"/>
            <w:lang w:val="en-US" w:eastAsia="en-US"/>
          </w:rPr>
          <w:delText>old</w:delText>
        </w:r>
      </w:del>
      <w:ins w:id="3068"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3069" w:author="Gert Morlion" w:date="2024-08-26T12:50:00Z"/>
          <w:rFonts w:cs="Arial"/>
          <w:lang w:eastAsia="en-US"/>
        </w:rPr>
      </w:pPr>
      <w:ins w:id="3070" w:author="Gert Morlion" w:date="2024-08-26T12:50:00Z">
        <w:r>
          <w:rPr>
            <w:rFonts w:cs="Arial"/>
            <w:lang w:val="en-US" w:eastAsia="en-US"/>
          </w:rPr>
          <w:t>In all cases, the ENC update(s) and the associated new or updated IENC support file(s) must be included in the same Exchange Set. If the original IENC support file’s supportFileDiscoveryMetadata “supportedResource”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3071"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3072"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3073"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6B5017" w:rsidP="00212271">
      <w:pPr>
        <w:spacing w:after="0" w:line="240" w:lineRule="auto"/>
        <w:jc w:val="center"/>
        <w:rPr>
          <w:ins w:id="3074" w:author="Gert Morlion" w:date="2024-11-21T09:36:00Z"/>
          <w:rFonts w:ascii="Calibri" w:eastAsia="Calibri" w:hAnsi="Calibri"/>
          <w:noProof/>
          <w:sz w:val="22"/>
          <w:szCs w:val="22"/>
          <w:lang w:val="en-US" w:eastAsia="ko-KR"/>
        </w:rPr>
      </w:pPr>
      <w:del w:id="3075" w:author="Gert Morlion" w:date="2024-11-21T09:38:00Z">
        <w:r>
          <w:rPr>
            <w:rFonts w:ascii="Calibri" w:eastAsia="Calibri" w:hAnsi="Calibri"/>
            <w:noProof/>
            <w:sz w:val="22"/>
            <w:szCs w:val="22"/>
            <w:lang w:val="en-US" w:eastAsia="ko-KR"/>
          </w:rPr>
          <w:lastRenderedPageBreak/>
          <w:pict w14:anchorId="2C4B7FDC">
            <v:shape id="_x0000_i1055" type="#_x0000_t75" alt="" style="width:312pt;height:209.25pt;visibility:visible;mso-width-percent:0;mso-height-percent:0;mso-width-percent:0;mso-height-percent:0">
              <v:imagedata r:id="rId53" o:title=""/>
            </v:shape>
          </w:pict>
        </w:r>
      </w:del>
      <w:commentRangeStart w:id="3076"/>
      <w:commentRangeEnd w:id="3076"/>
      <w:r w:rsidR="00165856">
        <w:rPr>
          <w:rStyle w:val="Kommentarzeichen"/>
        </w:rPr>
        <w:commentReference w:id="3076"/>
      </w:r>
    </w:p>
    <w:p w14:paraId="636ED75F" w14:textId="3AE397A9" w:rsidR="00DA7D04" w:rsidRPr="00D22CCD" w:rsidRDefault="006B5017" w:rsidP="00212271">
      <w:pPr>
        <w:spacing w:after="0" w:line="240" w:lineRule="auto"/>
        <w:jc w:val="center"/>
        <w:rPr>
          <w:rFonts w:ascii="Calibri" w:eastAsia="Calibri" w:hAnsi="Calibri"/>
          <w:sz w:val="22"/>
          <w:szCs w:val="22"/>
          <w:lang w:eastAsia="en-US"/>
        </w:rPr>
      </w:pPr>
      <w:ins w:id="3077" w:author="Gert Morlion" w:date="2024-11-21T09:38:00Z">
        <w:r>
          <w:rPr>
            <w:rFonts w:ascii="Calibri" w:eastAsia="Calibri" w:hAnsi="Calibri"/>
            <w:noProof/>
            <w:sz w:val="22"/>
            <w:szCs w:val="22"/>
            <w:lang w:val="en-US" w:eastAsia="ko-KR"/>
          </w:rPr>
          <w:pict w14:anchorId="16B41094">
            <v:shape id="_x0000_i1056" type="#_x0000_t75" style="width:314.25pt;height:211.5pt">
              <v:imagedata r:id="rId54"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3078" w:author="Gert Morlion" w:date="2024-08-26T12:51:00Z">
        <w:r w:rsidRPr="00D22CCD" w:rsidDel="00165856">
          <w:rPr>
            <w:i/>
            <w:iCs/>
            <w:sz w:val="18"/>
            <w:szCs w:val="18"/>
          </w:rPr>
          <w:delText xml:space="preserve">19 </w:delText>
        </w:r>
      </w:del>
      <w:ins w:id="3079"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3080"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3081" w:author="Gert Morlion" w:date="2024-08-26T12:51:00Z">
        <w:r>
          <w:rPr>
            <w:rFonts w:eastAsia="Arial" w:cs="Arial"/>
            <w:lang w:val="en-US" w:eastAsia="en-US"/>
          </w:rPr>
          <w:t>N</w:t>
        </w:r>
      </w:ins>
      <w:del w:id="3082"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3083" w:author="Gert Morlion" w:date="2024-08-26T12:51:00Z">
        <w:r>
          <w:rPr>
            <w:rFonts w:eastAsia="Arial" w:cs="Arial"/>
            <w:lang w:val="en-US" w:eastAsia="en-US"/>
          </w:rPr>
          <w:t>E</w:t>
        </w:r>
      </w:ins>
      <w:del w:id="3084"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3085" w:author="Gert Morlion" w:date="2024-08-26T12:51:00Z">
        <w:r>
          <w:rPr>
            <w:rFonts w:eastAsia="Arial" w:cs="Arial"/>
            <w:lang w:val="en-US" w:eastAsia="en-US"/>
          </w:rPr>
          <w:t>IENC s</w:t>
        </w:r>
      </w:ins>
      <w:del w:id="3086"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3087" w:author="Gert Morlion" w:date="2024-08-26T12:52:00Z">
        <w:r w:rsidR="00652854">
          <w:rPr>
            <w:rFonts w:eastAsia="Arial" w:cs="Arial"/>
            <w:lang w:val="en-US" w:eastAsia="en-US"/>
          </w:rPr>
          <w:t>N</w:t>
        </w:r>
      </w:ins>
      <w:del w:id="3088"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3089" w:author="Gert Morlion" w:date="2024-08-26T12:52:00Z">
        <w:r w:rsidR="00652854">
          <w:rPr>
            <w:rFonts w:eastAsia="Arial" w:cs="Arial"/>
            <w:lang w:val="en-US" w:eastAsia="en-US"/>
          </w:rPr>
          <w:t>E</w:t>
        </w:r>
      </w:ins>
      <w:del w:id="3090"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3091" w:author="Gert Morlion" w:date="2024-08-26T12:52:00Z">
        <w:r w:rsidR="00652854">
          <w:rPr>
            <w:rFonts w:eastAsia="Arial" w:cs="Arial"/>
            <w:lang w:val="en-US" w:eastAsia="en-US"/>
          </w:rPr>
          <w:t>IENC s</w:t>
        </w:r>
      </w:ins>
      <w:del w:id="3092"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3093" w:author="Gert Morlion" w:date="2024-08-26T12:52:00Z">
        <w:r w:rsidR="00652854">
          <w:rPr>
            <w:rFonts w:eastAsia="Arial" w:cs="Arial"/>
            <w:lang w:val="en-US" w:eastAsia="en-US"/>
          </w:rPr>
          <w:t>E</w:t>
        </w:r>
      </w:ins>
      <w:del w:id="3094"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3095"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3096"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3097" w:author="Gert Morlion" w:date="2024-08-26T12:52:00Z">
        <w:r w:rsidR="00CA304D">
          <w:rPr>
            <w:rFonts w:eastAsia="Arial" w:cs="Arial"/>
            <w:lang w:val="en-US" w:eastAsia="en-US"/>
          </w:rPr>
          <w:t>no longer</w:t>
        </w:r>
      </w:ins>
      <w:ins w:id="3098"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3099" w:author="Gert Morlion" w:date="2024-08-26T12:53:00Z">
        <w:r w:rsidR="00212271" w:rsidRPr="00D22CCD" w:rsidDel="00CA304D">
          <w:rPr>
            <w:rFonts w:eastAsia="Arial" w:cs="Arial"/>
            <w:lang w:val="en-US" w:eastAsia="en-US"/>
          </w:rPr>
          <w:delText>no</w:delText>
        </w:r>
      </w:del>
      <w:ins w:id="3100"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6B5017" w:rsidP="00212271">
      <w:pPr>
        <w:spacing w:after="0" w:line="240" w:lineRule="auto"/>
        <w:jc w:val="center"/>
        <w:rPr>
          <w:rFonts w:ascii="Calibri" w:eastAsia="Calibri" w:hAnsi="Calibri"/>
          <w:sz w:val="22"/>
          <w:szCs w:val="22"/>
          <w:lang w:eastAsia="en-US"/>
        </w:rPr>
      </w:pPr>
      <w:del w:id="3101" w:author="Gert Morlion" w:date="2024-11-21T09:38:00Z">
        <w:r>
          <w:rPr>
            <w:rFonts w:ascii="Calibri" w:eastAsia="Calibri" w:hAnsi="Calibri"/>
            <w:noProof/>
            <w:sz w:val="22"/>
            <w:szCs w:val="22"/>
            <w:lang w:val="en-US" w:eastAsia="ko-KR"/>
          </w:rPr>
          <w:lastRenderedPageBreak/>
          <w:pict w14:anchorId="6774E4CD">
            <v:shape id="_x0000_i1057" type="#_x0000_t75" alt="" style="width:307.5pt;height:225.75pt;visibility:visible;mso-width-percent:0;mso-height-percent:0;mso-width-percent:0;mso-height-percent:0">
              <v:imagedata r:id="rId55" o:title=""/>
            </v:shape>
          </w:pict>
        </w:r>
        <w:commentRangeStart w:id="3102"/>
        <w:commentRangeEnd w:id="3102"/>
        <w:r w:rsidR="00CA304D" w:rsidDel="00DA7D04">
          <w:rPr>
            <w:rStyle w:val="Kommentarzeichen"/>
          </w:rPr>
          <w:commentReference w:id="3102"/>
        </w:r>
      </w:del>
      <w:ins w:id="3103" w:author="Gert Morlion" w:date="2024-11-21T09:38:00Z">
        <w:r>
          <w:rPr>
            <w:rFonts w:ascii="Calibri" w:eastAsia="Calibri" w:hAnsi="Calibri"/>
            <w:noProof/>
            <w:sz w:val="22"/>
            <w:szCs w:val="22"/>
            <w:lang w:val="en-US" w:eastAsia="ko-KR"/>
          </w:rPr>
          <w:pict w14:anchorId="1A8A40CB">
            <v:shape id="_x0000_i1058" type="#_x0000_t75" style="width:309.75pt;height:220.5pt">
              <v:imagedata r:id="rId56"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3104" w:author="Gert Morlion" w:date="2024-08-26T12:53:00Z">
        <w:r w:rsidR="00CA304D">
          <w:rPr>
            <w:i/>
            <w:iCs/>
            <w:sz w:val="18"/>
            <w:szCs w:val="18"/>
          </w:rPr>
          <w:t>11-2</w:t>
        </w:r>
      </w:ins>
      <w:del w:id="3105" w:author="Gert Morlion" w:date="2024-08-26T12:53:00Z">
        <w:r w:rsidRPr="00D22CCD" w:rsidDel="00CA304D">
          <w:rPr>
            <w:i/>
            <w:iCs/>
            <w:sz w:val="18"/>
            <w:szCs w:val="18"/>
          </w:rPr>
          <w:delText>20</w:delText>
        </w:r>
      </w:del>
      <w:r w:rsidRPr="00D22CCD">
        <w:rPr>
          <w:i/>
          <w:iCs/>
          <w:sz w:val="18"/>
          <w:szCs w:val="18"/>
        </w:rPr>
        <w:t xml:space="preserve"> – Reference to </w:t>
      </w:r>
      <w:ins w:id="3106" w:author="Gert Morlion" w:date="2024-08-26T12:53:00Z">
        <w:r w:rsidR="00CA304D">
          <w:rPr>
            <w:i/>
            <w:iCs/>
            <w:sz w:val="18"/>
            <w:szCs w:val="18"/>
          </w:rPr>
          <w:t>a N</w:t>
        </w:r>
      </w:ins>
      <w:del w:id="3107" w:author="Gert Morlion" w:date="2024-08-26T12:53:00Z">
        <w:r w:rsidRPr="00D22CCD" w:rsidDel="00CA304D">
          <w:rPr>
            <w:i/>
            <w:iCs/>
            <w:sz w:val="18"/>
            <w:szCs w:val="18"/>
          </w:rPr>
          <w:delText>n</w:delText>
        </w:r>
      </w:del>
      <w:r w:rsidRPr="00D22CCD">
        <w:rPr>
          <w:i/>
          <w:iCs/>
          <w:sz w:val="18"/>
          <w:szCs w:val="18"/>
        </w:rPr>
        <w:t xml:space="preserve">ew </w:t>
      </w:r>
      <w:ins w:id="3108" w:author="Gert Morlion" w:date="2024-08-26T12:53:00Z">
        <w:r w:rsidR="00CA304D">
          <w:rPr>
            <w:i/>
            <w:iCs/>
            <w:sz w:val="18"/>
            <w:szCs w:val="18"/>
          </w:rPr>
          <w:t>E</w:t>
        </w:r>
      </w:ins>
      <w:del w:id="3109" w:author="Gert Morlion" w:date="2024-08-26T12:53:00Z">
        <w:r w:rsidRPr="00D22CCD" w:rsidDel="00CA304D">
          <w:rPr>
            <w:i/>
            <w:iCs/>
            <w:sz w:val="18"/>
            <w:szCs w:val="18"/>
          </w:rPr>
          <w:delText>e</w:delText>
        </w:r>
      </w:del>
      <w:r w:rsidRPr="00D22CCD">
        <w:rPr>
          <w:i/>
          <w:iCs/>
          <w:sz w:val="18"/>
          <w:szCs w:val="18"/>
        </w:rPr>
        <w:t>dition of a</w:t>
      </w:r>
      <w:ins w:id="3110"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3111"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3112"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3113"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3114"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3115" w:author="Gert Morlion" w:date="2024-08-26T12: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496B6F0F" w14:textId="054CE7B4" w:rsidR="00DA7D04" w:rsidRPr="00D22CCD" w:rsidRDefault="006B5017" w:rsidP="00212271">
      <w:pPr>
        <w:spacing w:after="0" w:line="240" w:lineRule="auto"/>
        <w:jc w:val="center"/>
        <w:rPr>
          <w:rFonts w:ascii="Calibri" w:eastAsia="Calibri" w:hAnsi="Calibri"/>
          <w:sz w:val="22"/>
          <w:szCs w:val="22"/>
          <w:lang w:eastAsia="en-US"/>
        </w:rPr>
      </w:pPr>
      <w:del w:id="3116" w:author="Gert Morlion" w:date="2024-11-21T09:39:00Z">
        <w:r>
          <w:rPr>
            <w:rFonts w:ascii="Calibri" w:eastAsia="Calibri" w:hAnsi="Calibri"/>
            <w:noProof/>
            <w:sz w:val="22"/>
            <w:szCs w:val="22"/>
            <w:lang w:val="en-US" w:eastAsia="ko-KR"/>
          </w:rPr>
          <w:lastRenderedPageBreak/>
          <w:pict w14:anchorId="0A7A6A10">
            <v:shape id="_x0000_i1059" type="#_x0000_t75" alt="" style="width:306pt;height:208.5pt;visibility:visible;mso-width-percent:0;mso-height-percent:0;mso-width-percent:0;mso-height-percent:0">
              <v:imagedata r:id="rId57" o:title=""/>
            </v:shape>
          </w:pict>
        </w:r>
        <w:commentRangeStart w:id="3117"/>
        <w:commentRangeEnd w:id="3117"/>
        <w:r w:rsidR="00FD51EF" w:rsidDel="00DA7D04">
          <w:rPr>
            <w:rStyle w:val="Kommentarzeichen"/>
          </w:rPr>
          <w:commentReference w:id="3117"/>
        </w:r>
      </w:del>
      <w:ins w:id="3118" w:author="Gert Morlion" w:date="2024-11-21T09:38:00Z">
        <w:r>
          <w:rPr>
            <w:rFonts w:ascii="Calibri" w:eastAsia="Calibri" w:hAnsi="Calibri"/>
            <w:noProof/>
            <w:sz w:val="22"/>
            <w:szCs w:val="22"/>
            <w:lang w:val="en-US" w:eastAsia="ko-KR"/>
          </w:rPr>
          <w:pict w14:anchorId="49A89AF3">
            <v:shape id="_x0000_i1060" type="#_x0000_t75" style="width:310.5pt;height:208.5pt">
              <v:imagedata r:id="rId58"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3119" w:author="Gert Morlion" w:date="2024-08-26T12:54:00Z">
        <w:r w:rsidR="00FD51EF">
          <w:rPr>
            <w:i/>
            <w:iCs/>
            <w:sz w:val="18"/>
            <w:szCs w:val="18"/>
          </w:rPr>
          <w:t>11-3</w:t>
        </w:r>
      </w:ins>
      <w:del w:id="3120" w:author="Gert Morlion" w:date="2024-08-26T12:54:00Z">
        <w:r w:rsidRPr="00D22CCD" w:rsidDel="00FD51EF">
          <w:rPr>
            <w:i/>
            <w:iCs/>
            <w:sz w:val="18"/>
            <w:szCs w:val="18"/>
          </w:rPr>
          <w:delText>21</w:delText>
        </w:r>
      </w:del>
      <w:r w:rsidRPr="00D22CCD">
        <w:rPr>
          <w:i/>
          <w:iCs/>
          <w:sz w:val="18"/>
          <w:szCs w:val="18"/>
        </w:rPr>
        <w:t xml:space="preserve"> – Changes to </w:t>
      </w:r>
      <w:ins w:id="3121" w:author="Gert Morlion" w:date="2024-08-26T12:54:00Z">
        <w:r w:rsidR="00FD51EF">
          <w:rPr>
            <w:i/>
            <w:iCs/>
            <w:sz w:val="18"/>
            <w:szCs w:val="18"/>
          </w:rPr>
          <w:t>IEN</w:t>
        </w:r>
      </w:ins>
      <w:ins w:id="3122"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3123"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3124"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3125"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3126"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6B5017" w:rsidP="00212271">
      <w:pPr>
        <w:spacing w:after="0" w:line="240" w:lineRule="auto"/>
        <w:jc w:val="center"/>
        <w:rPr>
          <w:rFonts w:ascii="Calibri" w:eastAsia="Calibri" w:hAnsi="Calibri"/>
          <w:sz w:val="22"/>
          <w:szCs w:val="22"/>
          <w:lang w:eastAsia="en-US"/>
        </w:rPr>
      </w:pPr>
      <w:del w:id="3127" w:author="Gert Morlion" w:date="2024-11-21T09:39:00Z">
        <w:r>
          <w:rPr>
            <w:rFonts w:ascii="Calibri" w:eastAsia="Calibri" w:hAnsi="Calibri"/>
            <w:noProof/>
            <w:sz w:val="22"/>
            <w:szCs w:val="22"/>
            <w:lang w:val="en-US" w:eastAsia="ko-KR"/>
          </w:rPr>
          <w:lastRenderedPageBreak/>
          <w:pict w14:anchorId="15439645">
            <v:shape id="_x0000_i1061" type="#_x0000_t75" alt="" style="width:309pt;height:221.25pt;visibility:visible;mso-width-percent:0;mso-height-percent:0;mso-width-percent:0;mso-height-percent:0">
              <v:imagedata r:id="rId59" o:title=""/>
            </v:shape>
          </w:pict>
        </w:r>
        <w:commentRangeStart w:id="3128"/>
        <w:commentRangeEnd w:id="3128"/>
        <w:r w:rsidR="00FD51EF" w:rsidDel="00DA7D04">
          <w:rPr>
            <w:rStyle w:val="Kommentarzeichen"/>
          </w:rPr>
          <w:commentReference w:id="3128"/>
        </w:r>
      </w:del>
      <w:ins w:id="3129" w:author="Gert Morlion" w:date="2024-11-21T09:39:00Z">
        <w:r>
          <w:rPr>
            <w:rFonts w:ascii="Calibri" w:eastAsia="Calibri" w:hAnsi="Calibri"/>
            <w:noProof/>
            <w:sz w:val="22"/>
            <w:szCs w:val="22"/>
            <w:lang w:val="en-US" w:eastAsia="ko-KR"/>
          </w:rPr>
          <w:pict w14:anchorId="51817F53">
            <v:shape id="_x0000_i1062" type="#_x0000_t75" style="width:306.75pt;height:218.25pt">
              <v:imagedata r:id="rId60"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3130" w:author="Gert Morlion" w:date="2024-08-26T12:55:00Z">
        <w:r w:rsidRPr="00D22CCD" w:rsidDel="00D81F57">
          <w:rPr>
            <w:i/>
            <w:iCs/>
            <w:sz w:val="18"/>
            <w:szCs w:val="18"/>
          </w:rPr>
          <w:delText xml:space="preserve">22 </w:delText>
        </w:r>
      </w:del>
      <w:ins w:id="3131"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3132" w:author="Gert Morlion" w:date="2024-08-26T12:55:00Z">
        <w:r w:rsidR="00D96E51">
          <w:rPr>
            <w:i/>
            <w:iCs/>
            <w:sz w:val="18"/>
            <w:szCs w:val="18"/>
          </w:rPr>
          <w:t>A n</w:t>
        </w:r>
      </w:ins>
      <w:del w:id="3133" w:author="Gert Morlion" w:date="2024-08-26T12:55:00Z">
        <w:r w:rsidRPr="00D22CCD" w:rsidDel="00D96E51">
          <w:rPr>
            <w:i/>
            <w:iCs/>
            <w:sz w:val="18"/>
            <w:szCs w:val="18"/>
          </w:rPr>
          <w:delText>N</w:delText>
        </w:r>
      </w:del>
      <w:r w:rsidRPr="00D22CCD">
        <w:rPr>
          <w:i/>
          <w:iCs/>
          <w:sz w:val="18"/>
          <w:szCs w:val="18"/>
        </w:rPr>
        <w:t xml:space="preserve">ew </w:t>
      </w:r>
      <w:ins w:id="3134"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3135" w:author="Gert Morlion" w:date="2024-08-26T12:55:00Z"/>
        </w:rPr>
      </w:pPr>
      <w:ins w:id="3136" w:author="Gert Morlion" w:date="2024-08-26T12:55:00Z">
        <w:r>
          <w:t>NOTE: In Figure 11-4, if</w:t>
        </w:r>
        <w:r w:rsidRPr="00C82D86">
          <w:t xml:space="preserve"> </w:t>
        </w:r>
        <w:r>
          <w:t xml:space="preserve">the </w:t>
        </w:r>
      </w:ins>
      <w:ins w:id="3137" w:author="Birklhuber Bernd" w:date="2024-10-13T16:24:00Z">
        <w:r w:rsidR="00C61B4F">
          <w:t>I</w:t>
        </w:r>
      </w:ins>
      <w:ins w:id="3138" w:author="Gert Morlion" w:date="2024-08-26T12:55:00Z">
        <w:r>
          <w:t xml:space="preserve">ENC support file A Edition 2 Support File Discovery Metadata attribute “supportedResource” has been populated with all the previous </w:t>
        </w:r>
      </w:ins>
      <w:ins w:id="3139" w:author="Birklhuber Bernd" w:date="2024-10-13T16:24:00Z">
        <w:r w:rsidR="00C61B4F">
          <w:t>I</w:t>
        </w:r>
      </w:ins>
      <w:ins w:id="3140" w:author="Gert Morlion" w:date="2024-08-26T12:55:00Z">
        <w:r>
          <w:t xml:space="preserve">ENC references, then the </w:t>
        </w:r>
      </w:ins>
      <w:ins w:id="3141" w:author="Birklhuber Bernd" w:date="2024-10-13T16:24:00Z">
        <w:r w:rsidR="00C61B4F">
          <w:t>I</w:t>
        </w:r>
      </w:ins>
      <w:ins w:id="3142" w:author="Gert Morlion" w:date="2024-08-26T12:55:00Z">
        <w:r>
          <w:t>ENC support file A Edition 2 Support File Discovery Metadata</w:t>
        </w:r>
        <w:r w:rsidRPr="00054DC7">
          <w:t xml:space="preserve"> </w:t>
        </w:r>
        <w:r>
          <w:t>should also be included and updated in the update Exchange Set CATALOG.XML with the “supportedResource” updated accordingly – now referencing only “</w:t>
        </w:r>
      </w:ins>
      <w:ins w:id="3143" w:author="Birklhuber Bernd" w:date="2025-06-19T12:26:00Z">
        <w:r w:rsidR="00BC1E27">
          <w:t>I</w:t>
        </w:r>
      </w:ins>
      <w:ins w:id="3144" w:author="Gert Morlion" w:date="2024-08-26T12:55:00Z">
        <w:r>
          <w:t>ENC 3”.</w:t>
        </w:r>
      </w:ins>
    </w:p>
    <w:p w14:paraId="7A650DB8" w14:textId="3092191D" w:rsidR="006949C5" w:rsidRDefault="006949C5" w:rsidP="006949C5">
      <w:pPr>
        <w:spacing w:after="120" w:line="240" w:lineRule="auto"/>
        <w:rPr>
          <w:ins w:id="3145" w:author="Gert Morlion" w:date="2024-08-26T12:55:00Z"/>
        </w:rPr>
      </w:pPr>
      <w:ins w:id="3146" w:author="Gert Morlion" w:date="2024-08-26T12:55:00Z">
        <w:r>
          <w:t xml:space="preserve">To simplify this process </w:t>
        </w:r>
        <w:del w:id="3147" w:author="Birklhuber Bernd" w:date="2024-10-16T05:13:00Z">
          <w:r w:rsidDel="00C56704">
            <w:delText xml:space="preserve">it </w:delText>
          </w:r>
        </w:del>
        <w:r>
          <w:t xml:space="preserve">consideration may be given to not populating the </w:t>
        </w:r>
      </w:ins>
      <w:ins w:id="3148" w:author="Birklhuber Bernd" w:date="2024-10-13T16:24:00Z">
        <w:r w:rsidR="00C61B4F">
          <w:t>I</w:t>
        </w:r>
      </w:ins>
      <w:ins w:id="3149" w:author="Gert Morlion" w:date="2024-08-26T12:55:00Z">
        <w:r>
          <w:t xml:space="preserve">ENC Support File Discovery Metadata attribute “supportedResource” where the </w:t>
        </w:r>
      </w:ins>
      <w:ins w:id="3150" w:author="Birklhuber Bernd" w:date="2024-10-13T16:24:00Z">
        <w:r w:rsidR="00C61B4F">
          <w:t>I</w:t>
        </w:r>
      </w:ins>
      <w:ins w:id="3151" w:author="Gert Morlion" w:date="2024-08-26T12:55:00Z">
        <w:r>
          <w:t xml:space="preserve">ENC support file is referenced in more than one </w:t>
        </w:r>
      </w:ins>
      <w:ins w:id="3152" w:author="Birklhuber Bernd" w:date="2024-10-13T16:24:00Z">
        <w:r w:rsidR="00C61B4F">
          <w:t>I</w:t>
        </w:r>
      </w:ins>
      <w:ins w:id="3153"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3154"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3155" w:author="Gert Morlion" w:date="2023-06-05T14:00:00Z"/>
          <w:szCs w:val="22"/>
        </w:rPr>
      </w:pPr>
      <w:bookmarkStart w:id="3156" w:name="_Toc211003318"/>
      <w:ins w:id="3157" w:author="Gert Morlion" w:date="2023-06-05T14:00:00Z">
        <w:del w:id="3158"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w:t>
        </w:r>
        <w:bookmarkEnd w:id="3156"/>
        <w:r>
          <w:rPr>
            <w:b w:val="0"/>
            <w:bCs w:val="0"/>
            <w:szCs w:val="22"/>
          </w:rPr>
          <w:t xml:space="preserv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159" w:author="Gert Morlion" w:date="2023-06-05T14:00:00Z"/>
        </w:rPr>
      </w:pPr>
      <w:ins w:id="3160"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161" w:author="Gert Morlion" w:date="2023-06-05T14:00:00Z"/>
        </w:rPr>
      </w:pPr>
      <w:ins w:id="3162"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163" w:author="Gert Morlion" w:date="2023-06-05T14:00:00Z"/>
        </w:rPr>
      </w:pPr>
      <w:ins w:id="3164"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165" w:author="Gert Morlion" w:date="2023-06-05T14:01:00Z"/>
          <w:sz w:val="22"/>
          <w:lang w:eastAsia="en-US"/>
        </w:rPr>
      </w:pPr>
      <w:ins w:id="3166"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bookmarkStart w:id="3167" w:name="_Toc211003319"/>
      <w:r w:rsidRPr="00D22CCD">
        <w:rPr>
          <w:lang w:eastAsia="en-US"/>
        </w:rPr>
        <w:t xml:space="preserve">S-401 </w:t>
      </w:r>
      <w:r w:rsidR="007260E2" w:rsidRPr="00D22CCD">
        <w:rPr>
          <w:lang w:eastAsia="en-US"/>
        </w:rPr>
        <w:t>Exchange Catalogue</w:t>
      </w:r>
      <w:bookmarkEnd w:id="3167"/>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2835"/>
      <w:bookmarkEnd w:id="2836"/>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3168" w:name="_Toc211003320"/>
      <w:r w:rsidRPr="00D22CCD">
        <w:t>Data integrity and encryption</w:t>
      </w:r>
      <w:bookmarkEnd w:id="3168"/>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3169" w:author="Gert Morlion" w:date="2023-06-05T14:02:00Z"/>
        </w:rPr>
      </w:pPr>
      <w:ins w:id="3170" w:author="Gert Morlion" w:date="2023-06-05T14:02:00Z">
        <w:r>
          <w:t xml:space="preserve">See S-100 Parts 15 and 17. </w:t>
        </w:r>
      </w:ins>
      <w:del w:id="3171"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61"/>
          <w:footerReference w:type="default" r:id="rId62"/>
          <w:headerReference w:type="first" r:id="rId63"/>
          <w:footerReference w:type="first" r:id="rId64"/>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3179" w:name="_Toc225648311"/>
      <w:bookmarkStart w:id="3180" w:name="_Toc225065168"/>
      <w:bookmarkStart w:id="3181" w:name="_Toc211003321"/>
      <w:r w:rsidRPr="00D22CCD">
        <w:lastRenderedPageBreak/>
        <w:t>Metadata</w:t>
      </w:r>
      <w:bookmarkEnd w:id="3179"/>
      <w:bookmarkEnd w:id="3180"/>
      <w:bookmarkEnd w:id="3181"/>
    </w:p>
    <w:p w14:paraId="5E0BDD09" w14:textId="77777777" w:rsidR="00453023" w:rsidRPr="00D22CCD" w:rsidRDefault="007260E2">
      <w:pPr>
        <w:pStyle w:val="berschrift2"/>
      </w:pPr>
      <w:bookmarkStart w:id="3182" w:name="_Toc211003322"/>
      <w:r w:rsidRPr="00D22CCD">
        <w:t>Introduction</w:t>
      </w:r>
      <w:bookmarkEnd w:id="3182"/>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3183"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3184"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3185" w:author="Gert Morlion" w:date="2024-08-26T13:51:00Z">
        <w:r w:rsidR="008C6607">
          <w:rPr>
            <w:rFonts w:cs="Arial"/>
          </w:rPr>
          <w:t>1</w:t>
        </w:r>
      </w:ins>
      <w:del w:id="3186" w:author="Gert Morlion" w:date="2024-08-26T13:51:00Z">
        <w:r w:rsidR="007260E2" w:rsidRPr="00D22CCD" w:rsidDel="008C6607">
          <w:rPr>
            <w:rFonts w:cs="Arial"/>
          </w:rPr>
          <w:delText>4</w:delText>
        </w:r>
      </w:del>
      <w:r w:rsidR="007260E2" w:rsidRPr="00D22CCD">
        <w:rPr>
          <w:rFonts w:cs="Arial"/>
        </w:rPr>
        <w:t>0</w:t>
      </w:r>
      <w:ins w:id="3187" w:author="Gert Morlion" w:date="2024-08-26T13:51:00Z">
        <w:r w:rsidR="008C6607">
          <w:rPr>
            <w:rFonts w:cs="Arial"/>
          </w:rPr>
          <w:t>0</w:t>
        </w:r>
      </w:ins>
      <w:del w:id="3188" w:author="Gert Morlion" w:date="2024-08-26T13:51:00Z">
        <w:r w:rsidR="007260E2" w:rsidRPr="00D22CCD" w:rsidDel="008C6607">
          <w:rPr>
            <w:rFonts w:cs="Arial"/>
          </w:rPr>
          <w:delText>1</w:delText>
        </w:r>
      </w:del>
      <w:r w:rsidR="007260E2" w:rsidRPr="00D22CCD">
        <w:rPr>
          <w:rFonts w:cs="Arial"/>
        </w:rPr>
        <w:t xml:space="preserve"> </w:t>
      </w:r>
      <w:ins w:id="3189" w:author="Gert Morlion" w:date="2024-08-26T13:51:00Z">
        <w:r w:rsidR="008C6607">
          <w:rPr>
            <w:rFonts w:cs="Arial"/>
          </w:rPr>
          <w:t>E</w:t>
        </w:r>
      </w:ins>
      <w:del w:id="3190" w:author="Gert Morlion" w:date="2024-08-26T13:51:00Z">
        <w:r w:rsidR="007260E2" w:rsidRPr="00D22CCD" w:rsidDel="008C6607">
          <w:rPr>
            <w:rFonts w:cs="Arial"/>
          </w:rPr>
          <w:delText>e</w:delText>
        </w:r>
      </w:del>
      <w:r w:rsidR="007260E2" w:rsidRPr="00D22CCD">
        <w:rPr>
          <w:rFonts w:cs="Arial"/>
        </w:rPr>
        <w:t xml:space="preserve">xchange </w:t>
      </w:r>
      <w:ins w:id="3191" w:author="Gert Morlion" w:date="2024-08-26T13:51:00Z">
        <w:r w:rsidR="008C6607">
          <w:rPr>
            <w:rFonts w:cs="Arial"/>
          </w:rPr>
          <w:t>S</w:t>
        </w:r>
      </w:ins>
      <w:del w:id="3192"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3193" w:author="Gert Morlion" w:date="2024-08-26T13:51:00Z">
        <w:r w:rsidR="008C6607">
          <w:rPr>
            <w:rFonts w:cs="Arial"/>
          </w:rPr>
          <w:t>17-1</w:t>
        </w:r>
      </w:ins>
      <w:del w:id="3194"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3195" w:author="Gert Morlion" w:date="2024-08-26T13:51:00Z">
        <w:r w:rsidR="00007923">
          <w:rPr>
            <w:rFonts w:cs="Arial"/>
          </w:rPr>
          <w:t>E</w:t>
        </w:r>
      </w:ins>
      <w:del w:id="3196" w:author="Gert Morlion" w:date="2024-08-26T13:51:00Z">
        <w:r w:rsidR="007260E2" w:rsidRPr="00D22CCD" w:rsidDel="00007923">
          <w:rPr>
            <w:rFonts w:cs="Arial"/>
          </w:rPr>
          <w:delText>e</w:delText>
        </w:r>
      </w:del>
      <w:r w:rsidR="007260E2" w:rsidRPr="00D22CCD">
        <w:rPr>
          <w:rFonts w:cs="Arial"/>
        </w:rPr>
        <w:t xml:space="preserve">xchange </w:t>
      </w:r>
      <w:ins w:id="3197" w:author="Gert Morlion" w:date="2024-08-26T13:51:00Z">
        <w:r w:rsidR="00007923">
          <w:rPr>
            <w:rFonts w:cs="Arial"/>
          </w:rPr>
          <w:t>S</w:t>
        </w:r>
      </w:ins>
      <w:del w:id="3198"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3199" w:author="Gert Morlion" w:date="2024-08-26T13:51:00Z">
        <w:r w:rsidR="00007923">
          <w:rPr>
            <w:rFonts w:cs="Arial"/>
          </w:rPr>
          <w:t>E</w:t>
        </w:r>
      </w:ins>
      <w:del w:id="3200" w:author="Gert Morlion" w:date="2024-08-26T13:51:00Z">
        <w:r w:rsidR="007260E2" w:rsidRPr="00D22CCD" w:rsidDel="00007923">
          <w:rPr>
            <w:rFonts w:cs="Arial"/>
          </w:rPr>
          <w:delText>e</w:delText>
        </w:r>
      </w:del>
      <w:r w:rsidR="007260E2" w:rsidRPr="00D22CCD">
        <w:rPr>
          <w:rFonts w:cs="Arial"/>
        </w:rPr>
        <w:t xml:space="preserve">xchange </w:t>
      </w:r>
      <w:ins w:id="3201" w:author="Gert Morlion" w:date="2024-08-26T13:51:00Z">
        <w:r w:rsidR="00007923">
          <w:rPr>
            <w:rFonts w:cs="Arial"/>
          </w:rPr>
          <w:t>S</w:t>
        </w:r>
      </w:ins>
      <w:del w:id="3202"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3203" w:author="Gert Morlion" w:date="2024-08-26T13:52:00Z">
        <w:r w:rsidR="00675A5A">
          <w:rPr>
            <w:rFonts w:cs="Arial"/>
          </w:rPr>
          <w:t>.</w:t>
        </w:r>
      </w:ins>
      <w:r w:rsidR="00212271" w:rsidRPr="00D22CCD">
        <w:rPr>
          <w:rFonts w:cs="Arial"/>
        </w:rPr>
        <w:t xml:space="preserve">, </w:t>
      </w:r>
      <w:ins w:id="3204"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3205"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3206"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3207"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3208" w:author="Gert Morlion" w:date="2024-08-26T13:54:00Z"/>
          <w:rFonts w:cs="Arial"/>
        </w:rPr>
      </w:pPr>
      <w:r w:rsidRPr="00D22CCD">
        <w:rPr>
          <w:rFonts w:cs="Arial"/>
        </w:rPr>
        <w:t xml:space="preserve">The discovery metadata classes have numerous attributes which </w:t>
      </w:r>
      <w:del w:id="3209" w:author="Gert Morlion" w:date="2024-08-26T13:53:00Z">
        <w:r w:rsidRPr="00D22CCD" w:rsidDel="001D492A">
          <w:rPr>
            <w:rFonts w:cs="Arial"/>
          </w:rPr>
          <w:delText xml:space="preserve">enable </w:delText>
        </w:r>
      </w:del>
      <w:ins w:id="3210" w:author="Gert Morlion" w:date="2024-08-26T13:53:00Z">
        <w:r w:rsidR="00E0385F">
          <w:rPr>
            <w:rFonts w:cs="Arial"/>
          </w:rPr>
          <w:t xml:space="preserve">expose </w:t>
        </w:r>
      </w:ins>
      <w:r w:rsidRPr="00D22CCD">
        <w:rPr>
          <w:rFonts w:cs="Arial"/>
        </w:rPr>
        <w:t xml:space="preserve">important information about the </w:t>
      </w:r>
      <w:del w:id="3211" w:author="Gert Morlion" w:date="2024-08-26T13:53:00Z">
        <w:r w:rsidRPr="00D22CCD" w:rsidDel="00E0385F">
          <w:rPr>
            <w:rFonts w:cs="Arial"/>
          </w:rPr>
          <w:delText>datasets</w:delText>
        </w:r>
      </w:del>
      <w:ins w:id="3212" w:author="Gert Morlion" w:date="2024-08-26T13:53:00Z">
        <w:r w:rsidR="00E0385F">
          <w:rPr>
            <w:rFonts w:cs="Arial"/>
          </w:rPr>
          <w:t>IENCs,</w:t>
        </w:r>
      </w:ins>
      <w:r w:rsidRPr="00D22CCD">
        <w:rPr>
          <w:rFonts w:cs="Arial"/>
        </w:rPr>
        <w:t xml:space="preserve"> </w:t>
      </w:r>
      <w:del w:id="3213" w:author="Gert Morlion" w:date="2024-08-26T13:53:00Z">
        <w:r w:rsidRPr="00D22CCD" w:rsidDel="00E0385F">
          <w:rPr>
            <w:rFonts w:cs="Arial"/>
          </w:rPr>
          <w:delText>and accompanying</w:delText>
        </w:r>
      </w:del>
      <w:r w:rsidRPr="00D22CCD">
        <w:rPr>
          <w:rFonts w:cs="Arial"/>
        </w:rPr>
        <w:t xml:space="preserve"> </w:t>
      </w:r>
      <w:ins w:id="3214" w:author="Gert Morlion" w:date="2024-08-26T13:53:00Z">
        <w:r w:rsidR="00E0385F">
          <w:rPr>
            <w:rFonts w:cs="Arial"/>
          </w:rPr>
          <w:t xml:space="preserve">IENC </w:t>
        </w:r>
      </w:ins>
      <w:r w:rsidRPr="00D22CCD">
        <w:rPr>
          <w:rFonts w:cs="Arial"/>
        </w:rPr>
        <w:t xml:space="preserve">support files </w:t>
      </w:r>
      <w:ins w:id="3215" w:author="Gert Morlion" w:date="2024-08-26T13:53:00Z">
        <w:r w:rsidR="0098734C">
          <w:rPr>
            <w:rFonts w:cs="Arial"/>
          </w:rPr>
          <w:t xml:space="preserve">and system </w:t>
        </w:r>
      </w:ins>
      <w:ins w:id="3216"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3217" w:author="Gert Morlion" w:date="2024-08-26T13:54:00Z">
        <w:r w:rsidRPr="00D22CCD" w:rsidDel="0098734C">
          <w:rPr>
            <w:rFonts w:cs="Arial"/>
          </w:rPr>
          <w:delText xml:space="preserve"> </w:delText>
        </w:r>
      </w:del>
    </w:p>
    <w:p w14:paraId="166F78BC" w14:textId="25BEEE35" w:rsidR="00453023" w:rsidRDefault="007260E2">
      <w:pPr>
        <w:rPr>
          <w:ins w:id="3218" w:author="Gert Morlion" w:date="2024-08-26T13:57:00Z"/>
          <w:rFonts w:cs="Arial"/>
        </w:rPr>
      </w:pPr>
      <w:del w:id="3219" w:author="Gert Morlion" w:date="2024-08-26T13:54:00Z">
        <w:r w:rsidRPr="00D22CCD" w:rsidDel="00171F6B">
          <w:rPr>
            <w:rFonts w:cs="Arial"/>
          </w:rPr>
          <w:delText>Other</w:delText>
        </w:r>
      </w:del>
      <w:ins w:id="3220" w:author="Gert Morlion" w:date="2024-08-26T13:54:00Z">
        <w:r w:rsidR="00171F6B">
          <w:rPr>
            <w:rFonts w:cs="Arial"/>
          </w:rPr>
          <w:t>Sysyem support files, such as Feature and Portrayal</w:t>
        </w:r>
      </w:ins>
      <w:r w:rsidRPr="00D22CCD">
        <w:rPr>
          <w:rFonts w:cs="Arial"/>
        </w:rPr>
        <w:t xml:space="preserve"> </w:t>
      </w:r>
      <w:ins w:id="3221" w:author="Gert Morlion" w:date="2024-08-26T13:54:00Z">
        <w:r w:rsidR="00171F6B">
          <w:rPr>
            <w:rFonts w:cs="Arial"/>
          </w:rPr>
          <w:t>C</w:t>
        </w:r>
      </w:ins>
      <w:del w:id="3222" w:author="Gert Morlion" w:date="2024-08-26T13:54:00Z">
        <w:r w:rsidRPr="00D22CCD" w:rsidDel="00171F6B">
          <w:rPr>
            <w:rFonts w:cs="Arial"/>
          </w:rPr>
          <w:delText>c</w:delText>
        </w:r>
      </w:del>
      <w:r w:rsidRPr="00D22CCD">
        <w:rPr>
          <w:rFonts w:cs="Arial"/>
        </w:rPr>
        <w:t xml:space="preserve">atalogues </w:t>
      </w:r>
      <w:ins w:id="3223" w:author="Gert Morlion" w:date="2024-08-26T13:54:00Z">
        <w:r w:rsidR="00171F6B">
          <w:rPr>
            <w:rFonts w:cs="Arial"/>
          </w:rPr>
          <w:t>or codelist dic</w:t>
        </w:r>
      </w:ins>
      <w:ins w:id="3224" w:author="Gert Morlion" w:date="2024-08-26T13:55:00Z">
        <w:r w:rsidR="003324C2">
          <w:rPr>
            <w:rFonts w:cs="Arial"/>
          </w:rPr>
          <w:t xml:space="preserve">tionary files, </w:t>
        </w:r>
      </w:ins>
      <w:r w:rsidRPr="00D22CCD">
        <w:rPr>
          <w:rFonts w:cs="Arial"/>
        </w:rPr>
        <w:t xml:space="preserve">can be included in the </w:t>
      </w:r>
      <w:ins w:id="3225" w:author="Gert Morlion" w:date="2024-08-26T13:55:00Z">
        <w:r w:rsidR="003324C2">
          <w:rPr>
            <w:rFonts w:cs="Arial"/>
          </w:rPr>
          <w:t>E</w:t>
        </w:r>
      </w:ins>
      <w:del w:id="3226" w:author="Gert Morlion" w:date="2024-08-26T13:55:00Z">
        <w:r w:rsidRPr="00D22CCD" w:rsidDel="003324C2">
          <w:rPr>
            <w:rFonts w:cs="Arial"/>
          </w:rPr>
          <w:delText>e</w:delText>
        </w:r>
      </w:del>
      <w:r w:rsidRPr="00D22CCD">
        <w:rPr>
          <w:rFonts w:cs="Arial"/>
        </w:rPr>
        <w:t xml:space="preserve">xchange </w:t>
      </w:r>
      <w:ins w:id="3227" w:author="Gert Morlion" w:date="2024-08-26T13:55:00Z">
        <w:r w:rsidR="003324C2">
          <w:rPr>
            <w:rFonts w:cs="Arial"/>
          </w:rPr>
          <w:t>S</w:t>
        </w:r>
      </w:ins>
      <w:del w:id="3228" w:author="Gert Morlion" w:date="2024-08-26T13:55:00Z">
        <w:r w:rsidRPr="00D22CCD" w:rsidDel="003324C2">
          <w:rPr>
            <w:rFonts w:cs="Arial"/>
          </w:rPr>
          <w:delText>s</w:delText>
        </w:r>
      </w:del>
      <w:r w:rsidRPr="00D22CCD">
        <w:rPr>
          <w:rFonts w:cs="Arial"/>
        </w:rPr>
        <w:t xml:space="preserve">et in support of the </w:t>
      </w:r>
      <w:del w:id="3229" w:author="Gert Morlion" w:date="2024-08-26T13:55:00Z">
        <w:r w:rsidRPr="00D22CCD" w:rsidDel="003324C2">
          <w:rPr>
            <w:rFonts w:cs="Arial"/>
          </w:rPr>
          <w:delText>datasets such as feature and portrayal</w:delText>
        </w:r>
      </w:del>
      <w:ins w:id="3230" w:author="Gert Morlion" w:date="2024-08-26T13:55:00Z">
        <w:r w:rsidR="003324C2">
          <w:rPr>
            <w:rFonts w:cs="Arial"/>
          </w:rPr>
          <w:t>end-user system</w:t>
        </w:r>
      </w:ins>
      <w:r w:rsidRPr="00D22CCD">
        <w:rPr>
          <w:rFonts w:cs="Arial"/>
        </w:rPr>
        <w:t>. The attribute “</w:t>
      </w:r>
      <w:ins w:id="3231" w:author="Gert Morlion" w:date="2024-08-26T13:55:00Z">
        <w:r w:rsidR="00CB53C1">
          <w:rPr>
            <w:rFonts w:cs="Arial"/>
          </w:rPr>
          <w:t>resourceP</w:t>
        </w:r>
      </w:ins>
      <w:del w:id="3232" w:author="Gert Morlion" w:date="2024-08-26T13:55:00Z">
        <w:r w:rsidRPr="00D22CCD" w:rsidDel="00CB53C1">
          <w:rPr>
            <w:rFonts w:cs="Arial"/>
          </w:rPr>
          <w:delText>p</w:delText>
        </w:r>
      </w:del>
      <w:r w:rsidRPr="00D22CCD">
        <w:rPr>
          <w:rFonts w:cs="Arial"/>
        </w:rPr>
        <w:t xml:space="preserve">urpose” of the </w:t>
      </w:r>
      <w:ins w:id="3233" w:author="Gert Morlion" w:date="2024-08-26T13:55:00Z">
        <w:r w:rsidR="00CB53C1">
          <w:rPr>
            <w:rFonts w:cs="Arial"/>
          </w:rPr>
          <w:t xml:space="preserve">IENC </w:t>
        </w:r>
      </w:ins>
      <w:ins w:id="3234" w:author="Gert Morlion" w:date="2024-08-26T13:56:00Z">
        <w:r w:rsidR="00CB53C1">
          <w:rPr>
            <w:rFonts w:cs="Arial"/>
          </w:rPr>
          <w:t>S</w:t>
        </w:r>
      </w:ins>
      <w:del w:id="3235" w:author="Gert Morlion" w:date="2024-08-26T13:56:00Z">
        <w:r w:rsidRPr="00D22CCD" w:rsidDel="00CB53C1">
          <w:rPr>
            <w:rFonts w:cs="Arial"/>
          </w:rPr>
          <w:delText>s</w:delText>
        </w:r>
      </w:del>
      <w:r w:rsidRPr="00D22CCD">
        <w:rPr>
          <w:rFonts w:cs="Arial"/>
        </w:rPr>
        <w:t xml:space="preserve">upport </w:t>
      </w:r>
      <w:ins w:id="3236" w:author="Gert Morlion" w:date="2024-08-26T13:56:00Z">
        <w:r w:rsidR="00CB53C1">
          <w:rPr>
            <w:rFonts w:cs="Arial"/>
          </w:rPr>
          <w:t>F</w:t>
        </w:r>
      </w:ins>
      <w:del w:id="3237" w:author="Gert Morlion" w:date="2024-08-26T13:56:00Z">
        <w:r w:rsidRPr="00D22CCD" w:rsidDel="00CB53C1">
          <w:rPr>
            <w:rFonts w:cs="Arial"/>
          </w:rPr>
          <w:delText>f</w:delText>
        </w:r>
      </w:del>
      <w:r w:rsidRPr="00D22CCD">
        <w:rPr>
          <w:rFonts w:cs="Arial"/>
        </w:rPr>
        <w:t xml:space="preserve">ile </w:t>
      </w:r>
      <w:ins w:id="3238" w:author="Gert Morlion" w:date="2024-08-26T13:56:00Z">
        <w:r w:rsidR="00C674C8">
          <w:rPr>
            <w:rFonts w:cs="Arial"/>
          </w:rPr>
          <w:t>Discovery M</w:t>
        </w:r>
      </w:ins>
      <w:del w:id="3239" w:author="Gert Morlion" w:date="2024-08-26T13:56:00Z">
        <w:r w:rsidRPr="00D22CCD" w:rsidDel="00C674C8">
          <w:rPr>
            <w:rFonts w:cs="Arial"/>
          </w:rPr>
          <w:delText>m</w:delText>
        </w:r>
      </w:del>
      <w:r w:rsidRPr="00D22CCD">
        <w:rPr>
          <w:rFonts w:cs="Arial"/>
        </w:rPr>
        <w:t xml:space="preserve">etadata provides a mechanism to </w:t>
      </w:r>
      <w:ins w:id="3240" w:author="Gert Morlion" w:date="2024-08-26T13:56:00Z">
        <w:r w:rsidR="00C674C8">
          <w:rPr>
            <w:rFonts w:cs="Arial"/>
          </w:rPr>
          <w:t>“read” and apply these system</w:t>
        </w:r>
      </w:ins>
      <w:del w:id="3241"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3242" w:author="Gert Morlion" w:date="2024-08-26T13:58:00Z"/>
        </w:rPr>
      </w:pPr>
    </w:p>
    <w:p w14:paraId="4D778290" w14:textId="4C06DCBF" w:rsidR="00453023" w:rsidRPr="00D22CCD" w:rsidDel="00BE1263" w:rsidRDefault="006B5017">
      <w:pPr>
        <w:pStyle w:val="Beschriftung"/>
        <w:rPr>
          <w:del w:id="3243" w:author="Gert Morlion" w:date="2024-08-26T13:58:00Z"/>
          <w:rFonts w:cs="Arial"/>
          <w:sz w:val="24"/>
          <w:szCs w:val="24"/>
        </w:rPr>
      </w:pPr>
      <w:del w:id="3244" w:author="Gert Morlion" w:date="2024-08-26T13:58:00Z">
        <w:r>
          <w:rPr>
            <w:noProof/>
            <w:lang w:val="en-US" w:eastAsia="ko-KR"/>
          </w:rPr>
          <w:lastRenderedPageBreak/>
          <w:pict w14:anchorId="5CE8A038">
            <v:shape id="_x0000_i1063" type="#_x0000_t75" alt="" style="width:455.25pt;height:391.5pt;visibility:visible;mso-width-percent:0;mso-height-percent:0;mso-width-percent:0;mso-height-percent:0">
              <v:imagedata r:id="rId65" o:title="Fig 22 (V4"/>
            </v:shape>
          </w:pict>
        </w:r>
      </w:del>
    </w:p>
    <w:p w14:paraId="7CD8A5FA" w14:textId="6B7F9683" w:rsidR="00453023" w:rsidRPr="00D22CCD" w:rsidDel="00BE1263" w:rsidRDefault="007260E2" w:rsidP="3CCBF2F9">
      <w:pPr>
        <w:pStyle w:val="Beschriftung"/>
        <w:jc w:val="center"/>
        <w:rPr>
          <w:del w:id="3245" w:author="Gert Morlion" w:date="2024-08-26T13:58:00Z"/>
          <w:rFonts w:cs="Arial"/>
          <w:i/>
          <w:iCs/>
        </w:rPr>
      </w:pPr>
      <w:del w:id="3246"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6B5017" w:rsidP="00212271">
      <w:pPr>
        <w:rPr>
          <w:del w:id="3247" w:author="Gert Morlion" w:date="2024-08-26T13:58:00Z"/>
        </w:rPr>
      </w:pPr>
      <w:del w:id="3248" w:author="Gert Morlion" w:date="2024-08-26T13:58:00Z">
        <w:r>
          <w:rPr>
            <w:b/>
            <w:noProof/>
            <w:lang w:val="en-US" w:eastAsia="ko-KR"/>
          </w:rPr>
          <w:pict w14:anchorId="6357654D">
            <v:shape id="_x0000_i1064" type="#_x0000_t75" alt="" style="width:344.25pt;height:265.5pt;visibility:visible;mso-width-percent:0;mso-height-percent:0;mso-width-percent:0;mso-height-percent:0">
              <v:imagedata r:id="rId66" o:title="20181219_3 Fig 24 S-101 Exchange Set Catalogue"/>
            </v:shape>
          </w:pict>
        </w:r>
      </w:del>
    </w:p>
    <w:p w14:paraId="0A345FBF" w14:textId="508DE3C5" w:rsidR="00453023" w:rsidRPr="00D22CCD" w:rsidDel="00BE1263" w:rsidRDefault="007260E2">
      <w:pPr>
        <w:pStyle w:val="Beschriftung"/>
        <w:jc w:val="center"/>
        <w:rPr>
          <w:del w:id="3249" w:author="Gert Morlion" w:date="2024-08-26T13:58:00Z"/>
          <w:rFonts w:cs="Arial"/>
          <w:i/>
        </w:rPr>
      </w:pPr>
      <w:del w:id="3250"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3251" w:author="Gert Morlion" w:date="2024-08-26T13:58:00Z"/>
          <w:rFonts w:cs="Arial"/>
          <w:sz w:val="24"/>
          <w:szCs w:val="24"/>
        </w:rPr>
      </w:pPr>
    </w:p>
    <w:p w14:paraId="274B4BBB" w14:textId="08C57F38" w:rsidR="00212271" w:rsidRPr="00D22CCD" w:rsidDel="00BE1263" w:rsidRDefault="006B5017">
      <w:pPr>
        <w:keepNext/>
        <w:rPr>
          <w:del w:id="3252" w:author="Gert Morlion" w:date="2024-08-26T13:58:00Z"/>
        </w:rPr>
      </w:pPr>
      <w:del w:id="3253" w:author="Gert Morlion" w:date="2024-08-26T13:58:00Z">
        <w:r>
          <w:rPr>
            <w:noProof/>
            <w:lang w:val="en-US" w:eastAsia="ko-KR"/>
          </w:rPr>
          <w:pict w14:anchorId="2AD61676">
            <v:shape id="_x0000_i1065" type="#_x0000_t75" alt="" style="width:453.75pt;height:242.25pt;visibility:visible;mso-width-percent:0;mso-height-percent:0;mso-width-percent:0;mso-height-percent:0">
              <v:imagedata r:id="rId67" o:title=""/>
            </v:shape>
          </w:pict>
        </w:r>
      </w:del>
    </w:p>
    <w:p w14:paraId="0EA50108" w14:textId="04579490" w:rsidR="00453023" w:rsidRPr="00D22CCD" w:rsidDel="00BE1263" w:rsidRDefault="007260E2" w:rsidP="3CCBF2F9">
      <w:pPr>
        <w:pStyle w:val="Beschriftung"/>
        <w:jc w:val="center"/>
        <w:rPr>
          <w:del w:id="3254" w:author="Gert Morlion" w:date="2024-08-26T13:58:00Z"/>
          <w:i/>
          <w:iCs/>
        </w:rPr>
      </w:pPr>
      <w:del w:id="3255"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6B5017">
      <w:pPr>
        <w:pStyle w:val="Beschriftung"/>
        <w:rPr>
          <w:rFonts w:cs="Arial"/>
          <w:sz w:val="24"/>
          <w:szCs w:val="24"/>
        </w:rPr>
      </w:pPr>
      <w:del w:id="3256" w:author="Gert Morlion" w:date="2024-08-26T13:58:00Z">
        <w:r>
          <w:rPr>
            <w:rFonts w:cs="Arial"/>
            <w:b w:val="0"/>
            <w:noProof/>
            <w:color w:val="000000"/>
            <w:lang w:val="en-US" w:eastAsia="ko-KR"/>
          </w:rPr>
          <w:lastRenderedPageBreak/>
          <w:pict w14:anchorId="72287E63">
            <v:shape id="_x0000_i1066" type="#_x0000_t75" alt="" style="width:453.75pt;height:416.25pt;visibility:visible;mso-width-percent:0;mso-height-percent:0;mso-width-percent:0;mso-height-percent:0">
              <v:imagedata r:id="rId68" o:title=""/>
            </v:shape>
          </w:pict>
        </w:r>
      </w:del>
    </w:p>
    <w:p w14:paraId="08D61ADC" w14:textId="3ED82ACF" w:rsidR="00453023" w:rsidRPr="00D22CCD" w:rsidDel="00BE1263" w:rsidRDefault="007260E2" w:rsidP="3CCBF2F9">
      <w:pPr>
        <w:pStyle w:val="Beschriftung"/>
        <w:jc w:val="center"/>
        <w:rPr>
          <w:del w:id="3257" w:author="Gert Morlion" w:date="2024-08-26T13:58:00Z"/>
          <w:i/>
          <w:iCs/>
          <w:lang w:eastAsia="de-DE"/>
        </w:rPr>
      </w:pPr>
      <w:del w:id="3258"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3259"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3260"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3261" w:author="Gert Morlion" w:date="2024-08-26T13:59:00Z">
        <w:r w:rsidR="00283C20">
          <w:rPr>
            <w:lang w:eastAsia="de-DE"/>
          </w:rPr>
          <w:t>17</w:t>
        </w:r>
      </w:ins>
      <w:del w:id="3262" w:author="Gert Morlion" w:date="2024-08-26T13:59:00Z">
        <w:r w:rsidRPr="00D22CCD" w:rsidDel="00283C20">
          <w:rPr>
            <w:lang w:eastAsia="de-DE"/>
          </w:rPr>
          <w:delText>4a</w:delText>
        </w:r>
      </w:del>
      <w:ins w:id="3263"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3264" w:author="Gert Morlion" w:date="2024-08-26T13:59:00Z"/>
          <w:lang w:eastAsia="de-DE"/>
        </w:rPr>
      </w:pPr>
      <w:del w:id="3265"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3266" w:name="_Toc211003323"/>
      <w:commentRangeStart w:id="3267"/>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commentRangeEnd w:id="3267"/>
      <w:r w:rsidR="00AC585C">
        <w:rPr>
          <w:rStyle w:val="Kommentarzeichen"/>
          <w:b w:val="0"/>
          <w:bCs w:val="0"/>
        </w:rPr>
        <w:commentReference w:id="3267"/>
      </w:r>
      <w:bookmarkEnd w:id="3266"/>
    </w:p>
    <w:p w14:paraId="4CA33944" w14:textId="5A6B2F4C" w:rsidR="00453023" w:rsidRDefault="007260E2" w:rsidP="00212271">
      <w:pPr>
        <w:autoSpaceDE w:val="0"/>
        <w:autoSpaceDN w:val="0"/>
        <w:adjustRightInd w:val="0"/>
        <w:rPr>
          <w:ins w:id="3268" w:author="Gert Morlion" w:date="2024-08-26T14:03:00Z"/>
          <w:lang w:eastAsia="de-DE"/>
        </w:rPr>
      </w:pPr>
      <w:del w:id="3269" w:author="Gert Morlion" w:date="2024-08-26T14:02:00Z">
        <w:r w:rsidRPr="00D22CCD" w:rsidDel="00C068CC">
          <w:rPr>
            <w:lang w:eastAsia="de-DE"/>
          </w:rPr>
          <w:delText xml:space="preserve">The </w:delText>
        </w:r>
      </w:del>
      <w:del w:id="3270" w:author="Gert Morlion" w:date="2024-08-26T14:00:00Z">
        <w:r w:rsidRPr="00D22CCD" w:rsidDel="00770D0C">
          <w:rPr>
            <w:lang w:eastAsia="de-DE"/>
          </w:rPr>
          <w:delText>c</w:delText>
        </w:r>
      </w:del>
      <w:del w:id="3271" w:author="Gert Morlion" w:date="2024-08-26T14:02:00Z">
        <w:r w:rsidRPr="00D22CCD" w:rsidDel="00C068CC">
          <w:rPr>
            <w:lang w:eastAsia="de-DE"/>
          </w:rPr>
          <w:delText xml:space="preserve">atalogue </w:delText>
        </w:r>
      </w:del>
      <w:del w:id="3272" w:author="Gert Morlion" w:date="2024-08-26T14:01:00Z">
        <w:r w:rsidRPr="00D22CCD" w:rsidDel="00BB77B8">
          <w:rPr>
            <w:lang w:eastAsia="de-DE"/>
          </w:rPr>
          <w:delText>file is defined in XML schema language.</w:delText>
        </w:r>
      </w:del>
      <w:del w:id="3273" w:author="Gert Morlion" w:date="2024-08-26T14:02:00Z">
        <w:r w:rsidRPr="00D22CCD" w:rsidDel="00C068CC">
          <w:rPr>
            <w:lang w:eastAsia="de-DE"/>
          </w:rPr>
          <w:delText xml:space="preserve">  </w:delText>
        </w:r>
      </w:del>
      <w:r w:rsidRPr="00D22CCD">
        <w:rPr>
          <w:lang w:eastAsia="de-DE"/>
        </w:rPr>
        <w:t xml:space="preserve">The Exchange </w:t>
      </w:r>
      <w:ins w:id="3274" w:author="Gert Morlion" w:date="2024-08-26T14:01:00Z">
        <w:r w:rsidR="00BB77B8">
          <w:rPr>
            <w:lang w:eastAsia="de-DE"/>
          </w:rPr>
          <w:t>C</w:t>
        </w:r>
      </w:ins>
      <w:del w:id="3275" w:author="Gert Morlion" w:date="2024-08-26T14:01:00Z">
        <w:r w:rsidRPr="00D22CCD" w:rsidDel="00BB77B8">
          <w:rPr>
            <w:lang w:eastAsia="de-DE"/>
          </w:rPr>
          <w:delText>c</w:delText>
        </w:r>
      </w:del>
      <w:r w:rsidRPr="00D22CCD">
        <w:rPr>
          <w:lang w:eastAsia="de-DE"/>
        </w:rPr>
        <w:t xml:space="preserve">atalogue inherits the </w:t>
      </w:r>
      <w:ins w:id="3276" w:author="Gert Morlion" w:date="2024-08-26T14:01:00Z">
        <w:r w:rsidR="00BB77B8">
          <w:rPr>
            <w:lang w:eastAsia="de-DE"/>
          </w:rPr>
          <w:t>D</w:t>
        </w:r>
      </w:ins>
      <w:del w:id="3277" w:author="Gert Morlion" w:date="2024-08-26T14:01:00Z">
        <w:r w:rsidRPr="00D22CCD" w:rsidDel="00BB77B8">
          <w:rPr>
            <w:lang w:eastAsia="de-DE"/>
          </w:rPr>
          <w:delText>d</w:delText>
        </w:r>
      </w:del>
      <w:r w:rsidRPr="00D22CCD">
        <w:rPr>
          <w:lang w:eastAsia="de-DE"/>
        </w:rPr>
        <w:t xml:space="preserve">ataset </w:t>
      </w:r>
      <w:ins w:id="3278" w:author="Gert Morlion" w:date="2024-08-26T14:01:00Z">
        <w:r w:rsidR="00BB77B8">
          <w:rPr>
            <w:lang w:eastAsia="de-DE"/>
          </w:rPr>
          <w:t>D</w:t>
        </w:r>
      </w:ins>
      <w:del w:id="3279" w:author="Gert Morlion" w:date="2024-08-26T14:01:00Z">
        <w:r w:rsidRPr="00D22CCD" w:rsidDel="00BB77B8">
          <w:rPr>
            <w:lang w:eastAsia="de-DE"/>
          </w:rPr>
          <w:delText>d</w:delText>
        </w:r>
      </w:del>
      <w:r w:rsidRPr="00D22CCD">
        <w:rPr>
          <w:lang w:eastAsia="de-DE"/>
        </w:rPr>
        <w:t xml:space="preserve">iscovery </w:t>
      </w:r>
      <w:ins w:id="3280" w:author="Gert Morlion" w:date="2024-08-26T14:01:00Z">
        <w:r w:rsidR="00BB77B8">
          <w:rPr>
            <w:lang w:eastAsia="de-DE"/>
          </w:rPr>
          <w:t>M</w:t>
        </w:r>
      </w:ins>
      <w:del w:id="3281" w:author="Gert Morlion" w:date="2024-08-26T14:01:00Z">
        <w:r w:rsidRPr="00D22CCD" w:rsidDel="00BB77B8">
          <w:rPr>
            <w:lang w:eastAsia="de-DE"/>
          </w:rPr>
          <w:delText>m</w:delText>
        </w:r>
      </w:del>
      <w:r w:rsidRPr="00D22CCD">
        <w:rPr>
          <w:lang w:eastAsia="de-DE"/>
        </w:rPr>
        <w:t>etadata</w:t>
      </w:r>
      <w:ins w:id="3282" w:author="Gert Morlion" w:date="2024-08-26T14:01:00Z">
        <w:r w:rsidR="00BB77B8">
          <w:rPr>
            <w:lang w:eastAsia="de-DE"/>
          </w:rPr>
          <w:t>, Support File Discovery Metadata and Catalogue Discovery Metadata</w:t>
        </w:r>
      </w:ins>
      <w:r w:rsidRPr="00D22CCD">
        <w:rPr>
          <w:lang w:eastAsia="de-DE"/>
        </w:rPr>
        <w:t xml:space="preserve"> </w:t>
      </w:r>
      <w:del w:id="3283"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328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3285" w:author="Gert Morlion" w:date="2024-08-26T14:03:00Z"/>
                <w:rFonts w:cs="Arial"/>
                <w:b/>
                <w:bCs/>
                <w:sz w:val="16"/>
                <w:szCs w:val="16"/>
                <w:lang w:eastAsia="en-US"/>
              </w:rPr>
            </w:pPr>
            <w:ins w:id="3286"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3287" w:author="Gert Morlion" w:date="2024-08-26T14:03:00Z"/>
                <w:rFonts w:cs="Arial"/>
                <w:b/>
                <w:bCs/>
                <w:sz w:val="16"/>
                <w:szCs w:val="16"/>
                <w:lang w:eastAsia="en-US"/>
              </w:rPr>
            </w:pPr>
            <w:ins w:id="3288"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3289" w:author="Gert Morlion" w:date="2024-08-26T14:03:00Z"/>
                <w:rFonts w:cs="Arial"/>
                <w:b/>
                <w:bCs/>
                <w:sz w:val="16"/>
                <w:szCs w:val="16"/>
                <w:lang w:eastAsia="en-US"/>
              </w:rPr>
            </w:pPr>
            <w:ins w:id="3290"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3291" w:author="Gert Morlion" w:date="2024-08-26T14:03:00Z"/>
                <w:rFonts w:cs="Arial"/>
                <w:b/>
                <w:bCs/>
                <w:sz w:val="16"/>
                <w:szCs w:val="16"/>
                <w:lang w:eastAsia="en-US"/>
              </w:rPr>
            </w:pPr>
            <w:ins w:id="3292"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3293" w:author="Gert Morlion" w:date="2024-08-26T14:03:00Z"/>
                <w:rFonts w:cs="Arial"/>
                <w:b/>
                <w:bCs/>
                <w:sz w:val="16"/>
                <w:szCs w:val="16"/>
                <w:lang w:eastAsia="en-US"/>
              </w:rPr>
            </w:pPr>
            <w:ins w:id="3294"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329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3296" w:author="Gert Morlion" w:date="2024-08-26T14:03:00Z"/>
                <w:rFonts w:cs="Arial"/>
                <w:sz w:val="16"/>
                <w:szCs w:val="16"/>
                <w:lang w:eastAsia="en-US"/>
              </w:rPr>
            </w:pPr>
            <w:ins w:id="3297" w:author="Birklhuber Bernd"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3298" w:author="Gert Morlion" w:date="2024-08-26T14:03:00Z"/>
                <w:rFonts w:cs="Arial"/>
                <w:sz w:val="16"/>
                <w:szCs w:val="16"/>
                <w:lang w:eastAsia="en-US"/>
              </w:rPr>
            </w:pPr>
            <w:ins w:id="3299" w:author="Birklhuber Bernd"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3300" w:author="Gert Morlion" w:date="2024-08-26T14:03:00Z"/>
                <w:rFonts w:cs="Arial"/>
                <w:sz w:val="16"/>
                <w:szCs w:val="16"/>
                <w:lang w:eastAsia="en-US"/>
              </w:rPr>
            </w:pPr>
            <w:ins w:id="3301" w:author="Birklhuber Bernd"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3302"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3303" w:author="Gert Morlion" w:date="2024-08-26T14:03:00Z"/>
                <w:rFonts w:cs="Arial"/>
                <w:sz w:val="16"/>
                <w:szCs w:val="16"/>
                <w:lang w:eastAsia="en-US"/>
              </w:rPr>
            </w:pPr>
            <w:ins w:id="3304" w:author="Birklhuber Bernd" w:date="2025-03-07T13:33:00Z">
              <w:r w:rsidRPr="0071300B">
                <w:rPr>
                  <w:rFonts w:cs="Arial"/>
                  <w:sz w:val="16"/>
                  <w:szCs w:val="16"/>
                  <w:lang w:val="en-AU" w:eastAsia="en-US"/>
                </w:rPr>
                <w:t>-</w:t>
              </w:r>
            </w:ins>
          </w:p>
        </w:tc>
      </w:tr>
      <w:tr w:rsidR="00414E63" w:rsidRPr="00753ED4" w14:paraId="09EA2758" w14:textId="77777777" w:rsidTr="00414E63">
        <w:trPr>
          <w:trHeight w:val="20"/>
          <w:tblHeader/>
          <w:ins w:id="330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3306" w:author="Gert Morlion" w:date="2024-08-26T14:03:00Z"/>
                <w:rFonts w:cs="Arial"/>
                <w:sz w:val="16"/>
                <w:szCs w:val="16"/>
                <w:lang w:eastAsia="en-US"/>
              </w:rPr>
            </w:pPr>
            <w:ins w:id="3307" w:author="Birklhuber Bernd"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3308" w:author="Gert Morlion" w:date="2024-08-26T14:03:00Z"/>
                <w:rFonts w:cs="Arial"/>
                <w:sz w:val="16"/>
                <w:szCs w:val="16"/>
                <w:lang w:eastAsia="en-US"/>
              </w:rPr>
            </w:pPr>
            <w:ins w:id="3309" w:author="Birklhuber Bernd" w:date="2025-03-07T13:33:00Z">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3310" w:author="Gert Morlion" w:date="2024-08-26T14:03:00Z"/>
                <w:rFonts w:cs="Arial"/>
                <w:sz w:val="16"/>
                <w:szCs w:val="16"/>
                <w:lang w:eastAsia="en-US"/>
              </w:rPr>
            </w:pPr>
            <w:ins w:id="3311"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3312" w:author="Gert Morlion" w:date="2024-08-26T14:03:00Z"/>
                <w:rFonts w:cs="Arial"/>
                <w:sz w:val="16"/>
                <w:szCs w:val="16"/>
                <w:lang w:eastAsia="en-US"/>
              </w:rPr>
            </w:pPr>
            <w:ins w:id="3313" w:author="Birklhuber Bernd"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3314" w:author="Gert Morlion" w:date="2024-08-26T14:03:00Z"/>
                <w:rFonts w:cs="Arial"/>
                <w:sz w:val="16"/>
                <w:szCs w:val="16"/>
                <w:lang w:eastAsia="en-US"/>
              </w:rPr>
            </w:pPr>
            <w:ins w:id="3315" w:author="Birklhuber Bernd"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331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3317" w:author="Gert Morlion" w:date="2024-08-26T14:03:00Z"/>
                <w:rFonts w:cs="Arial"/>
                <w:sz w:val="16"/>
                <w:szCs w:val="16"/>
                <w:lang w:eastAsia="en-US"/>
              </w:rPr>
            </w:pPr>
            <w:ins w:id="3318" w:author="Birklhuber Bernd"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3319" w:author="Gert Morlion" w:date="2024-08-26T14:03:00Z"/>
                <w:rFonts w:cs="Arial"/>
                <w:sz w:val="16"/>
                <w:szCs w:val="16"/>
                <w:lang w:eastAsia="en-US"/>
              </w:rPr>
            </w:pPr>
            <w:ins w:id="3320" w:author="Birklhuber Bernd"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3321" w:author="Gert Morlion" w:date="2024-08-26T14:03:00Z"/>
                <w:rFonts w:cs="Arial"/>
                <w:sz w:val="16"/>
                <w:szCs w:val="16"/>
                <w:lang w:eastAsia="en-US"/>
              </w:rPr>
            </w:pPr>
            <w:ins w:id="3322"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3323" w:author="Gert Morlion" w:date="2024-08-26T14:03:00Z"/>
                <w:rFonts w:cs="Arial"/>
                <w:sz w:val="16"/>
                <w:szCs w:val="16"/>
                <w:lang w:eastAsia="en-US"/>
              </w:rPr>
            </w:pPr>
            <w:ins w:id="3324" w:author="Birklhuber Bernd"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3325" w:author="Gert Morlion" w:date="2024-08-26T14:03:00Z"/>
                <w:rFonts w:cs="Arial"/>
                <w:sz w:val="16"/>
                <w:szCs w:val="16"/>
                <w:lang w:eastAsia="en-US"/>
              </w:rPr>
            </w:pPr>
            <w:ins w:id="3326"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332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3328" w:author="Gert Morlion" w:date="2024-08-26T14:03:00Z"/>
                <w:rFonts w:cs="Arial"/>
                <w:sz w:val="16"/>
                <w:szCs w:val="16"/>
                <w:lang w:eastAsia="en-US"/>
              </w:rPr>
            </w:pPr>
            <w:ins w:id="3329" w:author="Birklhuber Bernd" w:date="2025-03-07T13:33:00Z">
              <w:r w:rsidRPr="00651940">
                <w:rPr>
                  <w:rFonts w:cs="Arial"/>
                  <w:sz w:val="16"/>
                  <w:szCs w:val="16"/>
                  <w:lang w:val="en-AU" w:eastAsia="en-US"/>
                </w:rPr>
                <w:t>productSpecification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3330" w:author="Gert Morlion" w:date="2024-08-26T14:03:00Z"/>
                <w:rFonts w:cs="Arial"/>
                <w:sz w:val="16"/>
                <w:szCs w:val="16"/>
                <w:lang w:eastAsia="en-US"/>
              </w:rPr>
            </w:pPr>
            <w:ins w:id="3331" w:author="Birklhuber Bernd"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3332" w:author="Gert Morlion" w:date="2024-08-26T14:03:00Z"/>
                <w:rFonts w:cs="Arial"/>
                <w:sz w:val="16"/>
                <w:szCs w:val="16"/>
                <w:lang w:eastAsia="en-US"/>
              </w:rPr>
            </w:pPr>
            <w:ins w:id="3333" w:author="Birklhuber Bernd" w:date="2025-03-07T13:33:00Z">
              <w:r w:rsidRPr="00E37327">
                <w:rPr>
                  <w:rFonts w:cs="Arial"/>
                  <w:sz w:val="16"/>
                  <w:szCs w:val="16"/>
                  <w:lang w:val="en-AU" w:eastAsia="en-US"/>
                </w:rPr>
                <w:t>1</w:t>
              </w:r>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3334" w:author="Gert Morlion" w:date="2024-08-26T14:03:00Z"/>
                <w:rFonts w:cs="Arial"/>
                <w:sz w:val="16"/>
                <w:szCs w:val="16"/>
                <w:lang w:eastAsia="en-US"/>
              </w:rPr>
            </w:pPr>
            <w:ins w:id="3335" w:author="Birklhuber Bernd"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3336" w:author="Birklhuber Bernd" w:date="2025-03-07T13:33:00Z"/>
                <w:rFonts w:cs="Arial"/>
                <w:sz w:val="16"/>
                <w:szCs w:val="16"/>
                <w:lang w:val="en-AU" w:eastAsia="en-US"/>
              </w:rPr>
            </w:pPr>
            <w:ins w:id="3337" w:author="Birklhuber Bernd"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3338" w:author="Gert Morlion" w:date="2024-08-26T14:03:00Z"/>
                <w:rFonts w:cs="Arial"/>
                <w:sz w:val="16"/>
                <w:szCs w:val="16"/>
                <w:lang w:eastAsia="en-US"/>
              </w:rPr>
            </w:pPr>
            <w:ins w:id="3339" w:author="Birklhuber Bernd" w:date="2025-03-07T13:33:00Z">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334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3341" w:author="Gert Morlion" w:date="2024-08-26T14:03:00Z"/>
                <w:rFonts w:cs="Arial"/>
                <w:sz w:val="16"/>
                <w:szCs w:val="16"/>
                <w:lang w:eastAsia="en-US"/>
              </w:rPr>
            </w:pPr>
            <w:ins w:id="3342" w:author="Birklhuber Bernd" w:date="2025-03-07T13:33:00Z">
              <w:r>
                <w:rPr>
                  <w:rFonts w:cs="Arial"/>
                  <w:sz w:val="16"/>
                  <w:szCs w:val="16"/>
                  <w:lang w:val="en-AU" w:eastAsia="en-US"/>
                </w:rPr>
                <w:t>defaultLocale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3343" w:author="Gert Morlion" w:date="2024-08-26T14:03:00Z"/>
                <w:rFonts w:cs="Arial"/>
                <w:sz w:val="16"/>
                <w:szCs w:val="16"/>
                <w:lang w:eastAsia="en-US"/>
              </w:rPr>
            </w:pPr>
            <w:ins w:id="3344" w:author="Birklhuber Bernd"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3345" w:author="Gert Morlion" w:date="2024-08-26T14:03:00Z"/>
                <w:rFonts w:cs="Arial"/>
                <w:sz w:val="16"/>
                <w:szCs w:val="16"/>
                <w:lang w:eastAsia="en-US"/>
              </w:rPr>
            </w:pPr>
            <w:ins w:id="3346"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3347" w:author="Gert Morlion" w:date="2024-08-26T14:03:00Z"/>
                <w:rFonts w:cs="Arial"/>
                <w:sz w:val="16"/>
                <w:szCs w:val="16"/>
                <w:lang w:eastAsia="en-US"/>
              </w:rPr>
            </w:pPr>
            <w:ins w:id="3348"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3349" w:author="Birklhuber Bernd" w:date="2025-03-07T13:33:00Z"/>
                <w:rFonts w:cs="Arial"/>
                <w:sz w:val="16"/>
                <w:szCs w:val="16"/>
                <w:lang w:val="en-AU" w:eastAsia="en-US"/>
              </w:rPr>
            </w:pPr>
            <w:ins w:id="3350" w:author="Birklhuber Bernd"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3351" w:author="Gert Morlion" w:date="2024-08-26T14:03:00Z"/>
                <w:rFonts w:cs="Arial"/>
                <w:sz w:val="16"/>
                <w:szCs w:val="16"/>
                <w:lang w:eastAsia="en-US"/>
              </w:rPr>
            </w:pPr>
            <w:ins w:id="3352"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335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3354" w:author="Gert Morlion" w:date="2024-08-26T14:03:00Z"/>
                <w:rFonts w:cs="Arial"/>
                <w:sz w:val="16"/>
                <w:szCs w:val="16"/>
                <w:lang w:eastAsia="en-US"/>
              </w:rPr>
            </w:pPr>
            <w:ins w:id="3355" w:author="Birklhuber Bernd" w:date="2025-03-07T13:33:00Z">
              <w:r>
                <w:rPr>
                  <w:rFonts w:cs="Arial"/>
                  <w:sz w:val="16"/>
                  <w:szCs w:val="16"/>
                  <w:lang w:val="en-AU" w:eastAsia="en-US"/>
                </w:rPr>
                <w:t>otherLocale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3356" w:author="Gert Morlion" w:date="2024-08-26T14:03:00Z"/>
                <w:rFonts w:cs="Arial"/>
                <w:sz w:val="16"/>
                <w:szCs w:val="16"/>
                <w:lang w:eastAsia="en-US"/>
              </w:rPr>
            </w:pPr>
            <w:ins w:id="3357" w:author="Birklhuber Bernd"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3358" w:author="Gert Morlion" w:date="2024-08-26T14:03:00Z"/>
                <w:rFonts w:cs="Arial"/>
                <w:sz w:val="16"/>
                <w:szCs w:val="16"/>
                <w:lang w:eastAsia="en-US"/>
              </w:rPr>
            </w:pPr>
            <w:ins w:id="3359"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3360" w:author="Gert Morlion" w:date="2024-08-26T14:03:00Z"/>
                <w:rFonts w:cs="Arial"/>
                <w:sz w:val="16"/>
                <w:szCs w:val="16"/>
                <w:lang w:eastAsia="en-US"/>
              </w:rPr>
            </w:pPr>
            <w:ins w:id="3361"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3362" w:author="Gert Morlion" w:date="2024-08-26T14:03:00Z"/>
                <w:rFonts w:cs="Arial"/>
                <w:sz w:val="16"/>
                <w:szCs w:val="16"/>
                <w:lang w:eastAsia="en-US"/>
              </w:rPr>
            </w:pPr>
            <w:ins w:id="3363" w:author="Birklhuber Bernd"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336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3365" w:author="Gert Morlion" w:date="2024-08-26T14:03:00Z"/>
                <w:rFonts w:cs="Arial"/>
                <w:sz w:val="16"/>
                <w:szCs w:val="16"/>
                <w:lang w:eastAsia="en-US"/>
              </w:rPr>
            </w:pPr>
            <w:ins w:id="3366" w:author="Birklhuber Bernd" w:date="2025-03-07T13:33:00Z">
              <w:r w:rsidRPr="00651940">
                <w:rPr>
                  <w:rFonts w:cs="Arial"/>
                  <w:sz w:val="16"/>
                  <w:szCs w:val="16"/>
                  <w:lang w:val="en-AU" w:eastAsia="en-US"/>
                </w:rPr>
                <w:t>exchangeCatalogueDescription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3367" w:author="Gert Morlion" w:date="2024-08-26T14:03:00Z"/>
                <w:rFonts w:cs="Arial"/>
                <w:sz w:val="16"/>
                <w:szCs w:val="16"/>
                <w:lang w:eastAsia="en-US"/>
              </w:rPr>
            </w:pPr>
            <w:ins w:id="3368" w:author="Birklhuber Bernd"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3369" w:author="Gert Morlion" w:date="2024-08-26T14:03:00Z"/>
                <w:rFonts w:cs="Arial"/>
                <w:sz w:val="16"/>
                <w:szCs w:val="16"/>
                <w:lang w:eastAsia="en-US"/>
              </w:rPr>
            </w:pPr>
            <w:ins w:id="3370" w:author="Birklhuber Bernd"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3371" w:author="Gert Morlion" w:date="2024-08-26T14:03:00Z"/>
                <w:rFonts w:cs="Arial"/>
                <w:sz w:val="16"/>
                <w:szCs w:val="16"/>
                <w:lang w:eastAsia="en-US"/>
              </w:rPr>
            </w:pPr>
            <w:ins w:id="3372"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3373" w:author="Gert Morlion" w:date="2024-08-26T14:03:00Z"/>
                <w:rFonts w:cs="Arial"/>
                <w:sz w:val="16"/>
                <w:szCs w:val="16"/>
                <w:lang w:eastAsia="en-US"/>
              </w:rPr>
            </w:pPr>
          </w:p>
        </w:tc>
      </w:tr>
      <w:tr w:rsidR="00414E63" w:rsidRPr="00753ED4" w14:paraId="6CFEF5D2" w14:textId="77777777" w:rsidTr="00414E63">
        <w:trPr>
          <w:trHeight w:val="20"/>
          <w:tblHeader/>
          <w:ins w:id="337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3375" w:author="Gert Morlion" w:date="2024-08-26T14:03:00Z"/>
                <w:rFonts w:cs="Arial"/>
                <w:sz w:val="16"/>
                <w:szCs w:val="16"/>
                <w:lang w:eastAsia="en-US"/>
              </w:rPr>
            </w:pPr>
            <w:ins w:id="3376" w:author="Birklhuber Bernd" w:date="2025-03-07T13:33:00Z">
              <w:r w:rsidRPr="00651940">
                <w:rPr>
                  <w:rFonts w:cs="Arial"/>
                  <w:sz w:val="16"/>
                  <w:szCs w:val="16"/>
                  <w:lang w:val="en-AU" w:eastAsia="en-US"/>
                </w:rPr>
                <w:t>exchangeCatalogueComment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3377" w:author="Gert Morlion" w:date="2024-08-26T14:03:00Z"/>
                <w:rFonts w:cs="Arial"/>
                <w:sz w:val="16"/>
                <w:szCs w:val="16"/>
                <w:lang w:eastAsia="en-US"/>
              </w:rPr>
            </w:pPr>
            <w:ins w:id="3378" w:author="Birklhuber Bernd"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3379" w:author="Gert Morlion" w:date="2024-08-26T14:03:00Z"/>
                <w:rFonts w:cs="Arial"/>
                <w:sz w:val="16"/>
                <w:szCs w:val="16"/>
                <w:lang w:eastAsia="en-US"/>
              </w:rPr>
            </w:pPr>
            <w:ins w:id="3380" w:author="Birklhuber Bernd"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3381" w:author="Gert Morlion" w:date="2024-08-26T14:03:00Z"/>
                <w:rFonts w:cs="Arial"/>
                <w:sz w:val="16"/>
                <w:szCs w:val="16"/>
                <w:lang w:eastAsia="en-US"/>
              </w:rPr>
            </w:pPr>
            <w:ins w:id="3382"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3383" w:author="Gert Morlion" w:date="2024-08-26T14:03:00Z"/>
                <w:rFonts w:cs="Arial"/>
                <w:sz w:val="16"/>
                <w:szCs w:val="16"/>
                <w:lang w:eastAsia="en-US"/>
              </w:rPr>
            </w:pPr>
          </w:p>
        </w:tc>
      </w:tr>
      <w:tr w:rsidR="00414E63" w:rsidRPr="00753ED4" w14:paraId="7D2E28D2" w14:textId="77777777" w:rsidTr="00414E63">
        <w:trPr>
          <w:trHeight w:val="20"/>
          <w:tblHeader/>
          <w:ins w:id="338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3385" w:author="Gert Morlion" w:date="2024-08-26T14:03:00Z"/>
                <w:rFonts w:cs="Arial"/>
                <w:sz w:val="16"/>
                <w:szCs w:val="16"/>
                <w:lang w:eastAsia="en-US"/>
              </w:rPr>
            </w:pPr>
            <w:ins w:id="3386" w:author="Birklhuber Bernd"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3387" w:author="Gert Morlion" w:date="2024-08-26T14:03:00Z"/>
                <w:rFonts w:cs="Arial"/>
                <w:sz w:val="16"/>
                <w:szCs w:val="16"/>
                <w:lang w:eastAsia="en-US"/>
              </w:rPr>
            </w:pPr>
            <w:ins w:id="3388" w:author="Birklhuber Bernd"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3389" w:author="Gert Morlion" w:date="2024-08-26T14:03:00Z"/>
                <w:rFonts w:cs="Arial"/>
                <w:sz w:val="16"/>
                <w:szCs w:val="16"/>
                <w:lang w:eastAsia="en-US"/>
              </w:rPr>
            </w:pPr>
            <w:ins w:id="3390"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3391" w:author="Gert Morlion" w:date="2024-08-26T14:03:00Z"/>
                <w:rFonts w:cs="Arial"/>
                <w:sz w:val="16"/>
                <w:szCs w:val="16"/>
                <w:lang w:eastAsia="en-US"/>
              </w:rPr>
            </w:pPr>
            <w:ins w:id="3392" w:author="Birklhuber Bernd"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3393" w:author="Gert Morlion" w:date="2024-08-26T14:03:00Z"/>
                <w:rFonts w:cs="Arial"/>
                <w:sz w:val="16"/>
                <w:szCs w:val="16"/>
                <w:lang w:eastAsia="en-US"/>
              </w:rPr>
            </w:pPr>
            <w:ins w:id="3394" w:author="Birklhuber Bernd"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339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3396" w:author="Gert Morlion" w:date="2024-08-26T14:03:00Z"/>
                <w:rFonts w:cs="Arial"/>
                <w:sz w:val="16"/>
                <w:szCs w:val="16"/>
                <w:lang w:eastAsia="en-US"/>
              </w:rPr>
            </w:pPr>
            <w:ins w:id="3397" w:author="Birklhuber Bernd" w:date="2025-03-07T13:33:00Z">
              <w:r>
                <w:rPr>
                  <w:rFonts w:cs="Arial"/>
                  <w:sz w:val="16"/>
                  <w:szCs w:val="16"/>
                  <w:lang w:val="en-AU"/>
                </w:rPr>
                <w:t>dataServerIdentifier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3398" w:author="Gert Morlion" w:date="2024-08-26T14:03:00Z"/>
                <w:rFonts w:cs="Arial"/>
                <w:sz w:val="16"/>
                <w:szCs w:val="16"/>
                <w:lang w:eastAsia="en-US"/>
              </w:rPr>
            </w:pPr>
            <w:ins w:id="3399" w:author="Birklhuber Bernd"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3400" w:author="Gert Morlion" w:date="2024-08-26T14:03:00Z"/>
                <w:rFonts w:cs="Arial"/>
                <w:sz w:val="16"/>
                <w:szCs w:val="16"/>
                <w:lang w:eastAsia="en-US"/>
              </w:rPr>
            </w:pPr>
            <w:ins w:id="3401" w:author="Birklhuber Bernd"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3402" w:author="Gert Morlion" w:date="2024-08-26T14:03:00Z"/>
                <w:rFonts w:cs="Arial"/>
                <w:sz w:val="16"/>
                <w:szCs w:val="16"/>
                <w:lang w:eastAsia="en-US"/>
              </w:rPr>
            </w:pPr>
            <w:ins w:id="3403" w:author="Birklhuber Bernd" w:date="2025-03-07T13:33:00Z">
              <w:r w:rsidRPr="00651940">
                <w:rPr>
                  <w:rFonts w:cs="Arial"/>
                  <w:sz w:val="16"/>
                  <w:szCs w:val="16"/>
                  <w:lang w:val="en-AU"/>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3404" w:author="Gert Morlion" w:date="2024-08-26T14:03:00Z"/>
                <w:rFonts w:cs="Arial"/>
                <w:sz w:val="16"/>
                <w:szCs w:val="16"/>
                <w:lang w:eastAsia="en-US"/>
              </w:rPr>
            </w:pPr>
          </w:p>
        </w:tc>
      </w:tr>
      <w:tr w:rsidR="00414E63" w:rsidRPr="00753ED4" w14:paraId="78FAB63D" w14:textId="77777777" w:rsidTr="00414E63">
        <w:trPr>
          <w:trHeight w:val="20"/>
          <w:tblHeader/>
          <w:ins w:id="340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3406" w:author="Gert Morlion" w:date="2024-08-26T14:03:00Z"/>
                <w:rFonts w:cs="Arial"/>
                <w:sz w:val="16"/>
                <w:szCs w:val="16"/>
                <w:lang w:eastAsia="en-US"/>
              </w:rPr>
            </w:pPr>
            <w:ins w:id="3407" w:author="Birklhuber Bernd" w:date="2025-03-07T13:33:00Z">
              <w:r w:rsidRPr="00651940">
                <w:rPr>
                  <w:rFonts w:cs="Arial"/>
                  <w:sz w:val="16"/>
                  <w:szCs w:val="16"/>
                </w:rPr>
                <w:t>datasetDiscoveryMetadata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3408" w:author="Gert Morlion" w:date="2024-08-26T14:03:00Z"/>
                <w:rFonts w:cs="Arial"/>
                <w:sz w:val="16"/>
                <w:szCs w:val="16"/>
                <w:lang w:eastAsia="en-US"/>
              </w:rPr>
            </w:pPr>
            <w:ins w:id="3409"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3410" w:author="Gert Morlion" w:date="2024-08-26T14:03:00Z"/>
                <w:rFonts w:cs="Arial"/>
                <w:sz w:val="16"/>
                <w:szCs w:val="16"/>
                <w:lang w:eastAsia="en-US"/>
              </w:rPr>
            </w:pPr>
            <w:ins w:id="3411"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3412" w:author="Gert Morlion" w:date="2024-08-26T14:03:00Z"/>
                <w:rFonts w:cs="Arial"/>
                <w:sz w:val="16"/>
                <w:szCs w:val="16"/>
                <w:lang w:eastAsia="en-US"/>
              </w:rPr>
            </w:pPr>
            <w:ins w:id="3413" w:author="Birklhuber Bernd"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3414" w:author="Gert Morlion" w:date="2024-08-26T14:03:00Z"/>
                <w:rFonts w:cs="Arial"/>
                <w:sz w:val="16"/>
                <w:szCs w:val="16"/>
                <w:lang w:eastAsia="en-US"/>
              </w:rPr>
            </w:pPr>
          </w:p>
        </w:tc>
      </w:tr>
      <w:tr w:rsidR="00414E63" w:rsidRPr="00753ED4" w14:paraId="74C4057A" w14:textId="77777777" w:rsidTr="00414E63">
        <w:trPr>
          <w:trHeight w:val="20"/>
          <w:tblHeader/>
          <w:ins w:id="341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3416" w:author="Gert Morlion" w:date="2024-08-26T14:03:00Z"/>
                <w:rFonts w:cs="Arial"/>
                <w:sz w:val="16"/>
                <w:szCs w:val="16"/>
                <w:lang w:eastAsia="en-US"/>
              </w:rPr>
            </w:pPr>
            <w:ins w:id="3417" w:author="Birklhuber Bernd" w:date="2025-03-07T13:33:00Z">
              <w:r>
                <w:rPr>
                  <w:rFonts w:cs="Arial"/>
                  <w:sz w:val="16"/>
                  <w:szCs w:val="16"/>
                </w:rPr>
                <w:lastRenderedPageBreak/>
                <w:t>catalogueDiscoveryMetadata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3418" w:author="Gert Morlion" w:date="2024-08-26T14:03:00Z"/>
                <w:rFonts w:cs="Arial"/>
                <w:sz w:val="16"/>
                <w:szCs w:val="16"/>
                <w:lang w:eastAsia="en-US"/>
              </w:rPr>
            </w:pPr>
            <w:ins w:id="3419" w:author="Birklhuber Bernd"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3420" w:author="Gert Morlion" w:date="2024-08-26T14:03:00Z"/>
                <w:rFonts w:cs="Arial"/>
                <w:sz w:val="16"/>
                <w:szCs w:val="16"/>
                <w:lang w:eastAsia="en-US"/>
              </w:rPr>
            </w:pPr>
            <w:ins w:id="3421"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3422" w:author="Gert Morlion" w:date="2024-08-26T14:03:00Z"/>
                <w:rFonts w:cs="Arial"/>
                <w:sz w:val="16"/>
                <w:szCs w:val="16"/>
                <w:lang w:eastAsia="en-US"/>
              </w:rPr>
            </w:pPr>
            <w:ins w:id="3423" w:author="Birklhuber Bernd"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3424" w:author="Gert Morlion" w:date="2024-08-26T14:03:00Z"/>
                <w:rFonts w:cs="Arial"/>
                <w:sz w:val="16"/>
                <w:szCs w:val="16"/>
                <w:lang w:eastAsia="en-US"/>
              </w:rPr>
            </w:pPr>
            <w:ins w:id="3425" w:author="Birklhuber Bernd"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342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3427" w:author="Gert Morlion" w:date="2024-08-26T14:03:00Z"/>
                <w:rFonts w:cs="Arial"/>
                <w:sz w:val="16"/>
                <w:szCs w:val="16"/>
                <w:lang w:eastAsia="en-US"/>
              </w:rPr>
            </w:pPr>
            <w:ins w:id="3428" w:author="Birklhuber Bernd" w:date="2025-03-07T13:33:00Z">
              <w:r w:rsidRPr="00651940">
                <w:rPr>
                  <w:rFonts w:cs="Arial"/>
                  <w:sz w:val="16"/>
                  <w:szCs w:val="16"/>
                </w:rPr>
                <w:t>supportFileDiscoveryMetadata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3429" w:author="Gert Morlion" w:date="2024-08-26T14:03:00Z"/>
                <w:rFonts w:cs="Arial"/>
                <w:sz w:val="16"/>
                <w:szCs w:val="16"/>
                <w:lang w:eastAsia="en-US"/>
              </w:rPr>
            </w:pPr>
            <w:ins w:id="3430"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3431" w:author="Gert Morlion" w:date="2024-08-26T14:03:00Z"/>
                <w:rFonts w:cs="Arial"/>
                <w:sz w:val="16"/>
                <w:szCs w:val="16"/>
                <w:lang w:eastAsia="en-US"/>
              </w:rPr>
            </w:pPr>
            <w:ins w:id="3432"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3433" w:author="Gert Morlion" w:date="2024-08-26T14:03:00Z"/>
                <w:rFonts w:cs="Arial"/>
                <w:sz w:val="16"/>
                <w:szCs w:val="16"/>
                <w:lang w:eastAsia="en-US"/>
              </w:rPr>
            </w:pPr>
            <w:ins w:id="3434" w:author="Birklhuber Bernd"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3435"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3436" w:author="Birklhuber Bernd"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3437" w:author="Birklhuber Bernd"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3438" w:author="Birklhuber Bernd"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3439" w:author="Birklhuber Bernd"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3440" w:author="Birklhuber Bernd"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3441" w:author="Birklhuber Bernd"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3442" w:author="Birklhuber Bernd" w:date="2025-03-07T13:35:00Z">
              <w:r>
                <w:rPr>
                  <w:sz w:val="16"/>
                  <w:szCs w:val="16"/>
                </w:rPr>
                <w:t>The concatenation of identifier and dateTime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3443" w:author="Birklhuber Bernd"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3444" w:author="Birklhuber Bernd"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ins w:id="3445" w:author="Birklhuber Bernd" w:date="2025-03-07T13:35:00Z">
              <w:r w:rsidRPr="00651940">
                <w:rPr>
                  <w:sz w:val="16"/>
                  <w:szCs w:val="16"/>
                  <w:lang w:val="fr-FR" w:eastAsia="ar-SA"/>
                </w:rPr>
                <w:t xml:space="preserve">Uniquely identifies this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3446" w:author="Birklhuber Bernd"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ins w:id="3447" w:author="Birklhuber Bernd" w:date="2025-03-07T13:35:00Z">
              <w:r w:rsidRPr="00651940">
                <w:rPr>
                  <w:sz w:val="16"/>
                  <w:szCs w:val="16"/>
                  <w:lang w:val="en-AU" w:eastAsia="ar-SA"/>
                </w:rPr>
                <w:t>CharacterString</w:t>
              </w:r>
            </w:ins>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3448" w:author="Birklhuber Bernd" w:date="2025-03-07T13:35:00Z">
              <w:r>
                <w:rPr>
                  <w:sz w:val="16"/>
                </w:rPr>
                <w:t>&lt;S100XC:identifier&gt;US_4</w:t>
              </w:r>
              <w:r w:rsidRPr="00C67C46">
                <w:rPr>
                  <w:sz w:val="16"/>
                </w:rPr>
                <w:t>01_20200101_120101_01&lt;/S100XC:identifier&gt;</w:t>
              </w:r>
            </w:ins>
          </w:p>
        </w:tc>
      </w:tr>
      <w:tr w:rsidR="00414E63" w:rsidRPr="006B5017"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3449" w:author="Birklhuber Bernd"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ins w:id="3450" w:author="Birklhuber Bernd" w:date="2025-03-07T13:35:00Z">
              <w:r w:rsidRPr="00651940">
                <w:rPr>
                  <w:sz w:val="16"/>
                  <w:szCs w:val="16"/>
                  <w:lang w:val="en-AU" w:eastAsia="ar-SA"/>
                </w:rPr>
                <w:t>date</w:t>
              </w:r>
              <w:r>
                <w:rPr>
                  <w:sz w:val="16"/>
                  <w:szCs w:val="16"/>
                  <w:lang w:val="en-AU" w:eastAsia="ar-SA"/>
                </w:rPr>
                <w:t>Time</w:t>
              </w:r>
            </w:ins>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3451" w:author="Birklhuber Bernd"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3452" w:author="Birklhuber Bernd"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ins w:id="3453" w:author="Birklhuber Bernd" w:date="2025-03-07T13:35:00Z">
              <w:r w:rsidRPr="00651940">
                <w:rPr>
                  <w:sz w:val="16"/>
                  <w:szCs w:val="16"/>
                  <w:lang w:val="en-AU" w:eastAsia="ar-SA"/>
                </w:rPr>
                <w:t>Date</w:t>
              </w:r>
              <w:r>
                <w:rPr>
                  <w:sz w:val="16"/>
                  <w:szCs w:val="16"/>
                  <w:lang w:val="en-AU" w:eastAsia="ar-SA"/>
                </w:rPr>
                <w:t>Time</w:t>
              </w:r>
            </w:ins>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3454" w:author="Birklhuber Bernd" w:date="2025-03-07T13:35:00Z">
              <w:r w:rsidRPr="00414E63">
                <w:rPr>
                  <w:sz w:val="16"/>
                  <w:szCs w:val="16"/>
                  <w:lang w:val="de-DE"/>
                </w:rPr>
                <w:t>Format:  yyyy-mm-ddThh:mm:ssZ</w:t>
              </w:r>
            </w:ins>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3455" w:author="Birklhuber Bernd"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3456" w:author="Birklhuber Bernd"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3457" w:author="Birklhuber Bernd"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3458" w:author="Birklhuber Bernd"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3459" w:author="Birklhuber Bernd"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3460" w:author="Birklhuber Bernd"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3461" w:author="Birklhuber Bernd"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3462" w:author="Birklhuber Bernd"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3463" w:author="Birklhuber Bernd"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3464" w:author="Birklhuber Bernd"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ins w:id="3465" w:author="Birklhuber Bernd" w:date="2025-03-07T13:36:00Z">
              <w:r w:rsidRPr="00651940">
                <w:rPr>
                  <w:sz w:val="16"/>
                  <w:szCs w:val="16"/>
                  <w:lang w:eastAsia="ar-SA"/>
                </w:rPr>
                <w:t>CharacterString</w:t>
              </w:r>
            </w:ins>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3466" w:author="Birklhuber Bernd"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3467" w:author="Birklhuber Bernd"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3468" w:author="Birklhuber Bernd"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3469" w:author="Birklhuber Bernd"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3470" w:author="Birklhuber Bernd"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ins w:id="3471" w:author="Birklhuber Bernd" w:date="2025-03-07T13:36:00Z">
              <w:r w:rsidRPr="00651940">
                <w:rPr>
                  <w:sz w:val="16"/>
                  <w:szCs w:val="16"/>
                  <w:lang w:eastAsia="ar-SA"/>
                </w:rPr>
                <w:t>CI_Telephone</w:t>
              </w:r>
            </w:ins>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3472" w:author="Birklhuber Bernd"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3473" w:author="Birklhuber Bernd"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3474" w:author="Birklhuber Bernd"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3475" w:author="Birklhuber Bernd"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ins w:id="3476" w:author="Birklhuber Bernd" w:date="2025-03-07T13:36:00Z">
              <w:r w:rsidRPr="00651940">
                <w:rPr>
                  <w:sz w:val="16"/>
                  <w:szCs w:val="16"/>
                  <w:lang w:eastAsia="ar-SA"/>
                </w:rPr>
                <w:t>CI_Address</w:t>
              </w:r>
            </w:ins>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3477" w:author="Gert Morlion" w:date="2024-08-26T14:06:00Z"/>
        </w:rPr>
      </w:pPr>
      <w:bookmarkStart w:id="3478" w:name="_Toc211003324"/>
      <w:r w:rsidRPr="00D22CCD">
        <w:t>S</w:t>
      </w:r>
      <w:r w:rsidR="00212271" w:rsidRPr="00D22CCD">
        <w:t>1</w:t>
      </w:r>
      <w:r w:rsidRPr="00D22CCD">
        <w:t>0</w:t>
      </w:r>
      <w:r w:rsidR="00212271" w:rsidRPr="00D22CCD">
        <w:t>0</w:t>
      </w:r>
      <w:r w:rsidRPr="00D22CCD">
        <w:t>_DatasetDiscoveryMetadata</w:t>
      </w:r>
      <w:bookmarkEnd w:id="3478"/>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3479"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3480" w:author="Gert Morlion" w:date="2024-08-26T14:06:00Z"/>
                <w:rFonts w:cs="Arial"/>
                <w:b/>
                <w:bCs/>
                <w:sz w:val="16"/>
                <w:szCs w:val="16"/>
                <w:lang w:eastAsia="en-US"/>
              </w:rPr>
            </w:pPr>
            <w:ins w:id="3481"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3482" w:author="Gert Morlion" w:date="2024-08-26T14:06:00Z"/>
                <w:rFonts w:cs="Arial"/>
                <w:b/>
                <w:bCs/>
                <w:sz w:val="16"/>
                <w:szCs w:val="16"/>
                <w:lang w:eastAsia="en-US"/>
              </w:rPr>
            </w:pPr>
            <w:ins w:id="3483"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3484" w:author="Gert Morlion" w:date="2024-08-26T14:06:00Z"/>
                <w:rFonts w:cs="Arial"/>
                <w:b/>
                <w:bCs/>
                <w:sz w:val="16"/>
                <w:szCs w:val="16"/>
                <w:lang w:eastAsia="en-US"/>
              </w:rPr>
            </w:pPr>
            <w:ins w:id="3485"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3486" w:author="Gert Morlion" w:date="2024-08-26T14:06:00Z"/>
                <w:rFonts w:cs="Arial"/>
                <w:b/>
                <w:bCs/>
                <w:sz w:val="16"/>
                <w:szCs w:val="16"/>
                <w:lang w:eastAsia="en-US"/>
              </w:rPr>
            </w:pPr>
            <w:ins w:id="3487"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3488" w:author="Gert Morlion" w:date="2024-08-26T14:06:00Z"/>
                <w:rFonts w:cs="Arial"/>
                <w:b/>
                <w:bCs/>
                <w:sz w:val="16"/>
                <w:szCs w:val="16"/>
                <w:lang w:eastAsia="en-US"/>
              </w:rPr>
            </w:pPr>
            <w:ins w:id="3489"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349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3491" w:author="Gert Morlion" w:date="2024-08-26T14:06:00Z"/>
                <w:rFonts w:cs="Arial"/>
                <w:b/>
                <w:bCs/>
                <w:sz w:val="16"/>
                <w:szCs w:val="16"/>
                <w:lang w:eastAsia="en-US"/>
              </w:rPr>
            </w:pPr>
            <w:ins w:id="3492" w:author="Birklhuber Bernd"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3493" w:author="Gert Morlion" w:date="2024-08-26T14:06:00Z"/>
                <w:rFonts w:cs="Arial"/>
                <w:b/>
                <w:bCs/>
                <w:sz w:val="16"/>
                <w:szCs w:val="16"/>
                <w:lang w:eastAsia="en-US"/>
              </w:rPr>
            </w:pPr>
            <w:ins w:id="3494" w:author="Birklhuber Bernd"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3495" w:author="Gert Morlion" w:date="2024-08-26T14:06:00Z"/>
                <w:rFonts w:cs="Arial"/>
                <w:b/>
                <w:bCs/>
                <w:sz w:val="16"/>
                <w:szCs w:val="16"/>
                <w:lang w:eastAsia="en-US"/>
              </w:rPr>
            </w:pPr>
            <w:ins w:id="3496" w:author="Birklhuber Bernd"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3497" w:author="Gert Morlion" w:date="2024-08-26T14:06:00Z"/>
                <w:rFonts w:cs="Arial"/>
                <w:b/>
                <w:bCs/>
                <w:sz w:val="16"/>
                <w:szCs w:val="16"/>
                <w:lang w:eastAsia="en-US"/>
              </w:rPr>
            </w:pPr>
            <w:ins w:id="3498" w:author="Birklhuber Bernd"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3499" w:author="Gert Morlion" w:date="2024-08-26T14:06:00Z"/>
                <w:rFonts w:cs="Arial"/>
                <w:b/>
                <w:bCs/>
                <w:sz w:val="16"/>
                <w:szCs w:val="16"/>
                <w:lang w:eastAsia="en-US"/>
              </w:rPr>
            </w:pPr>
            <w:ins w:id="3500" w:author="Birklhuber Bernd" w:date="2025-03-07T13:38:00Z">
              <w:r w:rsidRPr="003440C2">
                <w:rPr>
                  <w:rFonts w:cs="Arial"/>
                  <w:sz w:val="16"/>
                  <w:szCs w:val="16"/>
                  <w:lang w:eastAsia="en-US"/>
                </w:rPr>
                <w:t>-</w:t>
              </w:r>
            </w:ins>
          </w:p>
        </w:tc>
      </w:tr>
      <w:tr w:rsidR="00414E63" w:rsidRPr="003440C2" w14:paraId="13609608" w14:textId="77777777" w:rsidTr="004B0AFB">
        <w:trPr>
          <w:cantSplit/>
          <w:ins w:id="350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3502" w:author="Gert Morlion" w:date="2024-08-26T14:06:00Z"/>
                <w:rFonts w:cs="Arial"/>
                <w:b/>
                <w:bCs/>
                <w:sz w:val="16"/>
                <w:szCs w:val="16"/>
                <w:lang w:eastAsia="en-US"/>
              </w:rPr>
            </w:pPr>
            <w:ins w:id="3503" w:author="Birklhuber Bernd" w:date="2025-03-07T13:38:00Z">
              <w:r w:rsidRPr="003440C2">
                <w:rPr>
                  <w:rFonts w:cs="Arial"/>
                  <w:sz w:val="16"/>
                  <w:szCs w:val="16"/>
                  <w:lang w:eastAsia="en-US"/>
                </w:rPr>
                <w:t>fileName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3504" w:author="Gert Morlion" w:date="2024-08-26T14:06:00Z"/>
                <w:rFonts w:cs="Arial"/>
                <w:b/>
                <w:bCs/>
                <w:sz w:val="16"/>
                <w:szCs w:val="16"/>
                <w:lang w:eastAsia="en-US"/>
              </w:rPr>
            </w:pPr>
            <w:ins w:id="3505" w:author="Birklhuber Bernd"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3506" w:author="Gert Morlion" w:date="2024-08-26T14:06:00Z"/>
                <w:rFonts w:cs="Arial"/>
                <w:b/>
                <w:bCs/>
                <w:sz w:val="16"/>
                <w:szCs w:val="16"/>
                <w:lang w:eastAsia="en-US"/>
              </w:rPr>
            </w:pPr>
            <w:ins w:id="3507"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3508" w:author="Gert Morlion" w:date="2024-08-26T14:06:00Z"/>
                <w:rFonts w:cs="Arial"/>
                <w:b/>
                <w:bCs/>
                <w:sz w:val="16"/>
                <w:szCs w:val="16"/>
                <w:lang w:eastAsia="en-US"/>
              </w:rPr>
            </w:pPr>
            <w:ins w:id="3509" w:author="Birklhuber Bernd"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3510" w:author="Gert Morlion" w:date="2024-08-26T14:06:00Z"/>
                <w:rFonts w:cs="Arial"/>
                <w:b/>
                <w:bCs/>
                <w:sz w:val="16"/>
                <w:szCs w:val="16"/>
                <w:lang w:eastAsia="en-US"/>
              </w:rPr>
            </w:pPr>
            <w:ins w:id="3511" w:author="Birklhuber Bernd" w:date="2025-03-07T13:38:00Z">
              <w:r>
                <w:rPr>
                  <w:sz w:val="16"/>
                  <w:szCs w:val="16"/>
                </w:rPr>
                <w:t>See S-100 Part 1, clause 1-4.6</w:t>
              </w:r>
            </w:ins>
          </w:p>
        </w:tc>
      </w:tr>
      <w:tr w:rsidR="00414E63" w:rsidRPr="00BD587E" w14:paraId="7E695489" w14:textId="77777777" w:rsidTr="004B0AFB">
        <w:trPr>
          <w:cantSplit/>
          <w:ins w:id="351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3513" w:author="Gert Morlion" w:date="2024-08-26T14:06:00Z"/>
                <w:rFonts w:cs="Arial"/>
                <w:sz w:val="16"/>
                <w:szCs w:val="16"/>
                <w:lang w:eastAsia="en-US"/>
              </w:rPr>
            </w:pPr>
            <w:ins w:id="3514" w:author="Birklhuber Bernd"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3515" w:author="Gert Morlion" w:date="2024-08-26T14:06:00Z"/>
                <w:rFonts w:cs="Arial"/>
                <w:sz w:val="16"/>
                <w:szCs w:val="16"/>
                <w:lang w:eastAsia="en-US"/>
              </w:rPr>
            </w:pPr>
            <w:ins w:id="3516" w:author="Birklhuber Bernd"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3517" w:author="Gert Morlion" w:date="2024-08-26T14:06:00Z"/>
                <w:rFonts w:cs="Arial"/>
                <w:sz w:val="16"/>
                <w:szCs w:val="16"/>
                <w:lang w:eastAsia="en-US"/>
              </w:rPr>
            </w:pPr>
            <w:ins w:id="351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3519" w:author="Gert Morlion" w:date="2024-08-26T14:06:00Z"/>
                <w:rFonts w:cs="Arial"/>
                <w:sz w:val="16"/>
                <w:szCs w:val="16"/>
                <w:lang w:eastAsia="en-US"/>
              </w:rPr>
            </w:pPr>
            <w:ins w:id="3520" w:author="Birklhuber Bernd" w:date="2025-03-07T13:38:00Z">
              <w:r w:rsidRPr="003440C2">
                <w:rPr>
                  <w:rFonts w:cs="Arial"/>
                  <w:sz w:val="16"/>
                  <w:szCs w:val="16"/>
                  <w:lang w:eastAsia="en-US"/>
                </w:rPr>
                <w:t>CharacterString</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3521" w:author="Birklhuber Bernd" w:date="2025-03-07T13:38:00Z"/>
                <w:rFonts w:cs="Arial"/>
                <w:sz w:val="16"/>
                <w:szCs w:val="16"/>
                <w:lang w:eastAsia="en-US"/>
              </w:rPr>
            </w:pPr>
            <w:ins w:id="3522" w:author="Birklhuber Bernd"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3523" w:author="Gert Morlion" w:date="2024-08-26T14:06:00Z"/>
                <w:rFonts w:cs="Arial"/>
                <w:sz w:val="16"/>
                <w:szCs w:val="16"/>
                <w:lang w:eastAsia="en-US"/>
              </w:rPr>
            </w:pPr>
            <w:ins w:id="3524" w:author="Birklhuber Bernd"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352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3526" w:author="Gert Morlion" w:date="2024-08-26T14:06:00Z"/>
                <w:rFonts w:cs="Arial"/>
                <w:sz w:val="16"/>
                <w:szCs w:val="16"/>
                <w:lang w:eastAsia="en-US"/>
              </w:rPr>
            </w:pPr>
            <w:ins w:id="3527" w:author="Birklhuber Bernd" w:date="2025-03-07T13:38:00Z">
              <w:r w:rsidRPr="003440C2">
                <w:rPr>
                  <w:rFonts w:cs="Arial"/>
                  <w:sz w:val="16"/>
                  <w:szCs w:val="16"/>
                  <w:lang w:eastAsia="en-US"/>
                </w:rPr>
                <w:lastRenderedPageBreak/>
                <w:t>datasetID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3528" w:author="Gert Morlion" w:date="2024-08-26T14:06:00Z"/>
                <w:rFonts w:cs="Arial"/>
                <w:sz w:val="16"/>
                <w:szCs w:val="16"/>
                <w:lang w:eastAsia="en-US"/>
              </w:rPr>
            </w:pPr>
            <w:ins w:id="3529" w:author="Birklhuber Bernd"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3530" w:author="Gert Morlion" w:date="2024-08-26T14:06:00Z"/>
                <w:rFonts w:cs="Arial"/>
                <w:sz w:val="16"/>
                <w:szCs w:val="16"/>
                <w:lang w:eastAsia="en-US"/>
              </w:rPr>
            </w:pPr>
            <w:ins w:id="3531"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3532" w:author="Gert Morlion" w:date="2024-08-26T14:06:00Z"/>
                <w:rFonts w:cs="Arial"/>
                <w:sz w:val="16"/>
                <w:szCs w:val="16"/>
                <w:lang w:eastAsia="en-US"/>
              </w:rPr>
            </w:pPr>
            <w:ins w:id="3533" w:author="Birklhuber Bernd"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3534" w:author="Gert Morlion" w:date="2024-08-26T14:06:00Z"/>
                <w:rFonts w:cs="Arial"/>
                <w:sz w:val="16"/>
                <w:szCs w:val="16"/>
                <w:lang w:eastAsia="en-US"/>
              </w:rPr>
            </w:pPr>
            <w:ins w:id="3535" w:author="Birklhuber Bernd" w:date="2025-03-07T13:38:00Z">
              <w:r w:rsidRPr="003440C2">
                <w:rPr>
                  <w:rFonts w:cs="Arial"/>
                  <w:sz w:val="16"/>
                  <w:szCs w:val="16"/>
                  <w:lang w:eastAsia="en-US"/>
                </w:rPr>
                <w:t>The URN must be an MRN</w:t>
              </w:r>
            </w:ins>
          </w:p>
        </w:tc>
      </w:tr>
      <w:tr w:rsidR="00414E63" w:rsidRPr="00BD587E" w14:paraId="659A9B79" w14:textId="77777777" w:rsidTr="004B0AFB">
        <w:trPr>
          <w:cantSplit/>
          <w:ins w:id="353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3537" w:author="Gert Morlion" w:date="2024-08-26T14:06:00Z"/>
                <w:rFonts w:cs="Arial"/>
                <w:sz w:val="16"/>
                <w:szCs w:val="16"/>
                <w:lang w:eastAsia="en-US"/>
              </w:rPr>
            </w:pPr>
            <w:ins w:id="3538" w:author="Birklhuber Bernd" w:date="2025-03-07T13:38:00Z">
              <w:r w:rsidRPr="003440C2">
                <w:rPr>
                  <w:rFonts w:cs="Arial"/>
                  <w:sz w:val="16"/>
                  <w:szCs w:val="16"/>
                  <w:lang w:eastAsia="en-US"/>
                </w:rPr>
                <w:t>compressionFlag</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3539" w:author="Gert Morlion" w:date="2024-08-26T14:06:00Z"/>
                <w:rFonts w:cs="Arial"/>
                <w:sz w:val="16"/>
                <w:szCs w:val="16"/>
                <w:lang w:eastAsia="en-US"/>
              </w:rPr>
            </w:pPr>
            <w:ins w:id="3540" w:author="Birklhuber Bernd"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3541" w:author="Gert Morlion" w:date="2024-08-26T14:06:00Z"/>
                <w:rFonts w:cs="Arial"/>
                <w:sz w:val="16"/>
                <w:szCs w:val="16"/>
                <w:lang w:eastAsia="en-US"/>
              </w:rPr>
            </w:pPr>
            <w:ins w:id="354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3543" w:author="Gert Morlion" w:date="2024-08-26T14:06:00Z"/>
                <w:rFonts w:cs="Arial"/>
                <w:sz w:val="16"/>
                <w:szCs w:val="16"/>
                <w:lang w:eastAsia="en-US"/>
              </w:rPr>
            </w:pPr>
            <w:ins w:id="3544"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3545" w:author="Birklhuber Bernd" w:date="2025-03-07T13:38:00Z"/>
                <w:rFonts w:cs="Arial"/>
                <w:sz w:val="16"/>
                <w:szCs w:val="16"/>
                <w:lang w:eastAsia="en-US"/>
              </w:rPr>
            </w:pPr>
            <w:ins w:id="3546" w:author="Birklhuber Bernd"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3547" w:author="Gert Morlion" w:date="2024-08-26T14:06:00Z"/>
                <w:rFonts w:cs="Arial"/>
                <w:sz w:val="16"/>
                <w:szCs w:val="16"/>
                <w:lang w:eastAsia="en-US"/>
              </w:rPr>
            </w:pPr>
            <w:ins w:id="3548" w:author="Birklhuber Bernd"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3549"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3550" w:author="Gert Morlion" w:date="2024-08-26T14:06:00Z"/>
                <w:rFonts w:cs="Arial"/>
                <w:b/>
                <w:bCs/>
                <w:sz w:val="16"/>
                <w:szCs w:val="16"/>
                <w:lang w:eastAsia="en-US"/>
              </w:rPr>
            </w:pPr>
            <w:ins w:id="3551" w:author="Birklhuber Bernd" w:date="2025-03-07T13:38:00Z">
              <w:r w:rsidRPr="003440C2">
                <w:rPr>
                  <w:rFonts w:cs="Arial"/>
                  <w:sz w:val="16"/>
                  <w:szCs w:val="16"/>
                  <w:lang w:eastAsia="en-US"/>
                </w:rPr>
                <w:t>dataProtection</w:t>
              </w:r>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3552" w:author="Gert Morlion" w:date="2024-08-26T14:06:00Z"/>
                <w:rFonts w:cs="Arial"/>
                <w:sz w:val="16"/>
                <w:szCs w:val="16"/>
                <w:lang w:eastAsia="en-US"/>
              </w:rPr>
            </w:pPr>
            <w:ins w:id="3553" w:author="Birklhuber Bernd"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3554" w:author="Gert Morlion" w:date="2024-08-26T14:06:00Z"/>
                <w:rFonts w:cs="Arial"/>
                <w:b/>
                <w:bCs/>
                <w:sz w:val="16"/>
                <w:szCs w:val="16"/>
                <w:lang w:eastAsia="en-US"/>
              </w:rPr>
            </w:pPr>
            <w:ins w:id="355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3556" w:author="Gert Morlion" w:date="2024-08-26T14:06:00Z"/>
                <w:rFonts w:cs="Arial"/>
                <w:b/>
                <w:bCs/>
                <w:sz w:val="16"/>
                <w:szCs w:val="16"/>
                <w:lang w:eastAsia="en-US"/>
              </w:rPr>
            </w:pPr>
            <w:ins w:id="3557"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3558" w:author="Birklhuber Bernd" w:date="2025-03-07T13:38:00Z"/>
                <w:rFonts w:cs="Arial"/>
                <w:sz w:val="16"/>
                <w:szCs w:val="16"/>
              </w:rPr>
            </w:pPr>
            <w:ins w:id="3559" w:author="Birklhuber Bernd"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3560" w:author="Gert Morlion" w:date="2024-08-26T14:06:00Z"/>
                <w:rFonts w:cs="Arial"/>
                <w:bCs/>
                <w:sz w:val="16"/>
                <w:szCs w:val="16"/>
                <w:lang w:eastAsia="en-US"/>
              </w:rPr>
            </w:pPr>
            <w:ins w:id="3561" w:author="Birklhuber Bernd"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356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3563" w:author="Gert Morlion" w:date="2024-08-26T14:06:00Z"/>
                <w:rFonts w:cs="Arial"/>
                <w:b/>
                <w:bCs/>
                <w:sz w:val="16"/>
                <w:szCs w:val="16"/>
                <w:lang w:eastAsia="en-US"/>
              </w:rPr>
            </w:pPr>
            <w:ins w:id="3564" w:author="Birklhuber Bernd" w:date="2025-03-07T13:38:00Z">
              <w:r w:rsidRPr="003440C2">
                <w:rPr>
                  <w:rFonts w:cs="Arial"/>
                  <w:sz w:val="16"/>
                  <w:szCs w:val="16"/>
                  <w:lang w:eastAsia="en-US"/>
                </w:rPr>
                <w:t>protectionScheme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3565" w:author="Gert Morlion" w:date="2024-08-26T14:06:00Z"/>
                <w:rFonts w:cs="Arial"/>
                <w:b/>
                <w:bCs/>
                <w:sz w:val="16"/>
                <w:szCs w:val="16"/>
                <w:lang w:eastAsia="en-US"/>
              </w:rPr>
            </w:pPr>
            <w:ins w:id="3566" w:author="Birklhuber Bernd"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3567" w:author="Gert Morlion" w:date="2024-08-26T14:06:00Z"/>
                <w:rFonts w:cs="Arial"/>
                <w:b/>
                <w:bCs/>
                <w:sz w:val="16"/>
                <w:szCs w:val="16"/>
                <w:lang w:eastAsia="en-US"/>
              </w:rPr>
            </w:pPr>
            <w:ins w:id="3568" w:author="Birklhuber Bernd"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3569" w:author="Gert Morlion" w:date="2024-08-26T14:06:00Z"/>
                <w:rFonts w:cs="Arial"/>
                <w:b/>
                <w:bCs/>
                <w:sz w:val="16"/>
                <w:szCs w:val="16"/>
                <w:lang w:eastAsia="en-US"/>
              </w:rPr>
            </w:pPr>
            <w:ins w:id="3570" w:author="Birklhuber Bernd"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3571" w:author="Gert Morlion" w:date="2024-08-26T14:06:00Z"/>
                <w:rFonts w:cs="Arial"/>
                <w:b/>
                <w:bCs/>
                <w:sz w:val="16"/>
                <w:szCs w:val="16"/>
                <w:lang w:eastAsia="en-US"/>
              </w:rPr>
            </w:pPr>
          </w:p>
        </w:tc>
      </w:tr>
      <w:tr w:rsidR="00414E63" w:rsidRPr="003440C2" w14:paraId="72D14102" w14:textId="77777777" w:rsidTr="004B0AFB">
        <w:trPr>
          <w:cantSplit/>
          <w:ins w:id="357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3573" w:author="Gert Morlion" w:date="2024-08-26T14:06:00Z"/>
                <w:rFonts w:cs="Arial"/>
                <w:b/>
                <w:bCs/>
                <w:sz w:val="16"/>
                <w:szCs w:val="16"/>
                <w:lang w:eastAsia="en-US"/>
              </w:rPr>
            </w:pPr>
            <w:ins w:id="3574" w:author="Birklhuber Bernd" w:date="2025-03-07T13:38:00Z">
              <w:r w:rsidRPr="003440C2">
                <w:rPr>
                  <w:rFonts w:cs="Arial"/>
                  <w:sz w:val="16"/>
                  <w:szCs w:val="16"/>
                  <w:lang w:eastAsia="en-US"/>
                </w:rPr>
                <w:t>digitalSignatureReference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3575" w:author="Gert Morlion" w:date="2024-08-26T14:06:00Z"/>
                <w:rFonts w:cs="Arial"/>
                <w:b/>
                <w:bCs/>
                <w:sz w:val="16"/>
                <w:szCs w:val="16"/>
                <w:lang w:eastAsia="en-US"/>
              </w:rPr>
            </w:pPr>
            <w:ins w:id="3576" w:author="Birklhuber Bernd" w:date="2025-03-07T13:38:00Z">
              <w:r w:rsidRPr="003A450C">
                <w:rPr>
                  <w:rFonts w:cs="Arial"/>
                  <w:sz w:val="16"/>
                  <w:szCs w:val="16"/>
                </w:rPr>
                <w:t>Specifies the algorithm used to compute digitalSignatureValue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3577" w:author="Gert Morlion" w:date="2024-08-26T14:06:00Z"/>
                <w:rFonts w:cs="Arial"/>
                <w:b/>
                <w:bCs/>
                <w:sz w:val="16"/>
                <w:szCs w:val="16"/>
                <w:lang w:eastAsia="en-US"/>
              </w:rPr>
            </w:pPr>
            <w:ins w:id="3578"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3579" w:author="Gert Morlion" w:date="2024-08-26T14:06:00Z"/>
                <w:rFonts w:cs="Arial"/>
                <w:b/>
                <w:bCs/>
                <w:sz w:val="16"/>
                <w:szCs w:val="16"/>
              </w:rPr>
            </w:pPr>
            <w:ins w:id="3580"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3581" w:author="Gert Morlion" w:date="2024-08-26T14:06:00Z"/>
                <w:rFonts w:cs="Arial"/>
                <w:b/>
                <w:bCs/>
                <w:sz w:val="16"/>
                <w:szCs w:val="16"/>
                <w:lang w:eastAsia="en-US"/>
              </w:rPr>
            </w:pPr>
          </w:p>
        </w:tc>
      </w:tr>
      <w:tr w:rsidR="00414E63" w:rsidRPr="003440C2" w14:paraId="73B897BC" w14:textId="77777777" w:rsidTr="004B0AFB">
        <w:trPr>
          <w:cantSplit/>
          <w:ins w:id="358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3583" w:author="Gert Morlion" w:date="2024-08-26T14:06:00Z"/>
                <w:rFonts w:cs="Arial"/>
                <w:sz w:val="16"/>
                <w:szCs w:val="16"/>
                <w:lang w:eastAsia="en-US"/>
              </w:rPr>
            </w:pPr>
            <w:ins w:id="3584" w:author="Birklhuber Bernd" w:date="2025-03-07T13:38:00Z">
              <w:r w:rsidRPr="003440C2">
                <w:rPr>
                  <w:rFonts w:cs="Arial"/>
                  <w:sz w:val="16"/>
                  <w:szCs w:val="16"/>
                </w:rPr>
                <w:t>digitalSignatureValue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3585" w:author="Gert Morlion" w:date="2024-08-26T14:06:00Z"/>
                <w:rFonts w:cs="Arial"/>
                <w:sz w:val="16"/>
                <w:szCs w:val="16"/>
                <w:lang w:eastAsia="en-US"/>
              </w:rPr>
            </w:pPr>
            <w:ins w:id="3586" w:author="Birklhuber Bernd"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3587" w:author="Gert Morlion" w:date="2024-08-26T14:06:00Z"/>
                <w:rFonts w:cs="Arial"/>
                <w:b/>
                <w:bCs/>
                <w:sz w:val="16"/>
                <w:szCs w:val="16"/>
                <w:lang w:eastAsia="en-US"/>
              </w:rPr>
            </w:pPr>
            <w:ins w:id="3588" w:author="Birklhuber Bernd" w:date="2025-03-07T13:38: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3589" w:author="Gert Morlion" w:date="2024-08-26T14:06:00Z"/>
                <w:rFonts w:cs="Arial"/>
                <w:sz w:val="16"/>
                <w:szCs w:val="16"/>
              </w:rPr>
            </w:pPr>
            <w:ins w:id="3590"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3591" w:author="Birklhuber Bernd" w:date="2025-03-07T13:38:00Z"/>
                <w:rFonts w:cs="Arial"/>
                <w:sz w:val="16"/>
                <w:szCs w:val="16"/>
              </w:rPr>
            </w:pPr>
            <w:ins w:id="3592" w:author="Birklhuber Bernd" w:date="2025-03-07T13:38:00Z">
              <w:r w:rsidRPr="003440C2">
                <w:rPr>
                  <w:rFonts w:cs="Arial"/>
                  <w:sz w:val="16"/>
                  <w:szCs w:val="16"/>
                </w:rPr>
                <w:t>The value resulting from application of digitalSignatureReference.</w:t>
              </w:r>
            </w:ins>
          </w:p>
          <w:p w14:paraId="38B786BB" w14:textId="30D923CD" w:rsidR="00414E63" w:rsidRPr="003440C2" w:rsidRDefault="00414E63" w:rsidP="00414E63">
            <w:pPr>
              <w:spacing w:before="60" w:after="60" w:line="240" w:lineRule="auto"/>
              <w:jc w:val="left"/>
              <w:rPr>
                <w:ins w:id="3593" w:author="Gert Morlion" w:date="2024-08-26T14:06:00Z"/>
                <w:rFonts w:cs="Arial"/>
                <w:b/>
                <w:bCs/>
                <w:sz w:val="16"/>
                <w:szCs w:val="16"/>
                <w:lang w:eastAsia="en-US"/>
              </w:rPr>
            </w:pPr>
            <w:ins w:id="3594" w:author="Birklhuber Bernd" w:date="2025-03-07T13:38:00Z">
              <w:r w:rsidRPr="003440C2">
                <w:rPr>
                  <w:rFonts w:cs="Arial"/>
                  <w:sz w:val="16"/>
                  <w:szCs w:val="16"/>
                </w:rPr>
                <w:t>Implemented as the digital signature format specified in S-100 Part 15</w:t>
              </w:r>
            </w:ins>
          </w:p>
        </w:tc>
      </w:tr>
      <w:tr w:rsidR="00414E63" w:rsidRPr="003440C2" w14:paraId="2C5F0254" w14:textId="77777777" w:rsidTr="004B0AFB">
        <w:trPr>
          <w:cantSplit/>
          <w:ins w:id="359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3596" w:author="Gert Morlion" w:date="2024-08-26T14:06:00Z"/>
                <w:rFonts w:cs="Arial"/>
                <w:b/>
                <w:bCs/>
                <w:sz w:val="16"/>
                <w:szCs w:val="16"/>
                <w:lang w:eastAsia="en-US"/>
              </w:rPr>
            </w:pPr>
            <w:ins w:id="3597" w:author="Birklhuber Bernd"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3598" w:author="Gert Morlion" w:date="2024-08-26T14:06:00Z"/>
                <w:rFonts w:cs="Arial"/>
                <w:b/>
                <w:bCs/>
                <w:sz w:val="16"/>
                <w:szCs w:val="16"/>
                <w:lang w:eastAsia="en-US"/>
              </w:rPr>
            </w:pPr>
            <w:ins w:id="3599" w:author="Birklhuber Bernd"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3600" w:author="Gert Morlion" w:date="2024-08-26T14:06:00Z"/>
                <w:rFonts w:cs="Arial"/>
                <w:b/>
                <w:bCs/>
                <w:sz w:val="16"/>
                <w:szCs w:val="16"/>
                <w:lang w:eastAsia="en-US"/>
              </w:rPr>
            </w:pPr>
            <w:ins w:id="3601"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3602" w:author="Gert Morlion" w:date="2024-08-26T14:06:00Z"/>
                <w:rFonts w:cs="Arial"/>
                <w:b/>
                <w:bCs/>
                <w:sz w:val="16"/>
                <w:szCs w:val="16"/>
                <w:lang w:eastAsia="en-US"/>
              </w:rPr>
            </w:pPr>
            <w:ins w:id="3603" w:author="Birklhuber Bernd"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3604" w:author="Birklhuber Bernd" w:date="2025-03-07T13:38:00Z"/>
                <w:rFonts w:cs="Arial"/>
                <w:sz w:val="16"/>
                <w:szCs w:val="16"/>
              </w:rPr>
            </w:pPr>
            <w:ins w:id="3605" w:author="Birklhuber Bernd"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3606" w:author="Gert Morlion" w:date="2024-08-26T14:06:00Z"/>
                <w:rFonts w:cs="Arial"/>
                <w:b/>
                <w:bCs/>
                <w:sz w:val="16"/>
                <w:szCs w:val="16"/>
                <w:lang w:eastAsia="en-US"/>
              </w:rPr>
            </w:pPr>
            <w:ins w:id="3607" w:author="Birklhuber Bernd"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3608"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3609" w:author="Gert Morlion" w:date="2024-08-26T14:06:00Z"/>
                <w:rFonts w:cs="Arial"/>
                <w:b/>
                <w:bCs/>
                <w:sz w:val="16"/>
                <w:szCs w:val="16"/>
                <w:lang w:eastAsia="en-US"/>
              </w:rPr>
            </w:pPr>
            <w:ins w:id="3610" w:author="Birklhuber Bernd"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3611" w:author="Gert Morlion" w:date="2024-08-26T14:06:00Z"/>
                <w:rFonts w:cs="Arial"/>
                <w:b/>
                <w:bCs/>
                <w:sz w:val="16"/>
                <w:szCs w:val="16"/>
                <w:lang w:eastAsia="en-US"/>
              </w:rPr>
            </w:pPr>
            <w:ins w:id="3612" w:author="Birklhuber Bernd"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3613" w:author="Gert Morlion" w:date="2024-08-26T14:06:00Z"/>
                <w:rFonts w:cs="Arial"/>
                <w:b/>
                <w:bCs/>
                <w:sz w:val="16"/>
                <w:szCs w:val="16"/>
                <w:lang w:eastAsia="en-US"/>
              </w:rPr>
            </w:pPr>
            <w:ins w:id="3614"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3615" w:author="Birklhuber Bernd" w:date="2025-03-07T13:38:00Z"/>
                <w:rFonts w:cs="Arial"/>
                <w:b/>
                <w:bCs/>
                <w:sz w:val="16"/>
                <w:szCs w:val="16"/>
                <w:lang w:eastAsia="en-US"/>
              </w:rPr>
            </w:pPr>
            <w:ins w:id="3616" w:author="Birklhuber Bernd"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3617" w:author="Birklhuber Bernd" w:date="2025-03-07T13:38:00Z"/>
                <w:rFonts w:cs="Arial"/>
                <w:sz w:val="16"/>
                <w:szCs w:val="16"/>
                <w:lang w:val="fr-FR"/>
              </w:rPr>
            </w:pPr>
            <w:ins w:id="3618" w:author="Birklhuber Bernd" w:date="2025-03-07T13:38:00Z">
              <w:r w:rsidRPr="003440C2">
                <w:rPr>
                  <w:rFonts w:cs="Arial"/>
                  <w:sz w:val="16"/>
                  <w:szCs w:val="16"/>
                  <w:lang w:val="fr-FR"/>
                </w:rPr>
                <w:t>MD_SecurityConstraints&gt;MD_ClassificationCode (codelist)</w:t>
              </w:r>
            </w:ins>
          </w:p>
          <w:p w14:paraId="2B711CAB" w14:textId="77777777" w:rsidR="00414E63" w:rsidRPr="003440C2" w:rsidRDefault="00414E63" w:rsidP="00414E63">
            <w:pPr>
              <w:spacing w:before="60" w:after="60" w:line="240" w:lineRule="auto"/>
              <w:jc w:val="left"/>
              <w:rPr>
                <w:ins w:id="3619"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3620" w:author="Birklhuber Bernd" w:date="2025-03-07T13:38:00Z"/>
                <w:rFonts w:cs="Arial"/>
                <w:b/>
                <w:bCs/>
                <w:sz w:val="16"/>
                <w:szCs w:val="16"/>
                <w:lang w:eastAsia="en-US"/>
              </w:rPr>
            </w:pPr>
            <w:ins w:id="3621" w:author="Birklhuber Bernd"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3622" w:author="Birklhuber Bernd" w:date="2025-03-07T13:38:00Z"/>
                <w:rFonts w:cs="Arial"/>
                <w:b/>
                <w:bCs/>
                <w:sz w:val="16"/>
                <w:szCs w:val="16"/>
                <w:lang w:eastAsia="en-US"/>
              </w:rPr>
            </w:pPr>
            <w:ins w:id="3623" w:author="Birklhuber Bernd"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3624" w:author="Birklhuber Bernd" w:date="2025-03-07T13:38:00Z"/>
                <w:rFonts w:cs="Arial"/>
                <w:b/>
                <w:bCs/>
                <w:sz w:val="16"/>
                <w:szCs w:val="16"/>
                <w:lang w:eastAsia="en-US"/>
              </w:rPr>
            </w:pPr>
            <w:ins w:id="3625" w:author="Birklhuber Bernd"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3626" w:author="Birklhuber Bernd" w:date="2025-03-07T13:38:00Z"/>
                <w:rFonts w:cs="Arial"/>
                <w:b/>
                <w:bCs/>
                <w:sz w:val="16"/>
                <w:szCs w:val="16"/>
                <w:lang w:eastAsia="en-US"/>
              </w:rPr>
            </w:pPr>
            <w:ins w:id="3627" w:author="Birklhuber Bernd"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3628" w:author="Birklhuber Bernd" w:date="2025-03-07T13:38:00Z"/>
                <w:rFonts w:cs="Arial"/>
                <w:sz w:val="16"/>
                <w:szCs w:val="16"/>
                <w:lang w:eastAsia="en-US"/>
              </w:rPr>
            </w:pPr>
            <w:ins w:id="3629" w:author="Birklhuber Bernd"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3630" w:author="Birklhuber Bernd" w:date="2025-03-07T13:38:00Z"/>
                <w:rFonts w:cs="Arial"/>
                <w:sz w:val="16"/>
                <w:szCs w:val="16"/>
              </w:rPr>
            </w:pPr>
            <w:ins w:id="3631" w:author="Birklhuber Bernd"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3632" w:author="Birklhuber Bernd" w:date="2025-03-07T13:38:00Z"/>
                <w:rFonts w:cs="Arial"/>
                <w:sz w:val="16"/>
                <w:szCs w:val="16"/>
              </w:rPr>
            </w:pPr>
            <w:ins w:id="3633" w:author="Birklhuber Bernd"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3634" w:author="Birklhuber Bernd" w:date="2025-03-07T13:38:00Z"/>
                <w:rFonts w:cs="Arial"/>
                <w:sz w:val="16"/>
                <w:szCs w:val="16"/>
              </w:rPr>
            </w:pPr>
            <w:ins w:id="3635" w:author="Birklhuber Bernd"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3636" w:author="Birklhuber Bernd" w:date="2025-03-07T13:38:00Z"/>
                <w:rFonts w:cs="Arial"/>
                <w:sz w:val="16"/>
                <w:szCs w:val="16"/>
              </w:rPr>
            </w:pPr>
            <w:ins w:id="3637" w:author="Birklhuber Bernd"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3638" w:author="Gert Morlion" w:date="2024-08-26T14:06:00Z"/>
                <w:rFonts w:cs="Arial"/>
                <w:b/>
                <w:bCs/>
                <w:sz w:val="16"/>
                <w:szCs w:val="16"/>
                <w:lang w:eastAsia="en-US"/>
              </w:rPr>
            </w:pPr>
            <w:ins w:id="3639" w:author="Birklhuber Bernd" w:date="2025-03-07T13:38:00Z">
              <w:r w:rsidRPr="00CA7F2D">
                <w:rPr>
                  <w:rFonts w:cs="Arial"/>
                  <w:sz w:val="16"/>
                  <w:szCs w:val="16"/>
                  <w:lang w:eastAsia="en-US"/>
                </w:rPr>
                <w:t>0..1 multiplicity in S-100 restricted to 1 in S-</w:t>
              </w:r>
            </w:ins>
            <w:ins w:id="3640" w:author="Birklhuber Bernd" w:date="2025-03-07T13:39:00Z">
              <w:r>
                <w:rPr>
                  <w:rFonts w:cs="Arial"/>
                  <w:sz w:val="16"/>
                  <w:szCs w:val="16"/>
                  <w:lang w:eastAsia="en-US"/>
                </w:rPr>
                <w:t>4</w:t>
              </w:r>
            </w:ins>
            <w:ins w:id="3641" w:author="Birklhuber Bernd" w:date="2025-03-07T13:38:00Z">
              <w:del w:id="3642"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3643"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3644" w:author="Gert Morlion" w:date="2024-08-26T14:06:00Z"/>
                <w:rFonts w:cs="Arial"/>
                <w:b/>
                <w:bCs/>
                <w:sz w:val="16"/>
                <w:szCs w:val="16"/>
                <w:lang w:eastAsia="en-US"/>
              </w:rPr>
            </w:pPr>
            <w:ins w:id="3645" w:author="Birklhuber Bernd"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3646" w:author="Gert Morlion" w:date="2024-08-26T14:06:00Z"/>
                <w:rFonts w:cs="Arial"/>
                <w:sz w:val="16"/>
                <w:szCs w:val="16"/>
                <w:lang w:eastAsia="en-US"/>
              </w:rPr>
            </w:pPr>
            <w:ins w:id="3647" w:author="Birklhuber Bernd"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3648" w:author="Gert Morlion" w:date="2024-08-26T14:06:00Z"/>
                <w:rFonts w:cs="Arial"/>
                <w:b/>
                <w:bCs/>
                <w:sz w:val="16"/>
                <w:szCs w:val="16"/>
                <w:lang w:eastAsia="en-US"/>
              </w:rPr>
            </w:pPr>
            <w:ins w:id="3649"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3650" w:author="Gert Morlion" w:date="2024-08-26T14:06:00Z"/>
                <w:rFonts w:cs="Arial"/>
                <w:b/>
                <w:bCs/>
                <w:sz w:val="16"/>
                <w:szCs w:val="16"/>
              </w:rPr>
            </w:pPr>
            <w:ins w:id="3651" w:author="Birklhuber Bernd"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3652" w:author="Gert Morlion" w:date="2024-08-26T14:06:00Z"/>
                <w:rFonts w:cs="Arial"/>
                <w:b/>
                <w:bCs/>
                <w:sz w:val="16"/>
                <w:szCs w:val="16"/>
                <w:lang w:eastAsia="en-US"/>
              </w:rPr>
            </w:pPr>
            <w:ins w:id="3653" w:author="Birklhuber Bernd" w:date="2025-03-07T13:38:00Z">
              <w:r w:rsidRPr="00CA7F2D">
                <w:rPr>
                  <w:rFonts w:cs="Arial"/>
                  <w:sz w:val="16"/>
                  <w:szCs w:val="16"/>
                  <w:lang w:eastAsia="en-US"/>
                </w:rPr>
                <w:t>0..1 multiplicity in S-100 restricted to 1 in S-</w:t>
              </w:r>
            </w:ins>
            <w:ins w:id="3654" w:author="Birklhuber Bernd" w:date="2025-03-07T13:39:00Z">
              <w:r>
                <w:rPr>
                  <w:rFonts w:cs="Arial"/>
                  <w:sz w:val="16"/>
                  <w:szCs w:val="16"/>
                  <w:lang w:eastAsia="en-US"/>
                </w:rPr>
                <w:t>4</w:t>
              </w:r>
            </w:ins>
            <w:ins w:id="3655" w:author="Birklhuber Bernd" w:date="2025-03-07T13:38:00Z">
              <w:del w:id="3656"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3657"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3658" w:author="Gert Morlion" w:date="2024-08-26T14:06:00Z"/>
                <w:rFonts w:cs="Arial"/>
                <w:sz w:val="16"/>
                <w:szCs w:val="16"/>
                <w:lang w:eastAsia="en-US"/>
              </w:rPr>
            </w:pPr>
            <w:ins w:id="3659" w:author="Birklhuber Bernd" w:date="2025-03-07T13:38:00Z">
              <w:r w:rsidRPr="003440C2">
                <w:rPr>
                  <w:rFonts w:cs="Arial"/>
                  <w:sz w:val="16"/>
                  <w:szCs w:val="16"/>
                  <w:lang w:eastAsia="en-US"/>
                </w:rPr>
                <w:t>notForNavigation</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3660" w:author="Gert Morlion" w:date="2024-08-26T14:06:00Z"/>
                <w:rFonts w:cs="Arial"/>
                <w:sz w:val="16"/>
                <w:szCs w:val="16"/>
                <w:lang w:eastAsia="en-US"/>
              </w:rPr>
            </w:pPr>
            <w:ins w:id="3661" w:author="Birklhuber Bernd"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3662" w:author="Gert Morlion" w:date="2024-08-26T14:06:00Z"/>
                <w:rFonts w:cs="Arial"/>
                <w:sz w:val="16"/>
                <w:szCs w:val="16"/>
                <w:lang w:eastAsia="en-US"/>
              </w:rPr>
            </w:pPr>
            <w:ins w:id="3663"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3664" w:author="Gert Morlion" w:date="2024-08-26T14:06:00Z"/>
                <w:rFonts w:cs="Arial"/>
                <w:sz w:val="16"/>
                <w:szCs w:val="16"/>
                <w:lang w:eastAsia="en-US"/>
              </w:rPr>
            </w:pPr>
            <w:ins w:id="3665" w:author="Birklhuber Bernd"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3666" w:author="Birklhuber Bernd" w:date="2025-03-07T13:38:00Z"/>
                <w:rFonts w:cs="Arial"/>
                <w:sz w:val="16"/>
                <w:szCs w:val="16"/>
                <w:lang w:eastAsia="en-US"/>
              </w:rPr>
            </w:pPr>
            <w:ins w:id="3667" w:author="Birklhuber Bernd"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3668" w:author="Gert Morlion" w:date="2024-08-26T14:06:00Z"/>
                <w:rFonts w:cs="Arial"/>
                <w:sz w:val="16"/>
                <w:szCs w:val="16"/>
              </w:rPr>
            </w:pPr>
            <w:ins w:id="3669" w:author="Birklhuber Bernd"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3670"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3671" w:author="Gert Morlion" w:date="2024-08-26T14:06:00Z"/>
                <w:rFonts w:cs="Arial"/>
                <w:sz w:val="16"/>
                <w:szCs w:val="16"/>
                <w:lang w:eastAsia="en-US"/>
              </w:rPr>
            </w:pPr>
            <w:ins w:id="3672" w:author="Birklhuber Bernd" w:date="2025-03-07T13:38:00Z">
              <w:r w:rsidRPr="003440C2">
                <w:rPr>
                  <w:rFonts w:cs="Arial"/>
                  <w:sz w:val="16"/>
                  <w:szCs w:val="16"/>
                  <w:lang w:eastAsia="en-US"/>
                </w:rPr>
                <w:t>specificUsage</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3673" w:author="Gert Morlion" w:date="2024-08-26T14:06:00Z"/>
                <w:rFonts w:cs="Arial"/>
                <w:b/>
                <w:bCs/>
                <w:sz w:val="16"/>
                <w:szCs w:val="16"/>
                <w:lang w:eastAsia="en-US"/>
              </w:rPr>
            </w:pPr>
            <w:ins w:id="3674" w:author="Birklhuber Bernd"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3675" w:author="Gert Morlion" w:date="2024-08-26T14:06:00Z"/>
                <w:rFonts w:cs="Arial"/>
                <w:b/>
                <w:bCs/>
                <w:sz w:val="16"/>
                <w:szCs w:val="16"/>
                <w:lang w:eastAsia="en-US"/>
              </w:rPr>
            </w:pPr>
            <w:ins w:id="3676" w:author="Birklhuber Bernd"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3677" w:author="Gert Morlion" w:date="2024-08-26T14:06:00Z"/>
                <w:rFonts w:cs="Arial"/>
                <w:b/>
                <w:bCs/>
                <w:sz w:val="16"/>
                <w:szCs w:val="16"/>
                <w:lang w:val="fr-FR" w:eastAsia="en-US"/>
              </w:rPr>
            </w:pPr>
            <w:ins w:id="3678" w:author="Birklhuber Bernd" w:date="2025-03-07T13:38:00Z">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3679" w:author="Gert Morlion" w:date="2024-08-26T14:06:00Z"/>
                <w:rFonts w:cs="Arial"/>
                <w:b/>
                <w:bCs/>
                <w:sz w:val="16"/>
                <w:szCs w:val="16"/>
                <w:lang w:eastAsia="en-US"/>
              </w:rPr>
            </w:pPr>
          </w:p>
        </w:tc>
      </w:tr>
      <w:tr w:rsidR="00414E63" w:rsidRPr="003440C2" w14:paraId="3C44A409" w14:textId="77777777" w:rsidTr="004B0AFB">
        <w:trPr>
          <w:cantSplit/>
          <w:ins w:id="368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3681" w:author="Gert Morlion" w:date="2024-08-26T14:06:00Z"/>
                <w:rFonts w:cs="Arial"/>
                <w:b/>
                <w:bCs/>
                <w:sz w:val="16"/>
                <w:szCs w:val="16"/>
                <w:lang w:eastAsia="en-US"/>
              </w:rPr>
            </w:pPr>
            <w:ins w:id="3682" w:author="Birklhuber Bernd" w:date="2025-03-07T13:38:00Z">
              <w:r w:rsidRPr="003440C2">
                <w:rPr>
                  <w:rFonts w:cs="Arial"/>
                  <w:sz w:val="16"/>
                  <w:szCs w:val="16"/>
                  <w:lang w:eastAsia="en-US"/>
                </w:rPr>
                <w:lastRenderedPageBreak/>
                <w:t>editionNumber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3683" w:author="Gert Morlion" w:date="2024-08-26T14:06:00Z"/>
                <w:rFonts w:cs="Arial"/>
                <w:b/>
                <w:bCs/>
                <w:sz w:val="16"/>
                <w:szCs w:val="16"/>
                <w:lang w:eastAsia="en-US"/>
              </w:rPr>
            </w:pPr>
            <w:ins w:id="3684" w:author="Birklhuber Bernd"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3685" w:author="Gert Morlion" w:date="2024-08-26T14:06:00Z"/>
                <w:rFonts w:cs="Arial"/>
                <w:b/>
                <w:bCs/>
                <w:sz w:val="16"/>
                <w:szCs w:val="16"/>
                <w:lang w:eastAsia="en-US"/>
              </w:rPr>
            </w:pPr>
            <w:ins w:id="368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3687" w:author="Gert Morlion" w:date="2024-08-26T14:06:00Z"/>
                <w:rFonts w:cs="Arial"/>
                <w:b/>
                <w:bCs/>
                <w:sz w:val="16"/>
                <w:szCs w:val="16"/>
                <w:lang w:eastAsia="en-US"/>
              </w:rPr>
            </w:pPr>
            <w:ins w:id="3688"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3689" w:author="Birklhuber Bernd" w:date="2025-03-07T13:38:00Z"/>
                <w:rFonts w:cs="Arial"/>
                <w:b/>
                <w:bCs/>
                <w:sz w:val="16"/>
                <w:szCs w:val="16"/>
                <w:lang w:eastAsia="en-US"/>
              </w:rPr>
            </w:pPr>
            <w:ins w:id="3690" w:author="Birklhuber Bernd"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3691" w:author="Gert Morlion" w:date="2024-08-26T14:06:00Z"/>
                <w:rFonts w:cs="Arial"/>
                <w:b/>
                <w:bCs/>
                <w:sz w:val="16"/>
                <w:szCs w:val="16"/>
                <w:lang w:eastAsia="en-US"/>
              </w:rPr>
            </w:pPr>
            <w:ins w:id="3692" w:author="Birklhuber Bernd" w:date="2025-03-07T13:38:00Z">
              <w:r w:rsidRPr="003440C2">
                <w:rPr>
                  <w:rFonts w:cs="Arial"/>
                  <w:bCs/>
                  <w:sz w:val="16"/>
                  <w:szCs w:val="16"/>
                  <w:lang w:eastAsia="en-US"/>
                </w:rPr>
                <w:t>0..1 multiplicity in S-100 restricted to 1 in S-</w:t>
              </w:r>
            </w:ins>
            <w:ins w:id="3693" w:author="Birklhuber Bernd" w:date="2025-03-07T13:39:00Z">
              <w:r>
                <w:rPr>
                  <w:rFonts w:cs="Arial"/>
                  <w:bCs/>
                  <w:sz w:val="16"/>
                  <w:szCs w:val="16"/>
                  <w:lang w:eastAsia="en-US"/>
                </w:rPr>
                <w:t>4</w:t>
              </w:r>
            </w:ins>
            <w:ins w:id="3694" w:author="Birklhuber Bernd" w:date="2025-03-07T13:38:00Z">
              <w:del w:id="3695"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369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3697" w:author="Gert Morlion" w:date="2024-08-26T14:06:00Z"/>
                <w:rFonts w:cs="Arial"/>
                <w:b/>
                <w:bCs/>
                <w:sz w:val="16"/>
                <w:szCs w:val="16"/>
                <w:lang w:eastAsia="en-US"/>
              </w:rPr>
            </w:pPr>
            <w:ins w:id="3698" w:author="Birklhuber Bernd" w:date="2025-03-07T13:38:00Z">
              <w:r w:rsidRPr="003440C2">
                <w:rPr>
                  <w:rFonts w:cs="Arial"/>
                  <w:sz w:val="16"/>
                  <w:szCs w:val="16"/>
                  <w:lang w:eastAsia="en-US"/>
                </w:rPr>
                <w:t>updateNumber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3699" w:author="Gert Morlion" w:date="2024-08-26T14:06:00Z"/>
                <w:rFonts w:cs="Arial"/>
                <w:b/>
                <w:bCs/>
                <w:sz w:val="16"/>
                <w:szCs w:val="16"/>
                <w:lang w:eastAsia="en-US"/>
              </w:rPr>
            </w:pPr>
            <w:ins w:id="3700" w:author="Birklhuber Bernd"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3701" w:author="Gert Morlion" w:date="2024-08-26T14:06:00Z"/>
                <w:rFonts w:cs="Arial"/>
                <w:b/>
                <w:bCs/>
                <w:sz w:val="16"/>
                <w:szCs w:val="16"/>
                <w:lang w:eastAsia="en-US"/>
              </w:rPr>
            </w:pPr>
            <w:ins w:id="370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3703" w:author="Gert Morlion" w:date="2024-08-26T14:06:00Z"/>
                <w:rFonts w:cs="Arial"/>
                <w:b/>
                <w:bCs/>
                <w:sz w:val="16"/>
                <w:szCs w:val="16"/>
                <w:lang w:eastAsia="en-US"/>
              </w:rPr>
            </w:pPr>
            <w:ins w:id="3704"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3705" w:author="Birklhuber Bernd" w:date="2025-03-07T13:38:00Z"/>
                <w:rFonts w:cs="Arial"/>
                <w:b/>
                <w:bCs/>
                <w:sz w:val="16"/>
                <w:szCs w:val="16"/>
                <w:lang w:eastAsia="en-US"/>
              </w:rPr>
            </w:pPr>
            <w:ins w:id="3706" w:author="Birklhuber Bernd"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3707" w:author="Gert Morlion" w:date="2024-08-26T14:06:00Z"/>
                <w:rFonts w:cs="Arial"/>
                <w:b/>
                <w:bCs/>
                <w:sz w:val="16"/>
                <w:szCs w:val="16"/>
                <w:lang w:eastAsia="en-US"/>
              </w:rPr>
            </w:pPr>
            <w:ins w:id="3708" w:author="Birklhuber Bernd" w:date="2025-03-07T13:38:00Z">
              <w:r w:rsidRPr="003440C2">
                <w:rPr>
                  <w:rFonts w:cs="Arial"/>
                  <w:bCs/>
                  <w:sz w:val="16"/>
                  <w:szCs w:val="16"/>
                  <w:lang w:eastAsia="en-US"/>
                </w:rPr>
                <w:t>0..1 multiplicity in S-100 restricted to 1 in S-</w:t>
              </w:r>
            </w:ins>
            <w:ins w:id="3709" w:author="Birklhuber Bernd" w:date="2025-03-07T13:39:00Z">
              <w:r>
                <w:rPr>
                  <w:rFonts w:cs="Arial"/>
                  <w:bCs/>
                  <w:sz w:val="16"/>
                  <w:szCs w:val="16"/>
                  <w:lang w:eastAsia="en-US"/>
                </w:rPr>
                <w:t>4</w:t>
              </w:r>
            </w:ins>
            <w:ins w:id="3710" w:author="Birklhuber Bernd" w:date="2025-03-07T13:38:00Z">
              <w:del w:id="3711"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371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3713" w:author="Gert Morlion" w:date="2024-08-26T14:06:00Z"/>
                <w:rFonts w:cs="Arial"/>
                <w:b/>
                <w:bCs/>
                <w:sz w:val="16"/>
                <w:szCs w:val="16"/>
                <w:lang w:eastAsia="en-US"/>
              </w:rPr>
            </w:pPr>
            <w:ins w:id="3714" w:author="Birklhuber Bernd" w:date="2025-03-07T13:38:00Z">
              <w:r w:rsidRPr="003440C2">
                <w:rPr>
                  <w:rFonts w:cs="Arial"/>
                  <w:sz w:val="16"/>
                  <w:szCs w:val="16"/>
                  <w:lang w:eastAsia="en-US"/>
                </w:rPr>
                <w:t>updateApplicationDate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3715" w:author="Gert Morlion" w:date="2024-08-26T14:06:00Z"/>
                <w:rFonts w:cs="Arial"/>
                <w:b/>
                <w:bCs/>
                <w:sz w:val="16"/>
                <w:szCs w:val="16"/>
                <w:lang w:eastAsia="en-US"/>
              </w:rPr>
            </w:pPr>
            <w:ins w:id="3716" w:author="Birklhuber Bernd"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3717" w:author="Gert Morlion" w:date="2024-08-26T14:06:00Z"/>
                <w:rFonts w:cs="Arial"/>
                <w:b/>
                <w:bCs/>
                <w:sz w:val="16"/>
                <w:szCs w:val="16"/>
                <w:lang w:eastAsia="en-US"/>
              </w:rPr>
            </w:pPr>
            <w:ins w:id="371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3719" w:author="Gert Morlion" w:date="2024-08-26T14:06:00Z"/>
                <w:rFonts w:cs="Arial"/>
                <w:b/>
                <w:bCs/>
                <w:sz w:val="16"/>
                <w:szCs w:val="16"/>
                <w:lang w:eastAsia="en-US"/>
              </w:rPr>
            </w:pPr>
            <w:ins w:id="3720"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3721" w:author="Gert Morlion" w:date="2024-08-26T14:06:00Z"/>
                <w:rFonts w:eastAsia="Times New Roman" w:cs="Arial"/>
                <w:sz w:val="16"/>
                <w:szCs w:val="16"/>
              </w:rPr>
            </w:pPr>
          </w:p>
        </w:tc>
      </w:tr>
      <w:tr w:rsidR="00414E63" w:rsidRPr="003440C2" w14:paraId="1C7992D9" w14:textId="77777777" w:rsidTr="004B0AFB">
        <w:trPr>
          <w:cantSplit/>
          <w:ins w:id="372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3723" w:author="Gert Morlion" w:date="2024-08-26T14:06:00Z"/>
                <w:rFonts w:cs="Arial"/>
                <w:sz w:val="16"/>
                <w:szCs w:val="16"/>
                <w:lang w:eastAsia="en-US"/>
              </w:rPr>
            </w:pPr>
            <w:ins w:id="3724" w:author="Birklhuber Bernd" w:date="2025-03-07T13:38:00Z">
              <w:r w:rsidRPr="003440C2">
                <w:rPr>
                  <w:rFonts w:cs="Arial"/>
                  <w:sz w:val="16"/>
                  <w:szCs w:val="16"/>
                  <w:lang w:eastAsia="en-US"/>
                </w:rPr>
                <w:t>referenceID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3725" w:author="Gert Morlion" w:date="2024-08-26T14:06:00Z"/>
                <w:rFonts w:cs="Arial"/>
                <w:sz w:val="16"/>
                <w:szCs w:val="16"/>
                <w:lang w:eastAsia="en-US"/>
              </w:rPr>
            </w:pPr>
            <w:ins w:id="3726" w:author="Birklhuber Bernd" w:date="2025-03-07T13:38:00Z">
              <w:r>
                <w:rPr>
                  <w:sz w:val="16"/>
                  <w:szCs w:val="16"/>
                </w:rPr>
                <w:t>Reference back to the datasetID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3727" w:author="Gert Morlion" w:date="2024-08-26T14:06:00Z"/>
                <w:rFonts w:cs="Arial"/>
                <w:b/>
                <w:bCs/>
                <w:sz w:val="16"/>
                <w:szCs w:val="16"/>
                <w:lang w:eastAsia="en-US"/>
              </w:rPr>
            </w:pPr>
            <w:ins w:id="372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3729" w:author="Gert Morlion" w:date="2024-08-26T14:06:00Z"/>
                <w:rFonts w:cs="Arial"/>
                <w:sz w:val="16"/>
                <w:szCs w:val="16"/>
                <w:lang w:eastAsia="en-US"/>
              </w:rPr>
            </w:pPr>
            <w:ins w:id="3730" w:author="Birklhuber Bernd"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3731" w:author="Birklhuber Bernd" w:date="2025-03-07T13:38:00Z"/>
                <w:rFonts w:cs="Arial"/>
                <w:sz w:val="16"/>
                <w:szCs w:val="16"/>
              </w:rPr>
            </w:pPr>
            <w:ins w:id="3732" w:author="Birklhuber Bernd" w:date="2025-03-07T13:38:00Z">
              <w:r w:rsidRPr="003440C2">
                <w:rPr>
                  <w:rFonts w:cs="Arial"/>
                  <w:sz w:val="16"/>
                  <w:szCs w:val="16"/>
                </w:rPr>
                <w:t>Update metadata refers to the datasetID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3733" w:author="Gert Morlion" w:date="2024-08-26T14:06:00Z"/>
                <w:rFonts w:eastAsia="Times New Roman" w:cs="Arial"/>
                <w:sz w:val="16"/>
                <w:szCs w:val="16"/>
              </w:rPr>
            </w:pPr>
            <w:ins w:id="3734" w:author="Birklhuber Bernd" w:date="2025-03-07T13:38:00Z">
              <w:r w:rsidRPr="003440C2">
                <w:rPr>
                  <w:rFonts w:cs="Arial"/>
                  <w:sz w:val="16"/>
                  <w:szCs w:val="16"/>
                </w:rPr>
                <w:t>The URN must be an MRN</w:t>
              </w:r>
            </w:ins>
          </w:p>
        </w:tc>
      </w:tr>
      <w:tr w:rsidR="00414E63" w:rsidRPr="003440C2" w14:paraId="643F79D3" w14:textId="77777777" w:rsidTr="004B0AFB">
        <w:trPr>
          <w:cantSplit/>
          <w:ins w:id="373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3736" w:author="Gert Morlion" w:date="2024-08-26T14:06:00Z"/>
                <w:rFonts w:cs="Arial"/>
                <w:b/>
                <w:bCs/>
                <w:sz w:val="16"/>
                <w:szCs w:val="16"/>
                <w:lang w:eastAsia="en-US"/>
              </w:rPr>
            </w:pPr>
            <w:ins w:id="3737" w:author="Birklhuber Bernd" w:date="2025-03-07T13:38:00Z">
              <w:r w:rsidRPr="003440C2">
                <w:rPr>
                  <w:rFonts w:cs="Arial"/>
                  <w:sz w:val="16"/>
                  <w:szCs w:val="16"/>
                  <w:lang w:eastAsia="en-US"/>
                </w:rPr>
                <w:t>issueDate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3738" w:author="Gert Morlion" w:date="2024-08-26T14:06:00Z"/>
                <w:rFonts w:cs="Arial"/>
                <w:b/>
                <w:bCs/>
                <w:sz w:val="16"/>
                <w:szCs w:val="16"/>
                <w:lang w:eastAsia="en-US"/>
              </w:rPr>
            </w:pPr>
            <w:ins w:id="3739" w:author="Birklhuber Bernd"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3740" w:author="Gert Morlion" w:date="2024-08-26T14:06:00Z"/>
                <w:rFonts w:cs="Arial"/>
                <w:b/>
                <w:bCs/>
                <w:sz w:val="16"/>
                <w:szCs w:val="16"/>
                <w:lang w:eastAsia="en-US"/>
              </w:rPr>
            </w:pPr>
            <w:ins w:id="3741"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3742" w:author="Gert Morlion" w:date="2024-08-26T14:06:00Z"/>
                <w:rFonts w:cs="Arial"/>
                <w:b/>
                <w:bCs/>
                <w:sz w:val="16"/>
                <w:szCs w:val="16"/>
                <w:lang w:eastAsia="en-US"/>
              </w:rPr>
            </w:pPr>
            <w:ins w:id="3743"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3744" w:author="Gert Morlion" w:date="2024-08-26T14:06:00Z"/>
                <w:rFonts w:cs="Arial"/>
                <w:b/>
                <w:bCs/>
                <w:sz w:val="16"/>
                <w:szCs w:val="16"/>
                <w:lang w:eastAsia="en-US"/>
              </w:rPr>
            </w:pPr>
          </w:p>
        </w:tc>
      </w:tr>
      <w:tr w:rsidR="00414E63" w:rsidRPr="003440C2" w14:paraId="0973CCC5" w14:textId="77777777" w:rsidTr="004B0AFB">
        <w:trPr>
          <w:cantSplit/>
          <w:ins w:id="374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3746" w:author="Gert Morlion" w:date="2024-08-26T14:06:00Z"/>
                <w:rFonts w:cs="Arial"/>
                <w:sz w:val="16"/>
                <w:szCs w:val="16"/>
                <w:lang w:eastAsia="en-US"/>
              </w:rPr>
            </w:pPr>
            <w:ins w:id="3747" w:author="Birklhuber Bernd" w:date="2025-03-07T13:38:00Z">
              <w:r w:rsidRPr="003440C2">
                <w:rPr>
                  <w:rFonts w:cs="Arial"/>
                  <w:sz w:val="16"/>
                  <w:szCs w:val="16"/>
                </w:rPr>
                <w:t>issueTime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3748" w:author="Gert Morlion" w:date="2024-08-26T14:06:00Z"/>
                <w:rFonts w:cs="Arial"/>
                <w:sz w:val="16"/>
                <w:szCs w:val="16"/>
                <w:lang w:eastAsia="en-US"/>
              </w:rPr>
            </w:pPr>
            <w:ins w:id="3749" w:author="Birklhuber Bernd"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3750" w:author="Gert Morlion" w:date="2024-08-26T14:06:00Z"/>
                <w:rFonts w:cs="Arial"/>
                <w:b/>
                <w:bCs/>
                <w:sz w:val="16"/>
                <w:szCs w:val="16"/>
                <w:lang w:eastAsia="en-US"/>
              </w:rPr>
            </w:pPr>
            <w:ins w:id="3751"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3752" w:author="Gert Morlion" w:date="2024-08-26T14:06:00Z"/>
                <w:rFonts w:cs="Arial"/>
                <w:sz w:val="16"/>
                <w:szCs w:val="16"/>
                <w:lang w:eastAsia="en-US"/>
              </w:rPr>
            </w:pPr>
            <w:ins w:id="3753" w:author="Birklhuber Bernd"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3754" w:author="Gert Morlion" w:date="2024-08-26T14:06:00Z"/>
                <w:rFonts w:cs="Arial"/>
                <w:sz w:val="16"/>
                <w:szCs w:val="16"/>
                <w:lang w:eastAsia="en-US"/>
              </w:rPr>
            </w:pPr>
            <w:ins w:id="3755" w:author="Birklhuber Bernd" w:date="2025-03-07T13:38:00Z">
              <w:r w:rsidRPr="003440C2">
                <w:rPr>
                  <w:rFonts w:cs="Arial"/>
                  <w:sz w:val="16"/>
                  <w:szCs w:val="16"/>
                </w:rPr>
                <w:t>The S-100 datatype Time</w:t>
              </w:r>
            </w:ins>
          </w:p>
        </w:tc>
      </w:tr>
      <w:tr w:rsidR="00414E63" w:rsidRPr="003440C2" w14:paraId="1453E474" w14:textId="77777777" w:rsidTr="004B0AFB">
        <w:trPr>
          <w:cantSplit/>
          <w:ins w:id="375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3757" w:author="Gert Morlion" w:date="2024-08-26T14:06:00Z"/>
                <w:rFonts w:cs="Arial"/>
                <w:sz w:val="16"/>
                <w:szCs w:val="16"/>
              </w:rPr>
            </w:pPr>
            <w:ins w:id="3758" w:author="Birklhuber Bernd" w:date="2025-03-07T13:38:00Z">
              <w:r w:rsidRPr="003440C2">
                <w:rPr>
                  <w:rFonts w:cs="Arial"/>
                  <w:sz w:val="16"/>
                  <w:szCs w:val="16"/>
                  <w:lang w:eastAsia="en-US"/>
                </w:rPr>
                <w:t>boundingBox</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3759" w:author="Gert Morlion" w:date="2024-08-26T14:06:00Z"/>
                <w:rFonts w:cs="Arial"/>
                <w:sz w:val="16"/>
                <w:szCs w:val="16"/>
                <w:lang w:eastAsia="en-US"/>
              </w:rPr>
            </w:pPr>
            <w:ins w:id="3760" w:author="Birklhuber Bernd"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3761" w:author="Gert Morlion" w:date="2024-08-26T14:06:00Z"/>
                <w:rFonts w:cs="Arial"/>
                <w:b/>
                <w:bCs/>
                <w:sz w:val="16"/>
                <w:szCs w:val="16"/>
                <w:lang w:eastAsia="en-US"/>
              </w:rPr>
            </w:pPr>
            <w:ins w:id="376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3763" w:author="Gert Morlion" w:date="2024-08-26T14:06:00Z"/>
                <w:rFonts w:cs="Arial"/>
                <w:sz w:val="16"/>
                <w:szCs w:val="16"/>
              </w:rPr>
            </w:pPr>
            <w:ins w:id="3764" w:author="Birklhuber Bernd" w:date="2025-03-07T13:38: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3765" w:author="Gert Morlion" w:date="2024-08-26T14:06:00Z"/>
                <w:rFonts w:cs="Arial"/>
                <w:sz w:val="16"/>
                <w:szCs w:val="16"/>
              </w:rPr>
            </w:pPr>
            <w:ins w:id="3766" w:author="Birklhuber Bernd" w:date="2025-03-07T13:38:00Z">
              <w:r w:rsidRPr="00CA7F2D">
                <w:rPr>
                  <w:rFonts w:cs="Arial"/>
                  <w:sz w:val="16"/>
                  <w:szCs w:val="16"/>
                  <w:lang w:eastAsia="en-US"/>
                </w:rPr>
                <w:t>0..1 multiplicity in S-100 restricted to 1 in S-</w:t>
              </w:r>
            </w:ins>
            <w:ins w:id="3767" w:author="Birklhuber Bernd" w:date="2025-03-07T13:40:00Z">
              <w:r>
                <w:rPr>
                  <w:rFonts w:cs="Arial"/>
                  <w:sz w:val="16"/>
                  <w:szCs w:val="16"/>
                  <w:lang w:eastAsia="en-US"/>
                </w:rPr>
                <w:t>4</w:t>
              </w:r>
            </w:ins>
            <w:ins w:id="3768" w:author="Birklhuber Bernd" w:date="2025-03-07T13:38:00Z">
              <w:del w:id="3769" w:author="Birklhuber Bernd"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377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3771" w:author="Gert Morlion" w:date="2024-08-26T14:06:00Z"/>
                <w:rFonts w:cs="Arial"/>
                <w:bCs/>
                <w:sz w:val="16"/>
                <w:szCs w:val="16"/>
              </w:rPr>
            </w:pPr>
            <w:ins w:id="3772" w:author="Birklhuber Bernd" w:date="2025-03-07T13:38:00Z">
              <w:r w:rsidRPr="00130A33">
                <w:rPr>
                  <w:rFonts w:cs="Arial"/>
                  <w:bCs/>
                  <w:sz w:val="16"/>
                  <w:szCs w:val="16"/>
                </w:rPr>
                <w:lastRenderedPageBreak/>
                <w:t>temporalExtent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3773" w:author="Gert Morlion" w:date="2024-08-26T14:06:00Z"/>
                <w:rFonts w:cs="Arial"/>
                <w:bCs/>
                <w:sz w:val="16"/>
                <w:szCs w:val="16"/>
                <w:lang w:eastAsia="en-US"/>
              </w:rPr>
            </w:pPr>
            <w:ins w:id="3774" w:author="Birklhuber Bernd"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3775" w:author="Gert Morlion" w:date="2024-08-26T14:06:00Z"/>
                <w:rFonts w:cs="Arial"/>
                <w:bCs/>
                <w:sz w:val="16"/>
                <w:szCs w:val="16"/>
                <w:lang w:eastAsia="en-US"/>
              </w:rPr>
            </w:pPr>
            <w:ins w:id="3776" w:author="Birklhuber Bernd"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3777" w:author="Gert Morlion" w:date="2024-08-26T14:06:00Z"/>
                <w:rFonts w:cs="Arial"/>
                <w:bCs/>
                <w:sz w:val="16"/>
                <w:szCs w:val="16"/>
              </w:rPr>
            </w:pPr>
            <w:ins w:id="3778" w:author="Birklhuber Bernd"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3779" w:author="Birklhuber Bernd" w:date="2025-03-07T13:38:00Z"/>
                <w:rFonts w:cs="Arial"/>
                <w:bCs/>
                <w:sz w:val="16"/>
                <w:szCs w:val="16"/>
              </w:rPr>
            </w:pPr>
            <w:ins w:id="3780" w:author="Birklhuber Bernd"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3781" w:author="Birklhuber Bernd" w:date="2025-03-07T13:38:00Z"/>
                <w:rFonts w:cs="Arial"/>
                <w:bCs/>
                <w:sz w:val="16"/>
                <w:szCs w:val="16"/>
              </w:rPr>
            </w:pPr>
            <w:ins w:id="3782" w:author="Birklhuber Bernd"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3783" w:author="Birklhuber Bernd" w:date="2025-03-07T13:38:00Z"/>
                <w:rFonts w:cs="Arial"/>
                <w:bCs/>
                <w:sz w:val="16"/>
                <w:szCs w:val="16"/>
              </w:rPr>
            </w:pPr>
            <w:ins w:id="3784" w:author="Birklhuber Bernd"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3785" w:author="Gert Morlion" w:date="2024-08-26T14:06:00Z"/>
                <w:rFonts w:cs="Arial"/>
                <w:bCs/>
                <w:sz w:val="16"/>
                <w:szCs w:val="16"/>
              </w:rPr>
            </w:pPr>
            <w:ins w:id="3786" w:author="Birklhuber Bernd"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378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3788" w:author="Gert Morlion" w:date="2024-08-26T14:06:00Z"/>
                <w:rFonts w:cs="Arial"/>
                <w:b/>
                <w:bCs/>
                <w:sz w:val="16"/>
                <w:szCs w:val="16"/>
                <w:lang w:eastAsia="en-US"/>
              </w:rPr>
            </w:pPr>
            <w:ins w:id="3789" w:author="Birklhuber Bernd" w:date="2025-03-07T13:38:00Z">
              <w:r w:rsidRPr="003440C2">
                <w:rPr>
                  <w:rFonts w:cs="Arial"/>
                  <w:sz w:val="16"/>
                  <w:szCs w:val="16"/>
                  <w:lang w:eastAsia="en-US"/>
                </w:rPr>
                <w:t>productSpecification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3790" w:author="Gert Morlion" w:date="2024-08-26T14:06:00Z"/>
                <w:rFonts w:cs="Arial"/>
                <w:b/>
                <w:bCs/>
                <w:sz w:val="16"/>
                <w:szCs w:val="16"/>
                <w:lang w:eastAsia="en-US"/>
              </w:rPr>
            </w:pPr>
            <w:ins w:id="3791" w:author="Birklhuber Bernd"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3792" w:author="Gert Morlion" w:date="2024-08-26T14:06:00Z"/>
                <w:rFonts w:cs="Arial"/>
                <w:bCs/>
                <w:sz w:val="16"/>
                <w:szCs w:val="16"/>
                <w:lang w:eastAsia="en-US"/>
              </w:rPr>
            </w:pPr>
            <w:ins w:id="379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3794" w:author="Gert Morlion" w:date="2024-08-26T14:06:00Z"/>
                <w:rFonts w:cs="Arial"/>
                <w:b/>
                <w:bCs/>
                <w:sz w:val="16"/>
                <w:szCs w:val="16"/>
                <w:lang w:eastAsia="en-US"/>
              </w:rPr>
            </w:pPr>
            <w:ins w:id="3795" w:author="Birklhuber Bernd"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3796" w:author="Gert Morlion" w:date="2024-08-26T14:06:00Z"/>
                <w:rFonts w:cs="Arial"/>
                <w:b/>
                <w:bCs/>
                <w:sz w:val="16"/>
                <w:szCs w:val="16"/>
                <w:lang w:eastAsia="en-US"/>
              </w:rPr>
            </w:pPr>
          </w:p>
        </w:tc>
      </w:tr>
      <w:tr w:rsidR="00414E63" w:rsidRPr="003440C2" w14:paraId="0BF2FF88" w14:textId="77777777" w:rsidTr="004B0AFB">
        <w:trPr>
          <w:cantSplit/>
          <w:ins w:id="379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3798" w:author="Gert Morlion" w:date="2024-08-26T14:06:00Z"/>
                <w:rFonts w:cs="Arial"/>
                <w:b/>
                <w:bCs/>
                <w:sz w:val="16"/>
                <w:szCs w:val="16"/>
                <w:lang w:eastAsia="en-US"/>
              </w:rPr>
            </w:pPr>
            <w:ins w:id="3799" w:author="Birklhuber Bernd" w:date="2025-03-07T13:38:00Z">
              <w:r w:rsidRPr="003440C2">
                <w:rPr>
                  <w:rFonts w:cs="Arial"/>
                  <w:sz w:val="16"/>
                  <w:szCs w:val="16"/>
                  <w:lang w:eastAsia="en-US"/>
                </w:rPr>
                <w:t>producingAgency</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3800" w:author="Gert Morlion" w:date="2024-08-26T14:06:00Z"/>
                <w:rFonts w:cs="Arial"/>
                <w:b/>
                <w:bCs/>
                <w:sz w:val="16"/>
                <w:szCs w:val="16"/>
                <w:lang w:eastAsia="en-US"/>
              </w:rPr>
            </w:pPr>
            <w:ins w:id="3801" w:author="Birklhuber Bernd"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3802" w:author="Gert Morlion" w:date="2024-08-26T14:06:00Z"/>
                <w:rFonts w:cs="Arial"/>
                <w:b/>
                <w:bCs/>
                <w:sz w:val="16"/>
                <w:szCs w:val="16"/>
                <w:lang w:eastAsia="en-US"/>
              </w:rPr>
            </w:pPr>
            <w:ins w:id="380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3804" w:author="Birklhuber Bernd" w:date="2025-03-07T13:38:00Z"/>
                <w:rFonts w:cs="Arial"/>
                <w:sz w:val="16"/>
                <w:szCs w:val="16"/>
                <w:lang w:val="fr-FR"/>
              </w:rPr>
            </w:pPr>
            <w:ins w:id="3805" w:author="Birklhuber Bernd" w:date="2025-03-07T13:38:00Z">
              <w:r w:rsidRPr="003440C2">
                <w:rPr>
                  <w:rFonts w:cs="Arial"/>
                  <w:sz w:val="16"/>
                  <w:szCs w:val="16"/>
                  <w:lang w:val="fr-FR"/>
                </w:rPr>
                <w:t>CI_Responsibility&gt;CI_Organisation</w:t>
              </w:r>
            </w:ins>
          </w:p>
          <w:p w14:paraId="2B7CB44C" w14:textId="77777777" w:rsidR="00414E63" w:rsidRPr="003440C2" w:rsidRDefault="00414E63" w:rsidP="00414E63">
            <w:pPr>
              <w:snapToGrid w:val="0"/>
              <w:spacing w:before="60" w:after="60" w:line="240" w:lineRule="auto"/>
              <w:rPr>
                <w:ins w:id="3806"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3807" w:author="Gert Morlion" w:date="2024-08-26T14:06:00Z"/>
                <w:rFonts w:cs="Arial"/>
                <w:b/>
                <w:bCs/>
                <w:sz w:val="16"/>
                <w:szCs w:val="16"/>
                <w:lang w:eastAsia="en-US"/>
              </w:rPr>
            </w:pPr>
            <w:ins w:id="3808" w:author="Birklhuber Bernd"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380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3810" w:author="Gert Morlion" w:date="2024-08-26T14:06:00Z"/>
                <w:rFonts w:cs="Arial"/>
                <w:sz w:val="16"/>
                <w:szCs w:val="16"/>
                <w:lang w:eastAsia="en-US"/>
              </w:rPr>
            </w:pPr>
            <w:ins w:id="3811" w:author="Birklhuber Bernd" w:date="2025-03-07T13:38:00Z">
              <w:r w:rsidRPr="003440C2">
                <w:rPr>
                  <w:rFonts w:cs="Arial"/>
                  <w:sz w:val="16"/>
                  <w:szCs w:val="16"/>
                  <w:lang w:eastAsia="en-US"/>
                </w:rPr>
                <w:t>producerCode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3812" w:author="Gert Morlion" w:date="2024-08-26T14:06:00Z"/>
                <w:rFonts w:cs="Arial"/>
                <w:sz w:val="16"/>
                <w:szCs w:val="16"/>
                <w:lang w:eastAsia="en-US"/>
              </w:rPr>
            </w:pPr>
            <w:ins w:id="3813" w:author="Birklhuber Bernd"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3814" w:author="Gert Morlion" w:date="2024-08-26T14:06:00Z"/>
                <w:rFonts w:cs="Arial"/>
                <w:b/>
                <w:bCs/>
                <w:sz w:val="16"/>
                <w:szCs w:val="16"/>
                <w:lang w:eastAsia="en-US"/>
              </w:rPr>
            </w:pPr>
            <w:ins w:id="381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3816" w:author="Gert Morlion" w:date="2024-08-26T14:06:00Z"/>
                <w:rFonts w:cs="Arial"/>
                <w:sz w:val="16"/>
                <w:szCs w:val="16"/>
                <w:lang w:val="fr-FR"/>
              </w:rPr>
            </w:pPr>
            <w:ins w:id="3817"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3818" w:author="Gert Morlion" w:date="2024-08-26T14:06:00Z"/>
                <w:rFonts w:cs="Arial"/>
                <w:sz w:val="16"/>
                <w:szCs w:val="16"/>
                <w:lang w:eastAsia="en-US"/>
              </w:rPr>
            </w:pPr>
            <w:ins w:id="3819" w:author="Birklhuber Bernd" w:date="2025-03-07T13:38:00Z">
              <w:r w:rsidRPr="00CA7F2D">
                <w:rPr>
                  <w:rFonts w:cs="Arial"/>
                  <w:sz w:val="16"/>
                  <w:szCs w:val="16"/>
                  <w:lang w:eastAsia="en-US"/>
                </w:rPr>
                <w:t>0..1 multiplicity in S-100 restricted to 1 in S-</w:t>
              </w:r>
            </w:ins>
            <w:ins w:id="3820" w:author="Birklhuber Bernd" w:date="2025-03-07T13:40:00Z">
              <w:r w:rsidR="006B71C7">
                <w:rPr>
                  <w:rFonts w:cs="Arial"/>
                  <w:sz w:val="16"/>
                  <w:szCs w:val="16"/>
                  <w:lang w:eastAsia="en-US"/>
                </w:rPr>
                <w:t>4</w:t>
              </w:r>
            </w:ins>
            <w:ins w:id="3821" w:author="Birklhuber Bernd" w:date="2025-03-07T13:38:00Z">
              <w:del w:id="3822"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382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3824" w:author="Gert Morlion" w:date="2024-08-26T14:06:00Z"/>
                <w:rFonts w:cs="Arial"/>
                <w:sz w:val="16"/>
                <w:szCs w:val="16"/>
                <w:lang w:eastAsia="en-US"/>
              </w:rPr>
            </w:pPr>
            <w:ins w:id="3825" w:author="Birklhuber Bernd" w:date="2025-03-07T13:38:00Z">
              <w:r w:rsidRPr="003440C2">
                <w:rPr>
                  <w:rFonts w:cs="Arial"/>
                  <w:sz w:val="16"/>
                  <w:szCs w:val="16"/>
                  <w:lang w:eastAsia="en-US"/>
                </w:rPr>
                <w:t>encodingFormat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3826" w:author="Gert Morlion" w:date="2024-08-26T14:06:00Z"/>
                <w:rFonts w:cs="Arial"/>
                <w:sz w:val="16"/>
                <w:szCs w:val="16"/>
                <w:lang w:eastAsia="en-US"/>
              </w:rPr>
            </w:pPr>
            <w:ins w:id="3827" w:author="Birklhuber Bernd"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3828" w:author="Gert Morlion" w:date="2024-08-26T14:06:00Z"/>
                <w:rFonts w:cs="Arial"/>
                <w:b/>
                <w:bCs/>
                <w:sz w:val="16"/>
                <w:szCs w:val="16"/>
                <w:lang w:eastAsia="en-US"/>
              </w:rPr>
            </w:pPr>
            <w:ins w:id="382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3830" w:author="Gert Morlion" w:date="2024-08-26T14:06:00Z"/>
                <w:rFonts w:cs="Arial"/>
                <w:sz w:val="16"/>
                <w:szCs w:val="16"/>
                <w:lang w:val="fr-FR"/>
              </w:rPr>
            </w:pPr>
            <w:ins w:id="3831" w:author="Birklhuber Bernd"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3832" w:author="Gert Morlion" w:date="2024-08-26T14:06:00Z"/>
                <w:rFonts w:cs="Arial"/>
                <w:sz w:val="16"/>
                <w:szCs w:val="16"/>
              </w:rPr>
            </w:pPr>
            <w:ins w:id="3833" w:author="Birklhuber Bernd" w:date="2025-03-07T13:38:00Z">
              <w:r>
                <w:rPr>
                  <w:rFonts w:cs="Arial"/>
                  <w:sz w:val="16"/>
                  <w:szCs w:val="16"/>
                </w:rPr>
                <w:t>For S-</w:t>
              </w:r>
            </w:ins>
            <w:ins w:id="3834" w:author="Birklhuber Bernd" w:date="2025-03-07T13:40:00Z">
              <w:r w:rsidR="006B71C7">
                <w:rPr>
                  <w:rFonts w:cs="Arial"/>
                  <w:sz w:val="16"/>
                  <w:szCs w:val="16"/>
                </w:rPr>
                <w:t>4</w:t>
              </w:r>
            </w:ins>
            <w:ins w:id="3835" w:author="Birklhuber Bernd" w:date="2025-03-07T13:38:00Z">
              <w:del w:id="3836" w:author="Birklhuber Bernd"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383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3838" w:author="Gert Morlion" w:date="2024-08-26T14:06:00Z"/>
                <w:rFonts w:cs="Arial"/>
                <w:b/>
                <w:bCs/>
                <w:sz w:val="16"/>
                <w:szCs w:val="16"/>
                <w:lang w:eastAsia="en-US"/>
              </w:rPr>
            </w:pPr>
            <w:ins w:id="3839" w:author="Birklhuber Bernd" w:date="2025-03-07T13:38:00Z">
              <w:r w:rsidRPr="003440C2">
                <w:rPr>
                  <w:rFonts w:cs="Arial"/>
                  <w:sz w:val="16"/>
                  <w:szCs w:val="16"/>
                  <w:lang w:eastAsia="en-US"/>
                </w:rPr>
                <w:t>dataCoverage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3840" w:author="Gert Morlion" w:date="2024-08-26T14:06:00Z"/>
                <w:rFonts w:cs="Arial"/>
                <w:b/>
                <w:bCs/>
                <w:sz w:val="16"/>
                <w:szCs w:val="16"/>
                <w:lang w:eastAsia="en-US"/>
              </w:rPr>
            </w:pPr>
            <w:ins w:id="3841" w:author="Birklhuber Bernd"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3842" w:author="Gert Morlion" w:date="2024-08-26T14:06:00Z"/>
                <w:rFonts w:cs="Arial"/>
                <w:b/>
                <w:bCs/>
                <w:sz w:val="16"/>
                <w:szCs w:val="16"/>
                <w:lang w:eastAsia="en-US"/>
              </w:rPr>
            </w:pPr>
            <w:ins w:id="384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3844" w:author="Gert Morlion" w:date="2024-08-26T14:06:00Z"/>
                <w:rFonts w:cs="Arial"/>
                <w:b/>
                <w:bCs/>
                <w:sz w:val="16"/>
                <w:szCs w:val="16"/>
                <w:lang w:eastAsia="en-US"/>
              </w:rPr>
            </w:pPr>
            <w:ins w:id="3845" w:author="Birklhuber Bernd"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3846" w:author="Gert Morlion" w:date="2024-08-26T14:06:00Z"/>
                <w:rFonts w:cs="Arial"/>
                <w:b/>
                <w:bCs/>
                <w:sz w:val="16"/>
                <w:szCs w:val="16"/>
                <w:lang w:eastAsia="en-US"/>
              </w:rPr>
            </w:pPr>
            <w:ins w:id="3847" w:author="Birklhuber Bernd" w:date="2025-03-07T13:38: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w:t>
              </w:r>
            </w:ins>
            <w:ins w:id="3848" w:author="Birklhuber Bernd" w:date="2025-03-07T13:40:00Z">
              <w:r w:rsidR="006B71C7">
                <w:rPr>
                  <w:rFonts w:cs="Arial"/>
                  <w:bCs/>
                  <w:sz w:val="16"/>
                  <w:szCs w:val="16"/>
                  <w:lang w:eastAsia="en-US"/>
                </w:rPr>
                <w:t>4</w:t>
              </w:r>
            </w:ins>
            <w:ins w:id="3849" w:author="Birklhuber Bernd" w:date="2025-03-07T13:38:00Z">
              <w:del w:id="3850" w:author="Birklhuber Bernd"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385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3852" w:author="Gert Morlion" w:date="2024-08-26T14:06:00Z"/>
                <w:rFonts w:cs="Arial"/>
                <w:b/>
                <w:bCs/>
                <w:sz w:val="16"/>
                <w:szCs w:val="16"/>
                <w:lang w:eastAsia="en-US"/>
              </w:rPr>
            </w:pPr>
            <w:ins w:id="3853" w:author="Birklhuber Bernd"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3854" w:author="Gert Morlion" w:date="2024-08-26T14:06:00Z"/>
                <w:rFonts w:cs="Arial"/>
                <w:b/>
                <w:bCs/>
                <w:sz w:val="16"/>
                <w:szCs w:val="16"/>
                <w:lang w:eastAsia="en-US"/>
              </w:rPr>
            </w:pPr>
            <w:ins w:id="3855" w:author="Birklhuber Bernd"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3856" w:author="Gert Morlion" w:date="2024-08-26T14:06:00Z"/>
                <w:rFonts w:cs="Arial"/>
                <w:b/>
                <w:bCs/>
                <w:sz w:val="16"/>
                <w:szCs w:val="16"/>
                <w:lang w:eastAsia="en-US"/>
              </w:rPr>
            </w:pPr>
            <w:ins w:id="3857"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3858" w:author="Gert Morlion" w:date="2024-08-26T14:06:00Z"/>
                <w:rFonts w:cs="Arial"/>
                <w:b/>
                <w:bCs/>
                <w:sz w:val="16"/>
                <w:szCs w:val="16"/>
                <w:lang w:eastAsia="en-US"/>
              </w:rPr>
            </w:pPr>
            <w:ins w:id="3859" w:author="Birklhuber Bernd" w:date="2025-03-07T13:38:00Z">
              <w:r w:rsidRPr="003440C2">
                <w:rPr>
                  <w:rFonts w:cs="Arial"/>
                  <w:sz w:val="16"/>
                  <w:szCs w:val="16"/>
                  <w:lang w:eastAsia="en-US"/>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3860" w:author="Gert Morlion" w:date="2024-08-26T14:06:00Z"/>
                <w:rFonts w:cs="Arial"/>
                <w:b/>
                <w:bCs/>
                <w:sz w:val="16"/>
                <w:szCs w:val="16"/>
                <w:lang w:eastAsia="en-US"/>
              </w:rPr>
            </w:pPr>
          </w:p>
        </w:tc>
      </w:tr>
      <w:tr w:rsidR="00414E63" w:rsidRPr="003440C2" w14:paraId="0098B8EB" w14:textId="77777777" w:rsidTr="004B0AFB">
        <w:trPr>
          <w:cantSplit/>
          <w:ins w:id="386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3862" w:author="Gert Morlion" w:date="2024-08-26T14:06:00Z"/>
                <w:rFonts w:cs="Arial"/>
                <w:sz w:val="16"/>
                <w:szCs w:val="16"/>
                <w:lang w:eastAsia="en-US"/>
              </w:rPr>
            </w:pPr>
            <w:ins w:id="3863" w:author="Birklhuber Bernd" w:date="2025-03-07T13:38:00Z">
              <w:r w:rsidRPr="003440C2">
                <w:rPr>
                  <w:rFonts w:cs="Arial"/>
                  <w:sz w:val="16"/>
                  <w:szCs w:val="16"/>
                </w:rPr>
                <w:t>defaultLocale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3864" w:author="Gert Morlion" w:date="2024-08-26T14:06:00Z"/>
                <w:rFonts w:cs="Arial"/>
                <w:sz w:val="16"/>
                <w:szCs w:val="16"/>
                <w:lang w:eastAsia="en-US"/>
              </w:rPr>
            </w:pPr>
            <w:ins w:id="3865" w:author="Birklhuber Bernd"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3866" w:author="Gert Morlion" w:date="2024-08-26T14:06:00Z"/>
                <w:rFonts w:cs="Arial"/>
                <w:b/>
                <w:bCs/>
                <w:sz w:val="16"/>
                <w:szCs w:val="16"/>
                <w:lang w:eastAsia="en-US"/>
              </w:rPr>
            </w:pPr>
            <w:ins w:id="3867"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3868" w:author="Gert Morlion" w:date="2024-08-26T14:06:00Z"/>
                <w:rFonts w:cs="Arial"/>
                <w:sz w:val="16"/>
                <w:szCs w:val="16"/>
                <w:lang w:eastAsia="en-US"/>
              </w:rPr>
            </w:pPr>
            <w:ins w:id="3869"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3870" w:author="Gert Morlion" w:date="2024-08-26T14:06:00Z"/>
                <w:rFonts w:cs="Arial"/>
                <w:b/>
                <w:bCs/>
                <w:sz w:val="16"/>
                <w:szCs w:val="16"/>
                <w:lang w:eastAsia="en-US"/>
              </w:rPr>
            </w:pPr>
            <w:ins w:id="3871" w:author="Birklhuber Bernd" w:date="2025-03-07T13:38:00Z">
              <w:r w:rsidRPr="003440C2">
                <w:rPr>
                  <w:rFonts w:cs="Arial"/>
                  <w:sz w:val="16"/>
                  <w:szCs w:val="16"/>
                </w:rPr>
                <w:t>In absence of defaultLocale the language is English, UTF-8</w:t>
              </w:r>
            </w:ins>
          </w:p>
        </w:tc>
      </w:tr>
      <w:tr w:rsidR="00414E63" w:rsidRPr="003440C2" w14:paraId="22B38419" w14:textId="77777777" w:rsidTr="004B0AFB">
        <w:trPr>
          <w:cantSplit/>
          <w:ins w:id="387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3873" w:author="Gert Morlion" w:date="2024-08-26T14:06:00Z"/>
                <w:rFonts w:cs="Arial"/>
                <w:sz w:val="16"/>
                <w:szCs w:val="16"/>
                <w:lang w:eastAsia="en-US"/>
              </w:rPr>
            </w:pPr>
            <w:ins w:id="3874" w:author="Birklhuber Bernd" w:date="2025-03-07T13:38:00Z">
              <w:r w:rsidRPr="003440C2">
                <w:rPr>
                  <w:rFonts w:cs="Arial"/>
                  <w:sz w:val="16"/>
                  <w:szCs w:val="16"/>
                </w:rPr>
                <w:t>otherLocale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3875" w:author="Gert Morlion" w:date="2024-08-26T14:06:00Z"/>
                <w:rFonts w:cs="Arial"/>
                <w:sz w:val="16"/>
                <w:szCs w:val="16"/>
                <w:lang w:eastAsia="en-US"/>
              </w:rPr>
            </w:pPr>
            <w:ins w:id="3876" w:author="Birklhuber Bernd"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3877" w:author="Gert Morlion" w:date="2024-08-26T14:06:00Z"/>
                <w:rFonts w:cs="Arial"/>
                <w:b/>
                <w:bCs/>
                <w:sz w:val="16"/>
                <w:szCs w:val="16"/>
                <w:lang w:eastAsia="en-US"/>
              </w:rPr>
            </w:pPr>
            <w:ins w:id="3878"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3879" w:author="Gert Morlion" w:date="2024-08-26T14:06:00Z"/>
                <w:rFonts w:cs="Arial"/>
                <w:sz w:val="16"/>
                <w:szCs w:val="16"/>
                <w:lang w:eastAsia="en-US"/>
              </w:rPr>
            </w:pPr>
            <w:ins w:id="3880"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3881" w:author="Gert Morlion" w:date="2024-08-26T14:06:00Z"/>
                <w:rFonts w:cs="Arial"/>
                <w:b/>
                <w:bCs/>
                <w:sz w:val="16"/>
                <w:szCs w:val="16"/>
                <w:lang w:eastAsia="en-US"/>
              </w:rPr>
            </w:pPr>
          </w:p>
        </w:tc>
      </w:tr>
      <w:tr w:rsidR="00414E63" w:rsidRPr="003440C2" w14:paraId="3502060B" w14:textId="77777777" w:rsidTr="004B0AFB">
        <w:trPr>
          <w:cantSplit/>
          <w:ins w:id="388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3883" w:author="Gert Morlion" w:date="2024-08-26T14:06:00Z"/>
                <w:rFonts w:cs="Arial"/>
                <w:sz w:val="16"/>
                <w:szCs w:val="16"/>
                <w:lang w:eastAsia="en-US"/>
              </w:rPr>
            </w:pPr>
            <w:ins w:id="3884" w:author="Birklhuber Bernd" w:date="2025-03-07T13:38:00Z">
              <w:r w:rsidRPr="003440C2">
                <w:rPr>
                  <w:rFonts w:cs="Arial"/>
                  <w:sz w:val="16"/>
                  <w:szCs w:val="16"/>
                </w:rPr>
                <w:t>metadataPointOfContact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3885" w:author="Gert Morlion" w:date="2024-08-26T14:06:00Z"/>
                <w:rFonts w:cs="Arial"/>
                <w:sz w:val="16"/>
                <w:szCs w:val="16"/>
                <w:lang w:eastAsia="en-US"/>
              </w:rPr>
            </w:pPr>
            <w:ins w:id="3886" w:author="Birklhuber Bernd"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3887" w:author="Gert Morlion" w:date="2024-08-26T14:06:00Z"/>
                <w:rFonts w:cs="Arial"/>
                <w:b/>
                <w:bCs/>
                <w:sz w:val="16"/>
                <w:szCs w:val="16"/>
                <w:lang w:eastAsia="en-US"/>
              </w:rPr>
            </w:pPr>
            <w:ins w:id="3888"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889" w:author="Birklhuber Bernd" w:date="2025-03-07T13:38:00Z"/>
                <w:rFonts w:cs="Arial"/>
                <w:sz w:val="16"/>
                <w:szCs w:val="16"/>
                <w:lang w:val="it-IT"/>
              </w:rPr>
            </w:pPr>
            <w:ins w:id="3890" w:author="Birklhuber Bernd" w:date="2025-03-07T13:38:00Z">
              <w:r w:rsidRPr="006834DB">
                <w:rPr>
                  <w:rFonts w:cs="Arial"/>
                  <w:sz w:val="16"/>
                  <w:szCs w:val="16"/>
                  <w:lang w:val="it-IT"/>
                </w:rPr>
                <w:t>CI_Responsibility&gt;CI_Individual or</w:t>
              </w:r>
            </w:ins>
          </w:p>
          <w:p w14:paraId="65ACB4D2" w14:textId="30E190E6" w:rsidR="00414E63" w:rsidRPr="006834DB" w:rsidRDefault="00414E63" w:rsidP="00414E63">
            <w:pPr>
              <w:spacing w:before="60" w:after="60" w:line="240" w:lineRule="auto"/>
              <w:jc w:val="left"/>
              <w:rPr>
                <w:ins w:id="3891" w:author="Gert Morlion" w:date="2024-08-26T14:06:00Z"/>
                <w:rFonts w:cs="Arial"/>
                <w:sz w:val="16"/>
                <w:szCs w:val="16"/>
                <w:lang w:val="it-IT" w:eastAsia="en-US"/>
              </w:rPr>
            </w:pPr>
            <w:ins w:id="3892" w:author="Birklhuber Bernd" w:date="2025-03-07T13:38: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893" w:author="Gert Morlion" w:date="2024-08-26T14:06:00Z"/>
                <w:rFonts w:cs="Arial"/>
                <w:b/>
                <w:bCs/>
                <w:sz w:val="16"/>
                <w:szCs w:val="16"/>
                <w:lang w:val="en-US" w:eastAsia="en-US"/>
              </w:rPr>
            </w:pPr>
            <w:ins w:id="3894" w:author="Birklhuber Bernd" w:date="2025-03-07T13:38:00Z">
              <w:r w:rsidRPr="003440C2">
                <w:rPr>
                  <w:rFonts w:cs="Arial"/>
                  <w:sz w:val="16"/>
                  <w:szCs w:val="16"/>
                  <w:lang w:val="en-US"/>
                </w:rPr>
                <w:t>Only if metadataPointOfContact is different to producingAgency</w:t>
              </w:r>
            </w:ins>
          </w:p>
        </w:tc>
      </w:tr>
      <w:tr w:rsidR="00414E63" w:rsidRPr="003440C2" w14:paraId="0422B2AB" w14:textId="77777777" w:rsidTr="004B0AFB">
        <w:trPr>
          <w:cantSplit/>
          <w:ins w:id="389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896" w:author="Gert Morlion" w:date="2024-08-26T14:06:00Z"/>
                <w:rFonts w:cs="Arial"/>
                <w:sz w:val="16"/>
                <w:szCs w:val="16"/>
                <w:lang w:eastAsia="en-US"/>
              </w:rPr>
            </w:pPr>
            <w:ins w:id="3897" w:author="Birklhuber Bernd" w:date="2025-03-07T13:38:00Z">
              <w:r w:rsidRPr="003440C2">
                <w:rPr>
                  <w:rFonts w:cs="Arial"/>
                  <w:sz w:val="16"/>
                  <w:szCs w:val="16"/>
                </w:rPr>
                <w:t>metadataDateStamp</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898" w:author="Gert Morlion" w:date="2024-08-26T14:06:00Z"/>
                <w:rFonts w:cs="Arial"/>
                <w:sz w:val="16"/>
                <w:szCs w:val="16"/>
                <w:lang w:eastAsia="en-US"/>
              </w:rPr>
            </w:pPr>
            <w:ins w:id="3899" w:author="Birklhuber Bernd"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900" w:author="Gert Morlion" w:date="2024-08-26T14:06:00Z"/>
                <w:rFonts w:cs="Arial"/>
                <w:b/>
                <w:bCs/>
                <w:sz w:val="16"/>
                <w:szCs w:val="16"/>
                <w:lang w:eastAsia="en-US"/>
              </w:rPr>
            </w:pPr>
            <w:ins w:id="3901"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902" w:author="Gert Morlion" w:date="2024-08-26T14:06:00Z"/>
                <w:rFonts w:cs="Arial"/>
                <w:sz w:val="16"/>
                <w:szCs w:val="16"/>
                <w:lang w:eastAsia="en-US"/>
              </w:rPr>
            </w:pPr>
            <w:ins w:id="3903" w:author="Birklhuber Bernd"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904" w:author="Gert Morlion" w:date="2024-08-26T14:06:00Z"/>
                <w:rFonts w:cs="Arial"/>
                <w:b/>
                <w:bCs/>
                <w:sz w:val="16"/>
                <w:szCs w:val="16"/>
                <w:lang w:eastAsia="en-US"/>
              </w:rPr>
            </w:pPr>
            <w:ins w:id="3905" w:author="Birklhuber Bernd"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90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907" w:author="Gert Morlion" w:date="2024-08-26T14:06:00Z"/>
                <w:rFonts w:cs="Arial"/>
                <w:sz w:val="16"/>
                <w:szCs w:val="16"/>
              </w:rPr>
            </w:pPr>
            <w:ins w:id="3908" w:author="Birklhuber Bernd" w:date="2025-03-07T13:38:00Z">
              <w:r w:rsidRPr="003440C2">
                <w:rPr>
                  <w:rFonts w:cs="Arial"/>
                  <w:sz w:val="16"/>
                  <w:szCs w:val="16"/>
                </w:rPr>
                <w:lastRenderedPageBreak/>
                <w:t>replacedData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909" w:author="Gert Morlion" w:date="2024-08-26T14:06:00Z"/>
                <w:rFonts w:cs="Arial"/>
                <w:sz w:val="16"/>
                <w:szCs w:val="16"/>
              </w:rPr>
            </w:pPr>
            <w:ins w:id="3910" w:author="Birklhuber Bernd"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911" w:author="Gert Morlion" w:date="2024-08-26T14:06:00Z"/>
                <w:rFonts w:cs="Arial"/>
                <w:b/>
                <w:bCs/>
                <w:sz w:val="16"/>
                <w:szCs w:val="16"/>
                <w:lang w:eastAsia="en-US"/>
              </w:rPr>
            </w:pPr>
            <w:ins w:id="3912"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913" w:author="Gert Morlion" w:date="2024-08-26T14:06:00Z"/>
                <w:rFonts w:cs="Arial"/>
                <w:sz w:val="16"/>
                <w:szCs w:val="16"/>
              </w:rPr>
            </w:pPr>
            <w:ins w:id="3914" w:author="Birklhuber Bernd"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915" w:author="Gert Morlion" w:date="2024-08-26T14:06:00Z"/>
                <w:rFonts w:cs="Arial"/>
                <w:sz w:val="16"/>
                <w:szCs w:val="16"/>
              </w:rPr>
            </w:pPr>
            <w:ins w:id="3916" w:author="Birklhuber Bernd"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91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918" w:author="Gert Morlion" w:date="2024-08-26T14:06:00Z"/>
                <w:rFonts w:cs="Arial"/>
                <w:sz w:val="16"/>
                <w:szCs w:val="16"/>
              </w:rPr>
            </w:pPr>
            <w:ins w:id="3919" w:author="Birklhuber Bernd" w:date="2025-03-07T13:38:00Z">
              <w:r w:rsidRPr="003440C2">
                <w:rPr>
                  <w:rFonts w:cs="Arial"/>
                  <w:sz w:val="16"/>
                  <w:szCs w:val="16"/>
                </w:rPr>
                <w:t>dataReplacement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920" w:author="Gert Morlion" w:date="2024-08-26T14:06:00Z"/>
                <w:rFonts w:cs="Arial"/>
                <w:sz w:val="16"/>
                <w:szCs w:val="16"/>
              </w:rPr>
            </w:pPr>
            <w:ins w:id="3921" w:author="Birklhuber Bernd"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922" w:author="Gert Morlion" w:date="2024-08-26T14:06:00Z"/>
                <w:rFonts w:cs="Arial"/>
                <w:b/>
                <w:bCs/>
                <w:sz w:val="16"/>
                <w:szCs w:val="16"/>
                <w:lang w:eastAsia="en-US"/>
              </w:rPr>
            </w:pPr>
            <w:ins w:id="3923"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924" w:author="Gert Morlion" w:date="2024-08-26T14:06:00Z"/>
                <w:rFonts w:cs="Arial"/>
                <w:sz w:val="16"/>
                <w:szCs w:val="16"/>
              </w:rPr>
            </w:pPr>
            <w:ins w:id="3925"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926" w:author="Birklhuber Bernd" w:date="2025-03-07T13:38:00Z"/>
                <w:rFonts w:cs="Arial"/>
                <w:sz w:val="16"/>
                <w:szCs w:val="16"/>
              </w:rPr>
            </w:pPr>
            <w:ins w:id="3927" w:author="Birklhuber Bernd"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928" w:author="Gert Morlion" w:date="2024-08-26T14:06:00Z"/>
                <w:rFonts w:cs="Arial"/>
                <w:sz w:val="16"/>
                <w:szCs w:val="16"/>
              </w:rPr>
            </w:pPr>
            <w:ins w:id="3929" w:author="Birklhuber Bernd" w:date="2025-03-07T13:38:00Z">
              <w:r>
                <w:rPr>
                  <w:rFonts w:cs="Arial"/>
                  <w:sz w:val="16"/>
                  <w:szCs w:val="16"/>
                </w:rPr>
                <w:t>See Note 2</w:t>
              </w:r>
            </w:ins>
          </w:p>
        </w:tc>
      </w:tr>
      <w:tr w:rsidR="00414E63" w:rsidRPr="003440C2" w14:paraId="01947919" w14:textId="77777777" w:rsidTr="004B0AFB">
        <w:trPr>
          <w:cantSplit/>
          <w:ins w:id="393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931" w:author="Gert Morlion" w:date="2024-08-26T14:06:00Z"/>
                <w:rFonts w:cs="Arial"/>
                <w:sz w:val="16"/>
                <w:szCs w:val="16"/>
              </w:rPr>
            </w:pPr>
            <w:ins w:id="3932" w:author="Birklhuber Bernd" w:date="2025-03-07T13:38:00Z">
              <w:r w:rsidRPr="003440C2">
                <w:rPr>
                  <w:rFonts w:cs="Arial"/>
                  <w:sz w:val="16"/>
                  <w:szCs w:val="16"/>
                </w:rPr>
                <w:t>navigationPurpose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933" w:author="Gert Morlion" w:date="2024-08-26T14:06:00Z"/>
                <w:rFonts w:cs="Arial"/>
                <w:sz w:val="16"/>
                <w:szCs w:val="16"/>
              </w:rPr>
            </w:pPr>
            <w:ins w:id="3934" w:author="Birklhuber Bernd"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935" w:author="Gert Morlion" w:date="2024-08-26T14:06:00Z"/>
                <w:rFonts w:cs="Arial"/>
                <w:b/>
                <w:bCs/>
                <w:sz w:val="16"/>
                <w:szCs w:val="16"/>
                <w:lang w:eastAsia="en-US"/>
              </w:rPr>
            </w:pPr>
            <w:ins w:id="3936" w:author="Birklhuber Bernd"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937" w:author="Gert Morlion" w:date="2024-08-26T14:06:00Z"/>
                <w:rFonts w:cs="Arial"/>
                <w:sz w:val="16"/>
                <w:szCs w:val="16"/>
              </w:rPr>
            </w:pPr>
            <w:ins w:id="3938" w:author="Birklhuber Bernd"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939" w:author="Gert Morlion" w:date="2024-08-26T14:06:00Z"/>
                <w:rFonts w:cs="Arial"/>
                <w:sz w:val="16"/>
                <w:szCs w:val="16"/>
              </w:rPr>
            </w:pPr>
            <w:ins w:id="3940" w:author="Birklhuber Bernd"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941" w:author="Birklhuber Bernd" w:date="2025-03-07T13:40:00Z">
              <w:r w:rsidR="006B71C7">
                <w:rPr>
                  <w:rFonts w:cs="Arial"/>
                  <w:sz w:val="16"/>
                  <w:szCs w:val="16"/>
                  <w:lang w:eastAsia="en-US"/>
                </w:rPr>
                <w:t>4</w:t>
              </w:r>
            </w:ins>
            <w:ins w:id="3942" w:author="Birklhuber Bernd" w:date="2025-03-07T13:38:00Z">
              <w:del w:id="3943"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94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945" w:author="Gert Morlion" w:date="2024-08-26T14:06:00Z"/>
                <w:rFonts w:cs="Arial"/>
                <w:sz w:val="16"/>
                <w:szCs w:val="16"/>
              </w:rPr>
            </w:pPr>
            <w:ins w:id="3946" w:author="Birklhuber Bernd" w:date="2025-03-07T13:38:00Z">
              <w:r w:rsidRPr="003440C2">
                <w:rPr>
                  <w:rFonts w:cs="Arial"/>
                  <w:sz w:val="16"/>
                  <w:szCs w:val="16"/>
                </w:rPr>
                <w:t>resourceMaintenance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947" w:author="Gert Morlion" w:date="2024-08-26T14:06:00Z"/>
                <w:rFonts w:cs="Arial"/>
                <w:sz w:val="16"/>
                <w:szCs w:val="16"/>
              </w:rPr>
            </w:pPr>
            <w:ins w:id="3948" w:author="Birklhuber Bernd"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949" w:author="Gert Morlion" w:date="2024-08-26T14:06:00Z"/>
                <w:rFonts w:cs="Arial"/>
                <w:b/>
                <w:bCs/>
                <w:sz w:val="16"/>
                <w:szCs w:val="16"/>
                <w:lang w:eastAsia="en-US"/>
              </w:rPr>
            </w:pPr>
            <w:ins w:id="3950"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951" w:author="Gert Morlion" w:date="2024-08-26T14:06:00Z"/>
                <w:rFonts w:cs="Arial"/>
                <w:sz w:val="16"/>
                <w:szCs w:val="16"/>
              </w:rPr>
            </w:pPr>
            <w:ins w:id="3952" w:author="Birklhuber Bernd" w:date="2025-03-07T13:38: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953" w:author="Birklhuber Bernd" w:date="2025-03-07T13:38:00Z"/>
                <w:sz w:val="16"/>
                <w:szCs w:val="16"/>
              </w:rPr>
            </w:pPr>
            <w:ins w:id="3954" w:author="Birklhuber Bernd" w:date="2025-03-07T13:38: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08051FEC" w14:textId="4E0C1D87" w:rsidR="00414E63" w:rsidRPr="003440C2" w:rsidRDefault="00414E63" w:rsidP="00414E63">
            <w:pPr>
              <w:spacing w:before="60" w:after="60" w:line="240" w:lineRule="auto"/>
              <w:jc w:val="left"/>
              <w:rPr>
                <w:ins w:id="3955" w:author="Gert Morlion" w:date="2024-08-26T14:06:00Z"/>
                <w:rFonts w:cs="Arial"/>
                <w:sz w:val="16"/>
                <w:szCs w:val="16"/>
              </w:rPr>
            </w:pPr>
            <w:ins w:id="3956" w:author="Birklhuber Bernd" w:date="2025-03-07T13:38: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957" w:author="Gert Morlion" w:date="2024-08-26T14:06:00Z"/>
        </w:rPr>
      </w:pPr>
    </w:p>
    <w:p w14:paraId="4C13A9E4" w14:textId="2E5BEBB3" w:rsidR="00175971" w:rsidDel="004D76DF" w:rsidRDefault="00175971" w:rsidP="00175971">
      <w:pPr>
        <w:spacing w:after="120" w:line="240" w:lineRule="auto"/>
        <w:rPr>
          <w:ins w:id="3958" w:author="Gert Morlion" w:date="2024-08-26T14:06:00Z"/>
          <w:del w:id="3959" w:author="Birklhuber Bernd" w:date="2025-10-10T11:24:00Z"/>
        </w:rPr>
      </w:pPr>
      <w:commentRangeStart w:id="3960"/>
      <w:commentRangeStart w:id="3961"/>
      <w:commentRangeStart w:id="3962"/>
      <w:ins w:id="3963" w:author="Gert Morlion" w:date="2024-08-26T14:06:00Z">
        <w:del w:id="3964" w:author="Birklhuber Bernd" w:date="2025-10-10T11:24:00Z">
          <w:r w:rsidRPr="00FE61B1" w:rsidDel="004D76DF">
            <w:delText xml:space="preserve">NOTE 1: description: </w:delText>
          </w:r>
          <w:r w:rsidDel="004D76DF">
            <w:delText>D</w:delText>
          </w:r>
          <w:r w:rsidRPr="00FE61B1" w:rsidDel="004D76DF">
            <w:delText xml:space="preserve">uring the </w:delText>
          </w:r>
          <w:r w:rsidDel="004D76DF">
            <w:delText xml:space="preserve">ENC </w:delText>
          </w:r>
          <w:r w:rsidRPr="00FE61B1" w:rsidDel="004D76DF">
            <w:delText>Dual</w:delText>
          </w:r>
          <w:r w:rsidDel="004D76DF">
            <w:delText>-</w:delText>
          </w:r>
          <w:r w:rsidRPr="00FE61B1" w:rsidDel="004D76DF">
            <w:delText>Fuel transition period</w:delText>
          </w:r>
          <w:r w:rsidDel="004D76DF">
            <w:delText>, it is recommended that</w:delText>
          </w:r>
          <w:r w:rsidRPr="00FE61B1" w:rsidDel="004D76DF">
            <w:delText xml:space="preserve"> </w:delText>
          </w:r>
          <w:r w:rsidDel="004D76DF">
            <w:delText>t</w:delText>
          </w:r>
          <w:r w:rsidRPr="00FE61B1" w:rsidDel="004D76DF">
            <w:delText xml:space="preserve">he attribute description is </w:delText>
          </w:r>
          <w:r w:rsidDel="004D76DF">
            <w:delText xml:space="preserve">used </w:delText>
          </w:r>
          <w:r w:rsidRPr="00FE61B1" w:rsidDel="004D76DF">
            <w:delText xml:space="preserve">to identify equivalent S-57 ENCs in S-101. This information is to be semicolon separated to distinguish it from any other information, </w:delText>
          </w:r>
          <w:r w:rsidDel="004D76DF">
            <w:delText>for example</w:delText>
          </w:r>
          <w:r w:rsidRPr="00FE61B1" w:rsidDel="004D76DF">
            <w:delText xml:space="preserve"> for 1 to 1 mapping &lt;XC:description&gt;;GB5DNABH;&lt;/XC:description&gt; and for more than one equivalent S-57 ENC: &lt;XC:description&gt;;NL4NZ110;NL5WS130;&lt;/XC:description&gt;</w:delText>
          </w:r>
          <w:r w:rsidDel="004D76DF">
            <w:delText>.</w:delText>
          </w:r>
          <w:r w:rsidRPr="00FE61B1" w:rsidDel="004D76DF">
            <w:delText xml:space="preserve"> If the mapping is partial, a “p” should be included at the end of the S-57 dataset name, </w:delText>
          </w:r>
          <w:r w:rsidDel="004D76DF">
            <w:delText>for example</w:delText>
          </w:r>
          <w:r w:rsidRPr="00FE61B1" w:rsidDel="004D76DF">
            <w:delText xml:space="preserve">  &lt;XC:description&gt;;GB5DNABHp;&lt;/XC:description&gt;. There may be scenarios for non-ECDIS use only, where S-101 ENCs are produced without equivalent S-57 ENCs</w:delText>
          </w:r>
          <w:r w:rsidDel="004D76DF">
            <w:delText>;</w:delText>
          </w:r>
          <w:r w:rsidRPr="00FE61B1" w:rsidDel="004D76DF">
            <w:delText xml:space="preserve"> this </w:delText>
          </w:r>
          <w:r w:rsidDel="004D76DF">
            <w:delText>should</w:delText>
          </w:r>
          <w:r w:rsidRPr="00FE61B1" w:rsidDel="004D76DF">
            <w:delText xml:space="preserve"> be shown using an “n” as &lt;XC:description&gt;;n;&lt;/XC:description&gt;</w:delText>
          </w:r>
          <w:commentRangeEnd w:id="3960"/>
          <w:r w:rsidDel="004D76DF">
            <w:rPr>
              <w:rStyle w:val="Kommentarzeichen"/>
            </w:rPr>
            <w:commentReference w:id="3960"/>
          </w:r>
        </w:del>
      </w:ins>
      <w:commentRangeEnd w:id="3961"/>
      <w:del w:id="3965" w:author="Birklhuber Bernd" w:date="2025-10-10T11:24:00Z">
        <w:r w:rsidR="00C61B4F" w:rsidDel="004D76DF">
          <w:rPr>
            <w:rStyle w:val="Kommentarzeichen"/>
          </w:rPr>
          <w:commentReference w:id="3961"/>
        </w:r>
        <w:commentRangeEnd w:id="3962"/>
        <w:r w:rsidR="00C56704" w:rsidDel="004D76DF">
          <w:rPr>
            <w:rStyle w:val="Kommentarzeichen"/>
          </w:rPr>
          <w:commentReference w:id="3962"/>
        </w:r>
      </w:del>
    </w:p>
    <w:p w14:paraId="562D28B3" w14:textId="77777777" w:rsidR="00240D52" w:rsidRDefault="00240D52" w:rsidP="00240D52">
      <w:pPr>
        <w:spacing w:after="120" w:line="240" w:lineRule="auto"/>
        <w:rPr>
          <w:ins w:id="3966" w:author="Gert Morlion" w:date="2024-08-26T14:06:00Z"/>
        </w:rPr>
      </w:pPr>
      <w:ins w:id="3967" w:author="Gert Morlion" w:date="2024-08-26T14:06:00Z">
        <w:r>
          <w:t xml:space="preserve">NOTE 2: replacedData and dataReplacement: The attribute replacedData is mandatory if the attribute purpose (see clause 12.1.2.3) is set to value </w:t>
        </w:r>
        <w:r>
          <w:rPr>
            <w:i/>
          </w:rPr>
          <w:t>5</w:t>
        </w:r>
        <w:r>
          <w:t xml:space="preserve"> (cancellation). The attribute dataReplacement is mandatory if replacedData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968" w:author="Gert Morlion" w:date="2024-08-26T14:08:00Z"/>
        </w:rPr>
      </w:pPr>
      <w:ins w:id="3969"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970"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971" w:author="Gert Morlion" w:date="2024-08-26T14:08:00Z"/>
                <w:rFonts w:cs="Arial"/>
                <w:b/>
                <w:sz w:val="16"/>
                <w:szCs w:val="16"/>
              </w:rPr>
            </w:pPr>
            <w:bookmarkStart w:id="3972" w:name="_Hlk91097681"/>
            <w:ins w:id="3973"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974" w:author="Gert Morlion" w:date="2024-08-26T14:08:00Z"/>
                <w:rFonts w:cs="Arial"/>
                <w:b/>
                <w:sz w:val="16"/>
                <w:szCs w:val="16"/>
              </w:rPr>
            </w:pPr>
            <w:ins w:id="3975"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976" w:author="Gert Morlion" w:date="2024-08-26T14:08:00Z"/>
                <w:rFonts w:cs="Arial"/>
                <w:b/>
                <w:sz w:val="16"/>
                <w:szCs w:val="16"/>
              </w:rPr>
            </w:pPr>
            <w:ins w:id="3977"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978" w:author="Gert Morlion" w:date="2024-08-26T14:08:00Z"/>
                <w:rFonts w:cs="Arial"/>
                <w:b/>
                <w:sz w:val="16"/>
                <w:szCs w:val="16"/>
              </w:rPr>
            </w:pPr>
            <w:ins w:id="3979"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980" w:author="Gert Morlion" w:date="2024-08-26T14:08:00Z"/>
                <w:rFonts w:cs="Arial"/>
                <w:b/>
                <w:sz w:val="16"/>
                <w:szCs w:val="16"/>
              </w:rPr>
            </w:pPr>
            <w:ins w:id="3981"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982"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983" w:author="Gert Morlion" w:date="2024-08-26T14:08:00Z"/>
                <w:rFonts w:cs="Arial"/>
                <w:sz w:val="16"/>
                <w:szCs w:val="16"/>
              </w:rPr>
            </w:pPr>
            <w:ins w:id="3984"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985" w:author="Gert Morlion" w:date="2024-08-26T14:08:00Z"/>
                <w:rFonts w:cs="Arial"/>
                <w:sz w:val="16"/>
                <w:szCs w:val="16"/>
              </w:rPr>
            </w:pPr>
            <w:ins w:id="3986"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987" w:author="Gert Morlion" w:date="2024-08-26T14:08:00Z"/>
                <w:rFonts w:cs="Arial"/>
                <w:sz w:val="16"/>
                <w:szCs w:val="16"/>
              </w:rPr>
            </w:pPr>
            <w:ins w:id="3988"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989" w:author="Gert Morlion" w:date="2024-08-26T14:08:00Z"/>
                <w:rFonts w:cs="Arial"/>
                <w:sz w:val="16"/>
                <w:szCs w:val="16"/>
              </w:rPr>
            </w:pPr>
            <w:ins w:id="3990"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991" w:author="Gert Morlion" w:date="2024-08-26T14:08:00Z"/>
                <w:rFonts w:cs="Arial"/>
                <w:sz w:val="16"/>
                <w:szCs w:val="16"/>
              </w:rPr>
            </w:pPr>
            <w:ins w:id="3992"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993"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994" w:author="Gert Morlion" w:date="2024-08-26T14:08:00Z"/>
                <w:rFonts w:cs="Arial"/>
                <w:sz w:val="16"/>
                <w:szCs w:val="16"/>
              </w:rPr>
            </w:pPr>
            <w:ins w:id="3995"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996" w:author="Gert Morlion" w:date="2024-08-26T14:08:00Z"/>
                <w:rFonts w:cs="Arial"/>
                <w:sz w:val="16"/>
                <w:szCs w:val="16"/>
              </w:rPr>
            </w:pPr>
            <w:ins w:id="3997"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998" w:author="Gert Morlion" w:date="2024-08-26T14:08:00Z"/>
                <w:rFonts w:cs="Arial"/>
                <w:sz w:val="16"/>
                <w:szCs w:val="16"/>
              </w:rPr>
            </w:pPr>
            <w:ins w:id="3999"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4000" w:author="Gert Morlion" w:date="2024-08-26T14:08:00Z"/>
                <w:rFonts w:cs="Arial"/>
                <w:sz w:val="16"/>
                <w:szCs w:val="16"/>
              </w:rPr>
            </w:pPr>
            <w:ins w:id="4001"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4002" w:author="Gert Morlion" w:date="2024-08-26T14:08:00Z"/>
                <w:rFonts w:cs="Arial"/>
                <w:sz w:val="16"/>
                <w:szCs w:val="16"/>
              </w:rPr>
            </w:pPr>
            <w:ins w:id="4003" w:author="Gert Morlion" w:date="2024-08-26T14:08:00Z">
              <w:r w:rsidRPr="00A04EA2">
                <w:rPr>
                  <w:rFonts w:cs="Arial"/>
                  <w:sz w:val="16"/>
                  <w:szCs w:val="16"/>
                </w:rPr>
                <w:t>-</w:t>
              </w:r>
            </w:ins>
          </w:p>
        </w:tc>
      </w:tr>
      <w:tr w:rsidR="009613DB" w:rsidRPr="00A04EA2" w14:paraId="6AB91A3F" w14:textId="77777777" w:rsidTr="004B0AFB">
        <w:trPr>
          <w:cantSplit/>
          <w:trHeight w:val="277"/>
          <w:ins w:id="4004"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4005" w:author="Gert Morlion" w:date="2024-08-26T14:08:00Z"/>
                <w:rFonts w:cs="Arial"/>
                <w:sz w:val="16"/>
                <w:szCs w:val="16"/>
              </w:rPr>
            </w:pPr>
            <w:ins w:id="4006"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4007" w:author="Gert Morlion" w:date="2024-08-26T14:08:00Z"/>
                <w:rFonts w:cs="Arial"/>
                <w:sz w:val="16"/>
                <w:szCs w:val="16"/>
              </w:rPr>
            </w:pPr>
            <w:ins w:id="4008"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4009" w:author="Gert Morlion" w:date="2024-08-26T14:08:00Z"/>
                <w:rFonts w:cs="Arial"/>
                <w:sz w:val="16"/>
                <w:szCs w:val="16"/>
              </w:rPr>
            </w:pPr>
            <w:ins w:id="4010"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4011" w:author="Gert Morlion" w:date="2024-08-26T14:08:00Z"/>
                <w:rFonts w:cs="Arial"/>
                <w:sz w:val="16"/>
                <w:szCs w:val="16"/>
              </w:rPr>
            </w:pPr>
            <w:ins w:id="4012"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4013" w:author="Gert Morlion" w:date="2024-08-26T14:08:00Z"/>
                <w:rFonts w:cs="Arial"/>
                <w:sz w:val="16"/>
                <w:szCs w:val="16"/>
              </w:rPr>
            </w:pPr>
            <w:ins w:id="4014" w:author="Gert Morlion" w:date="2024-08-26T14:08:00Z">
              <w:r w:rsidRPr="00A04EA2">
                <w:rPr>
                  <w:rFonts w:cs="Arial"/>
                  <w:sz w:val="16"/>
                  <w:szCs w:val="16"/>
                </w:rPr>
                <w:t>-</w:t>
              </w:r>
            </w:ins>
          </w:p>
        </w:tc>
      </w:tr>
      <w:tr w:rsidR="009613DB" w:rsidRPr="00A04EA2" w14:paraId="6C29219F" w14:textId="77777777" w:rsidTr="004B0AFB">
        <w:trPr>
          <w:cantSplit/>
          <w:trHeight w:val="305"/>
          <w:ins w:id="4015"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4016" w:author="Gert Morlion" w:date="2024-08-26T14:08:00Z"/>
                <w:rFonts w:cs="Arial"/>
                <w:sz w:val="16"/>
                <w:szCs w:val="16"/>
              </w:rPr>
            </w:pPr>
            <w:ins w:id="4017"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4018" w:author="Gert Morlion" w:date="2024-08-26T14:08:00Z"/>
                <w:rFonts w:cs="Arial"/>
                <w:sz w:val="16"/>
                <w:szCs w:val="16"/>
              </w:rPr>
            </w:pPr>
            <w:ins w:id="4019"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4020" w:author="Gert Morlion" w:date="2024-08-26T14:08:00Z"/>
                <w:rFonts w:cs="Arial"/>
                <w:sz w:val="16"/>
                <w:szCs w:val="16"/>
              </w:rPr>
            </w:pPr>
            <w:ins w:id="4021"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4022" w:author="Gert Morlion" w:date="2024-08-26T14:08:00Z"/>
                <w:rFonts w:cs="Arial"/>
                <w:sz w:val="16"/>
                <w:szCs w:val="16"/>
              </w:rPr>
            </w:pPr>
            <w:ins w:id="4023"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4024" w:author="Gert Morlion" w:date="2024-08-26T14:08:00Z"/>
                <w:rFonts w:cs="Arial"/>
                <w:sz w:val="16"/>
                <w:szCs w:val="16"/>
              </w:rPr>
            </w:pPr>
            <w:ins w:id="4025" w:author="Gert Morlion" w:date="2024-08-26T14:08:00Z">
              <w:r w:rsidRPr="00A04EA2">
                <w:rPr>
                  <w:rFonts w:cs="Arial"/>
                  <w:sz w:val="16"/>
                  <w:szCs w:val="16"/>
                </w:rPr>
                <w:t>-</w:t>
              </w:r>
            </w:ins>
          </w:p>
        </w:tc>
      </w:tr>
    </w:tbl>
    <w:bookmarkEnd w:id="3972"/>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4026" w:author="Birklhuber Bernd"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4027" w:author="Birklhuber Bernd"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4028" w:author="Birklhuber Bernd"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4029" w:author="Birklhuber Bernd"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4030" w:author="Birklhuber Bernd"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ins w:id="4031" w:author="Birklhuber Bernd" w:date="2025-03-07T13:42:00Z">
              <w:r w:rsidRPr="009F0C13">
                <w:rPr>
                  <w:rFonts w:cs="Arial"/>
                  <w:sz w:val="16"/>
                  <w:szCs w:val="16"/>
                  <w:lang w:eastAsia="en-US"/>
                </w:rPr>
                <w:lastRenderedPageBreak/>
                <w:t>boundingPolygon</w:t>
              </w:r>
            </w:ins>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4032"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ins w:id="4033" w:author="Birklhuber Bernd" w:date="2025-03-07T13:42:00Z">
              <w:r w:rsidRPr="009F0C13">
                <w:rPr>
                  <w:rFonts w:cs="Arial"/>
                  <w:sz w:val="16"/>
                  <w:szCs w:val="16"/>
                  <w:lang w:eastAsia="en-US"/>
                </w:rPr>
                <w:t>EX_BoundingPolygon</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4034" w:author="Birklhuber Bernd"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ins w:id="4035" w:author="Birklhuber Bernd" w:date="2025-03-07T13:42:00Z">
              <w:r>
                <w:rPr>
                  <w:rFonts w:cs="Arial"/>
                  <w:sz w:val="16"/>
                  <w:szCs w:val="16"/>
                  <w:lang w:eastAsia="en-US"/>
                </w:rPr>
                <w:t>temporalExtent</w:t>
              </w:r>
            </w:ins>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4036" w:author="Birklhuber Bernd"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4037" w:author="Birklhuber Bernd"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4038" w:author="Birklhuber Bernd" w:date="2025-03-07T13:42: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ins w:id="4039" w:author="Birklhuber Bernd" w:date="2025-03-07T13:42:00Z">
              <w:r>
                <w:rPr>
                  <w:rFonts w:cs="Arial"/>
                  <w:sz w:val="16"/>
                  <w:szCs w:val="16"/>
                  <w:lang w:eastAsia="en-US"/>
                </w:rPr>
                <w:t>optimumDisplayScale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4040" w:author="Birklhuber Bernd"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4041" w:author="Birklhuber Bernd"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4042" w:author="Birklhuber Bernd" w:date="2025-03-07T13:42:00Z"/>
                <w:rFonts w:cs="Arial"/>
                <w:sz w:val="16"/>
                <w:szCs w:val="16"/>
                <w:lang w:eastAsia="en-US"/>
              </w:rPr>
            </w:pPr>
            <w:ins w:id="4043" w:author="Birklhuber Bernd"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4044" w:author="Birklhuber Bernd" w:date="2025-03-07T13:42:00Z"/>
                <w:rFonts w:cs="Arial"/>
                <w:sz w:val="16"/>
                <w:szCs w:val="16"/>
                <w:lang w:eastAsia="en-US"/>
              </w:rPr>
            </w:pPr>
            <w:ins w:id="4045" w:author="Birklhuber Bernd"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4046"/>
            <w:ins w:id="4047" w:author="Birklhuber Bernd"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4048" w:author="Birklhuber Bernd" w:date="2025-03-07T13:42:00Z"/>
                <w:rFonts w:cs="Arial"/>
                <w:b/>
                <w:bCs/>
                <w:sz w:val="16"/>
                <w:szCs w:val="16"/>
                <w:lang w:eastAsia="en-US"/>
              </w:rPr>
            </w:pPr>
            <w:ins w:id="4049" w:author="Birklhuber Bernd"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4050" w:author="Birklhuber Bernd" w:date="2025-03-07T13:42:00Z"/>
                <w:rFonts w:cs="Arial"/>
                <w:b/>
                <w:bCs/>
                <w:sz w:val="16"/>
                <w:szCs w:val="16"/>
                <w:lang w:eastAsia="en-US"/>
              </w:rPr>
            </w:pPr>
            <w:ins w:id="4051" w:author="Birklhuber Bernd"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4052" w:author="Birklhuber Bernd" w:date="2025-03-07T13:42:00Z"/>
                <w:rFonts w:cs="Arial"/>
                <w:b/>
                <w:bCs/>
                <w:sz w:val="16"/>
                <w:szCs w:val="16"/>
                <w:lang w:eastAsia="en-US"/>
              </w:rPr>
            </w:pPr>
            <w:ins w:id="4053" w:author="Birklhuber Bernd"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4054" w:author="Birklhuber Bernd" w:date="2025-03-07T13:42:00Z"/>
                <w:rFonts w:cs="Arial"/>
                <w:b/>
                <w:bCs/>
                <w:sz w:val="16"/>
                <w:szCs w:val="16"/>
                <w:lang w:eastAsia="en-US"/>
              </w:rPr>
            </w:pPr>
            <w:ins w:id="4055" w:author="Birklhuber Bernd"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4056" w:author="Birklhuber Bernd" w:date="2025-03-07T13:42:00Z"/>
                <w:rFonts w:cs="Arial"/>
                <w:b/>
                <w:bCs/>
                <w:sz w:val="16"/>
                <w:szCs w:val="16"/>
                <w:lang w:eastAsia="en-US"/>
              </w:rPr>
            </w:pPr>
            <w:ins w:id="4057" w:author="Birklhuber Bernd"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4058" w:author="Birklhuber Bernd" w:date="2025-03-07T13:42:00Z"/>
                <w:rFonts w:cs="Arial"/>
                <w:b/>
                <w:bCs/>
                <w:sz w:val="16"/>
                <w:szCs w:val="16"/>
                <w:lang w:eastAsia="en-US"/>
              </w:rPr>
            </w:pPr>
            <w:ins w:id="4059" w:author="Birklhuber Bernd"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4060" w:author="Birklhuber Bernd" w:date="2025-03-07T13:42:00Z"/>
                <w:rFonts w:cs="Arial"/>
                <w:b/>
                <w:bCs/>
                <w:sz w:val="16"/>
                <w:szCs w:val="16"/>
                <w:lang w:eastAsia="en-US"/>
              </w:rPr>
            </w:pPr>
            <w:ins w:id="4061" w:author="Birklhuber Bernd"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4062" w:author="Birklhuber Bernd" w:date="2025-03-07T13:42:00Z"/>
                <w:rFonts w:cs="Arial"/>
                <w:b/>
                <w:bCs/>
                <w:sz w:val="16"/>
                <w:szCs w:val="16"/>
                <w:lang w:eastAsia="en-US"/>
              </w:rPr>
            </w:pPr>
            <w:ins w:id="4063" w:author="Birklhuber Bernd"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4064" w:author="Birklhuber Bernd" w:date="2025-03-07T13:42:00Z"/>
                <w:rFonts w:cs="Arial"/>
                <w:b/>
                <w:bCs/>
                <w:sz w:val="16"/>
                <w:szCs w:val="16"/>
                <w:lang w:eastAsia="en-US"/>
              </w:rPr>
            </w:pPr>
            <w:ins w:id="4065" w:author="Birklhuber Bernd"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4066" w:author="Birklhuber Bernd" w:date="2025-03-07T13:42:00Z"/>
                <w:rFonts w:cs="Arial"/>
                <w:b/>
                <w:bCs/>
                <w:sz w:val="16"/>
                <w:szCs w:val="16"/>
                <w:lang w:eastAsia="en-US"/>
              </w:rPr>
            </w:pPr>
            <w:ins w:id="4067" w:author="Birklhuber Bernd"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4068" w:author="Birklhuber Bernd" w:date="2025-03-07T13:42:00Z"/>
                <w:rFonts w:cs="Arial"/>
                <w:b/>
                <w:bCs/>
                <w:sz w:val="16"/>
                <w:szCs w:val="16"/>
                <w:lang w:eastAsia="en-US"/>
              </w:rPr>
            </w:pPr>
            <w:ins w:id="4069" w:author="Birklhuber Bernd"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4070" w:author="Birklhuber Bernd" w:date="2025-03-07T13:42:00Z"/>
                <w:rFonts w:cs="Arial"/>
                <w:b/>
                <w:bCs/>
                <w:sz w:val="16"/>
                <w:szCs w:val="16"/>
                <w:lang w:eastAsia="en-US"/>
              </w:rPr>
            </w:pPr>
            <w:ins w:id="4071" w:author="Birklhuber Bernd"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4072" w:author="Birklhuber Bernd" w:date="2025-03-07T13:42:00Z"/>
                <w:rFonts w:cs="Arial"/>
                <w:b/>
                <w:bCs/>
                <w:sz w:val="16"/>
                <w:szCs w:val="16"/>
                <w:lang w:eastAsia="en-US"/>
              </w:rPr>
            </w:pPr>
            <w:ins w:id="4073" w:author="Birklhuber Bernd"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4074" w:author="Birklhuber Bernd" w:date="2025-03-07T13:42:00Z"/>
                <w:rFonts w:cs="Arial"/>
                <w:sz w:val="16"/>
                <w:szCs w:val="16"/>
                <w:lang w:eastAsia="en-US"/>
              </w:rPr>
            </w:pPr>
            <w:ins w:id="4075" w:author="Birklhuber Bernd" w:date="2025-03-07T13:42:00Z">
              <w:r w:rsidRPr="009F0C13">
                <w:rPr>
                  <w:rFonts w:cs="Arial"/>
                  <w:sz w:val="16"/>
                  <w:szCs w:val="16"/>
                  <w:lang w:eastAsia="en-US"/>
                </w:rPr>
                <w:t>10000000</w:t>
              </w:r>
            </w:ins>
            <w:commentRangeEnd w:id="4046"/>
            <w:ins w:id="4076" w:author="Birklhuber Bernd" w:date="2025-03-07T13:43:00Z">
              <w:r>
                <w:rPr>
                  <w:rStyle w:val="Kommentarzeichen"/>
                </w:rPr>
                <w:commentReference w:id="4046"/>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4077"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ins w:id="4078" w:author="Birklhuber Bernd" w:date="2025-03-07T13:42:00Z">
              <w:r w:rsidRPr="009F0C13">
                <w:rPr>
                  <w:rFonts w:cs="Arial"/>
                  <w:sz w:val="16"/>
                  <w:szCs w:val="16"/>
                  <w:lang w:eastAsia="en-US"/>
                </w:rPr>
                <w:t>maximumDisplayScale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4079"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4080"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4081" w:author="Birklhuber Bernd" w:date="2025-03-07T13:42:00Z"/>
                <w:rFonts w:cs="Arial"/>
                <w:sz w:val="16"/>
                <w:szCs w:val="16"/>
                <w:lang w:eastAsia="en-US"/>
              </w:rPr>
            </w:pPr>
            <w:ins w:id="4082" w:author="Birklhuber Bernd"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4083" w:author="Birklhuber Bernd" w:date="2025-03-07T13:42:00Z">
              <w:r w:rsidRPr="009F0C13">
                <w:rPr>
                  <w:rFonts w:cs="Arial"/>
                  <w:bCs/>
                  <w:sz w:val="16"/>
                  <w:szCs w:val="16"/>
                  <w:lang w:eastAsia="en-US"/>
                </w:rPr>
                <w:t>0..1 multiplicity in S-100 restricted to 1 in S-</w:t>
              </w:r>
            </w:ins>
            <w:ins w:id="4084" w:author="Birklhuber Bernd" w:date="2025-03-07T13:43:00Z">
              <w:r>
                <w:rPr>
                  <w:rFonts w:cs="Arial"/>
                  <w:bCs/>
                  <w:sz w:val="16"/>
                  <w:szCs w:val="16"/>
                  <w:lang w:eastAsia="en-US"/>
                </w:rPr>
                <w:t>4</w:t>
              </w:r>
            </w:ins>
            <w:ins w:id="4085" w:author="Birklhuber Bernd"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ins w:id="4086" w:author="Birklhuber Bernd" w:date="2025-03-07T13:42:00Z">
              <w:r w:rsidRPr="009F0C13">
                <w:rPr>
                  <w:rFonts w:cs="Arial"/>
                  <w:sz w:val="16"/>
                  <w:szCs w:val="16"/>
                  <w:lang w:eastAsia="en-US"/>
                </w:rPr>
                <w:t>minimumDisplayScale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4087"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4088"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4089" w:author="Birklhuber Bernd" w:date="2025-03-07T13:42:00Z"/>
                <w:rFonts w:cs="Arial"/>
                <w:sz w:val="16"/>
                <w:szCs w:val="16"/>
                <w:lang w:eastAsia="en-US"/>
              </w:rPr>
            </w:pPr>
            <w:ins w:id="4090" w:author="Birklhuber Bernd"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4091" w:author="Birklhuber Bernd" w:date="2025-03-07T13:42:00Z"/>
                <w:rFonts w:cs="Arial"/>
                <w:b/>
                <w:bCs/>
                <w:sz w:val="16"/>
                <w:szCs w:val="16"/>
                <w:lang w:eastAsia="en-US"/>
              </w:rPr>
            </w:pPr>
            <w:commentRangeStart w:id="4092"/>
            <w:ins w:id="4093" w:author="Birklhuber Bernd" w:date="2025-06-19T12:28:00Z">
              <w:r>
                <w:rPr>
                  <w:rFonts w:cs="Arial"/>
                  <w:sz w:val="16"/>
                  <w:szCs w:val="16"/>
                  <w:lang w:eastAsia="en-US"/>
                </w:rPr>
                <w:t>200</w:t>
              </w:r>
              <w:r>
                <w:rPr>
                  <w:rFonts w:cs="Arial"/>
                  <w:sz w:val="16"/>
                  <w:szCs w:val="16"/>
                  <w:lang w:eastAsia="en-US"/>
                </w:rPr>
                <w:br/>
                <w:t>5</w:t>
              </w:r>
            </w:ins>
            <w:ins w:id="4094" w:author="Birklhuber Bernd" w:date="2025-06-19T12:29:00Z">
              <w:r>
                <w:rPr>
                  <w:rFonts w:cs="Arial"/>
                  <w:sz w:val="16"/>
                  <w:szCs w:val="16"/>
                  <w:lang w:eastAsia="en-US"/>
                </w:rPr>
                <w:t>00</w:t>
              </w:r>
              <w:r>
                <w:rPr>
                  <w:rFonts w:cs="Arial"/>
                  <w:sz w:val="16"/>
                  <w:szCs w:val="16"/>
                  <w:lang w:eastAsia="en-US"/>
                </w:rPr>
                <w:br/>
              </w:r>
              <w:commentRangeEnd w:id="4092"/>
              <w:r>
                <w:rPr>
                  <w:rStyle w:val="Kommentarzeichen"/>
                </w:rPr>
                <w:commentReference w:id="4092"/>
              </w:r>
            </w:ins>
            <w:ins w:id="4095" w:author="Birklhuber Bernd"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4096" w:author="Birklhuber Bernd" w:date="2025-03-07T13:42:00Z"/>
                <w:rFonts w:cs="Arial"/>
                <w:b/>
                <w:bCs/>
                <w:sz w:val="16"/>
                <w:szCs w:val="16"/>
                <w:lang w:eastAsia="en-US"/>
              </w:rPr>
            </w:pPr>
            <w:ins w:id="4097" w:author="Birklhuber Bernd"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4098" w:author="Birklhuber Bernd" w:date="2025-03-07T13:42:00Z"/>
                <w:rFonts w:cs="Arial"/>
                <w:b/>
                <w:bCs/>
                <w:sz w:val="16"/>
                <w:szCs w:val="16"/>
                <w:lang w:eastAsia="en-US"/>
              </w:rPr>
            </w:pPr>
            <w:ins w:id="4099" w:author="Birklhuber Bernd"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4100" w:author="Birklhuber Bernd" w:date="2025-03-07T13:42:00Z"/>
                <w:rFonts w:cs="Arial"/>
                <w:b/>
                <w:bCs/>
                <w:sz w:val="16"/>
                <w:szCs w:val="16"/>
                <w:lang w:eastAsia="en-US"/>
              </w:rPr>
            </w:pPr>
            <w:ins w:id="4101" w:author="Birklhuber Bernd"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4102" w:author="Birklhuber Bernd" w:date="2025-03-07T13:42:00Z"/>
                <w:rFonts w:cs="Arial"/>
                <w:b/>
                <w:bCs/>
                <w:sz w:val="16"/>
                <w:szCs w:val="16"/>
                <w:lang w:eastAsia="en-US"/>
              </w:rPr>
            </w:pPr>
            <w:ins w:id="4103" w:author="Birklhuber Bernd"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4104" w:author="Birklhuber Bernd" w:date="2025-03-07T13:42:00Z"/>
                <w:rFonts w:cs="Arial"/>
                <w:b/>
                <w:bCs/>
                <w:sz w:val="16"/>
                <w:szCs w:val="16"/>
                <w:lang w:eastAsia="en-US"/>
              </w:rPr>
            </w:pPr>
            <w:ins w:id="4105" w:author="Birklhuber Bernd"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4106" w:author="Birklhuber Bernd" w:date="2025-03-07T13:42:00Z"/>
                <w:rFonts w:cs="Arial"/>
                <w:b/>
                <w:bCs/>
                <w:sz w:val="16"/>
                <w:szCs w:val="16"/>
                <w:lang w:eastAsia="en-US"/>
              </w:rPr>
            </w:pPr>
            <w:ins w:id="4107" w:author="Birklhuber Bernd"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4108" w:author="Birklhuber Bernd" w:date="2025-03-07T13:42:00Z"/>
                <w:rFonts w:cs="Arial"/>
                <w:b/>
                <w:bCs/>
                <w:sz w:val="16"/>
                <w:szCs w:val="16"/>
                <w:lang w:eastAsia="en-US"/>
              </w:rPr>
            </w:pPr>
            <w:ins w:id="4109" w:author="Birklhuber Bernd"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4110" w:author="Birklhuber Bernd" w:date="2025-03-07T13:42:00Z"/>
                <w:rFonts w:cs="Arial"/>
                <w:b/>
                <w:bCs/>
                <w:sz w:val="16"/>
                <w:szCs w:val="16"/>
                <w:lang w:eastAsia="en-US"/>
              </w:rPr>
            </w:pPr>
            <w:ins w:id="4111" w:author="Birklhuber Bernd"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4112" w:author="Birklhuber Bernd" w:date="2025-03-07T13:42:00Z"/>
                <w:rFonts w:cs="Arial"/>
                <w:b/>
                <w:bCs/>
                <w:sz w:val="16"/>
                <w:szCs w:val="16"/>
                <w:lang w:eastAsia="en-US"/>
              </w:rPr>
            </w:pPr>
            <w:ins w:id="4113" w:author="Birklhuber Bernd"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4114" w:author="Birklhuber Bernd" w:date="2025-03-07T13:42:00Z"/>
                <w:rFonts w:cs="Arial"/>
                <w:b/>
                <w:bCs/>
                <w:sz w:val="16"/>
                <w:szCs w:val="16"/>
                <w:lang w:eastAsia="en-US"/>
              </w:rPr>
            </w:pPr>
            <w:ins w:id="4115" w:author="Birklhuber Bernd"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4116" w:author="Birklhuber Bernd" w:date="2025-03-07T13:42:00Z"/>
                <w:rFonts w:cs="Arial"/>
                <w:b/>
                <w:bCs/>
                <w:sz w:val="16"/>
                <w:szCs w:val="16"/>
                <w:lang w:eastAsia="en-US"/>
              </w:rPr>
            </w:pPr>
            <w:ins w:id="4117" w:author="Birklhuber Bernd"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4118" w:author="Birklhuber Bernd" w:date="2025-03-07T13:42:00Z"/>
                <w:rFonts w:cs="Arial"/>
                <w:b/>
                <w:bCs/>
                <w:sz w:val="16"/>
                <w:szCs w:val="16"/>
                <w:lang w:eastAsia="en-US"/>
              </w:rPr>
            </w:pPr>
            <w:ins w:id="4119" w:author="Birklhuber Bernd"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4120" w:author="Birklhuber Bernd" w:date="2025-03-07T13:42:00Z"/>
                <w:rFonts w:cs="Arial"/>
                <w:sz w:val="16"/>
                <w:szCs w:val="16"/>
                <w:lang w:eastAsia="en-US"/>
              </w:rPr>
            </w:pPr>
            <w:ins w:id="4121" w:author="Birklhuber Bernd"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4122" w:author="Birklhuber Bernd" w:date="2025-03-07T13:42:00Z"/>
                <w:rFonts w:cs="Arial"/>
                <w:sz w:val="16"/>
                <w:szCs w:val="16"/>
                <w:lang w:eastAsia="en-US"/>
              </w:rPr>
            </w:pPr>
            <w:ins w:id="4123" w:author="Birklhuber Bernd" w:date="2025-03-07T13:42:00Z">
              <w:r w:rsidRPr="009F0C13">
                <w:rPr>
                  <w:rFonts w:cs="Arial"/>
                  <w:sz w:val="16"/>
                  <w:szCs w:val="16"/>
                  <w:lang w:eastAsia="en-US"/>
                </w:rPr>
                <w:lastRenderedPageBreak/>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4124"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4125" w:author="Birklhuber Bernd" w:date="2025-03-07T13:43:00Z">
              <w:r>
                <w:rPr>
                  <w:rFonts w:cs="Arial"/>
                  <w:bCs/>
                  <w:sz w:val="16"/>
                  <w:szCs w:val="16"/>
                  <w:lang w:eastAsia="en-US"/>
                </w:rPr>
                <w:t>4</w:t>
              </w:r>
            </w:ins>
            <w:ins w:id="4126" w:author="Birklhuber Bernd"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4127" w:author="Gert Morlion" w:date="2024-08-26T14:10:00Z"/>
        </w:rPr>
      </w:pPr>
      <w:ins w:id="4128"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4129"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4130" w:author="Gert Morlion" w:date="2024-08-26T14:10:00Z"/>
                <w:b/>
                <w:sz w:val="16"/>
                <w:szCs w:val="16"/>
              </w:rPr>
            </w:pPr>
            <w:ins w:id="4131"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4132" w:author="Gert Morlion" w:date="2024-08-26T14:10:00Z"/>
                <w:b/>
                <w:sz w:val="16"/>
                <w:szCs w:val="16"/>
              </w:rPr>
            </w:pPr>
            <w:ins w:id="4133"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4134" w:author="Gert Morlion" w:date="2024-08-26T14:10:00Z"/>
                <w:b/>
                <w:sz w:val="16"/>
                <w:szCs w:val="16"/>
              </w:rPr>
            </w:pPr>
            <w:ins w:id="4135"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4136" w:author="Gert Morlion" w:date="2024-08-26T14:10:00Z"/>
                <w:b/>
                <w:sz w:val="16"/>
                <w:szCs w:val="16"/>
              </w:rPr>
            </w:pPr>
            <w:ins w:id="4137"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4138" w:author="Gert Morlion" w:date="2024-08-26T14:10:00Z"/>
                <w:b/>
                <w:sz w:val="16"/>
                <w:szCs w:val="16"/>
              </w:rPr>
            </w:pPr>
            <w:ins w:id="4139" w:author="Gert Morlion" w:date="2024-08-26T14:10:00Z">
              <w:r w:rsidRPr="003A450C">
                <w:rPr>
                  <w:b/>
                  <w:sz w:val="16"/>
                  <w:szCs w:val="16"/>
                </w:rPr>
                <w:t>Remarks</w:t>
              </w:r>
            </w:ins>
          </w:p>
        </w:tc>
      </w:tr>
      <w:tr w:rsidR="00F54CF5" w:rsidRPr="003A450C" w14:paraId="1AD4D0C7" w14:textId="77777777" w:rsidTr="004B0AFB">
        <w:trPr>
          <w:cantSplit/>
          <w:trHeight w:val="305"/>
          <w:ins w:id="4140"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4141" w:author="Gert Morlion" w:date="2024-08-26T14:10:00Z"/>
                <w:sz w:val="16"/>
                <w:szCs w:val="16"/>
              </w:rPr>
            </w:pPr>
            <w:ins w:id="4142"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4143" w:author="Gert Morlion" w:date="2024-08-26T14:10:00Z"/>
                <w:sz w:val="16"/>
                <w:szCs w:val="16"/>
              </w:rPr>
            </w:pPr>
            <w:ins w:id="4144"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4145" w:author="Gert Morlion" w:date="2024-08-26T14:10:00Z"/>
                <w:sz w:val="16"/>
                <w:szCs w:val="16"/>
              </w:rPr>
            </w:pPr>
            <w:ins w:id="4146"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4147" w:author="Gert Morlion" w:date="2024-08-26T14:10:00Z"/>
                <w:sz w:val="16"/>
                <w:szCs w:val="16"/>
              </w:rPr>
            </w:pPr>
            <w:ins w:id="4148"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4149" w:author="Gert Morlion" w:date="2024-08-26T14:10:00Z"/>
                <w:sz w:val="16"/>
                <w:szCs w:val="16"/>
              </w:rPr>
            </w:pPr>
            <w:ins w:id="4150"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4151"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4152" w:author="Gert Morlion" w:date="2024-08-26T14:10:00Z"/>
                <w:sz w:val="16"/>
                <w:szCs w:val="16"/>
              </w:rPr>
            </w:pPr>
            <w:ins w:id="4153"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4154" w:author="Gert Morlion" w:date="2024-08-26T14:10:00Z"/>
                <w:sz w:val="16"/>
                <w:szCs w:val="16"/>
              </w:rPr>
            </w:pPr>
            <w:ins w:id="4155" w:author="Gert Morlion" w:date="2024-08-26T14:10:00Z">
              <w:r>
                <w:rPr>
                  <w:sz w:val="16"/>
                  <w:szCs w:val="16"/>
                </w:rPr>
                <w:t>newDataset</w:t>
              </w:r>
            </w:ins>
          </w:p>
        </w:tc>
        <w:tc>
          <w:tcPr>
            <w:tcW w:w="3440" w:type="dxa"/>
          </w:tcPr>
          <w:p w14:paraId="7DD43635" w14:textId="77777777" w:rsidR="00F54CF5" w:rsidRPr="003A450C" w:rsidRDefault="00F54CF5" w:rsidP="004B0AFB">
            <w:pPr>
              <w:snapToGrid w:val="0"/>
              <w:spacing w:before="60" w:after="60" w:line="240" w:lineRule="auto"/>
              <w:jc w:val="left"/>
              <w:rPr>
                <w:ins w:id="4156" w:author="Gert Morlion" w:date="2024-08-26T14:10:00Z"/>
                <w:sz w:val="16"/>
                <w:szCs w:val="16"/>
              </w:rPr>
            </w:pPr>
            <w:ins w:id="4157"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4158" w:author="Gert Morlion" w:date="2024-08-26T14:10:00Z"/>
                <w:sz w:val="16"/>
                <w:szCs w:val="16"/>
              </w:rPr>
            </w:pPr>
            <w:ins w:id="4159"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4160" w:author="Gert Morlion" w:date="2024-08-26T14:10:00Z"/>
                <w:sz w:val="16"/>
                <w:szCs w:val="16"/>
              </w:rPr>
            </w:pPr>
            <w:ins w:id="4161"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4162"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4163" w:author="Gert Morlion" w:date="2024-08-26T14:10:00Z"/>
                <w:sz w:val="16"/>
                <w:szCs w:val="16"/>
              </w:rPr>
            </w:pPr>
            <w:ins w:id="4164"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4165" w:author="Gert Morlion" w:date="2024-08-26T14:10:00Z"/>
                <w:sz w:val="16"/>
                <w:szCs w:val="16"/>
              </w:rPr>
            </w:pPr>
            <w:ins w:id="4166" w:author="Gert Morlion" w:date="2024-08-26T14:10:00Z">
              <w:r>
                <w:rPr>
                  <w:sz w:val="16"/>
                  <w:szCs w:val="16"/>
                </w:rPr>
                <w:t>newEdition</w:t>
              </w:r>
            </w:ins>
          </w:p>
        </w:tc>
        <w:tc>
          <w:tcPr>
            <w:tcW w:w="3440" w:type="dxa"/>
          </w:tcPr>
          <w:p w14:paraId="127B6225" w14:textId="77777777" w:rsidR="00F54CF5" w:rsidRPr="003A450C" w:rsidRDefault="00F54CF5" w:rsidP="004B0AFB">
            <w:pPr>
              <w:snapToGrid w:val="0"/>
              <w:spacing w:before="60" w:after="60" w:line="240" w:lineRule="auto"/>
              <w:jc w:val="left"/>
              <w:rPr>
                <w:ins w:id="4167" w:author="Gert Morlion" w:date="2024-08-26T14:10:00Z"/>
                <w:sz w:val="16"/>
                <w:szCs w:val="16"/>
              </w:rPr>
            </w:pPr>
            <w:ins w:id="4168"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4169" w:author="Gert Morlion" w:date="2024-08-26T14:10:00Z"/>
                <w:sz w:val="16"/>
                <w:szCs w:val="16"/>
              </w:rPr>
            </w:pPr>
            <w:ins w:id="4170"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4171" w:author="Gert Morlion" w:date="2024-08-26T14:10:00Z"/>
                <w:sz w:val="16"/>
                <w:szCs w:val="16"/>
              </w:rPr>
            </w:pPr>
            <w:ins w:id="4172"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4173"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4174" w:author="Gert Morlion" w:date="2024-08-26T14:10:00Z"/>
                <w:sz w:val="16"/>
                <w:szCs w:val="16"/>
              </w:rPr>
            </w:pPr>
            <w:ins w:id="4175"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4176" w:author="Gert Morlion" w:date="2024-08-26T14:10:00Z"/>
                <w:sz w:val="16"/>
                <w:szCs w:val="16"/>
              </w:rPr>
            </w:pPr>
            <w:ins w:id="4177"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4178" w:author="Gert Morlion" w:date="2024-08-26T14:10:00Z"/>
                <w:sz w:val="16"/>
                <w:szCs w:val="16"/>
              </w:rPr>
            </w:pPr>
            <w:ins w:id="4179"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4180" w:author="Gert Morlion" w:date="2024-08-26T14:10:00Z"/>
                <w:sz w:val="16"/>
                <w:szCs w:val="16"/>
              </w:rPr>
            </w:pPr>
            <w:ins w:id="4181"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4182" w:author="Gert Morlion" w:date="2024-08-26T14:10:00Z"/>
                <w:sz w:val="16"/>
                <w:szCs w:val="16"/>
              </w:rPr>
            </w:pPr>
            <w:ins w:id="4183"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4184"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4185" w:author="Gert Morlion" w:date="2024-08-26T14:10:00Z"/>
                <w:sz w:val="16"/>
                <w:szCs w:val="16"/>
              </w:rPr>
            </w:pPr>
            <w:ins w:id="4186"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4187" w:author="Gert Morlion" w:date="2024-08-26T14:10:00Z"/>
                <w:sz w:val="16"/>
                <w:szCs w:val="16"/>
              </w:rPr>
            </w:pPr>
            <w:ins w:id="4188"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4189" w:author="Gert Morlion" w:date="2024-08-26T14:10:00Z"/>
                <w:sz w:val="16"/>
                <w:szCs w:val="16"/>
              </w:rPr>
            </w:pPr>
            <w:ins w:id="4190"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4191" w:author="Gert Morlion" w:date="2024-08-26T14:10:00Z"/>
                <w:sz w:val="16"/>
                <w:szCs w:val="16"/>
              </w:rPr>
            </w:pPr>
            <w:ins w:id="4192"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4193" w:author="Gert Morlion" w:date="2024-08-26T14:10:00Z"/>
                <w:sz w:val="16"/>
                <w:szCs w:val="16"/>
              </w:rPr>
            </w:pPr>
            <w:ins w:id="4194"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4195"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4196" w:author="Gert Morlion" w:date="2024-08-26T14:10:00Z"/>
                <w:sz w:val="16"/>
                <w:szCs w:val="16"/>
              </w:rPr>
            </w:pPr>
            <w:ins w:id="4197"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4198" w:author="Gert Morlion" w:date="2024-08-26T14:10:00Z"/>
                <w:sz w:val="16"/>
                <w:szCs w:val="16"/>
              </w:rPr>
            </w:pPr>
            <w:ins w:id="4199"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4200" w:author="Gert Morlion" w:date="2024-08-26T14:10:00Z"/>
                <w:sz w:val="16"/>
                <w:szCs w:val="16"/>
              </w:rPr>
            </w:pPr>
            <w:ins w:id="4201"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4202" w:author="Gert Morlion" w:date="2024-08-26T14:10:00Z"/>
                <w:sz w:val="16"/>
                <w:szCs w:val="16"/>
              </w:rPr>
            </w:pPr>
            <w:ins w:id="4203"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4204" w:author="Gert Morlion" w:date="2024-08-26T14:10:00Z"/>
                <w:sz w:val="16"/>
                <w:szCs w:val="16"/>
              </w:rPr>
            </w:pPr>
            <w:ins w:id="4205"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4206"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4207" w:author="Gert Morlion" w:date="2024-08-26T14:10:00Z"/>
        </w:rPr>
      </w:pPr>
      <w:ins w:id="4208"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4209"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4210" w:author="Gert Morlion" w:date="2024-08-26T14:10:00Z"/>
                <w:b/>
                <w:sz w:val="16"/>
                <w:szCs w:val="16"/>
              </w:rPr>
            </w:pPr>
            <w:ins w:id="4211"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4212" w:author="Gert Morlion" w:date="2024-08-26T14:10:00Z"/>
                <w:b/>
                <w:sz w:val="16"/>
                <w:szCs w:val="16"/>
              </w:rPr>
            </w:pPr>
            <w:ins w:id="4213"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4214" w:author="Gert Morlion" w:date="2024-08-26T14:10:00Z"/>
                <w:b/>
                <w:sz w:val="16"/>
                <w:szCs w:val="16"/>
              </w:rPr>
            </w:pPr>
            <w:ins w:id="4215"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4216" w:author="Gert Morlion" w:date="2024-08-26T14:10:00Z"/>
                <w:b/>
                <w:sz w:val="16"/>
                <w:szCs w:val="16"/>
              </w:rPr>
            </w:pPr>
            <w:ins w:id="4217"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4218" w:author="Gert Morlion" w:date="2024-08-26T14:10:00Z"/>
                <w:b/>
                <w:sz w:val="16"/>
                <w:szCs w:val="16"/>
              </w:rPr>
            </w:pPr>
            <w:ins w:id="4219"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4220" w:author="Gert Morlion" w:date="2024-08-26T14:10:00Z"/>
                <w:b/>
                <w:sz w:val="16"/>
                <w:szCs w:val="16"/>
              </w:rPr>
            </w:pPr>
            <w:ins w:id="4221" w:author="Gert Morlion" w:date="2024-08-26T14:10:00Z">
              <w:r w:rsidRPr="00B81B69">
                <w:rPr>
                  <w:b/>
                  <w:sz w:val="16"/>
                  <w:szCs w:val="16"/>
                </w:rPr>
                <w:t>Remarks</w:t>
              </w:r>
            </w:ins>
          </w:p>
        </w:tc>
      </w:tr>
      <w:tr w:rsidR="00F54CF5" w:rsidRPr="00B81B69" w14:paraId="09245FFC" w14:textId="77777777" w:rsidTr="004B0AFB">
        <w:trPr>
          <w:cantSplit/>
          <w:ins w:id="4222"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4223" w:author="Gert Morlion" w:date="2024-08-26T14:10:00Z"/>
                <w:sz w:val="16"/>
                <w:szCs w:val="16"/>
              </w:rPr>
            </w:pPr>
            <w:ins w:id="4224"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4225" w:author="Gert Morlion" w:date="2024-08-26T14:10:00Z"/>
                <w:sz w:val="16"/>
                <w:szCs w:val="16"/>
              </w:rPr>
            </w:pPr>
            <w:ins w:id="4226"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4227" w:author="Gert Morlion" w:date="2024-08-26T14:10:00Z"/>
                <w:rFonts w:eastAsia="Times New Roman"/>
                <w:sz w:val="16"/>
                <w:szCs w:val="16"/>
                <w:lang w:eastAsia="en-US"/>
              </w:rPr>
            </w:pPr>
            <w:ins w:id="4228"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4229"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4230" w:author="Gert Morlion" w:date="2024-08-26T14:10:00Z"/>
                <w:sz w:val="16"/>
                <w:szCs w:val="16"/>
              </w:rPr>
            </w:pPr>
            <w:ins w:id="4231"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4232"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4233" w:author="Gert Morlion" w:date="2024-08-26T14:10:00Z"/>
                <w:sz w:val="16"/>
                <w:szCs w:val="16"/>
              </w:rPr>
            </w:pPr>
            <w:ins w:id="4234" w:author="Gert Morlion" w:date="2024-08-26T14:10: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4235"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4236" w:author="Gert Morlion" w:date="2024-08-26T14:10:00Z"/>
                <w:sz w:val="16"/>
                <w:szCs w:val="16"/>
              </w:rPr>
            </w:pPr>
            <w:ins w:id="4237"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4238" w:author="Gert Morlion" w:date="2024-08-26T14:10:00Z"/>
                <w:sz w:val="16"/>
                <w:szCs w:val="16"/>
              </w:rPr>
            </w:pPr>
            <w:ins w:id="4239" w:author="Gert Morlion" w:date="2024-08-26T14:10:00Z">
              <w:r w:rsidRPr="00B81B69">
                <w:rPr>
                  <w:sz w:val="16"/>
                  <w:szCs w:val="16"/>
                </w:rPr>
                <w:t>timeInstantBegin</w:t>
              </w:r>
            </w:ins>
          </w:p>
        </w:tc>
        <w:tc>
          <w:tcPr>
            <w:tcW w:w="3537" w:type="dxa"/>
          </w:tcPr>
          <w:p w14:paraId="3AC26202" w14:textId="77777777" w:rsidR="00F54CF5" w:rsidRPr="00B81B69" w:rsidRDefault="00F54CF5" w:rsidP="004B0AFB">
            <w:pPr>
              <w:snapToGrid w:val="0"/>
              <w:spacing w:before="60" w:after="60" w:line="240" w:lineRule="auto"/>
              <w:jc w:val="left"/>
              <w:rPr>
                <w:ins w:id="4240" w:author="Gert Morlion" w:date="2024-08-26T14:10:00Z"/>
                <w:sz w:val="16"/>
                <w:szCs w:val="16"/>
              </w:rPr>
            </w:pPr>
            <w:ins w:id="4241"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4242" w:author="Gert Morlion" w:date="2024-08-26T14:10:00Z"/>
                <w:sz w:val="16"/>
                <w:szCs w:val="16"/>
              </w:rPr>
            </w:pPr>
            <w:ins w:id="4243"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4244" w:author="Gert Morlion" w:date="2024-08-26T14:10:00Z"/>
                <w:sz w:val="16"/>
                <w:szCs w:val="16"/>
              </w:rPr>
            </w:pPr>
            <w:ins w:id="4245" w:author="Gert Morlion" w:date="2024-08-26T14:10:00Z">
              <w:r w:rsidRPr="00B81B69">
                <w:rPr>
                  <w:sz w:val="16"/>
                  <w:szCs w:val="16"/>
                </w:rPr>
                <w:t>DateTime</w:t>
              </w:r>
            </w:ins>
          </w:p>
        </w:tc>
        <w:tc>
          <w:tcPr>
            <w:tcW w:w="3165" w:type="dxa"/>
          </w:tcPr>
          <w:p w14:paraId="3FAD28CA" w14:textId="77777777" w:rsidR="00F54CF5" w:rsidRPr="00B81B69" w:rsidRDefault="00F54CF5" w:rsidP="004B0AFB">
            <w:pPr>
              <w:snapToGrid w:val="0"/>
              <w:spacing w:before="60" w:after="60" w:line="240" w:lineRule="auto"/>
              <w:jc w:val="left"/>
              <w:rPr>
                <w:ins w:id="4246" w:author="Gert Morlion" w:date="2024-08-26T14:10:00Z"/>
                <w:sz w:val="16"/>
                <w:szCs w:val="16"/>
              </w:rPr>
            </w:pPr>
          </w:p>
        </w:tc>
      </w:tr>
      <w:tr w:rsidR="00F54CF5" w:rsidRPr="00B81B69" w14:paraId="7450DAFE" w14:textId="77777777" w:rsidTr="004B0AFB">
        <w:trPr>
          <w:cantSplit/>
          <w:ins w:id="4247"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4248" w:author="Gert Morlion" w:date="2024-08-26T14:10:00Z"/>
                <w:sz w:val="16"/>
                <w:szCs w:val="16"/>
              </w:rPr>
            </w:pPr>
            <w:ins w:id="4249"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4250" w:author="Gert Morlion" w:date="2024-08-26T14:10:00Z"/>
                <w:sz w:val="16"/>
                <w:szCs w:val="16"/>
              </w:rPr>
            </w:pPr>
            <w:ins w:id="4251" w:author="Gert Morlion" w:date="2024-08-26T14:10:00Z">
              <w:r w:rsidRPr="00B81B69">
                <w:rPr>
                  <w:sz w:val="16"/>
                  <w:szCs w:val="16"/>
                </w:rPr>
                <w:t>timeInstantEnd</w:t>
              </w:r>
            </w:ins>
          </w:p>
        </w:tc>
        <w:tc>
          <w:tcPr>
            <w:tcW w:w="3537" w:type="dxa"/>
          </w:tcPr>
          <w:p w14:paraId="771495B8" w14:textId="77777777" w:rsidR="00F54CF5" w:rsidRPr="00B81B69" w:rsidRDefault="00F54CF5" w:rsidP="004B0AFB">
            <w:pPr>
              <w:snapToGrid w:val="0"/>
              <w:spacing w:before="60" w:after="60" w:line="240" w:lineRule="auto"/>
              <w:jc w:val="left"/>
              <w:rPr>
                <w:ins w:id="4252" w:author="Gert Morlion" w:date="2024-08-26T14:10:00Z"/>
                <w:sz w:val="16"/>
                <w:szCs w:val="16"/>
              </w:rPr>
            </w:pPr>
            <w:ins w:id="4253"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4254" w:author="Gert Morlion" w:date="2024-08-26T14:10:00Z"/>
                <w:sz w:val="16"/>
                <w:szCs w:val="16"/>
              </w:rPr>
            </w:pPr>
            <w:ins w:id="4255"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4256" w:author="Gert Morlion" w:date="2024-08-26T14:10:00Z"/>
                <w:sz w:val="16"/>
                <w:szCs w:val="16"/>
              </w:rPr>
            </w:pPr>
            <w:ins w:id="4257" w:author="Gert Morlion" w:date="2024-08-26T14:10:00Z">
              <w:r w:rsidRPr="00B81B69">
                <w:rPr>
                  <w:sz w:val="16"/>
                  <w:szCs w:val="16"/>
                </w:rPr>
                <w:t>DateTime</w:t>
              </w:r>
            </w:ins>
          </w:p>
        </w:tc>
        <w:tc>
          <w:tcPr>
            <w:tcW w:w="3165" w:type="dxa"/>
          </w:tcPr>
          <w:p w14:paraId="4237DE1D" w14:textId="77777777" w:rsidR="00F54CF5" w:rsidRPr="00B81B69" w:rsidRDefault="00F54CF5" w:rsidP="004B0AFB">
            <w:pPr>
              <w:snapToGrid w:val="0"/>
              <w:spacing w:before="60" w:after="60" w:line="240" w:lineRule="auto"/>
              <w:jc w:val="left"/>
              <w:rPr>
                <w:ins w:id="4258" w:author="Gert Morlion" w:date="2024-08-26T14:10:00Z"/>
                <w:sz w:val="16"/>
                <w:szCs w:val="16"/>
              </w:rPr>
            </w:pPr>
          </w:p>
        </w:tc>
      </w:tr>
    </w:tbl>
    <w:p w14:paraId="5CEE4805" w14:textId="77777777" w:rsidR="00F54CF5" w:rsidRPr="00261D89" w:rsidRDefault="00F54CF5" w:rsidP="00F54CF5">
      <w:pPr>
        <w:spacing w:after="0" w:line="240" w:lineRule="auto"/>
        <w:rPr>
          <w:ins w:id="4259"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4260" w:author="Gert Morlion" w:date="2024-08-26T14:10:00Z"/>
        </w:rPr>
      </w:pPr>
      <w:ins w:id="4261" w:author="Gert Morlion" w:date="2024-08-26T14:10:00Z">
        <w:r w:rsidRPr="002455BA">
          <w:lastRenderedPageBreak/>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4262"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4263" w:author="Gert Morlion" w:date="2024-08-26T14:10:00Z"/>
                <w:b/>
                <w:bCs/>
                <w:sz w:val="16"/>
                <w:szCs w:val="16"/>
                <w:lang w:eastAsia="ar-SA"/>
              </w:rPr>
            </w:pPr>
            <w:ins w:id="4264"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4265" w:author="Gert Morlion" w:date="2024-08-26T14:10:00Z"/>
                <w:b/>
                <w:bCs/>
                <w:sz w:val="16"/>
                <w:szCs w:val="16"/>
                <w:lang w:eastAsia="ar-SA"/>
              </w:rPr>
            </w:pPr>
            <w:ins w:id="4266"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4267" w:author="Gert Morlion" w:date="2024-08-26T14:10:00Z"/>
                <w:b/>
                <w:bCs/>
                <w:sz w:val="16"/>
                <w:szCs w:val="16"/>
                <w:lang w:eastAsia="ar-SA"/>
              </w:rPr>
            </w:pPr>
            <w:ins w:id="4268"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4269" w:author="Gert Morlion" w:date="2024-08-26T14:10:00Z"/>
                <w:b/>
                <w:bCs/>
                <w:sz w:val="16"/>
                <w:szCs w:val="16"/>
                <w:lang w:eastAsia="ar-SA"/>
              </w:rPr>
            </w:pPr>
            <w:ins w:id="4270"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4271" w:author="Gert Morlion" w:date="2024-08-26T14:10:00Z"/>
                <w:b/>
                <w:bCs/>
                <w:sz w:val="16"/>
                <w:szCs w:val="16"/>
                <w:lang w:eastAsia="ar-SA"/>
              </w:rPr>
            </w:pPr>
            <w:ins w:id="4272" w:author="Gert Morlion" w:date="2024-08-26T14:10:00Z">
              <w:r w:rsidRPr="002455BA">
                <w:rPr>
                  <w:b/>
                  <w:sz w:val="16"/>
                  <w:szCs w:val="16"/>
                  <w:lang w:eastAsia="ar-SA"/>
                </w:rPr>
                <w:t>Remarks</w:t>
              </w:r>
            </w:ins>
          </w:p>
        </w:tc>
      </w:tr>
      <w:tr w:rsidR="00F54CF5" w:rsidRPr="002455BA" w14:paraId="7F8ED39B" w14:textId="77777777" w:rsidTr="004B0AFB">
        <w:trPr>
          <w:cantSplit/>
          <w:ins w:id="4273"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4274" w:author="Gert Morlion" w:date="2024-08-26T14:10:00Z"/>
                <w:b/>
                <w:bCs/>
                <w:sz w:val="16"/>
                <w:szCs w:val="16"/>
                <w:lang w:eastAsia="ar-SA"/>
              </w:rPr>
            </w:pPr>
            <w:ins w:id="4275"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4276" w:author="Gert Morlion" w:date="2024-08-26T14:10:00Z"/>
                <w:b/>
                <w:bCs/>
                <w:sz w:val="16"/>
                <w:szCs w:val="16"/>
                <w:lang w:eastAsia="ar-SA"/>
              </w:rPr>
            </w:pPr>
            <w:ins w:id="4277"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4278" w:author="Gert Morlion" w:date="2024-08-26T14:10:00Z"/>
                <w:b/>
                <w:bCs/>
                <w:sz w:val="16"/>
                <w:szCs w:val="16"/>
                <w:lang w:eastAsia="ar-SA"/>
              </w:rPr>
            </w:pPr>
            <w:ins w:id="4279"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4280" w:author="Gert Morlion" w:date="2024-08-26T14:10:00Z"/>
                <w:b/>
                <w:bCs/>
                <w:sz w:val="16"/>
                <w:szCs w:val="16"/>
                <w:lang w:eastAsia="ar-SA"/>
              </w:rPr>
            </w:pPr>
            <w:ins w:id="4281"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4282" w:author="Gert Morlion" w:date="2024-08-26T14:10:00Z"/>
                <w:b/>
                <w:bCs/>
                <w:sz w:val="16"/>
                <w:szCs w:val="16"/>
                <w:lang w:eastAsia="ar-SA"/>
              </w:rPr>
            </w:pPr>
            <w:ins w:id="4283"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4284"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4285" w:author="Gert Morlion" w:date="2024-08-26T14:10:00Z"/>
                <w:b/>
                <w:bCs/>
                <w:sz w:val="16"/>
                <w:szCs w:val="16"/>
                <w:lang w:eastAsia="ar-SA"/>
              </w:rPr>
            </w:pPr>
            <w:ins w:id="4286"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4287" w:author="Gert Morlion" w:date="2024-08-26T14:10:00Z"/>
                <w:b/>
                <w:bCs/>
                <w:sz w:val="16"/>
                <w:szCs w:val="16"/>
                <w:lang w:eastAsia="ar-SA"/>
              </w:rPr>
            </w:pPr>
            <w:ins w:id="4288"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4289" w:author="Gert Morlion" w:date="2024-08-26T14:10:00Z"/>
                <w:b/>
                <w:bCs/>
                <w:sz w:val="16"/>
                <w:szCs w:val="16"/>
                <w:lang w:eastAsia="ar-SA"/>
              </w:rPr>
            </w:pPr>
            <w:ins w:id="4290"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4291" w:author="Gert Morlion" w:date="2024-08-26T14:10:00Z"/>
                <w:b/>
                <w:bCs/>
                <w:sz w:val="16"/>
                <w:szCs w:val="16"/>
                <w:lang w:eastAsia="ar-SA"/>
              </w:rPr>
            </w:pPr>
            <w:ins w:id="4292"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4293"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4294"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5653B4DF" w14:textId="77777777" w:rsidR="00453023" w:rsidRDefault="007260E2">
            <w:pPr>
              <w:snapToGrid w:val="0"/>
              <w:rPr>
                <w:ins w:id="4295" w:author="Birklhuber Bernd"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4296"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12FFF306" w14:textId="77777777" w:rsidR="00453023" w:rsidRDefault="007260E2">
            <w:pPr>
              <w:snapToGrid w:val="0"/>
              <w:rPr>
                <w:ins w:id="4297" w:author="Birklhuber Bernd" w:date="2025-03-07T13:45:00Z"/>
                <w:sz w:val="16"/>
                <w:szCs w:val="16"/>
              </w:rPr>
            </w:pPr>
            <w:del w:id="4298" w:author="Birklhuber Bernd" w:date="2025-03-07T13:45:00Z">
              <w:r w:rsidRPr="00D22CCD" w:rsidDel="006B71C7">
                <w:rPr>
                  <w:sz w:val="16"/>
                  <w:szCs w:val="16"/>
                </w:rPr>
                <w:delText>X.X.X</w:delText>
              </w:r>
            </w:del>
            <w:ins w:id="4299" w:author="Birklhuber Bernd" w:date="2025-03-07T13:45:00Z">
              <w:r w:rsidR="006B71C7">
                <w:rPr>
                  <w:sz w:val="16"/>
                  <w:szCs w:val="16"/>
                </w:rPr>
                <w:t>1.2.0</w:t>
              </w:r>
            </w:ins>
          </w:p>
          <w:p w14:paraId="22F86995" w14:textId="0F110BA9" w:rsidR="006B71C7" w:rsidRPr="00D22CCD" w:rsidRDefault="006B71C7">
            <w:pPr>
              <w:snapToGrid w:val="0"/>
              <w:rPr>
                <w:sz w:val="16"/>
                <w:szCs w:val="16"/>
              </w:rPr>
            </w:pPr>
            <w:ins w:id="4300"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4301"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4302" w:author="Gert Morlion" w:date="2024-08-26T14:11:00Z"/>
        </w:trPr>
        <w:tc>
          <w:tcPr>
            <w:tcW w:w="1106" w:type="dxa"/>
          </w:tcPr>
          <w:p w14:paraId="277BB5B5" w14:textId="059F5052" w:rsidR="00E6358F" w:rsidRPr="00D22CCD" w:rsidRDefault="00E6358F" w:rsidP="00E6358F">
            <w:pPr>
              <w:snapToGrid w:val="0"/>
              <w:rPr>
                <w:ins w:id="4303" w:author="Gert Morlion" w:date="2024-08-26T14:11:00Z"/>
                <w:sz w:val="16"/>
                <w:szCs w:val="16"/>
              </w:rPr>
            </w:pPr>
            <w:ins w:id="4304"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4305" w:author="Gert Morlion" w:date="2024-08-26T14:11:00Z"/>
                <w:sz w:val="16"/>
                <w:szCs w:val="16"/>
              </w:rPr>
            </w:pPr>
            <w:ins w:id="4306" w:author="Gert Morlion" w:date="2024-08-26T14:11:00Z">
              <w:r w:rsidRPr="007028DE">
                <w:rPr>
                  <w:rFonts w:cs="Arial"/>
                  <w:sz w:val="16"/>
                  <w:szCs w:val="16"/>
                </w:rPr>
                <w:t>productIdentifier</w:t>
              </w:r>
            </w:ins>
          </w:p>
        </w:tc>
        <w:tc>
          <w:tcPr>
            <w:tcW w:w="3420" w:type="dxa"/>
          </w:tcPr>
          <w:p w14:paraId="4780C978" w14:textId="5E85F667" w:rsidR="00E6358F" w:rsidRPr="00D22CCD" w:rsidRDefault="00E6358F" w:rsidP="00E6358F">
            <w:pPr>
              <w:snapToGrid w:val="0"/>
              <w:jc w:val="left"/>
              <w:rPr>
                <w:ins w:id="4307" w:author="Gert Morlion" w:date="2024-08-26T14:11:00Z"/>
                <w:sz w:val="16"/>
                <w:szCs w:val="16"/>
              </w:rPr>
            </w:pPr>
            <w:ins w:id="4308"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4309" w:author="Gert Morlion" w:date="2024-08-26T14:11:00Z"/>
                <w:sz w:val="16"/>
                <w:szCs w:val="16"/>
              </w:rPr>
            </w:pPr>
            <w:ins w:id="4310"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4311" w:author="Gert Morlion" w:date="2024-08-26T14:11:00Z"/>
                <w:rFonts w:cs="Arial"/>
                <w:sz w:val="16"/>
                <w:szCs w:val="16"/>
              </w:rPr>
            </w:pPr>
            <w:ins w:id="4312" w:author="Gert Morlion" w:date="2024-08-26T14:11:00Z">
              <w:r w:rsidRPr="007028DE">
                <w:rPr>
                  <w:rFonts w:cs="Arial"/>
                  <w:sz w:val="16"/>
                  <w:szCs w:val="16"/>
                </w:rPr>
                <w:t>CharacterString</w:t>
              </w:r>
            </w:ins>
          </w:p>
          <w:p w14:paraId="375512CD" w14:textId="220EAB18" w:rsidR="00E6358F" w:rsidRPr="00D22CCD" w:rsidRDefault="00E6358F" w:rsidP="00E6358F">
            <w:pPr>
              <w:snapToGrid w:val="0"/>
              <w:rPr>
                <w:ins w:id="4313" w:author="Gert Morlion" w:date="2024-08-26T14:11:00Z"/>
                <w:sz w:val="16"/>
                <w:szCs w:val="16"/>
              </w:rPr>
            </w:pPr>
            <w:ins w:id="4314"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4315" w:author="Gert Morlion" w:date="2024-08-26T14:11:00Z"/>
                <w:sz w:val="16"/>
                <w:szCs w:val="16"/>
              </w:rPr>
            </w:pPr>
            <w:ins w:id="4316" w:author="Gert Morlion" w:date="2024-08-26T14:11:00Z">
              <w:r w:rsidRPr="00B73A79">
                <w:rPr>
                  <w:rFonts w:cs="Arial"/>
                  <w:bCs/>
                  <w:sz w:val="16"/>
                  <w:szCs w:val="16"/>
                </w:rPr>
                <w:t>“S-</w:t>
              </w:r>
            </w:ins>
            <w:ins w:id="4317" w:author="Gert Morlion" w:date="2024-08-26T14:12:00Z">
              <w:r w:rsidR="00BA1A80">
                <w:rPr>
                  <w:rFonts w:cs="Arial"/>
                  <w:bCs/>
                  <w:sz w:val="16"/>
                  <w:szCs w:val="16"/>
                </w:rPr>
                <w:t>4</w:t>
              </w:r>
            </w:ins>
            <w:ins w:id="4318"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lastRenderedPageBreak/>
              <w:t>Attribute</w:t>
            </w:r>
          </w:p>
        </w:tc>
        <w:tc>
          <w:tcPr>
            <w:tcW w:w="3034" w:type="dxa"/>
            <w:vAlign w:val="center"/>
          </w:tcPr>
          <w:p w14:paraId="7136BD0D" w14:textId="72ED077B" w:rsidR="006D34BD" w:rsidRPr="00D22CCD" w:rsidRDefault="00E6358F">
            <w:pPr>
              <w:snapToGrid w:val="0"/>
              <w:rPr>
                <w:sz w:val="16"/>
                <w:szCs w:val="16"/>
              </w:rPr>
            </w:pPr>
            <w:ins w:id="4319" w:author="Gert Morlion" w:date="2024-08-26T14:11:00Z">
              <w:r>
                <w:rPr>
                  <w:sz w:val="16"/>
                  <w:szCs w:val="16"/>
                </w:rPr>
                <w:t>n</w:t>
              </w:r>
            </w:ins>
            <w:del w:id="4320"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4321" w:author="Gert Morlion" w:date="2024-08-26T14:11:00Z"/>
        </w:trPr>
        <w:tc>
          <w:tcPr>
            <w:tcW w:w="1106" w:type="dxa"/>
          </w:tcPr>
          <w:p w14:paraId="0307EF39" w14:textId="13A6EC3A" w:rsidR="00BA1A80" w:rsidRPr="00D22CCD" w:rsidRDefault="00BA1A80" w:rsidP="00BA1A80">
            <w:pPr>
              <w:snapToGrid w:val="0"/>
              <w:rPr>
                <w:ins w:id="4322" w:author="Gert Morlion" w:date="2024-08-26T14:11:00Z"/>
                <w:sz w:val="16"/>
                <w:szCs w:val="16"/>
              </w:rPr>
            </w:pPr>
            <w:ins w:id="4323"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4324" w:author="Gert Morlion" w:date="2024-08-26T14:11:00Z"/>
                <w:sz w:val="16"/>
                <w:szCs w:val="16"/>
              </w:rPr>
            </w:pPr>
            <w:ins w:id="4325" w:author="Gert Morlion" w:date="2024-08-26T14:11:00Z">
              <w:r w:rsidRPr="007028DE">
                <w:rPr>
                  <w:rFonts w:cs="Arial"/>
                  <w:sz w:val="16"/>
                  <w:szCs w:val="16"/>
                </w:rPr>
                <w:t>compliancyCategory</w:t>
              </w:r>
            </w:ins>
          </w:p>
        </w:tc>
        <w:tc>
          <w:tcPr>
            <w:tcW w:w="3420" w:type="dxa"/>
          </w:tcPr>
          <w:p w14:paraId="24880274" w14:textId="5C9D3172" w:rsidR="00BA1A80" w:rsidRPr="00D22CCD" w:rsidRDefault="00BA1A80" w:rsidP="00BA1A80">
            <w:pPr>
              <w:snapToGrid w:val="0"/>
              <w:jc w:val="left"/>
              <w:rPr>
                <w:ins w:id="4326" w:author="Gert Morlion" w:date="2024-08-26T14:11:00Z"/>
                <w:sz w:val="16"/>
                <w:szCs w:val="16"/>
              </w:rPr>
            </w:pPr>
            <w:ins w:id="4327"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4328" w:author="Gert Morlion" w:date="2024-08-26T14:11:00Z"/>
                <w:sz w:val="16"/>
                <w:szCs w:val="16"/>
              </w:rPr>
            </w:pPr>
            <w:ins w:id="4329"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4330" w:author="Gert Morlion" w:date="2024-08-26T14:11:00Z"/>
                <w:sz w:val="16"/>
                <w:szCs w:val="16"/>
              </w:rPr>
            </w:pPr>
            <w:ins w:id="4331"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4332" w:author="Gert Morlion" w:date="2024-08-26T14:11:00Z"/>
                <w:sz w:val="16"/>
                <w:szCs w:val="16"/>
              </w:rPr>
            </w:pPr>
            <w:ins w:id="4333"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4334"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4335" w:author="Gert Morlion" w:date="2024-08-26T14:12:00Z"/>
        </w:rPr>
      </w:pPr>
      <w:ins w:id="4336"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4337"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4338" w:author="Gert Morlion" w:date="2024-08-26T14:12:00Z"/>
                <w:b/>
                <w:sz w:val="16"/>
                <w:szCs w:val="16"/>
              </w:rPr>
            </w:pPr>
            <w:ins w:id="4339"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4340" w:author="Gert Morlion" w:date="2024-08-26T14:12:00Z"/>
                <w:b/>
                <w:sz w:val="16"/>
                <w:szCs w:val="16"/>
              </w:rPr>
            </w:pPr>
            <w:ins w:id="4341"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4342" w:author="Gert Morlion" w:date="2024-08-26T14:12:00Z"/>
                <w:b/>
                <w:sz w:val="16"/>
                <w:szCs w:val="16"/>
              </w:rPr>
            </w:pPr>
            <w:ins w:id="4343"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4344" w:author="Gert Morlion" w:date="2024-08-26T14:12:00Z"/>
                <w:b/>
                <w:sz w:val="16"/>
                <w:szCs w:val="16"/>
              </w:rPr>
            </w:pPr>
            <w:ins w:id="4345"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4346" w:author="Gert Morlion" w:date="2024-08-26T14:12:00Z"/>
                <w:b/>
                <w:sz w:val="16"/>
                <w:szCs w:val="16"/>
              </w:rPr>
            </w:pPr>
            <w:ins w:id="4347" w:author="Gert Morlion" w:date="2024-08-26T14:12:00Z">
              <w:r w:rsidRPr="003A450C">
                <w:rPr>
                  <w:b/>
                  <w:sz w:val="16"/>
                  <w:szCs w:val="16"/>
                </w:rPr>
                <w:t>Remarks</w:t>
              </w:r>
            </w:ins>
          </w:p>
        </w:tc>
      </w:tr>
      <w:tr w:rsidR="007E4390" w:rsidRPr="003A450C" w14:paraId="3F9EB76E" w14:textId="77777777" w:rsidTr="004B0AFB">
        <w:trPr>
          <w:cantSplit/>
          <w:ins w:id="4348"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4349" w:author="Gert Morlion" w:date="2024-08-26T14:12:00Z"/>
                <w:sz w:val="16"/>
                <w:szCs w:val="16"/>
              </w:rPr>
            </w:pPr>
            <w:ins w:id="4350"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4351" w:author="Gert Morlion" w:date="2024-08-26T14:12:00Z"/>
                <w:sz w:val="16"/>
                <w:szCs w:val="16"/>
              </w:rPr>
            </w:pPr>
            <w:ins w:id="4352"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4353"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4354" w:author="Gert Morlion" w:date="2024-08-26T14:12:00Z"/>
                <w:sz w:val="16"/>
                <w:szCs w:val="16"/>
              </w:rPr>
            </w:pPr>
            <w:ins w:id="4355" w:author="Gert Morlion" w:date="2024-08-26T14:12:00Z">
              <w:r w:rsidRPr="003A450C">
                <w:rPr>
                  <w:sz w:val="16"/>
                  <w:szCs w:val="16"/>
                </w:rPr>
                <w:t>-</w:t>
              </w:r>
            </w:ins>
          </w:p>
        </w:tc>
        <w:tc>
          <w:tcPr>
            <w:tcW w:w="5704" w:type="dxa"/>
          </w:tcPr>
          <w:p w14:paraId="1D181307" w14:textId="4AF8A290" w:rsidR="007E4390" w:rsidRPr="003A450C" w:rsidRDefault="007E4390" w:rsidP="006B71C7">
            <w:pPr>
              <w:snapToGrid w:val="0"/>
              <w:spacing w:before="60" w:after="60" w:line="240" w:lineRule="auto"/>
              <w:jc w:val="left"/>
              <w:rPr>
                <w:ins w:id="4356" w:author="Gert Morlion" w:date="2024-08-26T14:12:00Z"/>
                <w:sz w:val="16"/>
                <w:szCs w:val="16"/>
              </w:rPr>
            </w:pPr>
            <w:commentRangeStart w:id="4357"/>
            <w:ins w:id="4358" w:author="Gert Morlion" w:date="2024-08-26T14:12:00Z">
              <w:r>
                <w:rPr>
                  <w:rFonts w:cs="Arial"/>
                  <w:bCs/>
                  <w:sz w:val="16"/>
                  <w:szCs w:val="16"/>
                </w:rPr>
                <w:t>All S-</w:t>
              </w:r>
            </w:ins>
            <w:ins w:id="4359" w:author="Birklhuber Bernd" w:date="2025-03-07T13:46:00Z">
              <w:r w:rsidR="006B71C7">
                <w:rPr>
                  <w:rFonts w:cs="Arial"/>
                  <w:bCs/>
                  <w:sz w:val="16"/>
                  <w:szCs w:val="16"/>
                </w:rPr>
                <w:t>4</w:t>
              </w:r>
            </w:ins>
            <w:ins w:id="4360" w:author="Gert Morlion" w:date="2024-08-26T14:12:00Z">
              <w:del w:id="4361" w:author="Birklhuber Bernd" w:date="2025-03-07T13:46:00Z">
                <w:r w:rsidDel="006B71C7">
                  <w:rPr>
                    <w:rFonts w:cs="Arial"/>
                    <w:bCs/>
                    <w:sz w:val="16"/>
                    <w:szCs w:val="16"/>
                  </w:rPr>
                  <w:delText>1</w:delText>
                </w:r>
              </w:del>
              <w:r>
                <w:rPr>
                  <w:rFonts w:cs="Arial"/>
                  <w:bCs/>
                  <w:sz w:val="16"/>
                  <w:szCs w:val="16"/>
                </w:rPr>
                <w:t xml:space="preserve">01 products fully conforming to this Product Specification would be category3 </w:t>
              </w:r>
              <w:del w:id="4362" w:author="Birklhuber Bernd" w:date="2025-10-10T11:25:00Z">
                <w:r w:rsidDel="004D76DF">
                  <w:rPr>
                    <w:rFonts w:cs="Arial"/>
                    <w:bCs/>
                    <w:sz w:val="16"/>
                    <w:szCs w:val="16"/>
                  </w:rPr>
                  <w:delText>or category4. (S-</w:delText>
                </w:r>
              </w:del>
              <w:del w:id="4363" w:author="Birklhuber Bernd" w:date="2025-03-07T13:46:00Z">
                <w:r w:rsidDel="006B71C7">
                  <w:rPr>
                    <w:rFonts w:cs="Arial"/>
                    <w:bCs/>
                    <w:sz w:val="16"/>
                    <w:szCs w:val="16"/>
                  </w:rPr>
                  <w:delText>1</w:delText>
                </w:r>
              </w:del>
              <w:del w:id="4364" w:author="Birklhuber Bernd" w:date="2025-10-10T11:25:00Z">
                <w:r w:rsidDel="004D76DF">
                  <w:rPr>
                    <w:rFonts w:cs="Arial"/>
                    <w:bCs/>
                    <w:sz w:val="16"/>
                    <w:szCs w:val="16"/>
                  </w:rPr>
                  <w:delText>01 is expected to be category4, but the requirements for harmonized display are being determined, so category3 is provisionally retained to allow for potential divergences between S-</w:delText>
                </w:r>
              </w:del>
              <w:del w:id="4365" w:author="Birklhuber Bernd" w:date="2025-03-07T13:46:00Z">
                <w:r w:rsidDel="006B71C7">
                  <w:rPr>
                    <w:rFonts w:cs="Arial"/>
                    <w:bCs/>
                    <w:sz w:val="16"/>
                    <w:szCs w:val="16"/>
                  </w:rPr>
                  <w:delText>1</w:delText>
                </w:r>
              </w:del>
              <w:del w:id="4366" w:author="Birklhuber Bernd" w:date="2025-10-10T11:25:00Z">
                <w:r w:rsidDel="004D76DF">
                  <w:rPr>
                    <w:rFonts w:cs="Arial"/>
                    <w:bCs/>
                    <w:sz w:val="16"/>
                    <w:szCs w:val="16"/>
                  </w:rPr>
                  <w:delText xml:space="preserve">01 and those </w:delText>
                </w:r>
              </w:del>
              <w:del w:id="4367" w:author="Birklhuber Bernd" w:date="2025-10-10T11:26:00Z">
                <w:r w:rsidDel="004D76DF">
                  <w:rPr>
                    <w:rFonts w:cs="Arial"/>
                    <w:bCs/>
                    <w:sz w:val="16"/>
                    <w:szCs w:val="16"/>
                  </w:rPr>
                  <w:delText xml:space="preserve">requirements while both specifications are being finalised. In the absence of specific guidance to the contrary from </w:delText>
                </w:r>
              </w:del>
              <w:del w:id="4368" w:author="Birklhuber Bernd" w:date="2025-03-07T13:47:00Z">
                <w:r w:rsidDel="006B71C7">
                  <w:rPr>
                    <w:rFonts w:cs="Arial"/>
                    <w:bCs/>
                    <w:sz w:val="16"/>
                    <w:szCs w:val="16"/>
                  </w:rPr>
                  <w:delText>the S-101 project team use category4)</w:delText>
                </w:r>
              </w:del>
            </w:ins>
            <w:ins w:id="4369" w:author="Birklhuber Bernd" w:date="2025-10-10T11:26:00Z">
              <w:r w:rsidR="004D76DF">
                <w:rPr>
                  <w:rFonts w:cs="Arial"/>
                  <w:bCs/>
                  <w:sz w:val="16"/>
                  <w:szCs w:val="16"/>
                </w:rPr>
                <w:t xml:space="preserve"> if not otherwise stated by </w:t>
              </w:r>
            </w:ins>
            <w:ins w:id="4370" w:author="Birklhuber Bernd" w:date="2025-03-07T13:47:00Z">
              <w:r w:rsidR="006B71C7">
                <w:rPr>
                  <w:rFonts w:cs="Arial"/>
                  <w:bCs/>
                  <w:sz w:val="16"/>
                  <w:szCs w:val="16"/>
                </w:rPr>
                <w:t>IEHG</w:t>
              </w:r>
              <w:commentRangeEnd w:id="4357"/>
              <w:r w:rsidR="006B71C7">
                <w:rPr>
                  <w:rStyle w:val="Kommentarzeichen"/>
                </w:rPr>
                <w:commentReference w:id="4357"/>
              </w:r>
            </w:ins>
          </w:p>
        </w:tc>
      </w:tr>
      <w:tr w:rsidR="007E4390" w:rsidRPr="003A450C" w14:paraId="44A5339A" w14:textId="77777777" w:rsidTr="004B0AFB">
        <w:trPr>
          <w:cantSplit/>
          <w:ins w:id="4371"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4372" w:author="Gert Morlion" w:date="2024-08-26T14:12:00Z"/>
                <w:sz w:val="16"/>
                <w:szCs w:val="16"/>
              </w:rPr>
            </w:pPr>
            <w:ins w:id="4373"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4374" w:author="Gert Morlion" w:date="2024-08-26T14:12:00Z"/>
                <w:sz w:val="16"/>
                <w:szCs w:val="16"/>
              </w:rPr>
            </w:pPr>
            <w:ins w:id="4375"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4376" w:author="Gert Morlion" w:date="2024-08-26T14:12:00Z"/>
                <w:sz w:val="16"/>
                <w:szCs w:val="16"/>
              </w:rPr>
            </w:pPr>
            <w:ins w:id="4377"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4378" w:author="Gert Morlion" w:date="2024-08-26T14:12:00Z"/>
                <w:sz w:val="16"/>
                <w:szCs w:val="16"/>
              </w:rPr>
            </w:pPr>
            <w:ins w:id="4379"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4380" w:author="Gert Morlion" w:date="2024-08-26T14:12:00Z"/>
                <w:sz w:val="16"/>
                <w:szCs w:val="16"/>
              </w:rPr>
            </w:pPr>
          </w:p>
        </w:tc>
      </w:tr>
      <w:tr w:rsidR="007E4390" w:rsidRPr="003A450C" w14:paraId="3AE90C8F" w14:textId="77777777" w:rsidTr="004B0AFB">
        <w:trPr>
          <w:cantSplit/>
          <w:ins w:id="4381"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4382" w:author="Gert Morlion" w:date="2024-08-26T14:12:00Z"/>
                <w:sz w:val="16"/>
                <w:szCs w:val="16"/>
              </w:rPr>
            </w:pPr>
            <w:ins w:id="4383"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4384" w:author="Gert Morlion" w:date="2024-08-26T14:12:00Z"/>
                <w:sz w:val="16"/>
                <w:szCs w:val="16"/>
              </w:rPr>
            </w:pPr>
            <w:ins w:id="4385"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4386" w:author="Gert Morlion" w:date="2024-08-26T14:12:00Z"/>
                <w:sz w:val="16"/>
                <w:szCs w:val="16"/>
              </w:rPr>
            </w:pPr>
            <w:ins w:id="4387"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4388" w:author="Gert Morlion" w:date="2024-08-26T14:12:00Z"/>
                <w:sz w:val="16"/>
                <w:szCs w:val="16"/>
              </w:rPr>
            </w:pPr>
            <w:ins w:id="4389"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4390" w:author="Gert Morlion" w:date="2024-08-26T14:12:00Z"/>
                <w:sz w:val="16"/>
                <w:szCs w:val="16"/>
              </w:rPr>
            </w:pPr>
          </w:p>
        </w:tc>
      </w:tr>
    </w:tbl>
    <w:p w14:paraId="1993A9A3" w14:textId="77777777" w:rsidR="007E4390" w:rsidRPr="00F7772D" w:rsidRDefault="007E4390" w:rsidP="007E4390">
      <w:pPr>
        <w:spacing w:after="0" w:line="240" w:lineRule="auto"/>
        <w:rPr>
          <w:ins w:id="4391"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4392" w:author="Gert Morlion" w:date="2024-08-26T14:12:00Z"/>
        </w:rPr>
      </w:pPr>
      <w:ins w:id="4393"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4394"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4395" w:author="Gert Morlion" w:date="2024-08-26T14:12:00Z"/>
                <w:b/>
                <w:sz w:val="16"/>
                <w:szCs w:val="16"/>
                <w:lang w:eastAsia="ar-SA"/>
              </w:rPr>
            </w:pPr>
            <w:ins w:id="4396"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4397" w:author="Gert Morlion" w:date="2024-08-26T14:12:00Z"/>
                <w:b/>
                <w:sz w:val="16"/>
                <w:szCs w:val="16"/>
                <w:lang w:eastAsia="ar-SA"/>
              </w:rPr>
            </w:pPr>
            <w:ins w:id="4398"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4399" w:author="Gert Morlion" w:date="2024-08-26T14:12:00Z"/>
                <w:b/>
                <w:sz w:val="16"/>
                <w:szCs w:val="16"/>
                <w:lang w:eastAsia="ar-SA"/>
              </w:rPr>
            </w:pPr>
            <w:ins w:id="4400"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4401" w:author="Gert Morlion" w:date="2024-08-26T14:12:00Z"/>
                <w:b/>
                <w:sz w:val="16"/>
                <w:szCs w:val="16"/>
                <w:lang w:eastAsia="ar-SA"/>
              </w:rPr>
            </w:pPr>
            <w:ins w:id="4402"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4403" w:author="Gert Morlion" w:date="2024-08-26T14:12:00Z"/>
                <w:b/>
                <w:sz w:val="16"/>
                <w:szCs w:val="16"/>
                <w:lang w:eastAsia="ar-SA"/>
              </w:rPr>
            </w:pPr>
            <w:ins w:id="4404" w:author="Gert Morlion" w:date="2024-08-26T14:12:00Z">
              <w:r w:rsidRPr="00F7772D">
                <w:rPr>
                  <w:b/>
                  <w:sz w:val="16"/>
                  <w:szCs w:val="16"/>
                  <w:lang w:eastAsia="ar-SA"/>
                </w:rPr>
                <w:t>Remarks</w:t>
              </w:r>
            </w:ins>
          </w:p>
        </w:tc>
      </w:tr>
      <w:tr w:rsidR="007E4390" w:rsidRPr="00F7772D" w14:paraId="684360ED" w14:textId="77777777" w:rsidTr="004B0AFB">
        <w:trPr>
          <w:cantSplit/>
          <w:ins w:id="4405"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4406" w:author="Gert Morlion" w:date="2024-08-26T14:12:00Z"/>
                <w:sz w:val="16"/>
                <w:szCs w:val="16"/>
                <w:lang w:eastAsia="ar-SA"/>
              </w:rPr>
            </w:pPr>
            <w:ins w:id="4407"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4408" w:author="Gert Morlion" w:date="2024-08-26T14:12:00Z"/>
                <w:sz w:val="16"/>
                <w:szCs w:val="16"/>
                <w:lang w:eastAsia="ar-SA"/>
              </w:rPr>
            </w:pPr>
            <w:ins w:id="4409"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4410" w:author="Gert Morlion" w:date="2024-08-26T14:12:00Z"/>
                <w:sz w:val="16"/>
                <w:szCs w:val="16"/>
                <w:lang w:eastAsia="ar-SA"/>
              </w:rPr>
            </w:pPr>
            <w:ins w:id="4411"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4412" w:author="Gert Morlion" w:date="2024-08-26T14:12:00Z"/>
                <w:sz w:val="16"/>
                <w:szCs w:val="16"/>
              </w:rPr>
            </w:pPr>
            <w:ins w:id="4413"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4414" w:author="Gert Morlion" w:date="2024-08-26T14:12:00Z"/>
                <w:sz w:val="16"/>
                <w:szCs w:val="16"/>
                <w:lang w:eastAsia="ar-SA"/>
              </w:rPr>
            </w:pPr>
            <w:ins w:id="4415" w:author="Gert Morlion" w:date="2024-08-26T14:12:00Z">
              <w:r w:rsidRPr="00F7772D">
                <w:rPr>
                  <w:sz w:val="16"/>
                  <w:szCs w:val="16"/>
                </w:rPr>
                <w:t>-</w:t>
              </w:r>
            </w:ins>
          </w:p>
        </w:tc>
      </w:tr>
      <w:tr w:rsidR="007E4390" w:rsidRPr="00F7772D" w14:paraId="58D354F8" w14:textId="77777777" w:rsidTr="004B0AFB">
        <w:trPr>
          <w:cantSplit/>
          <w:ins w:id="4416"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4417" w:author="Gert Morlion" w:date="2024-08-26T14:12:00Z"/>
                <w:sz w:val="16"/>
                <w:szCs w:val="16"/>
                <w:lang w:eastAsia="ar-SA"/>
              </w:rPr>
            </w:pPr>
            <w:ins w:id="4418"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4419" w:author="Gert Morlion" w:date="2024-08-26T14:12:00Z"/>
                <w:sz w:val="16"/>
                <w:szCs w:val="16"/>
                <w:lang w:eastAsia="ar-SA"/>
              </w:rPr>
            </w:pPr>
            <w:ins w:id="4420"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4421" w:author="Gert Morlion" w:date="2024-08-26T14:12:00Z"/>
                <w:sz w:val="16"/>
                <w:szCs w:val="16"/>
                <w:lang w:val="fr-MC" w:eastAsia="ar-SA"/>
              </w:rPr>
            </w:pPr>
            <w:ins w:id="4422"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4423" w:author="Gert Morlion" w:date="2024-08-26T14:12:00Z"/>
                <w:sz w:val="16"/>
                <w:szCs w:val="16"/>
              </w:rPr>
            </w:pPr>
            <w:ins w:id="4424"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4425" w:author="Gert Morlion" w:date="2024-08-26T14:12:00Z"/>
                <w:sz w:val="16"/>
                <w:szCs w:val="16"/>
                <w:lang w:eastAsia="ar-SA"/>
              </w:rPr>
            </w:pPr>
            <w:ins w:id="4426"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427" w:author="Gert Morlion" w:date="2024-08-26T14:12:00Z"/>
        </w:rPr>
      </w:pPr>
    </w:p>
    <w:p w14:paraId="4087A075" w14:textId="77777777" w:rsidR="007E4390" w:rsidRPr="00D22CCD" w:rsidRDefault="007E4390"/>
    <w:p w14:paraId="0F4AFA99" w14:textId="2ABE6D00" w:rsidR="00453023" w:rsidRPr="006F67A4" w:rsidDel="00A223BF" w:rsidRDefault="007260E2" w:rsidP="006F67A4">
      <w:pPr>
        <w:pStyle w:val="berschrift3"/>
        <w:rPr>
          <w:del w:id="4428" w:author="Gert Morlion" w:date="2024-08-26T14:13:00Z"/>
        </w:rPr>
      </w:pPr>
      <w:bookmarkStart w:id="4429" w:name="_Toc211003325"/>
      <w:r w:rsidRPr="006F67A4">
        <w:lastRenderedPageBreak/>
        <w:t>S</w:t>
      </w:r>
      <w:r w:rsidR="006D34BD" w:rsidRPr="006F67A4">
        <w:t>100</w:t>
      </w:r>
      <w:r w:rsidRPr="006F67A4">
        <w:t>_SupportFileDiscoveryMetadata</w:t>
      </w:r>
      <w:bookmarkEnd w:id="4429"/>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443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4431" w:author="Gert Morlion" w:date="2024-08-26T14:13:00Z"/>
                <w:rFonts w:cs="Arial"/>
                <w:sz w:val="16"/>
                <w:szCs w:val="16"/>
              </w:rPr>
            </w:pPr>
            <w:bookmarkStart w:id="4432" w:name="_Toc211003326"/>
            <w:ins w:id="4433" w:author="Gert Morlion" w:date="2024-08-26T14:13:00Z">
              <w:r w:rsidRPr="008A2C29">
                <w:rPr>
                  <w:rFonts w:cs="Arial"/>
                  <w:sz w:val="16"/>
                  <w:szCs w:val="16"/>
                </w:rPr>
                <w:t>Name</w:t>
              </w:r>
              <w:bookmarkEnd w:id="4432"/>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4434" w:author="Gert Morlion" w:date="2024-08-26T14:13:00Z"/>
                <w:rFonts w:cs="Arial"/>
                <w:b/>
                <w:bCs/>
                <w:sz w:val="16"/>
                <w:szCs w:val="16"/>
                <w:lang w:eastAsia="en-US"/>
              </w:rPr>
            </w:pPr>
            <w:ins w:id="4435"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4436" w:author="Gert Morlion" w:date="2024-08-26T14:13:00Z"/>
                <w:rFonts w:cs="Arial"/>
                <w:sz w:val="16"/>
                <w:szCs w:val="16"/>
              </w:rPr>
            </w:pPr>
            <w:bookmarkStart w:id="4437" w:name="_Toc211003327"/>
            <w:ins w:id="4438" w:author="Gert Morlion" w:date="2024-08-26T14:13:00Z">
              <w:r>
                <w:rPr>
                  <w:rFonts w:cs="Arial"/>
                  <w:sz w:val="16"/>
                  <w:szCs w:val="16"/>
                </w:rPr>
                <w:t>Mult</w:t>
              </w:r>
              <w:bookmarkEnd w:id="4437"/>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4439" w:author="Gert Morlion" w:date="2024-08-26T14:13:00Z"/>
                <w:rFonts w:cs="Arial"/>
                <w:sz w:val="16"/>
                <w:szCs w:val="16"/>
              </w:rPr>
            </w:pPr>
            <w:bookmarkStart w:id="4440" w:name="_Toc211003328"/>
            <w:ins w:id="4441" w:author="Gert Morlion" w:date="2024-08-26T14:13:00Z">
              <w:r w:rsidRPr="008A2C29">
                <w:rPr>
                  <w:rFonts w:cs="Arial"/>
                  <w:sz w:val="16"/>
                  <w:szCs w:val="16"/>
                </w:rPr>
                <w:t>Type</w:t>
              </w:r>
              <w:bookmarkEnd w:id="4440"/>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4442" w:author="Gert Morlion" w:date="2024-08-26T14:13:00Z"/>
                <w:rFonts w:cs="Arial"/>
                <w:sz w:val="16"/>
                <w:szCs w:val="16"/>
              </w:rPr>
            </w:pPr>
            <w:bookmarkStart w:id="4443" w:name="_Toc211003329"/>
            <w:ins w:id="4444" w:author="Gert Morlion" w:date="2024-08-26T14:13:00Z">
              <w:r w:rsidRPr="008A2C29">
                <w:rPr>
                  <w:rFonts w:cs="Arial"/>
                  <w:sz w:val="16"/>
                  <w:szCs w:val="16"/>
                </w:rPr>
                <w:t>Remarks</w:t>
              </w:r>
              <w:bookmarkEnd w:id="4443"/>
            </w:ins>
          </w:p>
        </w:tc>
      </w:tr>
      <w:tr w:rsidR="006B71C7" w:rsidRPr="008A2C29" w14:paraId="62DE2727" w14:textId="77777777" w:rsidTr="00A223BF">
        <w:trPr>
          <w:ins w:id="444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4446" w:author="Gert Morlion" w:date="2024-08-26T14:13:00Z"/>
                <w:rFonts w:cs="Arial"/>
                <w:b w:val="0"/>
                <w:sz w:val="16"/>
                <w:szCs w:val="16"/>
              </w:rPr>
            </w:pPr>
            <w:bookmarkStart w:id="4447" w:name="_Toc211003330"/>
            <w:ins w:id="4448" w:author="Birklhuber Bernd" w:date="2025-03-07T13:50:00Z">
              <w:r w:rsidRPr="00D45DDB">
                <w:rPr>
                  <w:rFonts w:cs="Arial"/>
                  <w:b w:val="0"/>
                  <w:sz w:val="16"/>
                  <w:szCs w:val="16"/>
                </w:rPr>
                <w:t>S100_SupportFileDiscoveryMetadata</w:t>
              </w:r>
            </w:ins>
            <w:bookmarkEnd w:id="4447"/>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4449" w:author="Gert Morlion" w:date="2024-08-26T14:13:00Z"/>
                <w:rFonts w:cs="Arial"/>
                <w:bCs/>
                <w:sz w:val="16"/>
                <w:szCs w:val="16"/>
                <w:lang w:eastAsia="en-US"/>
              </w:rPr>
            </w:pPr>
            <w:ins w:id="4450" w:author="Birklhuber Bernd"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4451" w:author="Gert Morlion" w:date="2024-08-26T14:13:00Z"/>
                <w:rFonts w:cs="Arial"/>
                <w:b w:val="0"/>
                <w:sz w:val="16"/>
                <w:szCs w:val="16"/>
              </w:rPr>
            </w:pPr>
            <w:bookmarkStart w:id="4452" w:name="_Toc211003331"/>
            <w:ins w:id="4453" w:author="Birklhuber Bernd" w:date="2025-03-07T13:50:00Z">
              <w:r w:rsidRPr="00D45DDB">
                <w:rPr>
                  <w:rFonts w:cs="Arial"/>
                  <w:b w:val="0"/>
                  <w:sz w:val="16"/>
                  <w:szCs w:val="16"/>
                </w:rPr>
                <w:t>-</w:t>
              </w:r>
            </w:ins>
            <w:bookmarkEnd w:id="4452"/>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4454" w:author="Gert Morlion" w:date="2024-08-26T14:13:00Z"/>
                <w:rFonts w:cs="Arial"/>
                <w:b w:val="0"/>
                <w:sz w:val="16"/>
                <w:szCs w:val="16"/>
              </w:rPr>
            </w:pPr>
            <w:bookmarkStart w:id="4455" w:name="_Toc211003332"/>
            <w:ins w:id="4456" w:author="Birklhuber Bernd" w:date="2025-03-07T13:50:00Z">
              <w:r w:rsidRPr="00D45DDB">
                <w:rPr>
                  <w:rFonts w:cs="Arial"/>
                  <w:b w:val="0"/>
                  <w:sz w:val="16"/>
                  <w:szCs w:val="16"/>
                </w:rPr>
                <w:t>-</w:t>
              </w:r>
            </w:ins>
            <w:bookmarkEnd w:id="4455"/>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4457" w:author="Gert Morlion" w:date="2024-08-26T14:13:00Z"/>
                <w:rFonts w:cs="Arial"/>
                <w:b w:val="0"/>
                <w:sz w:val="16"/>
                <w:szCs w:val="16"/>
              </w:rPr>
            </w:pPr>
            <w:bookmarkStart w:id="4458" w:name="_Toc211003333"/>
            <w:ins w:id="4459" w:author="Birklhuber Bernd" w:date="2025-03-07T13:50:00Z">
              <w:r w:rsidRPr="00D45DDB">
                <w:rPr>
                  <w:rFonts w:cs="Arial"/>
                  <w:b w:val="0"/>
                  <w:sz w:val="16"/>
                  <w:szCs w:val="16"/>
                </w:rPr>
                <w:t>-</w:t>
              </w:r>
            </w:ins>
            <w:bookmarkEnd w:id="4458"/>
          </w:p>
        </w:tc>
      </w:tr>
      <w:tr w:rsidR="006B71C7" w:rsidRPr="008A2C29" w14:paraId="031443C1" w14:textId="77777777" w:rsidTr="00A223BF">
        <w:trPr>
          <w:ins w:id="446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4461" w:author="Gert Morlion" w:date="2024-08-26T14:13:00Z"/>
                <w:rFonts w:cs="Arial"/>
                <w:b w:val="0"/>
                <w:sz w:val="16"/>
                <w:szCs w:val="16"/>
              </w:rPr>
            </w:pPr>
            <w:bookmarkStart w:id="4462" w:name="_Toc211003334"/>
            <w:ins w:id="4463" w:author="Birklhuber Bernd" w:date="2025-03-07T13:50:00Z">
              <w:r w:rsidRPr="00D45DDB">
                <w:rPr>
                  <w:rFonts w:cs="Arial"/>
                  <w:b w:val="0"/>
                  <w:sz w:val="16"/>
                  <w:szCs w:val="16"/>
                </w:rPr>
                <w:t>fileName</w:t>
              </w:r>
            </w:ins>
            <w:bookmarkEnd w:id="4462"/>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4464" w:author="Gert Morlion" w:date="2024-08-26T14:13:00Z"/>
                <w:rFonts w:cs="Arial"/>
                <w:bCs/>
                <w:sz w:val="16"/>
                <w:szCs w:val="16"/>
                <w:lang w:eastAsia="en-US"/>
              </w:rPr>
            </w:pPr>
            <w:ins w:id="4465" w:author="Birklhuber Bernd"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4466" w:author="Gert Morlion" w:date="2024-08-26T14:13:00Z"/>
                <w:rFonts w:cs="Arial"/>
                <w:b w:val="0"/>
                <w:sz w:val="16"/>
                <w:szCs w:val="16"/>
              </w:rPr>
            </w:pPr>
            <w:bookmarkStart w:id="4467" w:name="_Toc211003335"/>
            <w:ins w:id="4468" w:author="Birklhuber Bernd" w:date="2025-03-07T13:50:00Z">
              <w:r w:rsidRPr="00D45DDB">
                <w:rPr>
                  <w:rFonts w:cs="Arial"/>
                  <w:b w:val="0"/>
                  <w:sz w:val="16"/>
                  <w:szCs w:val="16"/>
                </w:rPr>
                <w:t>1</w:t>
              </w:r>
            </w:ins>
            <w:bookmarkEnd w:id="4467"/>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4469" w:author="Gert Morlion" w:date="2024-08-26T14:13:00Z"/>
                <w:rFonts w:cs="Arial"/>
                <w:b w:val="0"/>
                <w:sz w:val="16"/>
                <w:szCs w:val="16"/>
              </w:rPr>
            </w:pPr>
            <w:bookmarkStart w:id="4470" w:name="_Toc211003336"/>
            <w:ins w:id="4471" w:author="Birklhuber Bernd" w:date="2025-03-07T13:50:00Z">
              <w:r w:rsidRPr="00D45DDB">
                <w:rPr>
                  <w:rFonts w:cs="Arial"/>
                  <w:b w:val="0"/>
                  <w:sz w:val="16"/>
                  <w:szCs w:val="16"/>
                </w:rPr>
                <w:t>URI</w:t>
              </w:r>
            </w:ins>
            <w:bookmarkEnd w:id="4470"/>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4472" w:author="Gert Morlion" w:date="2024-08-26T14:13:00Z"/>
                <w:rFonts w:cs="Arial"/>
                <w:b w:val="0"/>
                <w:sz w:val="16"/>
                <w:szCs w:val="16"/>
              </w:rPr>
            </w:pPr>
            <w:bookmarkStart w:id="4473" w:name="_Toc211003337"/>
            <w:ins w:id="4474" w:author="Birklhuber Bernd" w:date="2025-03-07T13:50:00Z">
              <w:r w:rsidRPr="00D45DDB">
                <w:rPr>
                  <w:rFonts w:cs="Arial"/>
                  <w:b w:val="0"/>
                  <w:sz w:val="16"/>
                  <w:szCs w:val="16"/>
                </w:rPr>
                <w:t>See S-100 Part 1, clause 1-4.6</w:t>
              </w:r>
            </w:ins>
            <w:bookmarkEnd w:id="4473"/>
          </w:p>
        </w:tc>
      </w:tr>
      <w:tr w:rsidR="006B71C7" w:rsidRPr="008A2C29" w14:paraId="4C39FB65" w14:textId="77777777" w:rsidTr="00A223BF">
        <w:trPr>
          <w:ins w:id="447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4476" w:author="Gert Morlion" w:date="2024-08-26T14:13:00Z"/>
                <w:rFonts w:cs="Arial"/>
                <w:b w:val="0"/>
                <w:sz w:val="16"/>
                <w:szCs w:val="16"/>
              </w:rPr>
            </w:pPr>
            <w:bookmarkStart w:id="4477" w:name="_Toc211003338"/>
            <w:ins w:id="4478" w:author="Birklhuber Bernd" w:date="2025-03-07T13:50:00Z">
              <w:r w:rsidRPr="00D45DDB">
                <w:rPr>
                  <w:rFonts w:cs="Arial"/>
                  <w:b w:val="0"/>
                  <w:sz w:val="16"/>
                  <w:szCs w:val="16"/>
                </w:rPr>
                <w:t>revisionStatus</w:t>
              </w:r>
            </w:ins>
            <w:bookmarkEnd w:id="4477"/>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4479" w:author="Gert Morlion" w:date="2024-08-26T14:13:00Z"/>
                <w:rFonts w:cs="Arial"/>
                <w:bCs/>
                <w:sz w:val="16"/>
                <w:szCs w:val="16"/>
                <w:lang w:eastAsia="en-US"/>
              </w:rPr>
            </w:pPr>
            <w:ins w:id="4480" w:author="Birklhuber Bernd"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4481" w:author="Gert Morlion" w:date="2024-08-26T14:13:00Z"/>
                <w:rFonts w:cs="Arial"/>
                <w:b w:val="0"/>
                <w:sz w:val="16"/>
                <w:szCs w:val="16"/>
              </w:rPr>
            </w:pPr>
            <w:bookmarkStart w:id="4482" w:name="_Toc211003339"/>
            <w:ins w:id="4483" w:author="Birklhuber Bernd" w:date="2025-03-07T13:50:00Z">
              <w:r w:rsidRPr="00D45DDB">
                <w:rPr>
                  <w:rFonts w:cs="Arial"/>
                  <w:b w:val="0"/>
                  <w:sz w:val="16"/>
                  <w:szCs w:val="16"/>
                </w:rPr>
                <w:t>1</w:t>
              </w:r>
            </w:ins>
            <w:bookmarkEnd w:id="4482"/>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4484" w:author="Gert Morlion" w:date="2024-08-26T14:13:00Z"/>
                <w:rFonts w:cs="Arial"/>
                <w:b w:val="0"/>
                <w:sz w:val="16"/>
                <w:szCs w:val="16"/>
              </w:rPr>
            </w:pPr>
            <w:bookmarkStart w:id="4485" w:name="_Toc211003340"/>
            <w:ins w:id="4486" w:author="Birklhuber Bernd" w:date="2025-03-07T13:50:00Z">
              <w:r w:rsidRPr="00D45DDB">
                <w:rPr>
                  <w:rFonts w:cs="Arial"/>
                  <w:b w:val="0"/>
                  <w:sz w:val="16"/>
                  <w:szCs w:val="16"/>
                </w:rPr>
                <w:t>S100_SupportFileRevisionStatus</w:t>
              </w:r>
            </w:ins>
            <w:bookmarkEnd w:id="4485"/>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4487" w:author="Gert Morlion" w:date="2024-08-26T14:13:00Z"/>
                <w:rFonts w:cs="Arial"/>
                <w:b w:val="0"/>
                <w:sz w:val="16"/>
                <w:szCs w:val="16"/>
              </w:rPr>
            </w:pPr>
            <w:bookmarkStart w:id="4488" w:name="_Toc211003341"/>
            <w:ins w:id="4489" w:author="Birklhuber Bernd" w:date="2025-03-07T13:50:00Z">
              <w:r w:rsidRPr="00D45DDB">
                <w:rPr>
                  <w:rFonts w:cs="Arial"/>
                  <w:b w:val="0"/>
                  <w:sz w:val="16"/>
                  <w:szCs w:val="16"/>
                </w:rPr>
                <w:t>For example new, replacement, etc</w:t>
              </w:r>
            </w:ins>
            <w:bookmarkEnd w:id="4488"/>
          </w:p>
        </w:tc>
      </w:tr>
      <w:tr w:rsidR="006B71C7" w:rsidRPr="008A2C29" w14:paraId="04591949" w14:textId="77777777" w:rsidTr="00A223BF">
        <w:trPr>
          <w:ins w:id="449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4491" w:author="Gert Morlion" w:date="2024-08-26T14:13:00Z"/>
                <w:rFonts w:cs="Arial"/>
                <w:b w:val="0"/>
                <w:sz w:val="16"/>
                <w:szCs w:val="16"/>
              </w:rPr>
            </w:pPr>
            <w:bookmarkStart w:id="4492" w:name="_Toc211003342"/>
            <w:ins w:id="4493" w:author="Birklhuber Bernd" w:date="2025-03-07T13:50:00Z">
              <w:r w:rsidRPr="00D45DDB">
                <w:rPr>
                  <w:rFonts w:cs="Arial"/>
                  <w:b w:val="0"/>
                  <w:sz w:val="16"/>
                  <w:szCs w:val="16"/>
                </w:rPr>
                <w:t>editionNumber</w:t>
              </w:r>
            </w:ins>
            <w:bookmarkEnd w:id="4492"/>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4494" w:author="Gert Morlion" w:date="2024-08-26T14:13:00Z"/>
                <w:rFonts w:cs="Arial"/>
                <w:bCs/>
                <w:sz w:val="16"/>
                <w:szCs w:val="16"/>
                <w:lang w:eastAsia="en-US"/>
              </w:rPr>
            </w:pPr>
            <w:ins w:id="4495" w:author="Birklhuber Bernd"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4496" w:author="Gert Morlion" w:date="2024-08-26T14:13:00Z"/>
                <w:rFonts w:cs="Arial"/>
                <w:b w:val="0"/>
                <w:sz w:val="16"/>
                <w:szCs w:val="16"/>
              </w:rPr>
            </w:pPr>
            <w:bookmarkStart w:id="4497" w:name="_Toc211003343"/>
            <w:ins w:id="4498" w:author="Birklhuber Bernd" w:date="2025-03-07T13:50:00Z">
              <w:r w:rsidRPr="00D45DDB">
                <w:rPr>
                  <w:rFonts w:cs="Arial"/>
                  <w:b w:val="0"/>
                  <w:sz w:val="16"/>
                  <w:szCs w:val="16"/>
                </w:rPr>
                <w:t>1</w:t>
              </w:r>
            </w:ins>
            <w:bookmarkEnd w:id="4497"/>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4499" w:author="Gert Morlion" w:date="2024-08-26T14:13:00Z"/>
                <w:rFonts w:cs="Arial"/>
                <w:b w:val="0"/>
                <w:sz w:val="16"/>
                <w:szCs w:val="16"/>
              </w:rPr>
            </w:pPr>
            <w:bookmarkStart w:id="4500" w:name="_Toc211003344"/>
            <w:ins w:id="4501" w:author="Birklhuber Bernd" w:date="2025-03-07T13:50:00Z">
              <w:r w:rsidRPr="00D45DDB">
                <w:rPr>
                  <w:rFonts w:cs="Arial"/>
                  <w:b w:val="0"/>
                  <w:sz w:val="16"/>
                  <w:szCs w:val="16"/>
                </w:rPr>
                <w:t>Integer</w:t>
              </w:r>
            </w:ins>
            <w:bookmarkEnd w:id="4500"/>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4502" w:author="Gert Morlion" w:date="2024-08-26T14:13:00Z"/>
                <w:rFonts w:cs="Arial"/>
                <w:b w:val="0"/>
                <w:sz w:val="16"/>
                <w:szCs w:val="16"/>
              </w:rPr>
            </w:pPr>
            <w:bookmarkStart w:id="4503" w:name="_Toc211003345"/>
            <w:ins w:id="4504" w:author="Birklhuber Bernd"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bookmarkEnd w:id="4503"/>
          </w:p>
        </w:tc>
      </w:tr>
      <w:tr w:rsidR="006B71C7" w:rsidRPr="008A2C29" w14:paraId="0C14FF59" w14:textId="77777777" w:rsidTr="00A223BF">
        <w:trPr>
          <w:ins w:id="450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4506" w:author="Gert Morlion" w:date="2024-08-26T14:13:00Z"/>
                <w:rFonts w:cs="Arial"/>
                <w:b w:val="0"/>
                <w:sz w:val="16"/>
                <w:szCs w:val="16"/>
              </w:rPr>
            </w:pPr>
            <w:bookmarkStart w:id="4507" w:name="_Toc211003346"/>
            <w:ins w:id="4508" w:author="Birklhuber Bernd" w:date="2025-03-07T13:50:00Z">
              <w:r w:rsidRPr="00D45DDB">
                <w:rPr>
                  <w:rFonts w:cs="Arial"/>
                  <w:b w:val="0"/>
                  <w:sz w:val="16"/>
                  <w:szCs w:val="16"/>
                </w:rPr>
                <w:t>issueDate</w:t>
              </w:r>
            </w:ins>
            <w:bookmarkEnd w:id="4507"/>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4509" w:author="Gert Morlion" w:date="2024-08-26T14:13:00Z"/>
                <w:rFonts w:cs="Arial"/>
                <w:bCs/>
                <w:sz w:val="16"/>
                <w:szCs w:val="16"/>
                <w:lang w:eastAsia="en-US"/>
              </w:rPr>
            </w:pPr>
            <w:ins w:id="4510" w:author="Birklhuber Bernd"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4511" w:author="Gert Morlion" w:date="2024-08-26T14:13:00Z"/>
                <w:rFonts w:cs="Arial"/>
                <w:b w:val="0"/>
                <w:sz w:val="16"/>
                <w:szCs w:val="16"/>
              </w:rPr>
            </w:pPr>
            <w:bookmarkStart w:id="4512" w:name="_Toc211003347"/>
            <w:ins w:id="4513" w:author="Birklhuber Bernd" w:date="2025-03-07T13:50:00Z">
              <w:r w:rsidRPr="00D45DDB">
                <w:rPr>
                  <w:rFonts w:cs="Arial"/>
                  <w:b w:val="0"/>
                  <w:sz w:val="16"/>
                  <w:szCs w:val="16"/>
                </w:rPr>
                <w:t>0..1</w:t>
              </w:r>
            </w:ins>
            <w:bookmarkEnd w:id="4512"/>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4514" w:author="Gert Morlion" w:date="2024-08-26T14:13:00Z"/>
                <w:rFonts w:cs="Arial"/>
                <w:b w:val="0"/>
                <w:sz w:val="16"/>
                <w:szCs w:val="16"/>
              </w:rPr>
            </w:pPr>
            <w:bookmarkStart w:id="4515" w:name="_Toc211003348"/>
            <w:ins w:id="4516" w:author="Birklhuber Bernd" w:date="2025-03-07T13:50:00Z">
              <w:r w:rsidRPr="00D45DDB">
                <w:rPr>
                  <w:rFonts w:cs="Arial"/>
                  <w:b w:val="0"/>
                  <w:sz w:val="16"/>
                  <w:szCs w:val="16"/>
                </w:rPr>
                <w:t>Date</w:t>
              </w:r>
            </w:ins>
            <w:bookmarkEnd w:id="4515"/>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4517" w:author="Gert Morlion" w:date="2024-08-26T14:13:00Z"/>
                <w:rFonts w:cs="Arial"/>
                <w:b w:val="0"/>
                <w:sz w:val="16"/>
                <w:szCs w:val="16"/>
              </w:rPr>
            </w:pPr>
          </w:p>
        </w:tc>
      </w:tr>
      <w:tr w:rsidR="006B71C7" w:rsidRPr="008A2C29" w14:paraId="17967D4E" w14:textId="77777777" w:rsidTr="00A223BF">
        <w:trPr>
          <w:ins w:id="451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4519" w:author="Gert Morlion" w:date="2024-08-26T14:13:00Z"/>
                <w:rFonts w:cs="Arial"/>
                <w:b w:val="0"/>
                <w:sz w:val="16"/>
                <w:szCs w:val="16"/>
              </w:rPr>
            </w:pPr>
            <w:bookmarkStart w:id="4520" w:name="_Toc211003349"/>
            <w:ins w:id="4521" w:author="Birklhuber Bernd" w:date="2025-03-07T13:50:00Z">
              <w:r w:rsidRPr="00D45DDB">
                <w:rPr>
                  <w:rFonts w:cs="Arial"/>
                  <w:b w:val="0"/>
                  <w:sz w:val="16"/>
                  <w:szCs w:val="16"/>
                </w:rPr>
                <w:t>supportFileSpecification</w:t>
              </w:r>
            </w:ins>
            <w:bookmarkEnd w:id="4520"/>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4522" w:author="Gert Morlion" w:date="2024-08-26T14:13:00Z"/>
                <w:rFonts w:cs="Arial"/>
                <w:bCs/>
                <w:sz w:val="16"/>
                <w:szCs w:val="16"/>
                <w:lang w:eastAsia="en-US"/>
              </w:rPr>
            </w:pPr>
            <w:ins w:id="4523" w:author="Birklhuber Bernd"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4524" w:author="Gert Morlion" w:date="2024-08-26T14:13:00Z"/>
                <w:rFonts w:cs="Arial"/>
                <w:b w:val="0"/>
                <w:sz w:val="16"/>
                <w:szCs w:val="16"/>
              </w:rPr>
            </w:pPr>
            <w:bookmarkStart w:id="4525" w:name="_Toc211003350"/>
            <w:ins w:id="4526" w:author="Birklhuber Bernd" w:date="2025-03-07T13:50:00Z">
              <w:r w:rsidRPr="00D45DDB">
                <w:rPr>
                  <w:rFonts w:cs="Arial"/>
                  <w:b w:val="0"/>
                  <w:sz w:val="16"/>
                  <w:szCs w:val="16"/>
                </w:rPr>
                <w:t>1</w:t>
              </w:r>
            </w:ins>
            <w:bookmarkEnd w:id="4525"/>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4527" w:author="Gert Morlion" w:date="2024-08-26T14:13:00Z"/>
                <w:rFonts w:cs="Arial"/>
                <w:b w:val="0"/>
                <w:sz w:val="16"/>
                <w:szCs w:val="16"/>
              </w:rPr>
            </w:pPr>
            <w:bookmarkStart w:id="4528" w:name="_Toc211003351"/>
            <w:ins w:id="4529" w:author="Birklhuber Bernd" w:date="2025-03-07T13:50:00Z">
              <w:r w:rsidRPr="00D45DDB">
                <w:rPr>
                  <w:rFonts w:cs="Arial"/>
                  <w:b w:val="0"/>
                  <w:sz w:val="16"/>
                  <w:szCs w:val="16"/>
                </w:rPr>
                <w:t>S100_SupportFileSpecification</w:t>
              </w:r>
            </w:ins>
            <w:bookmarkEnd w:id="4528"/>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4530" w:author="Gert Morlion" w:date="2024-08-26T14:13:00Z"/>
                <w:rFonts w:cs="Arial"/>
                <w:b w:val="0"/>
                <w:sz w:val="16"/>
                <w:szCs w:val="16"/>
              </w:rPr>
            </w:pPr>
            <w:bookmarkStart w:id="4531" w:name="_Toc211003352"/>
            <w:ins w:id="4532" w:author="Birklhuber Bernd" w:date="2025-03-07T13:50:00Z">
              <w:r w:rsidRPr="00D45DDB">
                <w:rPr>
                  <w:rFonts w:cs="Arial"/>
                  <w:b w:val="0"/>
                  <w:sz w:val="16"/>
                  <w:szCs w:val="16"/>
                </w:rPr>
                <w:t>0..1 multiplicity</w:t>
              </w:r>
              <w:r w:rsidR="00D45DDB">
                <w:rPr>
                  <w:rFonts w:cs="Arial"/>
                  <w:b w:val="0"/>
                  <w:sz w:val="16"/>
                  <w:szCs w:val="16"/>
                </w:rPr>
                <w:t xml:space="preserve"> in S-100 restricted to 1 in S-</w:t>
              </w:r>
            </w:ins>
            <w:ins w:id="4533" w:author="Birklhuber Bernd" w:date="2025-03-07T13:53:00Z">
              <w:r w:rsidR="00D45DDB">
                <w:rPr>
                  <w:rFonts w:cs="Arial"/>
                  <w:b w:val="0"/>
                  <w:sz w:val="16"/>
                  <w:szCs w:val="16"/>
                </w:rPr>
                <w:t>4</w:t>
              </w:r>
            </w:ins>
            <w:ins w:id="4534" w:author="Birklhuber Bernd" w:date="2025-03-07T13:50:00Z">
              <w:r w:rsidRPr="00D45DDB">
                <w:rPr>
                  <w:rFonts w:cs="Arial"/>
                  <w:b w:val="0"/>
                  <w:sz w:val="16"/>
                  <w:szCs w:val="16"/>
                </w:rPr>
                <w:t>01.</w:t>
              </w:r>
              <w:bookmarkEnd w:id="4531"/>
              <w:r w:rsidRPr="00D45DDB">
                <w:rPr>
                  <w:rFonts w:cs="Arial"/>
                  <w:b w:val="0"/>
                  <w:sz w:val="16"/>
                  <w:szCs w:val="16"/>
                </w:rPr>
                <w:t xml:space="preserve"> </w:t>
              </w:r>
            </w:ins>
          </w:p>
        </w:tc>
      </w:tr>
      <w:tr w:rsidR="006B71C7" w:rsidRPr="008A2C29" w14:paraId="161E6453" w14:textId="77777777" w:rsidTr="00A223BF">
        <w:trPr>
          <w:ins w:id="453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4536" w:author="Gert Morlion" w:date="2024-08-26T14:13:00Z"/>
                <w:rFonts w:cs="Arial"/>
                <w:b w:val="0"/>
                <w:sz w:val="16"/>
                <w:szCs w:val="16"/>
              </w:rPr>
            </w:pPr>
            <w:bookmarkStart w:id="4537" w:name="_Toc211003353"/>
            <w:ins w:id="4538" w:author="Birklhuber Bernd" w:date="2025-03-07T13:50:00Z">
              <w:r w:rsidRPr="00D45DDB">
                <w:rPr>
                  <w:rFonts w:cs="Arial"/>
                  <w:b w:val="0"/>
                  <w:sz w:val="16"/>
                  <w:szCs w:val="16"/>
                </w:rPr>
                <w:t>dataType</w:t>
              </w:r>
            </w:ins>
            <w:bookmarkEnd w:id="4537"/>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4539" w:author="Gert Morlion" w:date="2024-08-26T14:13:00Z"/>
                <w:rFonts w:cs="Arial"/>
                <w:bCs/>
                <w:sz w:val="16"/>
                <w:szCs w:val="16"/>
                <w:lang w:eastAsia="en-US"/>
              </w:rPr>
            </w:pPr>
            <w:ins w:id="4540" w:author="Birklhuber Bernd"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4541" w:author="Gert Morlion" w:date="2024-08-26T14:13:00Z"/>
                <w:rFonts w:cs="Arial"/>
                <w:b w:val="0"/>
                <w:sz w:val="16"/>
                <w:szCs w:val="16"/>
              </w:rPr>
            </w:pPr>
            <w:bookmarkStart w:id="4542" w:name="_Toc211003354"/>
            <w:ins w:id="4543" w:author="Birklhuber Bernd" w:date="2025-03-07T13:50:00Z">
              <w:r w:rsidRPr="00D45DDB">
                <w:rPr>
                  <w:rFonts w:cs="Arial"/>
                  <w:b w:val="0"/>
                  <w:sz w:val="16"/>
                  <w:szCs w:val="16"/>
                </w:rPr>
                <w:t>1</w:t>
              </w:r>
            </w:ins>
            <w:bookmarkEnd w:id="4542"/>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4544" w:author="Gert Morlion" w:date="2024-08-26T14:13:00Z"/>
                <w:rFonts w:cs="Arial"/>
                <w:b w:val="0"/>
                <w:sz w:val="16"/>
                <w:szCs w:val="16"/>
              </w:rPr>
            </w:pPr>
            <w:bookmarkStart w:id="4545" w:name="_Toc211003355"/>
            <w:ins w:id="4546" w:author="Birklhuber Bernd" w:date="2025-03-07T13:50:00Z">
              <w:r w:rsidRPr="00D45DDB">
                <w:rPr>
                  <w:rFonts w:cs="Arial"/>
                  <w:b w:val="0"/>
                  <w:sz w:val="16"/>
                  <w:szCs w:val="16"/>
                </w:rPr>
                <w:t>S100_SupportFileFormat</w:t>
              </w:r>
            </w:ins>
            <w:bookmarkEnd w:id="4545"/>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4547" w:author="Gert Morlion" w:date="2024-08-26T14:13:00Z"/>
                <w:rFonts w:cs="Arial"/>
                <w:b w:val="0"/>
                <w:sz w:val="16"/>
                <w:szCs w:val="16"/>
              </w:rPr>
            </w:pPr>
            <w:bookmarkStart w:id="4548" w:name="_Toc211003356"/>
            <w:ins w:id="4549" w:author="Birklhuber Bernd" w:date="2025-03-07T13:50:00Z">
              <w:r w:rsidRPr="00D45DDB">
                <w:rPr>
                  <w:rFonts w:cs="Arial"/>
                  <w:b w:val="0"/>
                  <w:sz w:val="16"/>
                  <w:szCs w:val="16"/>
                </w:rPr>
                <w:t>Constrained to TXT</w:t>
              </w:r>
            </w:ins>
            <w:ins w:id="4550" w:author="Birklhuber Bernd" w:date="2025-03-07T13:53:00Z">
              <w:r w:rsidR="00D45DDB">
                <w:rPr>
                  <w:rFonts w:cs="Arial"/>
                  <w:b w:val="0"/>
                  <w:sz w:val="16"/>
                  <w:szCs w:val="16"/>
                </w:rPr>
                <w:t>,</w:t>
              </w:r>
            </w:ins>
            <w:ins w:id="4551" w:author="Birklhuber Bernd" w:date="2025-03-07T13:50:00Z">
              <w:r w:rsidRPr="00D45DDB">
                <w:rPr>
                  <w:rFonts w:cs="Arial"/>
                  <w:b w:val="0"/>
                  <w:sz w:val="16"/>
                  <w:szCs w:val="16"/>
                </w:rPr>
                <w:t xml:space="preserve"> TIF</w:t>
              </w:r>
            </w:ins>
            <w:ins w:id="4552" w:author="Birklhuber Bernd" w:date="2025-03-07T13:53:00Z">
              <w:r w:rsidR="00D45DDB">
                <w:rPr>
                  <w:rFonts w:cs="Arial"/>
                  <w:b w:val="0"/>
                  <w:sz w:val="16"/>
                  <w:szCs w:val="16"/>
                </w:rPr>
                <w:t xml:space="preserve"> and JPG</w:t>
              </w:r>
            </w:ins>
            <w:ins w:id="4553" w:author="Birklhuber Bernd" w:date="2025-03-07T13:50:00Z">
              <w:r w:rsidRPr="00D45DDB">
                <w:rPr>
                  <w:rFonts w:cs="Arial"/>
                  <w:b w:val="0"/>
                  <w:sz w:val="16"/>
                  <w:szCs w:val="16"/>
                </w:rPr>
                <w:t xml:space="preserve"> – see clause 11.4.1</w:t>
              </w:r>
            </w:ins>
            <w:bookmarkEnd w:id="4548"/>
          </w:p>
        </w:tc>
      </w:tr>
      <w:tr w:rsidR="006B71C7" w:rsidRPr="008A2C29" w14:paraId="6830FBBE" w14:textId="77777777" w:rsidTr="00A223BF">
        <w:trPr>
          <w:ins w:id="4554"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4555" w:author="Gert Morlion" w:date="2024-08-26T14:13:00Z"/>
                <w:rFonts w:cs="Arial"/>
                <w:b w:val="0"/>
                <w:sz w:val="16"/>
                <w:szCs w:val="16"/>
              </w:rPr>
            </w:pPr>
            <w:bookmarkStart w:id="4556" w:name="_Toc211003357"/>
            <w:ins w:id="4557" w:author="Birklhuber Bernd" w:date="2025-03-07T13:50:00Z">
              <w:r w:rsidRPr="00D45DDB">
                <w:rPr>
                  <w:rFonts w:cs="Arial"/>
                  <w:b w:val="0"/>
                  <w:sz w:val="16"/>
                  <w:szCs w:val="16"/>
                </w:rPr>
                <w:t>comment</w:t>
              </w:r>
            </w:ins>
            <w:bookmarkEnd w:id="4556"/>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4558" w:author="Gert Morlion" w:date="2024-08-26T14:13:00Z"/>
                <w:rFonts w:cs="Arial"/>
                <w:bCs/>
                <w:sz w:val="16"/>
                <w:szCs w:val="16"/>
                <w:lang w:eastAsia="en-US"/>
              </w:rPr>
            </w:pPr>
            <w:ins w:id="4559" w:author="Birklhuber Bernd"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4560" w:author="Gert Morlion" w:date="2024-08-26T14:13:00Z"/>
                <w:rFonts w:cs="Arial"/>
                <w:b w:val="0"/>
                <w:sz w:val="16"/>
                <w:szCs w:val="16"/>
              </w:rPr>
            </w:pPr>
            <w:bookmarkStart w:id="4561" w:name="_Toc211003358"/>
            <w:ins w:id="4562" w:author="Birklhuber Bernd" w:date="2025-03-07T13:50:00Z">
              <w:r w:rsidRPr="00D45DDB">
                <w:rPr>
                  <w:rFonts w:cs="Arial"/>
                  <w:b w:val="0"/>
                  <w:sz w:val="16"/>
                  <w:szCs w:val="16"/>
                </w:rPr>
                <w:t>0..1</w:t>
              </w:r>
            </w:ins>
            <w:bookmarkEnd w:id="4561"/>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4563" w:author="Gert Morlion" w:date="2024-08-26T14:13:00Z"/>
                <w:rFonts w:cs="Arial"/>
                <w:b w:val="0"/>
                <w:sz w:val="16"/>
                <w:szCs w:val="16"/>
              </w:rPr>
            </w:pPr>
            <w:bookmarkStart w:id="4564" w:name="_Toc211003359"/>
            <w:ins w:id="4565" w:author="Birklhuber Bernd" w:date="2025-03-07T13:50:00Z">
              <w:r w:rsidRPr="00D45DDB">
                <w:rPr>
                  <w:rFonts w:cs="Arial"/>
                  <w:b w:val="0"/>
                  <w:sz w:val="16"/>
                  <w:szCs w:val="16"/>
                </w:rPr>
                <w:t>CharacterString</w:t>
              </w:r>
            </w:ins>
            <w:bookmarkEnd w:id="4564"/>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4566" w:author="Birklhuber Bernd" w:date="2025-03-07T13:50:00Z"/>
                <w:rFonts w:cs="Arial"/>
                <w:sz w:val="16"/>
                <w:szCs w:val="16"/>
                <w:lang w:eastAsia="en-US"/>
              </w:rPr>
            </w:pPr>
            <w:ins w:id="4567" w:author="Birklhuber Bernd"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4568" w:author="Gert Morlion" w:date="2024-08-26T14:13:00Z"/>
                <w:rFonts w:cs="Arial"/>
                <w:b w:val="0"/>
                <w:sz w:val="16"/>
                <w:szCs w:val="16"/>
              </w:rPr>
            </w:pPr>
          </w:p>
        </w:tc>
      </w:tr>
      <w:tr w:rsidR="006B71C7" w:rsidRPr="008A2C29" w14:paraId="1BD2E7E3" w14:textId="77777777" w:rsidTr="00A223BF">
        <w:trPr>
          <w:ins w:id="456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4570" w:author="Gert Morlion" w:date="2024-08-26T14:13:00Z"/>
                <w:rFonts w:cs="Arial"/>
                <w:b w:val="0"/>
                <w:sz w:val="16"/>
                <w:szCs w:val="16"/>
              </w:rPr>
            </w:pPr>
            <w:bookmarkStart w:id="4571" w:name="_Toc211003360"/>
            <w:ins w:id="4572" w:author="Birklhuber Bernd" w:date="2025-03-07T13:50:00Z">
              <w:r w:rsidRPr="00D45DDB">
                <w:rPr>
                  <w:rFonts w:cs="Arial"/>
                  <w:b w:val="0"/>
                  <w:sz w:val="16"/>
                  <w:szCs w:val="16"/>
                </w:rPr>
                <w:t>compressionFlag</w:t>
              </w:r>
            </w:ins>
            <w:bookmarkEnd w:id="4571"/>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4573" w:author="Gert Morlion" w:date="2024-08-26T14:13:00Z"/>
                <w:rFonts w:cs="Arial"/>
                <w:bCs/>
                <w:sz w:val="16"/>
                <w:szCs w:val="16"/>
                <w:lang w:eastAsia="en-US"/>
              </w:rPr>
            </w:pPr>
            <w:ins w:id="4574" w:author="Birklhuber Bernd"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4575" w:author="Gert Morlion" w:date="2024-08-26T14:13:00Z"/>
                <w:rFonts w:cs="Arial"/>
                <w:b w:val="0"/>
                <w:sz w:val="16"/>
                <w:szCs w:val="16"/>
              </w:rPr>
            </w:pPr>
            <w:bookmarkStart w:id="4576" w:name="_Toc211003361"/>
            <w:ins w:id="4577" w:author="Birklhuber Bernd" w:date="2025-03-07T13:50:00Z">
              <w:r w:rsidRPr="00D45DDB">
                <w:rPr>
                  <w:rFonts w:cs="Arial"/>
                  <w:b w:val="0"/>
                  <w:sz w:val="16"/>
                  <w:szCs w:val="16"/>
                </w:rPr>
                <w:t>1</w:t>
              </w:r>
            </w:ins>
            <w:bookmarkEnd w:id="4576"/>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4578" w:author="Gert Morlion" w:date="2024-08-26T14:13:00Z"/>
                <w:rFonts w:cs="Arial"/>
                <w:b w:val="0"/>
                <w:sz w:val="16"/>
                <w:szCs w:val="16"/>
              </w:rPr>
            </w:pPr>
            <w:bookmarkStart w:id="4579" w:name="_Toc211003362"/>
            <w:ins w:id="4580" w:author="Birklhuber Bernd" w:date="2025-03-07T13:50:00Z">
              <w:r w:rsidRPr="00D45DDB">
                <w:rPr>
                  <w:rFonts w:cs="Arial"/>
                  <w:b w:val="0"/>
                  <w:sz w:val="16"/>
                  <w:szCs w:val="16"/>
                </w:rPr>
                <w:t>Boolean</w:t>
              </w:r>
            </w:ins>
            <w:bookmarkEnd w:id="4579"/>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4581" w:author="Birklhuber Bernd" w:date="2025-03-07T13:50:00Z"/>
                <w:rFonts w:cs="Arial"/>
                <w:sz w:val="16"/>
                <w:szCs w:val="16"/>
              </w:rPr>
            </w:pPr>
            <w:ins w:id="4582" w:author="Birklhuber Bernd"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4583" w:author="Gert Morlion" w:date="2024-08-26T14:13:00Z"/>
                <w:rFonts w:cs="Arial"/>
                <w:b w:val="0"/>
                <w:sz w:val="16"/>
                <w:szCs w:val="16"/>
              </w:rPr>
            </w:pPr>
            <w:bookmarkStart w:id="4584" w:name="_Toc211003363"/>
            <w:ins w:id="4585" w:author="Birklhuber Bernd" w:date="2025-03-07T13:50:00Z">
              <w:r w:rsidRPr="00D45DDB">
                <w:rPr>
                  <w:rFonts w:cs="Arial"/>
                  <w:b w:val="0"/>
                  <w:i/>
                  <w:sz w:val="16"/>
                  <w:szCs w:val="16"/>
                </w:rPr>
                <w:t>False</w:t>
              </w:r>
              <w:r w:rsidRPr="00D45DDB">
                <w:rPr>
                  <w:rFonts w:cs="Arial"/>
                  <w:b w:val="0"/>
                  <w:sz w:val="16"/>
                  <w:szCs w:val="16"/>
                </w:rPr>
                <w:t xml:space="preserve"> indicates an uncompressed resource</w:t>
              </w:r>
            </w:ins>
            <w:bookmarkEnd w:id="4584"/>
          </w:p>
        </w:tc>
      </w:tr>
      <w:tr w:rsidR="006B71C7" w:rsidRPr="008A2C29" w14:paraId="040F59A0" w14:textId="77777777" w:rsidTr="00A223BF">
        <w:trPr>
          <w:ins w:id="458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4587" w:author="Gert Morlion" w:date="2024-08-26T14:13:00Z"/>
                <w:rFonts w:cs="Arial"/>
                <w:b w:val="0"/>
                <w:sz w:val="16"/>
                <w:szCs w:val="16"/>
              </w:rPr>
            </w:pPr>
            <w:bookmarkStart w:id="4588" w:name="_Toc211003364"/>
            <w:ins w:id="4589" w:author="Birklhuber Bernd" w:date="2025-03-07T13:50:00Z">
              <w:r w:rsidRPr="00D45DDB">
                <w:rPr>
                  <w:rFonts w:cs="Arial"/>
                  <w:b w:val="0"/>
                  <w:sz w:val="16"/>
                  <w:szCs w:val="16"/>
                </w:rPr>
                <w:t>digitalSignatureReference</w:t>
              </w:r>
            </w:ins>
            <w:bookmarkEnd w:id="4588"/>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4590" w:author="Gert Morlion" w:date="2024-08-26T14:13:00Z"/>
                <w:rFonts w:cs="Arial"/>
                <w:bCs/>
                <w:sz w:val="16"/>
                <w:szCs w:val="16"/>
                <w:lang w:eastAsia="en-US"/>
              </w:rPr>
            </w:pPr>
            <w:ins w:id="4591" w:author="Birklhuber Bernd" w:date="2025-03-07T13:50:00Z">
              <w:r w:rsidRPr="00D45DDB">
                <w:rPr>
                  <w:rFonts w:cs="Arial"/>
                  <w:bCs/>
                  <w:sz w:val="16"/>
                  <w:szCs w:val="16"/>
                  <w:lang w:eastAsia="en-US"/>
                </w:rPr>
                <w:t xml:space="preserve">Specifies the algorithm used to compute </w:t>
              </w:r>
              <w:r w:rsidRPr="00D45DDB">
                <w:rPr>
                  <w:rFonts w:cs="Arial"/>
                  <w:bCs/>
                  <w:sz w:val="16"/>
                  <w:szCs w:val="16"/>
                  <w:lang w:eastAsia="en-US"/>
                </w:rPr>
                <w:lastRenderedPageBreak/>
                <w:t>digitalSignatureValue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4592" w:author="Gert Morlion" w:date="2024-08-26T14:13:00Z"/>
                <w:rFonts w:cs="Arial"/>
                <w:b w:val="0"/>
                <w:sz w:val="16"/>
                <w:szCs w:val="16"/>
              </w:rPr>
            </w:pPr>
            <w:bookmarkStart w:id="4593" w:name="_Toc211003365"/>
            <w:ins w:id="4594" w:author="Birklhuber Bernd" w:date="2025-03-07T13:50:00Z">
              <w:r w:rsidRPr="00D45DDB">
                <w:rPr>
                  <w:rFonts w:cs="Arial"/>
                  <w:b w:val="0"/>
                  <w:sz w:val="16"/>
                  <w:szCs w:val="16"/>
                </w:rPr>
                <w:lastRenderedPageBreak/>
                <w:t>1</w:t>
              </w:r>
            </w:ins>
            <w:bookmarkEnd w:id="459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4595" w:author="Gert Morlion" w:date="2024-08-26T14:13:00Z"/>
                <w:rFonts w:cs="Arial"/>
                <w:b w:val="0"/>
                <w:sz w:val="16"/>
                <w:szCs w:val="16"/>
              </w:rPr>
            </w:pPr>
            <w:bookmarkStart w:id="4596" w:name="_Toc211003366"/>
            <w:ins w:id="4597" w:author="Birklhuber Bernd" w:date="2025-03-07T13:50:00Z">
              <w:r w:rsidRPr="00D45DDB">
                <w:rPr>
                  <w:rFonts w:cs="Arial"/>
                  <w:b w:val="0"/>
                  <w:sz w:val="16"/>
                  <w:szCs w:val="16"/>
                </w:rPr>
                <w:t xml:space="preserve">S100_SE_DigitalSignatureReference (see Part </w:t>
              </w:r>
              <w:r w:rsidRPr="00D45DDB">
                <w:rPr>
                  <w:rFonts w:cs="Arial"/>
                  <w:b w:val="0"/>
                  <w:sz w:val="16"/>
                  <w:szCs w:val="16"/>
                </w:rPr>
                <w:lastRenderedPageBreak/>
                <w:t>15)</w:t>
              </w:r>
            </w:ins>
            <w:bookmarkEnd w:id="459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4598" w:author="Gert Morlion" w:date="2024-08-26T14:13:00Z"/>
                <w:rFonts w:cs="Arial"/>
                <w:b w:val="0"/>
                <w:sz w:val="16"/>
                <w:szCs w:val="16"/>
              </w:rPr>
            </w:pPr>
          </w:p>
        </w:tc>
      </w:tr>
      <w:tr w:rsidR="006B71C7" w:rsidRPr="008A2C29" w14:paraId="06B01DE9" w14:textId="77777777" w:rsidTr="00A223BF">
        <w:trPr>
          <w:ins w:id="459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4600" w:author="Gert Morlion" w:date="2024-08-26T14:13:00Z"/>
                <w:rFonts w:cs="Arial"/>
                <w:b w:val="0"/>
                <w:sz w:val="16"/>
                <w:szCs w:val="16"/>
              </w:rPr>
            </w:pPr>
            <w:bookmarkStart w:id="4601" w:name="_Toc211003367"/>
            <w:ins w:id="4602" w:author="Birklhuber Bernd" w:date="2025-03-07T13:50:00Z">
              <w:r w:rsidRPr="00D45DDB">
                <w:rPr>
                  <w:rFonts w:cs="Arial"/>
                  <w:b w:val="0"/>
                  <w:sz w:val="16"/>
                  <w:szCs w:val="16"/>
                </w:rPr>
                <w:t>digitalSignatureValue</w:t>
              </w:r>
            </w:ins>
            <w:bookmarkEnd w:id="4601"/>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4603" w:author="Gert Morlion" w:date="2024-08-26T14:13:00Z"/>
                <w:rFonts w:cs="Arial"/>
                <w:bCs/>
                <w:sz w:val="16"/>
                <w:szCs w:val="16"/>
                <w:lang w:eastAsia="en-US"/>
              </w:rPr>
            </w:pPr>
            <w:ins w:id="4604" w:author="Birklhuber Bernd"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4605" w:author="Gert Morlion" w:date="2024-08-26T14:13:00Z"/>
                <w:rFonts w:cs="Arial"/>
                <w:b w:val="0"/>
                <w:sz w:val="16"/>
                <w:szCs w:val="16"/>
              </w:rPr>
            </w:pPr>
            <w:bookmarkStart w:id="4606" w:name="_Toc211003368"/>
            <w:ins w:id="4607" w:author="Birklhuber Bernd" w:date="2025-03-07T13:50:00Z">
              <w:r w:rsidRPr="00D45DDB">
                <w:rPr>
                  <w:rFonts w:cs="Arial"/>
                  <w:b w:val="0"/>
                  <w:sz w:val="16"/>
                  <w:szCs w:val="16"/>
                </w:rPr>
                <w:t>1..*</w:t>
              </w:r>
            </w:ins>
            <w:bookmarkEnd w:id="4606"/>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4608" w:author="Gert Morlion" w:date="2024-08-26T14:13:00Z"/>
                <w:rFonts w:cs="Arial"/>
                <w:b w:val="0"/>
                <w:sz w:val="16"/>
                <w:szCs w:val="16"/>
              </w:rPr>
            </w:pPr>
            <w:bookmarkStart w:id="4609" w:name="_Toc211003369"/>
            <w:ins w:id="4610" w:author="Birklhuber Bernd" w:date="2025-03-07T13:50:00Z">
              <w:r w:rsidRPr="00D45DDB">
                <w:rPr>
                  <w:rFonts w:cs="Arial"/>
                  <w:b w:val="0"/>
                  <w:sz w:val="16"/>
                  <w:szCs w:val="16"/>
                </w:rPr>
                <w:t>S100_SE_DigitalSignature (see Part 15)</w:t>
              </w:r>
            </w:ins>
            <w:bookmarkEnd w:id="4609"/>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4611" w:author="Birklhuber Bernd" w:date="2025-03-07T13:50:00Z"/>
                <w:rFonts w:cs="Arial"/>
                <w:sz w:val="16"/>
                <w:szCs w:val="16"/>
              </w:rPr>
            </w:pPr>
            <w:ins w:id="4612" w:author="Birklhuber Bernd" w:date="2025-03-07T13:50:00Z">
              <w:r w:rsidRPr="00D45DDB">
                <w:rPr>
                  <w:rFonts w:cs="Arial"/>
                  <w:sz w:val="16"/>
                  <w:szCs w:val="16"/>
                </w:rPr>
                <w:t>The value resulting from application of digitalSignatureReference</w:t>
              </w:r>
            </w:ins>
          </w:p>
          <w:p w14:paraId="69DE0D46" w14:textId="394377CA" w:rsidR="006B71C7" w:rsidRPr="00D45DDB" w:rsidRDefault="006B71C7" w:rsidP="00D45DDB">
            <w:pPr>
              <w:pStyle w:val="berschrift3"/>
              <w:numPr>
                <w:ilvl w:val="2"/>
                <w:numId w:val="0"/>
              </w:numPr>
              <w:tabs>
                <w:tab w:val="clear" w:pos="660"/>
                <w:tab w:val="clear" w:pos="880"/>
              </w:tabs>
              <w:rPr>
                <w:ins w:id="4613" w:author="Gert Morlion" w:date="2024-08-26T14:13:00Z"/>
                <w:rFonts w:cs="Arial"/>
                <w:b w:val="0"/>
                <w:sz w:val="16"/>
                <w:szCs w:val="16"/>
              </w:rPr>
            </w:pPr>
            <w:bookmarkStart w:id="4614" w:name="_Toc211003370"/>
            <w:ins w:id="4615" w:author="Birklhuber Bernd" w:date="2025-03-07T13:50:00Z">
              <w:r w:rsidRPr="00D45DDB">
                <w:rPr>
                  <w:rFonts w:cs="Arial"/>
                  <w:b w:val="0"/>
                  <w:sz w:val="16"/>
                  <w:szCs w:val="16"/>
                </w:rPr>
                <w:t>Implemented as the digital signature format specified in S-100 Part 15</w:t>
              </w:r>
            </w:ins>
            <w:bookmarkEnd w:id="4614"/>
          </w:p>
        </w:tc>
      </w:tr>
      <w:tr w:rsidR="006B71C7" w:rsidRPr="008A2C29" w14:paraId="2D632A58" w14:textId="77777777" w:rsidTr="00A223BF">
        <w:trPr>
          <w:ins w:id="461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4617" w:author="Gert Morlion" w:date="2024-08-26T14:13:00Z"/>
                <w:rFonts w:cs="Arial"/>
                <w:b w:val="0"/>
                <w:sz w:val="16"/>
                <w:szCs w:val="16"/>
              </w:rPr>
            </w:pPr>
            <w:bookmarkStart w:id="4618" w:name="_Toc211003371"/>
            <w:ins w:id="4619" w:author="Birklhuber Bernd" w:date="2025-03-07T13:50:00Z">
              <w:r w:rsidRPr="00D45DDB">
                <w:rPr>
                  <w:rFonts w:cs="Arial"/>
                  <w:b w:val="0"/>
                  <w:sz w:val="16"/>
                  <w:szCs w:val="16"/>
                </w:rPr>
                <w:t>defaultLocale</w:t>
              </w:r>
            </w:ins>
            <w:bookmarkEnd w:id="4618"/>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4620" w:author="Gert Morlion" w:date="2024-08-26T14:13:00Z"/>
                <w:rFonts w:cs="Arial"/>
                <w:bCs/>
                <w:sz w:val="16"/>
                <w:szCs w:val="16"/>
                <w:lang w:eastAsia="en-US"/>
              </w:rPr>
            </w:pPr>
            <w:ins w:id="4621" w:author="Birklhuber Bernd"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4622" w:author="Gert Morlion" w:date="2024-08-26T14:13:00Z"/>
                <w:rFonts w:cs="Arial"/>
                <w:b w:val="0"/>
                <w:sz w:val="16"/>
                <w:szCs w:val="16"/>
              </w:rPr>
            </w:pPr>
            <w:bookmarkStart w:id="4623" w:name="_Toc211003372"/>
            <w:ins w:id="4624" w:author="Birklhuber Bernd" w:date="2025-03-07T13:50:00Z">
              <w:r w:rsidRPr="00D45DDB">
                <w:rPr>
                  <w:rFonts w:cs="Arial"/>
                  <w:b w:val="0"/>
                  <w:sz w:val="16"/>
                  <w:szCs w:val="16"/>
                </w:rPr>
                <w:t>0..1</w:t>
              </w:r>
            </w:ins>
            <w:bookmarkEnd w:id="462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4625" w:author="Gert Morlion" w:date="2024-08-26T14:13:00Z"/>
                <w:rFonts w:cs="Arial"/>
                <w:b w:val="0"/>
                <w:sz w:val="16"/>
                <w:szCs w:val="16"/>
              </w:rPr>
            </w:pPr>
            <w:bookmarkStart w:id="4626" w:name="_Toc211003373"/>
            <w:ins w:id="4627" w:author="Birklhuber Bernd" w:date="2025-03-07T13:50:00Z">
              <w:r w:rsidRPr="00D45DDB">
                <w:rPr>
                  <w:rFonts w:cs="Arial"/>
                  <w:b w:val="0"/>
                  <w:sz w:val="16"/>
                  <w:szCs w:val="16"/>
                </w:rPr>
                <w:t>PT_Locale</w:t>
              </w:r>
            </w:ins>
            <w:bookmarkEnd w:id="462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4628" w:author="Gert Morlion" w:date="2024-08-26T14:13:00Z"/>
                <w:rFonts w:cs="Arial"/>
                <w:b w:val="0"/>
                <w:sz w:val="16"/>
                <w:szCs w:val="16"/>
              </w:rPr>
            </w:pPr>
            <w:bookmarkStart w:id="4629" w:name="_Toc211003374"/>
            <w:ins w:id="4630" w:author="Birklhuber Bernd" w:date="2025-03-07T13:50:00Z">
              <w:r w:rsidRPr="00D45DDB">
                <w:rPr>
                  <w:rFonts w:cs="Arial"/>
                  <w:b w:val="0"/>
                  <w:sz w:val="16"/>
                  <w:szCs w:val="16"/>
                </w:rPr>
                <w:t>A support file is expected to use only one as locale. Additional support files can be created for other locales</w:t>
              </w:r>
            </w:ins>
            <w:bookmarkEnd w:id="4629"/>
          </w:p>
        </w:tc>
      </w:tr>
      <w:tr w:rsidR="006B71C7" w:rsidRPr="008A2C29" w14:paraId="0DE30CE4" w14:textId="77777777" w:rsidTr="00A223BF">
        <w:trPr>
          <w:ins w:id="463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4632" w:author="Gert Morlion" w:date="2024-08-26T14:13:00Z"/>
                <w:rFonts w:cs="Arial"/>
                <w:b w:val="0"/>
                <w:sz w:val="16"/>
                <w:szCs w:val="16"/>
              </w:rPr>
            </w:pPr>
            <w:bookmarkStart w:id="4633" w:name="_Toc211003375"/>
            <w:ins w:id="4634" w:author="Birklhuber Bernd" w:date="2025-03-07T13:50:00Z">
              <w:r w:rsidRPr="00D45DDB">
                <w:rPr>
                  <w:rFonts w:cs="Arial"/>
                  <w:b w:val="0"/>
                  <w:sz w:val="16"/>
                  <w:szCs w:val="16"/>
                </w:rPr>
                <w:t>supportedResource</w:t>
              </w:r>
            </w:ins>
            <w:bookmarkEnd w:id="4633"/>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4635" w:author="Gert Morlion" w:date="2024-08-26T14:13:00Z"/>
                <w:rFonts w:cs="Arial"/>
                <w:bCs/>
                <w:sz w:val="16"/>
                <w:szCs w:val="16"/>
                <w:lang w:eastAsia="en-US"/>
              </w:rPr>
            </w:pPr>
            <w:ins w:id="4636" w:author="Birklhuber Bernd"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4637" w:author="Gert Morlion" w:date="2024-08-26T14:13:00Z"/>
                <w:rFonts w:cs="Arial"/>
                <w:b w:val="0"/>
                <w:sz w:val="16"/>
                <w:szCs w:val="16"/>
              </w:rPr>
            </w:pPr>
            <w:bookmarkStart w:id="4638" w:name="_Toc211003376"/>
            <w:ins w:id="4639" w:author="Birklhuber Bernd" w:date="2025-03-07T13:50:00Z">
              <w:r w:rsidRPr="00D45DDB">
                <w:rPr>
                  <w:rFonts w:cs="Arial"/>
                  <w:b w:val="0"/>
                  <w:sz w:val="16"/>
                  <w:szCs w:val="16"/>
                </w:rPr>
                <w:t>0..*</w:t>
              </w:r>
            </w:ins>
            <w:bookmarkEnd w:id="4638"/>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4640" w:author="Gert Morlion" w:date="2024-08-26T14:13:00Z"/>
                <w:rFonts w:cs="Arial"/>
                <w:b w:val="0"/>
                <w:sz w:val="16"/>
                <w:szCs w:val="16"/>
              </w:rPr>
            </w:pPr>
            <w:bookmarkStart w:id="4641" w:name="_Toc211003377"/>
            <w:ins w:id="4642" w:author="Birklhuber Bernd" w:date="2025-03-07T13:50:00Z">
              <w:r w:rsidRPr="00D45DDB">
                <w:rPr>
                  <w:rFonts w:cs="Arial"/>
                  <w:b w:val="0"/>
                  <w:sz w:val="16"/>
                  <w:szCs w:val="16"/>
                </w:rPr>
                <w:t>CharacterString</w:t>
              </w:r>
            </w:ins>
            <w:bookmarkEnd w:id="4641"/>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4643" w:author="Gert Morlion" w:date="2024-08-26T14:13:00Z"/>
                <w:rFonts w:cs="Arial"/>
                <w:b w:val="0"/>
                <w:sz w:val="16"/>
                <w:szCs w:val="16"/>
              </w:rPr>
            </w:pPr>
            <w:bookmarkStart w:id="4644" w:name="_Toc211003378"/>
            <w:ins w:id="4645" w:author="Birklhuber Bernd" w:date="2025-03-07T13:50:00Z">
              <w:r w:rsidRPr="00D45DDB">
                <w:rPr>
                  <w:rFonts w:cs="Arial"/>
                  <w:b w:val="0"/>
                  <w:sz w:val="16"/>
                  <w:szCs w:val="16"/>
                </w:rPr>
                <w:t>Conventions for identifiers are detailed in S-100 Part 15. S-100 allows file URI, digital signature or cryptographic hash checksums to be used</w:t>
              </w:r>
            </w:ins>
            <w:bookmarkEnd w:id="4644"/>
          </w:p>
        </w:tc>
      </w:tr>
      <w:tr w:rsidR="006B71C7" w:rsidRPr="008A2C29" w14:paraId="68913198" w14:textId="77777777" w:rsidTr="00A223BF">
        <w:trPr>
          <w:ins w:id="464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4647" w:author="Gert Morlion" w:date="2024-08-26T14:13:00Z"/>
                <w:rFonts w:cs="Arial"/>
                <w:b w:val="0"/>
                <w:sz w:val="16"/>
                <w:szCs w:val="16"/>
              </w:rPr>
            </w:pPr>
            <w:bookmarkStart w:id="4648" w:name="_Toc211003379"/>
            <w:ins w:id="4649" w:author="Birklhuber Bernd" w:date="2025-03-07T13:50:00Z">
              <w:r w:rsidRPr="00D45DDB">
                <w:rPr>
                  <w:rFonts w:cs="Arial"/>
                  <w:b w:val="0"/>
                  <w:sz w:val="16"/>
                  <w:szCs w:val="16"/>
                </w:rPr>
                <w:t>resourcePurpose</w:t>
              </w:r>
            </w:ins>
            <w:bookmarkEnd w:id="4648"/>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4650" w:author="Gert Morlion" w:date="2024-08-26T14:13:00Z"/>
                <w:rFonts w:cs="Arial"/>
                <w:bCs/>
                <w:sz w:val="16"/>
                <w:szCs w:val="16"/>
                <w:lang w:eastAsia="en-US"/>
              </w:rPr>
            </w:pPr>
            <w:ins w:id="4651" w:author="Birklhuber Bernd"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4652" w:author="Gert Morlion" w:date="2024-08-26T14:13:00Z"/>
                <w:rFonts w:cs="Arial"/>
                <w:b w:val="0"/>
                <w:sz w:val="16"/>
                <w:szCs w:val="16"/>
              </w:rPr>
            </w:pPr>
            <w:bookmarkStart w:id="4653" w:name="_Toc211003380"/>
            <w:ins w:id="4654" w:author="Birklhuber Bernd" w:date="2025-03-07T13:50:00Z">
              <w:r w:rsidRPr="00D45DDB">
                <w:rPr>
                  <w:rFonts w:cs="Arial"/>
                  <w:b w:val="0"/>
                  <w:sz w:val="16"/>
                  <w:szCs w:val="16"/>
                </w:rPr>
                <w:t>0..1</w:t>
              </w:r>
            </w:ins>
            <w:bookmarkEnd w:id="465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4655" w:author="Gert Morlion" w:date="2024-08-26T14:13:00Z"/>
                <w:rFonts w:cs="Arial"/>
                <w:b w:val="0"/>
                <w:sz w:val="16"/>
                <w:szCs w:val="16"/>
              </w:rPr>
            </w:pPr>
            <w:bookmarkStart w:id="4656" w:name="_Toc211003381"/>
            <w:ins w:id="4657" w:author="Birklhuber Bernd" w:date="2025-03-07T13:50:00Z">
              <w:r w:rsidRPr="00D45DDB">
                <w:rPr>
                  <w:rFonts w:cs="Arial"/>
                  <w:b w:val="0"/>
                  <w:sz w:val="16"/>
                  <w:szCs w:val="16"/>
                </w:rPr>
                <w:t>S100_ResourcePurpose</w:t>
              </w:r>
            </w:ins>
            <w:bookmarkEnd w:id="465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4658" w:author="Gert Morlion" w:date="2024-08-26T14:13:00Z"/>
                <w:rFonts w:cs="Arial"/>
                <w:b w:val="0"/>
                <w:sz w:val="16"/>
                <w:szCs w:val="16"/>
              </w:rPr>
            </w:pPr>
            <w:bookmarkStart w:id="4659" w:name="_Toc211003382"/>
            <w:ins w:id="4660" w:author="Birklhuber Bernd" w:date="2025-03-07T13:50:00Z">
              <w:r w:rsidRPr="00D45DDB">
                <w:rPr>
                  <w:rFonts w:cs="Arial"/>
                  <w:b w:val="0"/>
                  <w:sz w:val="16"/>
                  <w:szCs w:val="16"/>
                </w:rPr>
                <w:t>Identifies how the supporting resource is used</w:t>
              </w:r>
            </w:ins>
            <w:bookmarkEnd w:id="4659"/>
          </w:p>
        </w:tc>
      </w:tr>
    </w:tbl>
    <w:p w14:paraId="6BDCF273" w14:textId="77777777" w:rsidR="00B42090" w:rsidRPr="00D22CCD" w:rsidRDefault="00B42090" w:rsidP="00B42090">
      <w:r w:rsidRPr="00D22CCD">
        <w:t xml:space="preserve">NOTE: The optional S-100 field </w:t>
      </w:r>
      <w:r w:rsidRPr="00D22CCD">
        <w:rPr>
          <w:i/>
        </w:rPr>
        <w:t>otherDataTypeDescription</w:t>
      </w:r>
      <w:r w:rsidRPr="00D22CCD">
        <w:t xml:space="preserve"> is not allowed in S-</w:t>
      </w:r>
      <w:r w:rsidR="00514B73">
        <w:t>4</w:t>
      </w:r>
      <w:r w:rsidRPr="00D22CCD">
        <w:t>01.</w:t>
      </w:r>
    </w:p>
    <w:p w14:paraId="164E0431" w14:textId="77777777" w:rsidR="00B42090" w:rsidRPr="00D22CCD" w:rsidRDefault="00B42090" w:rsidP="00B42090"/>
    <w:p w14:paraId="4A037A2E" w14:textId="1106215D" w:rsidR="00453023" w:rsidRPr="00D22CCD" w:rsidRDefault="007260E2" w:rsidP="006F67A4">
      <w:pPr>
        <w:pStyle w:val="berschrift4"/>
        <w:numPr>
          <w:ilvl w:val="0"/>
          <w:numId w:val="0"/>
        </w:numPr>
        <w:ind w:left="864"/>
      </w:pPr>
      <w:del w:id="4661" w:author="Birklhuber Bernd" w:date="2025-03-07T14:03:00Z">
        <w:r w:rsidRPr="006F67A4" w:rsidDel="00D8703E">
          <w:rPr>
            <w:b w:val="0"/>
            <w:bCs w:val="0"/>
          </w:rPr>
          <w:delText>S401</w:delText>
        </w:r>
      </w:del>
      <w:ins w:id="4662" w:author="Birklhuber Bernd" w:date="2025-03-07T14:03:00Z">
        <w:r w:rsidR="00D8703E" w:rsidRPr="006F67A4">
          <w:rPr>
            <w:b w:val="0"/>
            <w:bCs w:val="0"/>
          </w:rPr>
          <w:t>S</w:t>
        </w:r>
      </w:ins>
      <w:ins w:id="4663" w:author="Birklhuber Bernd" w:date="2025-03-07T14:04:00Z">
        <w:r w:rsidR="00D8703E" w:rsidRPr="006F67A4">
          <w:rPr>
            <w:b w:val="0"/>
            <w:bCs w:val="0"/>
          </w:rPr>
          <w:t>1</w:t>
        </w:r>
      </w:ins>
      <w:ins w:id="4664" w:author="Birklhuber Bernd" w:date="2025-03-07T14:03:00Z">
        <w:r w:rsidR="00D8703E" w:rsidRPr="006F67A4">
          <w:rPr>
            <w:b w:val="0"/>
            <w:bCs w:val="0"/>
          </w:rPr>
          <w:t>00</w:t>
        </w:r>
      </w:ins>
      <w:r w:rsidRPr="00D22CCD">
        <w:t>_Support</w:t>
      </w:r>
      <w:ins w:id="4665" w:author="Birklhuber Bernd"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4666" w:author="Birklhuber Bernd"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4667" w:author="Birklhuber Bernd"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4668" w:author="Birklhuber Bernd"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4669" w:author="Birklhuber Bernd"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4670" w:author="Birklhuber Bernd"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4671" w:author="Birklhuber Bernd"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4672"/>
            <w:ins w:id="4673" w:author="Birklhuber Bernd" w:date="2025-03-07T14:04:00Z">
              <w:r>
                <w:rPr>
                  <w:sz w:val="16"/>
                  <w:szCs w:val="16"/>
                  <w:lang w:eastAsia="ar-SA"/>
                </w:rPr>
                <w:t>TXT_UTF-8</w:t>
              </w:r>
            </w:ins>
            <w:commentRangeEnd w:id="4672"/>
            <w:ins w:id="4674" w:author="Birklhuber Bernd" w:date="2025-03-07T14:06:00Z">
              <w:r>
                <w:rPr>
                  <w:rStyle w:val="Kommentarzeichen"/>
                </w:rPr>
                <w:commentReference w:id="4672"/>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4675" w:author="Birklhuber Bernd"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4676" w:author="Birklhuber Bernd"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4677" w:author="Birklhuber Bernd"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4D76DF" w:rsidRPr="00D22CCD" w14:paraId="1C7FDF18" w14:textId="77777777" w:rsidTr="00D8703E">
        <w:trPr>
          <w:trHeight w:val="263"/>
          <w:ins w:id="4678" w:author="Birklhuber Bernd" w:date="2025-10-10T11:26:00Z"/>
        </w:trPr>
        <w:tc>
          <w:tcPr>
            <w:tcW w:w="1080" w:type="dxa"/>
          </w:tcPr>
          <w:p w14:paraId="4B419326" w14:textId="36548BA0" w:rsidR="004D76DF" w:rsidRPr="00774650" w:rsidRDefault="004D76DF" w:rsidP="00D8703E">
            <w:pPr>
              <w:suppressAutoHyphens/>
              <w:snapToGrid w:val="0"/>
              <w:spacing w:after="0" w:line="240" w:lineRule="auto"/>
              <w:rPr>
                <w:ins w:id="4679" w:author="Birklhuber Bernd" w:date="2025-10-10T11:26:00Z"/>
                <w:sz w:val="16"/>
                <w:szCs w:val="16"/>
                <w:lang w:eastAsia="ar-SA"/>
              </w:rPr>
            </w:pPr>
            <w:ins w:id="4680" w:author="Birklhuber Bernd" w:date="2025-10-10T11:26:00Z">
              <w:r>
                <w:rPr>
                  <w:sz w:val="16"/>
                  <w:szCs w:val="16"/>
                  <w:lang w:eastAsia="ar-SA"/>
                </w:rPr>
                <w:t>Value</w:t>
              </w:r>
            </w:ins>
          </w:p>
        </w:tc>
        <w:tc>
          <w:tcPr>
            <w:tcW w:w="3060" w:type="dxa"/>
          </w:tcPr>
          <w:p w14:paraId="2DB6F9B0" w14:textId="7D6DB736" w:rsidR="004D76DF" w:rsidRPr="00774650" w:rsidRDefault="004D76DF" w:rsidP="00D8703E">
            <w:pPr>
              <w:suppressAutoHyphens/>
              <w:snapToGrid w:val="0"/>
              <w:spacing w:after="0" w:line="240" w:lineRule="auto"/>
              <w:rPr>
                <w:ins w:id="4681" w:author="Birklhuber Bernd" w:date="2025-10-10T11:26:00Z"/>
                <w:sz w:val="16"/>
                <w:szCs w:val="16"/>
                <w:lang w:eastAsia="ar-SA"/>
              </w:rPr>
            </w:pPr>
            <w:ins w:id="4682" w:author="Birklhuber Bernd" w:date="2025-10-10T11:26:00Z">
              <w:r>
                <w:rPr>
                  <w:sz w:val="16"/>
                  <w:szCs w:val="16"/>
                  <w:lang w:eastAsia="ar-SA"/>
                </w:rPr>
                <w:t>XML</w:t>
              </w:r>
            </w:ins>
          </w:p>
        </w:tc>
        <w:tc>
          <w:tcPr>
            <w:tcW w:w="3420" w:type="dxa"/>
          </w:tcPr>
          <w:p w14:paraId="5F95A974" w14:textId="4C6D7119" w:rsidR="004D76DF" w:rsidRDefault="004D76DF" w:rsidP="00D8703E">
            <w:pPr>
              <w:suppressAutoHyphens/>
              <w:snapToGrid w:val="0"/>
              <w:spacing w:after="0" w:line="240" w:lineRule="auto"/>
              <w:rPr>
                <w:ins w:id="4683" w:author="Birklhuber Bernd" w:date="2025-10-10T11:26:00Z"/>
                <w:sz w:val="16"/>
                <w:szCs w:val="16"/>
              </w:rPr>
            </w:pPr>
            <w:ins w:id="4684" w:author="Birklhuber Bernd" w:date="2025-10-10T11:26:00Z">
              <w:r>
                <w:rPr>
                  <w:sz w:val="16"/>
                  <w:szCs w:val="16"/>
                </w:rPr>
                <w:t>XM</w:t>
              </w:r>
            </w:ins>
            <w:ins w:id="4685" w:author="Birklhuber Bernd" w:date="2025-10-10T11:27:00Z">
              <w:r>
                <w:rPr>
                  <w:sz w:val="16"/>
                  <w:szCs w:val="16"/>
                </w:rPr>
                <w:t>L</w:t>
              </w:r>
            </w:ins>
          </w:p>
        </w:tc>
        <w:tc>
          <w:tcPr>
            <w:tcW w:w="804" w:type="dxa"/>
          </w:tcPr>
          <w:p w14:paraId="0B92C327" w14:textId="04E7AE07" w:rsidR="004D76DF" w:rsidRPr="00E035EC" w:rsidRDefault="004D76DF" w:rsidP="00D8703E">
            <w:pPr>
              <w:suppressAutoHyphens/>
              <w:snapToGrid w:val="0"/>
              <w:spacing w:after="0" w:line="240" w:lineRule="auto"/>
              <w:jc w:val="center"/>
              <w:rPr>
                <w:ins w:id="4686" w:author="Birklhuber Bernd" w:date="2025-10-10T11:26:00Z"/>
                <w:bCs/>
                <w:sz w:val="16"/>
                <w:szCs w:val="16"/>
                <w:lang w:eastAsia="ar-SA"/>
              </w:rPr>
            </w:pPr>
            <w:ins w:id="4687" w:author="Birklhuber Bernd" w:date="2025-10-10T11:27:00Z">
              <w:r>
                <w:rPr>
                  <w:bCs/>
                  <w:sz w:val="16"/>
                  <w:szCs w:val="16"/>
                  <w:lang w:eastAsia="ar-SA"/>
                </w:rPr>
                <w:t>1</w:t>
              </w:r>
            </w:ins>
          </w:p>
        </w:tc>
        <w:tc>
          <w:tcPr>
            <w:tcW w:w="5670" w:type="dxa"/>
          </w:tcPr>
          <w:p w14:paraId="185553E3" w14:textId="2DC746C8" w:rsidR="004D76DF" w:rsidRPr="00E61F5B" w:rsidRDefault="004D76DF" w:rsidP="00D8703E">
            <w:pPr>
              <w:suppressAutoHyphens/>
              <w:snapToGrid w:val="0"/>
              <w:spacing w:after="0" w:line="240" w:lineRule="auto"/>
              <w:rPr>
                <w:ins w:id="4688" w:author="Birklhuber Bernd" w:date="2025-10-10T11:26:00Z"/>
                <w:sz w:val="16"/>
                <w:szCs w:val="16"/>
                <w:lang w:eastAsia="ar-SA"/>
              </w:rPr>
            </w:pPr>
            <w:ins w:id="4689" w:author="Birklhuber Bernd" w:date="2025-10-10T11:27:00Z">
              <w:r>
                <w:rPr>
                  <w:sz w:val="16"/>
                  <w:szCs w:val="16"/>
                  <w:lang w:eastAsia="ar-SA"/>
                </w:rPr>
                <w:t>e.g. for standardized external XML</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4690" w:author="Birklhuber Bernd"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4691" w:author="Birklhuber Bernd"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4692" w:author="Birklhuber Bernd"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4693" w:author="Birklhuber Bernd"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4694" w:author="Birklhuber Bernd"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4695" w:author="Birklhuber Bernd"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4696" w:author="Birklhuber Bernd"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4697" w:author="Birklhuber Bernd"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4698" w:author="Birklhuber Bernd"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4699" w:author="Birklhuber Bernd" w:date="2025-03-07T14:06:00Z">
              <w:r w:rsidRPr="00D8703E">
                <w:rPr>
                  <w:sz w:val="16"/>
                  <w:szCs w:val="16"/>
                  <w:lang w:eastAsia="ar-SA"/>
                </w:rPr>
                <w:t>ISO 15444</w:t>
              </w:r>
            </w:ins>
          </w:p>
        </w:tc>
      </w:tr>
    </w:tbl>
    <w:p w14:paraId="1BA31EA0" w14:textId="2495AED0" w:rsidR="00453023" w:rsidRDefault="00453023">
      <w:pPr>
        <w:rPr>
          <w:ins w:id="4700" w:author="Birklhuber Bernd"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4701" w:author="Birklhuber Bernd" w:date="2025-03-07T14:08:00Z"/>
        </w:rPr>
      </w:pPr>
      <w:ins w:id="4702" w:author="Birklhuber Bernd"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4703" w:author="Birklhuber Bernd"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4704" w:author="Birklhuber Bernd" w:date="2025-03-07T14:08:00Z"/>
                <w:b/>
                <w:bCs/>
                <w:sz w:val="16"/>
                <w:szCs w:val="16"/>
                <w:lang w:eastAsia="ar-SA"/>
              </w:rPr>
            </w:pPr>
            <w:ins w:id="4705" w:author="Birklhuber Bernd"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4706" w:author="Birklhuber Bernd" w:date="2025-03-07T14:08:00Z"/>
                <w:b/>
                <w:bCs/>
                <w:sz w:val="16"/>
                <w:szCs w:val="16"/>
                <w:lang w:eastAsia="ar-SA"/>
              </w:rPr>
            </w:pPr>
            <w:ins w:id="4707" w:author="Birklhuber Bernd"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4708" w:author="Birklhuber Bernd" w:date="2025-03-07T14:08:00Z"/>
                <w:b/>
                <w:bCs/>
                <w:sz w:val="16"/>
                <w:szCs w:val="16"/>
                <w:lang w:eastAsia="ar-SA"/>
              </w:rPr>
            </w:pPr>
            <w:ins w:id="4709" w:author="Birklhuber Bernd"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4710" w:author="Birklhuber Bernd" w:date="2025-03-07T14:08:00Z"/>
                <w:b/>
                <w:bCs/>
                <w:sz w:val="16"/>
                <w:szCs w:val="16"/>
                <w:lang w:eastAsia="ar-SA"/>
              </w:rPr>
            </w:pPr>
            <w:ins w:id="4711" w:author="Birklhuber Bernd"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4712" w:author="Birklhuber Bernd" w:date="2025-03-07T14:08:00Z"/>
                <w:b/>
                <w:bCs/>
                <w:sz w:val="16"/>
                <w:szCs w:val="16"/>
                <w:lang w:eastAsia="ar-SA"/>
              </w:rPr>
            </w:pPr>
            <w:ins w:id="4713" w:author="Birklhuber Bernd" w:date="2025-03-07T14:08:00Z">
              <w:r w:rsidRPr="00774650">
                <w:rPr>
                  <w:b/>
                  <w:sz w:val="16"/>
                  <w:szCs w:val="16"/>
                  <w:lang w:eastAsia="ar-SA"/>
                </w:rPr>
                <w:t>Remarks</w:t>
              </w:r>
            </w:ins>
          </w:p>
        </w:tc>
      </w:tr>
      <w:tr w:rsidR="00D8703E" w:rsidRPr="00774650" w14:paraId="52BD7126" w14:textId="77777777" w:rsidTr="00F82395">
        <w:trPr>
          <w:ins w:id="4714" w:author="Birklhuber Bernd"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4715" w:author="Birklhuber Bernd" w:date="2025-03-07T14:08:00Z"/>
                <w:b/>
                <w:bCs/>
                <w:sz w:val="16"/>
                <w:szCs w:val="16"/>
                <w:lang w:eastAsia="ar-SA"/>
              </w:rPr>
            </w:pPr>
            <w:ins w:id="4716" w:author="Birklhuber Bernd"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4717" w:author="Birklhuber Bernd" w:date="2025-03-07T14:08:00Z"/>
                <w:b/>
                <w:bCs/>
                <w:sz w:val="16"/>
                <w:szCs w:val="16"/>
                <w:lang w:eastAsia="ar-SA"/>
              </w:rPr>
            </w:pPr>
            <w:ins w:id="4718" w:author="Birklhuber Bernd"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4719" w:author="Birklhuber Bernd" w:date="2025-03-07T14:08:00Z"/>
                <w:b/>
                <w:bCs/>
                <w:sz w:val="16"/>
                <w:szCs w:val="16"/>
                <w:lang w:eastAsia="ar-SA"/>
              </w:rPr>
            </w:pPr>
            <w:ins w:id="4720" w:author="Birklhuber Bernd" w:date="2025-03-07T14:08:00Z">
              <w:r w:rsidRPr="00774650">
                <w:rPr>
                  <w:sz w:val="16"/>
                  <w:szCs w:val="16"/>
                  <w:lang w:eastAsia="ar-SA"/>
                </w:rPr>
                <w:t xml:space="preserve">The reason for inclusion of the support file in </w:t>
              </w:r>
              <w:r w:rsidRPr="00774650">
                <w:rPr>
                  <w:sz w:val="16"/>
                  <w:szCs w:val="16"/>
                  <w:lang w:eastAsia="ar-SA"/>
                </w:rPr>
                <w:lastRenderedPageBreak/>
                <w:t>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4721" w:author="Birklhuber Bernd" w:date="2025-03-07T14:08:00Z"/>
                <w:b/>
                <w:bCs/>
                <w:sz w:val="16"/>
                <w:szCs w:val="16"/>
                <w:lang w:eastAsia="ar-SA"/>
              </w:rPr>
            </w:pPr>
            <w:ins w:id="4722" w:author="Birklhuber Bernd" w:date="2025-03-07T14:08:00Z">
              <w:r w:rsidRPr="00774650">
                <w:rPr>
                  <w:sz w:val="16"/>
                  <w:szCs w:val="16"/>
                  <w:lang w:eastAsia="ar-SA"/>
                </w:rPr>
                <w:lastRenderedPageBreak/>
                <w:t>-</w:t>
              </w:r>
            </w:ins>
          </w:p>
        </w:tc>
        <w:tc>
          <w:tcPr>
            <w:tcW w:w="5726" w:type="dxa"/>
          </w:tcPr>
          <w:p w14:paraId="12FEC44D" w14:textId="77777777" w:rsidR="00D8703E" w:rsidRPr="00774650" w:rsidRDefault="00D8703E" w:rsidP="00F82395">
            <w:pPr>
              <w:suppressAutoHyphens/>
              <w:snapToGrid w:val="0"/>
              <w:spacing w:before="60" w:after="60" w:line="240" w:lineRule="auto"/>
              <w:rPr>
                <w:ins w:id="4723" w:author="Birklhuber Bernd" w:date="2025-03-07T14:08:00Z"/>
                <w:b/>
                <w:bCs/>
                <w:sz w:val="16"/>
                <w:szCs w:val="16"/>
                <w:lang w:eastAsia="ar-SA"/>
              </w:rPr>
            </w:pPr>
            <w:ins w:id="4724" w:author="Birklhuber Bernd" w:date="2025-03-07T14:08:00Z">
              <w:r w:rsidRPr="00774650">
                <w:rPr>
                  <w:sz w:val="16"/>
                  <w:szCs w:val="16"/>
                  <w:lang w:eastAsia="ar-SA"/>
                </w:rPr>
                <w:t>-</w:t>
              </w:r>
            </w:ins>
          </w:p>
        </w:tc>
      </w:tr>
      <w:tr w:rsidR="00D8703E" w:rsidRPr="00774650" w14:paraId="54EC8C02" w14:textId="77777777" w:rsidTr="00F82395">
        <w:trPr>
          <w:ins w:id="4725" w:author="Birklhuber Bernd"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4726" w:author="Birklhuber Bernd" w:date="2025-03-07T14:08:00Z"/>
                <w:b/>
                <w:bCs/>
                <w:sz w:val="16"/>
                <w:szCs w:val="16"/>
                <w:lang w:eastAsia="ar-SA"/>
              </w:rPr>
            </w:pPr>
            <w:ins w:id="4727" w:author="Birklhuber Bernd" w:date="2025-03-07T14:08:00Z">
              <w:r w:rsidRPr="00774650">
                <w:rPr>
                  <w:sz w:val="16"/>
                  <w:szCs w:val="16"/>
                  <w:lang w:eastAsia="ar-SA"/>
                </w:rPr>
                <w:t>Value</w:t>
              </w:r>
            </w:ins>
          </w:p>
        </w:tc>
        <w:tc>
          <w:tcPr>
            <w:tcW w:w="3070" w:type="dxa"/>
          </w:tcPr>
          <w:p w14:paraId="5407DF9A" w14:textId="77777777" w:rsidR="00D8703E" w:rsidRPr="00774650" w:rsidRDefault="00D8703E" w:rsidP="00F82395">
            <w:pPr>
              <w:suppressAutoHyphens/>
              <w:snapToGrid w:val="0"/>
              <w:spacing w:before="60" w:after="60" w:line="240" w:lineRule="auto"/>
              <w:rPr>
                <w:ins w:id="4728" w:author="Birklhuber Bernd" w:date="2025-03-07T14:08:00Z"/>
                <w:b/>
                <w:bCs/>
                <w:sz w:val="16"/>
                <w:szCs w:val="16"/>
                <w:lang w:eastAsia="ar-SA"/>
              </w:rPr>
            </w:pPr>
            <w:ins w:id="4729" w:author="Birklhuber Bernd"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4730" w:author="Birklhuber Bernd" w:date="2025-03-07T14:08:00Z"/>
                <w:b/>
                <w:bCs/>
                <w:sz w:val="16"/>
                <w:szCs w:val="16"/>
                <w:lang w:eastAsia="ar-SA"/>
              </w:rPr>
            </w:pPr>
            <w:ins w:id="4731" w:author="Birklhuber Bernd"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4732" w:author="Birklhuber Bernd" w:date="2025-03-07T14:08:00Z"/>
                <w:bCs/>
                <w:sz w:val="16"/>
                <w:szCs w:val="16"/>
                <w:lang w:eastAsia="ar-SA"/>
              </w:rPr>
            </w:pPr>
            <w:ins w:id="4733" w:author="Birklhuber Bernd"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4734" w:author="Birklhuber Bernd" w:date="2025-03-07T14:08:00Z"/>
                <w:b/>
                <w:bCs/>
                <w:sz w:val="16"/>
                <w:szCs w:val="16"/>
                <w:lang w:eastAsia="ar-SA"/>
              </w:rPr>
            </w:pPr>
            <w:ins w:id="4735" w:author="Birklhuber Bernd" w:date="2025-03-07T14:08:00Z">
              <w:r w:rsidRPr="00774650">
                <w:rPr>
                  <w:sz w:val="16"/>
                  <w:szCs w:val="16"/>
                  <w:lang w:eastAsia="ar-SA"/>
                </w:rPr>
                <w:t>Signifies a new file</w:t>
              </w:r>
            </w:ins>
          </w:p>
        </w:tc>
      </w:tr>
      <w:tr w:rsidR="00D8703E" w:rsidRPr="00774650" w14:paraId="15A4EB58" w14:textId="77777777" w:rsidTr="00F82395">
        <w:trPr>
          <w:ins w:id="4736" w:author="Birklhuber Bernd"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4737" w:author="Birklhuber Bernd" w:date="2025-03-07T14:08:00Z"/>
                <w:b/>
                <w:bCs/>
                <w:sz w:val="16"/>
                <w:szCs w:val="16"/>
                <w:lang w:eastAsia="ar-SA"/>
              </w:rPr>
            </w:pPr>
            <w:ins w:id="4738" w:author="Birklhuber Bernd"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4739" w:author="Birklhuber Bernd" w:date="2025-03-07T14:08:00Z"/>
                <w:b/>
                <w:bCs/>
                <w:sz w:val="16"/>
                <w:szCs w:val="16"/>
                <w:lang w:eastAsia="ar-SA"/>
              </w:rPr>
            </w:pPr>
            <w:ins w:id="4740" w:author="Birklhuber Bernd"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4741" w:author="Birklhuber Bernd" w:date="2025-03-07T14:08:00Z"/>
                <w:b/>
                <w:bCs/>
                <w:sz w:val="16"/>
                <w:szCs w:val="16"/>
                <w:lang w:eastAsia="ar-SA"/>
              </w:rPr>
            </w:pPr>
            <w:ins w:id="4742" w:author="Birklhuber Bernd"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4743" w:author="Birklhuber Bernd" w:date="2025-03-07T14:08:00Z"/>
                <w:bCs/>
                <w:sz w:val="16"/>
                <w:szCs w:val="16"/>
                <w:lang w:eastAsia="ar-SA"/>
              </w:rPr>
            </w:pPr>
            <w:ins w:id="4744" w:author="Birklhuber Bernd"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4745" w:author="Birklhuber Bernd" w:date="2025-03-07T14:08:00Z"/>
                <w:b/>
                <w:bCs/>
                <w:sz w:val="16"/>
                <w:szCs w:val="16"/>
                <w:lang w:eastAsia="ar-SA"/>
              </w:rPr>
            </w:pPr>
            <w:ins w:id="4746" w:author="Birklhuber Bernd" w:date="2025-03-07T14:08:00Z">
              <w:r w:rsidRPr="00774650">
                <w:rPr>
                  <w:sz w:val="16"/>
                  <w:szCs w:val="16"/>
                  <w:lang w:eastAsia="ar-SA"/>
                </w:rPr>
                <w:t>Signifies a replacement for a file of the same name</w:t>
              </w:r>
            </w:ins>
          </w:p>
        </w:tc>
      </w:tr>
      <w:tr w:rsidR="00D8703E" w:rsidRPr="00774650" w14:paraId="72E3C10C" w14:textId="77777777" w:rsidTr="00F82395">
        <w:trPr>
          <w:ins w:id="4747" w:author="Birklhuber Bernd"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4748" w:author="Birklhuber Bernd" w:date="2025-03-07T14:08:00Z"/>
                <w:b/>
                <w:bCs/>
                <w:sz w:val="16"/>
                <w:szCs w:val="16"/>
                <w:lang w:eastAsia="ar-SA"/>
              </w:rPr>
            </w:pPr>
            <w:ins w:id="4749" w:author="Birklhuber Bernd"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4750" w:author="Birklhuber Bernd" w:date="2025-03-07T14:08:00Z"/>
                <w:b/>
                <w:bCs/>
                <w:sz w:val="16"/>
                <w:szCs w:val="16"/>
                <w:lang w:eastAsia="ar-SA"/>
              </w:rPr>
            </w:pPr>
            <w:ins w:id="4751" w:author="Birklhuber Bernd"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4752" w:author="Birklhuber Bernd" w:date="2025-03-07T14:08:00Z"/>
                <w:b/>
                <w:bCs/>
                <w:sz w:val="16"/>
                <w:szCs w:val="16"/>
                <w:lang w:eastAsia="ar-SA"/>
              </w:rPr>
            </w:pPr>
            <w:ins w:id="4753" w:author="Birklhuber Bernd"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4754" w:author="Birklhuber Bernd" w:date="2025-03-07T14:08:00Z"/>
                <w:bCs/>
                <w:sz w:val="16"/>
                <w:szCs w:val="16"/>
                <w:lang w:eastAsia="ar-SA"/>
              </w:rPr>
            </w:pPr>
            <w:ins w:id="4755" w:author="Birklhuber Bernd"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4756" w:author="Birklhuber Bernd" w:date="2025-03-07T14:08:00Z"/>
                <w:b/>
                <w:bCs/>
                <w:sz w:val="16"/>
                <w:szCs w:val="16"/>
                <w:lang w:eastAsia="ar-SA"/>
              </w:rPr>
            </w:pPr>
            <w:ins w:id="4757" w:author="Birklhuber Bernd"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4758" w:author="Birklhuber Bernd"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4759" w:author="Birklhuber Bernd" w:date="2025-03-07T14:08:00Z"/>
        </w:rPr>
      </w:pPr>
      <w:ins w:id="4760" w:author="Birklhuber Bernd"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4761" w:author="Birklhuber Bernd"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4762" w:author="Birklhuber Bernd" w:date="2025-03-07T14:08:00Z"/>
                <w:b/>
                <w:bCs/>
                <w:sz w:val="16"/>
                <w:szCs w:val="16"/>
              </w:rPr>
            </w:pPr>
            <w:ins w:id="4763" w:author="Birklhuber Bernd"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4764" w:author="Birklhuber Bernd" w:date="2025-03-07T14:08:00Z"/>
                <w:b/>
                <w:bCs/>
                <w:sz w:val="16"/>
                <w:szCs w:val="16"/>
              </w:rPr>
            </w:pPr>
            <w:ins w:id="4765" w:author="Birklhuber Bernd"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4766" w:author="Birklhuber Bernd" w:date="2025-03-07T14:08:00Z"/>
                <w:b/>
                <w:bCs/>
                <w:sz w:val="16"/>
                <w:szCs w:val="16"/>
              </w:rPr>
            </w:pPr>
            <w:ins w:id="4767" w:author="Birklhuber Bernd"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4768" w:author="Birklhuber Bernd" w:date="2025-03-07T14:08:00Z"/>
                <w:b/>
                <w:bCs/>
                <w:sz w:val="16"/>
                <w:szCs w:val="16"/>
              </w:rPr>
            </w:pPr>
            <w:ins w:id="4769" w:author="Birklhuber Bernd"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4770" w:author="Birklhuber Bernd" w:date="2025-03-07T14:08:00Z"/>
                <w:b/>
                <w:bCs/>
                <w:sz w:val="16"/>
                <w:szCs w:val="16"/>
              </w:rPr>
            </w:pPr>
            <w:ins w:id="4771" w:author="Birklhuber Bernd"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4772" w:author="Birklhuber Bernd" w:date="2025-03-07T14:08:00Z"/>
                <w:b/>
                <w:bCs/>
                <w:sz w:val="16"/>
                <w:szCs w:val="16"/>
              </w:rPr>
            </w:pPr>
            <w:ins w:id="4773" w:author="Birklhuber Bernd" w:date="2025-03-07T14:08:00Z">
              <w:r w:rsidRPr="001E42E8">
                <w:rPr>
                  <w:b/>
                  <w:sz w:val="16"/>
                  <w:szCs w:val="16"/>
                </w:rPr>
                <w:t>Remarks</w:t>
              </w:r>
            </w:ins>
          </w:p>
        </w:tc>
      </w:tr>
      <w:tr w:rsidR="00D8703E" w:rsidRPr="001E42E8" w14:paraId="2CE6EC72" w14:textId="77777777" w:rsidTr="00F82395">
        <w:trPr>
          <w:trHeight w:val="490"/>
          <w:ins w:id="4774" w:author="Birklhuber Bernd" w:date="2025-03-07T14:08:00Z"/>
        </w:trPr>
        <w:tc>
          <w:tcPr>
            <w:tcW w:w="1106" w:type="dxa"/>
          </w:tcPr>
          <w:p w14:paraId="5273E453" w14:textId="77777777" w:rsidR="00D8703E" w:rsidRPr="001E42E8" w:rsidRDefault="00D8703E" w:rsidP="00F82395">
            <w:pPr>
              <w:snapToGrid w:val="0"/>
              <w:spacing w:before="60" w:after="60" w:line="240" w:lineRule="auto"/>
              <w:rPr>
                <w:ins w:id="4775" w:author="Birklhuber Bernd" w:date="2025-03-07T14:08:00Z"/>
                <w:b/>
                <w:bCs/>
                <w:sz w:val="16"/>
                <w:szCs w:val="16"/>
              </w:rPr>
            </w:pPr>
            <w:ins w:id="4776" w:author="Birklhuber Bernd"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4777" w:author="Birklhuber Bernd" w:date="2025-03-07T14:08:00Z"/>
                <w:b/>
                <w:bCs/>
                <w:sz w:val="16"/>
                <w:szCs w:val="16"/>
              </w:rPr>
            </w:pPr>
            <w:ins w:id="4778" w:author="Birklhuber Bernd"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4779" w:author="Birklhuber Bernd" w:date="2025-03-07T14:08:00Z"/>
                <w:b/>
                <w:bCs/>
                <w:sz w:val="16"/>
                <w:szCs w:val="16"/>
              </w:rPr>
            </w:pPr>
            <w:ins w:id="4780" w:author="Birklhuber Bernd"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4781" w:author="Birklhuber Bernd" w:date="2025-03-07T14:08:00Z"/>
                <w:b/>
                <w:bCs/>
                <w:sz w:val="16"/>
                <w:szCs w:val="16"/>
              </w:rPr>
            </w:pPr>
            <w:ins w:id="4782" w:author="Birklhuber Bernd"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4783" w:author="Birklhuber Bernd" w:date="2025-03-07T14:08:00Z"/>
                <w:b/>
                <w:bCs/>
                <w:sz w:val="16"/>
                <w:szCs w:val="16"/>
              </w:rPr>
            </w:pPr>
            <w:ins w:id="4784" w:author="Birklhuber Bernd"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4785" w:author="Birklhuber Bernd" w:date="2025-03-07T14:08:00Z"/>
                <w:b/>
                <w:bCs/>
                <w:sz w:val="16"/>
                <w:szCs w:val="16"/>
              </w:rPr>
            </w:pPr>
            <w:ins w:id="4786" w:author="Birklhuber Bernd" w:date="2025-03-07T14:08:00Z">
              <w:r w:rsidRPr="001E42E8">
                <w:rPr>
                  <w:sz w:val="16"/>
                  <w:szCs w:val="16"/>
                </w:rPr>
                <w:t>-</w:t>
              </w:r>
            </w:ins>
          </w:p>
        </w:tc>
      </w:tr>
      <w:tr w:rsidR="00D8703E" w:rsidRPr="001E42E8" w14:paraId="7241DF3D" w14:textId="77777777" w:rsidTr="00F82395">
        <w:trPr>
          <w:trHeight w:val="321"/>
          <w:ins w:id="4787" w:author="Birklhuber Bernd" w:date="2025-03-07T14:08:00Z"/>
        </w:trPr>
        <w:tc>
          <w:tcPr>
            <w:tcW w:w="1106" w:type="dxa"/>
          </w:tcPr>
          <w:p w14:paraId="320992D4" w14:textId="77777777" w:rsidR="00D8703E" w:rsidRPr="001E42E8" w:rsidRDefault="00D8703E" w:rsidP="00F82395">
            <w:pPr>
              <w:snapToGrid w:val="0"/>
              <w:spacing w:before="60" w:after="60" w:line="240" w:lineRule="auto"/>
              <w:rPr>
                <w:ins w:id="4788" w:author="Birklhuber Bernd" w:date="2025-03-07T14:08:00Z"/>
                <w:b/>
                <w:bCs/>
                <w:sz w:val="16"/>
                <w:szCs w:val="16"/>
              </w:rPr>
            </w:pPr>
            <w:ins w:id="4789" w:author="Birklhuber Bernd"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4790" w:author="Birklhuber Bernd" w:date="2025-03-07T14:08:00Z"/>
                <w:b/>
                <w:bCs/>
                <w:sz w:val="16"/>
                <w:szCs w:val="16"/>
              </w:rPr>
            </w:pPr>
            <w:ins w:id="4791" w:author="Birklhuber Bernd"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4792" w:author="Birklhuber Bernd" w:date="2025-03-07T14:08:00Z"/>
                <w:b/>
                <w:bCs/>
                <w:sz w:val="16"/>
                <w:szCs w:val="16"/>
              </w:rPr>
            </w:pPr>
            <w:ins w:id="4793" w:author="Birklhuber Bernd"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4794" w:author="Birklhuber Bernd" w:date="2025-03-07T14:08:00Z"/>
                <w:b/>
                <w:bCs/>
                <w:sz w:val="16"/>
                <w:szCs w:val="16"/>
              </w:rPr>
            </w:pPr>
            <w:ins w:id="4795" w:author="Birklhuber Bernd"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4796" w:author="Birklhuber Bernd" w:date="2025-03-07T14:08:00Z"/>
                <w:b/>
                <w:bCs/>
                <w:sz w:val="16"/>
                <w:szCs w:val="16"/>
              </w:rPr>
            </w:pPr>
            <w:ins w:id="4797" w:author="Birklhuber Bernd" w:date="2025-03-07T14:08:00Z">
              <w:r w:rsidRPr="001E42E8">
                <w:rPr>
                  <w:sz w:val="16"/>
                  <w:szCs w:val="16"/>
                </w:rPr>
                <w:t>CharacterString</w:t>
              </w:r>
            </w:ins>
          </w:p>
        </w:tc>
        <w:tc>
          <w:tcPr>
            <w:tcW w:w="3060" w:type="dxa"/>
          </w:tcPr>
          <w:p w14:paraId="7F0808AD" w14:textId="77777777" w:rsidR="00D8703E" w:rsidRPr="001E42E8" w:rsidRDefault="00D8703E" w:rsidP="00F82395">
            <w:pPr>
              <w:snapToGrid w:val="0"/>
              <w:spacing w:before="60" w:after="60" w:line="240" w:lineRule="auto"/>
              <w:rPr>
                <w:ins w:id="4798" w:author="Birklhuber Bernd" w:date="2025-03-07T14:08:00Z"/>
                <w:b/>
                <w:bCs/>
                <w:sz w:val="16"/>
                <w:szCs w:val="16"/>
              </w:rPr>
            </w:pPr>
          </w:p>
        </w:tc>
      </w:tr>
      <w:tr w:rsidR="00D8703E" w:rsidRPr="001E42E8" w14:paraId="4FFD2B7B" w14:textId="77777777" w:rsidTr="00F82395">
        <w:trPr>
          <w:trHeight w:val="337"/>
          <w:ins w:id="4799" w:author="Birklhuber Bernd" w:date="2025-03-07T14:08:00Z"/>
        </w:trPr>
        <w:tc>
          <w:tcPr>
            <w:tcW w:w="1106" w:type="dxa"/>
          </w:tcPr>
          <w:p w14:paraId="641E13E1" w14:textId="77777777" w:rsidR="00D8703E" w:rsidRPr="001E42E8" w:rsidRDefault="00D8703E" w:rsidP="00F82395">
            <w:pPr>
              <w:snapToGrid w:val="0"/>
              <w:spacing w:before="60" w:after="60" w:line="240" w:lineRule="auto"/>
              <w:rPr>
                <w:ins w:id="4800" w:author="Birklhuber Bernd" w:date="2025-03-07T14:08:00Z"/>
                <w:b/>
                <w:bCs/>
                <w:sz w:val="16"/>
                <w:szCs w:val="16"/>
              </w:rPr>
            </w:pPr>
            <w:ins w:id="4801" w:author="Birklhuber Bernd"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4802" w:author="Birklhuber Bernd" w:date="2025-03-07T14:08:00Z"/>
                <w:b/>
                <w:bCs/>
                <w:sz w:val="16"/>
                <w:szCs w:val="16"/>
              </w:rPr>
            </w:pPr>
            <w:ins w:id="4803" w:author="Birklhuber Bernd"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4804" w:author="Birklhuber Bernd" w:date="2025-03-07T14:08:00Z"/>
                <w:b/>
                <w:bCs/>
                <w:sz w:val="16"/>
                <w:szCs w:val="16"/>
              </w:rPr>
            </w:pPr>
            <w:ins w:id="4805" w:author="Birklhuber Bernd"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4806" w:author="Birklhuber Bernd" w:date="2025-03-07T14:08:00Z"/>
                <w:b/>
                <w:bCs/>
                <w:sz w:val="16"/>
                <w:szCs w:val="16"/>
              </w:rPr>
            </w:pPr>
            <w:ins w:id="4807" w:author="Birklhuber Bernd"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4808" w:author="Birklhuber Bernd" w:date="2025-03-07T14:08:00Z"/>
                <w:b/>
                <w:bCs/>
                <w:sz w:val="16"/>
                <w:szCs w:val="16"/>
              </w:rPr>
            </w:pPr>
            <w:ins w:id="4809" w:author="Birklhuber Bernd" w:date="2025-03-07T14:08:00Z">
              <w:r w:rsidRPr="001E42E8">
                <w:rPr>
                  <w:sz w:val="16"/>
                  <w:szCs w:val="16"/>
                </w:rPr>
                <w:t>CharacterString</w:t>
              </w:r>
            </w:ins>
          </w:p>
        </w:tc>
        <w:tc>
          <w:tcPr>
            <w:tcW w:w="3060" w:type="dxa"/>
          </w:tcPr>
          <w:p w14:paraId="6BB66993" w14:textId="77777777" w:rsidR="00D8703E" w:rsidRPr="001E42E8" w:rsidRDefault="00D8703E" w:rsidP="00F82395">
            <w:pPr>
              <w:snapToGrid w:val="0"/>
              <w:spacing w:before="60" w:after="60" w:line="240" w:lineRule="auto"/>
              <w:rPr>
                <w:ins w:id="4810" w:author="Birklhuber Bernd" w:date="2025-03-07T14:08:00Z"/>
                <w:b/>
                <w:bCs/>
                <w:sz w:val="16"/>
                <w:szCs w:val="16"/>
              </w:rPr>
            </w:pPr>
          </w:p>
        </w:tc>
      </w:tr>
      <w:tr w:rsidR="00D8703E" w:rsidRPr="001E42E8" w14:paraId="450D8946" w14:textId="77777777" w:rsidTr="00F82395">
        <w:trPr>
          <w:trHeight w:val="321"/>
          <w:ins w:id="4811" w:author="Birklhuber Bernd" w:date="2025-03-07T14:08:00Z"/>
        </w:trPr>
        <w:tc>
          <w:tcPr>
            <w:tcW w:w="1106" w:type="dxa"/>
          </w:tcPr>
          <w:p w14:paraId="3E79E9EC" w14:textId="77777777" w:rsidR="00D8703E" w:rsidRPr="001E42E8" w:rsidRDefault="00D8703E" w:rsidP="00F82395">
            <w:pPr>
              <w:snapToGrid w:val="0"/>
              <w:spacing w:before="60" w:after="60" w:line="240" w:lineRule="auto"/>
              <w:rPr>
                <w:ins w:id="4812" w:author="Birklhuber Bernd" w:date="2025-03-07T14:08:00Z"/>
                <w:b/>
                <w:bCs/>
                <w:sz w:val="16"/>
                <w:szCs w:val="16"/>
              </w:rPr>
            </w:pPr>
            <w:ins w:id="4813" w:author="Birklhuber Bernd"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4814" w:author="Birklhuber Bernd" w:date="2025-03-07T14:08:00Z"/>
                <w:b/>
                <w:bCs/>
                <w:sz w:val="16"/>
                <w:szCs w:val="16"/>
              </w:rPr>
            </w:pPr>
            <w:ins w:id="4815" w:author="Birklhuber Bernd"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4816" w:author="Birklhuber Bernd" w:date="2025-03-07T14:08:00Z"/>
                <w:b/>
                <w:bCs/>
                <w:sz w:val="16"/>
                <w:szCs w:val="16"/>
              </w:rPr>
            </w:pPr>
            <w:ins w:id="4817" w:author="Birklhuber Bernd"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4818" w:author="Birklhuber Bernd" w:date="2025-03-07T14:08:00Z"/>
                <w:b/>
                <w:bCs/>
                <w:sz w:val="16"/>
                <w:szCs w:val="16"/>
              </w:rPr>
            </w:pPr>
            <w:ins w:id="4819" w:author="Birklhuber Bernd"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4820" w:author="Birklhuber Bernd" w:date="2025-03-07T14:08:00Z"/>
                <w:b/>
                <w:bCs/>
                <w:sz w:val="16"/>
                <w:szCs w:val="16"/>
              </w:rPr>
            </w:pPr>
            <w:ins w:id="4821" w:author="Birklhuber Bernd"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4822" w:author="Birklhuber Bernd" w:date="2025-03-07T14:08:00Z"/>
                <w:b/>
                <w:bCs/>
                <w:sz w:val="16"/>
                <w:szCs w:val="16"/>
              </w:rPr>
            </w:pPr>
          </w:p>
        </w:tc>
      </w:tr>
    </w:tbl>
    <w:p w14:paraId="1D601E2F" w14:textId="22B0C4B8" w:rsidR="00D8703E" w:rsidRDefault="00D8703E">
      <w:pPr>
        <w:rPr>
          <w:ins w:id="4823" w:author="Birklhuber Bernd"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4824" w:author="Birklhuber Bernd" w:date="2025-03-07T14:09:00Z"/>
        </w:rPr>
      </w:pPr>
      <w:ins w:id="4825" w:author="Birklhuber Bernd"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4826" w:author="Birklhuber Bernd"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4827" w:author="Birklhuber Bernd" w:date="2025-03-07T14:09:00Z"/>
                <w:rFonts w:cs="Arial"/>
                <w:b/>
                <w:sz w:val="16"/>
                <w:szCs w:val="16"/>
              </w:rPr>
            </w:pPr>
            <w:ins w:id="4828" w:author="Birklhuber Bernd"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4829" w:author="Birklhuber Bernd" w:date="2025-03-07T14:09:00Z"/>
                <w:rFonts w:cs="Arial"/>
                <w:b/>
                <w:sz w:val="16"/>
                <w:szCs w:val="16"/>
              </w:rPr>
            </w:pPr>
            <w:ins w:id="4830" w:author="Birklhuber Bernd"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4831" w:author="Birklhuber Bernd" w:date="2025-03-07T14:09:00Z"/>
                <w:rFonts w:cs="Arial"/>
                <w:b/>
                <w:sz w:val="16"/>
                <w:szCs w:val="16"/>
              </w:rPr>
            </w:pPr>
            <w:ins w:id="4832" w:author="Birklhuber Bernd"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4833" w:author="Birklhuber Bernd" w:date="2025-03-07T14:09:00Z"/>
                <w:rFonts w:cs="Arial"/>
                <w:b/>
                <w:sz w:val="16"/>
                <w:szCs w:val="16"/>
              </w:rPr>
            </w:pPr>
            <w:ins w:id="4834" w:author="Birklhuber Bernd"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4835" w:author="Birklhuber Bernd" w:date="2025-03-07T14:09:00Z"/>
                <w:rFonts w:cs="Arial"/>
                <w:b/>
                <w:sz w:val="16"/>
                <w:szCs w:val="16"/>
              </w:rPr>
            </w:pPr>
            <w:ins w:id="4836" w:author="Birklhuber Bernd" w:date="2025-03-07T14:09:00Z">
              <w:r w:rsidRPr="007B4FED">
                <w:rPr>
                  <w:rFonts w:cs="Arial"/>
                  <w:b/>
                  <w:sz w:val="16"/>
                  <w:szCs w:val="16"/>
                </w:rPr>
                <w:t>Remarks</w:t>
              </w:r>
            </w:ins>
          </w:p>
        </w:tc>
      </w:tr>
      <w:tr w:rsidR="00D8703E" w:rsidRPr="007B4FED" w14:paraId="37D4C3F0" w14:textId="77777777" w:rsidTr="00F82395">
        <w:trPr>
          <w:cantSplit/>
          <w:trHeight w:val="276"/>
          <w:ins w:id="4837" w:author="Birklhuber Bernd"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4838" w:author="Birklhuber Bernd" w:date="2025-03-07T14:09:00Z"/>
                <w:rFonts w:cs="Arial"/>
                <w:sz w:val="16"/>
                <w:szCs w:val="16"/>
              </w:rPr>
            </w:pPr>
            <w:ins w:id="4839" w:author="Birklhuber Bernd"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4840" w:author="Birklhuber Bernd" w:date="2025-03-07T14:09:00Z"/>
                <w:rFonts w:cs="Arial"/>
                <w:sz w:val="16"/>
                <w:szCs w:val="16"/>
              </w:rPr>
            </w:pPr>
            <w:ins w:id="4841" w:author="Birklhuber Bernd"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4842" w:author="Birklhuber Bernd" w:date="2025-03-07T14:09:00Z"/>
                <w:rFonts w:cs="Arial"/>
                <w:sz w:val="16"/>
                <w:szCs w:val="16"/>
              </w:rPr>
            </w:pPr>
            <w:ins w:id="4843" w:author="Birklhuber Bernd"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4844" w:author="Birklhuber Bernd" w:date="2025-03-07T14:09:00Z"/>
                <w:rFonts w:cs="Arial"/>
                <w:sz w:val="16"/>
                <w:szCs w:val="16"/>
              </w:rPr>
            </w:pPr>
            <w:ins w:id="4845" w:author="Birklhuber Bernd"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4846" w:author="Birklhuber Bernd" w:date="2025-03-07T14:09:00Z"/>
                <w:rFonts w:cs="Arial"/>
                <w:sz w:val="16"/>
                <w:szCs w:val="16"/>
              </w:rPr>
            </w:pPr>
            <w:ins w:id="4847" w:author="Birklhuber Bernd" w:date="2025-03-07T14:09:00Z">
              <w:r w:rsidRPr="007B4FED">
                <w:rPr>
                  <w:rFonts w:cs="Arial"/>
                  <w:sz w:val="16"/>
                  <w:szCs w:val="16"/>
                </w:rPr>
                <w:t>-</w:t>
              </w:r>
            </w:ins>
          </w:p>
        </w:tc>
      </w:tr>
      <w:tr w:rsidR="00D8703E" w:rsidRPr="007B4FED" w14:paraId="229A2982" w14:textId="77777777" w:rsidTr="00F82395">
        <w:trPr>
          <w:cantSplit/>
          <w:trHeight w:val="304"/>
          <w:ins w:id="4848" w:author="Birklhuber Bernd" w:date="2025-03-07T14:09:00Z"/>
        </w:trPr>
        <w:tc>
          <w:tcPr>
            <w:tcW w:w="1169" w:type="dxa"/>
          </w:tcPr>
          <w:p w14:paraId="786D9DC2" w14:textId="77777777" w:rsidR="00D8703E" w:rsidRPr="007B4FED" w:rsidRDefault="00D8703E" w:rsidP="00F82395">
            <w:pPr>
              <w:snapToGrid w:val="0"/>
              <w:spacing w:before="60" w:after="60" w:line="240" w:lineRule="auto"/>
              <w:jc w:val="left"/>
              <w:rPr>
                <w:ins w:id="4849" w:author="Birklhuber Bernd" w:date="2025-03-07T14:09:00Z"/>
                <w:rFonts w:cs="Arial"/>
                <w:sz w:val="16"/>
                <w:szCs w:val="16"/>
              </w:rPr>
            </w:pPr>
            <w:ins w:id="4850" w:author="Birklhuber Bernd"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4851" w:author="Birklhuber Bernd" w:date="2025-03-07T14:09:00Z"/>
                <w:rFonts w:cs="Arial"/>
                <w:sz w:val="16"/>
                <w:szCs w:val="16"/>
              </w:rPr>
            </w:pPr>
            <w:ins w:id="4852" w:author="Birklhuber Bernd" w:date="2025-03-07T14:09:00Z">
              <w:r w:rsidRPr="007B4FED">
                <w:rPr>
                  <w:rFonts w:cs="Arial"/>
                  <w:sz w:val="16"/>
                  <w:szCs w:val="16"/>
                </w:rPr>
                <w:t>supportFile</w:t>
              </w:r>
            </w:ins>
          </w:p>
        </w:tc>
        <w:tc>
          <w:tcPr>
            <w:tcW w:w="3828" w:type="dxa"/>
          </w:tcPr>
          <w:p w14:paraId="5584FA6C" w14:textId="77777777" w:rsidR="00D8703E" w:rsidRPr="007B4FED" w:rsidRDefault="00D8703E" w:rsidP="00F82395">
            <w:pPr>
              <w:snapToGrid w:val="0"/>
              <w:spacing w:before="60" w:after="60" w:line="240" w:lineRule="auto"/>
              <w:jc w:val="left"/>
              <w:rPr>
                <w:ins w:id="4853" w:author="Birklhuber Bernd" w:date="2025-03-07T14:09:00Z"/>
                <w:rFonts w:cs="Arial"/>
                <w:sz w:val="16"/>
                <w:szCs w:val="16"/>
              </w:rPr>
            </w:pPr>
            <w:ins w:id="4854" w:author="Birklhuber Bernd"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4855" w:author="Birklhuber Bernd" w:date="2025-03-07T14:09:00Z"/>
                <w:rFonts w:cs="Arial"/>
                <w:sz w:val="16"/>
                <w:szCs w:val="16"/>
              </w:rPr>
            </w:pPr>
            <w:ins w:id="4856" w:author="Birklhuber Bernd" w:date="2025-03-07T14:09:00Z">
              <w:r>
                <w:rPr>
                  <w:rFonts w:cs="Arial"/>
                  <w:sz w:val="16"/>
                  <w:szCs w:val="16"/>
                </w:rPr>
                <w:t>1</w:t>
              </w:r>
            </w:ins>
          </w:p>
        </w:tc>
        <w:tc>
          <w:tcPr>
            <w:tcW w:w="5503" w:type="dxa"/>
          </w:tcPr>
          <w:p w14:paraId="1F0875C1" w14:textId="5B324E24" w:rsidR="00D8703E" w:rsidRPr="007B4FED" w:rsidRDefault="00D8703E" w:rsidP="00F82395">
            <w:pPr>
              <w:snapToGrid w:val="0"/>
              <w:spacing w:before="60" w:after="60" w:line="240" w:lineRule="auto"/>
              <w:jc w:val="left"/>
              <w:rPr>
                <w:ins w:id="4857" w:author="Birklhuber Bernd" w:date="2025-03-07T14:09:00Z"/>
                <w:rFonts w:cs="Arial"/>
                <w:sz w:val="16"/>
                <w:szCs w:val="16"/>
              </w:rPr>
            </w:pPr>
            <w:ins w:id="4858" w:author="Birklhuber Bernd" w:date="2025-03-07T14:09:00Z">
              <w:r>
                <w:rPr>
                  <w:rFonts w:cs="Arial"/>
                  <w:sz w:val="16"/>
                  <w:szCs w:val="16"/>
                </w:rPr>
                <w:t xml:space="preserve">An </w:t>
              </w:r>
            </w:ins>
            <w:ins w:id="4859" w:author="Birklhuber Bernd" w:date="2025-11-19T09:44:00Z">
              <w:r w:rsidR="006F67A4">
                <w:rPr>
                  <w:rFonts w:cs="Arial"/>
                  <w:sz w:val="16"/>
                  <w:szCs w:val="16"/>
                </w:rPr>
                <w:t>I</w:t>
              </w:r>
            </w:ins>
            <w:ins w:id="4860" w:author="Birklhuber Bernd" w:date="2025-03-07T14:09:00Z">
              <w:r>
                <w:rPr>
                  <w:rFonts w:cs="Arial"/>
                  <w:sz w:val="16"/>
                  <w:szCs w:val="16"/>
                </w:rPr>
                <w:t>ENC support file</w:t>
              </w:r>
            </w:ins>
          </w:p>
        </w:tc>
      </w:tr>
      <w:tr w:rsidR="00D8703E" w:rsidRPr="007B4FED" w14:paraId="40733973" w14:textId="77777777" w:rsidTr="00F82395">
        <w:trPr>
          <w:cantSplit/>
          <w:trHeight w:val="304"/>
          <w:ins w:id="4861" w:author="Birklhuber Bernd" w:date="2025-03-07T14:09:00Z"/>
        </w:trPr>
        <w:tc>
          <w:tcPr>
            <w:tcW w:w="1169" w:type="dxa"/>
          </w:tcPr>
          <w:p w14:paraId="0F372324" w14:textId="77777777" w:rsidR="00D8703E" w:rsidRPr="007B4FED" w:rsidRDefault="00D8703E" w:rsidP="00F82395">
            <w:pPr>
              <w:snapToGrid w:val="0"/>
              <w:spacing w:before="60" w:after="60" w:line="240" w:lineRule="auto"/>
              <w:jc w:val="left"/>
              <w:rPr>
                <w:ins w:id="4862" w:author="Birklhuber Bernd" w:date="2025-03-07T14:09:00Z"/>
                <w:rFonts w:cs="Arial"/>
                <w:sz w:val="16"/>
                <w:szCs w:val="16"/>
              </w:rPr>
            </w:pPr>
            <w:ins w:id="4863" w:author="Birklhuber Bernd"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4864" w:author="Birklhuber Bernd" w:date="2025-03-07T14:09:00Z"/>
                <w:rFonts w:cs="Arial"/>
                <w:sz w:val="16"/>
                <w:szCs w:val="16"/>
              </w:rPr>
            </w:pPr>
            <w:ins w:id="4865" w:author="Birklhuber Bernd"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4866" w:author="Birklhuber Bernd" w:date="2025-03-07T14:09:00Z"/>
                <w:rFonts w:cs="Arial"/>
                <w:sz w:val="16"/>
                <w:szCs w:val="16"/>
                <w:lang w:val="it-IT"/>
              </w:rPr>
            </w:pPr>
            <w:ins w:id="4867" w:author="Birklhuber Bernd"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4868" w:author="Birklhuber Bernd" w:date="2025-03-07T14:09:00Z"/>
                <w:rFonts w:cs="Arial"/>
                <w:sz w:val="16"/>
                <w:szCs w:val="16"/>
              </w:rPr>
            </w:pPr>
            <w:ins w:id="4869" w:author="Birklhuber Bernd"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4870" w:author="Birklhuber Bernd" w:date="2025-03-07T14:09:00Z"/>
                <w:rFonts w:cs="Arial"/>
                <w:sz w:val="16"/>
                <w:szCs w:val="16"/>
              </w:rPr>
            </w:pPr>
            <w:ins w:id="4871" w:author="Birklhuber Bernd"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4872" w:author="Birklhuber Bernd" w:date="2025-03-07T14:09:00Z"/>
        </w:trPr>
        <w:tc>
          <w:tcPr>
            <w:tcW w:w="1169" w:type="dxa"/>
          </w:tcPr>
          <w:p w14:paraId="1F6FB484" w14:textId="77777777" w:rsidR="00D8703E" w:rsidRPr="007B4FED" w:rsidRDefault="00D8703E" w:rsidP="00F82395">
            <w:pPr>
              <w:snapToGrid w:val="0"/>
              <w:spacing w:before="60" w:after="60" w:line="240" w:lineRule="auto"/>
              <w:jc w:val="left"/>
              <w:rPr>
                <w:ins w:id="4873" w:author="Birklhuber Bernd" w:date="2025-03-07T14:09:00Z"/>
                <w:rFonts w:cs="Arial"/>
                <w:sz w:val="16"/>
                <w:szCs w:val="16"/>
              </w:rPr>
            </w:pPr>
            <w:ins w:id="4874" w:author="Birklhuber Bernd"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4875" w:author="Birklhuber Bernd" w:date="2025-03-07T14:09:00Z"/>
                <w:rFonts w:cs="Arial"/>
                <w:sz w:val="16"/>
                <w:szCs w:val="16"/>
              </w:rPr>
            </w:pPr>
            <w:ins w:id="4876" w:author="Birklhuber Bernd"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4877" w:author="Birklhuber Bernd" w:date="2025-03-07T14:09:00Z"/>
                <w:rFonts w:cs="Arial"/>
                <w:sz w:val="16"/>
                <w:szCs w:val="16"/>
              </w:rPr>
            </w:pPr>
            <w:ins w:id="4878" w:author="Birklhuber Bernd"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4879" w:author="Birklhuber Bernd" w:date="2025-03-07T14:09:00Z"/>
                <w:rFonts w:cs="Arial"/>
                <w:sz w:val="16"/>
                <w:szCs w:val="16"/>
              </w:rPr>
            </w:pPr>
            <w:ins w:id="4880" w:author="Birklhuber Bernd"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4881" w:author="Birklhuber Bernd" w:date="2025-03-07T14:09:00Z"/>
                <w:rFonts w:cs="Arial"/>
                <w:sz w:val="16"/>
                <w:szCs w:val="16"/>
              </w:rPr>
            </w:pPr>
            <w:ins w:id="4882" w:author="Birklhuber Bernd" w:date="2025-03-07T14:09:00Z">
              <w:r>
                <w:rPr>
                  <w:rFonts w:cs="Arial"/>
                  <w:sz w:val="16"/>
                  <w:szCs w:val="16"/>
                </w:rPr>
                <w:t>A system support file</w:t>
              </w:r>
            </w:ins>
          </w:p>
        </w:tc>
      </w:tr>
      <w:tr w:rsidR="00D8703E" w:rsidRPr="007B4FED" w14:paraId="39CE3055" w14:textId="77777777" w:rsidTr="00F82395">
        <w:trPr>
          <w:cantSplit/>
          <w:trHeight w:val="304"/>
          <w:ins w:id="4883" w:author="Birklhuber Bernd" w:date="2025-03-07T14:09:00Z"/>
        </w:trPr>
        <w:tc>
          <w:tcPr>
            <w:tcW w:w="1169" w:type="dxa"/>
          </w:tcPr>
          <w:p w14:paraId="698AC41C" w14:textId="77777777" w:rsidR="00D8703E" w:rsidRPr="007B4FED" w:rsidRDefault="00D8703E" w:rsidP="00F82395">
            <w:pPr>
              <w:snapToGrid w:val="0"/>
              <w:spacing w:before="60" w:after="60" w:line="240" w:lineRule="auto"/>
              <w:jc w:val="left"/>
              <w:rPr>
                <w:ins w:id="4884" w:author="Birklhuber Bernd" w:date="2025-03-07T14:09:00Z"/>
                <w:rFonts w:cs="Arial"/>
                <w:sz w:val="16"/>
                <w:szCs w:val="16"/>
              </w:rPr>
            </w:pPr>
            <w:ins w:id="4885" w:author="Birklhuber Bernd"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4886" w:author="Birklhuber Bernd" w:date="2025-03-07T14:09:00Z"/>
                <w:rFonts w:cs="Arial"/>
                <w:sz w:val="16"/>
                <w:szCs w:val="16"/>
              </w:rPr>
            </w:pPr>
            <w:ins w:id="4887" w:author="Birklhuber Bernd"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4888" w:author="Birklhuber Bernd" w:date="2025-03-07T14:09:00Z"/>
                <w:rFonts w:cs="Arial"/>
                <w:sz w:val="16"/>
                <w:szCs w:val="16"/>
              </w:rPr>
            </w:pPr>
            <w:ins w:id="4889" w:author="Birklhuber Bernd"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4890" w:author="Birklhuber Bernd" w:date="2025-03-07T14:09:00Z"/>
                <w:rFonts w:cs="Arial"/>
                <w:sz w:val="16"/>
                <w:szCs w:val="16"/>
              </w:rPr>
            </w:pPr>
            <w:ins w:id="4891" w:author="Birklhuber Bernd" w:date="2025-03-07T14:09:00Z">
              <w:r>
                <w:rPr>
                  <w:rFonts w:cs="Arial"/>
                  <w:sz w:val="16"/>
                  <w:szCs w:val="16"/>
                </w:rPr>
                <w:t>4</w:t>
              </w:r>
            </w:ins>
          </w:p>
        </w:tc>
        <w:tc>
          <w:tcPr>
            <w:tcW w:w="5503" w:type="dxa"/>
          </w:tcPr>
          <w:p w14:paraId="790E6F3B" w14:textId="46E211DB" w:rsidR="00D8703E" w:rsidRPr="007B4FED" w:rsidDel="00C30E16" w:rsidRDefault="00D8703E" w:rsidP="00F82395">
            <w:pPr>
              <w:snapToGrid w:val="0"/>
              <w:spacing w:before="60" w:after="60" w:line="240" w:lineRule="auto"/>
              <w:jc w:val="left"/>
              <w:rPr>
                <w:ins w:id="4892" w:author="Birklhuber Bernd" w:date="2025-03-07T14:09:00Z"/>
                <w:rFonts w:cs="Arial"/>
                <w:sz w:val="16"/>
                <w:szCs w:val="16"/>
              </w:rPr>
            </w:pPr>
            <w:ins w:id="4893" w:author="Birklhuber Bernd"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ins>
            <w:ins w:id="4894" w:author="Birklhuber Bernd" w:date="2025-11-19T09:44:00Z">
              <w:r w:rsidR="006F67A4">
                <w:rPr>
                  <w:rFonts w:cs="Arial"/>
                  <w:sz w:val="16"/>
                  <w:szCs w:val="16"/>
                </w:rPr>
                <w:t>I</w:t>
              </w:r>
            </w:ins>
            <w:ins w:id="4895" w:author="Birklhuber Bernd" w:date="2025-03-07T14:09:00Z">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4896" w:author="Birklhuber Bernd" w:date="2025-03-07T14:09:00Z"/>
        </w:trPr>
        <w:tc>
          <w:tcPr>
            <w:tcW w:w="1169" w:type="dxa"/>
          </w:tcPr>
          <w:p w14:paraId="3620F722" w14:textId="77777777" w:rsidR="00D8703E" w:rsidRPr="007B4FED" w:rsidRDefault="00D8703E" w:rsidP="00F82395">
            <w:pPr>
              <w:snapToGrid w:val="0"/>
              <w:spacing w:before="60" w:after="60" w:line="240" w:lineRule="auto"/>
              <w:jc w:val="left"/>
              <w:rPr>
                <w:ins w:id="4897" w:author="Birklhuber Bernd" w:date="2025-03-07T14:09:00Z"/>
                <w:rFonts w:cs="Arial"/>
                <w:sz w:val="16"/>
                <w:szCs w:val="16"/>
              </w:rPr>
            </w:pPr>
            <w:ins w:id="4898" w:author="Birklhuber Bernd"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4899" w:author="Birklhuber Bernd" w:date="2025-03-07T14:09:00Z"/>
                <w:rFonts w:cs="Arial"/>
                <w:sz w:val="16"/>
                <w:szCs w:val="16"/>
              </w:rPr>
            </w:pPr>
            <w:ins w:id="4900" w:author="Birklhuber Bernd"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4901" w:author="Birklhuber Bernd" w:date="2025-03-07T14:09:00Z"/>
                <w:rFonts w:cs="Arial"/>
                <w:sz w:val="16"/>
                <w:szCs w:val="16"/>
              </w:rPr>
            </w:pPr>
            <w:ins w:id="4902" w:author="Birklhuber Bernd"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4903" w:author="Birklhuber Bernd" w:date="2025-03-07T14:09:00Z"/>
                <w:rFonts w:cs="Arial"/>
                <w:sz w:val="16"/>
                <w:szCs w:val="16"/>
              </w:rPr>
            </w:pPr>
            <w:ins w:id="4904" w:author="Birklhuber Bernd"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4905" w:author="Birklhuber Bernd" w:date="2025-03-07T14:09:00Z"/>
                <w:rFonts w:cs="Arial"/>
                <w:sz w:val="16"/>
                <w:szCs w:val="16"/>
              </w:rPr>
            </w:pPr>
            <w:ins w:id="4906" w:author="Birklhuber Bernd"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4907" w:author="Gert Morlion" w:date="2024-08-26T14:19:00Z"/>
        </w:rPr>
      </w:pPr>
      <w:bookmarkStart w:id="4908" w:name="_Toc439685327"/>
      <w:bookmarkStart w:id="4909" w:name="_Toc170072442"/>
      <w:bookmarkStart w:id="4910" w:name="_Toc211003383"/>
      <w:ins w:id="4911" w:author="Gert Morlion" w:date="2024-08-26T14:19:00Z">
        <w:r w:rsidRPr="001E42E8">
          <w:t>S100_Catalogue</w:t>
        </w:r>
        <w:r>
          <w:t>Discovery</w:t>
        </w:r>
        <w:r w:rsidRPr="001E42E8">
          <w:t>Metadata</w:t>
        </w:r>
        <w:bookmarkEnd w:id="4908"/>
        <w:bookmarkEnd w:id="4909"/>
        <w:bookmarkEnd w:id="4910"/>
      </w:ins>
    </w:p>
    <w:p w14:paraId="655C36BF" w14:textId="7F7E94EB" w:rsidR="00434114" w:rsidRPr="001E42E8" w:rsidRDefault="00434114" w:rsidP="00434114">
      <w:pPr>
        <w:spacing w:after="120" w:line="240" w:lineRule="auto"/>
        <w:rPr>
          <w:ins w:id="4912" w:author="Gert Morlion" w:date="2024-08-26T14:19:00Z"/>
        </w:rPr>
      </w:pPr>
      <w:ins w:id="4913" w:author="Gert Morlion" w:date="2024-08-26T14:19:00Z">
        <w:r w:rsidRPr="001E42E8">
          <w:t>This is an optional element that allows for the delivery of S-</w:t>
        </w:r>
      </w:ins>
      <w:ins w:id="4914" w:author="Birklhuber Bernd" w:date="2025-03-07T14:10:00Z">
        <w:r w:rsidR="00D8703E">
          <w:t>4</w:t>
        </w:r>
      </w:ins>
      <w:ins w:id="4915" w:author="Gert Morlion" w:date="2024-08-26T14:19:00Z">
        <w:del w:id="4916" w:author="Birklhuber Bernd"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917"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4918" w:author="Gert Morlion" w:date="2024-08-26T14:19:00Z"/>
                <w:rFonts w:cs="Arial"/>
                <w:b/>
                <w:bCs/>
                <w:sz w:val="16"/>
                <w:szCs w:val="16"/>
                <w:lang w:eastAsia="en-US"/>
              </w:rPr>
            </w:pPr>
            <w:ins w:id="4919"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4920" w:author="Gert Morlion" w:date="2024-08-26T14:19:00Z"/>
                <w:rFonts w:cs="Arial"/>
                <w:b/>
                <w:bCs/>
                <w:sz w:val="16"/>
                <w:szCs w:val="16"/>
                <w:lang w:eastAsia="en-US"/>
              </w:rPr>
            </w:pPr>
            <w:ins w:id="4921"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4922" w:author="Gert Morlion" w:date="2024-08-26T14:19:00Z"/>
                <w:rFonts w:cs="Arial"/>
                <w:b/>
                <w:bCs/>
                <w:sz w:val="16"/>
                <w:szCs w:val="16"/>
                <w:lang w:eastAsia="en-US"/>
              </w:rPr>
            </w:pPr>
            <w:ins w:id="4923"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4924" w:author="Gert Morlion" w:date="2024-08-26T14:19:00Z"/>
                <w:rFonts w:cs="Arial"/>
                <w:b/>
                <w:bCs/>
                <w:sz w:val="16"/>
                <w:szCs w:val="16"/>
                <w:lang w:eastAsia="en-US"/>
              </w:rPr>
            </w:pPr>
            <w:ins w:id="4925"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4926" w:author="Gert Morlion" w:date="2024-08-26T14:19:00Z"/>
                <w:rFonts w:cs="Arial"/>
                <w:b/>
                <w:bCs/>
                <w:sz w:val="16"/>
                <w:szCs w:val="16"/>
                <w:lang w:eastAsia="en-US"/>
              </w:rPr>
            </w:pPr>
            <w:ins w:id="4927"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4928"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4929" w:author="Gert Morlion" w:date="2024-08-26T14:19:00Z"/>
                <w:rFonts w:ascii="Arial" w:hAnsi="Arial" w:cs="Arial"/>
                <w:b/>
                <w:bCs/>
                <w:sz w:val="16"/>
                <w:szCs w:val="16"/>
              </w:rPr>
            </w:pPr>
            <w:ins w:id="4930" w:author="Gert Morlion" w:date="2024-08-26T14:19:00Z">
              <w:r w:rsidRPr="007C62F7">
                <w:rPr>
                  <w:rFonts w:ascii="Arial" w:hAnsi="Arial" w:cs="Arial"/>
                  <w:sz w:val="16"/>
                  <w:szCs w:val="16"/>
                </w:rPr>
                <w:lastRenderedPageBreak/>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4931" w:author="Gert Morlion" w:date="2024-08-26T14:19:00Z"/>
                <w:rFonts w:ascii="Arial" w:hAnsi="Arial" w:cs="Arial"/>
                <w:b/>
                <w:bCs/>
                <w:sz w:val="16"/>
                <w:szCs w:val="16"/>
              </w:rPr>
            </w:pPr>
            <w:ins w:id="4932"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4933" w:author="Gert Morlion" w:date="2024-08-26T14:19:00Z"/>
                <w:rFonts w:ascii="Arial" w:hAnsi="Arial" w:cs="Arial"/>
                <w:b/>
                <w:bCs/>
                <w:sz w:val="16"/>
                <w:szCs w:val="16"/>
              </w:rPr>
            </w:pPr>
            <w:ins w:id="4934"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4935" w:author="Gert Morlion" w:date="2024-08-26T14:19:00Z"/>
                <w:rFonts w:ascii="Arial" w:hAnsi="Arial" w:cs="Arial"/>
                <w:b/>
                <w:bCs/>
                <w:sz w:val="16"/>
                <w:szCs w:val="16"/>
              </w:rPr>
            </w:pPr>
            <w:ins w:id="4936"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4937" w:author="Gert Morlion" w:date="2024-08-26T14:19:00Z"/>
                <w:rFonts w:ascii="Arial" w:hAnsi="Arial" w:cs="Arial"/>
                <w:b/>
                <w:bCs/>
                <w:sz w:val="16"/>
                <w:szCs w:val="16"/>
              </w:rPr>
            </w:pPr>
            <w:ins w:id="4938" w:author="Gert Morlion" w:date="2024-08-26T14:19:00Z">
              <w:r w:rsidRPr="007C62F7">
                <w:rPr>
                  <w:rFonts w:ascii="Arial" w:hAnsi="Arial" w:cs="Arial"/>
                  <w:sz w:val="16"/>
                  <w:szCs w:val="16"/>
                </w:rPr>
                <w:t>-</w:t>
              </w:r>
            </w:ins>
          </w:p>
        </w:tc>
      </w:tr>
      <w:tr w:rsidR="00434114" w:rsidRPr="001E42E8" w14:paraId="4F998D9B" w14:textId="77777777" w:rsidTr="004B0AFB">
        <w:trPr>
          <w:cantSplit/>
          <w:ins w:id="4939"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4940" w:author="Gert Morlion" w:date="2024-08-26T14:19:00Z"/>
                <w:rFonts w:ascii="Arial" w:hAnsi="Arial" w:cs="Arial"/>
                <w:b/>
                <w:bCs/>
                <w:sz w:val="16"/>
                <w:szCs w:val="16"/>
              </w:rPr>
            </w:pPr>
            <w:ins w:id="4941" w:author="Gert Morlion" w:date="2024-08-26T14:19:00Z">
              <w:r w:rsidRPr="007C62F7">
                <w:rPr>
                  <w:rFonts w:ascii="Arial" w:hAnsi="Arial" w:cs="Arial"/>
                  <w:sz w:val="16"/>
                  <w:szCs w:val="16"/>
                </w:rPr>
                <w:t>fileName</w:t>
              </w:r>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4942" w:author="Gert Morlion" w:date="2024-08-26T14:19:00Z"/>
                <w:rFonts w:ascii="Arial" w:hAnsi="Arial" w:cs="Arial"/>
                <w:b/>
                <w:bCs/>
                <w:sz w:val="16"/>
                <w:szCs w:val="16"/>
              </w:rPr>
            </w:pPr>
            <w:ins w:id="4943"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4944" w:author="Gert Morlion" w:date="2024-08-26T14:19:00Z"/>
                <w:rFonts w:ascii="Arial" w:hAnsi="Arial" w:cs="Arial"/>
                <w:b/>
                <w:bCs/>
                <w:sz w:val="16"/>
                <w:szCs w:val="16"/>
              </w:rPr>
            </w:pPr>
            <w:ins w:id="494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4946" w:author="Gert Morlion" w:date="2024-08-26T14:19:00Z"/>
                <w:rFonts w:ascii="Arial" w:hAnsi="Arial" w:cs="Arial"/>
                <w:b/>
                <w:bCs/>
                <w:sz w:val="16"/>
                <w:szCs w:val="16"/>
              </w:rPr>
            </w:pPr>
            <w:ins w:id="4947"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4948" w:author="Gert Morlion" w:date="2024-08-26T14:19:00Z"/>
                <w:rFonts w:ascii="Arial" w:hAnsi="Arial" w:cs="Arial"/>
                <w:sz w:val="16"/>
                <w:szCs w:val="16"/>
              </w:rPr>
            </w:pPr>
            <w:ins w:id="4949"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4950"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4951" w:author="Gert Morlion" w:date="2024-08-26T14:19:00Z"/>
                <w:rFonts w:ascii="Arial" w:hAnsi="Arial" w:cs="Arial"/>
                <w:sz w:val="16"/>
                <w:szCs w:val="16"/>
              </w:rPr>
            </w:pPr>
            <w:ins w:id="4952"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4953" w:author="Gert Morlion" w:date="2024-08-26T14:19:00Z"/>
                <w:rFonts w:ascii="Arial" w:hAnsi="Arial" w:cs="Arial"/>
                <w:sz w:val="16"/>
                <w:szCs w:val="16"/>
              </w:rPr>
            </w:pPr>
            <w:ins w:id="4954"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4955" w:author="Gert Morlion" w:date="2024-08-26T14:19:00Z"/>
                <w:rFonts w:ascii="Arial" w:hAnsi="Arial" w:cs="Arial"/>
                <w:b/>
                <w:bCs/>
                <w:sz w:val="16"/>
                <w:szCs w:val="16"/>
              </w:rPr>
            </w:pPr>
            <w:ins w:id="4956"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4957" w:author="Gert Morlion" w:date="2024-08-26T14:19:00Z"/>
                <w:rFonts w:ascii="Arial" w:hAnsi="Arial" w:cs="Arial"/>
                <w:sz w:val="16"/>
                <w:szCs w:val="16"/>
              </w:rPr>
            </w:pPr>
            <w:ins w:id="4958"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959" w:author="Gert Morlion" w:date="2024-08-26T14:19:00Z"/>
                <w:rFonts w:cs="Arial"/>
                <w:sz w:val="16"/>
                <w:szCs w:val="16"/>
                <w:lang w:eastAsia="en-US"/>
              </w:rPr>
            </w:pPr>
            <w:ins w:id="4960"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961" w:author="Gert Morlion" w:date="2024-08-26T14:19:00Z"/>
                <w:rFonts w:cs="Arial"/>
                <w:sz w:val="16"/>
                <w:szCs w:val="16"/>
                <w:lang w:eastAsia="en-US"/>
              </w:rPr>
            </w:pPr>
            <w:ins w:id="4962"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963" w:author="Gert Morlion" w:date="2024-08-26T14:19:00Z"/>
                <w:rFonts w:cs="Arial"/>
                <w:sz w:val="16"/>
                <w:szCs w:val="16"/>
              </w:rPr>
            </w:pPr>
            <w:ins w:id="4964"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965" w:author="Gert Morlion" w:date="2024-08-26T14:19:00Z"/>
                <w:rFonts w:ascii="Arial" w:hAnsi="Arial" w:cs="Arial"/>
                <w:b/>
                <w:bCs/>
                <w:sz w:val="16"/>
                <w:szCs w:val="16"/>
              </w:rPr>
            </w:pPr>
            <w:ins w:id="4966"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967"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968" w:author="Gert Morlion" w:date="2024-08-26T14:19:00Z"/>
                <w:rFonts w:ascii="Arial" w:hAnsi="Arial" w:cs="Arial"/>
                <w:sz w:val="16"/>
                <w:szCs w:val="16"/>
              </w:rPr>
            </w:pPr>
            <w:ins w:id="4969" w:author="Gert Morlion" w:date="2024-08-26T14:19:00Z">
              <w:r w:rsidRPr="007C62F7">
                <w:rPr>
                  <w:rFonts w:ascii="Arial" w:hAnsi="Arial" w:cs="Arial"/>
                  <w:sz w:val="16"/>
                  <w:szCs w:val="16"/>
                </w:rPr>
                <w:t>editionNumber</w:t>
              </w:r>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970" w:author="Gert Morlion" w:date="2024-08-26T14:19:00Z"/>
                <w:rFonts w:ascii="Arial" w:hAnsi="Arial" w:cs="Arial"/>
                <w:sz w:val="16"/>
                <w:szCs w:val="16"/>
              </w:rPr>
            </w:pPr>
            <w:ins w:id="4971"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972" w:author="Gert Morlion" w:date="2024-08-26T14:19:00Z"/>
                <w:rFonts w:ascii="Arial" w:hAnsi="Arial" w:cs="Arial"/>
                <w:b/>
                <w:bCs/>
                <w:sz w:val="16"/>
                <w:szCs w:val="16"/>
              </w:rPr>
            </w:pPr>
            <w:ins w:id="497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974" w:author="Gert Morlion" w:date="2024-08-26T14:19:00Z"/>
                <w:rFonts w:ascii="Arial" w:hAnsi="Arial" w:cs="Arial"/>
                <w:sz w:val="16"/>
                <w:szCs w:val="16"/>
              </w:rPr>
            </w:pPr>
            <w:ins w:id="4975"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976" w:author="Gert Morlion" w:date="2024-08-26T14:19:00Z"/>
                <w:rFonts w:cs="Arial"/>
                <w:sz w:val="16"/>
                <w:szCs w:val="16"/>
              </w:rPr>
            </w:pPr>
            <w:ins w:id="4977" w:author="Gert Morlion" w:date="2024-08-26T14:19:00Z">
              <w:r w:rsidRPr="007C62F7">
                <w:rPr>
                  <w:rFonts w:cs="Arial"/>
                  <w:sz w:val="16"/>
                  <w:szCs w:val="16"/>
                </w:rPr>
                <w:t>Initially set to 1 for a given productSpecification.number</w:t>
              </w:r>
            </w:ins>
          </w:p>
          <w:p w14:paraId="5AB04201" w14:textId="77777777" w:rsidR="00434114" w:rsidRPr="007C62F7" w:rsidRDefault="00434114" w:rsidP="004B0AFB">
            <w:pPr>
              <w:snapToGrid w:val="0"/>
              <w:spacing w:before="60" w:after="60" w:line="240" w:lineRule="auto"/>
              <w:jc w:val="left"/>
              <w:rPr>
                <w:ins w:id="4978" w:author="Gert Morlion" w:date="2024-08-26T14:19:00Z"/>
                <w:rFonts w:cs="Arial"/>
                <w:sz w:val="16"/>
                <w:szCs w:val="16"/>
              </w:rPr>
            </w:pPr>
            <w:ins w:id="4979"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980" w:author="Gert Morlion" w:date="2024-08-26T14:19:00Z"/>
                <w:rFonts w:ascii="Arial" w:hAnsi="Arial" w:cs="Arial"/>
                <w:b/>
                <w:bCs/>
                <w:sz w:val="16"/>
                <w:szCs w:val="16"/>
              </w:rPr>
            </w:pPr>
            <w:ins w:id="4981"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982"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983" w:author="Gert Morlion" w:date="2024-08-26T14:19:00Z"/>
                <w:rFonts w:ascii="Arial" w:hAnsi="Arial" w:cs="Arial"/>
                <w:b/>
                <w:bCs/>
                <w:sz w:val="16"/>
                <w:szCs w:val="16"/>
              </w:rPr>
            </w:pPr>
            <w:ins w:id="4984"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985" w:author="Gert Morlion" w:date="2024-08-26T14:19:00Z"/>
                <w:rFonts w:ascii="Arial" w:hAnsi="Arial" w:cs="Arial"/>
                <w:b/>
                <w:bCs/>
                <w:sz w:val="16"/>
                <w:szCs w:val="16"/>
              </w:rPr>
            </w:pPr>
            <w:ins w:id="4986"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987" w:author="Gert Morlion" w:date="2024-08-26T14:19:00Z"/>
                <w:rFonts w:ascii="Arial" w:hAnsi="Arial" w:cs="Arial"/>
                <w:b/>
                <w:bCs/>
                <w:sz w:val="16"/>
                <w:szCs w:val="16"/>
              </w:rPr>
            </w:pPr>
            <w:ins w:id="498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989" w:author="Gert Morlion" w:date="2024-08-26T14:19:00Z"/>
                <w:rFonts w:ascii="Arial" w:hAnsi="Arial" w:cs="Arial"/>
                <w:b/>
                <w:bCs/>
                <w:sz w:val="16"/>
                <w:szCs w:val="16"/>
              </w:rPr>
            </w:pPr>
            <w:ins w:id="4990"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991" w:author="Gert Morlion" w:date="2024-08-26T14:19:00Z"/>
                <w:rFonts w:ascii="Arial" w:hAnsi="Arial" w:cs="Arial"/>
                <w:b/>
                <w:bCs/>
                <w:sz w:val="16"/>
                <w:szCs w:val="16"/>
              </w:rPr>
            </w:pPr>
          </w:p>
        </w:tc>
      </w:tr>
      <w:tr w:rsidR="00434114" w:rsidRPr="001E42E8" w14:paraId="3B160B8B" w14:textId="77777777" w:rsidTr="004B0AFB">
        <w:trPr>
          <w:cantSplit/>
          <w:ins w:id="4992"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993" w:author="Gert Morlion" w:date="2024-08-26T14:19:00Z"/>
                <w:rFonts w:ascii="Arial" w:hAnsi="Arial" w:cs="Arial"/>
                <w:b/>
                <w:bCs/>
                <w:sz w:val="16"/>
                <w:szCs w:val="16"/>
              </w:rPr>
            </w:pPr>
            <w:ins w:id="4994" w:author="Gert Morlion" w:date="2024-08-26T14:19:00Z">
              <w:r w:rsidRPr="007C62F7">
                <w:rPr>
                  <w:rFonts w:ascii="Arial" w:hAnsi="Arial" w:cs="Arial"/>
                  <w:sz w:val="16"/>
                  <w:szCs w:val="16"/>
                </w:rPr>
                <w:t>versionNumber</w:t>
              </w:r>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995" w:author="Gert Morlion" w:date="2024-08-26T14:19:00Z"/>
                <w:rFonts w:ascii="Arial" w:hAnsi="Arial" w:cs="Arial"/>
                <w:b/>
                <w:bCs/>
                <w:sz w:val="16"/>
                <w:szCs w:val="16"/>
              </w:rPr>
            </w:pPr>
            <w:ins w:id="4996"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997" w:author="Gert Morlion" w:date="2024-08-26T14:19:00Z"/>
                <w:rFonts w:ascii="Arial" w:hAnsi="Arial" w:cs="Arial"/>
                <w:b/>
                <w:bCs/>
                <w:sz w:val="16"/>
                <w:szCs w:val="16"/>
              </w:rPr>
            </w:pPr>
            <w:ins w:id="499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999" w:author="Gert Morlion" w:date="2024-08-26T14:19:00Z"/>
                <w:rFonts w:ascii="Arial" w:hAnsi="Arial" w:cs="Arial"/>
                <w:b/>
                <w:bCs/>
                <w:sz w:val="16"/>
                <w:szCs w:val="16"/>
              </w:rPr>
            </w:pPr>
            <w:ins w:id="5000" w:author="Gert Morlion" w:date="2024-08-26T14:19:00Z">
              <w:r w:rsidRPr="007C62F7">
                <w:rPr>
                  <w:rFonts w:ascii="Arial" w:hAnsi="Arial" w:cs="Arial"/>
                  <w:sz w:val="16"/>
                  <w:szCs w:val="16"/>
                </w:rPr>
                <w:t>CharacterString</w:t>
              </w:r>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5001" w:author="Gert Morlion" w:date="2024-08-26T14:19:00Z"/>
                <w:rFonts w:cs="Arial"/>
                <w:b/>
                <w:bCs/>
                <w:sz w:val="16"/>
                <w:szCs w:val="16"/>
                <w:lang w:eastAsia="en-US"/>
              </w:rPr>
            </w:pPr>
            <w:ins w:id="5002" w:author="Gert Morlion" w:date="2024-08-26T14:19:00Z">
              <w:r>
                <w:rPr>
                  <w:sz w:val="16"/>
                  <w:szCs w:val="16"/>
                </w:rPr>
                <w:t>Human readable version identifier</w:t>
              </w:r>
            </w:ins>
          </w:p>
        </w:tc>
      </w:tr>
      <w:tr w:rsidR="00434114" w:rsidRPr="001E42E8" w14:paraId="51E38FC4" w14:textId="77777777" w:rsidTr="004B0AFB">
        <w:trPr>
          <w:cantSplit/>
          <w:ins w:id="5003"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5004" w:author="Gert Morlion" w:date="2024-08-26T14:19:00Z"/>
                <w:rFonts w:ascii="Arial" w:hAnsi="Arial" w:cs="Arial"/>
                <w:b/>
                <w:bCs/>
                <w:sz w:val="16"/>
                <w:szCs w:val="16"/>
              </w:rPr>
            </w:pPr>
            <w:ins w:id="5005" w:author="Gert Morlion" w:date="2024-08-26T14:19:00Z">
              <w:r w:rsidRPr="007C62F7">
                <w:rPr>
                  <w:rFonts w:ascii="Arial" w:hAnsi="Arial" w:cs="Arial"/>
                  <w:sz w:val="16"/>
                  <w:szCs w:val="16"/>
                </w:rPr>
                <w:t>issueDate</w:t>
              </w:r>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5006" w:author="Gert Morlion" w:date="2024-08-26T14:19:00Z"/>
                <w:rFonts w:ascii="Arial" w:hAnsi="Arial" w:cs="Arial"/>
                <w:b/>
                <w:bCs/>
                <w:sz w:val="16"/>
                <w:szCs w:val="16"/>
              </w:rPr>
            </w:pPr>
            <w:ins w:id="5007"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5008" w:author="Gert Morlion" w:date="2024-08-26T14:19:00Z"/>
                <w:rFonts w:ascii="Arial" w:hAnsi="Arial" w:cs="Arial"/>
                <w:b/>
                <w:bCs/>
                <w:sz w:val="16"/>
                <w:szCs w:val="16"/>
              </w:rPr>
            </w:pPr>
            <w:ins w:id="500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5010" w:author="Gert Morlion" w:date="2024-08-26T14:19:00Z"/>
                <w:rFonts w:ascii="Arial" w:hAnsi="Arial" w:cs="Arial"/>
                <w:b/>
                <w:bCs/>
                <w:sz w:val="16"/>
                <w:szCs w:val="16"/>
              </w:rPr>
            </w:pPr>
            <w:ins w:id="5011"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5012" w:author="Gert Morlion" w:date="2024-08-26T14:19:00Z"/>
                <w:rFonts w:ascii="Arial" w:hAnsi="Arial" w:cs="Arial"/>
                <w:b/>
                <w:bCs/>
                <w:sz w:val="16"/>
                <w:szCs w:val="16"/>
              </w:rPr>
            </w:pPr>
          </w:p>
        </w:tc>
      </w:tr>
      <w:tr w:rsidR="00434114" w:rsidRPr="001E42E8" w14:paraId="014F7A44" w14:textId="77777777" w:rsidTr="004B0AFB">
        <w:trPr>
          <w:cantSplit/>
          <w:ins w:id="5013"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5014" w:author="Gert Morlion" w:date="2024-08-26T14:19:00Z"/>
                <w:rFonts w:ascii="Arial" w:hAnsi="Arial" w:cs="Arial"/>
                <w:b/>
                <w:bCs/>
                <w:sz w:val="16"/>
                <w:szCs w:val="16"/>
              </w:rPr>
            </w:pPr>
            <w:ins w:id="5015" w:author="Gert Morlion" w:date="2024-08-26T14:19:00Z">
              <w:r w:rsidRPr="007C62F7">
                <w:rPr>
                  <w:rFonts w:ascii="Arial" w:hAnsi="Arial" w:cs="Arial"/>
                  <w:sz w:val="16"/>
                  <w:szCs w:val="16"/>
                </w:rPr>
                <w:t>productSpecification</w:t>
              </w:r>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5016" w:author="Gert Morlion" w:date="2024-08-26T14:19:00Z"/>
                <w:rFonts w:ascii="Arial" w:hAnsi="Arial" w:cs="Arial"/>
                <w:b/>
                <w:bCs/>
                <w:sz w:val="16"/>
                <w:szCs w:val="16"/>
              </w:rPr>
            </w:pPr>
            <w:ins w:id="5017"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5018" w:author="Gert Morlion" w:date="2024-08-26T14:19:00Z"/>
                <w:rFonts w:ascii="Arial" w:hAnsi="Arial" w:cs="Arial"/>
                <w:b/>
                <w:bCs/>
                <w:sz w:val="16"/>
                <w:szCs w:val="16"/>
              </w:rPr>
            </w:pPr>
            <w:ins w:id="501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5020" w:author="Gert Morlion" w:date="2024-08-26T14:19:00Z"/>
                <w:rFonts w:ascii="Arial" w:hAnsi="Arial" w:cs="Arial"/>
                <w:b/>
                <w:bCs/>
                <w:sz w:val="16"/>
                <w:szCs w:val="16"/>
              </w:rPr>
            </w:pPr>
            <w:ins w:id="5021"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5022" w:author="Gert Morlion" w:date="2024-08-26T14:19:00Z"/>
                <w:rFonts w:ascii="Arial" w:hAnsi="Arial" w:cs="Arial"/>
                <w:b/>
                <w:bCs/>
                <w:sz w:val="16"/>
                <w:szCs w:val="16"/>
              </w:rPr>
            </w:pPr>
          </w:p>
        </w:tc>
      </w:tr>
      <w:tr w:rsidR="00434114" w:rsidRPr="001E42E8" w14:paraId="57CC298A" w14:textId="77777777" w:rsidTr="004B0AFB">
        <w:trPr>
          <w:cantSplit/>
          <w:ins w:id="5023"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5024" w:author="Gert Morlion" w:date="2024-08-26T14:19:00Z"/>
                <w:rFonts w:ascii="Arial" w:hAnsi="Arial" w:cs="Arial"/>
                <w:b/>
                <w:bCs/>
                <w:sz w:val="16"/>
                <w:szCs w:val="16"/>
              </w:rPr>
            </w:pPr>
            <w:ins w:id="5025" w:author="Gert Morlion" w:date="2024-08-26T14:19:00Z">
              <w:r w:rsidRPr="007C62F7">
                <w:rPr>
                  <w:rFonts w:ascii="Arial" w:hAnsi="Arial" w:cs="Arial"/>
                  <w:sz w:val="16"/>
                  <w:szCs w:val="16"/>
                </w:rPr>
                <w:t>digitalSignatureReference</w:t>
              </w:r>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5026" w:author="Gert Morlion" w:date="2024-08-26T14:19:00Z"/>
                <w:rFonts w:ascii="Arial" w:hAnsi="Arial" w:cs="Arial"/>
                <w:b/>
                <w:bCs/>
                <w:sz w:val="16"/>
                <w:szCs w:val="16"/>
              </w:rPr>
            </w:pPr>
            <w:ins w:id="5027" w:author="Gert Morlion" w:date="2024-08-26T14:19:00Z">
              <w:r w:rsidRPr="00353431">
                <w:rPr>
                  <w:rFonts w:ascii="Arial" w:hAnsi="Arial" w:cs="Arial"/>
                  <w:sz w:val="16"/>
                  <w:szCs w:val="16"/>
                </w:rPr>
                <w:t>Specifies the algorithm used to compute digitalSignatureValue</w:t>
              </w:r>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5028" w:author="Gert Morlion" w:date="2024-08-26T14:19:00Z"/>
                <w:rFonts w:ascii="Arial" w:hAnsi="Arial" w:cs="Arial"/>
                <w:b/>
                <w:bCs/>
                <w:sz w:val="16"/>
                <w:szCs w:val="16"/>
              </w:rPr>
            </w:pPr>
            <w:ins w:id="502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5030" w:author="Gert Morlion" w:date="2024-08-26T14:19:00Z"/>
                <w:rFonts w:ascii="Arial" w:hAnsi="Arial" w:cs="Arial"/>
                <w:b/>
                <w:bCs/>
                <w:sz w:val="16"/>
                <w:szCs w:val="16"/>
              </w:rPr>
            </w:pPr>
            <w:ins w:id="5031"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5032" w:author="Gert Morlion" w:date="2024-08-26T14:19:00Z"/>
                <w:rFonts w:ascii="Arial" w:hAnsi="Arial" w:cs="Arial"/>
                <w:b/>
                <w:bCs/>
                <w:sz w:val="16"/>
                <w:szCs w:val="16"/>
              </w:rPr>
            </w:pPr>
            <w:ins w:id="5033"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5034"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5035" w:author="Gert Morlion" w:date="2024-08-26T14:19:00Z"/>
                <w:rFonts w:ascii="Arial" w:hAnsi="Arial" w:cs="Arial"/>
                <w:b/>
                <w:bCs/>
                <w:sz w:val="16"/>
                <w:szCs w:val="16"/>
              </w:rPr>
            </w:pPr>
            <w:ins w:id="5036" w:author="Gert Morlion" w:date="2024-08-26T14:19:00Z">
              <w:r w:rsidRPr="007C62F7">
                <w:rPr>
                  <w:rFonts w:ascii="Arial" w:hAnsi="Arial" w:cs="Arial"/>
                  <w:sz w:val="16"/>
                  <w:szCs w:val="16"/>
                </w:rPr>
                <w:t>digitalSignatureValue</w:t>
              </w:r>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5037" w:author="Gert Morlion" w:date="2024-08-26T14:19:00Z"/>
                <w:rFonts w:ascii="Arial" w:hAnsi="Arial" w:cs="Arial"/>
                <w:b/>
                <w:bCs/>
                <w:sz w:val="16"/>
                <w:szCs w:val="16"/>
              </w:rPr>
            </w:pPr>
            <w:ins w:id="5038"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5039" w:author="Gert Morlion" w:date="2024-08-26T14:19:00Z"/>
                <w:rFonts w:ascii="Arial" w:hAnsi="Arial" w:cs="Arial"/>
                <w:b/>
                <w:bCs/>
                <w:sz w:val="16"/>
                <w:szCs w:val="16"/>
              </w:rPr>
            </w:pPr>
            <w:ins w:id="504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5041" w:author="Gert Morlion" w:date="2024-08-26T14:19:00Z"/>
                <w:rFonts w:ascii="Arial" w:hAnsi="Arial" w:cs="Arial"/>
                <w:b/>
                <w:bCs/>
                <w:sz w:val="16"/>
                <w:szCs w:val="16"/>
              </w:rPr>
            </w:pPr>
            <w:ins w:id="5042"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5043" w:author="Gert Morlion" w:date="2024-08-26T14:19:00Z"/>
                <w:rFonts w:cs="Arial"/>
                <w:sz w:val="16"/>
                <w:szCs w:val="16"/>
              </w:rPr>
            </w:pPr>
            <w:ins w:id="5044" w:author="Gert Morlion" w:date="2024-08-26T14:19:00Z">
              <w:r w:rsidRPr="007C62F7">
                <w:rPr>
                  <w:rFonts w:cs="Arial"/>
                  <w:sz w:val="16"/>
                  <w:szCs w:val="16"/>
                </w:rPr>
                <w:t>The value resulting from application of digitalSignatureReference</w:t>
              </w:r>
            </w:ins>
          </w:p>
          <w:p w14:paraId="67BE7E28" w14:textId="77777777" w:rsidR="00434114" w:rsidRPr="007C62F7" w:rsidRDefault="00434114" w:rsidP="004B0AFB">
            <w:pPr>
              <w:spacing w:before="60" w:after="60" w:line="240" w:lineRule="auto"/>
              <w:jc w:val="left"/>
              <w:rPr>
                <w:ins w:id="5045" w:author="Gert Morlion" w:date="2024-08-26T14:19:00Z"/>
                <w:rFonts w:cs="Arial"/>
                <w:b/>
                <w:bCs/>
                <w:sz w:val="16"/>
                <w:szCs w:val="16"/>
              </w:rPr>
            </w:pPr>
            <w:ins w:id="5046"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5047"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5048" w:author="Gert Morlion" w:date="2024-08-26T14:19:00Z"/>
                <w:rFonts w:ascii="Arial" w:hAnsi="Arial" w:cs="Arial"/>
                <w:sz w:val="16"/>
                <w:szCs w:val="16"/>
              </w:rPr>
            </w:pPr>
            <w:ins w:id="5049" w:author="Gert Morlion" w:date="2024-08-26T14:19:00Z">
              <w:r w:rsidRPr="007C62F7">
                <w:rPr>
                  <w:rFonts w:ascii="Arial" w:hAnsi="Arial" w:cs="Arial"/>
                  <w:sz w:val="16"/>
                  <w:szCs w:val="16"/>
                </w:rPr>
                <w:t>compressionFlag</w:t>
              </w:r>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5050" w:author="Gert Morlion" w:date="2024-08-26T14:19:00Z"/>
                <w:rFonts w:ascii="Arial" w:hAnsi="Arial" w:cs="Arial"/>
                <w:sz w:val="16"/>
                <w:szCs w:val="16"/>
              </w:rPr>
            </w:pPr>
            <w:ins w:id="5051"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5052" w:author="Gert Morlion" w:date="2024-08-26T14:19:00Z"/>
                <w:rFonts w:ascii="Arial" w:hAnsi="Arial" w:cs="Arial"/>
                <w:b/>
                <w:bCs/>
                <w:sz w:val="16"/>
                <w:szCs w:val="16"/>
              </w:rPr>
            </w:pPr>
            <w:ins w:id="505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5054" w:author="Gert Morlion" w:date="2024-08-26T14:19:00Z"/>
                <w:rFonts w:ascii="Arial" w:hAnsi="Arial" w:cs="Arial"/>
                <w:sz w:val="16"/>
                <w:szCs w:val="16"/>
              </w:rPr>
            </w:pPr>
            <w:ins w:id="5055"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5056" w:author="Gert Morlion" w:date="2024-08-26T14:19:00Z"/>
                <w:rFonts w:cs="Arial"/>
                <w:sz w:val="16"/>
                <w:szCs w:val="16"/>
                <w:lang w:eastAsia="ar-SA"/>
              </w:rPr>
            </w:pPr>
            <w:ins w:id="5057"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5058" w:author="Gert Morlion" w:date="2024-08-26T14:19:00Z"/>
                <w:rFonts w:cs="Arial"/>
                <w:sz w:val="16"/>
                <w:szCs w:val="16"/>
              </w:rPr>
            </w:pPr>
            <w:ins w:id="5059"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5060"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5061" w:author="Gert Morlion" w:date="2024-08-26T14:19:00Z"/>
                <w:rFonts w:ascii="Arial" w:hAnsi="Arial" w:cs="Arial"/>
                <w:sz w:val="16"/>
                <w:szCs w:val="16"/>
              </w:rPr>
            </w:pPr>
            <w:ins w:id="5062" w:author="Gert Morlion" w:date="2024-08-26T14:19:00Z">
              <w:r w:rsidRPr="007C62F7">
                <w:rPr>
                  <w:rFonts w:ascii="Arial" w:hAnsi="Arial" w:cs="Arial"/>
                  <w:sz w:val="16"/>
                  <w:szCs w:val="16"/>
                </w:rPr>
                <w:t>defaultLocale</w:t>
              </w:r>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5063" w:author="Gert Morlion" w:date="2024-08-26T14:19:00Z"/>
                <w:rFonts w:ascii="Arial" w:hAnsi="Arial" w:cs="Arial"/>
                <w:sz w:val="16"/>
                <w:szCs w:val="16"/>
              </w:rPr>
            </w:pPr>
            <w:ins w:id="5064"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5065" w:author="Gert Morlion" w:date="2024-08-26T14:19:00Z"/>
                <w:rFonts w:ascii="Arial" w:hAnsi="Arial" w:cs="Arial"/>
                <w:b/>
                <w:bCs/>
                <w:sz w:val="16"/>
                <w:szCs w:val="16"/>
              </w:rPr>
            </w:pPr>
            <w:ins w:id="506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5067" w:author="Gert Morlion" w:date="2024-08-26T14:19:00Z"/>
                <w:rFonts w:ascii="Arial" w:hAnsi="Arial" w:cs="Arial"/>
                <w:i/>
                <w:sz w:val="16"/>
                <w:szCs w:val="16"/>
              </w:rPr>
            </w:pPr>
            <w:ins w:id="5068"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5069" w:author="Gert Morlion" w:date="2024-08-26T14:19:00Z"/>
                <w:rFonts w:cs="Arial"/>
                <w:sz w:val="16"/>
                <w:szCs w:val="16"/>
              </w:rPr>
            </w:pPr>
            <w:ins w:id="5070" w:author="Gert Morlion" w:date="2024-08-26T14:19:00Z">
              <w:r w:rsidRPr="00353431">
                <w:rPr>
                  <w:rFonts w:cs="Arial"/>
                  <w:sz w:val="16"/>
                  <w:szCs w:val="16"/>
                </w:rPr>
                <w:t>0..1 multiplicity in S-100 restricted to 1 in S-</w:t>
              </w:r>
            </w:ins>
            <w:ins w:id="5071" w:author="Birklhuber Bernd" w:date="2025-03-07T14:10:00Z">
              <w:r w:rsidR="00D8703E">
                <w:rPr>
                  <w:rFonts w:cs="Arial"/>
                  <w:sz w:val="16"/>
                  <w:szCs w:val="16"/>
                </w:rPr>
                <w:t>4</w:t>
              </w:r>
            </w:ins>
            <w:ins w:id="5072" w:author="Gert Morlion" w:date="2024-08-26T14:19:00Z">
              <w:del w:id="5073" w:author="Birklhuber Bernd"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5074"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5075" w:author="Gert Morlion" w:date="2024-08-26T14:19:00Z"/>
                <w:rFonts w:ascii="Arial" w:hAnsi="Arial" w:cs="Arial"/>
                <w:sz w:val="16"/>
                <w:szCs w:val="16"/>
              </w:rPr>
            </w:pPr>
            <w:ins w:id="5076" w:author="Gert Morlion" w:date="2024-08-26T14:19:00Z">
              <w:r w:rsidRPr="007C62F7">
                <w:rPr>
                  <w:rFonts w:ascii="Arial" w:hAnsi="Arial" w:cs="Arial"/>
                  <w:sz w:val="16"/>
                  <w:szCs w:val="16"/>
                </w:rPr>
                <w:t>otherLocale</w:t>
              </w:r>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5077" w:author="Gert Morlion" w:date="2024-08-26T14:19:00Z"/>
                <w:rFonts w:ascii="Arial" w:hAnsi="Arial" w:cs="Arial"/>
                <w:sz w:val="16"/>
                <w:szCs w:val="16"/>
              </w:rPr>
            </w:pPr>
            <w:ins w:id="5078"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5079" w:author="Gert Morlion" w:date="2024-08-26T14:19:00Z"/>
                <w:rFonts w:ascii="Arial" w:hAnsi="Arial" w:cs="Arial"/>
                <w:b/>
                <w:bCs/>
                <w:sz w:val="16"/>
                <w:szCs w:val="16"/>
              </w:rPr>
            </w:pPr>
            <w:ins w:id="5080"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5081" w:author="Gert Morlion" w:date="2024-08-26T14:19:00Z"/>
                <w:rFonts w:ascii="Arial" w:hAnsi="Arial" w:cs="Arial"/>
                <w:i/>
                <w:sz w:val="16"/>
                <w:szCs w:val="16"/>
              </w:rPr>
            </w:pPr>
            <w:ins w:id="5082"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5083" w:author="Gert Morlion" w:date="2024-08-26T14:19:00Z"/>
                <w:rFonts w:cs="Arial"/>
                <w:sz w:val="16"/>
                <w:szCs w:val="16"/>
              </w:rPr>
            </w:pPr>
          </w:p>
        </w:tc>
      </w:tr>
    </w:tbl>
    <w:p w14:paraId="4F5B6A0E" w14:textId="77777777" w:rsidR="00434114" w:rsidRPr="003526BF" w:rsidRDefault="00434114" w:rsidP="00434114">
      <w:pPr>
        <w:spacing w:after="0" w:line="240" w:lineRule="auto"/>
        <w:rPr>
          <w:ins w:id="5084" w:author="Gert Morlion" w:date="2024-08-26T14:19:00Z"/>
        </w:rPr>
      </w:pPr>
    </w:p>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5085"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5086" w:author="Gert Morlion" w:date="2024-08-26T14:20:00Z">
              <w:r w:rsidRPr="008A6F2A">
                <w:rPr>
                  <w:sz w:val="16"/>
                  <w:szCs w:val="16"/>
                </w:rPr>
                <w:t>-</w:t>
              </w:r>
            </w:ins>
            <w:del w:id="5087"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5088" w:author="Gert Morlion" w:date="2024-08-26T14:20:00Z">
              <w:r w:rsidRPr="008A6F2A">
                <w:rPr>
                  <w:sz w:val="16"/>
                  <w:szCs w:val="16"/>
                </w:rPr>
                <w:t>-</w:t>
              </w:r>
            </w:ins>
            <w:del w:id="5089"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lastRenderedPageBreak/>
              <w:t>Value</w:t>
            </w:r>
          </w:p>
        </w:tc>
        <w:tc>
          <w:tcPr>
            <w:tcW w:w="3034" w:type="dxa"/>
            <w:vAlign w:val="center"/>
          </w:tcPr>
          <w:p w14:paraId="51AE0350" w14:textId="77777777" w:rsidR="002C42FB" w:rsidRPr="00D22CCD" w:rsidRDefault="002C42FB" w:rsidP="002C42FB">
            <w:pPr>
              <w:snapToGrid w:val="0"/>
              <w:rPr>
                <w:sz w:val="16"/>
                <w:szCs w:val="16"/>
              </w:rPr>
            </w:pPr>
            <w:r w:rsidRPr="00D22CCD">
              <w:rPr>
                <w:sz w:val="16"/>
                <w:szCs w:val="16"/>
              </w:rPr>
              <w:t>featureCatalogue</w:t>
            </w:r>
          </w:p>
        </w:tc>
        <w:tc>
          <w:tcPr>
            <w:tcW w:w="3420" w:type="dxa"/>
          </w:tcPr>
          <w:p w14:paraId="1BC1F2D9" w14:textId="06CBC1E6" w:rsidR="002C42FB" w:rsidRPr="00D22CCD" w:rsidRDefault="002C42FB" w:rsidP="002C42FB">
            <w:pPr>
              <w:snapToGrid w:val="0"/>
              <w:jc w:val="left"/>
              <w:rPr>
                <w:sz w:val="16"/>
                <w:szCs w:val="16"/>
              </w:rPr>
            </w:pPr>
            <w:ins w:id="5090"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5091"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EB7CE33" w14:textId="77777777" w:rsidR="002C42FB" w:rsidRPr="00D22CCD" w:rsidRDefault="002C42FB" w:rsidP="002C42FB">
            <w:pPr>
              <w:snapToGrid w:val="0"/>
              <w:rPr>
                <w:sz w:val="16"/>
                <w:szCs w:val="16"/>
              </w:rPr>
            </w:pPr>
            <w:r w:rsidRPr="00D22CCD">
              <w:rPr>
                <w:sz w:val="16"/>
                <w:szCs w:val="16"/>
              </w:rPr>
              <w:t>portrayalCatalogue</w:t>
            </w:r>
          </w:p>
        </w:tc>
        <w:tc>
          <w:tcPr>
            <w:tcW w:w="3420" w:type="dxa"/>
          </w:tcPr>
          <w:p w14:paraId="4C6E66A6" w14:textId="3D5514BA" w:rsidR="002C42FB" w:rsidRPr="00D22CCD" w:rsidRDefault="002C42FB" w:rsidP="002C42FB">
            <w:pPr>
              <w:snapToGrid w:val="0"/>
              <w:jc w:val="left"/>
              <w:rPr>
                <w:sz w:val="16"/>
                <w:szCs w:val="16"/>
              </w:rPr>
            </w:pPr>
            <w:ins w:id="5092"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5093"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5094" w:author="Gert Morlion" w:date="2024-08-26T14:20:00Z"/>
        </w:trPr>
        <w:tc>
          <w:tcPr>
            <w:tcW w:w="1106" w:type="dxa"/>
            <w:vAlign w:val="center"/>
          </w:tcPr>
          <w:p w14:paraId="5013134E" w14:textId="5F74A0C7" w:rsidR="002C42FB" w:rsidRPr="00D22CCD" w:rsidRDefault="002C42FB" w:rsidP="002C42FB">
            <w:pPr>
              <w:snapToGrid w:val="0"/>
              <w:rPr>
                <w:ins w:id="5095" w:author="Gert Morlion" w:date="2024-08-26T14:20:00Z"/>
                <w:sz w:val="16"/>
                <w:szCs w:val="16"/>
              </w:rPr>
            </w:pPr>
            <w:ins w:id="5096"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5097" w:author="Gert Morlion" w:date="2024-08-26T14:20:00Z"/>
                <w:sz w:val="16"/>
                <w:szCs w:val="16"/>
              </w:rPr>
            </w:pPr>
            <w:ins w:id="5098" w:author="Gert Morlion" w:date="2024-08-26T14:20:00Z">
              <w:r>
                <w:rPr>
                  <w:sz w:val="16"/>
                  <w:szCs w:val="16"/>
                </w:rPr>
                <w:t>interoperabilityCatalogue</w:t>
              </w:r>
            </w:ins>
          </w:p>
        </w:tc>
        <w:tc>
          <w:tcPr>
            <w:tcW w:w="3420" w:type="dxa"/>
          </w:tcPr>
          <w:p w14:paraId="3C2C5279" w14:textId="668726FB" w:rsidR="002C42FB" w:rsidRPr="00D22CCD" w:rsidRDefault="002C42FB" w:rsidP="002C42FB">
            <w:pPr>
              <w:snapToGrid w:val="0"/>
              <w:jc w:val="left"/>
              <w:rPr>
                <w:ins w:id="5099" w:author="Gert Morlion" w:date="2024-08-26T14:20:00Z"/>
                <w:sz w:val="16"/>
                <w:szCs w:val="16"/>
              </w:rPr>
            </w:pPr>
            <w:ins w:id="5100"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5101" w:author="Gert Morlion" w:date="2024-08-26T14:20:00Z"/>
                <w:sz w:val="16"/>
                <w:szCs w:val="16"/>
              </w:rPr>
            </w:pPr>
            <w:ins w:id="5102"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5103" w:author="Gert Morlion" w:date="2024-08-26T14:20:00Z"/>
                <w:sz w:val="16"/>
                <w:szCs w:val="16"/>
              </w:rPr>
            </w:pPr>
          </w:p>
        </w:tc>
      </w:tr>
    </w:tbl>
    <w:p w14:paraId="5CD0DD33" w14:textId="77777777" w:rsidR="00453023" w:rsidRDefault="00453023">
      <w:pPr>
        <w:rPr>
          <w:ins w:id="5104"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5105" w:author="Gert Morlion" w:date="2024-08-26T14:21:00Z"/>
        </w:rPr>
      </w:pPr>
      <w:ins w:id="5106" w:author="Gert Morlion" w:date="2024-08-26T14:21:00Z">
        <w:r>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5107"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5108" w:author="Gert Morlion" w:date="2024-08-26T14:21:00Z"/>
                <w:b/>
                <w:sz w:val="16"/>
                <w:szCs w:val="16"/>
              </w:rPr>
            </w:pPr>
            <w:ins w:id="5109"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5110" w:author="Gert Morlion" w:date="2024-08-26T14:21:00Z"/>
                <w:b/>
                <w:sz w:val="16"/>
                <w:szCs w:val="16"/>
              </w:rPr>
            </w:pPr>
            <w:ins w:id="5111"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5112" w:author="Gert Morlion" w:date="2024-08-26T14:21:00Z"/>
                <w:b/>
                <w:sz w:val="16"/>
                <w:szCs w:val="16"/>
              </w:rPr>
            </w:pPr>
            <w:ins w:id="5113"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5114" w:author="Gert Morlion" w:date="2024-08-26T14:21:00Z"/>
                <w:b/>
                <w:sz w:val="16"/>
                <w:szCs w:val="16"/>
              </w:rPr>
            </w:pPr>
            <w:ins w:id="5115"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5116" w:author="Gert Morlion" w:date="2024-08-26T14:21:00Z"/>
                <w:b/>
                <w:sz w:val="16"/>
                <w:szCs w:val="16"/>
              </w:rPr>
            </w:pPr>
            <w:ins w:id="5117"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5118" w:author="Gert Morlion" w:date="2024-08-26T14:21:00Z"/>
                <w:b/>
                <w:sz w:val="16"/>
                <w:szCs w:val="16"/>
              </w:rPr>
            </w:pPr>
            <w:ins w:id="5119" w:author="Gert Morlion" w:date="2024-08-26T14:21:00Z">
              <w:r w:rsidRPr="00061045">
                <w:rPr>
                  <w:b/>
                  <w:sz w:val="16"/>
                  <w:szCs w:val="16"/>
                </w:rPr>
                <w:t>Remarks</w:t>
              </w:r>
            </w:ins>
          </w:p>
        </w:tc>
      </w:tr>
      <w:tr w:rsidR="00A43F0C" w:rsidRPr="00061045" w14:paraId="352E819D" w14:textId="77777777" w:rsidTr="004B0AFB">
        <w:trPr>
          <w:cantSplit/>
          <w:trHeight w:val="305"/>
          <w:ins w:id="5120"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5121" w:author="Gert Morlion" w:date="2024-08-26T14:21:00Z"/>
                <w:sz w:val="16"/>
                <w:szCs w:val="16"/>
              </w:rPr>
            </w:pPr>
            <w:ins w:id="5122"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5123" w:author="Gert Morlion" w:date="2024-08-26T14:21:00Z"/>
                <w:sz w:val="16"/>
                <w:szCs w:val="16"/>
              </w:rPr>
            </w:pPr>
            <w:ins w:id="5124" w:author="Gert Morlion" w:date="2024-08-26T14:21:00Z">
              <w:r w:rsidRPr="00061045">
                <w:rPr>
                  <w:sz w:val="16"/>
                  <w:szCs w:val="16"/>
                </w:rPr>
                <w:t>MD_MaintenanceInformation</w:t>
              </w:r>
            </w:ins>
          </w:p>
        </w:tc>
        <w:tc>
          <w:tcPr>
            <w:tcW w:w="3420" w:type="dxa"/>
          </w:tcPr>
          <w:p w14:paraId="1A08B0E8" w14:textId="77777777" w:rsidR="00A43F0C" w:rsidRPr="00061045" w:rsidRDefault="00A43F0C" w:rsidP="004B0AFB">
            <w:pPr>
              <w:snapToGrid w:val="0"/>
              <w:spacing w:before="60" w:after="60" w:line="240" w:lineRule="auto"/>
              <w:jc w:val="left"/>
              <w:rPr>
                <w:ins w:id="5125" w:author="Gert Morlion" w:date="2024-08-26T14:21:00Z"/>
                <w:sz w:val="16"/>
                <w:szCs w:val="16"/>
              </w:rPr>
            </w:pPr>
            <w:ins w:id="5126"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5127" w:author="Gert Morlion" w:date="2024-08-26T14:21:00Z"/>
                <w:sz w:val="16"/>
                <w:szCs w:val="16"/>
              </w:rPr>
            </w:pPr>
            <w:ins w:id="5128"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5129" w:author="Gert Morlion" w:date="2024-08-26T14:21:00Z"/>
                <w:sz w:val="16"/>
                <w:szCs w:val="16"/>
              </w:rPr>
            </w:pPr>
            <w:ins w:id="5130"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5131" w:author="Gert Morlion" w:date="2024-08-26T14:21:00Z"/>
                <w:sz w:val="16"/>
                <w:szCs w:val="16"/>
              </w:rPr>
            </w:pPr>
            <w:ins w:id="5132"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5133" w:author="Gert Morlion" w:date="2024-08-26T14:21:00Z"/>
                <w:rFonts w:cs="Arial"/>
                <w:sz w:val="16"/>
                <w:szCs w:val="16"/>
              </w:rPr>
            </w:pPr>
            <w:ins w:id="5134" w:author="Gert Morlion" w:date="2024-08-26T14:21:00Z">
              <w:r w:rsidRPr="00061045">
                <w:rPr>
                  <w:rFonts w:cs="Arial"/>
                  <w:sz w:val="16"/>
                  <w:szCs w:val="16"/>
                </w:rPr>
                <w:t>prohibit maintenanceScope, maintenanceNote,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5135" w:author="Gert Morlion" w:date="2024-08-26T14:21:00Z"/>
                <w:sz w:val="16"/>
                <w:szCs w:val="16"/>
              </w:rPr>
            </w:pPr>
            <w:ins w:id="5136" w:author="Gert Morlion" w:date="2024-08-26T14:2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A43F0C" w:rsidRPr="00061045" w14:paraId="25B75D10" w14:textId="77777777" w:rsidTr="004B0AFB">
        <w:trPr>
          <w:cantSplit/>
          <w:trHeight w:val="277"/>
          <w:ins w:id="5137"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5138" w:author="Gert Morlion" w:date="2024-08-26T14:21:00Z"/>
                <w:sz w:val="16"/>
                <w:szCs w:val="16"/>
              </w:rPr>
            </w:pPr>
            <w:ins w:id="5139"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5140" w:author="Gert Morlion" w:date="2024-08-26T14:21:00Z"/>
                <w:sz w:val="16"/>
                <w:szCs w:val="16"/>
              </w:rPr>
            </w:pPr>
            <w:ins w:id="5141" w:author="Gert Morlion" w:date="2024-08-26T14:21:00Z">
              <w:r w:rsidRPr="00061045">
                <w:rPr>
                  <w:sz w:val="16"/>
                  <w:szCs w:val="16"/>
                </w:rPr>
                <w:t>maintenanceAndUpdateFrequency</w:t>
              </w:r>
            </w:ins>
          </w:p>
        </w:tc>
        <w:tc>
          <w:tcPr>
            <w:tcW w:w="3420" w:type="dxa"/>
          </w:tcPr>
          <w:p w14:paraId="1575BC05" w14:textId="77777777" w:rsidR="00A43F0C" w:rsidRPr="00061045" w:rsidRDefault="00A43F0C" w:rsidP="004B0AFB">
            <w:pPr>
              <w:snapToGrid w:val="0"/>
              <w:spacing w:before="60" w:after="60" w:line="240" w:lineRule="auto"/>
              <w:jc w:val="left"/>
              <w:rPr>
                <w:ins w:id="5142" w:author="Gert Morlion" w:date="2024-08-26T14:21:00Z"/>
                <w:sz w:val="16"/>
                <w:szCs w:val="16"/>
              </w:rPr>
            </w:pPr>
            <w:ins w:id="5143"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5144" w:author="Gert Morlion" w:date="2024-08-26T14:21:00Z"/>
                <w:sz w:val="16"/>
                <w:szCs w:val="16"/>
              </w:rPr>
            </w:pPr>
            <w:ins w:id="5145"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5146" w:author="Gert Morlion" w:date="2024-08-26T14:21:00Z"/>
                <w:sz w:val="16"/>
                <w:szCs w:val="16"/>
              </w:rPr>
            </w:pPr>
            <w:ins w:id="5147" w:author="Gert Morlion" w:date="2024-08-26T14:21:00Z">
              <w:r w:rsidRPr="00061045">
                <w:rPr>
                  <w:sz w:val="16"/>
                  <w:szCs w:val="16"/>
                </w:rPr>
                <w:t>MD_MaintenanceFrequencyCode (codelist)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5148" w:author="Gert Morlion" w:date="2024-08-26T14:21:00Z"/>
                <w:sz w:val="16"/>
                <w:szCs w:val="16"/>
              </w:rPr>
            </w:pPr>
            <w:ins w:id="5149" w:author="Gert Morlion" w:date="2024-08-26T14:2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A43F0C" w:rsidRPr="00061045" w14:paraId="39B0338F" w14:textId="77777777" w:rsidTr="004B0AFB">
        <w:trPr>
          <w:cantSplit/>
          <w:trHeight w:val="277"/>
          <w:ins w:id="5150"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5151" w:author="Gert Morlion" w:date="2024-08-26T14:21:00Z"/>
                <w:sz w:val="16"/>
                <w:szCs w:val="16"/>
              </w:rPr>
            </w:pPr>
            <w:ins w:id="5152"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5153" w:author="Gert Morlion" w:date="2024-08-26T14:21:00Z"/>
                <w:sz w:val="16"/>
                <w:szCs w:val="16"/>
              </w:rPr>
            </w:pPr>
            <w:ins w:id="5154" w:author="Gert Morlion" w:date="2024-08-26T14:21:00Z">
              <w:r w:rsidRPr="00061045">
                <w:rPr>
                  <w:sz w:val="16"/>
                  <w:szCs w:val="16"/>
                </w:rPr>
                <w:t>maintenanceDate</w:t>
              </w:r>
            </w:ins>
          </w:p>
        </w:tc>
        <w:tc>
          <w:tcPr>
            <w:tcW w:w="3420" w:type="dxa"/>
          </w:tcPr>
          <w:p w14:paraId="2E51668D" w14:textId="77777777" w:rsidR="00A43F0C" w:rsidRPr="00061045" w:rsidRDefault="00A43F0C" w:rsidP="004B0AFB">
            <w:pPr>
              <w:snapToGrid w:val="0"/>
              <w:spacing w:before="60" w:after="60" w:line="240" w:lineRule="auto"/>
              <w:jc w:val="left"/>
              <w:rPr>
                <w:ins w:id="5155" w:author="Gert Morlion" w:date="2024-08-26T14:21:00Z"/>
                <w:sz w:val="16"/>
                <w:szCs w:val="16"/>
              </w:rPr>
            </w:pPr>
            <w:ins w:id="5156"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5157" w:author="Gert Morlion" w:date="2024-08-26T14:21:00Z"/>
                <w:sz w:val="16"/>
                <w:szCs w:val="16"/>
              </w:rPr>
            </w:pPr>
            <w:ins w:id="5158"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5159" w:author="Gert Morlion" w:date="2024-08-26T14:21:00Z"/>
                <w:sz w:val="16"/>
                <w:szCs w:val="16"/>
              </w:rPr>
            </w:pPr>
            <w:ins w:id="5160" w:author="Gert Morlion" w:date="2024-08-26T14:21:00Z">
              <w:r w:rsidRPr="00061045">
                <w:rPr>
                  <w:sz w:val="16"/>
                  <w:szCs w:val="16"/>
                </w:rPr>
                <w:t>CI_Date</w:t>
              </w:r>
            </w:ins>
          </w:p>
        </w:tc>
        <w:tc>
          <w:tcPr>
            <w:tcW w:w="3060" w:type="dxa"/>
            <w:vAlign w:val="center"/>
          </w:tcPr>
          <w:p w14:paraId="7E88BF2F" w14:textId="77777777" w:rsidR="00A43F0C" w:rsidRPr="00736CB9" w:rsidRDefault="00A43F0C" w:rsidP="004B0AFB">
            <w:pPr>
              <w:snapToGrid w:val="0"/>
              <w:spacing w:before="60" w:after="60" w:line="240" w:lineRule="auto"/>
              <w:rPr>
                <w:ins w:id="5161" w:author="Gert Morlion" w:date="2024-08-26T14:21:00Z"/>
                <w:rFonts w:cs="Arial"/>
                <w:sz w:val="16"/>
                <w:szCs w:val="16"/>
              </w:rPr>
            </w:pPr>
            <w:ins w:id="5162" w:author="Gert Morlion" w:date="2024-08-26T14:21:00Z">
              <w:r w:rsidRPr="00736CB9">
                <w:rPr>
                  <w:rFonts w:cs="Arial"/>
                  <w:sz w:val="16"/>
                  <w:szCs w:val="16"/>
                </w:rPr>
                <w:t>Exactly one of maintenanceDate and userDefinedMaintenanceFrequency must be populated</w:t>
              </w:r>
            </w:ins>
          </w:p>
          <w:p w14:paraId="5F1B69A1" w14:textId="77777777" w:rsidR="00A43F0C" w:rsidRPr="00736CB9" w:rsidRDefault="00A43F0C" w:rsidP="004B0AFB">
            <w:pPr>
              <w:snapToGrid w:val="0"/>
              <w:spacing w:before="60" w:after="60" w:line="240" w:lineRule="auto"/>
              <w:jc w:val="left"/>
              <w:rPr>
                <w:ins w:id="5163" w:author="Gert Morlion" w:date="2024-08-26T14:21:00Z"/>
                <w:rFonts w:cs="Arial"/>
                <w:sz w:val="16"/>
                <w:szCs w:val="16"/>
              </w:rPr>
            </w:pPr>
            <w:ins w:id="5164" w:author="Gert Morlion" w:date="2024-08-26T14:21:00Z">
              <w:r w:rsidRPr="00736CB9">
                <w:rPr>
                  <w:rFonts w:cs="Arial"/>
                  <w:sz w:val="16"/>
                  <w:szCs w:val="16"/>
                </w:rPr>
                <w:t>Allowed value for dateType: nextUpdate</w:t>
              </w:r>
            </w:ins>
          </w:p>
        </w:tc>
      </w:tr>
      <w:tr w:rsidR="00A43F0C" w:rsidRPr="00061045" w14:paraId="1FAD6468" w14:textId="77777777" w:rsidTr="004B0AFB">
        <w:trPr>
          <w:cantSplit/>
          <w:trHeight w:val="277"/>
          <w:ins w:id="5165"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5166" w:author="Gert Morlion" w:date="2024-08-26T14:21:00Z"/>
                <w:sz w:val="16"/>
                <w:szCs w:val="16"/>
              </w:rPr>
            </w:pPr>
            <w:ins w:id="5167"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5168" w:author="Gert Morlion" w:date="2024-08-26T14:21:00Z"/>
                <w:sz w:val="16"/>
                <w:szCs w:val="16"/>
              </w:rPr>
            </w:pPr>
            <w:bookmarkStart w:id="5169" w:name="_Hlk86073999"/>
            <w:ins w:id="5170" w:author="Gert Morlion" w:date="2024-08-26T14:21:00Z">
              <w:r w:rsidRPr="00061045">
                <w:rPr>
                  <w:sz w:val="16"/>
                  <w:szCs w:val="16"/>
                </w:rPr>
                <w:t>userDefinedMaintenanceFrequency</w:t>
              </w:r>
              <w:bookmarkEnd w:id="5169"/>
            </w:ins>
          </w:p>
        </w:tc>
        <w:tc>
          <w:tcPr>
            <w:tcW w:w="3420" w:type="dxa"/>
          </w:tcPr>
          <w:p w14:paraId="4BD00EFD" w14:textId="77777777" w:rsidR="00A43F0C" w:rsidRPr="00061045" w:rsidRDefault="00A43F0C" w:rsidP="004B0AFB">
            <w:pPr>
              <w:snapToGrid w:val="0"/>
              <w:spacing w:before="60" w:after="60" w:line="240" w:lineRule="auto"/>
              <w:jc w:val="left"/>
              <w:rPr>
                <w:ins w:id="5171" w:author="Gert Morlion" w:date="2024-08-26T14:21:00Z"/>
                <w:sz w:val="16"/>
                <w:szCs w:val="16"/>
              </w:rPr>
            </w:pPr>
            <w:ins w:id="5172"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5173" w:author="Gert Morlion" w:date="2024-08-26T14:21:00Z"/>
                <w:sz w:val="16"/>
                <w:szCs w:val="16"/>
              </w:rPr>
            </w:pPr>
            <w:ins w:id="5174"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5175" w:author="Gert Morlion" w:date="2024-08-26T14:21:00Z"/>
                <w:sz w:val="16"/>
                <w:szCs w:val="16"/>
              </w:rPr>
            </w:pPr>
            <w:ins w:id="5176" w:author="Gert Morlion" w:date="2024-08-26T14:21:00Z">
              <w:r w:rsidRPr="00061045">
                <w:rPr>
                  <w:sz w:val="16"/>
                  <w:szCs w:val="16"/>
                </w:rPr>
                <w:t>TM_PeriodDuration</w:t>
              </w:r>
            </w:ins>
          </w:p>
        </w:tc>
        <w:tc>
          <w:tcPr>
            <w:tcW w:w="3060" w:type="dxa"/>
            <w:vAlign w:val="center"/>
          </w:tcPr>
          <w:p w14:paraId="4A8DD4EF" w14:textId="77777777" w:rsidR="00A43F0C" w:rsidRPr="00736CB9" w:rsidRDefault="00A43F0C" w:rsidP="004B0AFB">
            <w:pPr>
              <w:snapToGrid w:val="0"/>
              <w:spacing w:before="60" w:after="60" w:line="240" w:lineRule="auto"/>
              <w:rPr>
                <w:ins w:id="5177" w:author="Gert Morlion" w:date="2024-08-26T14:21:00Z"/>
                <w:rFonts w:cs="Arial"/>
                <w:sz w:val="16"/>
                <w:szCs w:val="16"/>
              </w:rPr>
            </w:pPr>
            <w:ins w:id="5178" w:author="Gert Morlion" w:date="2024-08-26T14:21:00Z">
              <w:r w:rsidRPr="00736CB9">
                <w:rPr>
                  <w:rFonts w:cs="Arial"/>
                  <w:sz w:val="16"/>
                  <w:szCs w:val="16"/>
                </w:rPr>
                <w:t>Exactly one of maintenanceDate and userDefinedMaintenanceFrequency must be populated</w:t>
              </w:r>
            </w:ins>
          </w:p>
          <w:p w14:paraId="3E2EACF1" w14:textId="77777777" w:rsidR="00A43F0C" w:rsidRPr="00736CB9" w:rsidRDefault="00A43F0C" w:rsidP="004B0AFB">
            <w:pPr>
              <w:snapToGrid w:val="0"/>
              <w:spacing w:before="60" w:after="60" w:line="240" w:lineRule="auto"/>
              <w:jc w:val="left"/>
              <w:rPr>
                <w:ins w:id="5179" w:author="Gert Morlion" w:date="2024-08-26T14:21:00Z"/>
                <w:rFonts w:cs="Arial"/>
                <w:sz w:val="16"/>
                <w:szCs w:val="16"/>
              </w:rPr>
            </w:pPr>
            <w:ins w:id="5180"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5181"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5182" w:author="Gert Morlion" w:date="2024-08-26T14:21:00Z"/>
        </w:rPr>
      </w:pPr>
      <w:ins w:id="5183" w:author="Gert Morlion" w:date="2024-08-26T14:21:00Z">
        <w:r>
          <w:t>MD_MaintenanceFrequencyCode</w:t>
        </w:r>
      </w:ins>
    </w:p>
    <w:p w14:paraId="2E83F400" w14:textId="77777777" w:rsidR="00A43F0C" w:rsidRDefault="00A43F0C" w:rsidP="00A43F0C">
      <w:pPr>
        <w:spacing w:after="120" w:line="240" w:lineRule="auto"/>
        <w:rPr>
          <w:ins w:id="5184" w:author="Gert Morlion" w:date="2024-08-26T14:21:00Z"/>
        </w:rPr>
      </w:pPr>
      <w:bookmarkStart w:id="5185" w:name="_Hlk86169388"/>
      <w:ins w:id="5186"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5187" w:author="Gert Morlion" w:date="2024-08-26T14:21:00Z"/>
        </w:trPr>
        <w:tc>
          <w:tcPr>
            <w:tcW w:w="1209" w:type="dxa"/>
            <w:shd w:val="clear" w:color="auto" w:fill="D9D9D9"/>
          </w:tcPr>
          <w:bookmarkEnd w:id="5185"/>
          <w:p w14:paraId="17347D8B" w14:textId="77777777" w:rsidR="00A43F0C" w:rsidRPr="00736CB9" w:rsidRDefault="00A43F0C" w:rsidP="004B0AFB">
            <w:pPr>
              <w:snapToGrid w:val="0"/>
              <w:spacing w:before="60" w:after="60" w:line="240" w:lineRule="auto"/>
              <w:jc w:val="left"/>
              <w:rPr>
                <w:ins w:id="5188" w:author="Gert Morlion" w:date="2024-08-26T14:21:00Z"/>
                <w:b/>
                <w:sz w:val="16"/>
                <w:szCs w:val="16"/>
              </w:rPr>
            </w:pPr>
            <w:ins w:id="5189" w:author="Gert Morlion" w:date="2024-08-26T14:21:00Z">
              <w:r>
                <w:rPr>
                  <w:b/>
                  <w:sz w:val="16"/>
                  <w:szCs w:val="16"/>
                </w:rPr>
                <w:lastRenderedPageBreak/>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5190" w:author="Gert Morlion" w:date="2024-08-26T14:21:00Z"/>
                <w:b/>
                <w:sz w:val="16"/>
                <w:szCs w:val="16"/>
              </w:rPr>
            </w:pPr>
            <w:ins w:id="5191"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5192" w:author="Gert Morlion" w:date="2024-08-26T14:21:00Z"/>
                <w:b/>
                <w:sz w:val="16"/>
                <w:szCs w:val="16"/>
              </w:rPr>
            </w:pPr>
            <w:ins w:id="5193"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5194" w:author="Gert Morlion" w:date="2024-08-26T14:21:00Z"/>
                <w:b/>
                <w:sz w:val="16"/>
                <w:szCs w:val="16"/>
              </w:rPr>
            </w:pPr>
            <w:ins w:id="5195"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5196" w:author="Gert Morlion" w:date="2024-08-26T14:21:00Z"/>
                <w:b/>
                <w:sz w:val="16"/>
                <w:szCs w:val="16"/>
              </w:rPr>
            </w:pPr>
            <w:ins w:id="5197" w:author="Gert Morlion" w:date="2024-08-26T14:21:00Z">
              <w:r w:rsidRPr="00736CB9">
                <w:rPr>
                  <w:b/>
                  <w:sz w:val="16"/>
                  <w:szCs w:val="16"/>
                </w:rPr>
                <w:t>Remarks</w:t>
              </w:r>
            </w:ins>
          </w:p>
        </w:tc>
      </w:tr>
      <w:tr w:rsidR="00A43F0C" w:rsidRPr="001C7389" w14:paraId="2D924328" w14:textId="77777777" w:rsidTr="004B0AFB">
        <w:trPr>
          <w:cantSplit/>
          <w:ins w:id="5198"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5199" w:author="Gert Morlion" w:date="2024-08-26T14:21:00Z"/>
                <w:sz w:val="16"/>
                <w:szCs w:val="16"/>
              </w:rPr>
            </w:pPr>
            <w:ins w:id="5200" w:author="Gert Morlion" w:date="2024-08-26T14:21:00Z">
              <w:r w:rsidRPr="001C7389">
                <w:rPr>
                  <w:bCs/>
                  <w:sz w:val="16"/>
                  <w:szCs w:val="16"/>
                </w:rPr>
                <w:t>Enumeration</w:t>
              </w:r>
            </w:ins>
          </w:p>
        </w:tc>
        <w:tc>
          <w:tcPr>
            <w:tcW w:w="3118" w:type="dxa"/>
          </w:tcPr>
          <w:p w14:paraId="2255255A" w14:textId="77777777" w:rsidR="00A43F0C" w:rsidRPr="00736CB9" w:rsidRDefault="00A43F0C" w:rsidP="004B0AFB">
            <w:pPr>
              <w:snapToGrid w:val="0"/>
              <w:spacing w:before="60" w:after="60" w:line="240" w:lineRule="auto"/>
              <w:jc w:val="left"/>
              <w:rPr>
                <w:ins w:id="5201" w:author="Gert Morlion" w:date="2024-08-26T14:21:00Z"/>
                <w:sz w:val="16"/>
                <w:szCs w:val="16"/>
              </w:rPr>
            </w:pPr>
            <w:ins w:id="5202" w:author="Gert Morlion" w:date="2024-08-26T14:21:00Z">
              <w:r w:rsidRPr="00736CB9">
                <w:rPr>
                  <w:bCs/>
                  <w:sz w:val="16"/>
                  <w:szCs w:val="16"/>
                </w:rPr>
                <w:t>MD_MaintenanceFrequencyCode</w:t>
              </w:r>
            </w:ins>
          </w:p>
        </w:tc>
        <w:tc>
          <w:tcPr>
            <w:tcW w:w="3473" w:type="dxa"/>
          </w:tcPr>
          <w:p w14:paraId="3786B973" w14:textId="77777777" w:rsidR="00A43F0C" w:rsidRPr="00736CB9" w:rsidRDefault="00A43F0C" w:rsidP="004B0AFB">
            <w:pPr>
              <w:snapToGrid w:val="0"/>
              <w:spacing w:before="60" w:after="60" w:line="240" w:lineRule="auto"/>
              <w:jc w:val="left"/>
              <w:rPr>
                <w:ins w:id="5203" w:author="Gert Morlion" w:date="2024-08-26T14:21:00Z"/>
                <w:sz w:val="16"/>
                <w:szCs w:val="16"/>
              </w:rPr>
            </w:pPr>
            <w:ins w:id="5204"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5205" w:author="Gert Morlion" w:date="2024-08-26T14:21:00Z"/>
                <w:sz w:val="16"/>
                <w:szCs w:val="16"/>
              </w:rPr>
            </w:pPr>
            <w:ins w:id="5206"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5207" w:author="Gert Morlion" w:date="2024-08-26T14:21:00Z"/>
                <w:sz w:val="16"/>
                <w:szCs w:val="16"/>
              </w:rPr>
            </w:pPr>
            <w:ins w:id="5208" w:author="Gert Morlion" w:date="2024-08-26T14:21:00Z">
              <w:r w:rsidRPr="00736CB9">
                <w:rPr>
                  <w:bCs/>
                  <w:sz w:val="16"/>
                  <w:szCs w:val="16"/>
                </w:rPr>
                <w:t>S-100 is restricted to only the following values from the ISO 19115-1 codelist. The conditions for the use of a particular value are described in its Remarks</w:t>
              </w:r>
            </w:ins>
          </w:p>
        </w:tc>
      </w:tr>
      <w:tr w:rsidR="00A43F0C" w:rsidRPr="001C7389" w14:paraId="16F58255" w14:textId="77777777" w:rsidTr="004B0AFB">
        <w:trPr>
          <w:cantSplit/>
          <w:ins w:id="5209"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5210" w:author="Gert Morlion" w:date="2024-08-26T14:21:00Z"/>
                <w:sz w:val="16"/>
                <w:szCs w:val="16"/>
              </w:rPr>
            </w:pPr>
            <w:ins w:id="5211"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5212" w:author="Gert Morlion" w:date="2024-08-26T14:21:00Z"/>
                <w:sz w:val="16"/>
                <w:szCs w:val="16"/>
              </w:rPr>
            </w:pPr>
            <w:ins w:id="5213" w:author="Gert Morlion" w:date="2024-08-26T14:21:00Z">
              <w:r w:rsidRPr="00736CB9">
                <w:rPr>
                  <w:bCs/>
                  <w:sz w:val="16"/>
                  <w:szCs w:val="16"/>
                </w:rPr>
                <w:t>asNeeded</w:t>
              </w:r>
            </w:ins>
          </w:p>
        </w:tc>
        <w:tc>
          <w:tcPr>
            <w:tcW w:w="3473" w:type="dxa"/>
          </w:tcPr>
          <w:p w14:paraId="0EC4F3B3" w14:textId="77777777" w:rsidR="00A43F0C" w:rsidRPr="00736CB9" w:rsidRDefault="00A43F0C" w:rsidP="004B0AFB">
            <w:pPr>
              <w:snapToGrid w:val="0"/>
              <w:spacing w:before="60" w:after="60" w:line="240" w:lineRule="auto"/>
              <w:jc w:val="left"/>
              <w:rPr>
                <w:ins w:id="5214" w:author="Gert Morlion" w:date="2024-08-26T14:21:00Z"/>
                <w:sz w:val="16"/>
                <w:szCs w:val="16"/>
              </w:rPr>
            </w:pPr>
            <w:ins w:id="5215"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5216" w:author="Gert Morlion" w:date="2024-08-26T14:21:00Z"/>
                <w:sz w:val="16"/>
                <w:szCs w:val="16"/>
              </w:rPr>
            </w:pPr>
            <w:ins w:id="5217"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5218" w:author="Gert Morlion" w:date="2024-08-26T14:21:00Z"/>
                <w:bCs/>
                <w:sz w:val="16"/>
                <w:szCs w:val="16"/>
              </w:rPr>
            </w:pPr>
            <w:ins w:id="5219"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5220" w:author="Gert Morlion" w:date="2024-08-26T14:21:00Z"/>
                <w:sz w:val="16"/>
                <w:szCs w:val="16"/>
              </w:rPr>
            </w:pPr>
            <w:ins w:id="5221" w:author="Gert Morlion" w:date="2024-08-26T14:21:00Z">
              <w:r w:rsidRPr="00736CB9">
                <w:rPr>
                  <w:bCs/>
                  <w:sz w:val="16"/>
                  <w:szCs w:val="16"/>
                </w:rPr>
                <w:t>Allowed if and only if userDefinedMaintenanceFrequency is not populated</w:t>
              </w:r>
            </w:ins>
          </w:p>
        </w:tc>
      </w:tr>
      <w:tr w:rsidR="00A43F0C" w:rsidRPr="001C7389" w14:paraId="279247A3" w14:textId="77777777" w:rsidTr="004B0AFB">
        <w:trPr>
          <w:cantSplit/>
          <w:ins w:id="5222"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5223" w:author="Gert Morlion" w:date="2024-08-26T14:21:00Z"/>
                <w:sz w:val="16"/>
                <w:szCs w:val="16"/>
              </w:rPr>
            </w:pPr>
            <w:ins w:id="5224"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5225" w:author="Gert Morlion" w:date="2024-08-26T14:21:00Z"/>
                <w:sz w:val="16"/>
                <w:szCs w:val="16"/>
              </w:rPr>
            </w:pPr>
            <w:ins w:id="5226"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5227" w:author="Gert Morlion" w:date="2024-08-26T14:21:00Z"/>
                <w:sz w:val="16"/>
                <w:szCs w:val="16"/>
              </w:rPr>
            </w:pPr>
            <w:ins w:id="5228"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5229" w:author="Gert Morlion" w:date="2024-08-26T14:21:00Z"/>
                <w:sz w:val="16"/>
                <w:szCs w:val="16"/>
              </w:rPr>
            </w:pPr>
            <w:ins w:id="5230"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5231" w:author="Gert Morlion" w:date="2024-08-26T14:21:00Z"/>
                <w:bCs/>
                <w:sz w:val="16"/>
                <w:szCs w:val="16"/>
              </w:rPr>
            </w:pPr>
            <w:ins w:id="5232"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5233" w:author="Gert Morlion" w:date="2024-08-26T14:21:00Z"/>
                <w:sz w:val="16"/>
                <w:szCs w:val="16"/>
              </w:rPr>
            </w:pPr>
            <w:ins w:id="5234" w:author="Gert Morlion" w:date="2024-08-26T14:21:00Z">
              <w:r w:rsidRPr="00736CB9">
                <w:rPr>
                  <w:bCs/>
                  <w:sz w:val="16"/>
                  <w:szCs w:val="16"/>
                </w:rPr>
                <w:t>Allowed if and only if userDefinedMaintenanceFrequency is not populated</w:t>
              </w:r>
            </w:ins>
          </w:p>
        </w:tc>
      </w:tr>
    </w:tbl>
    <w:p w14:paraId="31D2F236" w14:textId="77777777" w:rsidR="00A43F0C" w:rsidRPr="00382BE3" w:rsidRDefault="00A43F0C" w:rsidP="00A43F0C">
      <w:pPr>
        <w:spacing w:after="0" w:line="240" w:lineRule="auto"/>
        <w:rPr>
          <w:ins w:id="5235"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5236" w:author="Gert Morlion" w:date="2024-08-26T14:21:00Z"/>
        </w:rPr>
      </w:pPr>
      <w:ins w:id="5237" w:author="Gert Morlion" w:date="2024-08-26T14:21:00Z">
        <w:r w:rsidRPr="00382BE3">
          <w:t>PT_Locale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5238"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5239" w:author="Gert Morlion" w:date="2024-08-26T14:21:00Z"/>
                <w:b/>
                <w:bCs/>
                <w:sz w:val="16"/>
                <w:szCs w:val="16"/>
                <w:lang w:eastAsia="ar-SA"/>
              </w:rPr>
            </w:pPr>
            <w:ins w:id="5240"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5241" w:author="Gert Morlion" w:date="2024-08-26T14:21:00Z"/>
                <w:b/>
                <w:bCs/>
                <w:sz w:val="16"/>
                <w:szCs w:val="16"/>
                <w:lang w:eastAsia="ar-SA"/>
              </w:rPr>
            </w:pPr>
            <w:ins w:id="5242"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5243" w:author="Gert Morlion" w:date="2024-08-26T14:21:00Z"/>
                <w:b/>
                <w:bCs/>
                <w:sz w:val="16"/>
                <w:szCs w:val="16"/>
                <w:lang w:eastAsia="ar-SA"/>
              </w:rPr>
            </w:pPr>
            <w:ins w:id="5244"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5245" w:author="Gert Morlion" w:date="2024-08-26T14:21:00Z"/>
                <w:b/>
                <w:bCs/>
                <w:sz w:val="16"/>
                <w:szCs w:val="16"/>
                <w:lang w:eastAsia="ar-SA"/>
              </w:rPr>
            </w:pPr>
            <w:ins w:id="5246"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5247" w:author="Gert Morlion" w:date="2024-08-26T14:21:00Z"/>
                <w:b/>
                <w:bCs/>
                <w:sz w:val="16"/>
                <w:szCs w:val="16"/>
                <w:lang w:eastAsia="ar-SA"/>
              </w:rPr>
            </w:pPr>
            <w:ins w:id="5248"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5249" w:author="Gert Morlion" w:date="2024-08-26T14:21:00Z"/>
                <w:b/>
                <w:bCs/>
                <w:sz w:val="16"/>
                <w:szCs w:val="16"/>
                <w:lang w:eastAsia="ar-SA"/>
              </w:rPr>
            </w:pPr>
            <w:ins w:id="5250" w:author="Gert Morlion" w:date="2024-08-26T14:21:00Z">
              <w:r w:rsidRPr="00382BE3">
                <w:rPr>
                  <w:b/>
                  <w:sz w:val="16"/>
                  <w:szCs w:val="16"/>
                  <w:lang w:eastAsia="ar-SA"/>
                </w:rPr>
                <w:t>Remarks</w:t>
              </w:r>
            </w:ins>
          </w:p>
        </w:tc>
      </w:tr>
      <w:tr w:rsidR="00A43F0C" w:rsidRPr="008A6F2A" w14:paraId="179D9539" w14:textId="77777777" w:rsidTr="004B0AFB">
        <w:trPr>
          <w:cantSplit/>
          <w:ins w:id="5251"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5252" w:author="Gert Morlion" w:date="2024-08-26T14:21:00Z"/>
                <w:b/>
                <w:bCs/>
                <w:sz w:val="16"/>
                <w:szCs w:val="16"/>
                <w:lang w:eastAsia="ar-SA"/>
              </w:rPr>
            </w:pPr>
            <w:ins w:id="5253"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5254" w:author="Gert Morlion" w:date="2024-08-26T14:21:00Z"/>
                <w:b/>
                <w:bCs/>
                <w:sz w:val="16"/>
                <w:szCs w:val="16"/>
                <w:lang w:eastAsia="ar-SA"/>
              </w:rPr>
            </w:pPr>
            <w:ins w:id="5255" w:author="Gert Morlion" w:date="2024-08-26T14:21:00Z">
              <w:r w:rsidRPr="00382BE3">
                <w:rPr>
                  <w:sz w:val="16"/>
                  <w:szCs w:val="16"/>
                </w:rPr>
                <w:t>PT_Locale</w:t>
              </w:r>
            </w:ins>
          </w:p>
        </w:tc>
        <w:tc>
          <w:tcPr>
            <w:tcW w:w="3420" w:type="dxa"/>
          </w:tcPr>
          <w:p w14:paraId="6D280675" w14:textId="77777777" w:rsidR="00A43F0C" w:rsidRPr="00382BE3" w:rsidRDefault="00A43F0C" w:rsidP="004B0AFB">
            <w:pPr>
              <w:suppressAutoHyphens/>
              <w:snapToGrid w:val="0"/>
              <w:spacing w:before="60" w:after="60" w:line="240" w:lineRule="auto"/>
              <w:jc w:val="left"/>
              <w:rPr>
                <w:ins w:id="5256" w:author="Gert Morlion" w:date="2024-08-26T14:21:00Z"/>
                <w:b/>
                <w:bCs/>
                <w:sz w:val="16"/>
                <w:szCs w:val="16"/>
                <w:lang w:eastAsia="ar-SA"/>
              </w:rPr>
            </w:pPr>
            <w:ins w:id="5257"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5258" w:author="Gert Morlion" w:date="2024-08-26T14:21:00Z"/>
                <w:b/>
                <w:bCs/>
                <w:sz w:val="16"/>
                <w:szCs w:val="16"/>
                <w:lang w:eastAsia="ar-SA"/>
              </w:rPr>
            </w:pPr>
            <w:ins w:id="5259"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5260" w:author="Gert Morlion" w:date="2024-08-26T14:21:00Z"/>
                <w:b/>
                <w:bCs/>
                <w:sz w:val="16"/>
                <w:szCs w:val="16"/>
                <w:lang w:eastAsia="ar-SA"/>
              </w:rPr>
            </w:pPr>
            <w:ins w:id="5261"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5262" w:author="Gert Morlion" w:date="2024-08-26T14:21:00Z"/>
                <w:b/>
                <w:bCs/>
                <w:sz w:val="16"/>
                <w:szCs w:val="16"/>
                <w:lang w:eastAsia="ar-SA"/>
              </w:rPr>
            </w:pPr>
            <w:ins w:id="5263" w:author="Gert Morlion" w:date="2024-08-26T14:21:00Z">
              <w:r w:rsidRPr="00382BE3">
                <w:rPr>
                  <w:sz w:val="16"/>
                  <w:szCs w:val="16"/>
                </w:rPr>
                <w:t>From ISO 19115-1</w:t>
              </w:r>
            </w:ins>
          </w:p>
        </w:tc>
      </w:tr>
      <w:tr w:rsidR="00A43F0C" w:rsidRPr="008A6F2A" w14:paraId="465FB235" w14:textId="77777777" w:rsidTr="004B0AFB">
        <w:trPr>
          <w:cantSplit/>
          <w:ins w:id="5264"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5265" w:author="Gert Morlion" w:date="2024-08-26T14:21:00Z"/>
                <w:b/>
                <w:bCs/>
                <w:sz w:val="16"/>
                <w:szCs w:val="16"/>
                <w:lang w:eastAsia="ar-SA"/>
              </w:rPr>
            </w:pPr>
            <w:ins w:id="5266"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5267" w:author="Gert Morlion" w:date="2024-08-26T14:21:00Z"/>
                <w:b/>
                <w:bCs/>
                <w:sz w:val="16"/>
                <w:szCs w:val="16"/>
                <w:lang w:eastAsia="ar-SA"/>
              </w:rPr>
            </w:pPr>
            <w:ins w:id="5268"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5269" w:author="Gert Morlion" w:date="2024-08-26T14:21:00Z"/>
                <w:b/>
                <w:bCs/>
                <w:sz w:val="16"/>
                <w:szCs w:val="16"/>
                <w:lang w:eastAsia="ar-SA"/>
              </w:rPr>
            </w:pPr>
            <w:ins w:id="5270"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5271" w:author="Gert Morlion" w:date="2024-08-26T14:21:00Z"/>
                <w:b/>
                <w:bCs/>
                <w:sz w:val="16"/>
                <w:szCs w:val="16"/>
                <w:lang w:eastAsia="ar-SA"/>
              </w:rPr>
            </w:pPr>
            <w:ins w:id="5272"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5273" w:author="Gert Morlion" w:date="2024-08-26T14:21:00Z"/>
                <w:b/>
                <w:bCs/>
                <w:sz w:val="16"/>
                <w:szCs w:val="16"/>
                <w:lang w:eastAsia="ar-SA"/>
              </w:rPr>
            </w:pPr>
            <w:ins w:id="5274" w:author="Gert Morlion" w:date="2024-08-26T14:21:00Z">
              <w:r w:rsidRPr="00382BE3">
                <w:rPr>
                  <w:sz w:val="16"/>
                  <w:szCs w:val="16"/>
                </w:rPr>
                <w:t>LanguageCode</w:t>
              </w:r>
            </w:ins>
          </w:p>
        </w:tc>
        <w:tc>
          <w:tcPr>
            <w:tcW w:w="3060" w:type="dxa"/>
          </w:tcPr>
          <w:p w14:paraId="30AF0BAD" w14:textId="77777777" w:rsidR="00A43F0C" w:rsidRPr="00382BE3" w:rsidRDefault="00A43F0C" w:rsidP="004B0AFB">
            <w:pPr>
              <w:suppressAutoHyphens/>
              <w:snapToGrid w:val="0"/>
              <w:spacing w:before="60" w:after="60" w:line="240" w:lineRule="auto"/>
              <w:jc w:val="left"/>
              <w:rPr>
                <w:ins w:id="5275" w:author="Gert Morlion" w:date="2024-08-26T14:21:00Z"/>
                <w:b/>
                <w:bCs/>
                <w:sz w:val="16"/>
                <w:szCs w:val="16"/>
                <w:lang w:eastAsia="ar-SA"/>
              </w:rPr>
            </w:pPr>
            <w:ins w:id="5276" w:author="Gert Morlion" w:date="2024-08-26T14:21:00Z">
              <w:r w:rsidRPr="00382BE3">
                <w:rPr>
                  <w:sz w:val="16"/>
                  <w:szCs w:val="16"/>
                </w:rPr>
                <w:t>ISO 639-2 3-letter language codes.</w:t>
              </w:r>
            </w:ins>
          </w:p>
        </w:tc>
      </w:tr>
      <w:tr w:rsidR="00A43F0C" w:rsidRPr="008A6F2A" w14:paraId="79E6D493" w14:textId="77777777" w:rsidTr="004B0AFB">
        <w:trPr>
          <w:cantSplit/>
          <w:ins w:id="5277"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5278" w:author="Gert Morlion" w:date="2024-08-26T14:21:00Z"/>
                <w:b/>
                <w:bCs/>
                <w:sz w:val="16"/>
                <w:szCs w:val="16"/>
                <w:lang w:eastAsia="ar-SA"/>
              </w:rPr>
            </w:pPr>
            <w:ins w:id="5279"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5280" w:author="Gert Morlion" w:date="2024-08-26T14:21:00Z"/>
                <w:b/>
                <w:bCs/>
                <w:sz w:val="16"/>
                <w:szCs w:val="16"/>
                <w:lang w:eastAsia="ar-SA"/>
              </w:rPr>
            </w:pPr>
            <w:ins w:id="5281"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5282" w:author="Gert Morlion" w:date="2024-08-26T14:21:00Z"/>
                <w:b/>
                <w:bCs/>
                <w:sz w:val="16"/>
                <w:szCs w:val="16"/>
                <w:lang w:eastAsia="ar-SA"/>
              </w:rPr>
            </w:pPr>
            <w:ins w:id="5283"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5284" w:author="Gert Morlion" w:date="2024-08-26T14:21:00Z"/>
                <w:b/>
                <w:bCs/>
                <w:sz w:val="16"/>
                <w:szCs w:val="16"/>
                <w:lang w:eastAsia="ar-SA"/>
              </w:rPr>
            </w:pPr>
            <w:ins w:id="5285"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5286" w:author="Gert Morlion" w:date="2024-08-26T14:21:00Z"/>
                <w:b/>
                <w:bCs/>
                <w:sz w:val="16"/>
                <w:szCs w:val="16"/>
                <w:lang w:eastAsia="ar-SA"/>
              </w:rPr>
            </w:pPr>
            <w:ins w:id="5287" w:author="Gert Morlion" w:date="2024-08-26T14:21:00Z">
              <w:r w:rsidRPr="00382BE3">
                <w:rPr>
                  <w:sz w:val="16"/>
                  <w:szCs w:val="16"/>
                </w:rPr>
                <w:t>CountryCode</w:t>
              </w:r>
            </w:ins>
          </w:p>
        </w:tc>
        <w:tc>
          <w:tcPr>
            <w:tcW w:w="3060" w:type="dxa"/>
          </w:tcPr>
          <w:p w14:paraId="4F292E6C" w14:textId="77777777" w:rsidR="00A43F0C" w:rsidRPr="00382BE3" w:rsidRDefault="00A43F0C" w:rsidP="004B0AFB">
            <w:pPr>
              <w:suppressAutoHyphens/>
              <w:snapToGrid w:val="0"/>
              <w:spacing w:before="60" w:after="60" w:line="240" w:lineRule="auto"/>
              <w:jc w:val="left"/>
              <w:rPr>
                <w:ins w:id="5288" w:author="Gert Morlion" w:date="2024-08-26T14:21:00Z"/>
                <w:b/>
                <w:bCs/>
                <w:sz w:val="16"/>
                <w:szCs w:val="16"/>
                <w:lang w:eastAsia="ar-SA"/>
              </w:rPr>
            </w:pPr>
            <w:ins w:id="5289" w:author="Gert Morlion" w:date="2024-08-26T14:21:00Z">
              <w:r w:rsidRPr="00382BE3">
                <w:rPr>
                  <w:sz w:val="16"/>
                  <w:szCs w:val="16"/>
                </w:rPr>
                <w:t>ISO 3166-2 2-letter country codes</w:t>
              </w:r>
            </w:ins>
          </w:p>
        </w:tc>
      </w:tr>
      <w:tr w:rsidR="00A43F0C" w:rsidRPr="008A6F2A" w14:paraId="124DD6CE" w14:textId="77777777" w:rsidTr="004B0AFB">
        <w:trPr>
          <w:cantSplit/>
          <w:ins w:id="5290"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5291" w:author="Gert Morlion" w:date="2024-08-26T14:21:00Z"/>
                <w:b/>
                <w:bCs/>
                <w:sz w:val="16"/>
                <w:szCs w:val="16"/>
                <w:lang w:eastAsia="ar-SA"/>
              </w:rPr>
            </w:pPr>
            <w:ins w:id="5292"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5293" w:author="Gert Morlion" w:date="2024-08-26T14:21:00Z"/>
                <w:b/>
                <w:bCs/>
                <w:sz w:val="16"/>
                <w:szCs w:val="16"/>
                <w:lang w:eastAsia="ar-SA"/>
              </w:rPr>
            </w:pPr>
            <w:ins w:id="5294" w:author="Gert Morlion" w:date="2024-08-26T14:21:00Z">
              <w:r w:rsidRPr="00382BE3">
                <w:rPr>
                  <w:sz w:val="16"/>
                  <w:szCs w:val="16"/>
                </w:rPr>
                <w:t>characterEncoding</w:t>
              </w:r>
            </w:ins>
          </w:p>
        </w:tc>
        <w:tc>
          <w:tcPr>
            <w:tcW w:w="3420" w:type="dxa"/>
          </w:tcPr>
          <w:p w14:paraId="102F990A" w14:textId="77777777" w:rsidR="00A43F0C" w:rsidRPr="00382BE3" w:rsidRDefault="00A43F0C" w:rsidP="004B0AFB">
            <w:pPr>
              <w:suppressAutoHyphens/>
              <w:snapToGrid w:val="0"/>
              <w:spacing w:before="60" w:after="60" w:line="240" w:lineRule="auto"/>
              <w:jc w:val="left"/>
              <w:rPr>
                <w:ins w:id="5295" w:author="Gert Morlion" w:date="2024-08-26T14:21:00Z"/>
                <w:b/>
                <w:bCs/>
                <w:sz w:val="16"/>
                <w:szCs w:val="16"/>
                <w:lang w:eastAsia="ar-SA"/>
              </w:rPr>
            </w:pPr>
            <w:ins w:id="5296"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5297" w:author="Gert Morlion" w:date="2024-08-26T14:21:00Z"/>
                <w:b/>
                <w:bCs/>
                <w:sz w:val="16"/>
                <w:szCs w:val="16"/>
                <w:lang w:eastAsia="ar-SA"/>
              </w:rPr>
            </w:pPr>
            <w:ins w:id="5298"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5299" w:author="Gert Morlion" w:date="2024-08-26T14:21:00Z"/>
                <w:b/>
                <w:bCs/>
                <w:sz w:val="16"/>
                <w:szCs w:val="16"/>
                <w:lang w:eastAsia="ar-SA"/>
              </w:rPr>
            </w:pPr>
            <w:ins w:id="5300" w:author="Gert Morlion" w:date="2024-08-26T14:21:00Z">
              <w:r w:rsidRPr="00382BE3">
                <w:rPr>
                  <w:sz w:val="16"/>
                  <w:szCs w:val="16"/>
                </w:rPr>
                <w:t>MD_CharacterSetCode</w:t>
              </w:r>
            </w:ins>
          </w:p>
        </w:tc>
        <w:tc>
          <w:tcPr>
            <w:tcW w:w="3060" w:type="dxa"/>
          </w:tcPr>
          <w:p w14:paraId="7A5E64CC" w14:textId="77777777" w:rsidR="00A43F0C" w:rsidRPr="00382BE3" w:rsidRDefault="00A43F0C" w:rsidP="004B0AFB">
            <w:pPr>
              <w:suppressAutoHyphens/>
              <w:snapToGrid w:val="0"/>
              <w:spacing w:before="60" w:after="60" w:line="240" w:lineRule="auto"/>
              <w:jc w:val="left"/>
              <w:rPr>
                <w:ins w:id="5301" w:author="Gert Morlion" w:date="2024-08-26T14:21:00Z"/>
                <w:b/>
                <w:bCs/>
                <w:sz w:val="16"/>
                <w:szCs w:val="16"/>
                <w:lang w:eastAsia="ar-SA"/>
              </w:rPr>
            </w:pPr>
            <w:ins w:id="5302"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303" w:author="Gert Morlion" w:date="2024-08-26T14:21:00Z"/>
        </w:rPr>
      </w:pPr>
    </w:p>
    <w:p w14:paraId="72C7D251" w14:textId="77777777" w:rsidR="00A43F0C" w:rsidRPr="008A6F2A" w:rsidRDefault="00A43F0C" w:rsidP="00A43F0C">
      <w:pPr>
        <w:spacing w:after="120" w:line="240" w:lineRule="auto"/>
        <w:rPr>
          <w:ins w:id="5304" w:author="Gert Morlion" w:date="2024-08-26T14:21:00Z"/>
        </w:rPr>
      </w:pPr>
      <w:bookmarkStart w:id="5305" w:name="_Toc510784370"/>
      <w:bookmarkStart w:id="5306" w:name="_Toc510785519"/>
      <w:bookmarkEnd w:id="5305"/>
      <w:bookmarkEnd w:id="5306"/>
      <w:ins w:id="5307" w:author="Gert Morlion" w:date="2024-08-26T14:21:00Z">
        <w:r w:rsidRPr="008A6F2A">
          <w:t xml:space="preserve">The class PT_Locale is defined in ISO 19115-1. LanguageCode, CountryCode, and MD_CharacterSetCode are ISO codelists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rsidP="00BA04DE"/>
    <w:p w14:paraId="72F6EC5A" w14:textId="77777777" w:rsidR="00453023" w:rsidRPr="00D22CCD" w:rsidRDefault="007260E2">
      <w:pPr>
        <w:pStyle w:val="berschrift2"/>
        <w:rPr>
          <w:lang w:eastAsia="en-GB"/>
        </w:rPr>
      </w:pPr>
      <w:bookmarkStart w:id="5308" w:name="_Toc225648314"/>
      <w:bookmarkStart w:id="5309" w:name="_Toc225065171"/>
      <w:bookmarkStart w:id="5310" w:name="_Toc211003384"/>
      <w:r w:rsidRPr="00D22CCD">
        <w:rPr>
          <w:lang w:eastAsia="en-GB"/>
        </w:rPr>
        <w:t>Language</w:t>
      </w:r>
      <w:bookmarkEnd w:id="5308"/>
      <w:bookmarkEnd w:id="5309"/>
      <w:bookmarkEnd w:id="5310"/>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311" w:author="Gert Morlion" w:date="2024-08-26T14:21:00Z">
        <w:r w:rsidR="00A227F8" w:rsidRPr="00A227F8">
          <w:rPr>
            <w:b/>
            <w:bCs/>
            <w:lang w:eastAsia="en-GB"/>
          </w:rPr>
          <w:t>f</w:t>
        </w:r>
      </w:ins>
      <w:del w:id="5312" w:author="Gert Morlion" w:date="2024-08-26T14:21:00Z">
        <w:r w:rsidRPr="00A227F8" w:rsidDel="00A227F8">
          <w:rPr>
            <w:b/>
            <w:bCs/>
            <w:lang w:eastAsia="en-GB"/>
          </w:rPr>
          <w:delText>F</w:delText>
        </w:r>
      </w:del>
      <w:r w:rsidRPr="00A227F8">
        <w:rPr>
          <w:b/>
          <w:bCs/>
          <w:lang w:eastAsia="en-GB"/>
        </w:rPr>
        <w:t xml:space="preserve">eature </w:t>
      </w:r>
      <w:ins w:id="5313" w:author="Gert Morlion" w:date="2024-08-26T14:21:00Z">
        <w:r w:rsidR="00A227F8" w:rsidRPr="00A227F8">
          <w:rPr>
            <w:b/>
            <w:bCs/>
            <w:lang w:eastAsia="en-GB"/>
          </w:rPr>
          <w:t>n</w:t>
        </w:r>
      </w:ins>
      <w:del w:id="5314"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315" w:name="_Toc225648365"/>
      <w:bookmarkStart w:id="5316"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5317" w:name="_Toc211003385"/>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317"/>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5318"/>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5318"/>
      <w:r w:rsidR="00AC4E72">
        <w:rPr>
          <w:rStyle w:val="Kommentarzeichen"/>
        </w:rPr>
        <w:commentReference w:id="5318"/>
      </w:r>
    </w:p>
    <w:p w14:paraId="6AD8AE3E" w14:textId="1614BB13" w:rsidR="00610ED9" w:rsidRPr="00D22CCD" w:rsidRDefault="00610ED9" w:rsidP="00610ED9">
      <w:pPr>
        <w:rPr>
          <w:lang w:val="en-AU" w:eastAsia="en-US"/>
        </w:rPr>
      </w:pPr>
      <w:commentRangeStart w:id="5319"/>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5320" w:author="Birklhuber Bernd"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5319"/>
      <w:r w:rsidR="00AC4E72">
        <w:rPr>
          <w:rStyle w:val="Kommentarzeichen"/>
        </w:rPr>
        <w:commentReference w:id="5319"/>
      </w:r>
      <w:r w:rsidRPr="00D22CCD">
        <w:rPr>
          <w:lang w:val="en-AU" w:eastAsia="en-US"/>
        </w:rPr>
        <w:t xml:space="preserve"> The document describes how to encode information that the cartographer considers relevant to an IENC. The content of an IENC is at the discretion of the </w:t>
      </w:r>
      <w:commentRangeStart w:id="5321"/>
      <w:r w:rsidRPr="00D22CCD">
        <w:rPr>
          <w:lang w:val="en-AU" w:eastAsia="en-US"/>
        </w:rPr>
        <w:t>produc</w:t>
      </w:r>
      <w:ins w:id="5322" w:author="Birklhuber Bernd" w:date="2025-03-10T16:22:00Z">
        <w:r w:rsidR="009651BB">
          <w:rPr>
            <w:lang w:val="en-AU" w:eastAsia="en-US"/>
          </w:rPr>
          <w:t>er</w:t>
        </w:r>
      </w:ins>
      <w:del w:id="5323" w:author="Birklhuber Bernd"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5324" w:author="Birklhuber Bernd"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5321"/>
        <w:r w:rsidR="00AC4E72" w:rsidDel="009651BB">
          <w:rPr>
            <w:rStyle w:val="Kommentarzeichen"/>
          </w:rPr>
          <w:commentReference w:id="5321"/>
        </w:r>
      </w:del>
      <w:ins w:id="5325" w:author="Birklhuber Bernd" w:date="2025-03-10T16:30:00Z">
        <w:r w:rsidR="000626B0">
          <w:rPr>
            <w:lang w:val="en-AU" w:eastAsia="en-US"/>
          </w:rPr>
          <w:t xml:space="preserve"> In addition to the minimum content described in this standard the competent authority may define additional elements of minim</w:t>
        </w:r>
      </w:ins>
      <w:ins w:id="5326" w:author="Birklhuber Bernd"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5327" w:author="Birklhuber Bernd" w:date="2025-06-19T12:33:00Z">
        <w:r w:rsidR="00BC1E27">
          <w:rPr>
            <w:lang w:val="en-AU" w:eastAsia="en-US"/>
          </w:rPr>
          <w:t>s</w:t>
        </w:r>
      </w:ins>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BA04DE" w:rsidRDefault="00610ED9" w:rsidP="00BA04DE">
      <w:pPr>
        <w:pStyle w:val="berschrift1"/>
        <w:numPr>
          <w:ilvl w:val="0"/>
          <w:numId w:val="0"/>
        </w:numPr>
        <w:ind w:left="432"/>
        <w:rPr>
          <w:rFonts w:eastAsia="Times New Roman" w:cs="Arial"/>
          <w:lang w:eastAsia="en-US"/>
        </w:rPr>
      </w:pPr>
      <w:r w:rsidRPr="00D22CCD">
        <w:br w:type="page"/>
      </w:r>
      <w:bookmarkStart w:id="5328" w:name="_Toc211003386"/>
      <w:r w:rsidR="007260E2" w:rsidRPr="00BA04DE">
        <w:rPr>
          <w:rFonts w:eastAsia="Times New Roman" w:cs="Arial"/>
          <w:lang w:eastAsia="en-US"/>
        </w:rPr>
        <w:lastRenderedPageBreak/>
        <w:t>ANNEX B - NORMATIVE</w:t>
      </w:r>
      <w:bookmarkEnd w:id="5328"/>
    </w:p>
    <w:p w14:paraId="71FB5FFF" w14:textId="77777777" w:rsidR="00453023" w:rsidRPr="00BA04DE" w:rsidRDefault="007260E2" w:rsidP="00BA04DE">
      <w:pPr>
        <w:pStyle w:val="Bibliography1"/>
        <w:numPr>
          <w:ilvl w:val="0"/>
          <w:numId w:val="0"/>
        </w:numPr>
        <w:ind w:left="432" w:hanging="432"/>
        <w:jc w:val="center"/>
        <w:rPr>
          <w:b/>
          <w:bCs/>
          <w:sz w:val="22"/>
          <w:szCs w:val="22"/>
        </w:rPr>
      </w:pPr>
      <w:bookmarkStart w:id="5329" w:name="_Toc270580271"/>
      <w:r w:rsidRPr="00BA04DE">
        <w:rPr>
          <w:b/>
          <w:bCs/>
          <w:sz w:val="22"/>
          <w:szCs w:val="22"/>
        </w:rPr>
        <w:t>Data Product format (e</w:t>
      </w:r>
      <w:bookmarkEnd w:id="5315"/>
      <w:bookmarkEnd w:id="5316"/>
      <w:bookmarkEnd w:id="5329"/>
      <w:r w:rsidRPr="00BA04DE">
        <w:rPr>
          <w:b/>
          <w:bCs/>
          <w:sz w:val="22"/>
          <w:szCs w:val="22"/>
        </w:rPr>
        <w:t>ncoding)</w:t>
      </w:r>
    </w:p>
    <w:p w14:paraId="539E9EB7" w14:textId="77777777" w:rsidR="00453023" w:rsidRPr="00D22CCD" w:rsidRDefault="007260E2" w:rsidP="00610ED9">
      <w:pPr>
        <w:pStyle w:val="Bibliography1"/>
        <w:numPr>
          <w:ilvl w:val="0"/>
          <w:numId w:val="0"/>
        </w:numPr>
        <w:ind w:left="432" w:hanging="432"/>
        <w:rPr>
          <w:b/>
          <w:sz w:val="24"/>
          <w:szCs w:val="24"/>
        </w:rPr>
      </w:pPr>
      <w:bookmarkStart w:id="5330" w:name="_Toc207617007"/>
      <w:bookmarkStart w:id="5331" w:name="_Toc225648366"/>
      <w:bookmarkStart w:id="5332" w:name="_Toc225065223"/>
      <w:r w:rsidRPr="00D22CCD">
        <w:rPr>
          <w:b/>
          <w:sz w:val="24"/>
          <w:szCs w:val="24"/>
        </w:rPr>
        <w:t>Introduction</w:t>
      </w:r>
      <w:bookmarkEnd w:id="5330"/>
      <w:bookmarkEnd w:id="5331"/>
      <w:bookmarkEnd w:id="5332"/>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r w:rsidRPr="00554350">
        <w:rPr>
          <w:b/>
          <w:bCs/>
          <w:sz w:val="24"/>
          <w:szCs w:val="24"/>
          <w:lang w:eastAsia="en-US"/>
        </w:rPr>
        <w:t>Dataset files</w:t>
      </w:r>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333" w:author="Gert Morlion" w:date="2024-08-26T14:22:00Z"/>
          <w:rFonts w:eastAsia="Times New Roman" w:cs="Arial"/>
          <w:lang w:eastAsia="en-US"/>
        </w:rPr>
      </w:pPr>
      <w:r w:rsidRPr="00D22CCD">
        <w:rPr>
          <w:rFonts w:eastAsia="Times New Roman" w:cs="Arial"/>
          <w:lang w:eastAsia="en-US"/>
        </w:rPr>
        <w:t xml:space="preserve">Dataset </w:t>
      </w:r>
      <w:ins w:id="5334" w:author="Gert Morlion" w:date="2024-08-26T14:22:00Z">
        <w:r w:rsidR="00A227F8">
          <w:rPr>
            <w:rFonts w:eastAsia="Times New Roman" w:cs="Arial"/>
            <w:lang w:eastAsia="en-US"/>
          </w:rPr>
          <w:t>G</w:t>
        </w:r>
      </w:ins>
      <w:del w:id="5335"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5336" w:author="Gert Morlion" w:date="2024-08-26T14:22:00Z">
        <w:r w:rsidR="00A227F8">
          <w:rPr>
            <w:rFonts w:eastAsia="Times New Roman" w:cs="Arial"/>
            <w:lang w:eastAsia="en-US"/>
          </w:rPr>
          <w:t>I</w:t>
        </w:r>
      </w:ins>
      <w:del w:id="5337"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338"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339"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340"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341" w:author="Gert Morlion" w:date="2023-06-05T11:57:00Z">
        <w:r w:rsidRPr="00D22CCD" w:rsidDel="00E90EC5">
          <w:rPr>
            <w:rFonts w:eastAsia="Times New Roman" w:cs="Arial"/>
            <w:lang w:eastAsia="en-US"/>
          </w:rPr>
          <w:delText>In</w:delText>
        </w:r>
      </w:del>
      <w:del w:id="5342"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343"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344"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345"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346"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347"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5348"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349"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350" w:author="Gert Morlion" w:date="2023-06-05T11:58:00Z"/>
          <w:rFonts w:eastAsia="Times New Roman" w:cs="Arial"/>
          <w:lang w:eastAsia="en-US"/>
        </w:rPr>
      </w:pPr>
      <w:del w:id="5351"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352" w:author="Gert Morlion" w:date="2023-06-05T11:58:00Z"/>
          <w:rFonts w:eastAsia="Times New Roman" w:cs="Arial"/>
          <w:lang w:eastAsia="en-US"/>
        </w:rPr>
      </w:pPr>
      <w:del w:id="5353"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354"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355" w:author="Gert Morlion" w:date="2023-06-05T11:58:00Z">
        <w:r>
          <w:rPr>
            <w:rFonts w:eastAsia="Times New Roman" w:cs="Arial"/>
            <w:lang w:eastAsia="en-US"/>
          </w:rPr>
          <w:t xml:space="preserve">For information Type records, Composite Curve records, and </w:t>
        </w:r>
      </w:ins>
      <w:ins w:id="5356"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357"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r w:rsidRPr="00D22CCD">
        <w:rPr>
          <w:b/>
          <w:sz w:val="24"/>
          <w:szCs w:val="24"/>
          <w:lang w:eastAsia="en-US"/>
        </w:rPr>
        <w:t>Records</w:t>
      </w:r>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r w:rsidRPr="00C730A5">
        <w:rPr>
          <w:b/>
          <w:bCs/>
          <w:sz w:val="24"/>
          <w:szCs w:val="24"/>
          <w:lang w:eastAsia="en-US"/>
        </w:rPr>
        <w:t>Fields</w:t>
      </w:r>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r w:rsidRPr="00D22CCD">
        <w:rPr>
          <w:b/>
          <w:sz w:val="24"/>
          <w:szCs w:val="24"/>
          <w:lang w:eastAsia="en-US"/>
        </w:rPr>
        <w:t>Subfields</w:t>
      </w:r>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358" w:author="Gert Morlion" w:date="2023-06-05T12:00:00Z">
        <w:r w:rsidR="0073324A">
          <w:rPr>
            <w:rFonts w:ascii="Arial" w:hAnsi="Arial" w:cs="Arial"/>
          </w:rPr>
          <w:t>“</w:t>
        </w:r>
      </w:ins>
      <w:r w:rsidRPr="00D22CCD">
        <w:rPr>
          <w:rFonts w:ascii="Arial" w:hAnsi="Arial" w:cs="Arial"/>
        </w:rPr>
        <w:t>insert</w:t>
      </w:r>
      <w:ins w:id="5359"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r w:rsidRPr="00D22CCD">
        <w:rPr>
          <w:b/>
          <w:sz w:val="24"/>
          <w:szCs w:val="24"/>
          <w:lang w:eastAsia="en-US"/>
        </w:rPr>
        <w:t>Base dataset structure</w:t>
      </w:r>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|--&lt;0..1&gt;-IACS (*2): Information Association Codes field</w:t>
      </w:r>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|-&lt;0..1&gt;-FACS (*2): Feature Association Codes field</w:t>
      </w:r>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|-&lt;0..1&gt;-ARCS (*2): Association Role Codes field</w:t>
      </w:r>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|--&lt;1&gt;--Dataset Coordinate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360" w:author="Gert Morlion" w:date="2024-08-26T14:30:00Z">
        <w:r w:rsidR="00C730A5">
          <w:rPr>
            <w:rFonts w:ascii="Courier New" w:hAnsi="Courier New" w:cs="Courier New"/>
          </w:rPr>
          <w:t>1</w:t>
        </w:r>
      </w:ins>
      <w:del w:id="5361"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lastRenderedPageBreak/>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5362" w:name="_Toc207617025"/>
      <w:r w:rsidRPr="00681822">
        <w:rPr>
          <w:b/>
          <w:bCs/>
        </w:rPr>
        <w:t xml:space="preserve">Dataset Identification field </w:t>
      </w:r>
      <w:bookmarkEnd w:id="5362"/>
      <w:r w:rsidRPr="00681822">
        <w:rPr>
          <w:b/>
          <w:bCs/>
        </w:rPr>
        <w:t>- DSID</w:t>
      </w:r>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363" w:author="Gert Morlion" w:date="2024-08-26T14:34:00Z">
              <w:r w:rsidRPr="00D22CCD" w:rsidDel="007C15EB">
                <w:delText>-</w:delText>
              </w:r>
            </w:del>
            <w:ins w:id="5364" w:author="Gert Morlion" w:date="2024-08-26T14:34:00Z">
              <w:r w:rsidR="007C15EB">
                <w:t>–</w:t>
              </w:r>
            </w:ins>
            <w:r w:rsidRPr="00D22CCD">
              <w:t xml:space="preserve"> Data</w:t>
            </w:r>
            <w:ins w:id="5365" w:author="Gert Morlion" w:date="2024-08-26T14:34:00Z">
              <w:r w:rsidR="007C15EB">
                <w:t xml:space="preserve"> S</w:t>
              </w:r>
            </w:ins>
            <w:del w:id="5366"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367" w:author="Gert Morlion" w:date="2024-08-26T14:34:00Z">
              <w:r w:rsidR="007C15EB">
                <w:t>P</w:t>
              </w:r>
            </w:ins>
            <w:del w:id="5368" w:author="Gert Morlion" w:date="2024-08-26T14:34:00Z">
              <w:r w:rsidRPr="00D22CCD" w:rsidDel="007C15EB">
                <w:delText>p</w:delText>
              </w:r>
            </w:del>
            <w:r w:rsidRPr="00D22CCD">
              <w:t xml:space="preserve">roduct </w:t>
            </w:r>
            <w:ins w:id="5369" w:author="Gert Morlion" w:date="2024-08-26T14:34:00Z">
              <w:r w:rsidR="007C15EB">
                <w:t>S</w:t>
              </w:r>
            </w:ins>
            <w:del w:id="5370"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5371" w:author="Birklhuber Bernd" w:date="2025-03-07T14:14:00Z">
              <w:r w:rsidRPr="00D22CCD" w:rsidDel="00AC4E72">
                <w:delText>??</w:delText>
              </w:r>
            </w:del>
            <w:ins w:id="5372" w:author="Birklhuber Bernd"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5373" w:name="_Toc207617026"/>
      <w:r w:rsidRPr="004808C7">
        <w:rPr>
          <w:b/>
          <w:bCs/>
        </w:rPr>
        <w:t>Dataset Structure Information field</w:t>
      </w:r>
      <w:bookmarkEnd w:id="5373"/>
      <w:r w:rsidRPr="004808C7">
        <w:rPr>
          <w:b/>
          <w:bCs/>
        </w:rPr>
        <w:t xml:space="preserve"> - DSSI</w:t>
      </w:r>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lastRenderedPageBreak/>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5374" w:name="_Toc207617017"/>
      <w:bookmarkStart w:id="5375" w:name="_Toc225648367"/>
      <w:bookmarkStart w:id="5376"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377" w:author="Gert Morlion" w:date="2024-08-26T14:34:00Z">
              <w:r w:rsidR="004808C7">
                <w:t>F</w:t>
              </w:r>
            </w:ins>
            <w:del w:id="5378" w:author="Gert Morlion" w:date="2024-08-26T14:34:00Z">
              <w:r w:rsidRPr="00D22CCD" w:rsidDel="004808C7">
                <w:delText>f</w:delText>
              </w:r>
            </w:del>
            <w:r w:rsidRPr="00D22CCD">
              <w:t xml:space="preserve">eature </w:t>
            </w:r>
            <w:ins w:id="5379" w:author="Gert Morlion" w:date="2024-08-26T14:34:00Z">
              <w:r w:rsidR="004808C7">
                <w:t>C</w:t>
              </w:r>
            </w:ins>
            <w:del w:id="5380"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rsidP="00BA04DE"/>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381" w:author="Gert Morlion" w:date="2024-08-26T14:35:00Z">
              <w:r w:rsidR="007C15EB">
                <w:t>F</w:t>
              </w:r>
            </w:ins>
            <w:del w:id="5382" w:author="Gert Morlion" w:date="2024-08-26T14:35:00Z">
              <w:r w:rsidRPr="00D22CCD" w:rsidDel="007C15EB">
                <w:delText>f</w:delText>
              </w:r>
            </w:del>
            <w:r w:rsidRPr="00D22CCD">
              <w:t xml:space="preserve">eature </w:t>
            </w:r>
            <w:ins w:id="5383" w:author="Gert Morlion" w:date="2024-08-26T14:35:00Z">
              <w:r w:rsidR="007C15EB">
                <w:t>C</w:t>
              </w:r>
            </w:ins>
            <w:del w:id="5384"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rsidP="00BA04DE"/>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385" w:author="Gert Morlion" w:date="2024-08-26T14:35:00Z">
              <w:r w:rsidR="00096C58">
                <w:t>F</w:t>
              </w:r>
            </w:ins>
            <w:del w:id="5386" w:author="Gert Morlion" w:date="2024-08-26T14:35:00Z">
              <w:r w:rsidRPr="00D22CCD" w:rsidDel="00096C58">
                <w:delText>f</w:delText>
              </w:r>
            </w:del>
            <w:r w:rsidRPr="00D22CCD">
              <w:t xml:space="preserve">eature </w:t>
            </w:r>
            <w:ins w:id="5387" w:author="Gert Morlion" w:date="2024-08-26T14:35:00Z">
              <w:r w:rsidR="00096C58">
                <w:t>C</w:t>
              </w:r>
            </w:ins>
            <w:del w:id="5388"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rsidP="00BA04DE"/>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389" w:author="Gert Morlion" w:date="2024-08-26T14:35:00Z">
              <w:r w:rsidR="00813EAC">
                <w:t>F</w:t>
              </w:r>
            </w:ins>
            <w:del w:id="5390" w:author="Gert Morlion" w:date="2024-08-26T14:35:00Z">
              <w:r w:rsidRPr="00D22CCD" w:rsidDel="00813EAC">
                <w:delText>f</w:delText>
              </w:r>
            </w:del>
            <w:r w:rsidRPr="00D22CCD">
              <w:t xml:space="preserve">eature </w:t>
            </w:r>
            <w:ins w:id="5391" w:author="Gert Morlion" w:date="2024-08-26T14:35:00Z">
              <w:r w:rsidR="00813EAC">
                <w:t>C</w:t>
              </w:r>
            </w:ins>
            <w:del w:id="5392"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rsidP="00BA04DE"/>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393" w:author="Gert Morlion" w:date="2024-08-26T14:36:00Z">
              <w:r w:rsidR="00813EAC">
                <w:t>F</w:t>
              </w:r>
            </w:ins>
            <w:del w:id="5394" w:author="Gert Morlion" w:date="2024-08-26T14:36:00Z">
              <w:r w:rsidRPr="00D22CCD" w:rsidDel="00813EAC">
                <w:delText>f</w:delText>
              </w:r>
            </w:del>
            <w:r w:rsidRPr="00D22CCD">
              <w:t xml:space="preserve">eature </w:t>
            </w:r>
            <w:ins w:id="5395" w:author="Gert Morlion" w:date="2024-08-26T14:36:00Z">
              <w:r w:rsidR="00813EAC">
                <w:t>C</w:t>
              </w:r>
            </w:ins>
            <w:del w:id="5396"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rsidP="00BA04DE"/>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397" w:author="Gert Morlion" w:date="2024-08-26T14:36:00Z">
              <w:r w:rsidR="000B4189">
                <w:t>F</w:t>
              </w:r>
            </w:ins>
            <w:del w:id="5398" w:author="Gert Morlion" w:date="2024-08-26T14:36:00Z">
              <w:r w:rsidRPr="00D22CCD" w:rsidDel="000B4189">
                <w:delText>f</w:delText>
              </w:r>
            </w:del>
            <w:r w:rsidRPr="00D22CCD">
              <w:t xml:space="preserve">eature </w:t>
            </w:r>
            <w:ins w:id="5399" w:author="Gert Morlion" w:date="2024-08-26T14:36:00Z">
              <w:r w:rsidR="000B4189">
                <w:t>C</w:t>
              </w:r>
            </w:ins>
            <w:del w:id="5400"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5401" w:name="_Toc207617030"/>
      <w:bookmarkEnd w:id="5374"/>
      <w:bookmarkEnd w:id="5375"/>
      <w:bookmarkEnd w:id="5376"/>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402" w:name="_Toc207617037"/>
      <w:bookmarkEnd w:id="5401"/>
    </w:p>
    <w:p w14:paraId="7CB7F1D8" w14:textId="77777777" w:rsidR="00453023" w:rsidRPr="00D22CCD" w:rsidRDefault="007260E2">
      <w:pPr>
        <w:pStyle w:val="Listenfortsetzung3"/>
        <w:rPr>
          <w:b/>
        </w:rPr>
      </w:pPr>
      <w:bookmarkStart w:id="5403" w:name="_Toc225648369"/>
      <w:bookmarkStart w:id="5404" w:name="_Toc225065226"/>
      <w:r w:rsidRPr="00D22CCD">
        <w:t xml:space="preserve">   </w:t>
      </w:r>
      <w:r w:rsidRPr="00D22CCD">
        <w:rPr>
          <w:b/>
        </w:rPr>
        <w:t>Information Type Identifier field</w:t>
      </w:r>
      <w:bookmarkEnd w:id="5402"/>
      <w:bookmarkEnd w:id="5403"/>
      <w:bookmarkEnd w:id="5404"/>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BA04DE"/>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BA04DE"/>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5405"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5406"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407"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408"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Numeric AssociationRole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5409" w:name="_Toc207617049"/>
      <w:r w:rsidRPr="00D22CCD">
        <w:t xml:space="preserve"> </w:t>
      </w:r>
      <w:r w:rsidRPr="00D22CCD">
        <w:rPr>
          <w:b/>
        </w:rPr>
        <w:t xml:space="preserve">Point Record Identifier field </w:t>
      </w:r>
      <w:bookmarkEnd w:id="5409"/>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rsidP="00BA04DE">
      <w:bookmarkStart w:id="5410" w:name="_Toc207617053"/>
    </w:p>
    <w:p w14:paraId="421D8A1D" w14:textId="77777777" w:rsidR="00453023" w:rsidRPr="00BA04DE" w:rsidRDefault="007260E2" w:rsidP="00BA04DE">
      <w:pPr>
        <w:pStyle w:val="Listenfortsetzung3"/>
        <w:rPr>
          <w:b/>
          <w:bCs/>
        </w:rPr>
      </w:pPr>
      <w:bookmarkStart w:id="5411" w:name="_Toc207617042"/>
      <w:bookmarkStart w:id="5412" w:name="_Toc225648371"/>
      <w:bookmarkStart w:id="5413" w:name="_Toc225065228"/>
      <w:r w:rsidRPr="00D22CCD">
        <w:t xml:space="preserve">   </w:t>
      </w:r>
      <w:r w:rsidRPr="00BA04DE">
        <w:rPr>
          <w:b/>
          <w:bCs/>
        </w:rPr>
        <w:t>2</w:t>
      </w:r>
      <w:r w:rsidRPr="00BA04DE">
        <w:rPr>
          <w:b/>
          <w:bCs/>
        </w:rPr>
        <w:noBreakHyphen/>
        <w:t xml:space="preserve">D Integer Coordinate Tuple field structure </w:t>
      </w:r>
      <w:bookmarkEnd w:id="5411"/>
      <w:bookmarkEnd w:id="5412"/>
      <w:bookmarkEnd w:id="5413"/>
      <w:r w:rsidRPr="00BA04DE">
        <w:rPr>
          <w:b/>
          <w:bCs/>
        </w:rPr>
        <w:t>– C2IT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BA04DE" w:rsidRDefault="007260E2" w:rsidP="00BA04DE">
      <w:pPr>
        <w:pStyle w:val="Listenfortsetzung3"/>
        <w:rPr>
          <w:b/>
          <w:bCs/>
        </w:rPr>
      </w:pPr>
      <w:bookmarkStart w:id="5414" w:name="_Toc207617043"/>
      <w:bookmarkStart w:id="5415" w:name="_Toc225648372"/>
      <w:bookmarkStart w:id="5416" w:name="_Toc225065229"/>
      <w:r w:rsidRPr="00BA04DE">
        <w:rPr>
          <w:b/>
          <w:bCs/>
        </w:rPr>
        <w:t xml:space="preserve">  3</w:t>
      </w:r>
      <w:r w:rsidRPr="00BA04DE">
        <w:rPr>
          <w:b/>
          <w:bCs/>
        </w:rPr>
        <w:noBreakHyphen/>
        <w:t>D Integer Coordinate Tuple field</w:t>
      </w:r>
      <w:bookmarkEnd w:id="5414"/>
      <w:bookmarkEnd w:id="5415"/>
      <w:bookmarkEnd w:id="5416"/>
      <w:r w:rsidRPr="00BA04DE">
        <w:rPr>
          <w:b/>
          <w:bCs/>
        </w:rPr>
        <w:t xml:space="preserve"> structure– C3IT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5410"/>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5417"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5417"/>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5418" w:name="_Toc207617058"/>
      <w:r w:rsidRPr="00D22CCD">
        <w:rPr>
          <w:b/>
        </w:rPr>
        <w:t xml:space="preserve">  Point Association field </w:t>
      </w:r>
      <w:bookmarkEnd w:id="5418"/>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5419" w:name="_Toc207617060"/>
      <w:r w:rsidRPr="00D22CCD">
        <w:rPr>
          <w:b/>
        </w:rPr>
        <w:t xml:space="preserve"> Segment Header field </w:t>
      </w:r>
      <w:bookmarkEnd w:id="5419"/>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5420" w:name="_Toc207617064"/>
      <w:r w:rsidRPr="00D22CCD">
        <w:lastRenderedPageBreak/>
        <w:t xml:space="preserve"> </w:t>
      </w:r>
      <w:r w:rsidRPr="00D22CCD">
        <w:rPr>
          <w:b/>
        </w:rPr>
        <w:t xml:space="preserve">Composite Curve Record Identifier field </w:t>
      </w:r>
      <w:bookmarkEnd w:id="5420"/>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5421" w:name="_Toc207617066"/>
      <w:r w:rsidRPr="00D22CCD">
        <w:t xml:space="preserve"> </w:t>
      </w:r>
      <w:r w:rsidRPr="00D22CCD">
        <w:rPr>
          <w:b/>
        </w:rPr>
        <w:t xml:space="preserve">Curve Component field </w:t>
      </w:r>
      <w:bookmarkEnd w:id="5421"/>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5422" w:name="_Toc207617070"/>
      <w:r w:rsidRPr="00D22CCD">
        <w:t xml:space="preserve">  </w:t>
      </w:r>
      <w:r w:rsidRPr="00D22CCD">
        <w:rPr>
          <w:b/>
        </w:rPr>
        <w:t xml:space="preserve">Surface Record Identifier field </w:t>
      </w:r>
      <w:bookmarkEnd w:id="5422"/>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5423" w:name="_Toc207617071"/>
      <w:r w:rsidRPr="00D22CCD">
        <w:t xml:space="preserve">  </w:t>
      </w:r>
      <w:r w:rsidRPr="00D22CCD">
        <w:rPr>
          <w:b/>
        </w:rPr>
        <w:t xml:space="preserve">Ring Association field </w:t>
      </w:r>
      <w:bookmarkEnd w:id="5423"/>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rsidP="00BA04DE">
      <w:bookmarkStart w:id="5424" w:name="_Toc207617075"/>
      <w:bookmarkStart w:id="5425" w:name="_Toc225648375"/>
      <w:bookmarkStart w:id="5426" w:name="_Toc225065232"/>
    </w:p>
    <w:p w14:paraId="3AD767A5" w14:textId="77777777" w:rsidR="00453023" w:rsidRPr="00BA04DE" w:rsidRDefault="007260E2" w:rsidP="00BA04DE">
      <w:pPr>
        <w:pStyle w:val="Listenfortsetzung3"/>
        <w:rPr>
          <w:b/>
          <w:bCs/>
        </w:rPr>
      </w:pPr>
      <w:r w:rsidRPr="00D22CCD">
        <w:t xml:space="preserve"> </w:t>
      </w:r>
      <w:r w:rsidRPr="00BA04DE">
        <w:rPr>
          <w:b/>
          <w:bCs/>
        </w:rPr>
        <w:t xml:space="preserve">Feature Type Record Identifier field </w:t>
      </w:r>
      <w:bookmarkEnd w:id="5424"/>
      <w:bookmarkEnd w:id="5425"/>
      <w:bookmarkEnd w:id="5426"/>
      <w:r w:rsidRPr="00BA04DE">
        <w:rPr>
          <w:b/>
          <w:bCs/>
        </w:rPr>
        <w:t>- FRID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rsidP="00BA04DE">
      <w:bookmarkStart w:id="5427" w:name="_Toc207617076"/>
      <w:bookmarkStart w:id="5428" w:name="_Toc225648376"/>
      <w:bookmarkStart w:id="5429" w:name="_Toc225065233"/>
    </w:p>
    <w:p w14:paraId="22CBD7DA" w14:textId="77777777" w:rsidR="00453023" w:rsidRPr="00BA04DE" w:rsidRDefault="007260E2" w:rsidP="00BA04DE">
      <w:pPr>
        <w:pStyle w:val="Listenfortsetzung3"/>
        <w:rPr>
          <w:b/>
          <w:bCs/>
        </w:rPr>
      </w:pPr>
      <w:r w:rsidRPr="00BA04DE">
        <w:rPr>
          <w:b/>
          <w:bCs/>
        </w:rPr>
        <w:t xml:space="preserve"> Feature Object Identifier field </w:t>
      </w:r>
      <w:bookmarkEnd w:id="5427"/>
      <w:bookmarkEnd w:id="5428"/>
      <w:bookmarkEnd w:id="5429"/>
      <w:r w:rsidRPr="00BA04DE">
        <w:rPr>
          <w:b/>
          <w:bCs/>
        </w:rPr>
        <w:t>- FOID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BA04DE" w:rsidRDefault="007260E2" w:rsidP="00BA04DE">
      <w:pPr>
        <w:pStyle w:val="Listenfortsetzung3"/>
        <w:rPr>
          <w:b/>
          <w:bCs/>
        </w:rPr>
      </w:pPr>
      <w:bookmarkStart w:id="5430" w:name="_Toc207617078"/>
      <w:bookmarkStart w:id="5431" w:name="_Toc225648377"/>
      <w:bookmarkStart w:id="5432" w:name="_Toc225065234"/>
      <w:r w:rsidRPr="00BA04DE">
        <w:rPr>
          <w:b/>
          <w:bCs/>
        </w:rPr>
        <w:lastRenderedPageBreak/>
        <w:t xml:space="preserve"> Spatial Association field </w:t>
      </w:r>
      <w:bookmarkEnd w:id="5430"/>
      <w:bookmarkEnd w:id="5431"/>
      <w:bookmarkEnd w:id="5432"/>
      <w:r w:rsidRPr="00BA04DE">
        <w:rPr>
          <w:b/>
          <w:bCs/>
        </w:rPr>
        <w:t>- SPAS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433" w:author="Gert Morlion" w:date="2024-08-26T14:42:00Z"/>
              </w:rPr>
            </w:pPr>
            <w:ins w:id="5434" w:author="Gert Morlion" w:date="2024-08-26T14:42:00Z">
              <w:r>
                <w:t>One of</w:t>
              </w:r>
            </w:ins>
          </w:p>
          <w:p w14:paraId="38780D3E" w14:textId="77777777" w:rsidR="00CF5B37" w:rsidRDefault="00CF5B37" w:rsidP="00CF5B37">
            <w:pPr>
              <w:pStyle w:val="Small"/>
              <w:spacing w:before="40"/>
              <w:jc w:val="both"/>
              <w:rPr>
                <w:ins w:id="5435" w:author="Gert Morlion" w:date="2024-08-26T14:42:00Z"/>
              </w:rPr>
            </w:pPr>
            <w:ins w:id="5436" w:author="Gert Morlion" w:date="2024-08-26T14:42:00Z">
              <w:r>
                <w:t>{110}</w:t>
              </w:r>
            </w:ins>
          </w:p>
          <w:p w14:paraId="70A0DE1C" w14:textId="77777777" w:rsidR="00CF5B37" w:rsidRDefault="00CF5B37" w:rsidP="00CF5B37">
            <w:pPr>
              <w:pStyle w:val="Small"/>
              <w:spacing w:before="0"/>
              <w:jc w:val="both"/>
              <w:rPr>
                <w:ins w:id="5437" w:author="Gert Morlion" w:date="2024-08-26T14:42:00Z"/>
              </w:rPr>
            </w:pPr>
            <w:ins w:id="5438" w:author="Gert Morlion" w:date="2024-08-26T14:42:00Z">
              <w:r>
                <w:t>{115}</w:t>
              </w:r>
            </w:ins>
          </w:p>
          <w:p w14:paraId="6675C929" w14:textId="77777777" w:rsidR="00CF5B37" w:rsidRDefault="00CF5B37" w:rsidP="00CF5B37">
            <w:pPr>
              <w:pStyle w:val="Small"/>
              <w:spacing w:before="0"/>
              <w:jc w:val="both"/>
              <w:rPr>
                <w:ins w:id="5439" w:author="Gert Morlion" w:date="2024-08-26T14:42:00Z"/>
              </w:rPr>
            </w:pPr>
            <w:ins w:id="5440" w:author="Gert Morlion" w:date="2024-08-26T14:42:00Z">
              <w:r>
                <w:t>{120}</w:t>
              </w:r>
            </w:ins>
          </w:p>
          <w:p w14:paraId="4FB326CD" w14:textId="77777777" w:rsidR="00CF5B37" w:rsidRDefault="00CF5B37" w:rsidP="00CF5B37">
            <w:pPr>
              <w:pStyle w:val="Small"/>
              <w:spacing w:before="0"/>
              <w:jc w:val="both"/>
              <w:rPr>
                <w:ins w:id="5441" w:author="Gert Morlion" w:date="2024-08-26T14:42:00Z"/>
              </w:rPr>
            </w:pPr>
            <w:ins w:id="5442" w:author="Gert Morlion" w:date="2024-08-26T14:42:00Z">
              <w:r>
                <w:t>{125}</w:t>
              </w:r>
            </w:ins>
          </w:p>
          <w:p w14:paraId="2FF10FD9" w14:textId="26E45872" w:rsidR="00453023" w:rsidRPr="00D22CCD" w:rsidRDefault="00CF5B37" w:rsidP="00CF5B37">
            <w:pPr>
              <w:pStyle w:val="Small"/>
              <w:jc w:val="both"/>
            </w:pPr>
            <w:ins w:id="5443"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444"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5445" w:author="Gert Morlion" w:date="2024-08-26T14:42:00Z"/>
              </w:rPr>
            </w:pPr>
            <w:ins w:id="5446" w:author="Gert Morlion" w:date="2024-08-26T14:42:00Z">
              <w:r w:rsidRPr="006834DB">
                <w:t>{110} – Point</w:t>
              </w:r>
            </w:ins>
          </w:p>
          <w:p w14:paraId="401FC635" w14:textId="77777777" w:rsidR="00656770" w:rsidRPr="006834DB" w:rsidRDefault="00656770" w:rsidP="00656770">
            <w:pPr>
              <w:pStyle w:val="Small"/>
              <w:spacing w:before="0"/>
              <w:jc w:val="both"/>
              <w:rPr>
                <w:ins w:id="5447" w:author="Gert Morlion" w:date="2024-08-26T14:42:00Z"/>
              </w:rPr>
            </w:pPr>
            <w:ins w:id="5448" w:author="Gert Morlion" w:date="2024-08-26T14:42:00Z">
              <w:r w:rsidRPr="006834DB">
                <w:t>{115} – Multi Point</w:t>
              </w:r>
            </w:ins>
          </w:p>
          <w:p w14:paraId="1E03C010" w14:textId="77777777" w:rsidR="00656770" w:rsidRPr="006834DB" w:rsidRDefault="00656770" w:rsidP="00656770">
            <w:pPr>
              <w:pStyle w:val="Small"/>
              <w:spacing w:before="0"/>
              <w:jc w:val="both"/>
              <w:rPr>
                <w:ins w:id="5449" w:author="Gert Morlion" w:date="2024-08-26T14:42:00Z"/>
              </w:rPr>
            </w:pPr>
            <w:ins w:id="5450" w:author="Gert Morlion" w:date="2024-08-26T14:42:00Z">
              <w:r w:rsidRPr="006834DB">
                <w:t>{120} – Curve</w:t>
              </w:r>
            </w:ins>
          </w:p>
          <w:p w14:paraId="10EBF35E" w14:textId="77777777" w:rsidR="00656770" w:rsidRPr="006834DB" w:rsidRDefault="00656770" w:rsidP="00656770">
            <w:pPr>
              <w:pStyle w:val="Small"/>
              <w:spacing w:before="0"/>
              <w:jc w:val="both"/>
              <w:rPr>
                <w:ins w:id="5451" w:author="Gert Morlion" w:date="2024-08-26T14:42:00Z"/>
              </w:rPr>
            </w:pPr>
            <w:ins w:id="5452" w:author="Gert Morlion" w:date="2024-08-26T14:42:00Z">
              <w:r w:rsidRPr="006834DB">
                <w:t>{125} – Composite Curve</w:t>
              </w:r>
            </w:ins>
          </w:p>
          <w:p w14:paraId="04048420" w14:textId="46E4108D" w:rsidR="00656770" w:rsidRPr="00D22CCD" w:rsidRDefault="00656770" w:rsidP="00656770">
            <w:pPr>
              <w:pStyle w:val="Small"/>
              <w:jc w:val="both"/>
            </w:pPr>
            <w:ins w:id="5453"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rsidP="00BA04DE">
      <w:pPr>
        <w:ind w:left="-284"/>
      </w:pPr>
      <w:bookmarkStart w:id="5454" w:name="_Toc207617079"/>
      <w:bookmarkStart w:id="5455" w:name="_Toc225648378"/>
      <w:bookmarkStart w:id="5456" w:name="_Toc225065235"/>
    </w:p>
    <w:p w14:paraId="61049C49" w14:textId="77777777" w:rsidR="00453023" w:rsidRPr="00BA04DE" w:rsidRDefault="007260E2" w:rsidP="00BA04DE">
      <w:pPr>
        <w:pStyle w:val="Listenfortsetzung3"/>
        <w:rPr>
          <w:b/>
          <w:bCs/>
        </w:rPr>
      </w:pPr>
      <w:r w:rsidRPr="00BA04DE">
        <w:rPr>
          <w:b/>
          <w:bCs/>
        </w:rPr>
        <w:t xml:space="preserve"> Feature Association field </w:t>
      </w:r>
      <w:bookmarkEnd w:id="5454"/>
      <w:bookmarkEnd w:id="5455"/>
      <w:bookmarkEnd w:id="5456"/>
      <w:r w:rsidRPr="00BA04DE">
        <w:rPr>
          <w:b/>
          <w:bCs/>
        </w:rPr>
        <w:t>– FASC</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457"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458" w:author="Gert Morlion" w:date="2024-08-26T14:43:00Z"/>
              </w:rPr>
            </w:pPr>
            <w:r w:rsidRPr="00D22CCD">
              <w:t>Record name of the referenced record</w:t>
            </w:r>
          </w:p>
          <w:p w14:paraId="4678DC93" w14:textId="76286845" w:rsidR="00453023" w:rsidRPr="00D22CCD" w:rsidRDefault="001A654B" w:rsidP="001A654B">
            <w:pPr>
              <w:pStyle w:val="Small"/>
              <w:jc w:val="both"/>
            </w:pPr>
            <w:ins w:id="5459"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Numeric AssociationRole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rsidP="00BA04DE">
      <w:pPr>
        <w:ind w:left="-284"/>
      </w:pPr>
      <w:bookmarkStart w:id="5460" w:name="_Toc207617080"/>
      <w:bookmarkStart w:id="5461" w:name="_Toc225648380"/>
      <w:bookmarkStart w:id="5462" w:name="_Toc225065237"/>
    </w:p>
    <w:p w14:paraId="35CC5C2A" w14:textId="77777777" w:rsidR="00453023" w:rsidRPr="00BA04DE" w:rsidRDefault="007260E2" w:rsidP="00BA04DE">
      <w:pPr>
        <w:pStyle w:val="Listenfortsetzung3"/>
        <w:rPr>
          <w:b/>
          <w:bCs/>
        </w:rPr>
      </w:pPr>
      <w:r w:rsidRPr="00BA04DE">
        <w:rPr>
          <w:b/>
          <w:bCs/>
        </w:rPr>
        <w:t xml:space="preserve"> Masked Spatial Type field </w:t>
      </w:r>
      <w:bookmarkEnd w:id="5460"/>
      <w:bookmarkEnd w:id="5461"/>
      <w:bookmarkEnd w:id="5462"/>
      <w:r w:rsidRPr="00BA04DE">
        <w:rPr>
          <w:b/>
          <w:bCs/>
        </w:rPr>
        <w:t>- MASK</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463"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464"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465" w:author="Gert Morlion" w:date="2024-08-26T14:44:00Z"/>
              </w:rPr>
            </w:pPr>
            <w:ins w:id="5466" w:author="Gert Morlion" w:date="2024-08-26T14:44:00Z">
              <w:r>
                <w:t>{120} – Curve</w:t>
              </w:r>
            </w:ins>
          </w:p>
          <w:p w14:paraId="4FC9CA89" w14:textId="645F028A" w:rsidR="00F1323F" w:rsidRPr="00D22CCD" w:rsidRDefault="00F1323F" w:rsidP="00F1323F">
            <w:pPr>
              <w:pStyle w:val="Small"/>
              <w:jc w:val="both"/>
            </w:pPr>
            <w:ins w:id="5467"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r w:rsidRPr="00D22CCD">
        <w:rPr>
          <w:b/>
          <w:sz w:val="24"/>
          <w:szCs w:val="24"/>
          <w:lang w:eastAsia="en-US"/>
        </w:rPr>
        <w:lastRenderedPageBreak/>
        <w:t>Update dataset structure</w:t>
      </w:r>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|--&lt;0..1&gt;-IACS (*2): Information Association Codes field</w:t>
      </w:r>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|-&lt;0..1&gt;-FACS (*2): Feature Association Codes field</w:t>
      </w:r>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|-&lt;0..1&gt;-ARCS (*2): Association Role Codes field</w:t>
      </w:r>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468" w:author="Gert Morlion" w:date="2024-08-26T14:44:00Z">
        <w:r w:rsidR="00F1323F">
          <w:rPr>
            <w:rFonts w:ascii="Courier" w:hAnsi="Courier" w:cs="Arial"/>
          </w:rPr>
          <w:t>0</w:t>
        </w:r>
      </w:ins>
      <w:del w:id="5469"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5470" w:author="Gert Morlion" w:date="2024-08-26T14: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471" w:author="Gert Morlion" w:date="2024-08-26T14:57:00Z">
              <w:r w:rsidR="00BF301C">
                <w:t>n</w:t>
              </w:r>
            </w:ins>
            <w:del w:id="5472"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473" w:author="Gert Morlion" w:date="2024-08-26T14:57:00Z">
              <w:r w:rsidR="00794A67">
                <w:t>i</w:t>
              </w:r>
            </w:ins>
            <w:del w:id="5474"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475" w:author="Gert Morlion" w:date="2024-08-26T14:57:00Z">
              <w:r w:rsidR="00794A67">
                <w:t>s</w:t>
              </w:r>
            </w:ins>
            <w:del w:id="5476"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477" w:author="Gert Morlion" w:date="2024-08-26T14:57:00Z">
              <w:r w:rsidR="00794A67">
                <w:t>s</w:t>
              </w:r>
            </w:ins>
            <w:del w:id="5478" w:author="Gert Morlion" w:date="2024-08-26T14:57:00Z">
              <w:r w:rsidRPr="00D22CCD" w:rsidDel="00794A67">
                <w:delText>S</w:delText>
              </w:r>
            </w:del>
            <w:r w:rsidRPr="00D22CCD">
              <w:t xml:space="preserve">pecification </w:t>
            </w:r>
            <w:ins w:id="5479" w:author="Gert Morlion" w:date="2024-08-26T14:57:00Z">
              <w:r w:rsidR="00794A67">
                <w:t>e</w:t>
              </w:r>
            </w:ins>
            <w:del w:id="5480"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481" w:author="Gert Morlion" w:date="2024-08-26T14:57:00Z">
              <w:r w:rsidR="00794A67">
                <w:t>i</w:t>
              </w:r>
            </w:ins>
            <w:del w:id="5482"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483" w:author="Gert Morlion" w:date="2024-08-26T14:58:00Z">
              <w:r w:rsidR="00FC3C09">
                <w:t>P</w:t>
              </w:r>
            </w:ins>
            <w:del w:id="5484" w:author="Gert Morlion" w:date="2024-08-26T14:58:00Z">
              <w:r w:rsidRPr="00D22CCD" w:rsidDel="00FC3C09">
                <w:delText>p</w:delText>
              </w:r>
            </w:del>
            <w:r w:rsidRPr="00D22CCD">
              <w:t xml:space="preserve">roduct </w:t>
            </w:r>
            <w:ins w:id="5485" w:author="Gert Morlion" w:date="2024-08-26T14:58:00Z">
              <w:r w:rsidR="00FC3C09">
                <w:t>S</w:t>
              </w:r>
            </w:ins>
            <w:del w:id="5486"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487" w:author="Gert Morlion" w:date="2024-08-26T14:57:00Z">
              <w:r w:rsidR="00794A67">
                <w:t>e</w:t>
              </w:r>
            </w:ins>
            <w:del w:id="5488"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489" w:author="Gert Morlion" w:date="2024-08-26T14:58:00Z">
              <w:r w:rsidR="00FC3C09">
                <w:t>P</w:t>
              </w:r>
            </w:ins>
            <w:del w:id="5490" w:author="Gert Morlion" w:date="2024-08-26T14:58:00Z">
              <w:r w:rsidRPr="00D22CCD" w:rsidDel="00FC3C09">
                <w:delText>p</w:delText>
              </w:r>
            </w:del>
            <w:r w:rsidRPr="00D22CCD">
              <w:t xml:space="preserve">roduct </w:t>
            </w:r>
            <w:ins w:id="5491" w:author="Gert Morlion" w:date="2024-08-26T14:58:00Z">
              <w:r w:rsidR="00FC3C09">
                <w:t>S</w:t>
              </w:r>
            </w:ins>
            <w:del w:id="5492"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493" w:author="Gert Morlion" w:date="2024-08-26T14:57:00Z">
              <w:r w:rsidR="00794A67">
                <w:t>p</w:t>
              </w:r>
            </w:ins>
            <w:del w:id="5494"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495" w:author="Gert Morlion" w:date="2024-08-26T14:57:00Z">
              <w:r w:rsidR="00794A67">
                <w:t>f</w:t>
              </w:r>
            </w:ins>
            <w:del w:id="5496" w:author="Gert Morlion" w:date="2024-08-26T14:57:00Z">
              <w:r w:rsidRPr="00D22CCD" w:rsidDel="00794A67">
                <w:delText>F</w:delText>
              </w:r>
            </w:del>
            <w:r w:rsidRPr="00D22CCD">
              <w:t xml:space="preserve">ile </w:t>
            </w:r>
            <w:ins w:id="5497" w:author="Gert Morlion" w:date="2024-08-26T14:57:00Z">
              <w:r w:rsidR="00794A67">
                <w:t>i</w:t>
              </w:r>
            </w:ins>
            <w:del w:id="5498"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499" w:author="Gert Morlion" w:date="2024-08-26T14:57:00Z">
              <w:r w:rsidR="00794A67">
                <w:t>t</w:t>
              </w:r>
            </w:ins>
            <w:del w:id="5500"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501" w:author="Gert Morlion" w:date="2024-08-26T14:57:00Z">
              <w:r w:rsidR="00794A67">
                <w:t>r</w:t>
              </w:r>
            </w:ins>
            <w:del w:id="5502" w:author="Gert Morlion" w:date="2024-08-26T14:57:00Z">
              <w:r w:rsidRPr="00D22CCD" w:rsidDel="00794A67">
                <w:delText>R</w:delText>
              </w:r>
            </w:del>
            <w:r w:rsidRPr="00D22CCD">
              <w:t xml:space="preserve">eference </w:t>
            </w:r>
            <w:ins w:id="5503" w:author="Gert Morlion" w:date="2024-08-26T14:57:00Z">
              <w:r w:rsidR="00794A67">
                <w:t>d</w:t>
              </w:r>
            </w:ins>
            <w:del w:id="5504"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505" w:author="Gert Morlion" w:date="2024-08-26T14:58:00Z">
              <w:r w:rsidR="00794A67">
                <w:t>l</w:t>
              </w:r>
            </w:ins>
            <w:del w:id="5506"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507" w:author="Gert Morlion" w:date="2024-08-26T14:58:00Z">
              <w:r w:rsidR="00794A67">
                <w:t>a</w:t>
              </w:r>
            </w:ins>
            <w:del w:id="5508"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509" w:author="Gert Morlion" w:date="2024-08-26T14:58:00Z">
              <w:r w:rsidR="00794A67">
                <w:t>e</w:t>
              </w:r>
            </w:ins>
            <w:del w:id="5510"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511" w:author="Gert Morlion" w:date="2024-08-26T14:58:00Z">
              <w:r w:rsidR="00794A67">
                <w:t>t</w:t>
              </w:r>
            </w:ins>
            <w:del w:id="5512" w:author="Gert Morlion" w:date="2024-08-26T14:58:00Z">
              <w:r w:rsidRPr="00D22CCD" w:rsidDel="00794A67">
                <w:delText>T</w:delText>
              </w:r>
            </w:del>
            <w:r w:rsidRPr="00D22CCD">
              <w:t xml:space="preserve">opic </w:t>
            </w:r>
            <w:ins w:id="5513" w:author="Gert Morlion" w:date="2024-08-26T14:58:00Z">
              <w:r w:rsidR="00794A67">
                <w:t>c</w:t>
              </w:r>
            </w:ins>
            <w:del w:id="5514"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515"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516" w:author="Gert Morlion" w:date="2024-08-26T14:59:00Z">
              <w:r w:rsidR="005B63F9">
                <w:t>F</w:t>
              </w:r>
            </w:ins>
            <w:del w:id="5517" w:author="Gert Morlion" w:date="2024-08-26T14:59:00Z">
              <w:r w:rsidRPr="00D22CCD" w:rsidDel="005B63F9">
                <w:delText>f</w:delText>
              </w:r>
            </w:del>
            <w:r w:rsidRPr="00D22CCD">
              <w:t xml:space="preserve">eature </w:t>
            </w:r>
            <w:ins w:id="5518" w:author="Gert Morlion" w:date="2024-08-26T14:59:00Z">
              <w:r w:rsidR="005B63F9">
                <w:t>C</w:t>
              </w:r>
            </w:ins>
            <w:del w:id="5519"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515"/>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520" w:author="Gert Morlion" w:date="2024-08-26T14:59:00Z">
              <w:r w:rsidR="005B63F9">
                <w:t>F</w:t>
              </w:r>
            </w:ins>
            <w:del w:id="5521" w:author="Gert Morlion" w:date="2024-08-26T14:59:00Z">
              <w:r w:rsidRPr="00D22CCD" w:rsidDel="005B63F9">
                <w:delText>f</w:delText>
              </w:r>
            </w:del>
            <w:r w:rsidRPr="00D22CCD">
              <w:t xml:space="preserve">eature </w:t>
            </w:r>
            <w:ins w:id="5522" w:author="Gert Morlion" w:date="2024-08-26T14:59:00Z">
              <w:r w:rsidR="005B63F9">
                <w:t>C</w:t>
              </w:r>
            </w:ins>
            <w:del w:id="5523"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524" w:author="Gert Morlion" w:date="2024-08-26T14:59:00Z">
              <w:r w:rsidR="005B63F9">
                <w:t>F</w:t>
              </w:r>
            </w:ins>
            <w:del w:id="5525" w:author="Gert Morlion" w:date="2024-08-26T14:59:00Z">
              <w:r w:rsidRPr="00D22CCD" w:rsidDel="005B63F9">
                <w:delText>f</w:delText>
              </w:r>
            </w:del>
            <w:r w:rsidRPr="00D22CCD">
              <w:t xml:space="preserve">eature </w:t>
            </w:r>
            <w:ins w:id="5526" w:author="Gert Morlion" w:date="2024-08-26T14:59:00Z">
              <w:r w:rsidR="005B63F9">
                <w:t>C</w:t>
              </w:r>
            </w:ins>
            <w:del w:id="5527"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528" w:author="Gert Morlion" w:date="2024-08-26T14:59:00Z">
              <w:r w:rsidR="005B63F9">
                <w:t>F</w:t>
              </w:r>
            </w:ins>
            <w:del w:id="5529" w:author="Gert Morlion" w:date="2024-08-26T14:59:00Z">
              <w:r w:rsidRPr="00D22CCD" w:rsidDel="005B63F9">
                <w:delText>f</w:delText>
              </w:r>
            </w:del>
            <w:r w:rsidRPr="00D22CCD">
              <w:t xml:space="preserve">eature </w:t>
            </w:r>
            <w:ins w:id="5530" w:author="Gert Morlion" w:date="2024-08-26T14:59:00Z">
              <w:r w:rsidR="005B63F9">
                <w:t>C</w:t>
              </w:r>
            </w:ins>
            <w:del w:id="5531"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532" w:author="Gert Morlion" w:date="2024-08-26T14:59:00Z">
              <w:r w:rsidR="005B63F9">
                <w:t>F</w:t>
              </w:r>
            </w:ins>
            <w:del w:id="5533" w:author="Gert Morlion" w:date="2024-08-26T14:59:00Z">
              <w:r w:rsidRPr="00D22CCD" w:rsidDel="005B63F9">
                <w:delText>f</w:delText>
              </w:r>
            </w:del>
            <w:r w:rsidRPr="00D22CCD">
              <w:t xml:space="preserve">eature </w:t>
            </w:r>
            <w:ins w:id="5534" w:author="Gert Morlion" w:date="2024-08-26T14:59:00Z">
              <w:r w:rsidR="005B63F9">
                <w:t>C</w:t>
              </w:r>
            </w:ins>
            <w:del w:id="5535"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536" w:author="Gert Morlion" w:date="2024-08-26T15:01:00Z">
              <w:r w:rsidR="00013FCD">
                <w:t>F</w:t>
              </w:r>
            </w:ins>
            <w:del w:id="5537" w:author="Gert Morlion" w:date="2024-08-26T15:01:00Z">
              <w:r w:rsidRPr="00D22CCD" w:rsidDel="00013FCD">
                <w:delText>f</w:delText>
              </w:r>
            </w:del>
            <w:r w:rsidRPr="00D22CCD">
              <w:t xml:space="preserve">eature </w:t>
            </w:r>
            <w:ins w:id="5538" w:author="Gert Morlion" w:date="2024-08-26T15:01:00Z">
              <w:r w:rsidR="00013FCD">
                <w:t>C</w:t>
              </w:r>
            </w:ins>
            <w:del w:id="5539"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540" w:name="_Toc439685352"/>
      <w:r w:rsidRPr="00D22CCD">
        <w:rPr>
          <w:b/>
        </w:rPr>
        <w:t>Information Type Identifier field - IRID</w:t>
      </w:r>
      <w:bookmarkEnd w:id="554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541" w:author="Gert Morlion" w:date="2024-08-26T15:01:00Z">
              <w:r w:rsidR="00933B23">
                <w:t>n</w:t>
              </w:r>
            </w:ins>
            <w:del w:id="5542"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543" w:author="Gert Morlion" w:date="2024-08-26T15:01:00Z">
              <w:r w:rsidR="00933B23">
                <w:t>i</w:t>
              </w:r>
            </w:ins>
            <w:del w:id="5544"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545" w:author="Gert Morlion" w:date="2024-08-26T15:01:00Z">
              <w:r w:rsidR="00933B23">
                <w:t>i</w:t>
              </w:r>
            </w:ins>
            <w:del w:id="5546"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547" w:author="Gert Morlion" w:date="2024-08-26T15:01:00Z">
              <w:r w:rsidR="00933B23">
                <w:t>v</w:t>
              </w:r>
            </w:ins>
            <w:del w:id="5548"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549" w:author="Gert Morlion" w:date="2024-08-26T15:01:00Z">
              <w:r w:rsidR="00933B23">
                <w:t>u</w:t>
              </w:r>
            </w:ins>
            <w:del w:id="5550" w:author="Gert Morlion" w:date="2024-08-26T15:01:00Z">
              <w:r w:rsidRPr="00D22CCD" w:rsidDel="00933B23">
                <w:delText>U</w:delText>
              </w:r>
            </w:del>
            <w:r w:rsidRPr="00D22CCD">
              <w:t xml:space="preserve">pdate </w:t>
            </w:r>
            <w:ins w:id="5551" w:author="Gert Morlion" w:date="2024-08-26T15:01:00Z">
              <w:r w:rsidR="00933B23">
                <w:t>i</w:t>
              </w:r>
            </w:ins>
            <w:del w:id="5552"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553" w:author="Gert Morlion" w:date="2024-08-26T15:02:00Z">
              <w:r w:rsidR="00933B23">
                <w:t>a</w:t>
              </w:r>
            </w:ins>
            <w:del w:id="5554" w:author="Gert Morlion" w:date="2024-08-26T15:02:00Z">
              <w:r w:rsidRPr="00D22CCD" w:rsidDel="00933B23">
                <w:delText>A</w:delText>
              </w:r>
            </w:del>
            <w:r w:rsidRPr="00D22CCD">
              <w:t xml:space="preserve">ttribute </w:t>
            </w:r>
            <w:ins w:id="5555" w:author="Gert Morlion" w:date="2024-08-26T15:02:00Z">
              <w:r w:rsidR="00933B23">
                <w:t>c</w:t>
              </w:r>
            </w:ins>
            <w:del w:id="5556"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557" w:author="Gert Morlion" w:date="2024-08-26T15:02:00Z">
              <w:r w:rsidR="00933B23">
                <w:t>i</w:t>
              </w:r>
            </w:ins>
            <w:del w:id="5558"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559" w:author="Gert Morlion" w:date="2024-08-26T15:02:00Z">
              <w:r w:rsidR="00933B23">
                <w:t>i</w:t>
              </w:r>
            </w:ins>
            <w:del w:id="5560"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561" w:author="Gert Morlion" w:date="2024-08-26T15:02:00Z">
              <w:r w:rsidR="00933B23">
                <w:t>i</w:t>
              </w:r>
            </w:ins>
            <w:del w:id="5562"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563" w:author="Gert Morlion" w:date="2024-08-26T15:02:00Z">
              <w:r w:rsidR="00933B23">
                <w:t>v</w:t>
              </w:r>
            </w:ins>
            <w:del w:id="5564"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565" w:author="Gert Morlion" w:date="2024-08-26T15:02:00Z">
              <w:r w:rsidR="00933B23">
                <w:t>n</w:t>
              </w:r>
            </w:ins>
            <w:del w:id="5566"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567" w:author="Gert Morlion" w:date="2024-08-26T15:02:00Z">
              <w:r w:rsidR="00933B23">
                <w:t>i</w:t>
              </w:r>
            </w:ins>
            <w:del w:id="5568"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569" w:author="Gert Morlion" w:date="2024-08-26T15:02:00Z">
              <w:r w:rsidR="005427E2">
                <w:t>i</w:t>
              </w:r>
            </w:ins>
            <w:del w:id="5570"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571" w:author="Gert Morlion" w:date="2024-08-26T15:02:00Z">
              <w:r w:rsidR="005427E2">
                <w:t>i</w:t>
              </w:r>
            </w:ins>
            <w:del w:id="5572"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573" w:author="Gert Morlion" w:date="2024-08-26T15:02:00Z">
              <w:r w:rsidR="005427E2">
                <w:t>i</w:t>
              </w:r>
            </w:ins>
            <w:del w:id="5574"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575" w:author="Gert Morlion" w:date="2024-08-26T15:03:00Z">
              <w:r w:rsidR="005427E2">
                <w:t>v</w:t>
              </w:r>
            </w:ins>
            <w:del w:id="5576"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577" w:author="Gert Morlion" w:date="2024-08-26T15:03:00Z">
              <w:r w:rsidR="005427E2">
                <w:t>n</w:t>
              </w:r>
            </w:ins>
            <w:del w:id="5578"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579" w:author="Gert Morlion" w:date="2024-08-26T15:03:00Z">
              <w:r w:rsidR="005427E2">
                <w:t>i</w:t>
              </w:r>
            </w:ins>
            <w:del w:id="5580"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581" w:author="Gert Morlion" w:date="2024-08-26T15:03:00Z">
              <w:r w:rsidR="005427E2">
                <w:t>v</w:t>
              </w:r>
            </w:ins>
            <w:del w:id="5582"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583" w:author="Gert Morlion" w:date="2024-08-26T15:03:00Z">
              <w:r w:rsidR="005427E2">
                <w:t>u</w:t>
              </w:r>
            </w:ins>
            <w:del w:id="5584" w:author="Gert Morlion" w:date="2024-08-26T15:03:00Z">
              <w:r w:rsidRPr="00D22CCD" w:rsidDel="005427E2">
                <w:delText>U</w:delText>
              </w:r>
            </w:del>
            <w:r w:rsidRPr="00D22CCD">
              <w:t xml:space="preserve">pdate </w:t>
            </w:r>
            <w:ins w:id="5585" w:author="Gert Morlion" w:date="2024-08-26T15:03:00Z">
              <w:r w:rsidR="005427E2">
                <w:t>i</w:t>
              </w:r>
            </w:ins>
            <w:del w:id="5586"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587" w:author="Gert Morlion" w:date="2024-08-26T15:03:00Z">
              <w:r w:rsidR="005427E2">
                <w:t>n</w:t>
              </w:r>
            </w:ins>
            <w:del w:id="5588"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589" w:author="Gert Morlion" w:date="2024-08-26T15:03:00Z">
              <w:r w:rsidR="005427E2">
                <w:t>i</w:t>
              </w:r>
            </w:ins>
            <w:del w:id="5590"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591" w:author="Gert Morlion" w:date="2024-08-26T15:03:00Z">
              <w:r w:rsidR="005427E2">
                <w:t>v</w:t>
              </w:r>
            </w:ins>
            <w:del w:id="5592"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593" w:author="Gert Morlion" w:date="2024-08-26T15:04:00Z">
              <w:r w:rsidR="005427E2">
                <w:t>u</w:t>
              </w:r>
            </w:ins>
            <w:del w:id="5594" w:author="Gert Morlion" w:date="2024-08-26T15:04:00Z">
              <w:r w:rsidRPr="00D22CCD" w:rsidDel="005427E2">
                <w:delText>U</w:delText>
              </w:r>
            </w:del>
            <w:r w:rsidRPr="00D22CCD">
              <w:t xml:space="preserve">pdate </w:t>
            </w:r>
            <w:ins w:id="5595" w:author="Gert Morlion" w:date="2024-08-26T15:04:00Z">
              <w:r w:rsidR="005427E2">
                <w:t>i</w:t>
              </w:r>
            </w:ins>
            <w:del w:id="5596"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597" w:author="Gert Morlion" w:date="2024-08-26T15:04:00Z">
              <w:r w:rsidR="00AB1A79">
                <w:t>n</w:t>
              </w:r>
            </w:ins>
            <w:del w:id="5598"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599" w:author="Gert Morlion" w:date="2024-08-26T15:04:00Z">
              <w:r w:rsidR="00AB1A79">
                <w:t>i</w:t>
              </w:r>
            </w:ins>
            <w:del w:id="5600"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601" w:author="Gert Morlion" w:date="2024-08-26T15:04:00Z">
              <w:r w:rsidR="00AB1A79">
                <w:t>i</w:t>
              </w:r>
            </w:ins>
            <w:del w:id="5602"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603" w:author="Gert Morlion" w:date="2024-08-26T15:04:00Z">
              <w:r w:rsidR="00AB1A79">
                <w:t>u</w:t>
              </w:r>
            </w:ins>
            <w:del w:id="5604" w:author="Gert Morlion" w:date="2024-08-26T15:04:00Z">
              <w:r w:rsidRPr="00D22CCD" w:rsidDel="00AB1A79">
                <w:delText>U</w:delText>
              </w:r>
            </w:del>
            <w:r w:rsidRPr="00D22CCD">
              <w:t xml:space="preserve">pdate </w:t>
            </w:r>
            <w:ins w:id="5605" w:author="Gert Morlion" w:date="2024-08-26T15:05:00Z">
              <w:r w:rsidR="00AB1A79">
                <w:t>i</w:t>
              </w:r>
            </w:ins>
            <w:del w:id="5606"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607" w:author="Gert Morlion" w:date="2024-08-26T15:05:00Z">
              <w:r w:rsidR="00AB1A79">
                <w:t>i</w:t>
              </w:r>
            </w:ins>
            <w:del w:id="5608"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609" w:author="Gert Morlion" w:date="2024-08-26T15:05:00Z">
              <w:r w:rsidR="00AB1A79">
                <w:t>s</w:t>
              </w:r>
            </w:ins>
            <w:del w:id="5610"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611" w:author="Gert Morlion" w:date="2024-08-26T15:05:00Z">
              <w:r w:rsidR="007A771C">
                <w:t>n</w:t>
              </w:r>
            </w:ins>
            <w:del w:id="5612"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613" w:author="Gert Morlion" w:date="2024-08-26T15:05:00Z">
              <w:r w:rsidR="007A771C">
                <w:t>i</w:t>
              </w:r>
            </w:ins>
            <w:del w:id="5614"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615" w:author="Gert Morlion" w:date="2024-08-26T15:05:00Z">
              <w:r w:rsidR="007A771C">
                <w:t>v</w:t>
              </w:r>
            </w:ins>
            <w:del w:id="5616"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617" w:author="Gert Morlion" w:date="2024-08-26T15:05:00Z">
              <w:r w:rsidR="007A771C">
                <w:t>u</w:t>
              </w:r>
            </w:ins>
            <w:del w:id="5618" w:author="Gert Morlion" w:date="2024-08-26T15:05:00Z">
              <w:r w:rsidRPr="00D22CCD" w:rsidDel="007A771C">
                <w:delText>U</w:delText>
              </w:r>
            </w:del>
            <w:r w:rsidRPr="00D22CCD">
              <w:t xml:space="preserve">pdate </w:t>
            </w:r>
            <w:ins w:id="5619" w:author="Gert Morlion" w:date="2024-08-26T15:05:00Z">
              <w:r w:rsidR="007A771C">
                <w:t>i</w:t>
              </w:r>
            </w:ins>
            <w:del w:id="5620"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621" w:author="Gert Morlion" w:date="2024-08-26T15:05:00Z">
              <w:r w:rsidR="007A771C">
                <w:t>u</w:t>
              </w:r>
            </w:ins>
            <w:del w:id="5622" w:author="Gert Morlion" w:date="2024-08-26T15:05:00Z">
              <w:r w:rsidRPr="00D22CCD" w:rsidDel="007A771C">
                <w:delText>U</w:delText>
              </w:r>
            </w:del>
            <w:r w:rsidRPr="00D22CCD">
              <w:t xml:space="preserve">pdate </w:t>
            </w:r>
            <w:ins w:id="5623" w:author="Gert Morlion" w:date="2024-08-26T15:06:00Z">
              <w:r w:rsidR="007A771C">
                <w:t>i</w:t>
              </w:r>
            </w:ins>
            <w:del w:id="5624"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625" w:author="Gert Morlion" w:date="2024-08-26T15:06:00Z">
              <w:r w:rsidR="007A771C">
                <w:rPr>
                  <w:sz w:val="16"/>
                  <w:szCs w:val="16"/>
                </w:rPr>
                <w:t>i</w:t>
              </w:r>
            </w:ins>
            <w:del w:id="5626"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627" w:author="Gert Morlion" w:date="2024-08-26T15:06:00Z">
              <w:r w:rsidR="00516A20">
                <w:t>n</w:t>
              </w:r>
            </w:ins>
            <w:del w:id="5628"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629"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630"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631" w:author="Gert Morlion" w:date="2024-08-26T15:07:00Z"/>
              </w:rPr>
            </w:pPr>
            <w:ins w:id="5632" w:author="Gert Morlion" w:date="2024-08-26T15:07:00Z">
              <w:r>
                <w:t>{120} – Curve</w:t>
              </w:r>
            </w:ins>
          </w:p>
          <w:p w14:paraId="2F94518D" w14:textId="08E03F36" w:rsidR="00610ED9" w:rsidRPr="00D22CCD" w:rsidRDefault="00531FA1" w:rsidP="00531FA1">
            <w:pPr>
              <w:pStyle w:val="Small"/>
              <w:spacing w:before="40" w:after="40"/>
              <w:jc w:val="both"/>
            </w:pPr>
            <w:ins w:id="5633"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634" w:author="Gert Morlion" w:date="2024-08-26T15:06:00Z">
              <w:r w:rsidR="00516A20">
                <w:t>i</w:t>
              </w:r>
            </w:ins>
            <w:del w:id="5635"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636" w:author="Gert Morlion" w:date="2024-08-26T15:06:00Z">
              <w:r w:rsidR="00516A20">
                <w:t>n</w:t>
              </w:r>
            </w:ins>
            <w:del w:id="5637"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638" w:author="Gert Morlion" w:date="2024-08-26T15:06:00Z">
              <w:r w:rsidR="00516A20">
                <w:t>i</w:t>
              </w:r>
            </w:ins>
            <w:del w:id="5639"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640" w:author="Gert Morlion" w:date="2024-08-26T15:06:00Z">
              <w:r w:rsidR="00516A20">
                <w:t>v</w:t>
              </w:r>
            </w:ins>
            <w:del w:id="5641"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642" w:author="Gert Morlion" w:date="2024-08-26T15:06:00Z">
              <w:r w:rsidR="00516A20">
                <w:t>u</w:t>
              </w:r>
            </w:ins>
            <w:del w:id="5643" w:author="Gert Morlion" w:date="2024-08-26T15:06:00Z">
              <w:r w:rsidRPr="00D22CCD" w:rsidDel="00516A20">
                <w:delText>U</w:delText>
              </w:r>
            </w:del>
            <w:r w:rsidRPr="00D22CCD">
              <w:t xml:space="preserve">pdate </w:t>
            </w:r>
            <w:ins w:id="5644" w:author="Gert Morlion" w:date="2024-08-26T15:06:00Z">
              <w:r w:rsidR="00516A20">
                <w:t>i</w:t>
              </w:r>
            </w:ins>
            <w:del w:id="5645"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646" w:author="Gert Morlion" w:date="2024-08-26T15:06:00Z">
              <w:r w:rsidR="00516A20">
                <w:t>n</w:t>
              </w:r>
            </w:ins>
            <w:del w:id="5647"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648"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649"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650" w:author="Gert Morlion" w:date="2024-08-26T15:07:00Z"/>
              </w:rPr>
            </w:pPr>
            <w:ins w:id="5651" w:author="Gert Morlion" w:date="2024-08-26T15:07:00Z">
              <w:r>
                <w:t>{120} – Curve</w:t>
              </w:r>
            </w:ins>
          </w:p>
          <w:p w14:paraId="1549A734" w14:textId="53ADE0B9" w:rsidR="00610ED9" w:rsidRPr="00D22CCD" w:rsidRDefault="0084389B" w:rsidP="0084389B">
            <w:pPr>
              <w:pStyle w:val="Small"/>
              <w:spacing w:before="40" w:after="40"/>
              <w:jc w:val="both"/>
            </w:pPr>
            <w:ins w:id="5652"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653" w:author="Gert Morlion" w:date="2024-08-26T15:06:00Z">
              <w:r w:rsidR="00516A20">
                <w:t>i</w:t>
              </w:r>
            </w:ins>
            <w:del w:id="5654"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655" w:author="Gert Morlion" w:date="2024-08-26T15:06:00Z">
              <w:r w:rsidR="00516A20">
                <w:t>u</w:t>
              </w:r>
            </w:ins>
            <w:del w:id="5656" w:author="Gert Morlion" w:date="2024-08-26T15:06:00Z">
              <w:r w:rsidRPr="00D22CCD" w:rsidDel="00516A20">
                <w:delText>U</w:delText>
              </w:r>
            </w:del>
            <w:r w:rsidRPr="00D22CCD">
              <w:t xml:space="preserve">pdate </w:t>
            </w:r>
            <w:ins w:id="5657" w:author="Gert Morlion" w:date="2024-08-26T15:07:00Z">
              <w:r w:rsidR="00516A20">
                <w:t>i</w:t>
              </w:r>
            </w:ins>
            <w:del w:id="5658"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659" w:author="Gert Morlion" w:date="2024-08-26T15:08:00Z">
              <w:r w:rsidR="00531FA1">
                <w:t>n</w:t>
              </w:r>
            </w:ins>
            <w:del w:id="5660"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661" w:author="Gert Morlion" w:date="2024-08-26T15:08:00Z">
              <w:r w:rsidR="00531FA1">
                <w:t>i</w:t>
              </w:r>
            </w:ins>
            <w:del w:id="5662"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663" w:author="Gert Morlion" w:date="2024-08-26T15:08:00Z">
              <w:r w:rsidR="00531FA1">
                <w:t>v</w:t>
              </w:r>
            </w:ins>
            <w:del w:id="5664"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665" w:author="Gert Morlion" w:date="2024-08-26T15:08:00Z">
              <w:r w:rsidR="00531FA1">
                <w:t>u</w:t>
              </w:r>
            </w:ins>
            <w:del w:id="5666" w:author="Gert Morlion" w:date="2024-08-26T15:08:00Z">
              <w:r w:rsidRPr="00D22CCD" w:rsidDel="00531FA1">
                <w:delText>U</w:delText>
              </w:r>
            </w:del>
            <w:r w:rsidRPr="00D22CCD">
              <w:t xml:space="preserve">pdate </w:t>
            </w:r>
            <w:ins w:id="5667" w:author="Gert Morlion" w:date="2024-08-26T15:08:00Z">
              <w:r w:rsidR="00531FA1">
                <w:t>i</w:t>
              </w:r>
            </w:ins>
            <w:del w:id="5668"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669" w:author="Gert Morlion" w:date="2024-08-26T15:08:00Z">
              <w:r w:rsidR="00531FA1">
                <w:t>a</w:t>
              </w:r>
            </w:ins>
            <w:del w:id="5670"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671" w:author="Gert Morlion" w:date="2024-08-26T15:08:00Z">
              <w:r w:rsidR="00531FA1">
                <w:t>i</w:t>
              </w:r>
            </w:ins>
            <w:del w:id="5672" w:author="Gert Morlion" w:date="2024-08-26T15:08:00Z">
              <w:r w:rsidRPr="00D22CCD" w:rsidDel="00531FA1">
                <w:delText>I</w:delText>
              </w:r>
            </w:del>
            <w:r w:rsidRPr="00D22CCD">
              <w:t xml:space="preserve">dentification </w:t>
            </w:r>
            <w:ins w:id="5673" w:author="Gert Morlion" w:date="2024-08-26T15:08:00Z">
              <w:r w:rsidR="00531FA1">
                <w:t>n</w:t>
              </w:r>
            </w:ins>
            <w:del w:id="5674"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675" w:author="Gert Morlion" w:date="2024-08-26T15:08:00Z">
              <w:r w:rsidR="00531FA1">
                <w:t>i</w:t>
              </w:r>
            </w:ins>
            <w:del w:id="5676" w:author="Gert Morlion" w:date="2024-08-26T15:08:00Z">
              <w:r w:rsidRPr="00D22CCD" w:rsidDel="00531FA1">
                <w:delText>I</w:delText>
              </w:r>
            </w:del>
            <w:r w:rsidRPr="00D22CCD">
              <w:t xml:space="preserve">dentification </w:t>
            </w:r>
            <w:del w:id="5677" w:author="Gert Morlion" w:date="2024-08-26T15:08:00Z">
              <w:r w:rsidRPr="00D22CCD" w:rsidDel="00531FA1">
                <w:delText>S</w:delText>
              </w:r>
            </w:del>
            <w:ins w:id="5678"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679" w:author="Gert Morlion" w:date="2024-08-26T15:09:00Z">
              <w:r w:rsidR="00E048C0">
                <w:t>n</w:t>
              </w:r>
            </w:ins>
            <w:del w:id="5680"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681" w:author="Gert Morlion" w:date="2024-08-26T15:09:00Z">
              <w:r w:rsidR="00E048C0">
                <w:t>i</w:t>
              </w:r>
            </w:ins>
            <w:del w:id="5682"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683" w:author="Gert Morlion" w:date="2024-08-26T15:09:00Z">
              <w:r w:rsidR="00E048C0">
                <w:t>u</w:t>
              </w:r>
            </w:ins>
            <w:del w:id="5684" w:author="Gert Morlion" w:date="2024-08-26T15:09:00Z">
              <w:r w:rsidRPr="00D22CCD" w:rsidDel="00E048C0">
                <w:delText>U</w:delText>
              </w:r>
            </w:del>
            <w:r w:rsidRPr="00D22CCD">
              <w:t xml:space="preserve">pdate </w:t>
            </w:r>
            <w:ins w:id="5685" w:author="Gert Morlion" w:date="2024-08-26T15:09:00Z">
              <w:r w:rsidR="00E048C0">
                <w:t>i</w:t>
              </w:r>
            </w:ins>
            <w:del w:id="5686"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687" w:author="Gert Morlion" w:date="2024-08-26T15:09:00Z"/>
        </w:rPr>
      </w:pPr>
    </w:p>
    <w:p w14:paraId="74533290" w14:textId="1A8B0544" w:rsidR="00BB6A2D" w:rsidRPr="00774650" w:rsidRDefault="00BB6A2D" w:rsidP="00BB6A2D">
      <w:pPr>
        <w:spacing w:after="120" w:line="240" w:lineRule="auto"/>
        <w:rPr>
          <w:ins w:id="5688" w:author="Gert Morlion" w:date="2024-08-26T15:09:00Z"/>
        </w:rPr>
      </w:pPr>
      <w:ins w:id="5689"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690" w:author="Gert Morlion" w:date="2024-08-26T15:09:00Z">
              <w:r w:rsidR="00BB6A2D">
                <w:t>n</w:t>
              </w:r>
            </w:ins>
            <w:del w:id="5691"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692" w:author="Gert Morlion" w:date="2024-08-26T15:09:00Z">
              <w:r w:rsidR="00BB6A2D">
                <w:t>i</w:t>
              </w:r>
            </w:ins>
            <w:del w:id="5693"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694" w:author="Gert Morlion" w:date="2024-08-26T15:09:00Z">
              <w:r w:rsidR="00BB6A2D">
                <w:t>i</w:t>
              </w:r>
            </w:ins>
            <w:del w:id="5695"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696" w:author="Gert Morlion" w:date="2024-08-26T15:09:00Z">
              <w:r w:rsidR="00BB6A2D">
                <w:t>i</w:t>
              </w:r>
            </w:ins>
            <w:del w:id="5697"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698" w:author="Gert Morlion" w:date="2024-08-26T15:10:00Z">
              <w:r w:rsidR="00BB6A2D">
                <w:t>i</w:t>
              </w:r>
            </w:ins>
            <w:del w:id="5699"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700" w:author="Gert Morlion" w:date="2024-08-26T15:10:00Z">
              <w:r w:rsidR="00BB6A2D">
                <w:t>v</w:t>
              </w:r>
            </w:ins>
            <w:del w:id="5701"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702" w:author="Gert Morlion" w:date="2024-08-26T15:10:00Z">
              <w:r w:rsidR="00BB6A2D">
                <w:t>n</w:t>
              </w:r>
            </w:ins>
            <w:del w:id="5703"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704"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705"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706" w:author="Gert Morlion" w:date="2024-08-26T15:10:00Z"/>
              </w:rPr>
            </w:pPr>
            <w:ins w:id="5707" w:author="Gert Morlion" w:date="2024-08-26T15:10:00Z">
              <w:r>
                <w:t>{120} – Curve</w:t>
              </w:r>
            </w:ins>
          </w:p>
          <w:p w14:paraId="122C6829" w14:textId="26413046" w:rsidR="00610ED9" w:rsidRPr="00D22CCD" w:rsidRDefault="006824AE" w:rsidP="006824AE">
            <w:pPr>
              <w:pStyle w:val="Small"/>
              <w:spacing w:before="40" w:after="40"/>
              <w:jc w:val="both"/>
            </w:pPr>
            <w:ins w:id="5708"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709" w:author="Gert Morlion" w:date="2024-08-26T15:10:00Z">
              <w:r w:rsidR="00BB6A2D">
                <w:t>i</w:t>
              </w:r>
            </w:ins>
            <w:del w:id="5710"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711" w:author="Gert Morlion" w:date="2024-08-26T15:10:00Z">
              <w:r w:rsidR="0030244E">
                <w:t>u</w:t>
              </w:r>
            </w:ins>
            <w:del w:id="5712" w:author="Gert Morlion" w:date="2024-08-26T15:10:00Z">
              <w:r w:rsidRPr="00D22CCD" w:rsidDel="0030244E">
                <w:delText>U</w:delText>
              </w:r>
            </w:del>
            <w:r w:rsidRPr="00D22CCD">
              <w:t xml:space="preserve">pdate </w:t>
            </w:r>
            <w:ins w:id="5713" w:author="Gert Morlion" w:date="2024-08-26T15:10:00Z">
              <w:r w:rsidR="0030244E">
                <w:t>i</w:t>
              </w:r>
            </w:ins>
            <w:del w:id="5714"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715" w:name="_Toc270580306"/>
      <w:bookmarkStart w:id="5716" w:name="_Toc225648381"/>
      <w:bookmarkStart w:id="5717" w:name="_Toc225065238"/>
      <w:r w:rsidRPr="00D22CCD">
        <w:rPr>
          <w:b/>
          <w:sz w:val="24"/>
          <w:szCs w:val="24"/>
          <w:lang w:eastAsia="en-US"/>
        </w:rPr>
        <w:t>Dataset cancellation structure</w:t>
      </w:r>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BA04DE" w:rsidRDefault="007260E2" w:rsidP="00BA04DE">
      <w:pPr>
        <w:pStyle w:val="Listenfortsetzung3"/>
        <w:rPr>
          <w:b/>
          <w:bCs/>
          <w:sz w:val="22"/>
          <w:szCs w:val="22"/>
        </w:rPr>
      </w:pPr>
      <w:r w:rsidRPr="00BA04DE">
        <w:rPr>
          <w:b/>
          <w:bCs/>
          <w:sz w:val="22"/>
          <w:szCs w:val="22"/>
        </w:rPr>
        <w:t>Field Content</w:t>
      </w:r>
    </w:p>
    <w:p w14:paraId="030B2D7E" w14:textId="77777777" w:rsidR="00453023" w:rsidRPr="00BA04DE" w:rsidRDefault="007260E2" w:rsidP="00BA04DE">
      <w:pPr>
        <w:pStyle w:val="Listenfortsetzung3"/>
        <w:rPr>
          <w:b/>
          <w:bCs/>
          <w:sz w:val="22"/>
          <w:szCs w:val="22"/>
        </w:rPr>
      </w:pPr>
      <w:r w:rsidRPr="00BA04DE">
        <w:rPr>
          <w:b/>
          <w:bCs/>
          <w:sz w:val="22"/>
          <w:szCs w:val="22"/>
        </w:rPr>
        <w:t>Dataset Identification field - DSID</w:t>
      </w:r>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718" w:author="Gert Morlion" w:date="2024-08-26T15:11:00Z">
              <w:r w:rsidR="00D778D3">
                <w:t>P</w:t>
              </w:r>
            </w:ins>
            <w:del w:id="5719" w:author="Gert Morlion" w:date="2024-08-26T15:11:00Z">
              <w:r w:rsidRPr="00D22CCD" w:rsidDel="00D778D3">
                <w:delText>p</w:delText>
              </w:r>
            </w:del>
            <w:r w:rsidRPr="00D22CCD">
              <w:t xml:space="preserve">roduct </w:t>
            </w:r>
            <w:ins w:id="5720" w:author="Gert Morlion" w:date="2024-08-26T15:11:00Z">
              <w:r w:rsidR="00D778D3">
                <w:t>S</w:t>
              </w:r>
            </w:ins>
            <w:del w:id="5721"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722" w:author="Gert Morlion" w:date="2024-08-26T15:11:00Z">
              <w:r w:rsidR="00D778D3">
                <w:t>P</w:t>
              </w:r>
            </w:ins>
            <w:del w:id="5723" w:author="Gert Morlion" w:date="2024-08-26T15:11:00Z">
              <w:r w:rsidRPr="00D22CCD" w:rsidDel="00D778D3">
                <w:delText>p</w:delText>
              </w:r>
            </w:del>
            <w:r w:rsidRPr="00D22CCD">
              <w:t xml:space="preserve">roduct </w:t>
            </w:r>
            <w:ins w:id="5724" w:author="Gert Morlion" w:date="2024-08-26T15:11:00Z">
              <w:r w:rsidR="00D778D3">
                <w:t>S</w:t>
              </w:r>
            </w:ins>
            <w:del w:id="5725"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41793AB1" w:rsidR="00C5038D" w:rsidRPr="00D22CCD" w:rsidDel="0028620B" w:rsidRDefault="00C5038D" w:rsidP="00C5038D">
      <w:pPr>
        <w:pStyle w:val="berschrift1"/>
        <w:numPr>
          <w:ilvl w:val="0"/>
          <w:numId w:val="0"/>
        </w:numPr>
        <w:ind w:left="432"/>
        <w:rPr>
          <w:del w:id="5726" w:author="Birklhuber Bernd" w:date="2025-11-19T09:58:00Z"/>
          <w:lang w:val="en-US"/>
        </w:rPr>
      </w:pPr>
      <w:bookmarkStart w:id="5727" w:name="_Toc439685422"/>
      <w:bookmarkStart w:id="5728" w:name="_Toc529974592"/>
      <w:bookmarkStart w:id="5729" w:name="_Toc211003387"/>
      <w:bookmarkStart w:id="5730" w:name="_Toc325094583"/>
      <w:bookmarkStart w:id="5731" w:name="_Toc332359207"/>
      <w:bookmarkStart w:id="5732" w:name="_Toc359329624"/>
      <w:bookmarkStart w:id="5733" w:name="_Toc388963890"/>
      <w:bookmarkStart w:id="5734" w:name="_Toc392577099"/>
      <w:del w:id="5735" w:author="Birklhuber Bernd" w:date="2025-11-19T09:58:00Z">
        <w:r w:rsidRPr="00D22CCD" w:rsidDel="0028620B">
          <w:rPr>
            <w:lang w:val="en-US"/>
          </w:rPr>
          <w:lastRenderedPageBreak/>
          <w:delText>ANNEX C - S-401 Validation Checks</w:delText>
        </w:r>
        <w:bookmarkEnd w:id="5727"/>
        <w:bookmarkEnd w:id="5728"/>
        <w:bookmarkEnd w:id="5729"/>
      </w:del>
    </w:p>
    <w:p w14:paraId="6DEDD227" w14:textId="78249587" w:rsidR="00C5038D" w:rsidRPr="00D22CCD" w:rsidDel="0028620B" w:rsidRDefault="002E41DA" w:rsidP="00C5038D">
      <w:pPr>
        <w:rPr>
          <w:del w:id="5736" w:author="Birklhuber Bernd" w:date="2025-11-19T09:58:00Z"/>
          <w:rFonts w:cs="Arial"/>
        </w:rPr>
      </w:pPr>
      <w:ins w:id="5737" w:author="Gert Morlion" w:date="2024-08-26T15:11:00Z">
        <w:del w:id="5738" w:author="Birklhuber Bernd" w:date="2025-11-19T09:58:00Z">
          <w:r w:rsidDel="0028620B">
            <w:rPr>
              <w:rFonts w:cs="Arial"/>
            </w:rPr>
            <w:delText xml:space="preserve">The validation checks specific to S-401 ENC datasets are included in </w:delText>
          </w:r>
          <w:commentRangeStart w:id="5739"/>
          <w:commentRangeStart w:id="5740"/>
          <w:r w:rsidDel="0028620B">
            <w:rPr>
              <w:rFonts w:cs="Arial"/>
            </w:rPr>
            <w:delText>IHO Publication S-158:</w:delText>
          </w:r>
        </w:del>
        <w:del w:id="5741" w:author="Birklhuber Bernd" w:date="2025-06-19T12:31:00Z">
          <w:r w:rsidDel="00BC1E27">
            <w:rPr>
              <w:rFonts w:cs="Arial"/>
            </w:rPr>
            <w:delText>1</w:delText>
          </w:r>
        </w:del>
        <w:del w:id="5742" w:author="Birklhuber Bernd" w:date="2025-11-19T09:58:00Z">
          <w:r w:rsidDel="0028620B">
            <w:rPr>
              <w:rFonts w:cs="Arial"/>
            </w:rPr>
            <w:delText xml:space="preserve">01. </w:delText>
          </w:r>
        </w:del>
      </w:ins>
      <w:commentRangeEnd w:id="5739"/>
      <w:ins w:id="5743" w:author="Gert Morlion" w:date="2024-08-26T15:12:00Z">
        <w:del w:id="5744" w:author="Birklhuber Bernd" w:date="2025-11-19T09:58:00Z">
          <w:r w:rsidR="001A5A3E" w:rsidDel="0028620B">
            <w:rPr>
              <w:rStyle w:val="Kommentarzeichen"/>
            </w:rPr>
            <w:commentReference w:id="5739"/>
          </w:r>
        </w:del>
      </w:ins>
      <w:commentRangeEnd w:id="5740"/>
      <w:del w:id="5745" w:author="Birklhuber Bernd" w:date="2025-11-19T09:58:00Z">
        <w:r w:rsidR="00C56704" w:rsidDel="0028620B">
          <w:rPr>
            <w:rStyle w:val="Kommentarzeichen"/>
          </w:rPr>
          <w:commentReference w:id="5740"/>
        </w:r>
      </w:del>
      <w:ins w:id="5746" w:author="Gert Morlion" w:date="2024-08-26T15:11:00Z">
        <w:del w:id="5747" w:author="Birklhuber Bernd" w:date="2025-11-19T09:58:00Z">
          <w:r w:rsidRPr="001F69A8" w:rsidDel="0028620B">
            <w:rPr>
              <w:rFonts w:cs="Arial"/>
            </w:rPr>
            <w:delText xml:space="preserve">This </w:delText>
          </w:r>
          <w:r w:rsidDel="0028620B">
            <w:rPr>
              <w:rFonts w:cs="Arial"/>
            </w:rPr>
            <w:delText>document</w:delText>
          </w:r>
        </w:del>
      </w:ins>
      <w:del w:id="5748" w:author="Birklhuber Bernd" w:date="2025-11-19T09:58:00Z">
        <w:r w:rsidR="00C5038D" w:rsidRPr="00D22CCD" w:rsidDel="0028620B">
          <w:rPr>
            <w:rFonts w:cs="Arial"/>
          </w:rPr>
          <w:delText xml:space="preserve">This Annex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The Annex </w:delText>
        </w:r>
      </w:del>
      <w:commentRangeStart w:id="5749"/>
      <w:ins w:id="5750" w:author="Gert Morlion" w:date="2024-08-26T15:13:00Z">
        <w:del w:id="5751" w:author="Birklhuber Bernd" w:date="2025-10-10T11:29:00Z">
          <w:r w:rsidR="00F4625A" w:rsidDel="004D76DF">
            <w:rPr>
              <w:rFonts w:cs="Arial"/>
            </w:rPr>
            <w:delText>XXXXXXX</w:delText>
          </w:r>
        </w:del>
      </w:ins>
      <w:del w:id="5752" w:author="Birklhuber Bernd" w:date="2025-11-19T09:58:00Z">
        <w:r w:rsidR="00C5038D" w:rsidRPr="00D22CCD" w:rsidDel="0028620B">
          <w:rPr>
            <w:rFonts w:cs="Arial"/>
          </w:rPr>
          <w:delText xml:space="preserve">provides </w:delText>
        </w:r>
        <w:commentRangeEnd w:id="5749"/>
        <w:r w:rsidR="00F4625A" w:rsidDel="0028620B">
          <w:rPr>
            <w:rStyle w:val="Kommentarzeichen"/>
          </w:rPr>
          <w:commentReference w:id="5749"/>
        </w:r>
        <w:r w:rsidR="00C5038D" w:rsidRPr="00D22CCD" w:rsidDel="0028620B">
          <w:rPr>
            <w:rFonts w:cs="Arial"/>
          </w:rPr>
          <w:delText xml:space="preserve">checks for individual IENC cells however additional checks applicable to IENC Exchange Sets are included in part </w:delText>
        </w:r>
        <w:r w:rsidR="00C5038D" w:rsidRPr="00D22CCD" w:rsidDel="0028620B">
          <w:rPr>
            <w:rFonts w:cs="Arial"/>
            <w:color w:val="FF0000"/>
          </w:rPr>
          <w:delText>X.X</w:delText>
        </w:r>
        <w:r w:rsidR="00C5038D" w:rsidRPr="00D22CCD" w:rsidDel="0028620B">
          <w:rPr>
            <w:rFonts w:cs="Arial"/>
          </w:rPr>
          <w:delText>.</w:delText>
        </w:r>
      </w:del>
    </w:p>
    <w:p w14:paraId="57A410C3" w14:textId="17741F2D" w:rsidR="00C5038D" w:rsidRPr="00D22CCD" w:rsidDel="0028620B" w:rsidRDefault="00C5038D" w:rsidP="00C5038D">
      <w:pPr>
        <w:rPr>
          <w:del w:id="5753" w:author="Birklhuber Bernd" w:date="2025-11-19T09:58:00Z"/>
          <w:lang w:val="en-AU" w:eastAsia="en-US"/>
        </w:rPr>
      </w:pPr>
      <w:del w:id="5754" w:author="Birklhuber Bernd" w:date="2025-11-19T09:58:00Z">
        <w:r w:rsidRPr="00D22CCD" w:rsidDel="0028620B">
          <w:rPr>
            <w:lang w:val="en-AU" w:eastAsia="en-US"/>
          </w:rPr>
          <w:delText>The S-401 Validation Checks can be found in the Standards and Publications page of the IEHG web site, ienc.openecdis.org</w:delText>
        </w:r>
      </w:del>
    </w:p>
    <w:p w14:paraId="4C23E693" w14:textId="77777777" w:rsidR="00C5038D" w:rsidRPr="0028620B" w:rsidRDefault="00C5038D" w:rsidP="00C5038D">
      <w:pPr>
        <w:rPr>
          <w:rFonts w:eastAsia="Times New Roman" w:cs="Arial"/>
          <w:lang w:val="en-AU" w:eastAsia="en-US"/>
        </w:rPr>
      </w:pPr>
    </w:p>
    <w:p w14:paraId="18517829" w14:textId="1E9BA2B9" w:rsidR="00C5038D" w:rsidRPr="00D22CCD" w:rsidDel="00F4625A" w:rsidRDefault="00C5038D" w:rsidP="00C739EB">
      <w:pPr>
        <w:pStyle w:val="berschrift1"/>
        <w:numPr>
          <w:ilvl w:val="0"/>
          <w:numId w:val="0"/>
        </w:numPr>
        <w:ind w:left="432"/>
        <w:rPr>
          <w:del w:id="5755"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5756" w:author="Gert Morlion" w:date="2024-08-26T15:13:00Z"/>
          <w:rFonts w:eastAsia="Times New Roman" w:cs="Arial"/>
          <w:lang w:eastAsia="en-US"/>
        </w:rPr>
      </w:pPr>
      <w:del w:id="5757" w:author="Gert Morlion" w:date="2024-08-26T15:13:00Z">
        <w:r w:rsidRPr="00D22CCD" w:rsidDel="00F4625A">
          <w:rPr>
            <w:rFonts w:eastAsia="Times New Roman" w:cs="Arial"/>
            <w:lang w:eastAsia="en-US"/>
          </w:rPr>
          <w:delText xml:space="preserve">Annex C – </w:delText>
        </w:r>
        <w:bookmarkEnd w:id="5730"/>
        <w:bookmarkEnd w:id="5731"/>
        <w:bookmarkEnd w:id="5732"/>
        <w:bookmarkEnd w:id="5733"/>
        <w:bookmarkEnd w:id="5734"/>
        <w:r w:rsidRPr="00D22CCD" w:rsidDel="00F4625A">
          <w:rPr>
            <w:rFonts w:eastAsia="Times New Roman" w:cs="Arial"/>
            <w:lang w:eastAsia="en-US"/>
          </w:rPr>
          <w:delText>S-52 Checklist</w:delText>
        </w:r>
      </w:del>
    </w:p>
    <w:p w14:paraId="04E2E38C" w14:textId="38A9B5BD" w:rsidR="00453023" w:rsidDel="00F4625A" w:rsidRDefault="007260E2">
      <w:pPr>
        <w:rPr>
          <w:del w:id="5758" w:author="Gert Morlion" w:date="2024-08-26T15:13:00Z"/>
          <w:b/>
          <w:color w:val="FF0000"/>
        </w:rPr>
      </w:pPr>
      <w:bookmarkStart w:id="5759" w:name="_Toc412540231"/>
      <w:bookmarkStart w:id="5760" w:name="_Toc439685364"/>
      <w:bookmarkStart w:id="5761" w:name="_Toc316643424"/>
      <w:bookmarkStart w:id="5762" w:name="_Toc352587289"/>
      <w:bookmarkStart w:id="5763" w:name="_Toc361664930"/>
      <w:bookmarkStart w:id="5764" w:name="_Toc388963891"/>
      <w:bookmarkStart w:id="5765" w:name="_Toc392577100"/>
      <w:del w:id="5766"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5767" w:author="Gert Morlion" w:date="2023-06-05T12:02:00Z"/>
          <w:rFonts w:eastAsia="Times New Roman" w:cs="Arial"/>
          <w:lang w:eastAsia="en-US"/>
        </w:rPr>
      </w:pPr>
      <w:bookmarkStart w:id="5768" w:name="_Toc487203225"/>
      <w:bookmarkStart w:id="5769" w:name="_Toc211003388"/>
      <w:r>
        <w:rPr>
          <w:rFonts w:eastAsia="Times New Roman" w:cs="Arial"/>
          <w:lang w:eastAsia="en-US"/>
        </w:rPr>
        <w:tab/>
      </w:r>
      <w:bookmarkEnd w:id="5759"/>
      <w:bookmarkEnd w:id="5760"/>
      <w:bookmarkEnd w:id="5768"/>
      <w:bookmarkEnd w:id="5769"/>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770" w:author="Gert Morlion" w:date="2023-06-05T12:03:00Z"/>
          <w:lang w:eastAsia="en-US"/>
        </w:rPr>
      </w:pPr>
    </w:p>
    <w:p w14:paraId="11992281" w14:textId="77777777" w:rsidR="00644977" w:rsidRDefault="00644977" w:rsidP="00A124C5">
      <w:pPr>
        <w:rPr>
          <w:ins w:id="5771" w:author="Gert Morlion" w:date="2023-06-05T12:03:00Z"/>
          <w:lang w:eastAsia="en-US"/>
        </w:rPr>
      </w:pPr>
    </w:p>
    <w:p w14:paraId="01CEFA71" w14:textId="77777777" w:rsidR="00644977" w:rsidRDefault="00644977" w:rsidP="00A124C5">
      <w:pPr>
        <w:rPr>
          <w:ins w:id="5772" w:author="Gert Morlion" w:date="2023-06-05T12:03:00Z"/>
          <w:lang w:eastAsia="en-US"/>
        </w:rPr>
      </w:pPr>
    </w:p>
    <w:p w14:paraId="2B08E43D" w14:textId="77777777" w:rsidR="00644977" w:rsidRDefault="00644977" w:rsidP="00A124C5">
      <w:pPr>
        <w:rPr>
          <w:ins w:id="5773" w:author="Gert Morlion" w:date="2023-06-05T12:03:00Z"/>
          <w:lang w:eastAsia="en-US"/>
        </w:rPr>
      </w:pPr>
    </w:p>
    <w:p w14:paraId="2AA5CBD7" w14:textId="77777777" w:rsidR="00644977" w:rsidRDefault="00644977" w:rsidP="00A124C5">
      <w:pPr>
        <w:rPr>
          <w:ins w:id="5774" w:author="Gert Morlion" w:date="2023-06-05T12:03:00Z"/>
          <w:lang w:eastAsia="en-US"/>
        </w:rPr>
      </w:pPr>
    </w:p>
    <w:p w14:paraId="7FC62C40" w14:textId="77777777" w:rsidR="00644977" w:rsidRDefault="00644977" w:rsidP="00A124C5">
      <w:pPr>
        <w:rPr>
          <w:ins w:id="5775" w:author="Gert Morlion" w:date="2023-06-05T12:03:00Z"/>
          <w:lang w:eastAsia="en-US"/>
        </w:rPr>
      </w:pPr>
    </w:p>
    <w:p w14:paraId="426FB3D9" w14:textId="77777777" w:rsidR="00644977" w:rsidRDefault="00644977" w:rsidP="00A124C5">
      <w:pPr>
        <w:rPr>
          <w:ins w:id="5776" w:author="Gert Morlion" w:date="2023-06-05T12:03:00Z"/>
          <w:lang w:eastAsia="en-US"/>
        </w:rPr>
      </w:pPr>
    </w:p>
    <w:p w14:paraId="66FFABAB" w14:textId="77777777" w:rsidR="00644977" w:rsidRDefault="00644977" w:rsidP="00A124C5">
      <w:pPr>
        <w:rPr>
          <w:ins w:id="5777" w:author="Gert Morlion" w:date="2023-06-05T12:03:00Z"/>
          <w:lang w:eastAsia="en-US"/>
        </w:rPr>
      </w:pPr>
    </w:p>
    <w:p w14:paraId="65F80630" w14:textId="77777777" w:rsidR="00644977" w:rsidRDefault="00644977" w:rsidP="00A124C5">
      <w:pPr>
        <w:rPr>
          <w:ins w:id="5778" w:author="Gert Morlion" w:date="2023-06-05T12:03:00Z"/>
          <w:lang w:eastAsia="en-US"/>
        </w:rPr>
      </w:pPr>
    </w:p>
    <w:p w14:paraId="1536FBE9" w14:textId="77777777" w:rsidR="00644977" w:rsidRDefault="00644977" w:rsidP="00A124C5">
      <w:pPr>
        <w:rPr>
          <w:ins w:id="5779" w:author="Gert Morlion" w:date="2023-06-05T12:03:00Z"/>
          <w:lang w:eastAsia="en-US"/>
        </w:rPr>
      </w:pPr>
    </w:p>
    <w:p w14:paraId="13235ABA" w14:textId="77777777" w:rsidR="00644977" w:rsidRDefault="00644977" w:rsidP="00A124C5">
      <w:pPr>
        <w:rPr>
          <w:ins w:id="5780" w:author="Gert Morlion" w:date="2023-06-05T12:03:00Z"/>
          <w:lang w:eastAsia="en-US"/>
        </w:rPr>
      </w:pPr>
    </w:p>
    <w:p w14:paraId="46F99633" w14:textId="77777777" w:rsidR="00644977" w:rsidRDefault="00644977" w:rsidP="00A124C5">
      <w:pPr>
        <w:rPr>
          <w:ins w:id="5781" w:author="Gert Morlion" w:date="2023-06-05T12:03:00Z"/>
          <w:lang w:eastAsia="en-US"/>
        </w:rPr>
      </w:pPr>
    </w:p>
    <w:p w14:paraId="660C1BC3" w14:textId="77777777" w:rsidR="00644977" w:rsidRDefault="00644977" w:rsidP="00A124C5">
      <w:pPr>
        <w:rPr>
          <w:ins w:id="5782" w:author="Gert Morlion" w:date="2023-06-05T12:03:00Z"/>
          <w:lang w:eastAsia="en-US"/>
        </w:rPr>
      </w:pPr>
    </w:p>
    <w:p w14:paraId="7256DF26" w14:textId="77777777" w:rsidR="00644977" w:rsidRDefault="00644977" w:rsidP="00A124C5">
      <w:pPr>
        <w:rPr>
          <w:ins w:id="5783" w:author="Gert Morlion" w:date="2023-06-05T12:03:00Z"/>
          <w:lang w:eastAsia="en-US"/>
        </w:rPr>
      </w:pPr>
    </w:p>
    <w:p w14:paraId="559E9210" w14:textId="77777777" w:rsidR="00644977" w:rsidRDefault="00644977" w:rsidP="00A124C5">
      <w:pPr>
        <w:rPr>
          <w:ins w:id="5784" w:author="Gert Morlion" w:date="2023-06-05T12:04:00Z"/>
          <w:lang w:eastAsia="en-US"/>
        </w:rPr>
      </w:pPr>
    </w:p>
    <w:p w14:paraId="3D4A39EF" w14:textId="77777777" w:rsidR="00373640" w:rsidRDefault="00373640" w:rsidP="00A124C5">
      <w:pPr>
        <w:rPr>
          <w:ins w:id="5785"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5786" w:author="Gert Morlion" w:date="2024-08-26T15:14:00Z"/>
          <w:lang w:eastAsia="en-US"/>
        </w:rPr>
      </w:pPr>
    </w:p>
    <w:bookmarkEnd w:id="5715"/>
    <w:bookmarkEnd w:id="5716"/>
    <w:bookmarkEnd w:id="5717"/>
    <w:bookmarkEnd w:id="5761"/>
    <w:bookmarkEnd w:id="5762"/>
    <w:bookmarkEnd w:id="5763"/>
    <w:bookmarkEnd w:id="5764"/>
    <w:bookmarkEnd w:id="5765"/>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03" w:author="Birklhuber Bernd" w:date="2025-06-18T07:11:00Z" w:initials="BB">
    <w:p w14:paraId="2410A1E0" w14:textId="77777777" w:rsidR="00262FFA" w:rsidRPr="00567E86" w:rsidRDefault="00262FFA">
      <w:pPr>
        <w:pStyle w:val="Kommentartext"/>
        <w:rPr>
          <w:highlight w:val="green"/>
        </w:rPr>
      </w:pPr>
      <w:r>
        <w:rPr>
          <w:rStyle w:val="Kommentarzeichen"/>
        </w:rPr>
        <w:annotationRef/>
      </w:r>
      <w:r w:rsidRPr="00567E86">
        <w:rPr>
          <w:highlight w:val="green"/>
        </w:rPr>
        <w:t>Do we keep this sentence?</w:t>
      </w:r>
    </w:p>
    <w:p w14:paraId="2FA95C9F" w14:textId="77777777" w:rsidR="00A21AE7" w:rsidRPr="00567E86" w:rsidRDefault="00A21AE7">
      <w:pPr>
        <w:pStyle w:val="Kommentartext"/>
        <w:rPr>
          <w:highlight w:val="green"/>
        </w:rPr>
      </w:pPr>
    </w:p>
    <w:p w14:paraId="250DEB93" w14:textId="77777777" w:rsidR="00A21AE7" w:rsidRPr="00567E86" w:rsidRDefault="00A21AE7">
      <w:pPr>
        <w:pStyle w:val="Kommentartext"/>
        <w:rPr>
          <w:highlight w:val="green"/>
        </w:rPr>
      </w:pPr>
      <w:r w:rsidRPr="00567E86">
        <w:rPr>
          <w:highlight w:val="green"/>
        </w:rPr>
        <w:t>The resolution includes e.g. the definition of First Editions, New Editions, Revisions and Clarifications, but is explicitly referring to IHO member states, HO, procedures of IHO.</w:t>
      </w:r>
    </w:p>
    <w:p w14:paraId="741AAF39" w14:textId="77777777" w:rsidR="00A21AE7" w:rsidRPr="00567E86" w:rsidRDefault="00A21AE7">
      <w:pPr>
        <w:pStyle w:val="Kommentartext"/>
        <w:rPr>
          <w:highlight w:val="green"/>
        </w:rPr>
      </w:pPr>
    </w:p>
    <w:p w14:paraId="5E327F33" w14:textId="77777777" w:rsidR="00A21AE7" w:rsidRPr="00567E86" w:rsidRDefault="00A21AE7">
      <w:pPr>
        <w:pStyle w:val="Kommentartext"/>
        <w:rPr>
          <w:highlight w:val="green"/>
        </w:rPr>
      </w:pPr>
      <w:r w:rsidRPr="00567E86">
        <w:rPr>
          <w:highlight w:val="green"/>
        </w:rPr>
        <w:t>I think we should delete the sentence.</w:t>
      </w:r>
    </w:p>
    <w:p w14:paraId="233E497C" w14:textId="77777777" w:rsidR="00AB4B03" w:rsidRPr="00567E86" w:rsidRDefault="00AB4B03">
      <w:pPr>
        <w:pStyle w:val="Kommentartext"/>
        <w:rPr>
          <w:highlight w:val="green"/>
        </w:rPr>
      </w:pPr>
    </w:p>
    <w:p w14:paraId="69BC2A57" w14:textId="4CA6E745" w:rsidR="00AB4B03" w:rsidRDefault="00AB4B03">
      <w:pPr>
        <w:pStyle w:val="Kommentartext"/>
      </w:pPr>
      <w:r w:rsidRPr="00567E86">
        <w:rPr>
          <w:highlight w:val="green"/>
        </w:rPr>
        <w:t>IEHG delete</w:t>
      </w:r>
    </w:p>
  </w:comment>
  <w:comment w:id="1137" w:author="Birklhuber Bernd" w:date="2025-06-18T07:13:00Z" w:initials="BB">
    <w:p w14:paraId="1BB2986B" w14:textId="79F08E96" w:rsidR="00262FFA" w:rsidRPr="00567E86" w:rsidRDefault="00262FFA">
      <w:pPr>
        <w:pStyle w:val="Kommentartext"/>
        <w:rPr>
          <w:highlight w:val="green"/>
        </w:rPr>
      </w:pPr>
      <w:r w:rsidRPr="00050FBD">
        <w:rPr>
          <w:rStyle w:val="Kommentarzeichen"/>
          <w:highlight w:val="yellow"/>
        </w:rPr>
        <w:annotationRef/>
      </w:r>
      <w:r w:rsidRPr="00567E86">
        <w:rPr>
          <w:highlight w:val="green"/>
        </w:rPr>
        <w:t>Should we fill in the table because edition 1.0.0 of the PS has been published on the registry or do we only start to record changes after edition 2.0.0?</w:t>
      </w:r>
    </w:p>
    <w:p w14:paraId="1C9B04DC" w14:textId="199CF21D" w:rsidR="00262FFA" w:rsidRPr="00567E86" w:rsidRDefault="00262FFA">
      <w:pPr>
        <w:pStyle w:val="Kommentartext"/>
        <w:rPr>
          <w:highlight w:val="green"/>
        </w:rPr>
      </w:pPr>
    </w:p>
    <w:p w14:paraId="25E4E710" w14:textId="77777777" w:rsidR="00262FFA" w:rsidRPr="00567E86" w:rsidRDefault="00262FFA">
      <w:pPr>
        <w:pStyle w:val="Kommentartext"/>
        <w:rPr>
          <w:highlight w:val="green"/>
        </w:rPr>
      </w:pPr>
      <w:r w:rsidRPr="00567E86">
        <w:rPr>
          <w:highlight w:val="green"/>
        </w:rPr>
        <w:t>The table is empty in S-101 edition 2.0.0</w:t>
      </w:r>
    </w:p>
    <w:p w14:paraId="350100BA" w14:textId="25E3EBF7" w:rsidR="00567E86" w:rsidRDefault="00567E86">
      <w:pPr>
        <w:pStyle w:val="Kommentartext"/>
      </w:pPr>
      <w:r w:rsidRPr="00567E86">
        <w:rPr>
          <w:highlight w:val="green"/>
        </w:rPr>
        <w:t>IEHG: keep empty table</w:t>
      </w:r>
    </w:p>
  </w:comment>
  <w:comment w:id="1158" w:author="Birklhuber Bernd" w:date="2024-10-13T15:37:00Z" w:initials="BB">
    <w:p w14:paraId="7292042E" w14:textId="75FC83B4" w:rsidR="00262FFA" w:rsidRPr="00567E86" w:rsidRDefault="00262FFA">
      <w:pPr>
        <w:pStyle w:val="Kommentartext"/>
        <w:rPr>
          <w:highlight w:val="green"/>
        </w:rPr>
      </w:pPr>
      <w:r>
        <w:rPr>
          <w:rStyle w:val="Kommentarzeichen"/>
        </w:rPr>
        <w:annotationRef/>
      </w:r>
      <w:r w:rsidRPr="00567E86">
        <w:rPr>
          <w:highlight w:val="green"/>
        </w:rPr>
        <w:t>We will have to discuss in Europe how we can do that within the legal framework of the EU</w:t>
      </w:r>
    </w:p>
    <w:p w14:paraId="73559396" w14:textId="55BB686C" w:rsidR="00262FFA" w:rsidRPr="00567E86" w:rsidRDefault="00262FFA">
      <w:pPr>
        <w:pStyle w:val="Kommentartext"/>
        <w:rPr>
          <w:highlight w:val="green"/>
        </w:rPr>
      </w:pPr>
    </w:p>
    <w:p w14:paraId="11A1E8E7" w14:textId="76FDA163" w:rsidR="00262FFA" w:rsidRPr="00567E86" w:rsidRDefault="00262FFA">
      <w:pPr>
        <w:pStyle w:val="Kommentartext"/>
        <w:rPr>
          <w:highlight w:val="green"/>
        </w:rPr>
      </w:pPr>
      <w:r w:rsidRPr="00567E86">
        <w:rPr>
          <w:highlight w:val="green"/>
        </w:rPr>
        <w:t>Do we simply keep the text as it is as a description of technical possibilities? The legal restrictions are different for different regions.</w:t>
      </w:r>
    </w:p>
    <w:p w14:paraId="7B254BBF" w14:textId="31D734BF" w:rsidR="00262FFA" w:rsidRPr="00567E86" w:rsidRDefault="00262FFA">
      <w:pPr>
        <w:pStyle w:val="Kommentartext"/>
        <w:rPr>
          <w:highlight w:val="green"/>
        </w:rPr>
      </w:pPr>
    </w:p>
    <w:p w14:paraId="322B4A74" w14:textId="77777777" w:rsidR="00262FFA" w:rsidRPr="00567E86" w:rsidRDefault="00262FFA">
      <w:pPr>
        <w:pStyle w:val="Kommentartext"/>
        <w:rPr>
          <w:highlight w:val="green"/>
        </w:rPr>
      </w:pPr>
      <w:r w:rsidRPr="00567E86">
        <w:rPr>
          <w:highlight w:val="green"/>
        </w:rPr>
        <w:t>COMEX2: d</w:t>
      </w:r>
      <w:r w:rsidR="00222409" w:rsidRPr="00567E86">
        <w:rPr>
          <w:highlight w:val="green"/>
        </w:rPr>
        <w:t>e</w:t>
      </w:r>
      <w:r w:rsidRPr="00567E86">
        <w:rPr>
          <w:highlight w:val="green"/>
        </w:rPr>
        <w:t>lete just “using a just in time methodology”</w:t>
      </w:r>
    </w:p>
    <w:p w14:paraId="598A21DA" w14:textId="77777777" w:rsidR="00C22684" w:rsidRPr="00567E86" w:rsidRDefault="00C22684">
      <w:pPr>
        <w:pStyle w:val="Kommentartext"/>
        <w:rPr>
          <w:highlight w:val="green"/>
        </w:rPr>
      </w:pPr>
    </w:p>
    <w:p w14:paraId="280F6399" w14:textId="7C59928C" w:rsidR="00C22684" w:rsidRDefault="00C22684">
      <w:pPr>
        <w:pStyle w:val="Kommentartext"/>
      </w:pPr>
      <w:r w:rsidRPr="00567E86">
        <w:rPr>
          <w:highlight w:val="green"/>
        </w:rPr>
        <w:t>IEHG yes</w:t>
      </w:r>
    </w:p>
  </w:comment>
  <w:comment w:id="1219"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1220" w:author="Birklhuber Bernd"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1223"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1224" w:author="Birklhuber Bernd"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1314"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1315" w:author="Birklhuber Bernd"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1341" w:author="Birklhuber Bernd" w:date="2025-09-29T13:41:00Z" w:initials="BB">
    <w:p w14:paraId="2EAC013B" w14:textId="08BDB193" w:rsidR="00D51E57" w:rsidRDefault="00D51E57">
      <w:pPr>
        <w:pStyle w:val="Kommentartext"/>
      </w:pPr>
      <w:r>
        <w:rPr>
          <w:rStyle w:val="Kommentarzeichen"/>
        </w:rPr>
        <w:annotationRef/>
      </w:r>
      <w:r w:rsidR="007E30C1" w:rsidRPr="007E30C1">
        <w:rPr>
          <w:highlight w:val="green"/>
        </w:rPr>
        <w:t xml:space="preserve">IEHG: </w:t>
      </w:r>
      <w:r w:rsidRPr="007E30C1">
        <w:rPr>
          <w:highlight w:val="green"/>
        </w:rPr>
        <w:t>Change to BSVS (boatmasters selected viewing scale)</w:t>
      </w:r>
    </w:p>
  </w:comment>
  <w:comment w:id="1445"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1446" w:author="Birklhuber Bernd" w:date="2024-10-13T15:46:00Z" w:initials="BB">
    <w:p w14:paraId="461D144E" w14:textId="658859D9" w:rsidR="00262FFA" w:rsidRDefault="00262FFA">
      <w:pPr>
        <w:pStyle w:val="Kommentartext"/>
      </w:pPr>
      <w:r>
        <w:rPr>
          <w:rStyle w:val="Kommentarzeichen"/>
        </w:rPr>
        <w:annotationRef/>
      </w:r>
      <w:r w:rsidRPr="00DD3A36">
        <w:rPr>
          <w:highlight w:val="green"/>
        </w:rPr>
        <w:t>IEHG:delete</w:t>
      </w:r>
    </w:p>
  </w:comment>
  <w:comment w:id="1450" w:author="Gert Morlion" w:date="2023-06-05T11:35:00Z" w:initials="GM">
    <w:p w14:paraId="4885A9B5" w14:textId="1692567D" w:rsidR="00262FFA" w:rsidRDefault="00262FFA">
      <w:pPr>
        <w:pStyle w:val="Kommentartext"/>
      </w:pPr>
      <w:r>
        <w:rPr>
          <w:rStyle w:val="Kommentarzeichen"/>
        </w:rPr>
        <w:annotationRef/>
      </w:r>
      <w:r>
        <w:t>Still correct?</w:t>
      </w:r>
    </w:p>
    <w:p w14:paraId="3003CE5D" w14:textId="57AAA4EB" w:rsidR="00262FFA" w:rsidRDefault="00262FFA">
      <w:pPr>
        <w:pStyle w:val="Kommentartext"/>
      </w:pPr>
    </w:p>
  </w:comment>
  <w:comment w:id="1451" w:author="Birklhuber Bernd" w:date="2024-10-13T15:47:00Z" w:initials="BB">
    <w:p w14:paraId="469DF874" w14:textId="34B95181" w:rsidR="00262FFA" w:rsidRDefault="00262FFA">
      <w:pPr>
        <w:pStyle w:val="Kommentartext"/>
      </w:pPr>
      <w:r>
        <w:rPr>
          <w:rStyle w:val="Kommentarzeichen"/>
        </w:rPr>
        <w:annotationRef/>
      </w:r>
      <w:r w:rsidRPr="007E30C1">
        <w:rPr>
          <w:highlight w:val="green"/>
        </w:rPr>
        <w:t>IEHG check before publication</w:t>
      </w:r>
    </w:p>
  </w:comment>
  <w:comment w:id="1457"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1458" w:author="Birklhuber Bernd" w:date="2024-10-16T04:09:00Z" w:initials="BB">
    <w:p w14:paraId="652E4AC3" w14:textId="19D9614D" w:rsidR="00262FFA" w:rsidRDefault="00262FFA">
      <w:pPr>
        <w:pStyle w:val="Kommentartext"/>
      </w:pPr>
      <w:r>
        <w:rPr>
          <w:rStyle w:val="Kommentarzeichen"/>
        </w:rPr>
        <w:annotationRef/>
      </w:r>
      <w:r w:rsidRPr="007E30C1">
        <w:rPr>
          <w:highlight w:val="green"/>
        </w:rPr>
        <w:t>Will be set when adopted</w:t>
      </w:r>
    </w:p>
  </w:comment>
  <w:comment w:id="1471"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1472"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1473" w:author="Birklhuber Bernd"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1520" w:author="Birklhuber Bernd"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1521" w:author="Birklhuber Bernd"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13EDDC5E" w14:textId="77777777" w:rsidR="00262FFA" w:rsidRDefault="00262FFA">
      <w:pPr>
        <w:pStyle w:val="Kommentartext"/>
      </w:pPr>
      <w:r w:rsidRPr="00A16943">
        <w:rPr>
          <w:highlight w:val="green"/>
        </w:rPr>
        <w:t>COMEX2: amendments accepted</w:t>
      </w:r>
    </w:p>
    <w:p w14:paraId="5398A4A6" w14:textId="77777777" w:rsidR="00C22684" w:rsidRDefault="00C22684">
      <w:pPr>
        <w:pStyle w:val="Kommentartext"/>
      </w:pPr>
    </w:p>
    <w:p w14:paraId="42ADC899" w14:textId="4DAD2844" w:rsidR="00C22684" w:rsidRDefault="00C22684">
      <w:pPr>
        <w:pStyle w:val="Kommentartext"/>
      </w:pPr>
      <w:r w:rsidRPr="007E30C1">
        <w:rPr>
          <w:highlight w:val="green"/>
        </w:rPr>
        <w:t>IEHG yes</w:t>
      </w:r>
    </w:p>
  </w:comment>
  <w:comment w:id="1587"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1588" w:author="Birklhuber Bernd" w:date="2024-10-16T04:21:00Z" w:initials="BB">
    <w:p w14:paraId="6A219571" w14:textId="79F521BA" w:rsidR="00262FFA" w:rsidRDefault="00262FFA">
      <w:pPr>
        <w:pStyle w:val="Kommentartext"/>
      </w:pPr>
      <w:r>
        <w:rPr>
          <w:rStyle w:val="Kommentarzeichen"/>
        </w:rPr>
        <w:annotationRef/>
      </w:r>
      <w:r w:rsidRPr="007E30C1">
        <w:rPr>
          <w:highlight w:val="green"/>
        </w:rPr>
        <w:t>All references have to be checked before publication</w:t>
      </w:r>
    </w:p>
  </w:comment>
  <w:comment w:id="1599" w:author="Gert Morlion" w:date="2024-08-23T15:10:00Z" w:initials="GM">
    <w:p w14:paraId="4FB2160F"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610" w:author="Gert Morlion" w:date="2024-08-23T15:10:00Z" w:initials="GM">
    <w:p w14:paraId="25E91161"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638" w:author="Gert Morlion" w:date="2024-08-23T15:11:00Z" w:initials="GM">
    <w:p w14:paraId="59C9CC3A" w14:textId="77777777" w:rsidR="00262FFA" w:rsidRDefault="00262FFA" w:rsidP="00E4522A">
      <w:pPr>
        <w:pStyle w:val="Kommentartext"/>
        <w:jc w:val="left"/>
      </w:pPr>
      <w:r>
        <w:rPr>
          <w:rStyle w:val="Kommentarzeichen"/>
        </w:rPr>
        <w:annotationRef/>
      </w:r>
      <w:r w:rsidRPr="007E30C1">
        <w:rPr>
          <w:highlight w:val="green"/>
        </w:rPr>
        <w:t>Added the clause and section numbers</w:t>
      </w:r>
    </w:p>
  </w:comment>
  <w:comment w:id="1650" w:author="Gert Morlion" w:date="2024-08-23T15:44:00Z" w:initials="GM">
    <w:p w14:paraId="033A2EF5"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666"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1678" w:author="Birklhuber Bernd"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Pr="00D51E57" w:rsidRDefault="00262FFA">
      <w:pPr>
        <w:pStyle w:val="Kommentartext"/>
        <w:rPr>
          <w:highlight w:val="green"/>
        </w:rPr>
      </w:pPr>
      <w:r w:rsidRPr="00D51E57">
        <w:rPr>
          <w:highlight w:val="green"/>
        </w:rPr>
        <w:t>COMEX2: to be clarified after finalization of associations</w:t>
      </w:r>
    </w:p>
    <w:p w14:paraId="3AAB9C35" w14:textId="6CC55172" w:rsidR="00262FFA" w:rsidRPr="00D51E57" w:rsidRDefault="00262FFA">
      <w:pPr>
        <w:pStyle w:val="Kommentartext"/>
        <w:rPr>
          <w:highlight w:val="green"/>
        </w:rPr>
      </w:pPr>
    </w:p>
    <w:p w14:paraId="288E50A5" w14:textId="011454AD" w:rsidR="00262FFA" w:rsidRPr="00D51E57" w:rsidRDefault="00922E86">
      <w:pPr>
        <w:pStyle w:val="Kommentartext"/>
        <w:rPr>
          <w:highlight w:val="green"/>
        </w:rPr>
      </w:pPr>
      <w:r w:rsidRPr="00D51E57">
        <w:rPr>
          <w:highlight w:val="green"/>
        </w:rPr>
        <w:t>The Caution Area Association that is used in S-101 can also be used for S-401, but with Traffic Separation scheme instead of Archipelagic Sea Lane.</w:t>
      </w:r>
    </w:p>
    <w:p w14:paraId="04012E85" w14:textId="36634949" w:rsidR="00922E86" w:rsidRPr="00D51E57" w:rsidRDefault="00922E86">
      <w:pPr>
        <w:pStyle w:val="Kommentartext"/>
        <w:rPr>
          <w:highlight w:val="green"/>
        </w:rPr>
      </w:pPr>
    </w:p>
    <w:p w14:paraId="19FF3822" w14:textId="15874DD7" w:rsidR="00922E86" w:rsidRDefault="00922E86">
      <w:pPr>
        <w:pStyle w:val="Kommentartext"/>
      </w:pPr>
      <w:r w:rsidRPr="00D51E57">
        <w:rPr>
          <w:highlight w:val="green"/>
        </w:rPr>
        <w:t>Figure needs to be amended</w:t>
      </w:r>
    </w:p>
    <w:p w14:paraId="1F3B6BC0" w14:textId="40DFF7E1" w:rsidR="00262FFA" w:rsidRDefault="00262FFA">
      <w:pPr>
        <w:pStyle w:val="Kommentartext"/>
      </w:pPr>
    </w:p>
  </w:comment>
  <w:comment w:id="1689"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r>
        <w:t>roleType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1703" w:author="Gert Morlion" w:date="2024-08-23T15:44:00Z" w:initials="GM">
    <w:p w14:paraId="69C31116"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746" w:author="Gert Morlion" w:date="2023-06-05T13:39:00Z" w:initials="GM">
    <w:p w14:paraId="3730384B" w14:textId="34A02C81" w:rsidR="00262FFA" w:rsidRDefault="00262FFA">
      <w:pPr>
        <w:pStyle w:val="Kommentartext"/>
      </w:pPr>
      <w:r>
        <w:rPr>
          <w:rStyle w:val="Kommentarzeichen"/>
        </w:rPr>
        <w:annotationRef/>
      </w:r>
      <w:r w:rsidRPr="007E30C1">
        <w:rPr>
          <w:highlight w:val="green"/>
        </w:rPr>
        <w:t>Check reference as soon as introduction DCEG is finalized.</w:t>
      </w:r>
    </w:p>
  </w:comment>
  <w:comment w:id="1802"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rsidRPr="007E30C1">
        <w:rPr>
          <w:highlight w:val="green"/>
        </w:rPr>
        <w:t>Check reference as soon as introduction DCEG is finalized.</w:t>
      </w:r>
    </w:p>
    <w:p w14:paraId="513DA0CC" w14:textId="41569930" w:rsidR="00262FFA" w:rsidRDefault="00262FFA">
      <w:pPr>
        <w:pStyle w:val="Kommentartext"/>
      </w:pPr>
    </w:p>
  </w:comment>
  <w:comment w:id="1812"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1820" w:author="Birklhuber Bernd" w:date="2025-03-09T20:05:00Z" w:initials="BB">
    <w:p w14:paraId="4F437B38" w14:textId="77777777" w:rsidR="00262FFA" w:rsidRPr="007E30C1" w:rsidRDefault="00262FFA">
      <w:pPr>
        <w:pStyle w:val="Kommentartext"/>
        <w:rPr>
          <w:highlight w:val="green"/>
        </w:rPr>
      </w:pPr>
      <w:r w:rsidRPr="007E30C1">
        <w:rPr>
          <w:rStyle w:val="Kommentarzeichen"/>
          <w:highlight w:val="green"/>
        </w:rPr>
        <w:annotationRef/>
      </w:r>
      <w:r w:rsidRPr="007E30C1">
        <w:rPr>
          <w:highlight w:val="green"/>
        </w:rPr>
        <w:t>Check!</w:t>
      </w:r>
    </w:p>
    <w:p w14:paraId="3B602493" w14:textId="42720FE4" w:rsidR="00C22684" w:rsidRDefault="00C22684">
      <w:pPr>
        <w:pStyle w:val="Kommentartext"/>
      </w:pPr>
      <w:r w:rsidRPr="007E30C1">
        <w:rPr>
          <w:highlight w:val="green"/>
        </w:rPr>
        <w:t>IEHG ok</w:t>
      </w:r>
    </w:p>
  </w:comment>
  <w:comment w:id="1835" w:author="Birklhuber Bernd" w:date="2025-06-19T11:50:00Z" w:initials="BB">
    <w:p w14:paraId="66BB1E1D" w14:textId="35A79642" w:rsidR="003D036F" w:rsidRPr="007E30C1" w:rsidRDefault="003D036F">
      <w:pPr>
        <w:pStyle w:val="Kommentartext"/>
        <w:rPr>
          <w:highlight w:val="green"/>
        </w:rPr>
      </w:pPr>
      <w:r>
        <w:rPr>
          <w:rStyle w:val="Kommentarzeichen"/>
        </w:rPr>
        <w:annotationRef/>
      </w:r>
      <w:r w:rsidRPr="007E30C1">
        <w:rPr>
          <w:highlight w:val="green"/>
        </w:rPr>
        <w:t xml:space="preserve">Mentioned in S-101, but the S-401 DCEG is </w:t>
      </w:r>
      <w:r w:rsidR="00D528DF">
        <w:rPr>
          <w:highlight w:val="green"/>
        </w:rPr>
        <w:t xml:space="preserve">not </w:t>
      </w:r>
      <w:r w:rsidRPr="007E30C1">
        <w:rPr>
          <w:highlight w:val="green"/>
        </w:rPr>
        <w:t>containing such an attribute</w:t>
      </w:r>
    </w:p>
    <w:p w14:paraId="367966B3" w14:textId="16047D7C" w:rsidR="00C22684" w:rsidRDefault="00C22684">
      <w:pPr>
        <w:pStyle w:val="Kommentartext"/>
      </w:pPr>
      <w:r w:rsidRPr="007E30C1">
        <w:rPr>
          <w:highlight w:val="green"/>
        </w:rPr>
        <w:t>IEHG yes</w:t>
      </w:r>
    </w:p>
  </w:comment>
  <w:comment w:id="1900" w:author="Birklhuber Bernd" w:date="2025-03-07T12:51:00Z" w:initials="BB">
    <w:p w14:paraId="21448FEA" w14:textId="01ED5159" w:rsidR="00262FFA" w:rsidRDefault="00262FFA">
      <w:pPr>
        <w:pStyle w:val="Kommentartext"/>
      </w:pPr>
      <w:r>
        <w:rPr>
          <w:rStyle w:val="Kommentarzeichen"/>
        </w:rPr>
        <w:annotationRef/>
      </w:r>
      <w:r w:rsidRPr="007E30C1">
        <w:rPr>
          <w:highlight w:val="green"/>
        </w:rPr>
        <w:t>checked</w:t>
      </w:r>
    </w:p>
  </w:comment>
  <w:comment w:id="1943" w:author="Birklhuber Bernd"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r w:rsidRPr="002F3957">
        <w:rPr>
          <w:highlight w:val="green"/>
        </w:rPr>
        <w:t>IEHG:keep</w:t>
      </w:r>
    </w:p>
  </w:comment>
  <w:comment w:id="1948" w:author="Birklhuber Bernd"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959" w:author="Birklhuber Bernd"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se we decided to use boatmaster instead of skipper)</w:t>
      </w:r>
    </w:p>
    <w:p w14:paraId="728BE3AB" w14:textId="4560AD61" w:rsidR="00262FFA" w:rsidRDefault="00262FFA">
      <w:pPr>
        <w:pStyle w:val="Kommentartext"/>
      </w:pPr>
    </w:p>
    <w:p w14:paraId="28E8400D" w14:textId="6AFACFD6" w:rsidR="00262FFA" w:rsidRPr="00D51E57" w:rsidRDefault="00262FFA">
      <w:pPr>
        <w:pStyle w:val="Kommentartext"/>
        <w:rPr>
          <w:highlight w:val="green"/>
        </w:rPr>
      </w:pPr>
      <w:r w:rsidRPr="00D51E57">
        <w:rPr>
          <w:highlight w:val="green"/>
        </w:rPr>
        <w:t>COMEX2: BSVS, BSCS</w:t>
      </w:r>
    </w:p>
    <w:p w14:paraId="3304282C" w14:textId="0F616313" w:rsidR="00262FFA" w:rsidRDefault="00262FFA">
      <w:pPr>
        <w:pStyle w:val="Kommentartext"/>
      </w:pPr>
      <w:r w:rsidRPr="00D51E57">
        <w:rPr>
          <w:highlight w:val="green"/>
        </w:rPr>
        <w:t>Change pictures after approval of IEHG</w:t>
      </w:r>
    </w:p>
    <w:p w14:paraId="6582FE70" w14:textId="77777777" w:rsidR="00F67708" w:rsidRPr="007E30C1" w:rsidRDefault="00F67708">
      <w:pPr>
        <w:pStyle w:val="Kommentartext"/>
        <w:rPr>
          <w:highlight w:val="green"/>
        </w:rPr>
      </w:pPr>
      <w:r>
        <w:t>(</w:t>
      </w:r>
      <w:r w:rsidRPr="007E30C1">
        <w:rPr>
          <w:highlight w:val="green"/>
        </w:rPr>
        <w:t>Acronym is not used in DCEG)</w:t>
      </w:r>
    </w:p>
    <w:p w14:paraId="26228434" w14:textId="1BC3253E" w:rsidR="00982B25" w:rsidRDefault="00982B25">
      <w:pPr>
        <w:pStyle w:val="Kommentartext"/>
      </w:pPr>
      <w:r w:rsidRPr="007E30C1">
        <w:rPr>
          <w:highlight w:val="green"/>
        </w:rPr>
        <w:t>IEHG yes</w:t>
      </w:r>
    </w:p>
  </w:comment>
  <w:comment w:id="2010"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2042"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2047"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2217" w:author="Birklhuber Bernd" w:date="2025-06-19T12:15:00Z" w:initials="BB">
    <w:p w14:paraId="28EDFD97" w14:textId="41236E45" w:rsidR="00F67708" w:rsidRDefault="00F67708">
      <w:pPr>
        <w:pStyle w:val="Kommentartext"/>
      </w:pPr>
      <w:r>
        <w:rPr>
          <w:rStyle w:val="Kommentarzeichen"/>
        </w:rPr>
        <w:annotationRef/>
      </w:r>
      <w:r>
        <w:t>To be checked</w:t>
      </w:r>
    </w:p>
  </w:comment>
  <w:comment w:id="2222"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2616" w:author="Birklhuber Bernd" w:date="2024-10-13T16:10:00Z" w:initials="BB">
    <w:p w14:paraId="20BB116D" w14:textId="17125920" w:rsidR="00262FFA" w:rsidRPr="007E30C1" w:rsidRDefault="00262FFA">
      <w:pPr>
        <w:pStyle w:val="Kommentartext"/>
        <w:rPr>
          <w:highlight w:val="green"/>
        </w:rPr>
      </w:pPr>
      <w:r>
        <w:rPr>
          <w:rStyle w:val="Kommentarzeichen"/>
        </w:rPr>
        <w:annotationRef/>
      </w:r>
      <w:r w:rsidRPr="007E30C1">
        <w:rPr>
          <w:highlight w:val="green"/>
        </w:rPr>
        <w:t>How is an IENC “signed”?</w:t>
      </w:r>
    </w:p>
    <w:p w14:paraId="35F1EAF4" w14:textId="4A3F7C27" w:rsidR="00262FFA" w:rsidRPr="007E30C1" w:rsidRDefault="00262FFA">
      <w:pPr>
        <w:pStyle w:val="Kommentartext"/>
        <w:rPr>
          <w:highlight w:val="green"/>
        </w:rPr>
      </w:pPr>
      <w:r w:rsidRPr="007E30C1">
        <w:rPr>
          <w:highlight w:val="green"/>
        </w:rPr>
        <w:t>IEHG: has to be checked</w:t>
      </w:r>
    </w:p>
    <w:p w14:paraId="5ED5C85D" w14:textId="77777777" w:rsidR="00262FFA" w:rsidRPr="007E30C1" w:rsidRDefault="00262FFA">
      <w:pPr>
        <w:pStyle w:val="Kommentartext"/>
        <w:rPr>
          <w:highlight w:val="green"/>
        </w:rPr>
      </w:pPr>
      <w:r w:rsidRPr="007E30C1">
        <w:rPr>
          <w:highlight w:val="green"/>
        </w:rPr>
        <w:t>Replace Data Producer with competent authority</w:t>
      </w:r>
    </w:p>
    <w:p w14:paraId="706B9677" w14:textId="77777777" w:rsidR="00D27F71" w:rsidRPr="007E30C1" w:rsidRDefault="00D27F71">
      <w:pPr>
        <w:pStyle w:val="Kommentartext"/>
        <w:rPr>
          <w:highlight w:val="green"/>
        </w:rPr>
      </w:pPr>
    </w:p>
    <w:p w14:paraId="791828D4" w14:textId="77777777" w:rsidR="00D27F71" w:rsidRPr="007E30C1" w:rsidRDefault="00D27F71">
      <w:pPr>
        <w:pStyle w:val="Kommentartext"/>
        <w:rPr>
          <w:highlight w:val="green"/>
        </w:rPr>
      </w:pPr>
      <w:r w:rsidRPr="007E30C1">
        <w:rPr>
          <w:highlight w:val="green"/>
        </w:rPr>
        <w:t>Tools will allow to sign a dataset (see minutes of 18</w:t>
      </w:r>
      <w:r w:rsidRPr="007E30C1">
        <w:rPr>
          <w:highlight w:val="green"/>
          <w:vertAlign w:val="superscript"/>
        </w:rPr>
        <w:t>th</w:t>
      </w:r>
      <w:r w:rsidRPr="007E30C1">
        <w:rPr>
          <w:highlight w:val="green"/>
        </w:rPr>
        <w:t xml:space="preserve"> IEHG meeting)</w:t>
      </w:r>
    </w:p>
    <w:p w14:paraId="4D75A475" w14:textId="77777777" w:rsidR="00982B25" w:rsidRPr="007E30C1" w:rsidRDefault="00982B25">
      <w:pPr>
        <w:pStyle w:val="Kommentartext"/>
        <w:rPr>
          <w:highlight w:val="green"/>
        </w:rPr>
      </w:pPr>
    </w:p>
    <w:p w14:paraId="008ACEB8" w14:textId="6713BE5F" w:rsidR="00982B25" w:rsidRDefault="00982B25">
      <w:pPr>
        <w:pStyle w:val="Kommentartext"/>
      </w:pPr>
      <w:r w:rsidRPr="007E30C1">
        <w:rPr>
          <w:highlight w:val="green"/>
        </w:rPr>
        <w:t>IEHG keep data producer, because also private producers have to sign</w:t>
      </w:r>
    </w:p>
  </w:comment>
  <w:comment w:id="2676" w:author="Birklhuber Bernd" w:date="2024-10-13T16:11:00Z" w:initials="BB">
    <w:p w14:paraId="0CD3BCAB" w14:textId="3451E099" w:rsidR="00262FFA" w:rsidRDefault="00262FFA">
      <w:pPr>
        <w:pStyle w:val="Kommentartext"/>
      </w:pPr>
      <w:r>
        <w:rPr>
          <w:rStyle w:val="Kommentarzeichen"/>
        </w:rPr>
        <w:annotationRef/>
      </w:r>
      <w:r>
        <w:t>Might have to be updated</w:t>
      </w:r>
    </w:p>
  </w:comment>
  <w:comment w:id="2692" w:author="Birklhuber Bernd"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2709" w:author="Birklhuber Bernd"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2759" w:author="Birklhuber Bernd" w:date="2024-10-13T16:15:00Z" w:initials="BB">
    <w:p w14:paraId="7618893A" w14:textId="2F6964BA" w:rsidR="00262FFA" w:rsidRDefault="00262FFA">
      <w:pPr>
        <w:pStyle w:val="Kommentartext"/>
      </w:pPr>
      <w:r>
        <w:rPr>
          <w:rStyle w:val="Kommentarzeichen"/>
        </w:rPr>
        <w:annotationRef/>
      </w:r>
      <w:r w:rsidRPr="004D76DF">
        <w:rPr>
          <w:highlight w:val="green"/>
        </w:rPr>
        <w:t>To be updated</w:t>
      </w:r>
    </w:p>
  </w:comment>
  <w:comment w:id="2764" w:author="Birklhuber Bernd" w:date="2024-10-13T16:15:00Z" w:initials="BB">
    <w:p w14:paraId="64F9C7A7" w14:textId="4728B9C4" w:rsidR="00262FFA" w:rsidRDefault="00262FFA">
      <w:pPr>
        <w:pStyle w:val="Kommentartext"/>
      </w:pPr>
      <w:r>
        <w:rPr>
          <w:rStyle w:val="Kommentarzeichen"/>
        </w:rPr>
        <w:annotationRef/>
      </w:r>
      <w:r w:rsidRPr="004D76DF">
        <w:rPr>
          <w:highlight w:val="green"/>
        </w:rPr>
        <w:t>To be updated</w:t>
      </w:r>
    </w:p>
  </w:comment>
  <w:comment w:id="2767" w:author="Birklhuber Bernd"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2782" w:author="Gert Morlion" w:date="2023-06-05T11:49:00Z" w:initials="GM">
    <w:p w14:paraId="6C0F9201" w14:textId="7CE0E48A" w:rsidR="00262FFA" w:rsidRDefault="00262FFA">
      <w:pPr>
        <w:pStyle w:val="Kommentartext"/>
      </w:pPr>
      <w:r w:rsidRPr="004D76DF">
        <w:rPr>
          <w:rStyle w:val="Kommentarzeichen"/>
          <w:highlight w:val="green"/>
        </w:rPr>
        <w:annotationRef/>
      </w:r>
      <w:r w:rsidRPr="004D76DF">
        <w:rPr>
          <w:highlight w:val="green"/>
        </w:rPr>
        <w:t>Not sure. Check!</w:t>
      </w:r>
    </w:p>
  </w:comment>
  <w:comment w:id="2818" w:author="Birklhuber Bernd" w:date="2025-06-19T12:21:00Z" w:initials="BB">
    <w:p w14:paraId="4394260D" w14:textId="14844DC3" w:rsidR="00B352A2" w:rsidRDefault="00B352A2">
      <w:pPr>
        <w:pStyle w:val="Kommentartext"/>
      </w:pPr>
      <w:r>
        <w:rPr>
          <w:rStyle w:val="Kommentarzeichen"/>
        </w:rPr>
        <w:annotationRef/>
      </w:r>
      <w:r>
        <w:t>To be checked</w:t>
      </w:r>
    </w:p>
  </w:comment>
  <w:comment w:id="2823" w:author="Birklhuber Bernd" w:date="2025-06-19T12:21:00Z" w:initials="BB">
    <w:p w14:paraId="3D6EEE80" w14:textId="64A82C5A" w:rsidR="00B352A2" w:rsidRDefault="00B352A2">
      <w:pPr>
        <w:pStyle w:val="Kommentartext"/>
      </w:pPr>
      <w:r>
        <w:rPr>
          <w:rStyle w:val="Kommentarzeichen"/>
        </w:rPr>
        <w:annotationRef/>
      </w:r>
      <w:r>
        <w:t>To be checked</w:t>
      </w:r>
    </w:p>
  </w:comment>
  <w:comment w:id="2899" w:author="Birklhuber Bernd" w:date="2025-06-19T12:22:00Z" w:initials="BB">
    <w:p w14:paraId="5AA95227" w14:textId="54B23A81" w:rsidR="00B352A2" w:rsidRDefault="00B352A2">
      <w:pPr>
        <w:pStyle w:val="Kommentartext"/>
      </w:pPr>
      <w:r>
        <w:rPr>
          <w:rStyle w:val="Kommentarzeichen"/>
        </w:rPr>
        <w:annotationRef/>
      </w:r>
      <w:r>
        <w:t>To be checked</w:t>
      </w:r>
    </w:p>
  </w:comment>
  <w:comment w:id="2902" w:author="Birklhuber Bernd" w:date="2025-06-19T12:23:00Z" w:initials="BB">
    <w:p w14:paraId="4222642C" w14:textId="504F49D8" w:rsidR="00B352A2" w:rsidRDefault="00B352A2">
      <w:pPr>
        <w:pStyle w:val="Kommentartext"/>
      </w:pPr>
      <w:r>
        <w:rPr>
          <w:rStyle w:val="Kommentarzeichen"/>
        </w:rPr>
        <w:annotationRef/>
      </w:r>
      <w:r>
        <w:t>To be checked</w:t>
      </w:r>
    </w:p>
  </w:comment>
  <w:comment w:id="2905" w:author="Birklhuber Bernd" w:date="2025-06-19T12:24:00Z" w:initials="BB">
    <w:p w14:paraId="0AAC028B" w14:textId="114827C5" w:rsidR="00B352A2" w:rsidRDefault="00B352A2">
      <w:pPr>
        <w:pStyle w:val="Kommentartext"/>
      </w:pPr>
      <w:r>
        <w:rPr>
          <w:rStyle w:val="Kommentarzeichen"/>
        </w:rPr>
        <w:annotationRef/>
      </w:r>
      <w:r>
        <w:t>To be checked</w:t>
      </w:r>
    </w:p>
  </w:comment>
  <w:comment w:id="2908" w:author="Birklhuber Bernd" w:date="2025-06-19T12:24:00Z" w:initials="BB">
    <w:p w14:paraId="7A90F983" w14:textId="47FA4965" w:rsidR="00B352A2" w:rsidRDefault="00B352A2">
      <w:pPr>
        <w:pStyle w:val="Kommentartext"/>
      </w:pPr>
      <w:r>
        <w:rPr>
          <w:rStyle w:val="Kommentarzeichen"/>
        </w:rPr>
        <w:annotationRef/>
      </w:r>
      <w:r>
        <w:t>To be checked</w:t>
      </w:r>
    </w:p>
  </w:comment>
  <w:comment w:id="2926" w:author="Gert Morlion" w:date="2023-06-05T11:55:00Z" w:initials="GM">
    <w:p w14:paraId="0D433C86" w14:textId="65F4C106" w:rsidR="00262FFA" w:rsidRDefault="00262FFA">
      <w:pPr>
        <w:pStyle w:val="Kommentartext"/>
      </w:pPr>
      <w:r>
        <w:rPr>
          <w:rStyle w:val="Kommentarzeichen"/>
        </w:rPr>
        <w:annotationRef/>
      </w:r>
      <w:r>
        <w:t>Mandatory?</w:t>
      </w:r>
    </w:p>
  </w:comment>
  <w:comment w:id="2927" w:author="Birklhuber Bernd"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951" w:author="Birklhuber Bernd" w:date="2025-03-07T13:25:00Z" w:initials="BB">
    <w:p w14:paraId="05586923" w14:textId="22156339" w:rsidR="00262FFA" w:rsidRPr="004D76DF" w:rsidRDefault="00262FFA">
      <w:pPr>
        <w:pStyle w:val="Kommentartext"/>
        <w:rPr>
          <w:highlight w:val="green"/>
        </w:rPr>
      </w:pPr>
      <w:r>
        <w:rPr>
          <w:rStyle w:val="Kommentarzeichen"/>
        </w:rPr>
        <w:annotationRef/>
      </w:r>
      <w:r w:rsidRPr="004D76DF">
        <w:rPr>
          <w:highlight w:val="green"/>
        </w:rPr>
        <w:t>Not in S-101</w:t>
      </w:r>
    </w:p>
    <w:p w14:paraId="02EC7136" w14:textId="77777777" w:rsidR="00262FFA" w:rsidRPr="004D76DF" w:rsidRDefault="00262FFA">
      <w:pPr>
        <w:pStyle w:val="Kommentartext"/>
        <w:rPr>
          <w:highlight w:val="green"/>
        </w:rPr>
      </w:pPr>
      <w:r w:rsidRPr="004D76DF">
        <w:rPr>
          <w:highlight w:val="green"/>
        </w:rPr>
        <w:t>COMEX2: could be deleted</w:t>
      </w:r>
    </w:p>
    <w:p w14:paraId="298C3AA7" w14:textId="0FFE8BA7" w:rsidR="00982B25" w:rsidRDefault="00982B25">
      <w:pPr>
        <w:pStyle w:val="Kommentartext"/>
      </w:pPr>
      <w:r w:rsidRPr="004D76DF">
        <w:rPr>
          <w:highlight w:val="green"/>
        </w:rPr>
        <w:t>IEHG: delete</w:t>
      </w:r>
    </w:p>
  </w:comment>
  <w:comment w:id="2956" w:author="Birklhuber Bernd" w:date="2025-03-07T13:25:00Z" w:initials="BB">
    <w:p w14:paraId="60550F25" w14:textId="0EF832FB" w:rsidR="00262FFA" w:rsidRPr="004D76DF" w:rsidRDefault="00262FFA">
      <w:pPr>
        <w:pStyle w:val="Kommentartext"/>
        <w:rPr>
          <w:highlight w:val="green"/>
        </w:rPr>
      </w:pPr>
      <w:r>
        <w:rPr>
          <w:rStyle w:val="Kommentarzeichen"/>
        </w:rPr>
        <w:annotationRef/>
      </w:r>
      <w:r w:rsidRPr="004D76DF">
        <w:rPr>
          <w:highlight w:val="green"/>
        </w:rPr>
        <w:t>Not in S-101</w:t>
      </w:r>
    </w:p>
    <w:p w14:paraId="647953D2" w14:textId="77777777" w:rsidR="00262FFA" w:rsidRPr="004D76DF" w:rsidRDefault="00262FFA">
      <w:pPr>
        <w:pStyle w:val="Kommentartext"/>
        <w:rPr>
          <w:highlight w:val="green"/>
        </w:rPr>
      </w:pPr>
      <w:r w:rsidRPr="004D76DF">
        <w:rPr>
          <w:highlight w:val="green"/>
        </w:rPr>
        <w:t>COMEX2: would</w:t>
      </w:r>
      <w:r w:rsidR="00B352A2" w:rsidRPr="004D76DF">
        <w:rPr>
          <w:highlight w:val="green"/>
        </w:rPr>
        <w:t xml:space="preserve"> be needed for facility files, i</w:t>
      </w:r>
      <w:r w:rsidRPr="004D76DF">
        <w:rPr>
          <w:highlight w:val="green"/>
        </w:rPr>
        <w:t>f we keep them</w:t>
      </w:r>
    </w:p>
    <w:p w14:paraId="62C88047" w14:textId="13E24FC8" w:rsidR="00982B25" w:rsidRDefault="00982B25">
      <w:pPr>
        <w:pStyle w:val="Kommentartext"/>
      </w:pPr>
      <w:r w:rsidRPr="004D76DF">
        <w:rPr>
          <w:highlight w:val="green"/>
        </w:rPr>
        <w:t>IEHG keep</w:t>
      </w:r>
    </w:p>
  </w:comment>
  <w:comment w:id="2987" w:author="Birklhuber Bernd"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r w:rsidRPr="00334FB8">
        <w:rPr>
          <w:highlight w:val="green"/>
        </w:rPr>
        <w:t>IEHG:add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994" w:author="Birklhuber Bernd" w:date="2025-03-07T13:27:00Z" w:initials="BB">
    <w:p w14:paraId="2420C127" w14:textId="6E946D52" w:rsidR="00262FFA" w:rsidRDefault="00262FFA">
      <w:pPr>
        <w:pStyle w:val="Kommentartext"/>
      </w:pPr>
      <w:r>
        <w:rPr>
          <w:rStyle w:val="Kommentarzeichen"/>
        </w:rPr>
        <w:annotationRef/>
      </w:r>
      <w:r w:rsidRPr="004D76DF">
        <w:rPr>
          <w:highlight w:val="green"/>
        </w:rPr>
        <w:t>Not in S-101</w:t>
      </w:r>
    </w:p>
  </w:comment>
  <w:comment w:id="3076" w:author="Gert Morlion" w:date="2024-08-26T12:51:00Z" w:initials="GM">
    <w:p w14:paraId="02486E2A" w14:textId="77777777" w:rsidR="00262FFA" w:rsidRDefault="00262FFA" w:rsidP="00165856">
      <w:pPr>
        <w:pStyle w:val="Kommentartext"/>
        <w:jc w:val="left"/>
      </w:pPr>
      <w:r>
        <w:rPr>
          <w:rStyle w:val="Kommentarzeichen"/>
        </w:rPr>
        <w:annotationRef/>
      </w:r>
      <w:r w:rsidRPr="00D27F71">
        <w:rPr>
          <w:highlight w:val="green"/>
        </w:rPr>
        <w:t>Change picture: ENC 1 -&gt; IENC 1, ENC 2 -&gt; IENC 2, ...</w:t>
      </w:r>
    </w:p>
  </w:comment>
  <w:comment w:id="3102" w:author="Gert Morlion" w:date="2024-08-26T12:53:00Z" w:initials="GM">
    <w:p w14:paraId="7168F541" w14:textId="77777777" w:rsidR="00262FFA" w:rsidRDefault="00262FFA" w:rsidP="00CA304D">
      <w:pPr>
        <w:pStyle w:val="Kommentartext"/>
        <w:jc w:val="left"/>
      </w:pPr>
      <w:r>
        <w:rPr>
          <w:rStyle w:val="Kommentarzeichen"/>
        </w:rPr>
        <w:annotationRef/>
      </w:r>
      <w:r w:rsidRPr="00D27F71">
        <w:rPr>
          <w:highlight w:val="green"/>
        </w:rPr>
        <w:t>Change picture: ENC 1 -&gt; IENC 1, ENC 2 -&gt; IENC 2, ...</w:t>
      </w:r>
    </w:p>
  </w:comment>
  <w:comment w:id="3117" w:author="Gert Morlion" w:date="2024-08-26T12:54:00Z" w:initials="GM">
    <w:p w14:paraId="48B8B5B1"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3128" w:author="Gert Morlion" w:date="2024-08-26T12:54:00Z" w:initials="GM">
    <w:p w14:paraId="663DB9F8"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3267" w:author="Gert Morlion" w:date="2023-06-05T14:03:00Z" w:initials="GM">
    <w:p w14:paraId="0DFAAEEE" w14:textId="3DC0196E" w:rsidR="00262FFA" w:rsidRDefault="00262FFA">
      <w:pPr>
        <w:pStyle w:val="Kommentartext"/>
      </w:pPr>
      <w:r>
        <w:rPr>
          <w:rStyle w:val="Kommentarzeichen"/>
        </w:rPr>
        <w:annotationRef/>
      </w:r>
      <w:r>
        <w:t>All tables needs to be checked</w:t>
      </w:r>
    </w:p>
  </w:comment>
  <w:comment w:id="3960" w:author="Jeff Wootton" w:date="2024-06-23T21:18:00Z" w:initials="JW">
    <w:p w14:paraId="4E2BD938" w14:textId="77777777" w:rsidR="00262FFA" w:rsidRDefault="00262FFA" w:rsidP="00175971">
      <w:pPr>
        <w:pStyle w:val="Kommentartext"/>
        <w:jc w:val="left"/>
      </w:pPr>
      <w:r>
        <w:rPr>
          <w:rStyle w:val="Kommentarzeichen"/>
        </w:rPr>
        <w:annotationRef/>
      </w:r>
      <w:r w:rsidRPr="004D76DF">
        <w:rPr>
          <w:highlight w:val="green"/>
        </w:rPr>
        <w:t>Refer to Paper S-101PT13-07.11 and Decisions and Actions from S-101PT13.</w:t>
      </w:r>
    </w:p>
  </w:comment>
  <w:comment w:id="3961" w:author="Birklhuber Bernd" w:date="2024-10-13T16:26:00Z" w:initials="BB">
    <w:p w14:paraId="67FCA66F" w14:textId="1B0E6A62" w:rsidR="00262FFA" w:rsidRDefault="00262FFA">
      <w:pPr>
        <w:pStyle w:val="Kommentartext"/>
      </w:pPr>
      <w:r>
        <w:rPr>
          <w:rStyle w:val="Kommentarzeichen"/>
        </w:rPr>
        <w:annotationRef/>
      </w:r>
      <w:r w:rsidRPr="004D76DF">
        <w:rPr>
          <w:highlight w:val="green"/>
        </w:rPr>
        <w:t>If we keep it, it has to be adapted</w:t>
      </w:r>
    </w:p>
  </w:comment>
  <w:comment w:id="3962" w:author="Birklhuber Bernd" w:date="2024-10-16T05:15:00Z" w:initials="BB">
    <w:p w14:paraId="1A90901F" w14:textId="7E242967" w:rsidR="00262FFA" w:rsidRDefault="00262FFA">
      <w:pPr>
        <w:pStyle w:val="Kommentartext"/>
      </w:pPr>
      <w:r>
        <w:rPr>
          <w:rStyle w:val="Kommentarzeichen"/>
        </w:rPr>
        <w:annotationRef/>
      </w:r>
      <w:r w:rsidRPr="004D76DF">
        <w:rPr>
          <w:highlight w:val="green"/>
        </w:rPr>
        <w:t>IEHG: delete the Note</w:t>
      </w:r>
    </w:p>
  </w:comment>
  <w:comment w:id="4046" w:author="Birklhuber Bernd" w:date="2025-03-07T13:43:00Z" w:initials="BB">
    <w:p w14:paraId="0FC78505" w14:textId="77777777" w:rsidR="00262FFA" w:rsidRPr="004D76DF" w:rsidRDefault="00262FFA">
      <w:pPr>
        <w:pStyle w:val="Kommentartext"/>
        <w:rPr>
          <w:highlight w:val="green"/>
        </w:rPr>
      </w:pPr>
      <w:r>
        <w:rPr>
          <w:rStyle w:val="Kommentarzeichen"/>
        </w:rPr>
        <w:annotationRef/>
      </w:r>
      <w:r w:rsidRPr="004D76DF">
        <w:rPr>
          <w:highlight w:val="green"/>
        </w:rPr>
        <w:t>Add 200 and 500?</w:t>
      </w:r>
    </w:p>
    <w:p w14:paraId="37A7114A" w14:textId="77777777" w:rsidR="00982B25" w:rsidRPr="004D76DF" w:rsidRDefault="00982B25">
      <w:pPr>
        <w:pStyle w:val="Kommentartext"/>
        <w:rPr>
          <w:highlight w:val="green"/>
        </w:rPr>
      </w:pPr>
    </w:p>
    <w:p w14:paraId="6043A049" w14:textId="56E32D1A" w:rsidR="00982B25" w:rsidRDefault="00982B25">
      <w:pPr>
        <w:pStyle w:val="Kommentartext"/>
      </w:pPr>
      <w:r w:rsidRPr="004D76DF">
        <w:rPr>
          <w:highlight w:val="green"/>
        </w:rPr>
        <w:t>IEHG yes</w:t>
      </w:r>
    </w:p>
  </w:comment>
  <w:comment w:id="4092" w:author="Birklhuber Bernd" w:date="2025-06-19T12:29:00Z" w:initials="BB">
    <w:p w14:paraId="095B3A86" w14:textId="6CCEAB13" w:rsidR="00BC1E27" w:rsidRDefault="00BC1E27">
      <w:pPr>
        <w:pStyle w:val="Kommentartext"/>
      </w:pPr>
      <w:r>
        <w:rPr>
          <w:rStyle w:val="Kommentarzeichen"/>
        </w:rPr>
        <w:annotationRef/>
      </w:r>
      <w:r w:rsidRPr="004D76DF">
        <w:rPr>
          <w:highlight w:val="green"/>
        </w:rPr>
        <w:t>Add 200 and 500?</w:t>
      </w:r>
    </w:p>
  </w:comment>
  <w:comment w:id="4357" w:author="Birklhuber Bernd" w:date="2025-03-07T13:47:00Z" w:initials="BB">
    <w:p w14:paraId="6EF4C6FD" w14:textId="29D487AD" w:rsidR="00262FFA" w:rsidRPr="004D76DF" w:rsidRDefault="00262FFA">
      <w:pPr>
        <w:pStyle w:val="Kommentartext"/>
        <w:rPr>
          <w:highlight w:val="green"/>
        </w:rPr>
      </w:pPr>
      <w:r w:rsidRPr="006B71C7">
        <w:rPr>
          <w:rStyle w:val="Kommentarzeichen"/>
          <w:highlight w:val="yellow"/>
        </w:rPr>
        <w:annotationRef/>
      </w:r>
      <w:r w:rsidRPr="004D76DF">
        <w:rPr>
          <w:highlight w:val="green"/>
        </w:rPr>
        <w:t>Shouldn’ we state that S-401 is category 3?</w:t>
      </w:r>
    </w:p>
    <w:p w14:paraId="5DADD635" w14:textId="77777777" w:rsidR="00262FFA" w:rsidRPr="004D76DF" w:rsidRDefault="00262FFA">
      <w:pPr>
        <w:pStyle w:val="Kommentartext"/>
        <w:rPr>
          <w:highlight w:val="green"/>
        </w:rPr>
      </w:pPr>
      <w:r w:rsidRPr="004D76DF">
        <w:rPr>
          <w:highlight w:val="green"/>
        </w:rPr>
        <w:t>COMEX 2: category 3 if not otherwise stated by IEHG</w:t>
      </w:r>
    </w:p>
    <w:p w14:paraId="1AEF9935" w14:textId="77777777" w:rsidR="00553A26" w:rsidRPr="004D76DF" w:rsidRDefault="00553A26">
      <w:pPr>
        <w:pStyle w:val="Kommentartext"/>
        <w:rPr>
          <w:highlight w:val="green"/>
        </w:rPr>
      </w:pPr>
    </w:p>
    <w:p w14:paraId="5965BF1A" w14:textId="315601EA" w:rsidR="00553A26" w:rsidRDefault="00553A26">
      <w:pPr>
        <w:pStyle w:val="Kommentartext"/>
      </w:pPr>
      <w:r w:rsidRPr="004D76DF">
        <w:rPr>
          <w:highlight w:val="green"/>
        </w:rPr>
        <w:t>IEHG yes</w:t>
      </w:r>
    </w:p>
  </w:comment>
  <w:comment w:id="4672" w:author="Birklhuber Bernd" w:date="2025-03-07T14:06:00Z" w:initials="BB">
    <w:p w14:paraId="79E57438" w14:textId="11362ACF" w:rsidR="00262FFA" w:rsidRDefault="00262FFA">
      <w:pPr>
        <w:pStyle w:val="Kommentartext"/>
      </w:pPr>
      <w:r>
        <w:rPr>
          <w:rStyle w:val="Kommentarzeichen"/>
        </w:rPr>
        <w:annotationRef/>
      </w:r>
      <w:r>
        <w:t>HTML and XML dleted in S-101 2.0.0</w:t>
      </w:r>
    </w:p>
  </w:comment>
  <w:comment w:id="5318" w:author="Birklhuber Bernd" w:date="2025-03-07T14:11:00Z" w:initials="BB">
    <w:p w14:paraId="7835AB65" w14:textId="77777777" w:rsidR="00262FFA" w:rsidRDefault="00262FFA">
      <w:pPr>
        <w:pStyle w:val="Kommentartext"/>
      </w:pPr>
      <w:r>
        <w:rPr>
          <w:rStyle w:val="Kommentarzeichen"/>
        </w:rPr>
        <w:annotationRef/>
      </w:r>
      <w:r>
        <w:t>???</w:t>
      </w:r>
    </w:p>
    <w:p w14:paraId="35745B5B" w14:textId="77777777" w:rsidR="00553A26" w:rsidRDefault="00553A26">
      <w:pPr>
        <w:pStyle w:val="Kommentartext"/>
      </w:pPr>
    </w:p>
    <w:p w14:paraId="16282FCC" w14:textId="7C18FE60" w:rsidR="00553A26" w:rsidRDefault="00553A26">
      <w:pPr>
        <w:pStyle w:val="Kommentartext"/>
      </w:pPr>
      <w:r>
        <w:t>IEHG delete</w:t>
      </w:r>
    </w:p>
  </w:comment>
  <w:comment w:id="5319" w:author="Birklhuber Bernd" w:date="2025-03-07T14:12:00Z" w:initials="BB">
    <w:p w14:paraId="4D5CB0CF" w14:textId="40A6E195" w:rsidR="00262FFA" w:rsidRPr="004D76DF" w:rsidRDefault="00262FFA">
      <w:pPr>
        <w:pStyle w:val="Kommentartext"/>
        <w:rPr>
          <w:highlight w:val="green"/>
        </w:rPr>
      </w:pPr>
      <w:r>
        <w:rPr>
          <w:rStyle w:val="Kommentarzeichen"/>
        </w:rPr>
        <w:annotationRef/>
      </w:r>
      <w:r w:rsidRPr="004D76DF">
        <w:rPr>
          <w:highlight w:val="green"/>
        </w:rPr>
        <w:t>???</w:t>
      </w:r>
    </w:p>
    <w:p w14:paraId="3D0E9A3C" w14:textId="77777777" w:rsidR="00262FFA" w:rsidRPr="004D76DF" w:rsidRDefault="00262FFA">
      <w:pPr>
        <w:pStyle w:val="Kommentartext"/>
        <w:rPr>
          <w:highlight w:val="green"/>
        </w:rPr>
      </w:pPr>
      <w:r w:rsidRPr="004D76DF">
        <w:rPr>
          <w:highlight w:val="green"/>
        </w:rPr>
        <w:t>COMEX 2 : delete reference to IHO</w:t>
      </w:r>
    </w:p>
    <w:p w14:paraId="5D28D829" w14:textId="436B6973" w:rsidR="00553A26" w:rsidRDefault="00553A26">
      <w:pPr>
        <w:pStyle w:val="Kommentartext"/>
      </w:pPr>
      <w:r w:rsidRPr="004D76DF">
        <w:rPr>
          <w:highlight w:val="green"/>
        </w:rPr>
        <w:t>IEHG yes</w:t>
      </w:r>
    </w:p>
  </w:comment>
  <w:comment w:id="5321" w:author="Birklhuber Bernd" w:date="2025-03-07T14:12:00Z" w:initials="BB">
    <w:p w14:paraId="4FD3BA34" w14:textId="44D3C969" w:rsidR="00262FFA" w:rsidRPr="004D76DF" w:rsidRDefault="00262FFA">
      <w:pPr>
        <w:pStyle w:val="Kommentartext"/>
        <w:rPr>
          <w:highlight w:val="green"/>
        </w:rPr>
      </w:pPr>
      <w:r>
        <w:rPr>
          <w:rStyle w:val="Kommentarzeichen"/>
        </w:rPr>
        <w:annotationRef/>
      </w:r>
      <w:r w:rsidRPr="004D76DF">
        <w:rPr>
          <w:highlight w:val="green"/>
        </w:rPr>
        <w:t>Replace authority with producer?</w:t>
      </w:r>
    </w:p>
    <w:p w14:paraId="24A4434A" w14:textId="77777777" w:rsidR="00262FFA" w:rsidRPr="004D76DF" w:rsidRDefault="00262FFA">
      <w:pPr>
        <w:pStyle w:val="Kommentartext"/>
        <w:rPr>
          <w:highlight w:val="green"/>
        </w:rPr>
      </w:pPr>
      <w:r w:rsidRPr="004D76DF">
        <w:rPr>
          <w:highlight w:val="green"/>
        </w:rPr>
        <w:t>COMEX 2: amended</w:t>
      </w:r>
    </w:p>
    <w:p w14:paraId="1981F4D1" w14:textId="77777777" w:rsidR="00553A26" w:rsidRPr="004D76DF" w:rsidRDefault="00553A26">
      <w:pPr>
        <w:pStyle w:val="Kommentartext"/>
        <w:rPr>
          <w:highlight w:val="green"/>
        </w:rPr>
      </w:pPr>
    </w:p>
    <w:p w14:paraId="0BE29D4F" w14:textId="293A06FE" w:rsidR="00553A26" w:rsidRDefault="00553A26">
      <w:pPr>
        <w:pStyle w:val="Kommentartext"/>
      </w:pPr>
      <w:r w:rsidRPr="004D76DF">
        <w:rPr>
          <w:highlight w:val="green"/>
        </w:rPr>
        <w:t xml:space="preserve">IEHG </w:t>
      </w:r>
      <w:r w:rsidR="003231BF" w:rsidRPr="004D76DF">
        <w:rPr>
          <w:highlight w:val="green"/>
        </w:rPr>
        <w:t>yes</w:t>
      </w:r>
    </w:p>
  </w:comment>
  <w:comment w:id="5739"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5740" w:author="Birklhuber Bernd" w:date="2024-10-16T05:12:00Z" w:initials="BB">
    <w:p w14:paraId="6B7D7ED6" w14:textId="00363D86" w:rsidR="00262FFA" w:rsidRDefault="00262FFA">
      <w:pPr>
        <w:pStyle w:val="Kommentartext"/>
      </w:pPr>
      <w:r>
        <w:rPr>
          <w:rStyle w:val="Kommentarzeichen"/>
        </w:rPr>
        <w:annotationRef/>
      </w:r>
      <w:r w:rsidRPr="004D76DF">
        <w:rPr>
          <w:highlight w:val="green"/>
        </w:rPr>
        <w:t>Register the number at IHO</w:t>
      </w:r>
    </w:p>
  </w:comment>
  <w:comment w:id="5749"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2EAC013B"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963EBBD" w16cex:dateUtc="2025-09-29T11:41: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733B7685" w16cex:dateUtc="2024-08-23T14:19:00Z"/>
  <w16cex:commentExtensible w16cex:durableId="268643E3" w16cex:dateUtc="2024-08-23T14:19:00Z"/>
  <w16cex:commentExtensible w16cex:durableId="6E89EE0D" w16cex:dateUtc="2024-08-23T14:21:00Z"/>
  <w16cex:commentExtensible w16cex:durableId="28284A5B" w16cex:dateUtc="2023-06-05T09:49:00Z"/>
  <w16cex:commentExtensible w16cex:durableId="28284BA0" w16cex:dateUtc="2023-06-05T09:5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BC2A57" w16cid:durableId="4DAE892E"/>
  <w16cid:commentId w16cid:paraId="350100BA" w16cid:durableId="16619D5A"/>
  <w16cid:commentId w16cid:paraId="280F6399" w16cid:durableId="6E338535"/>
  <w16cid:commentId w16cid:paraId="5F6DB142" w16cid:durableId="75088C26"/>
  <w16cid:commentId w16cid:paraId="04EAA0ED" w16cid:durableId="2DF8A461"/>
  <w16cid:commentId w16cid:paraId="58092147" w16cid:durableId="4D1A0160"/>
  <w16cid:commentId w16cid:paraId="7356DABA" w16cid:durableId="0DB23B35"/>
  <w16cid:commentId w16cid:paraId="3DDF9885" w16cid:durableId="117E6D93"/>
  <w16cid:commentId w16cid:paraId="45EB0540" w16cid:durableId="4B0ACDC0"/>
  <w16cid:commentId w16cid:paraId="2EAC013B" w16cid:durableId="2963EBBD"/>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42ADC899" w16cid:durableId="5F2D6967"/>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1F3B6BC0" w16cid:durableId="636B13A7"/>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3B602493" w16cid:durableId="08807FC6"/>
  <w16cid:commentId w16cid:paraId="367966B3" w16cid:durableId="0C525AFE"/>
  <w16cid:commentId w16cid:paraId="21448FEA" w16cid:durableId="1662CE65"/>
  <w16cid:commentId w16cid:paraId="250BB1A7" w16cid:durableId="263FB707"/>
  <w16cid:commentId w16cid:paraId="08A257C9" w16cid:durableId="2A205049"/>
  <w16cid:commentId w16cid:paraId="26228434" w16cid:durableId="0394B5F3"/>
  <w16cid:commentId w16cid:paraId="160329F8" w16cid:durableId="733B7685"/>
  <w16cid:commentId w16cid:paraId="278798DF" w16cid:durableId="268643E3"/>
  <w16cid:commentId w16cid:paraId="7C99C56E" w16cid:durableId="6E89EE0D"/>
  <w16cid:commentId w16cid:paraId="28EDFD97" w16cid:durableId="4E9D78C6"/>
  <w16cid:commentId w16cid:paraId="01A1005F" w16cid:durableId="483CCA3E"/>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4394260D" w16cid:durableId="1A6571BF"/>
  <w16cid:commentId w16cid:paraId="3D6EEE80" w16cid:durableId="18E4A1BF"/>
  <w16cid:commentId w16cid:paraId="5AA95227" w16cid:durableId="2445AB26"/>
  <w16cid:commentId w16cid:paraId="4222642C" w16cid:durableId="025B5F6C"/>
  <w16cid:commentId w16cid:paraId="0AAC028B" w16cid:durableId="3531C8C8"/>
  <w16cid:commentId w16cid:paraId="7A90F983" w16cid:durableId="365C1D0E"/>
  <w16cid:commentId w16cid:paraId="0D433C86" w16cid:durableId="28284BA0"/>
  <w16cid:commentId w16cid:paraId="7799E2CB" w16cid:durableId="41E1C363"/>
  <w16cid:commentId w16cid:paraId="298C3AA7" w16cid:durableId="281149B0"/>
  <w16cid:commentId w16cid:paraId="62C88047" w16cid:durableId="4F9367D9"/>
  <w16cid:commentId w16cid:paraId="5DA6AFEB" w16cid:durableId="13F24FBC"/>
  <w16cid:commentId w16cid:paraId="2420C127" w16cid:durableId="56A6ED97"/>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4E2BD938" w16cid:durableId="00942028"/>
  <w16cid:commentId w16cid:paraId="67FCA66F" w16cid:durableId="14FB8F44"/>
  <w16cid:commentId w16cid:paraId="1A90901F" w16cid:durableId="0768FF9E"/>
  <w16cid:commentId w16cid:paraId="6043A049" w16cid:durableId="3A85DED0"/>
  <w16cid:commentId w16cid:paraId="095B3A86" w16cid:durableId="0EB05ADC"/>
  <w16cid:commentId w16cid:paraId="5965BF1A" w16cid:durableId="1943DB4C"/>
  <w16cid:commentId w16cid:paraId="79E57438" w16cid:durableId="5B1D07D4"/>
  <w16cid:commentId w16cid:paraId="16282FCC" w16cid:durableId="49E5DDC5"/>
  <w16cid:commentId w16cid:paraId="5D28D829" w16cid:durableId="74A1AA9B"/>
  <w16cid:commentId w16cid:paraId="0BE29D4F" w16cid:durableId="5262D8E7"/>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FC27D" w14:textId="77777777" w:rsidR="00CD0E25" w:rsidRDefault="00CD0E25">
      <w:r>
        <w:separator/>
      </w:r>
    </w:p>
  </w:endnote>
  <w:endnote w:type="continuationSeparator" w:id="0">
    <w:p w14:paraId="01770D96" w14:textId="77777777" w:rsidR="00CD0E25" w:rsidRDefault="00CD0E25">
      <w:r>
        <w:continuationSeparator/>
      </w:r>
    </w:p>
  </w:endnote>
  <w:endnote w:type="continuationNotice" w:id="1">
    <w:p w14:paraId="6F18457C" w14:textId="77777777" w:rsidR="00CD0E25" w:rsidRDefault="00CD0E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39A49" w14:textId="133F2AE3"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w:t>
    </w:r>
    <w:ins w:id="986" w:author="Birklhuber Bernd" w:date="2025-10-10T15:27:00Z">
      <w:r w:rsidR="000606A0">
        <w:rPr>
          <w:sz w:val="16"/>
          <w:szCs w:val="16"/>
        </w:rPr>
        <w:t>25</w:t>
      </w:r>
    </w:ins>
    <w:del w:id="987" w:author="Birklhuber Bernd" w:date="2025-10-10T15:27:00Z">
      <w:r w:rsidDel="000606A0">
        <w:rPr>
          <w:sz w:val="16"/>
          <w:szCs w:val="16"/>
        </w:rPr>
        <w:delText>19</w:delText>
      </w:r>
    </w:del>
  </w:p>
  <w:p w14:paraId="28B2D71C" w14:textId="0834F81B" w:rsidR="00262FFA" w:rsidDel="000606A0" w:rsidRDefault="00262FFA" w:rsidP="000606A0">
    <w:pPr>
      <w:pStyle w:val="Fuzeile"/>
      <w:jc w:val="right"/>
      <w:rPr>
        <w:del w:id="988" w:author="Birklhuber Bernd" w:date="2025-10-10T15:27:00Z"/>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B3047" w14:textId="5DD21531" w:rsidR="00262FFA" w:rsidRDefault="00262FFA">
    <w:pPr>
      <w:pStyle w:val="Fuzeile"/>
      <w:jc w:val="center"/>
      <w:rPr>
        <w:sz w:val="16"/>
        <w:szCs w:val="16"/>
      </w:rPr>
    </w:pPr>
    <w:bookmarkStart w:id="3172" w:name="OLE_LINK1"/>
    <w:bookmarkStart w:id="3173"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3172"/>
    <w:bookmarkEnd w:id="3173"/>
    <w:r>
      <w:rPr>
        <w:sz w:val="16"/>
        <w:szCs w:val="16"/>
      </w:rPr>
      <w:t>October 20</w:t>
    </w:r>
    <w:ins w:id="3174" w:author="Gert Morlion" w:date="2024-08-23T16:23:00Z">
      <w:r>
        <w:rPr>
          <w:sz w:val="16"/>
          <w:szCs w:val="16"/>
        </w:rPr>
        <w:t>2</w:t>
      </w:r>
    </w:ins>
    <w:ins w:id="3175" w:author="Birklhuber Bernd" w:date="2025-03-09T20:03:00Z">
      <w:r>
        <w:rPr>
          <w:sz w:val="16"/>
          <w:szCs w:val="16"/>
        </w:rPr>
        <w:t>5</w:t>
      </w:r>
    </w:ins>
    <w:ins w:id="3176" w:author="Gert Morlion" w:date="2024-08-23T16:23:00Z">
      <w:del w:id="3177" w:author="Birklhuber Bernd" w:date="2025-03-09T20:03:00Z">
        <w:r w:rsidDel="0059361F">
          <w:rPr>
            <w:sz w:val="16"/>
            <w:szCs w:val="16"/>
          </w:rPr>
          <w:delText>4</w:delText>
        </w:r>
      </w:del>
    </w:ins>
    <w:del w:id="3178"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A5C61" w14:textId="77777777" w:rsidR="00CD0E25" w:rsidRDefault="00CD0E25">
      <w:r>
        <w:separator/>
      </w:r>
    </w:p>
  </w:footnote>
  <w:footnote w:type="continuationSeparator" w:id="0">
    <w:p w14:paraId="65B52B5D" w14:textId="77777777" w:rsidR="00CD0E25" w:rsidRDefault="00CD0E25">
      <w:r>
        <w:continuationSeparator/>
      </w:r>
    </w:p>
  </w:footnote>
  <w:footnote w:type="continuationNotice" w:id="1">
    <w:p w14:paraId="22066D85" w14:textId="77777777" w:rsidR="00CD0E25" w:rsidRDefault="00CD0E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1B6" w14:textId="4F045269"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222409">
      <w:rPr>
        <w:rStyle w:val="Seitenzahl"/>
        <w:b w:val="0"/>
        <w:noProof/>
        <w:sz w:val="16"/>
        <w:szCs w:val="16"/>
      </w:rPr>
      <w:t>8</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56710708">
    <w:abstractNumId w:val="20"/>
  </w:num>
  <w:num w:numId="2" w16cid:durableId="9532509">
    <w:abstractNumId w:val="6"/>
  </w:num>
  <w:num w:numId="3" w16cid:durableId="1811090137">
    <w:abstractNumId w:val="4"/>
  </w:num>
  <w:num w:numId="4" w16cid:durableId="769205252">
    <w:abstractNumId w:val="3"/>
  </w:num>
  <w:num w:numId="5" w16cid:durableId="1445155491">
    <w:abstractNumId w:val="2"/>
  </w:num>
  <w:num w:numId="6" w16cid:durableId="679240578">
    <w:abstractNumId w:val="1"/>
  </w:num>
  <w:num w:numId="7" w16cid:durableId="914632392">
    <w:abstractNumId w:val="0"/>
  </w:num>
  <w:num w:numId="8" w16cid:durableId="1155872682">
    <w:abstractNumId w:val="21"/>
  </w:num>
  <w:num w:numId="9" w16cid:durableId="191038463">
    <w:abstractNumId w:val="24"/>
  </w:num>
  <w:num w:numId="10" w16cid:durableId="105009615">
    <w:abstractNumId w:val="43"/>
  </w:num>
  <w:num w:numId="11" w16cid:durableId="275790767">
    <w:abstractNumId w:val="44"/>
  </w:num>
  <w:num w:numId="12" w16cid:durableId="1924101997">
    <w:abstractNumId w:val="42"/>
  </w:num>
  <w:num w:numId="13" w16cid:durableId="2002153949">
    <w:abstractNumId w:val="41"/>
  </w:num>
  <w:num w:numId="14" w16cid:durableId="314116585">
    <w:abstractNumId w:val="25"/>
  </w:num>
  <w:num w:numId="15" w16cid:durableId="1463428251">
    <w:abstractNumId w:val="16"/>
  </w:num>
  <w:num w:numId="16" w16cid:durableId="1261837338">
    <w:abstractNumId w:val="7"/>
  </w:num>
  <w:num w:numId="17" w16cid:durableId="795106164">
    <w:abstractNumId w:val="40"/>
  </w:num>
  <w:num w:numId="18" w16cid:durableId="28457618">
    <w:abstractNumId w:val="33"/>
  </w:num>
  <w:num w:numId="19" w16cid:durableId="15933738">
    <w:abstractNumId w:val="13"/>
  </w:num>
  <w:num w:numId="20" w16cid:durableId="743262532">
    <w:abstractNumId w:val="23"/>
  </w:num>
  <w:num w:numId="21" w16cid:durableId="293676674">
    <w:abstractNumId w:val="10"/>
  </w:num>
  <w:num w:numId="22" w16cid:durableId="39281096">
    <w:abstractNumId w:val="15"/>
  </w:num>
  <w:num w:numId="23" w16cid:durableId="247272149">
    <w:abstractNumId w:val="9"/>
  </w:num>
  <w:num w:numId="24" w16cid:durableId="2138138600">
    <w:abstractNumId w:val="18"/>
  </w:num>
  <w:num w:numId="25" w16cid:durableId="503665795">
    <w:abstractNumId w:val="35"/>
  </w:num>
  <w:num w:numId="26" w16cid:durableId="1145898611">
    <w:abstractNumId w:val="5"/>
  </w:num>
  <w:num w:numId="27" w16cid:durableId="1170172542">
    <w:abstractNumId w:val="11"/>
  </w:num>
  <w:num w:numId="28" w16cid:durableId="2085370627">
    <w:abstractNumId w:val="30"/>
  </w:num>
  <w:num w:numId="29" w16cid:durableId="1439987936">
    <w:abstractNumId w:val="36"/>
  </w:num>
  <w:num w:numId="30" w16cid:durableId="1607081331">
    <w:abstractNumId w:val="12"/>
  </w:num>
  <w:num w:numId="31" w16cid:durableId="334191859">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565723588">
    <w:abstractNumId w:val="22"/>
  </w:num>
  <w:num w:numId="33" w16cid:durableId="1127163124">
    <w:abstractNumId w:val="19"/>
  </w:num>
  <w:num w:numId="34" w16cid:durableId="1769495407">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874228342">
    <w:abstractNumId w:val="29"/>
  </w:num>
  <w:num w:numId="36" w16cid:durableId="1801071759">
    <w:abstractNumId w:val="38"/>
  </w:num>
  <w:num w:numId="37" w16cid:durableId="272708178">
    <w:abstractNumId w:val="45"/>
  </w:num>
  <w:num w:numId="38" w16cid:durableId="416289049">
    <w:abstractNumId w:val="32"/>
  </w:num>
  <w:num w:numId="39" w16cid:durableId="2029133758">
    <w:abstractNumId w:val="14"/>
  </w:num>
  <w:num w:numId="40" w16cid:durableId="512383012">
    <w:abstractNumId w:val="31"/>
  </w:num>
  <w:num w:numId="41" w16cid:durableId="1413621819">
    <w:abstractNumId w:val="39"/>
  </w:num>
  <w:num w:numId="42" w16cid:durableId="381447699">
    <w:abstractNumId w:val="27"/>
  </w:num>
  <w:num w:numId="43" w16cid:durableId="1670450796">
    <w:abstractNumId w:val="37"/>
  </w:num>
  <w:num w:numId="44" w16cid:durableId="690641105">
    <w:abstractNumId w:val="17"/>
  </w:num>
  <w:num w:numId="45" w16cid:durableId="700545210">
    <w:abstractNumId w:val="34"/>
  </w:num>
  <w:num w:numId="46" w16cid:durableId="497305980">
    <w:abstractNumId w:val="28"/>
  </w:num>
  <w:num w:numId="47" w16cid:durableId="956912705">
    <w:abstractNumId w:val="8"/>
  </w:num>
  <w:num w:numId="48" w16cid:durableId="355929801">
    <w:abstractNumId w:val="16"/>
  </w:num>
  <w:num w:numId="49" w16cid:durableId="939217369">
    <w:abstractNumId w:val="20"/>
  </w:num>
  <w:num w:numId="50" w16cid:durableId="1256355189">
    <w:abstractNumId w:val="20"/>
  </w:num>
  <w:num w:numId="51" w16cid:durableId="1947541967">
    <w:abstractNumId w:val="20"/>
  </w:num>
  <w:num w:numId="52" w16cid:durableId="1492986513">
    <w:abstractNumId w:val="20"/>
  </w:num>
  <w:num w:numId="53" w16cid:durableId="659843960">
    <w:abstractNumId w:val="20"/>
  </w:num>
  <w:num w:numId="54" w16cid:durableId="67465192">
    <w:abstractNumId w:val="20"/>
  </w:num>
  <w:num w:numId="55" w16cid:durableId="1114324020">
    <w:abstractNumId w:val="20"/>
  </w:num>
  <w:num w:numId="56" w16cid:durableId="2057970089">
    <w:abstractNumId w:val="20"/>
  </w:num>
  <w:num w:numId="57" w16cid:durableId="1446118621">
    <w:abstractNumId w:val="20"/>
  </w:num>
  <w:num w:numId="58" w16cid:durableId="1293708396">
    <w:abstractNumId w:val="20"/>
  </w:num>
  <w:num w:numId="59" w16cid:durableId="700787081">
    <w:abstractNumId w:val="16"/>
  </w:num>
  <w:num w:numId="60" w16cid:durableId="1526598885">
    <w:abstractNumId w:val="16"/>
    <w:lvlOverride w:ilvl="0">
      <w:startOverride w:val="12"/>
    </w:lvlOverride>
    <w:lvlOverride w:ilvl="1">
      <w:startOverride w:val="1"/>
    </w:lvlOverride>
    <w:lvlOverride w:ilvl="2">
      <w:startOverride w:val="3"/>
    </w:lvlOverride>
    <w:lvlOverride w:ilvl="3">
      <w:startOverride w:val="1"/>
    </w:lvlOverride>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BE" w:vendorID="64" w:dllVersion="4096" w:nlCheck="1" w:checkStyle="0"/>
  <w:activeWritingStyle w:appName="MSWord" w:lang="fr-FR" w:vendorID="64" w:dllVersion="4096" w:nlCheck="1" w:checkStyle="0"/>
  <w:activeWritingStyle w:appName="MSWord" w:lang="en-CA" w:vendorID="64" w:dllVersion="4096" w:nlCheck="1" w:checkStyle="0"/>
  <w:activeWritingStyle w:appName="MSWord" w:lang="it-IT"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93">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06A0"/>
    <w:rsid w:val="000626B0"/>
    <w:rsid w:val="00066C71"/>
    <w:rsid w:val="000703F4"/>
    <w:rsid w:val="00070B8E"/>
    <w:rsid w:val="000712A0"/>
    <w:rsid w:val="0007214C"/>
    <w:rsid w:val="000745F6"/>
    <w:rsid w:val="00074D24"/>
    <w:rsid w:val="00084B7D"/>
    <w:rsid w:val="00091B74"/>
    <w:rsid w:val="00094C44"/>
    <w:rsid w:val="00096C58"/>
    <w:rsid w:val="000A262B"/>
    <w:rsid w:val="000A4B95"/>
    <w:rsid w:val="000B06E6"/>
    <w:rsid w:val="000B3ECF"/>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47A21"/>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0BD3"/>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2409"/>
    <w:rsid w:val="00223777"/>
    <w:rsid w:val="002317E5"/>
    <w:rsid w:val="00234272"/>
    <w:rsid w:val="00237A18"/>
    <w:rsid w:val="002403F0"/>
    <w:rsid w:val="00240D52"/>
    <w:rsid w:val="0024279B"/>
    <w:rsid w:val="00244E60"/>
    <w:rsid w:val="002523C3"/>
    <w:rsid w:val="00257970"/>
    <w:rsid w:val="00257A15"/>
    <w:rsid w:val="00262FFA"/>
    <w:rsid w:val="00271452"/>
    <w:rsid w:val="0027323D"/>
    <w:rsid w:val="002808F9"/>
    <w:rsid w:val="00283C20"/>
    <w:rsid w:val="0028620B"/>
    <w:rsid w:val="00296E94"/>
    <w:rsid w:val="002A316E"/>
    <w:rsid w:val="002A7457"/>
    <w:rsid w:val="002B1474"/>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16287"/>
    <w:rsid w:val="00320BFB"/>
    <w:rsid w:val="003221A1"/>
    <w:rsid w:val="003231BF"/>
    <w:rsid w:val="003269F7"/>
    <w:rsid w:val="00326E2A"/>
    <w:rsid w:val="003324C2"/>
    <w:rsid w:val="00334FB8"/>
    <w:rsid w:val="00337BD9"/>
    <w:rsid w:val="003427AD"/>
    <w:rsid w:val="003628CF"/>
    <w:rsid w:val="00365408"/>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D7565"/>
    <w:rsid w:val="003E5B1B"/>
    <w:rsid w:val="003E6D30"/>
    <w:rsid w:val="003E7C8C"/>
    <w:rsid w:val="003F0395"/>
    <w:rsid w:val="003F1A7C"/>
    <w:rsid w:val="003F39B6"/>
    <w:rsid w:val="00405215"/>
    <w:rsid w:val="0041064F"/>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A5B3D"/>
    <w:rsid w:val="004B0078"/>
    <w:rsid w:val="004B0AFB"/>
    <w:rsid w:val="004B219E"/>
    <w:rsid w:val="004C20A2"/>
    <w:rsid w:val="004C5241"/>
    <w:rsid w:val="004C6F5B"/>
    <w:rsid w:val="004D76DF"/>
    <w:rsid w:val="004E09A8"/>
    <w:rsid w:val="004E7521"/>
    <w:rsid w:val="004F1F49"/>
    <w:rsid w:val="00503784"/>
    <w:rsid w:val="00503BDF"/>
    <w:rsid w:val="00504E83"/>
    <w:rsid w:val="00505CD2"/>
    <w:rsid w:val="00506C37"/>
    <w:rsid w:val="00514058"/>
    <w:rsid w:val="00514B73"/>
    <w:rsid w:val="00514FD7"/>
    <w:rsid w:val="00516A20"/>
    <w:rsid w:val="00517AAF"/>
    <w:rsid w:val="00522412"/>
    <w:rsid w:val="00522FDC"/>
    <w:rsid w:val="00523061"/>
    <w:rsid w:val="00530669"/>
    <w:rsid w:val="00531FA1"/>
    <w:rsid w:val="005427E2"/>
    <w:rsid w:val="00542AB4"/>
    <w:rsid w:val="00545C96"/>
    <w:rsid w:val="00546095"/>
    <w:rsid w:val="00553979"/>
    <w:rsid w:val="00553A26"/>
    <w:rsid w:val="00554350"/>
    <w:rsid w:val="00565C22"/>
    <w:rsid w:val="00567653"/>
    <w:rsid w:val="00567E86"/>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3C6D"/>
    <w:rsid w:val="006A7C19"/>
    <w:rsid w:val="006B241D"/>
    <w:rsid w:val="006B5017"/>
    <w:rsid w:val="006B7119"/>
    <w:rsid w:val="006B713C"/>
    <w:rsid w:val="006B71C7"/>
    <w:rsid w:val="006D34BD"/>
    <w:rsid w:val="006E2893"/>
    <w:rsid w:val="006E2BEF"/>
    <w:rsid w:val="006E3797"/>
    <w:rsid w:val="006E506C"/>
    <w:rsid w:val="006F2CAE"/>
    <w:rsid w:val="006F3C54"/>
    <w:rsid w:val="006F67A4"/>
    <w:rsid w:val="007020CC"/>
    <w:rsid w:val="00703427"/>
    <w:rsid w:val="007055F4"/>
    <w:rsid w:val="00712F73"/>
    <w:rsid w:val="00721308"/>
    <w:rsid w:val="007229CD"/>
    <w:rsid w:val="007231A0"/>
    <w:rsid w:val="00723B58"/>
    <w:rsid w:val="007260E2"/>
    <w:rsid w:val="007267B0"/>
    <w:rsid w:val="00727068"/>
    <w:rsid w:val="00730013"/>
    <w:rsid w:val="0073324A"/>
    <w:rsid w:val="00742789"/>
    <w:rsid w:val="00750386"/>
    <w:rsid w:val="00750E36"/>
    <w:rsid w:val="00753723"/>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164B"/>
    <w:rsid w:val="007B34C4"/>
    <w:rsid w:val="007C15EB"/>
    <w:rsid w:val="007C303F"/>
    <w:rsid w:val="007C3C08"/>
    <w:rsid w:val="007D1FDC"/>
    <w:rsid w:val="007E10D3"/>
    <w:rsid w:val="007E2E2A"/>
    <w:rsid w:val="007E30C1"/>
    <w:rsid w:val="007E4048"/>
    <w:rsid w:val="007E4390"/>
    <w:rsid w:val="007E6CD3"/>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26F0A"/>
    <w:rsid w:val="00931D6A"/>
    <w:rsid w:val="00932CAC"/>
    <w:rsid w:val="0093320B"/>
    <w:rsid w:val="0093353C"/>
    <w:rsid w:val="00933B23"/>
    <w:rsid w:val="00933C71"/>
    <w:rsid w:val="00935BA0"/>
    <w:rsid w:val="00936DB3"/>
    <w:rsid w:val="009553CF"/>
    <w:rsid w:val="00960E9B"/>
    <w:rsid w:val="009613DB"/>
    <w:rsid w:val="009651BB"/>
    <w:rsid w:val="009771E2"/>
    <w:rsid w:val="00980B70"/>
    <w:rsid w:val="00982B25"/>
    <w:rsid w:val="00985202"/>
    <w:rsid w:val="0098734C"/>
    <w:rsid w:val="00990189"/>
    <w:rsid w:val="0099529F"/>
    <w:rsid w:val="00996DE5"/>
    <w:rsid w:val="009A11F4"/>
    <w:rsid w:val="009A624E"/>
    <w:rsid w:val="009A6288"/>
    <w:rsid w:val="009A7A6D"/>
    <w:rsid w:val="009B10E8"/>
    <w:rsid w:val="009B4690"/>
    <w:rsid w:val="009B57DA"/>
    <w:rsid w:val="009C79EF"/>
    <w:rsid w:val="009D0F4A"/>
    <w:rsid w:val="009E0873"/>
    <w:rsid w:val="009E159D"/>
    <w:rsid w:val="009E19EF"/>
    <w:rsid w:val="009F1D70"/>
    <w:rsid w:val="009F2A85"/>
    <w:rsid w:val="009F6679"/>
    <w:rsid w:val="009F6E03"/>
    <w:rsid w:val="00A073F0"/>
    <w:rsid w:val="00A07F3C"/>
    <w:rsid w:val="00A124C5"/>
    <w:rsid w:val="00A1668F"/>
    <w:rsid w:val="00A16943"/>
    <w:rsid w:val="00A21AE7"/>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B4B03"/>
    <w:rsid w:val="00AC37E1"/>
    <w:rsid w:val="00AC3E4E"/>
    <w:rsid w:val="00AC4E72"/>
    <w:rsid w:val="00AC4E75"/>
    <w:rsid w:val="00AC585C"/>
    <w:rsid w:val="00AD7EFA"/>
    <w:rsid w:val="00AE19E1"/>
    <w:rsid w:val="00AE57C1"/>
    <w:rsid w:val="00AE5B66"/>
    <w:rsid w:val="00AE68A7"/>
    <w:rsid w:val="00AE693F"/>
    <w:rsid w:val="00AF2A7D"/>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04DE"/>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2684"/>
    <w:rsid w:val="00C25061"/>
    <w:rsid w:val="00C31B4B"/>
    <w:rsid w:val="00C31E37"/>
    <w:rsid w:val="00C32B79"/>
    <w:rsid w:val="00C34D16"/>
    <w:rsid w:val="00C36449"/>
    <w:rsid w:val="00C371C2"/>
    <w:rsid w:val="00C41373"/>
    <w:rsid w:val="00C46A0E"/>
    <w:rsid w:val="00C5038D"/>
    <w:rsid w:val="00C53B63"/>
    <w:rsid w:val="00C565CD"/>
    <w:rsid w:val="00C56704"/>
    <w:rsid w:val="00C61B4F"/>
    <w:rsid w:val="00C63F97"/>
    <w:rsid w:val="00C65A80"/>
    <w:rsid w:val="00C674C8"/>
    <w:rsid w:val="00C730A5"/>
    <w:rsid w:val="00C739EB"/>
    <w:rsid w:val="00C74248"/>
    <w:rsid w:val="00C75407"/>
    <w:rsid w:val="00C81EBB"/>
    <w:rsid w:val="00C978E8"/>
    <w:rsid w:val="00CA1F5D"/>
    <w:rsid w:val="00CA2927"/>
    <w:rsid w:val="00CA304D"/>
    <w:rsid w:val="00CA344F"/>
    <w:rsid w:val="00CA733C"/>
    <w:rsid w:val="00CB20A0"/>
    <w:rsid w:val="00CB53C1"/>
    <w:rsid w:val="00CB5D46"/>
    <w:rsid w:val="00CC0E15"/>
    <w:rsid w:val="00CC67E1"/>
    <w:rsid w:val="00CC7975"/>
    <w:rsid w:val="00CD0072"/>
    <w:rsid w:val="00CD0E25"/>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27F71"/>
    <w:rsid w:val="00D31089"/>
    <w:rsid w:val="00D345F0"/>
    <w:rsid w:val="00D45DDB"/>
    <w:rsid w:val="00D5085B"/>
    <w:rsid w:val="00D51E57"/>
    <w:rsid w:val="00D528DF"/>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67E24"/>
    <w:rsid w:val="00F75FAD"/>
    <w:rsid w:val="00F80326"/>
    <w:rsid w:val="00F82395"/>
    <w:rsid w:val="00F835A1"/>
    <w:rsid w:val="00F83BC3"/>
    <w:rsid w:val="00FA5C16"/>
    <w:rsid w:val="00FC3C09"/>
    <w:rsid w:val="00FC54C5"/>
    <w:rsid w:val="00FD128A"/>
    <w:rsid w:val="00FD51EF"/>
    <w:rsid w:val="00FE0920"/>
    <w:rsid w:val="00FE0D8C"/>
    <w:rsid w:val="00FE1A9E"/>
    <w:rsid w:val="00FE3F8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93">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 w:type="character" w:styleId="NichtaufgelsteErwhnung">
    <w:name w:val="Unresolved Mention"/>
    <w:uiPriority w:val="99"/>
    <w:semiHidden/>
    <w:unhideWhenUsed/>
    <w:rsid w:val="00A21A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hyperlink" Target="http://www.epsg-registry.org/" TargetMode="External"/><Relationship Id="rId55" Type="http://schemas.openxmlformats.org/officeDocument/2006/relationships/image" Target="media/image35.png"/><Relationship Id="rId63" Type="http://schemas.openxmlformats.org/officeDocument/2006/relationships/header" Target="header3.xml"/><Relationship Id="rId68" Type="http://schemas.openxmlformats.org/officeDocument/2006/relationships/image" Target="media/image44.emf"/><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2.jpeg"/><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hyperlink" Target="http://www.epsg-registry.org" TargetMode="External"/><Relationship Id="rId57" Type="http://schemas.openxmlformats.org/officeDocument/2006/relationships/image" Target="media/image37.png"/><Relationship Id="rId61"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emf"/><Relationship Id="rId52" Type="http://schemas.openxmlformats.org/officeDocument/2006/relationships/image" Target="media/image32.emf"/><Relationship Id="rId60" Type="http://schemas.openxmlformats.org/officeDocument/2006/relationships/image" Target="media/image40.jpeg"/><Relationship Id="rId65" Type="http://schemas.openxmlformats.org/officeDocument/2006/relationships/image" Target="media/image4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6.png"/><Relationship Id="rId64" Type="http://schemas.openxmlformats.org/officeDocument/2006/relationships/footer" Target="footer5.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emf"/><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jpeg"/><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3.jpe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footer" Target="footer4.xml"/><Relationship Id="rId70"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3EB4292-137F-4302-8EB3-61FD6F63A1F9}">
  <ds:schemaRefs>
    <ds:schemaRef ds:uri="http://schemas.openxmlformats.org/officeDocument/2006/bibliography"/>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0D44D8-87D5-46B9-AE03-A7C74C2B717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121</Pages>
  <Words>26310</Words>
  <Characters>165757</Characters>
  <Application>Microsoft Office Word</Application>
  <DocSecurity>0</DocSecurity>
  <Lines>1381</Lines>
  <Paragraphs>383</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191684</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7</cp:revision>
  <cp:lastPrinted>2025-11-19T10:27:00Z</cp:lastPrinted>
  <dcterms:created xsi:type="dcterms:W3CDTF">2025-11-19T08:35:00Z</dcterms:created>
  <dcterms:modified xsi:type="dcterms:W3CDTF">2025-11-19T10:27:00Z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