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5A7BCA" w14:textId="77777777" w:rsidR="00453023" w:rsidRPr="00D22CCD" w:rsidRDefault="007260E2" w:rsidP="3CCBF2F9">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outlineLvl w:val="0"/>
        <w:rPr>
          <w:sz w:val="28"/>
          <w:szCs w:val="28"/>
        </w:rPr>
      </w:pPr>
      <w:r w:rsidRPr="00D22CCD">
        <w:fldChar w:fldCharType="begin"/>
      </w:r>
      <w:r w:rsidRPr="00D22CCD">
        <w:instrText xml:space="preserve"> SET LIBEnFileName "C:\Documents and Settings\julia.powell\My Documents\IHO TSMAD\S100-0 main\IHO S-100 Main Oct 1 2007.doc" </w:instrText>
      </w:r>
      <w:r w:rsidRPr="00D22CCD">
        <w:fldChar w:fldCharType="separate"/>
      </w:r>
      <w:bookmarkStart w:id="0" w:name="LIBEnFileName"/>
      <w:r w:rsidRPr="00D22CCD">
        <w:rPr>
          <w:noProof/>
        </w:rPr>
        <w:t>C:\Documents and Settings\julia.powell\My Documents\IHO TSMAD\S100-0 main\IHO S-100 Main Oct 1 2007.doc</w:t>
      </w:r>
      <w:bookmarkEnd w:id="0"/>
      <w:r w:rsidRPr="00D22CCD">
        <w:fldChar w:fldCharType="end"/>
      </w:r>
      <w:r w:rsidRPr="00D22CCD">
        <w:fldChar w:fldCharType="begin"/>
      </w:r>
      <w:r w:rsidRPr="00D22CCD">
        <w:instrText xml:space="preserve"> SET DDHeadingPage1 "" </w:instrText>
      </w:r>
      <w:r w:rsidRPr="00D22CCD">
        <w:fldChar w:fldCharType="separate"/>
      </w:r>
      <w:bookmarkStart w:id="1" w:name="DDHeadingPage1"/>
      <w:bookmarkEnd w:id="1"/>
      <w:r w:rsidRPr="00D22CCD">
        <w:rPr>
          <w:noProof/>
        </w:rPr>
        <w:t xml:space="preserve"> </w:t>
      </w:r>
      <w:r w:rsidRPr="00D22CCD">
        <w:fldChar w:fldCharType="end"/>
      </w:r>
      <w:r w:rsidRPr="00D22CCD">
        <w:fldChar w:fldCharType="begin"/>
      </w:r>
      <w:r w:rsidRPr="00D22CCD">
        <w:instrText xml:space="preserve"> SET DDOrganization "© ISO/IEC 2007 – All rights reserved" </w:instrText>
      </w:r>
      <w:r w:rsidRPr="00D22CCD">
        <w:fldChar w:fldCharType="separate"/>
      </w:r>
      <w:bookmarkStart w:id="2" w:name="DDOrganization"/>
      <w:r w:rsidRPr="00D22CCD">
        <w:rPr>
          <w:noProof/>
        </w:rPr>
        <w:t>© ISO/IEC 2007 – All rights reserved</w:t>
      </w:r>
      <w:bookmarkEnd w:id="2"/>
      <w:r w:rsidRPr="00D22CCD">
        <w:fldChar w:fldCharType="end"/>
      </w:r>
      <w:r w:rsidRPr="00D22CCD">
        <w:fldChar w:fldCharType="begin"/>
      </w:r>
      <w:r w:rsidRPr="00D22CCD">
        <w:instrText xml:space="preserve"> SET LibEnteteISO "ISO-IEC_" </w:instrText>
      </w:r>
      <w:r w:rsidRPr="00D22CCD">
        <w:fldChar w:fldCharType="separate"/>
      </w:r>
      <w:bookmarkStart w:id="3" w:name="LibEnteteISO"/>
      <w:r w:rsidRPr="00D22CCD">
        <w:rPr>
          <w:noProof/>
        </w:rPr>
        <w:t>ISO-IEC_</w:t>
      </w:r>
      <w:bookmarkEnd w:id="3"/>
      <w:r w:rsidRPr="00D22CCD">
        <w:fldChar w:fldCharType="end"/>
      </w:r>
      <w:r w:rsidRPr="00D22CCD">
        <w:fldChar w:fldCharType="begin"/>
      </w:r>
      <w:r w:rsidRPr="00D22CCD">
        <w:instrText xml:space="preserve"> SET LIBTypeTitreISO " 63" </w:instrText>
      </w:r>
      <w:r w:rsidRPr="00D22CCD">
        <w:fldChar w:fldCharType="separate"/>
      </w:r>
      <w:bookmarkStart w:id="4" w:name="LIBTypeTitreISO"/>
      <w:r w:rsidRPr="00D22CCD">
        <w:rPr>
          <w:noProof/>
        </w:rPr>
        <w:t xml:space="preserve"> 63</w:t>
      </w:r>
      <w:bookmarkEnd w:id="4"/>
      <w:r w:rsidRPr="00D22CCD">
        <w:fldChar w:fldCharType="end"/>
      </w:r>
      <w:r w:rsidRPr="00D22CCD">
        <w:fldChar w:fldCharType="begin"/>
      </w:r>
      <w:r w:rsidRPr="00D22CCD">
        <w:instrText xml:space="preserve"> SET DDTITLE4 "Complementary element" </w:instrText>
      </w:r>
      <w:r w:rsidRPr="00D22CCD">
        <w:fldChar w:fldCharType="separate"/>
      </w:r>
      <w:bookmarkStart w:id="5" w:name="DDTITLE4"/>
      <w:r w:rsidRPr="00D22CCD">
        <w:rPr>
          <w:noProof/>
        </w:rPr>
        <w:t>Complementary element</w:t>
      </w:r>
      <w:bookmarkEnd w:id="5"/>
      <w:r w:rsidRPr="00D22CCD">
        <w:fldChar w:fldCharType="end"/>
      </w:r>
      <w:r w:rsidRPr="00D22CCD">
        <w:fldChar w:fldCharType="begin"/>
      </w:r>
      <w:r w:rsidRPr="00D22CCD">
        <w:instrText xml:space="preserve"> SET DDTITLE3 "Introductory element — Main element" </w:instrText>
      </w:r>
      <w:r w:rsidRPr="00D22CCD">
        <w:fldChar w:fldCharType="separate"/>
      </w:r>
      <w:bookmarkStart w:id="6" w:name="DDTITLE3"/>
      <w:r w:rsidRPr="00D22CCD">
        <w:rPr>
          <w:noProof/>
        </w:rPr>
        <w:t>Introductory element — Main element</w:t>
      </w:r>
      <w:bookmarkEnd w:id="6"/>
      <w:r w:rsidRPr="00D22CCD">
        <w:fldChar w:fldCharType="end"/>
      </w:r>
      <w:r w:rsidRPr="00D22CCD">
        <w:fldChar w:fldCharType="begin"/>
      </w:r>
      <w:r w:rsidRPr="00D22CCD">
        <w:instrText xml:space="preserve"> SET DDTITLE2 "Élément introductif — Élément central — Élément complémentaire" </w:instrText>
      </w:r>
      <w:r w:rsidRPr="00D22CCD">
        <w:fldChar w:fldCharType="separate"/>
      </w:r>
      <w:bookmarkStart w:id="7" w:name="DDTITLE2"/>
      <w:r w:rsidRPr="00D22CCD">
        <w:rPr>
          <w:noProof/>
        </w:rPr>
        <w:t>Élément introductif — Élément central — Élément complémentaire</w:t>
      </w:r>
      <w:bookmarkEnd w:id="7"/>
      <w:r w:rsidRPr="00D22CCD">
        <w:fldChar w:fldCharType="end"/>
      </w:r>
      <w:r w:rsidRPr="00D22CCD">
        <w:fldChar w:fldCharType="begin"/>
      </w:r>
      <w:r w:rsidRPr="00D22CCD">
        <w:instrText xml:space="preserve"> SET DDTITLE1 "Introductory element — Main element — Complementary element" </w:instrText>
      </w:r>
      <w:r w:rsidRPr="00D22CCD">
        <w:fldChar w:fldCharType="separate"/>
      </w:r>
      <w:bookmarkStart w:id="8" w:name="DDTITLE1"/>
      <w:r w:rsidRPr="00D22CCD">
        <w:rPr>
          <w:noProof/>
        </w:rPr>
        <w:t>Introductory element — Main element — Complementary element</w:t>
      </w:r>
      <w:bookmarkEnd w:id="8"/>
      <w:r w:rsidRPr="00D22CCD">
        <w:fldChar w:fldCharType="end"/>
      </w:r>
      <w:r w:rsidRPr="00D22CCD">
        <w:fldChar w:fldCharType="begin"/>
      </w:r>
      <w:r w:rsidRPr="00D22CCD">
        <w:instrText xml:space="preserve"> SET DDDocLanguage "E" </w:instrText>
      </w:r>
      <w:r w:rsidRPr="00D22CCD">
        <w:fldChar w:fldCharType="separate"/>
      </w:r>
      <w:bookmarkStart w:id="9" w:name="DDDocLanguage"/>
      <w:r w:rsidRPr="00D22CCD">
        <w:rPr>
          <w:noProof/>
        </w:rPr>
        <w:t>E</w:t>
      </w:r>
      <w:bookmarkEnd w:id="9"/>
      <w:r w:rsidRPr="00D22CCD">
        <w:fldChar w:fldCharType="end"/>
      </w:r>
      <w:r w:rsidRPr="00D22CCD">
        <w:fldChar w:fldCharType="begin"/>
      </w:r>
      <w:r w:rsidRPr="00D22CCD">
        <w:instrText xml:space="preserve"> SET DDWorkDocDate "2007-10-2" </w:instrText>
      </w:r>
      <w:r w:rsidRPr="00D22CCD">
        <w:fldChar w:fldCharType="separate"/>
      </w:r>
      <w:bookmarkStart w:id="10" w:name="DDWorkDocDate"/>
      <w:r w:rsidRPr="00D22CCD">
        <w:rPr>
          <w:noProof/>
        </w:rPr>
        <w:t>2007-10-2</w:t>
      </w:r>
      <w:bookmarkEnd w:id="10"/>
      <w:r w:rsidRPr="00D22CCD">
        <w:fldChar w:fldCharType="end"/>
      </w:r>
      <w:r w:rsidRPr="00D22CCD">
        <w:fldChar w:fldCharType="begin"/>
      </w:r>
      <w:r w:rsidRPr="00D22CCD">
        <w:instrText xml:space="preserve"> SET DDDocStage "" </w:instrText>
      </w:r>
      <w:r w:rsidRPr="00D22CCD">
        <w:fldChar w:fldCharType="separate"/>
      </w:r>
      <w:bookmarkStart w:id="11" w:name="DDDocStage"/>
      <w:bookmarkEnd w:id="11"/>
      <w:r w:rsidRPr="00D22CCD">
        <w:rPr>
          <w:noProof/>
        </w:rPr>
        <w:t xml:space="preserve"> </w:t>
      </w:r>
      <w:r w:rsidRPr="00D22CCD">
        <w:fldChar w:fldCharType="end"/>
      </w:r>
      <w:r w:rsidRPr="00D22CCD">
        <w:fldChar w:fldCharType="begin"/>
      </w:r>
      <w:r w:rsidRPr="00D22CCD">
        <w:instrText xml:space="preserve"> SET DDOrganization3 "ISO/IEC" </w:instrText>
      </w:r>
      <w:r w:rsidRPr="00D22CCD">
        <w:fldChar w:fldCharType="separate"/>
      </w:r>
      <w:bookmarkStart w:id="12" w:name="DDOrganization3"/>
      <w:r w:rsidRPr="00D22CCD">
        <w:rPr>
          <w:noProof/>
        </w:rPr>
        <w:t>ISO/IEC</w:t>
      </w:r>
      <w:bookmarkEnd w:id="12"/>
      <w:r w:rsidRPr="00D22CCD">
        <w:fldChar w:fldCharType="end"/>
      </w:r>
      <w:r w:rsidRPr="00D22CCD">
        <w:fldChar w:fldCharType="begin"/>
      </w:r>
      <w:r w:rsidRPr="00D22CCD">
        <w:instrText xml:space="preserve"> SET DDOrganization1 "ISO/IEC " </w:instrText>
      </w:r>
      <w:r w:rsidRPr="00D22CCD">
        <w:fldChar w:fldCharType="separate"/>
      </w:r>
      <w:bookmarkStart w:id="13" w:name="DDOrganization1"/>
      <w:r w:rsidRPr="00D22CCD">
        <w:rPr>
          <w:noProof/>
        </w:rPr>
        <w:t>ISO/IEC </w:t>
      </w:r>
      <w:bookmarkEnd w:id="13"/>
      <w:r w:rsidRPr="00D22CCD">
        <w:fldChar w:fldCharType="end"/>
      </w:r>
      <w:r w:rsidRPr="00D22CCD">
        <w:fldChar w:fldCharType="begin"/>
      </w:r>
      <w:r w:rsidRPr="00D22CCD">
        <w:instrText xml:space="preserve"> SET DDBASEYEAR "" </w:instrText>
      </w:r>
      <w:r w:rsidRPr="00D22CCD">
        <w:fldChar w:fldCharType="separate"/>
      </w:r>
      <w:bookmarkStart w:id="14" w:name="DDBASEYEAR"/>
      <w:bookmarkEnd w:id="14"/>
      <w:r w:rsidRPr="00D22CCD">
        <w:rPr>
          <w:noProof/>
        </w:rPr>
        <w:t xml:space="preserve"> </w:t>
      </w:r>
      <w:r w:rsidRPr="00D22CCD">
        <w:fldChar w:fldCharType="end"/>
      </w:r>
      <w:r w:rsidRPr="00D22CCD">
        <w:fldChar w:fldCharType="begin"/>
      </w:r>
      <w:r w:rsidRPr="00D22CCD">
        <w:instrText xml:space="preserve"> SET DDAmno "" </w:instrText>
      </w:r>
      <w:r w:rsidRPr="00D22CCD">
        <w:fldChar w:fldCharType="separate"/>
      </w:r>
      <w:bookmarkStart w:id="15" w:name="DDAmno"/>
      <w:bookmarkEnd w:id="15"/>
      <w:r w:rsidRPr="00D22CCD">
        <w:rPr>
          <w:noProof/>
        </w:rPr>
        <w:t xml:space="preserve"> </w:t>
      </w:r>
      <w:r w:rsidRPr="00D22CCD">
        <w:fldChar w:fldCharType="end"/>
      </w:r>
      <w:r w:rsidRPr="00D22CCD">
        <w:fldChar w:fldCharType="begin"/>
      </w:r>
      <w:r w:rsidRPr="00D22CCD">
        <w:instrText xml:space="preserve"> SET DDDocSubType "" </w:instrText>
      </w:r>
      <w:r w:rsidRPr="00D22CCD">
        <w:fldChar w:fldCharType="separate"/>
      </w:r>
      <w:bookmarkStart w:id="16" w:name="DDDocSubType"/>
      <w:bookmarkEnd w:id="16"/>
      <w:r w:rsidRPr="00D22CCD">
        <w:rPr>
          <w:noProof/>
        </w:rPr>
        <w:t xml:space="preserve"> </w:t>
      </w:r>
      <w:r w:rsidRPr="00D22CCD">
        <w:fldChar w:fldCharType="end"/>
      </w:r>
      <w:r w:rsidRPr="00D22CCD">
        <w:fldChar w:fldCharType="begin"/>
      </w:r>
      <w:r w:rsidRPr="00D22CCD">
        <w:instrText xml:space="preserve"> SET DDDocType "" </w:instrText>
      </w:r>
      <w:r w:rsidRPr="00D22CCD">
        <w:fldChar w:fldCharType="separate"/>
      </w:r>
      <w:bookmarkStart w:id="17" w:name="DDDocType"/>
      <w:bookmarkEnd w:id="17"/>
      <w:r w:rsidRPr="00D22CCD">
        <w:rPr>
          <w:noProof/>
        </w:rPr>
        <w:t xml:space="preserve"> </w:t>
      </w:r>
      <w:r w:rsidRPr="00D22CCD">
        <w:fldChar w:fldCharType="end"/>
      </w:r>
      <w:r w:rsidRPr="00D22CCD">
        <w:fldChar w:fldCharType="begin"/>
      </w:r>
      <w:r w:rsidRPr="00D22CCD">
        <w:instrText xml:space="preserve"> SET DDpubYear "2007" </w:instrText>
      </w:r>
      <w:r w:rsidRPr="00D22CCD">
        <w:fldChar w:fldCharType="separate"/>
      </w:r>
      <w:bookmarkStart w:id="18" w:name="DDpubYear"/>
      <w:r w:rsidRPr="00D22CCD">
        <w:rPr>
          <w:noProof/>
        </w:rPr>
        <w:t>2007</w:t>
      </w:r>
      <w:bookmarkEnd w:id="18"/>
      <w:r w:rsidRPr="00D22CCD">
        <w:fldChar w:fldCharType="end"/>
      </w:r>
      <w:r w:rsidRPr="00D22CCD">
        <w:fldChar w:fldCharType="begin"/>
      </w:r>
      <w:r w:rsidRPr="00D22CCD">
        <w:instrText xml:space="preserve"> SET DDWorkDocNo "" </w:instrText>
      </w:r>
      <w:r w:rsidRPr="00D22CCD">
        <w:fldChar w:fldCharType="separate"/>
      </w:r>
      <w:bookmarkStart w:id="19" w:name="DDWorkDocNo"/>
      <w:bookmarkEnd w:id="19"/>
      <w:r w:rsidRPr="00D22CCD">
        <w:rPr>
          <w:noProof/>
        </w:rPr>
        <w:t xml:space="preserve"> </w:t>
      </w:r>
      <w:r w:rsidRPr="00D22CCD">
        <w:fldChar w:fldCharType="end"/>
      </w:r>
      <w:r w:rsidRPr="00D22CCD">
        <w:fldChar w:fldCharType="begin"/>
      </w:r>
      <w:r w:rsidRPr="00D22CCD">
        <w:instrText xml:space="preserve"> SET DDRefNoPart "ISO/IEC " </w:instrText>
      </w:r>
      <w:r w:rsidRPr="00D22CCD">
        <w:fldChar w:fldCharType="separate"/>
      </w:r>
      <w:bookmarkStart w:id="20" w:name="DDRefNoPart"/>
      <w:r w:rsidRPr="00D22CCD">
        <w:rPr>
          <w:noProof/>
        </w:rPr>
        <w:t>ISO/IEC </w:t>
      </w:r>
      <w:bookmarkEnd w:id="20"/>
      <w:r w:rsidRPr="00D22CCD">
        <w:fldChar w:fldCharType="end"/>
      </w:r>
      <w:r w:rsidRPr="00D22CCD">
        <w:fldChar w:fldCharType="begin"/>
      </w:r>
      <w:r w:rsidRPr="00D22CCD">
        <w:instrText xml:space="preserve"> SET DDRefGen "ISO/IEC " </w:instrText>
      </w:r>
      <w:r w:rsidRPr="00D22CCD">
        <w:fldChar w:fldCharType="separate"/>
      </w:r>
      <w:bookmarkStart w:id="21" w:name="DDRefGen"/>
      <w:r w:rsidRPr="00D22CCD">
        <w:rPr>
          <w:noProof/>
        </w:rPr>
        <w:t>ISO/IEC </w:t>
      </w:r>
      <w:bookmarkEnd w:id="21"/>
      <w:r w:rsidRPr="00D22CCD">
        <w:fldChar w:fldCharType="end"/>
      </w:r>
      <w:r w:rsidRPr="00D22CCD">
        <w:fldChar w:fldCharType="begin"/>
      </w:r>
      <w:r w:rsidRPr="00D22CCD">
        <w:instrText xml:space="preserve"> SET DDRefNum "_(E)." </w:instrText>
      </w:r>
      <w:r w:rsidRPr="00D22CCD">
        <w:fldChar w:fldCharType="separate"/>
      </w:r>
      <w:bookmarkStart w:id="22" w:name="DDRefNum"/>
      <w:r w:rsidRPr="00D22CCD">
        <w:rPr>
          <w:noProof/>
        </w:rPr>
        <w:t>_(E).</w:t>
      </w:r>
      <w:bookmarkEnd w:id="22"/>
      <w:r w:rsidRPr="00D22CCD">
        <w:fldChar w:fldCharType="end"/>
      </w:r>
      <w:r w:rsidRPr="00D22CCD">
        <w:fldChar w:fldCharType="begin"/>
      </w:r>
      <w:r w:rsidRPr="00D22CCD">
        <w:instrText xml:space="preserve"> SET DDSCSecr "" </w:instrText>
      </w:r>
      <w:r w:rsidRPr="00D22CCD">
        <w:fldChar w:fldCharType="separate"/>
      </w:r>
      <w:bookmarkStart w:id="23" w:name="DDSCSecr"/>
      <w:bookmarkEnd w:id="23"/>
      <w:r w:rsidRPr="00D22CCD">
        <w:rPr>
          <w:noProof/>
        </w:rPr>
        <w:t xml:space="preserve"> </w:t>
      </w:r>
      <w:r w:rsidRPr="00D22CCD">
        <w:fldChar w:fldCharType="end"/>
      </w:r>
      <w:r w:rsidRPr="00D22CCD">
        <w:fldChar w:fldCharType="begin"/>
      </w:r>
      <w:r w:rsidRPr="00D22CCD">
        <w:instrText xml:space="preserve"> SET DDSecr "" </w:instrText>
      </w:r>
      <w:r w:rsidRPr="00D22CCD">
        <w:fldChar w:fldCharType="separate"/>
      </w:r>
      <w:bookmarkStart w:id="24" w:name="DDSecr"/>
      <w:bookmarkEnd w:id="24"/>
      <w:r w:rsidRPr="00D22CCD">
        <w:rPr>
          <w:noProof/>
        </w:rPr>
        <w:t xml:space="preserve"> </w:t>
      </w:r>
      <w:r w:rsidRPr="00D22CCD">
        <w:fldChar w:fldCharType="end"/>
      </w:r>
      <w:r w:rsidRPr="00D22CCD">
        <w:fldChar w:fldCharType="begin"/>
      </w:r>
      <w:r w:rsidRPr="00D22CCD">
        <w:instrText xml:space="preserve"> SET DDSCTitle "" </w:instrText>
      </w:r>
      <w:r w:rsidRPr="00D22CCD">
        <w:fldChar w:fldCharType="separate"/>
      </w:r>
      <w:bookmarkStart w:id="25" w:name="DDSCTitle"/>
      <w:bookmarkEnd w:id="25"/>
      <w:r w:rsidRPr="00D22CCD">
        <w:rPr>
          <w:noProof/>
        </w:rPr>
        <w:t xml:space="preserve"> </w:t>
      </w:r>
      <w:r w:rsidRPr="00D22CCD">
        <w:fldChar w:fldCharType="end"/>
      </w:r>
      <w:r w:rsidRPr="00D22CCD">
        <w:fldChar w:fldCharType="begin"/>
      </w:r>
      <w:r w:rsidRPr="00D22CCD">
        <w:instrText xml:space="preserve"> SET DDTCTitle "" </w:instrText>
      </w:r>
      <w:r w:rsidRPr="00D22CCD">
        <w:fldChar w:fldCharType="separate"/>
      </w:r>
      <w:bookmarkStart w:id="26" w:name="DDTCTitle"/>
      <w:bookmarkEnd w:id="26"/>
      <w:r w:rsidRPr="00D22CCD">
        <w:rPr>
          <w:noProof/>
        </w:rPr>
        <w:t xml:space="preserve"> </w:t>
      </w:r>
      <w:r w:rsidRPr="00D22CCD">
        <w:fldChar w:fldCharType="end"/>
      </w:r>
      <w:r w:rsidRPr="00D22CCD">
        <w:fldChar w:fldCharType="begin"/>
      </w:r>
      <w:r w:rsidRPr="00D22CCD">
        <w:instrText xml:space="preserve"> SET DDWGNum "" </w:instrText>
      </w:r>
      <w:r w:rsidRPr="00D22CCD">
        <w:fldChar w:fldCharType="separate"/>
      </w:r>
      <w:bookmarkStart w:id="27" w:name="DDWGNum"/>
      <w:bookmarkEnd w:id="27"/>
      <w:r w:rsidRPr="00D22CCD">
        <w:rPr>
          <w:noProof/>
        </w:rPr>
        <w:t xml:space="preserve"> </w:t>
      </w:r>
      <w:r w:rsidRPr="00D22CCD">
        <w:fldChar w:fldCharType="end"/>
      </w:r>
      <w:r w:rsidRPr="00D22CCD">
        <w:fldChar w:fldCharType="begin"/>
      </w:r>
      <w:r w:rsidRPr="00D22CCD">
        <w:instrText xml:space="preserve"> SET DDSCNum "" </w:instrText>
      </w:r>
      <w:r w:rsidRPr="00D22CCD">
        <w:fldChar w:fldCharType="separate"/>
      </w:r>
      <w:bookmarkStart w:id="28" w:name="DDSCNum"/>
      <w:bookmarkEnd w:id="28"/>
      <w:r w:rsidRPr="00D22CCD">
        <w:rPr>
          <w:noProof/>
        </w:rPr>
        <w:t xml:space="preserve"> </w:t>
      </w:r>
      <w:r w:rsidRPr="00D22CCD">
        <w:fldChar w:fldCharType="end"/>
      </w:r>
      <w:r w:rsidRPr="00D22CCD">
        <w:fldChar w:fldCharType="begin"/>
      </w:r>
      <w:r w:rsidRPr="00D22CCD">
        <w:instrText xml:space="preserve"> SET DDTCNum "" </w:instrText>
      </w:r>
      <w:r w:rsidRPr="00D22CCD">
        <w:fldChar w:fldCharType="separate"/>
      </w:r>
      <w:bookmarkStart w:id="29" w:name="DDTCNum"/>
      <w:bookmarkEnd w:id="29"/>
      <w:r w:rsidRPr="00D22CCD">
        <w:rPr>
          <w:noProof/>
        </w:rPr>
        <w:t xml:space="preserve"> </w:t>
      </w:r>
      <w:r w:rsidRPr="00D22CCD">
        <w:fldChar w:fldCharType="end"/>
      </w:r>
      <w:r w:rsidRPr="00D22CCD">
        <w:fldChar w:fldCharType="begin"/>
      </w:r>
      <w:r w:rsidRPr="00D22CCD">
        <w:instrText xml:space="preserve"> SET LIBLANG " 2" </w:instrText>
      </w:r>
      <w:r w:rsidRPr="00D22CCD">
        <w:fldChar w:fldCharType="separate"/>
      </w:r>
      <w:bookmarkStart w:id="30" w:name="LIBLANG"/>
      <w:r w:rsidRPr="00D22CCD">
        <w:rPr>
          <w:noProof/>
        </w:rPr>
        <w:t xml:space="preserve"> 2</w:t>
      </w:r>
      <w:bookmarkEnd w:id="30"/>
      <w:r w:rsidRPr="00D22CCD">
        <w:fldChar w:fldCharType="end"/>
      </w:r>
      <w:r w:rsidRPr="00D22CCD">
        <w:fldChar w:fldCharType="begin"/>
      </w:r>
      <w:r w:rsidRPr="00D22CCD">
        <w:instrText xml:space="preserve"> SET libH2NAME "Heading 2" </w:instrText>
      </w:r>
      <w:r w:rsidRPr="00D22CCD">
        <w:fldChar w:fldCharType="separate"/>
      </w:r>
      <w:bookmarkStart w:id="31" w:name="libH2NAME"/>
      <w:r w:rsidRPr="00D22CCD">
        <w:rPr>
          <w:noProof/>
        </w:rPr>
        <w:t>Heading 2</w:t>
      </w:r>
      <w:bookmarkEnd w:id="31"/>
      <w:r w:rsidRPr="00D22CCD">
        <w:fldChar w:fldCharType="end"/>
      </w:r>
      <w:r w:rsidRPr="00D22CCD">
        <w:fldChar w:fldCharType="begin"/>
      </w:r>
      <w:r w:rsidRPr="00D22CCD">
        <w:instrText xml:space="preserve"> SET libH1NAME "Heading 1" </w:instrText>
      </w:r>
      <w:r w:rsidRPr="00D22CCD">
        <w:fldChar w:fldCharType="separate"/>
      </w:r>
      <w:bookmarkStart w:id="32" w:name="libH1NAME"/>
      <w:r w:rsidRPr="00D22CCD">
        <w:rPr>
          <w:noProof/>
        </w:rPr>
        <w:t>Heading 1</w:t>
      </w:r>
      <w:bookmarkEnd w:id="32"/>
      <w:r w:rsidRPr="00D22CCD">
        <w:fldChar w:fldCharType="end"/>
      </w:r>
      <w:r w:rsidRPr="00D22CCD">
        <w:fldChar w:fldCharType="begin"/>
      </w:r>
      <w:r w:rsidRPr="00D22CCD">
        <w:instrText xml:space="preserve"> SET LibDesc "" </w:instrText>
      </w:r>
      <w:r w:rsidRPr="00D22CCD">
        <w:fldChar w:fldCharType="separate"/>
      </w:r>
      <w:bookmarkStart w:id="33" w:name="LibDesc"/>
      <w:bookmarkEnd w:id="33"/>
      <w:r w:rsidRPr="00D22CCD">
        <w:rPr>
          <w:noProof/>
        </w:rPr>
        <w:t xml:space="preserve"> </w:t>
      </w:r>
      <w:r w:rsidRPr="00D22CCD">
        <w:fldChar w:fldCharType="end"/>
      </w:r>
      <w:r w:rsidRPr="00D22CCD">
        <w:fldChar w:fldCharType="begin"/>
      </w:r>
      <w:r w:rsidRPr="00D22CCD">
        <w:instrText xml:space="preserve"> SET LibDescD "" </w:instrText>
      </w:r>
      <w:r w:rsidRPr="00D22CCD">
        <w:fldChar w:fldCharType="separate"/>
      </w:r>
      <w:bookmarkStart w:id="34" w:name="LibDescD"/>
      <w:bookmarkEnd w:id="34"/>
      <w:r w:rsidRPr="00D22CCD">
        <w:rPr>
          <w:noProof/>
        </w:rPr>
        <w:t xml:space="preserve"> </w:t>
      </w:r>
      <w:r w:rsidRPr="00D22CCD">
        <w:fldChar w:fldCharType="end"/>
      </w:r>
      <w:r w:rsidRPr="00D22CCD">
        <w:fldChar w:fldCharType="begin"/>
      </w:r>
      <w:r w:rsidRPr="00D22CCD">
        <w:instrText xml:space="preserve"> SET LibDescE "" </w:instrText>
      </w:r>
      <w:r w:rsidRPr="00D22CCD">
        <w:fldChar w:fldCharType="separate"/>
      </w:r>
      <w:bookmarkStart w:id="35" w:name="LibDescE"/>
      <w:bookmarkEnd w:id="35"/>
      <w:r w:rsidRPr="00D22CCD">
        <w:rPr>
          <w:noProof/>
        </w:rPr>
        <w:t xml:space="preserve"> </w:t>
      </w:r>
      <w:r w:rsidRPr="00D22CCD">
        <w:fldChar w:fldCharType="end"/>
      </w:r>
      <w:r w:rsidRPr="00D22CCD">
        <w:fldChar w:fldCharType="begin"/>
      </w:r>
      <w:r w:rsidRPr="00D22CCD">
        <w:instrText xml:space="preserve"> SET LibDescF "" </w:instrText>
      </w:r>
      <w:r w:rsidRPr="00D22CCD">
        <w:fldChar w:fldCharType="separate"/>
      </w:r>
      <w:bookmarkStart w:id="36" w:name="LibDescF"/>
      <w:bookmarkEnd w:id="36"/>
      <w:r w:rsidRPr="00D22CCD">
        <w:rPr>
          <w:noProof/>
        </w:rPr>
        <w:t xml:space="preserve"> </w:t>
      </w:r>
      <w:r w:rsidRPr="00D22CCD">
        <w:fldChar w:fldCharType="end"/>
      </w:r>
      <w:r w:rsidRPr="00D22CCD">
        <w:fldChar w:fldCharType="begin"/>
      </w:r>
      <w:r w:rsidRPr="00D22CCD">
        <w:instrText xml:space="preserve"> SET NATSubVer "0" </w:instrText>
      </w:r>
      <w:r w:rsidRPr="00D22CCD">
        <w:fldChar w:fldCharType="separate"/>
      </w:r>
      <w:bookmarkStart w:id="37" w:name="NATSubVer"/>
      <w:r w:rsidRPr="00D22CCD">
        <w:rPr>
          <w:noProof/>
        </w:rPr>
        <w:t>0</w:t>
      </w:r>
      <w:bookmarkEnd w:id="37"/>
      <w:r w:rsidRPr="00D22CCD">
        <w:fldChar w:fldCharType="end"/>
      </w:r>
      <w:r w:rsidRPr="00D22CCD">
        <w:fldChar w:fldCharType="begin"/>
      </w:r>
      <w:r w:rsidRPr="00D22CCD">
        <w:instrText xml:space="preserve"> SET CENSubVer "2" </w:instrText>
      </w:r>
      <w:r w:rsidRPr="00D22CCD">
        <w:fldChar w:fldCharType="separate"/>
      </w:r>
      <w:bookmarkStart w:id="38" w:name="CENSubVer"/>
      <w:r w:rsidRPr="00D22CCD">
        <w:rPr>
          <w:noProof/>
        </w:rPr>
        <w:t>2</w:t>
      </w:r>
      <w:bookmarkEnd w:id="38"/>
      <w:r w:rsidRPr="00D22CCD">
        <w:fldChar w:fldCharType="end"/>
      </w:r>
      <w:r w:rsidRPr="00D22CCD">
        <w:fldChar w:fldCharType="begin"/>
      </w:r>
      <w:r w:rsidRPr="00D22CCD">
        <w:instrText xml:space="preserve"> SET ISOSubVer "" </w:instrText>
      </w:r>
      <w:r w:rsidRPr="00D22CCD">
        <w:fldChar w:fldCharType="separate"/>
      </w:r>
      <w:bookmarkStart w:id="39" w:name="ISOSubVer"/>
      <w:bookmarkEnd w:id="39"/>
      <w:r w:rsidRPr="00D22CCD">
        <w:rPr>
          <w:noProof/>
        </w:rPr>
        <w:t xml:space="preserve"> </w:t>
      </w:r>
      <w:r w:rsidRPr="00D22CCD">
        <w:fldChar w:fldCharType="end"/>
      </w:r>
      <w:r w:rsidRPr="00D22CCD">
        <w:fldChar w:fldCharType="begin"/>
      </w:r>
      <w:r w:rsidRPr="00D22CCD">
        <w:instrText xml:space="preserve"> SET LIBVerMSDN "STD Version 2.1c2" </w:instrText>
      </w:r>
      <w:r w:rsidRPr="00D22CCD">
        <w:fldChar w:fldCharType="separate"/>
      </w:r>
      <w:bookmarkStart w:id="40" w:name="LIBVerMSDN"/>
      <w:r w:rsidRPr="00D22CCD">
        <w:rPr>
          <w:noProof/>
        </w:rPr>
        <w:t>STD Version 2.1c2</w:t>
      </w:r>
      <w:bookmarkEnd w:id="40"/>
      <w:r w:rsidRPr="00D22CCD">
        <w:fldChar w:fldCharType="end"/>
      </w:r>
      <w:r w:rsidRPr="00D22CCD">
        <w:fldChar w:fldCharType="begin"/>
      </w:r>
      <w:r w:rsidRPr="00D22CCD">
        <w:instrText xml:space="preserve"> SET LIBStageCode "0" </w:instrText>
      </w:r>
      <w:r w:rsidRPr="00D22CCD">
        <w:fldChar w:fldCharType="separate"/>
      </w:r>
      <w:bookmarkStart w:id="41" w:name="LIBStageCode"/>
      <w:r w:rsidRPr="00D22CCD">
        <w:rPr>
          <w:noProof/>
        </w:rPr>
        <w:t>0</w:t>
      </w:r>
      <w:bookmarkEnd w:id="41"/>
      <w:r w:rsidRPr="00D22CCD">
        <w:fldChar w:fldCharType="end"/>
      </w:r>
      <w:r w:rsidRPr="00D22CCD">
        <w:fldChar w:fldCharType="begin"/>
      </w:r>
      <w:r w:rsidRPr="00D22CCD">
        <w:instrText xml:space="preserve"> SET LibRpl "" </w:instrText>
      </w:r>
      <w:r w:rsidRPr="00D22CCD">
        <w:fldChar w:fldCharType="separate"/>
      </w:r>
      <w:bookmarkStart w:id="42" w:name="LibRpl"/>
      <w:bookmarkEnd w:id="42"/>
      <w:r w:rsidRPr="00D22CCD">
        <w:rPr>
          <w:noProof/>
        </w:rPr>
        <w:t xml:space="preserve"> </w:t>
      </w:r>
      <w:r w:rsidRPr="00D22CCD">
        <w:fldChar w:fldCharType="end"/>
      </w:r>
      <w:r w:rsidRPr="00D22CCD">
        <w:fldChar w:fldCharType="begin"/>
      </w:r>
      <w:r w:rsidRPr="00D22CCD">
        <w:instrText xml:space="preserve"> SET LibICS "" </w:instrText>
      </w:r>
      <w:r w:rsidRPr="00D22CCD">
        <w:fldChar w:fldCharType="separate"/>
      </w:r>
      <w:bookmarkStart w:id="43" w:name="LibICS"/>
      <w:bookmarkEnd w:id="43"/>
      <w:r w:rsidRPr="00D22CCD">
        <w:rPr>
          <w:noProof/>
        </w:rPr>
        <w:t xml:space="preserve"> </w:t>
      </w:r>
      <w:r w:rsidRPr="00D22CCD">
        <w:fldChar w:fldCharType="end"/>
      </w:r>
      <w:r w:rsidRPr="00D22CCD">
        <w:fldChar w:fldCharType="begin"/>
      </w:r>
      <w:r w:rsidRPr="00D22CCD">
        <w:instrText xml:space="preserve"> SET LIBFIL " 4" </w:instrText>
      </w:r>
      <w:r w:rsidRPr="00D22CCD">
        <w:fldChar w:fldCharType="separate"/>
      </w:r>
      <w:bookmarkStart w:id="44" w:name="LIBFIL"/>
      <w:r w:rsidRPr="00D22CCD">
        <w:rPr>
          <w:noProof/>
        </w:rPr>
        <w:t xml:space="preserve"> 4</w:t>
      </w:r>
      <w:bookmarkEnd w:id="44"/>
      <w:r w:rsidRPr="00D22CCD">
        <w:fldChar w:fldCharType="end"/>
      </w:r>
      <w:r w:rsidRPr="00D22CCD">
        <w:fldChar w:fldCharType="begin"/>
      </w:r>
      <w:r w:rsidRPr="00D22CCD">
        <w:instrText xml:space="preserve"> SET LIBFrFileName ""</w:instrText>
      </w:r>
      <w:r w:rsidRPr="00D22CCD">
        <w:fldChar w:fldCharType="separate"/>
      </w:r>
      <w:bookmarkStart w:id="45" w:name="LIBFrFileName"/>
      <w:bookmarkEnd w:id="45"/>
      <w:r w:rsidRPr="00D22CCD">
        <w:rPr>
          <w:noProof/>
        </w:rPr>
        <w:t xml:space="preserve"> </w:t>
      </w:r>
      <w:r w:rsidRPr="00D22CCD">
        <w:fldChar w:fldCharType="end"/>
      </w:r>
      <w:r w:rsidRPr="00D22CCD">
        <w:fldChar w:fldCharType="begin"/>
      </w:r>
      <w:r w:rsidRPr="00D22CCD">
        <w:instrText xml:space="preserve"> SET LIBDeFileName ""</w:instrText>
      </w:r>
      <w:r w:rsidRPr="00D22CCD">
        <w:fldChar w:fldCharType="separate"/>
      </w:r>
      <w:bookmarkStart w:id="46" w:name="LIBDeFileName"/>
      <w:bookmarkEnd w:id="46"/>
      <w:r w:rsidRPr="00D22CCD">
        <w:rPr>
          <w:noProof/>
        </w:rPr>
        <w:t xml:space="preserve"> </w:t>
      </w:r>
      <w:r w:rsidRPr="00D22CCD">
        <w:fldChar w:fldCharType="end"/>
      </w:r>
      <w:r w:rsidRPr="00D22CCD">
        <w:fldChar w:fldCharType="begin"/>
      </w:r>
      <w:r w:rsidRPr="00D22CCD">
        <w:instrText xml:space="preserve"> SET LIBNatFileName ""</w:instrText>
      </w:r>
      <w:r w:rsidRPr="00D22CCD">
        <w:fldChar w:fldCharType="separate"/>
      </w:r>
      <w:bookmarkStart w:id="47" w:name="LIBNatFileName"/>
      <w:bookmarkEnd w:id="47"/>
      <w:r w:rsidRPr="00D22CCD">
        <w:rPr>
          <w:noProof/>
        </w:rPr>
        <w:t xml:space="preserve"> </w:t>
      </w:r>
      <w:r w:rsidRPr="00D22CCD">
        <w:fldChar w:fldCharType="end"/>
      </w:r>
      <w:r w:rsidRPr="00D22CCD">
        <w:fldChar w:fldCharType="begin"/>
      </w:r>
      <w:r w:rsidRPr="00D22CCD">
        <w:instrText xml:space="preserve"> SET LIBFileOld "" </w:instrText>
      </w:r>
      <w:r w:rsidRPr="00D22CCD">
        <w:fldChar w:fldCharType="separate"/>
      </w:r>
      <w:bookmarkStart w:id="48" w:name="LIBFileOld"/>
      <w:bookmarkEnd w:id="48"/>
      <w:r w:rsidRPr="00D22CCD">
        <w:rPr>
          <w:noProof/>
        </w:rPr>
        <w:t xml:space="preserve"> </w:t>
      </w:r>
      <w:r w:rsidRPr="00D22CCD">
        <w:fldChar w:fldCharType="end"/>
      </w:r>
      <w:r w:rsidRPr="00D22CCD">
        <w:fldChar w:fldCharType="begin"/>
      </w:r>
      <w:r w:rsidRPr="00D22CCD">
        <w:instrText xml:space="preserve"> SET LIBTypeTitreCEN "" </w:instrText>
      </w:r>
      <w:r w:rsidRPr="00D22CCD">
        <w:fldChar w:fldCharType="separate"/>
      </w:r>
      <w:bookmarkStart w:id="49" w:name="LIBTypeTitreCEN"/>
      <w:bookmarkStart w:id="50" w:name="LIBTypeTitre"/>
      <w:bookmarkEnd w:id="49"/>
      <w:bookmarkEnd w:id="50"/>
      <w:r w:rsidRPr="00D22CCD">
        <w:rPr>
          <w:noProof/>
        </w:rPr>
        <w:t xml:space="preserve"> </w:t>
      </w:r>
      <w:r w:rsidRPr="00D22CCD">
        <w:fldChar w:fldCharType="end"/>
      </w:r>
      <w:r w:rsidRPr="00D22CCD">
        <w:fldChar w:fldCharType="begin"/>
      </w:r>
      <w:r w:rsidRPr="00D22CCD">
        <w:instrText xml:space="preserve"> SET LIBTypeTitreNAT "" </w:instrText>
      </w:r>
      <w:r w:rsidRPr="00D22CCD">
        <w:fldChar w:fldCharType="separate"/>
      </w:r>
      <w:bookmarkStart w:id="51" w:name="LIBTypeTitreNAT"/>
      <w:bookmarkEnd w:id="51"/>
      <w:r w:rsidRPr="00D22CCD">
        <w:rPr>
          <w:noProof/>
        </w:rPr>
        <w:t xml:space="preserve"> </w:t>
      </w:r>
      <w:r w:rsidRPr="00D22CCD">
        <w:fldChar w:fldCharType="end"/>
      </w:r>
      <w:r w:rsidRPr="00D22CCD">
        <w:fldChar w:fldCharType="begin"/>
      </w:r>
      <w:r w:rsidRPr="00D22CCD">
        <w:instrText xml:space="preserve"> SET LibEnteteCEN "" </w:instrText>
      </w:r>
      <w:r w:rsidRPr="00D22CCD">
        <w:fldChar w:fldCharType="separate"/>
      </w:r>
      <w:bookmarkStart w:id="52" w:name="LibEnteteCEN"/>
      <w:bookmarkStart w:id="53" w:name="LibEntete"/>
      <w:bookmarkStart w:id="54" w:name="LibFileEnTete"/>
      <w:bookmarkEnd w:id="52"/>
      <w:bookmarkEnd w:id="53"/>
      <w:bookmarkEnd w:id="54"/>
      <w:r w:rsidRPr="00D22CCD">
        <w:rPr>
          <w:noProof/>
        </w:rPr>
        <w:t xml:space="preserve"> </w:t>
      </w:r>
      <w:r w:rsidRPr="00D22CCD">
        <w:fldChar w:fldCharType="end"/>
      </w:r>
      <w:r w:rsidRPr="00D22CCD">
        <w:fldChar w:fldCharType="begin"/>
      </w:r>
      <w:r w:rsidRPr="00D22CCD">
        <w:instrText xml:space="preserve"> SET LibEnteteNAT "" </w:instrText>
      </w:r>
      <w:r w:rsidRPr="00D22CCD">
        <w:fldChar w:fldCharType="separate"/>
      </w:r>
      <w:bookmarkStart w:id="55" w:name="LibEnteteNAT"/>
      <w:bookmarkEnd w:id="55"/>
      <w:r w:rsidRPr="00D22CCD">
        <w:rPr>
          <w:noProof/>
        </w:rPr>
        <w:t xml:space="preserve"> </w:t>
      </w:r>
      <w:r w:rsidRPr="00D22CCD">
        <w:fldChar w:fldCharType="end"/>
      </w:r>
      <w:r w:rsidRPr="00D22CCD">
        <w:fldChar w:fldCharType="begin"/>
      </w:r>
      <w:r w:rsidRPr="00D22CCD">
        <w:instrText xml:space="preserve"> SET LIBASynchroVF "" </w:instrText>
      </w:r>
      <w:r w:rsidRPr="00D22CCD">
        <w:fldChar w:fldCharType="separate"/>
      </w:r>
      <w:bookmarkStart w:id="56" w:name="LIBASynchroVF"/>
      <w:bookmarkStart w:id="57" w:name="LIBASynchro"/>
      <w:bookmarkEnd w:id="56"/>
      <w:bookmarkEnd w:id="57"/>
      <w:r w:rsidRPr="00D22CCD">
        <w:rPr>
          <w:noProof/>
        </w:rPr>
        <w:t xml:space="preserve"> </w:t>
      </w:r>
      <w:r w:rsidRPr="00D22CCD">
        <w:fldChar w:fldCharType="end"/>
      </w:r>
      <w:r w:rsidRPr="00D22CCD">
        <w:fldChar w:fldCharType="begin"/>
      </w:r>
      <w:r w:rsidRPr="00D22CCD">
        <w:instrText xml:space="preserve"> SET LIBASynchroVE "" </w:instrText>
      </w:r>
      <w:r w:rsidRPr="00D22CCD">
        <w:fldChar w:fldCharType="separate"/>
      </w:r>
      <w:bookmarkStart w:id="58" w:name="LIBASynchroVE"/>
      <w:bookmarkEnd w:id="58"/>
      <w:r w:rsidRPr="00D22CCD">
        <w:rPr>
          <w:noProof/>
        </w:rPr>
        <w:t xml:space="preserve"> </w:t>
      </w:r>
      <w:r w:rsidRPr="00D22CCD">
        <w:fldChar w:fldCharType="end"/>
      </w:r>
      <w:r w:rsidRPr="00D22CCD">
        <w:fldChar w:fldCharType="begin"/>
      </w:r>
      <w:r w:rsidRPr="00D22CCD">
        <w:instrText xml:space="preserve"> SET LIBASynchroVD "" </w:instrText>
      </w:r>
      <w:r w:rsidRPr="00D22CCD">
        <w:fldChar w:fldCharType="separate"/>
      </w:r>
      <w:bookmarkStart w:id="59" w:name="LIBASynchroVD"/>
      <w:bookmarkEnd w:id="59"/>
      <w:r w:rsidRPr="00D22CCD">
        <w:rPr>
          <w:noProof/>
        </w:rPr>
        <w:t xml:space="preserve"> </w:t>
      </w:r>
      <w:r w:rsidRPr="00D22CCD">
        <w:fldChar w:fldCharType="end"/>
      </w:r>
      <w:r w:rsidRPr="00D22CCD">
        <w:fldChar w:fldCharType="begin"/>
      </w:r>
      <w:r w:rsidRPr="00D22CCD">
        <w:rPr>
          <w:noProof/>
        </w:rPr>
        <w:instrText xml:space="preserve"> SET DDEditionNo "" </w:instrText>
      </w:r>
      <w:r w:rsidRPr="00D22CCD">
        <w:rPr>
          <w:noProof/>
        </w:rPr>
        <w:fldChar w:fldCharType="separate"/>
      </w:r>
      <w:bookmarkStart w:id="60" w:name="DDEditionNo"/>
      <w:bookmarkEnd w:id="60"/>
      <w:r w:rsidRPr="00D22CCD">
        <w:rPr>
          <w:noProof/>
        </w:rPr>
        <w:t xml:space="preserve"> </w:t>
      </w:r>
      <w:r w:rsidRPr="00D22CCD">
        <w:fldChar w:fldCharType="end"/>
      </w:r>
      <w:bookmarkStart w:id="61" w:name="_Toc173128083"/>
      <w:bookmarkStart w:id="62" w:name="_Toc173128202"/>
      <w:r w:rsidRPr="00D22CCD">
        <w:rPr>
          <w:b/>
          <w:bCs/>
          <w:sz w:val="28"/>
          <w:szCs w:val="28"/>
        </w:rPr>
        <w:t xml:space="preserve"> INLAND ENC HARMONIZATION GROUP</w:t>
      </w:r>
      <w:bookmarkEnd w:id="61"/>
      <w:bookmarkEnd w:id="62"/>
    </w:p>
    <w:p w14:paraId="224BCCA7"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F6D51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2859DCED"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1A7D3675" w14:textId="77777777" w:rsidR="00385B34" w:rsidRPr="00D22CCD" w:rsidRDefault="00385B3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9EEF7C"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7C563EBC" w14:textId="77777777" w:rsidR="00453023" w:rsidRPr="00D22CCD" w:rsidRDefault="007260E2" w:rsidP="3CCBF2F9">
      <w:pPr>
        <w:tabs>
          <w:tab w:val="center" w:pos="4514"/>
          <w:tab w:val="left" w:pos="5040"/>
          <w:tab w:val="left" w:pos="5760"/>
          <w:tab w:val="left" w:pos="6480"/>
          <w:tab w:val="left" w:pos="7200"/>
          <w:tab w:val="left" w:pos="7920"/>
          <w:tab w:val="left" w:pos="8640"/>
        </w:tabs>
        <w:spacing w:after="0" w:line="240" w:lineRule="auto"/>
        <w:jc w:val="center"/>
        <w:rPr>
          <w:b/>
          <w:bCs/>
          <w:sz w:val="32"/>
          <w:szCs w:val="32"/>
        </w:rPr>
      </w:pPr>
      <w:r w:rsidRPr="00D22CCD">
        <w:rPr>
          <w:b/>
          <w:bCs/>
          <w:sz w:val="32"/>
          <w:szCs w:val="32"/>
        </w:rPr>
        <w:t>IEHG INLAND ELECTRONIC NAVIGATIONAL CHART</w:t>
      </w:r>
    </w:p>
    <w:p w14:paraId="13B1B892"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rPr>
          <w:sz w:val="32"/>
        </w:rPr>
      </w:pPr>
      <w:r w:rsidRPr="00D22CCD">
        <w:rPr>
          <w:b/>
          <w:sz w:val="32"/>
        </w:rPr>
        <w:t>PRODUCT SPECIFICATION</w:t>
      </w:r>
    </w:p>
    <w:p w14:paraId="24027FB3"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0EE9B485"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36BF1886"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C1CAE16"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34F60E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27464342"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4D8F08AD"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7F0B632" w14:textId="77777777" w:rsidR="00F6798B" w:rsidRDefault="001E3D26" w:rsidP="3CCBF2F9">
      <w:pPr>
        <w:tabs>
          <w:tab w:val="center" w:pos="4514"/>
          <w:tab w:val="left" w:pos="5040"/>
          <w:tab w:val="left" w:pos="5760"/>
          <w:tab w:val="left" w:pos="6480"/>
          <w:tab w:val="left" w:pos="7200"/>
          <w:tab w:val="left" w:pos="7920"/>
          <w:tab w:val="left" w:pos="8640"/>
        </w:tabs>
        <w:spacing w:after="0" w:line="240" w:lineRule="auto"/>
        <w:jc w:val="center"/>
        <w:outlineLvl w:val="0"/>
        <w:rPr>
          <w:ins w:id="63" w:author="Gert Morlion" w:date="2024-08-23T11:06:00Z"/>
          <w:b/>
          <w:bCs/>
          <w:sz w:val="28"/>
          <w:szCs w:val="28"/>
        </w:rPr>
      </w:pPr>
      <w:ins w:id="64" w:author="Gert Morlion" w:date="2024-08-23T11:06:00Z">
        <w:r>
          <w:rPr>
            <w:b/>
            <w:bCs/>
            <w:sz w:val="28"/>
            <w:szCs w:val="28"/>
          </w:rPr>
          <w:t xml:space="preserve">Draft </w:t>
        </w:r>
        <w:r w:rsidR="00F6798B">
          <w:rPr>
            <w:b/>
            <w:bCs/>
            <w:sz w:val="28"/>
            <w:szCs w:val="28"/>
          </w:rPr>
          <w:t>for Edition 1.2.0</w:t>
        </w:r>
      </w:ins>
    </w:p>
    <w:p w14:paraId="034CBC8D" w14:textId="1903186F" w:rsidR="00453023" w:rsidRPr="00D22CCD" w:rsidRDefault="00F6798B" w:rsidP="3CCBF2F9">
      <w:pPr>
        <w:tabs>
          <w:tab w:val="center" w:pos="4514"/>
          <w:tab w:val="left" w:pos="5040"/>
          <w:tab w:val="left" w:pos="5760"/>
          <w:tab w:val="left" w:pos="6480"/>
          <w:tab w:val="left" w:pos="7200"/>
          <w:tab w:val="left" w:pos="7920"/>
          <w:tab w:val="left" w:pos="8640"/>
        </w:tabs>
        <w:spacing w:after="0" w:line="240" w:lineRule="auto"/>
        <w:jc w:val="center"/>
        <w:outlineLvl w:val="0"/>
        <w:rPr>
          <w:b/>
          <w:bCs/>
          <w:sz w:val="28"/>
          <w:szCs w:val="28"/>
        </w:rPr>
      </w:pPr>
      <w:ins w:id="65" w:author="Gert Morlion" w:date="2024-08-23T11:06:00Z">
        <w:del w:id="66" w:author="Bernd Birklhuber" w:date="2025-06-18T07:08:00Z">
          <w:r w:rsidDel="00050FBD">
            <w:rPr>
              <w:b/>
              <w:bCs/>
              <w:sz w:val="28"/>
              <w:szCs w:val="28"/>
            </w:rPr>
            <w:delText>September</w:delText>
          </w:r>
        </w:del>
      </w:ins>
      <w:del w:id="67" w:author="Bernd Birklhuber" w:date="2025-06-18T07:08:00Z">
        <w:r w:rsidR="007260E2" w:rsidRPr="00D22CCD" w:rsidDel="00050FBD">
          <w:rPr>
            <w:b/>
            <w:bCs/>
            <w:sz w:val="28"/>
            <w:szCs w:val="28"/>
          </w:rPr>
          <w:delText>October</w:delText>
        </w:r>
      </w:del>
      <w:ins w:id="68" w:author="Bernd Birklhuber" w:date="2025-06-18T07:08:00Z">
        <w:r w:rsidR="00050FBD">
          <w:rPr>
            <w:b/>
            <w:bCs/>
            <w:sz w:val="28"/>
            <w:szCs w:val="28"/>
          </w:rPr>
          <w:t>June</w:t>
        </w:r>
      </w:ins>
      <w:r w:rsidR="007260E2" w:rsidRPr="00D22CCD">
        <w:rPr>
          <w:b/>
          <w:bCs/>
          <w:sz w:val="28"/>
          <w:szCs w:val="28"/>
        </w:rPr>
        <w:t xml:space="preserve"> </w:t>
      </w:r>
      <w:del w:id="69" w:author="Gert Morlion" w:date="2023-06-05T13:26:00Z">
        <w:r w:rsidR="00105B7B" w:rsidRPr="00D22CCD" w:rsidDel="0087647E">
          <w:rPr>
            <w:b/>
            <w:bCs/>
            <w:sz w:val="28"/>
            <w:szCs w:val="28"/>
          </w:rPr>
          <w:delText>2019</w:delText>
        </w:r>
      </w:del>
      <w:ins w:id="70" w:author="Gert Morlion" w:date="2023-06-05T13:26:00Z">
        <w:r w:rsidR="0087647E">
          <w:rPr>
            <w:b/>
            <w:bCs/>
            <w:sz w:val="28"/>
            <w:szCs w:val="28"/>
          </w:rPr>
          <w:t>202</w:t>
        </w:r>
      </w:ins>
      <w:ins w:id="71" w:author="Bernd Birklhuber" w:date="2025-06-18T07:08:00Z">
        <w:r w:rsidR="00050FBD">
          <w:rPr>
            <w:b/>
            <w:bCs/>
            <w:sz w:val="28"/>
            <w:szCs w:val="28"/>
          </w:rPr>
          <w:t>5</w:t>
        </w:r>
      </w:ins>
      <w:ins w:id="72" w:author="Gert Morlion" w:date="2024-08-23T11:06:00Z">
        <w:del w:id="73" w:author="Bernd Birklhuber" w:date="2025-06-18T07:08:00Z">
          <w:r w:rsidDel="00050FBD">
            <w:rPr>
              <w:b/>
              <w:bCs/>
              <w:sz w:val="28"/>
              <w:szCs w:val="28"/>
            </w:rPr>
            <w:delText>4</w:delText>
          </w:r>
        </w:del>
      </w:ins>
    </w:p>
    <w:p w14:paraId="31EA2FAF"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00342AD7"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6C5C318D"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27E5D7F3"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28"/>
        </w:rPr>
      </w:pPr>
    </w:p>
    <w:p w14:paraId="379A5287"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365CE94C"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56EE3C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A25E51F"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0AD3B234"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7668237E"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1426983B"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7AAC1D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5CDBF820"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7DCAD05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pPr>
    </w:p>
    <w:p w14:paraId="68A7AF4F"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outlineLvl w:val="0"/>
      </w:pPr>
      <w:r w:rsidRPr="00D22CCD">
        <w:t>DRAFT IEHG Publication S-401</w:t>
      </w:r>
    </w:p>
    <w:p w14:paraId="03FD66E9" w14:textId="77777777" w:rsidR="00453023" w:rsidRPr="00D22CCD" w:rsidRDefault="007A01D4">
      <w:pPr>
        <w:tabs>
          <w:tab w:val="center" w:pos="4514"/>
          <w:tab w:val="left" w:pos="5040"/>
          <w:tab w:val="left" w:pos="5760"/>
          <w:tab w:val="left" w:pos="6480"/>
          <w:tab w:val="left" w:pos="7200"/>
          <w:tab w:val="left" w:pos="7920"/>
          <w:tab w:val="left" w:pos="8640"/>
        </w:tabs>
        <w:spacing w:after="0" w:line="240" w:lineRule="auto"/>
        <w:jc w:val="center"/>
        <w:outlineLvl w:val="0"/>
      </w:pPr>
      <w:r w:rsidRPr="00D22CCD">
        <w:t xml:space="preserve">Inland </w:t>
      </w:r>
      <w:r w:rsidR="007260E2" w:rsidRPr="00D22CCD">
        <w:t>Electronic Navigational Chart Product Specification</w:t>
      </w:r>
    </w:p>
    <w:p w14:paraId="2B6199C4"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pPr>
    </w:p>
    <w:p w14:paraId="5A54B29E"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pPr>
    </w:p>
    <w:p w14:paraId="7E553CFF" w14:textId="63248D70" w:rsidR="00453023" w:rsidRPr="00D22CCD" w:rsidRDefault="007260E2">
      <w:pPr>
        <w:pStyle w:val="Kommentartext"/>
        <w:rPr>
          <w:color w:val="FF0000"/>
        </w:rPr>
      </w:pPr>
      <w:r w:rsidRPr="00D22CCD">
        <w:rPr>
          <w:color w:val="FF0000"/>
        </w:rPr>
        <w:t xml:space="preserve">NOTE:  S-401 has various components that are in development. Therefore until it is at a final draft stage various items such as the main document, feature catalogue and </w:t>
      </w:r>
      <w:ins w:id="74" w:author="Bernd Birklhuber" w:date="2025-06-19T10:29:00Z">
        <w:r w:rsidR="00262FFA">
          <w:rPr>
            <w:color w:val="FF0000"/>
          </w:rPr>
          <w:t>data classif</w:t>
        </w:r>
      </w:ins>
      <w:ins w:id="75" w:author="Bernd Birklhuber" w:date="2025-06-19T10:30:00Z">
        <w:r w:rsidR="00262FFA">
          <w:rPr>
            <w:color w:val="FF0000"/>
          </w:rPr>
          <w:t xml:space="preserve">ication and </w:t>
        </w:r>
      </w:ins>
      <w:r w:rsidRPr="00D22CCD">
        <w:rPr>
          <w:color w:val="FF0000"/>
        </w:rPr>
        <w:t>encoding guide</w:t>
      </w:r>
      <w:ins w:id="76" w:author="Bernd Birklhuber" w:date="2025-06-19T10:32:00Z">
        <w:r w:rsidR="00262FFA">
          <w:rPr>
            <w:color w:val="FF0000"/>
          </w:rPr>
          <w:t>, portrayal catalogue, conversion guidance and validation checks</w:t>
        </w:r>
      </w:ins>
      <w:r w:rsidRPr="00D22CCD">
        <w:rPr>
          <w:color w:val="FF0000"/>
        </w:rPr>
        <w:t xml:space="preserve"> are not fully harmonized. </w:t>
      </w:r>
    </w:p>
    <w:p w14:paraId="27120E88" w14:textId="77777777" w:rsidR="00385B34" w:rsidRPr="00D22CCD" w:rsidRDefault="00385B34">
      <w:pPr>
        <w:pStyle w:val="Kommentartext"/>
        <w:rPr>
          <w:color w:val="FF0000"/>
        </w:rPr>
      </w:pPr>
    </w:p>
    <w:p w14:paraId="7AC42FAD" w14:textId="77777777" w:rsidR="00453023" w:rsidRDefault="00453023">
      <w:pPr>
        <w:tabs>
          <w:tab w:val="center" w:pos="4514"/>
          <w:tab w:val="left" w:pos="5040"/>
          <w:tab w:val="left" w:pos="5760"/>
          <w:tab w:val="left" w:pos="6480"/>
          <w:tab w:val="left" w:pos="7200"/>
          <w:tab w:val="left" w:pos="7920"/>
          <w:tab w:val="left" w:pos="8640"/>
        </w:tabs>
        <w:spacing w:after="0" w:line="240" w:lineRule="auto"/>
        <w:outlineLvl w:val="0"/>
        <w:rPr>
          <w:ins w:id="77" w:author="Gert Morlion" w:date="2024-08-23T11:07:00Z"/>
        </w:rPr>
      </w:pPr>
    </w:p>
    <w:p w14:paraId="49F0A6FC"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8" w:author="Gert Morlion" w:date="2024-08-23T11:07:00Z"/>
        </w:rPr>
      </w:pPr>
    </w:p>
    <w:p w14:paraId="0E6B141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9" w:author="Gert Morlion" w:date="2024-08-23T11:07:00Z"/>
        </w:rPr>
      </w:pPr>
    </w:p>
    <w:p w14:paraId="17C3D98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80" w:author="Gert Morlion" w:date="2024-08-23T11:07:00Z"/>
        </w:rPr>
      </w:pPr>
    </w:p>
    <w:p w14:paraId="3AAF3873"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81" w:author="Gert Morlion" w:date="2024-08-23T11:07:00Z"/>
        </w:rPr>
      </w:pPr>
    </w:p>
    <w:p w14:paraId="7AAC9566"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82" w:author="Gert Morlion" w:date="2024-08-23T11:07:00Z"/>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788"/>
      </w:tblGrid>
      <w:tr w:rsidR="00BF6B79" w:rsidRPr="00DC6E9A" w14:paraId="29EEB1CA" w14:textId="77777777" w:rsidTr="00DA7D04">
        <w:trPr>
          <w:ins w:id="83" w:author="Gert Morlion" w:date="2024-08-23T11:07:00Z"/>
        </w:trPr>
        <w:tc>
          <w:tcPr>
            <w:tcW w:w="8788" w:type="dxa"/>
            <w:tcBorders>
              <w:top w:val="single" w:sz="4" w:space="0" w:color="000000"/>
            </w:tcBorders>
          </w:tcPr>
          <w:p w14:paraId="52F291D0" w14:textId="77777777" w:rsidR="00BF6B79" w:rsidRDefault="00BF6B79"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84" w:author="Gert Morlion" w:date="2024-11-21T09:34:00Z"/>
                <w:rFonts w:ascii="Helvetica" w:hAnsi="Helvetica"/>
                <w:sz w:val="22"/>
                <w:szCs w:val="22"/>
                <w:lang w:val="en-AU"/>
              </w:rPr>
            </w:pPr>
            <w:ins w:id="85" w:author="Gert Morlion" w:date="2024-08-23T11:07:00Z">
              <w:r w:rsidRPr="002F4B80">
                <w:rPr>
                  <w:rFonts w:ascii="Helvetica" w:hAnsi="Helvetica" w:cs="Helvetica"/>
                  <w:sz w:val="22"/>
                  <w:szCs w:val="22"/>
                  <w:lang w:val="en-AU"/>
                </w:rPr>
                <w:t xml:space="preserve">© </w:t>
              </w:r>
              <w:r w:rsidRPr="002F4B80">
                <w:rPr>
                  <w:rFonts w:ascii="Helvetica" w:hAnsi="Helvetica"/>
                  <w:sz w:val="22"/>
                  <w:szCs w:val="22"/>
                  <w:lang w:val="en-AU"/>
                </w:rPr>
                <w:t>Copyright International Hydrographic Organization 20</w:t>
              </w:r>
              <w:r>
                <w:rPr>
                  <w:rFonts w:ascii="Helvetica" w:hAnsi="Helvetica"/>
                  <w:sz w:val="22"/>
                  <w:szCs w:val="22"/>
                  <w:lang w:val="en-AU"/>
                </w:rPr>
                <w:t>24</w:t>
              </w:r>
            </w:ins>
          </w:p>
          <w:p w14:paraId="714973DC" w14:textId="77777777" w:rsidR="00DA7D04" w:rsidRPr="002F4B80" w:rsidRDefault="00DA7D04"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86" w:author="Gert Morlion" w:date="2024-08-23T11:07:00Z"/>
                <w:rFonts w:ascii="Helvetica" w:hAnsi="Helvetica"/>
                <w:sz w:val="22"/>
                <w:szCs w:val="22"/>
                <w:lang w:val="en-AU"/>
              </w:rPr>
            </w:pPr>
          </w:p>
        </w:tc>
      </w:tr>
      <w:tr w:rsidR="00DA7D04" w:rsidRPr="00DC6E9A" w14:paraId="11507C56" w14:textId="77777777" w:rsidTr="00DA7D04">
        <w:trPr>
          <w:ins w:id="87" w:author="Gert Morlion" w:date="2024-08-23T11:07:00Z"/>
        </w:trPr>
        <w:tc>
          <w:tcPr>
            <w:tcW w:w="8788" w:type="dxa"/>
          </w:tcPr>
          <w:p w14:paraId="45275764" w14:textId="3D88A180" w:rsidR="00DA7D04" w:rsidRPr="004E17D6" w:rsidRDefault="00DA7D04" w:rsidP="00DA7D04">
            <w:pPr>
              <w:pStyle w:val="Default"/>
              <w:spacing w:before="120" w:after="120"/>
              <w:ind w:left="317" w:right="390"/>
              <w:jc w:val="both"/>
              <w:rPr>
                <w:ins w:id="88" w:author="Gert Morlion" w:date="2024-08-23T11:07:00Z"/>
                <w:color w:val="auto"/>
                <w:sz w:val="20"/>
                <w:szCs w:val="20"/>
                <w:lang w:val="en-AU"/>
              </w:rPr>
            </w:pPr>
            <w:ins w:id="89" w:author="Gert Morlion" w:date="2024-11-21T09:33:00Z">
              <w:r w:rsidRPr="006D5165">
                <w:rPr>
                  <w:rFonts w:ascii="Aptos Display" w:hAnsi="Aptos Display"/>
                  <w:b/>
                  <w:bCs/>
                  <w:color w:val="FF0000"/>
                  <w:sz w:val="22"/>
                  <w:szCs w:val="22"/>
                </w:rPr>
                <w:t>Permission N°10/2024</w:t>
              </w:r>
            </w:ins>
          </w:p>
        </w:tc>
      </w:tr>
      <w:tr w:rsidR="00DA7D04" w:rsidRPr="00DC6E9A" w14:paraId="469AC858" w14:textId="77777777" w:rsidTr="00DA7D04">
        <w:trPr>
          <w:ins w:id="90" w:author="Gert Morlion" w:date="2024-08-23T11:07:00Z"/>
        </w:trPr>
        <w:tc>
          <w:tcPr>
            <w:tcW w:w="8788" w:type="dxa"/>
          </w:tcPr>
          <w:p w14:paraId="1AC4AB7C" w14:textId="77777777" w:rsidR="00DA7D04" w:rsidRDefault="00DA7D04" w:rsidP="00DA7D04">
            <w:pPr>
              <w:pStyle w:val="Default"/>
              <w:spacing w:before="120" w:after="120"/>
              <w:ind w:left="317" w:right="390"/>
              <w:jc w:val="both"/>
              <w:rPr>
                <w:ins w:id="91" w:author="Gert Morlion" w:date="2024-11-21T09:34:00Z"/>
                <w:rFonts w:ascii="Aptos Display" w:hAnsi="Aptos Display"/>
                <w:i/>
                <w:iCs/>
                <w:color w:val="FF0000"/>
                <w:sz w:val="22"/>
                <w:szCs w:val="22"/>
              </w:rPr>
            </w:pPr>
            <w:ins w:id="92" w:author="Gert Morlion" w:date="2024-11-21T09:33:00Z">
              <w:r w:rsidRPr="006D5165">
                <w:rPr>
                  <w:rFonts w:ascii="Aptos Display" w:hAnsi="Aptos Display"/>
                  <w:i/>
                  <w:iCs/>
                  <w:color w:val="FF0000"/>
                  <w:sz w:val="22"/>
                  <w:szCs w:val="22"/>
                </w:rPr>
                <w:t>This publication contains material from IHO Publication S-101 which is reproduced with the permission of the International Hydrographic Organization (IHO) Secretariat (</w:t>
              </w:r>
              <w:r w:rsidRPr="006D5165">
                <w:rPr>
                  <w:rFonts w:ascii="Aptos Display" w:hAnsi="Aptos Display"/>
                  <w:b/>
                  <w:bCs/>
                  <w:i/>
                  <w:iCs/>
                  <w:color w:val="FF0000"/>
                  <w:sz w:val="22"/>
                  <w:szCs w:val="22"/>
                </w:rPr>
                <w:t>Permission N°10/2024</w:t>
              </w:r>
              <w:r w:rsidRPr="006D5165">
                <w:rPr>
                  <w:rFonts w:ascii="Aptos Display" w:hAnsi="Aptos Display"/>
                  <w:i/>
                  <w:iCs/>
                  <w:color w:val="FF0000"/>
                  <w:sz w:val="22"/>
                  <w:szCs w:val="22"/>
                </w:rPr>
                <w:t>) acting for the International Hydrographic Organization (IHO). The IHO does not accept responsibility for the correctness of the material as reproduced, modified and translated by IEHG for S-401. The incorporation of material sourced from IHO shall not be construed as constituting an endorsement by IHO of this publication.”</w:t>
              </w:r>
            </w:ins>
          </w:p>
          <w:p w14:paraId="57BE9D06" w14:textId="7A6918A8" w:rsidR="00DA7D04" w:rsidRPr="007F6DC7" w:rsidRDefault="00DA7D04" w:rsidP="00DA7D04">
            <w:pPr>
              <w:pStyle w:val="Default"/>
              <w:spacing w:before="120" w:after="120"/>
              <w:ind w:left="317" w:right="390"/>
              <w:jc w:val="both"/>
              <w:rPr>
                <w:ins w:id="93" w:author="Gert Morlion" w:date="2024-08-23T11:07:00Z"/>
                <w:color w:val="auto"/>
                <w:sz w:val="20"/>
                <w:szCs w:val="20"/>
                <w:lang w:val="en-AU"/>
              </w:rPr>
            </w:pPr>
          </w:p>
        </w:tc>
      </w:tr>
    </w:tbl>
    <w:p w14:paraId="05AA05D2" w14:textId="77777777" w:rsidR="00BF6B79" w:rsidRPr="00D22CCD" w:rsidRDefault="00BF6B79">
      <w:pPr>
        <w:tabs>
          <w:tab w:val="center" w:pos="4514"/>
          <w:tab w:val="left" w:pos="5040"/>
          <w:tab w:val="left" w:pos="5760"/>
          <w:tab w:val="left" w:pos="6480"/>
          <w:tab w:val="left" w:pos="7200"/>
          <w:tab w:val="left" w:pos="7920"/>
          <w:tab w:val="left" w:pos="8640"/>
        </w:tabs>
        <w:spacing w:after="0" w:line="240" w:lineRule="auto"/>
        <w:outlineLvl w:val="0"/>
      </w:pPr>
    </w:p>
    <w:p w14:paraId="5365E97F"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07BB8B7A"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40E26EBC"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49BEEA9A"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3C3AFAA6"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3DAE90F1" w14:textId="77777777" w:rsidR="00385B34" w:rsidRDefault="00385B34">
      <w:pPr>
        <w:tabs>
          <w:tab w:val="center" w:pos="4514"/>
          <w:tab w:val="left" w:pos="5040"/>
          <w:tab w:val="left" w:pos="5760"/>
          <w:tab w:val="left" w:pos="6480"/>
          <w:tab w:val="left" w:pos="7200"/>
          <w:tab w:val="left" w:pos="7920"/>
          <w:tab w:val="left" w:pos="8640"/>
        </w:tabs>
        <w:spacing w:after="0" w:line="240" w:lineRule="auto"/>
        <w:outlineLvl w:val="0"/>
        <w:rPr>
          <w:ins w:id="94" w:author="Gert Morlion" w:date="2024-08-23T11:07:00Z"/>
        </w:rPr>
      </w:pPr>
    </w:p>
    <w:p w14:paraId="2F9EFD4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5" w:author="Gert Morlion" w:date="2024-08-23T11:07:00Z"/>
        </w:rPr>
      </w:pPr>
    </w:p>
    <w:p w14:paraId="1C2A13D3"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6" w:author="Gert Morlion" w:date="2024-08-23T11:07:00Z"/>
        </w:rPr>
      </w:pPr>
    </w:p>
    <w:p w14:paraId="584C54F8"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7" w:author="Gert Morlion" w:date="2024-08-23T11:07:00Z"/>
        </w:rPr>
      </w:pPr>
    </w:p>
    <w:p w14:paraId="1B7A2041"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8" w:author="Gert Morlion" w:date="2024-08-23T11:07:00Z"/>
        </w:rPr>
      </w:pPr>
    </w:p>
    <w:p w14:paraId="39FA82B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99" w:author="Gert Morlion" w:date="2024-08-23T11:07:00Z"/>
        </w:rPr>
      </w:pPr>
    </w:p>
    <w:p w14:paraId="286AD6C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0" w:author="Gert Morlion" w:date="2024-08-23T11:07:00Z"/>
        </w:rPr>
      </w:pPr>
    </w:p>
    <w:p w14:paraId="23A8273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1" w:author="Gert Morlion" w:date="2024-08-23T11:07:00Z"/>
        </w:rPr>
      </w:pPr>
    </w:p>
    <w:p w14:paraId="347FF00B"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2" w:author="Gert Morlion" w:date="2024-08-23T11:07:00Z"/>
        </w:rPr>
      </w:pPr>
    </w:p>
    <w:p w14:paraId="6EEF1B8C"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3" w:author="Gert Morlion" w:date="2024-08-23T11:07:00Z"/>
        </w:rPr>
      </w:pPr>
    </w:p>
    <w:p w14:paraId="02FAC057"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4" w:author="Gert Morlion" w:date="2024-11-21T09:34:00Z"/>
        </w:rPr>
      </w:pPr>
    </w:p>
    <w:p w14:paraId="4FE2A73D"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5" w:author="Gert Morlion" w:date="2024-11-21T09:34:00Z"/>
        </w:rPr>
      </w:pPr>
    </w:p>
    <w:p w14:paraId="370A2C59"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6" w:author="Gert Morlion" w:date="2024-11-21T09:34:00Z"/>
        </w:rPr>
      </w:pPr>
    </w:p>
    <w:p w14:paraId="06A10F27"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7" w:author="Gert Morlion" w:date="2024-08-23T11:07:00Z"/>
        </w:rPr>
      </w:pPr>
    </w:p>
    <w:p w14:paraId="4AF8B996"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8" w:author="Gert Morlion" w:date="2024-11-21T09:34:00Z"/>
        </w:rPr>
      </w:pPr>
    </w:p>
    <w:p w14:paraId="141B9DD4"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09" w:author="Gert Morlion" w:date="2024-11-21T09:34:00Z"/>
        </w:rPr>
      </w:pPr>
    </w:p>
    <w:p w14:paraId="4CA01EDD"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0" w:author="Gert Morlion" w:date="2024-11-21T09:34:00Z"/>
        </w:rPr>
      </w:pPr>
    </w:p>
    <w:p w14:paraId="40462A2B"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1" w:author="Gert Morlion" w:date="2024-11-21T09:34:00Z"/>
        </w:rPr>
      </w:pPr>
    </w:p>
    <w:p w14:paraId="469FCB55"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2" w:author="Gert Morlion" w:date="2024-11-21T09:34:00Z"/>
        </w:rPr>
      </w:pPr>
    </w:p>
    <w:p w14:paraId="7C12E883"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3" w:author="Gert Morlion" w:date="2024-11-21T09:34:00Z"/>
        </w:rPr>
      </w:pPr>
    </w:p>
    <w:p w14:paraId="1F9C2567"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4" w:author="Gert Morlion" w:date="2024-11-21T09:34:00Z"/>
        </w:rPr>
      </w:pPr>
    </w:p>
    <w:p w14:paraId="2C5B1F21"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5" w:author="Gert Morlion" w:date="2024-11-21T09:34:00Z"/>
        </w:rPr>
      </w:pPr>
    </w:p>
    <w:p w14:paraId="5E1DA40D"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6" w:author="Gert Morlion" w:date="2024-11-21T09:34:00Z"/>
        </w:rPr>
      </w:pPr>
    </w:p>
    <w:p w14:paraId="2D867894"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7" w:author="Gert Morlion" w:date="2024-11-21T09:34:00Z"/>
        </w:rPr>
      </w:pPr>
    </w:p>
    <w:p w14:paraId="122C263C"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8" w:author="Gert Morlion" w:date="2024-11-21T09:34:00Z"/>
        </w:rPr>
      </w:pPr>
    </w:p>
    <w:p w14:paraId="20054C0E"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19" w:author="Gert Morlion" w:date="2024-11-21T09:34:00Z"/>
        </w:rPr>
      </w:pPr>
    </w:p>
    <w:p w14:paraId="311536F2"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20" w:author="Gert Morlion" w:date="2024-11-21T09:34:00Z"/>
        </w:rPr>
      </w:pPr>
    </w:p>
    <w:p w14:paraId="07D86D41"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21" w:author="Gert Morlion" w:date="2024-11-21T09:34:00Z"/>
        </w:rPr>
      </w:pPr>
    </w:p>
    <w:p w14:paraId="43085FBC"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22" w:author="Gert Morlion" w:date="2024-11-21T09:34:00Z"/>
        </w:rPr>
      </w:pPr>
    </w:p>
    <w:p w14:paraId="2A260ACB"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23" w:author="Gert Morlion" w:date="2024-11-21T09:34:00Z"/>
        </w:rPr>
      </w:pPr>
    </w:p>
    <w:p w14:paraId="2C2DAA21" w14:textId="77777777" w:rsidR="00DA7D04" w:rsidRDefault="00DA7D04">
      <w:pPr>
        <w:tabs>
          <w:tab w:val="center" w:pos="4514"/>
          <w:tab w:val="left" w:pos="5040"/>
          <w:tab w:val="left" w:pos="5760"/>
          <w:tab w:val="left" w:pos="6480"/>
          <w:tab w:val="left" w:pos="7200"/>
          <w:tab w:val="left" w:pos="7920"/>
          <w:tab w:val="left" w:pos="8640"/>
        </w:tabs>
        <w:spacing w:after="0" w:line="240" w:lineRule="auto"/>
        <w:outlineLvl w:val="0"/>
        <w:rPr>
          <w:ins w:id="124" w:author="Gert Morlion" w:date="2024-11-21T09:34:00Z"/>
        </w:rPr>
      </w:pPr>
    </w:p>
    <w:p w14:paraId="2D7B4DF0" w14:textId="77777777" w:rsidR="00DA7D04" w:rsidRPr="00D22CCD" w:rsidRDefault="00DA7D04">
      <w:pPr>
        <w:tabs>
          <w:tab w:val="center" w:pos="4514"/>
          <w:tab w:val="left" w:pos="5040"/>
          <w:tab w:val="left" w:pos="5760"/>
          <w:tab w:val="left" w:pos="6480"/>
          <w:tab w:val="left" w:pos="7200"/>
          <w:tab w:val="left" w:pos="7920"/>
          <w:tab w:val="left" w:pos="8640"/>
        </w:tabs>
        <w:spacing w:after="0" w:line="240" w:lineRule="auto"/>
        <w:outlineLvl w:val="0"/>
      </w:pPr>
    </w:p>
    <w:p w14:paraId="6CFB30D5"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7B8D5FEC"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pPr>
    </w:p>
    <w:p w14:paraId="79A5ED5F" w14:textId="449E211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5" w:author="Gert Morlion" w:date="2024-08-23T11:09:00Z"/>
          <w:b/>
        </w:rPr>
      </w:pPr>
      <w:r w:rsidRPr="00D22CCD">
        <w:tab/>
      </w:r>
      <w:bookmarkStart w:id="126" w:name="_Toc173128087"/>
      <w:bookmarkStart w:id="127" w:name="_Toc173128206"/>
      <w:del w:id="128" w:author="Gert Morlion" w:date="2024-08-23T11:09:00Z">
        <w:r w:rsidRPr="00D22CCD" w:rsidDel="005C4623">
          <w:rPr>
            <w:b/>
          </w:rPr>
          <w:delText>Published by the</w:delText>
        </w:r>
        <w:bookmarkEnd w:id="126"/>
        <w:bookmarkEnd w:id="127"/>
        <w:r w:rsidRPr="00D22CCD" w:rsidDel="005C4623">
          <w:rPr>
            <w:b/>
          </w:rPr>
          <w:delText xml:space="preserve"> </w:delText>
        </w:r>
      </w:del>
    </w:p>
    <w:p w14:paraId="6D905377" w14:textId="3FFDD6C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9" w:author="Gert Morlion" w:date="2024-08-23T11:09:00Z"/>
        </w:rPr>
      </w:pPr>
      <w:del w:id="130" w:author="Gert Morlion" w:date="2024-08-23T11:09:00Z">
        <w:r w:rsidRPr="00D22CCD" w:rsidDel="005C4623">
          <w:rPr>
            <w:b/>
          </w:rPr>
          <w:tab/>
        </w:r>
        <w:r w:rsidRPr="00D22CCD" w:rsidDel="005C4623">
          <w:rPr>
            <w:b/>
            <w:bCs/>
          </w:rPr>
          <w:delText>Inland ENC Harmonization Group</w:delText>
        </w:r>
      </w:del>
    </w:p>
    <w:p w14:paraId="54DEE31B" w14:textId="03E59D3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1" w:author="Gert Morlion" w:date="2024-08-23T11:09:00Z"/>
          <w:b/>
        </w:rPr>
      </w:pPr>
      <w:del w:id="132" w:author="Gert Morlion" w:date="2024-08-23T11:09:00Z">
        <w:r w:rsidRPr="00D22CCD" w:rsidDel="005C4623">
          <w:tab/>
        </w:r>
      </w:del>
    </w:p>
    <w:p w14:paraId="05BB6BC9" w14:textId="64557FB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3" w:author="Gert Morlion" w:date="2024-08-23T11:09:00Z"/>
          <w:b/>
          <w:noProof/>
          <w:color w:val="0000FF"/>
        </w:rPr>
      </w:pPr>
      <w:del w:id="134" w:author="Gert Morlion" w:date="2024-08-23T11:09:00Z">
        <w:r w:rsidRPr="00D22CCD" w:rsidDel="005C4623">
          <w:rPr>
            <w:noProof/>
            <w:color w:val="0000FF"/>
          </w:rPr>
          <w:delText>   </w:delText>
        </w:r>
      </w:del>
    </w:p>
    <w:p w14:paraId="0222C3DB" w14:textId="3F1233A0"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35" w:author="Gert Morlion" w:date="2024-08-23T11:09:00Z"/>
          <w:b/>
          <w:noProof/>
          <w:color w:val="0000FF"/>
        </w:rPr>
      </w:pPr>
    </w:p>
    <w:p w14:paraId="0AC06721" w14:textId="38536348"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36" w:author="Gert Morlion" w:date="2024-08-23T11:09:00Z"/>
          <w:rFonts w:ascii="Arial Narrow" w:hAnsi="Arial Narrow"/>
        </w:rPr>
      </w:pP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453023" w:rsidRPr="00D22CCD" w:rsidDel="005C4623" w14:paraId="79267503" w14:textId="59FF100D" w:rsidTr="3CCBF2F9">
        <w:trPr>
          <w:del w:id="137" w:author="Gert Morlion" w:date="2024-08-23T11:09:00Z"/>
        </w:trPr>
        <w:tc>
          <w:tcPr>
            <w:tcW w:w="1710" w:type="dxa"/>
          </w:tcPr>
          <w:p w14:paraId="124103CE" w14:textId="1B403DA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8" w:author="Gert Morlion" w:date="2024-08-23T11:09:00Z"/>
                <w:rFonts w:ascii="Times New Roman" w:hAnsi="Times New Roman"/>
              </w:rPr>
            </w:pPr>
            <w:del w:id="139" w:author="Gert Morlion" w:date="2024-08-23T11:09:00Z">
              <w:r w:rsidRPr="00D22CCD" w:rsidDel="005C4623">
                <w:rPr>
                  <w:rFonts w:ascii="Times New Roman" w:hAnsi="Times New Roman"/>
                </w:rPr>
                <w:delText>Version Number</w:delText>
              </w:r>
            </w:del>
          </w:p>
        </w:tc>
        <w:tc>
          <w:tcPr>
            <w:tcW w:w="1170" w:type="dxa"/>
          </w:tcPr>
          <w:p w14:paraId="633BC3C0" w14:textId="08185550"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0" w:author="Gert Morlion" w:date="2024-08-23T11:09:00Z"/>
                <w:rFonts w:ascii="Times New Roman" w:hAnsi="Times New Roman"/>
              </w:rPr>
            </w:pPr>
            <w:del w:id="141" w:author="Gert Morlion" w:date="2024-08-23T11:09:00Z">
              <w:r w:rsidRPr="00D22CCD" w:rsidDel="005C4623">
                <w:rPr>
                  <w:rFonts w:ascii="Times New Roman" w:hAnsi="Times New Roman"/>
                </w:rPr>
                <w:delText>Date</w:delText>
              </w:r>
            </w:del>
          </w:p>
        </w:tc>
        <w:tc>
          <w:tcPr>
            <w:tcW w:w="1545" w:type="dxa"/>
          </w:tcPr>
          <w:p w14:paraId="06D18A1D" w14:textId="5A31EB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2" w:author="Gert Morlion" w:date="2024-08-23T11:09:00Z"/>
                <w:rFonts w:ascii="Times New Roman" w:hAnsi="Times New Roman"/>
              </w:rPr>
            </w:pPr>
            <w:del w:id="143" w:author="Gert Morlion" w:date="2024-08-23T11:09:00Z">
              <w:r w:rsidRPr="00D22CCD" w:rsidDel="005C4623">
                <w:rPr>
                  <w:rFonts w:ascii="Times New Roman" w:hAnsi="Times New Roman"/>
                </w:rPr>
                <w:delText>Author</w:delText>
              </w:r>
            </w:del>
          </w:p>
        </w:tc>
        <w:tc>
          <w:tcPr>
            <w:tcW w:w="3855" w:type="dxa"/>
          </w:tcPr>
          <w:p w14:paraId="2FAC1ECD" w14:textId="485E055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4" w:author="Gert Morlion" w:date="2024-08-23T11:09:00Z"/>
                <w:rFonts w:ascii="Times New Roman" w:hAnsi="Times New Roman"/>
              </w:rPr>
            </w:pPr>
            <w:del w:id="145" w:author="Gert Morlion" w:date="2024-08-23T11:09:00Z">
              <w:r w:rsidRPr="00D22CCD" w:rsidDel="005C4623">
                <w:rPr>
                  <w:rFonts w:ascii="Times New Roman" w:hAnsi="Times New Roman"/>
                </w:rPr>
                <w:delText>Purpose</w:delText>
              </w:r>
            </w:del>
          </w:p>
        </w:tc>
      </w:tr>
      <w:tr w:rsidR="00453023" w:rsidRPr="00D22CCD" w:rsidDel="005C4623" w14:paraId="71B93796" w14:textId="19CA7509" w:rsidTr="3CCBF2F9">
        <w:trPr>
          <w:del w:id="146" w:author="Gert Morlion" w:date="2024-08-23T11:09:00Z"/>
        </w:trPr>
        <w:tc>
          <w:tcPr>
            <w:tcW w:w="1710" w:type="dxa"/>
          </w:tcPr>
          <w:p w14:paraId="5363EC6D" w14:textId="0B67E045"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7" w:author="Gert Morlion" w:date="2024-08-23T11:09:00Z"/>
                <w:rFonts w:ascii="Times New Roman" w:hAnsi="Times New Roman"/>
              </w:rPr>
            </w:pPr>
            <w:del w:id="148" w:author="Gert Morlion" w:date="2024-08-23T11:09:00Z">
              <w:r w:rsidRPr="00D22CCD" w:rsidDel="005C4623">
                <w:rPr>
                  <w:rFonts w:ascii="Times New Roman" w:hAnsi="Times New Roman"/>
                </w:rPr>
                <w:delText>Draft 0.0.2</w:delText>
              </w:r>
            </w:del>
          </w:p>
        </w:tc>
        <w:tc>
          <w:tcPr>
            <w:tcW w:w="1170" w:type="dxa"/>
          </w:tcPr>
          <w:p w14:paraId="3B71E0A6" w14:textId="247AB63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9" w:author="Gert Morlion" w:date="2024-08-23T11:09:00Z"/>
                <w:rFonts w:ascii="Times New Roman" w:hAnsi="Times New Roman"/>
              </w:rPr>
            </w:pPr>
            <w:del w:id="150" w:author="Gert Morlion" w:date="2024-08-23T11:09:00Z">
              <w:r w:rsidRPr="00D22CCD" w:rsidDel="005C4623">
                <w:rPr>
                  <w:rFonts w:ascii="Times New Roman" w:hAnsi="Times New Roman"/>
                </w:rPr>
                <w:delText>July 2017</w:delText>
              </w:r>
            </w:del>
          </w:p>
        </w:tc>
        <w:tc>
          <w:tcPr>
            <w:tcW w:w="1545" w:type="dxa"/>
          </w:tcPr>
          <w:p w14:paraId="1AC40BFC" w14:textId="77CB747F"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1" w:author="Gert Morlion" w:date="2024-08-23T11:09:00Z"/>
                <w:rFonts w:ascii="Times New Roman" w:hAnsi="Times New Roman"/>
              </w:rPr>
            </w:pPr>
            <w:del w:id="152" w:author="Gert Morlion" w:date="2024-08-23T11:09:00Z">
              <w:r w:rsidRPr="00D22CCD" w:rsidDel="005C4623">
                <w:rPr>
                  <w:rFonts w:ascii="Times New Roman" w:hAnsi="Times New Roman"/>
                </w:rPr>
                <w:delText>J.Powell</w:delText>
              </w:r>
            </w:del>
          </w:p>
        </w:tc>
        <w:tc>
          <w:tcPr>
            <w:tcW w:w="3855" w:type="dxa"/>
          </w:tcPr>
          <w:p w14:paraId="6E0C878E" w14:textId="0593FFD6"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3" w:author="Gert Morlion" w:date="2024-08-23T11:09:00Z"/>
                <w:rFonts w:ascii="Times New Roman" w:hAnsi="Times New Roman"/>
              </w:rPr>
            </w:pPr>
            <w:del w:id="154" w:author="Gert Morlion" w:date="2024-08-23T11:09:00Z">
              <w:r w:rsidRPr="00D22CCD" w:rsidDel="005C4623">
                <w:rPr>
                  <w:rFonts w:ascii="Times New Roman" w:hAnsi="Times New Roman"/>
                </w:rPr>
                <w:delText>Incorporated the decisions from S101PT1 and updated some editorial issues.  Numbering remained the same to be consistent with the DCEG numbering.</w:delText>
              </w:r>
            </w:del>
          </w:p>
        </w:tc>
      </w:tr>
      <w:tr w:rsidR="00453023" w:rsidRPr="00D22CCD" w:rsidDel="005C4623" w14:paraId="2851632E" w14:textId="304ADF9B" w:rsidTr="3CCBF2F9">
        <w:trPr>
          <w:del w:id="155" w:author="Gert Morlion" w:date="2024-08-23T11:09:00Z"/>
        </w:trPr>
        <w:tc>
          <w:tcPr>
            <w:tcW w:w="1710" w:type="dxa"/>
          </w:tcPr>
          <w:p w14:paraId="69966FFF" w14:textId="6EF1C8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6" w:author="Gert Morlion" w:date="2024-08-23T11:09:00Z"/>
                <w:rFonts w:ascii="Times New Roman" w:hAnsi="Times New Roman"/>
              </w:rPr>
            </w:pPr>
            <w:del w:id="157"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4B53893D" w14:textId="21391034"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58" w:author="Gert Morlion" w:date="2024-08-23T11:09:00Z"/>
                <w:rFonts w:ascii="Times New Roman" w:hAnsi="Times New Roman"/>
              </w:rPr>
            </w:pPr>
            <w:del w:id="159" w:author="Gert Morlion" w:date="2024-08-23T11:09:00Z">
              <w:r w:rsidRPr="00D22CCD" w:rsidDel="005C4623">
                <w:rPr>
                  <w:rFonts w:ascii="Times New Roman" w:hAnsi="Times New Roman"/>
                </w:rPr>
                <w:delText>July 2017</w:delText>
              </w:r>
            </w:del>
          </w:p>
        </w:tc>
        <w:tc>
          <w:tcPr>
            <w:tcW w:w="1545" w:type="dxa"/>
          </w:tcPr>
          <w:p w14:paraId="5EC4CFCF" w14:textId="261178F7"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60" w:author="Gert Morlion" w:date="2024-08-23T11:09:00Z"/>
                <w:rFonts w:ascii="Times New Roman" w:hAnsi="Times New Roman"/>
              </w:rPr>
            </w:pPr>
            <w:del w:id="161" w:author="Gert Morlion" w:date="2024-08-23T11:09:00Z">
              <w:r w:rsidRPr="00D22CCD" w:rsidDel="005C4623">
                <w:rPr>
                  <w:rFonts w:ascii="Times New Roman" w:hAnsi="Times New Roman"/>
                </w:rPr>
                <w:delText>Gert Morlion</w:delText>
              </w:r>
            </w:del>
          </w:p>
        </w:tc>
        <w:tc>
          <w:tcPr>
            <w:tcW w:w="3855" w:type="dxa"/>
          </w:tcPr>
          <w:p w14:paraId="3F65328F" w14:textId="30C27D3A"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62" w:author="Gert Morlion" w:date="2024-08-23T11:09:00Z"/>
                <w:rFonts w:ascii="Times New Roman" w:hAnsi="Times New Roman"/>
              </w:rPr>
            </w:pPr>
            <w:del w:id="163" w:author="Gert Morlion" w:date="2024-08-23T11:09:00Z">
              <w:r w:rsidRPr="00D22CCD" w:rsidDel="005C4623">
                <w:rPr>
                  <w:rFonts w:ascii="Times New Roman" w:hAnsi="Times New Roman"/>
                </w:rPr>
                <w:delText>Comparing of the S101PS draft to S401PS draft</w:delText>
              </w:r>
            </w:del>
          </w:p>
        </w:tc>
      </w:tr>
      <w:tr w:rsidR="001B7FD1" w:rsidRPr="00D22CCD" w:rsidDel="005C4623" w14:paraId="0BA8309E" w14:textId="08EEDDBD" w:rsidTr="3CCBF2F9">
        <w:trPr>
          <w:del w:id="164" w:author="Gert Morlion" w:date="2024-08-23T11:09:00Z"/>
        </w:trPr>
        <w:tc>
          <w:tcPr>
            <w:tcW w:w="1710" w:type="dxa"/>
          </w:tcPr>
          <w:p w14:paraId="55569D46" w14:textId="7B0431EB"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65" w:author="Gert Morlion" w:date="2024-08-23T11:09:00Z"/>
                <w:rFonts w:ascii="Times New Roman" w:hAnsi="Times New Roman"/>
              </w:rPr>
            </w:pPr>
            <w:del w:id="166"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76DC5DCB" w14:textId="6267C037"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67" w:author="Gert Morlion" w:date="2024-08-23T11:09:00Z"/>
                <w:rFonts w:ascii="Times New Roman" w:hAnsi="Times New Roman"/>
              </w:rPr>
            </w:pPr>
            <w:del w:id="168" w:author="Gert Morlion" w:date="2024-08-23T11:09:00Z">
              <w:r w:rsidRPr="00D22CCD" w:rsidDel="005C4623">
                <w:rPr>
                  <w:rFonts w:ascii="Times New Roman" w:hAnsi="Times New Roman"/>
                </w:rPr>
                <w:delText>April 2018</w:delText>
              </w:r>
            </w:del>
          </w:p>
        </w:tc>
        <w:tc>
          <w:tcPr>
            <w:tcW w:w="1545" w:type="dxa"/>
          </w:tcPr>
          <w:p w14:paraId="7F072D01" w14:textId="31EDC883"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69" w:author="Gert Morlion" w:date="2024-08-23T11:09:00Z"/>
                <w:rFonts w:ascii="Times New Roman" w:hAnsi="Times New Roman"/>
              </w:rPr>
            </w:pPr>
            <w:del w:id="170" w:author="Gert Morlion" w:date="2024-08-23T11:09:00Z">
              <w:r w:rsidRPr="00D22CCD" w:rsidDel="005C4623">
                <w:rPr>
                  <w:rFonts w:ascii="Times New Roman" w:hAnsi="Times New Roman"/>
                </w:rPr>
                <w:delText>Gert Morlion</w:delText>
              </w:r>
            </w:del>
          </w:p>
        </w:tc>
        <w:tc>
          <w:tcPr>
            <w:tcW w:w="3855" w:type="dxa"/>
          </w:tcPr>
          <w:p w14:paraId="51566DBB" w14:textId="3CD16F50"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71" w:author="Gert Morlion" w:date="2024-08-23T11:09:00Z"/>
                <w:rFonts w:ascii="Times New Roman" w:hAnsi="Times New Roman"/>
              </w:rPr>
            </w:pPr>
            <w:del w:id="172" w:author="Gert Morlion" w:date="2024-08-23T11:09:00Z">
              <w:r w:rsidRPr="00D22CCD" w:rsidDel="005C4623">
                <w:rPr>
                  <w:rFonts w:ascii="Times New Roman" w:hAnsi="Times New Roman"/>
                </w:rPr>
                <w:delText>Check of definitions</w:delText>
              </w:r>
            </w:del>
          </w:p>
          <w:p w14:paraId="7BBC8E33" w14:textId="502079D6"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73" w:author="Gert Morlion" w:date="2024-08-23T11:09:00Z"/>
                <w:rFonts w:ascii="Times New Roman" w:hAnsi="Times New Roman"/>
              </w:rPr>
            </w:pPr>
            <w:del w:id="174" w:author="Gert Morlion" w:date="2024-08-23T11:09:00Z">
              <w:r w:rsidRPr="00D22CCD" w:rsidDel="005C4623">
                <w:rPr>
                  <w:rFonts w:ascii="Times New Roman" w:hAnsi="Times New Roman"/>
                </w:rPr>
                <w:delText>Review</w:delText>
              </w:r>
            </w:del>
          </w:p>
        </w:tc>
      </w:tr>
      <w:tr w:rsidR="009E0873" w:rsidRPr="00D22CCD" w:rsidDel="005C4623" w14:paraId="6B686B4B" w14:textId="63AE0C9F" w:rsidTr="3CCBF2F9">
        <w:trPr>
          <w:del w:id="175" w:author="Gert Morlion" w:date="2024-08-23T11:09:00Z"/>
        </w:trPr>
        <w:tc>
          <w:tcPr>
            <w:tcW w:w="1710" w:type="dxa"/>
          </w:tcPr>
          <w:p w14:paraId="4E5DDB10" w14:textId="45F480ED"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76" w:author="Gert Morlion" w:date="2024-08-23T11:09:00Z"/>
                <w:rFonts w:ascii="Times New Roman" w:hAnsi="Times New Roman"/>
              </w:rPr>
            </w:pPr>
            <w:del w:id="177" w:author="Gert Morlion" w:date="2024-08-23T11:09:00Z">
              <w:r w:rsidRPr="00D22CCD" w:rsidDel="005C4623">
                <w:rPr>
                  <w:rFonts w:ascii="Times New Roman" w:hAnsi="Times New Roman"/>
                </w:rPr>
                <w:delText>Draf</w:delText>
              </w:r>
              <w:r w:rsidR="00212271" w:rsidRPr="00D22CCD" w:rsidDel="005C4623">
                <w:rPr>
                  <w:rFonts w:ascii="Times New Roman" w:hAnsi="Times New Roman"/>
                </w:rPr>
                <w:delText>t</w:delText>
              </w:r>
              <w:r w:rsidRPr="00D22CCD" w:rsidDel="005C4623">
                <w:rPr>
                  <w:rFonts w:ascii="Times New Roman" w:hAnsi="Times New Roman"/>
                </w:rPr>
                <w:delText xml:space="preserve">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01A9E176" w14:textId="1AC69DD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78" w:author="Gert Morlion" w:date="2024-08-23T11:09:00Z"/>
                <w:rFonts w:ascii="Times New Roman" w:hAnsi="Times New Roman"/>
              </w:rPr>
            </w:pPr>
            <w:del w:id="179" w:author="Gert Morlion" w:date="2024-08-23T11:09:00Z">
              <w:r w:rsidRPr="00D22CCD" w:rsidDel="005C4623">
                <w:rPr>
                  <w:rFonts w:ascii="Times New Roman" w:hAnsi="Times New Roman"/>
                </w:rPr>
                <w:delText>June 2018</w:delText>
              </w:r>
            </w:del>
          </w:p>
        </w:tc>
        <w:tc>
          <w:tcPr>
            <w:tcW w:w="1545" w:type="dxa"/>
          </w:tcPr>
          <w:p w14:paraId="6D3B2DE0" w14:textId="4FA3A0B7"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80" w:author="Gert Morlion" w:date="2024-08-23T11:09:00Z"/>
                <w:rFonts w:ascii="Times New Roman" w:hAnsi="Times New Roman"/>
              </w:rPr>
            </w:pPr>
            <w:del w:id="181" w:author="Gert Morlion" w:date="2024-08-23T11:09:00Z">
              <w:r w:rsidRPr="00D22CCD" w:rsidDel="005C4623">
                <w:rPr>
                  <w:rFonts w:ascii="Times New Roman" w:hAnsi="Times New Roman"/>
                </w:rPr>
                <w:delText>Gert Morlion</w:delText>
              </w:r>
            </w:del>
          </w:p>
        </w:tc>
        <w:tc>
          <w:tcPr>
            <w:tcW w:w="3855" w:type="dxa"/>
          </w:tcPr>
          <w:p w14:paraId="125BEB8E" w14:textId="2A0A2EB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82" w:author="Gert Morlion" w:date="2024-08-23T11:09:00Z"/>
                <w:rFonts w:ascii="Times New Roman" w:hAnsi="Times New Roman"/>
              </w:rPr>
            </w:pPr>
            <w:del w:id="183" w:author="Gert Morlion" w:date="2024-08-23T11:09:00Z">
              <w:r w:rsidRPr="00D22CCD" w:rsidDel="005C4623">
                <w:rPr>
                  <w:rFonts w:ascii="Times New Roman" w:hAnsi="Times New Roman"/>
                </w:rPr>
                <w:delText>Removed all definitions of commission regulation after workgroup meeting</w:delText>
              </w:r>
            </w:del>
          </w:p>
        </w:tc>
      </w:tr>
      <w:tr w:rsidR="00105B7B" w:rsidRPr="00D22CCD" w:rsidDel="005C4623" w14:paraId="41DB324C" w14:textId="2D276F43" w:rsidTr="3CCBF2F9">
        <w:trPr>
          <w:del w:id="184" w:author="Gert Morlion" w:date="2024-08-23T11:09:00Z"/>
        </w:trPr>
        <w:tc>
          <w:tcPr>
            <w:tcW w:w="1710" w:type="dxa"/>
          </w:tcPr>
          <w:p w14:paraId="1FE90BBE" w14:textId="79120639"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85" w:author="Gert Morlion" w:date="2024-08-23T11:09:00Z"/>
                <w:rFonts w:ascii="Times New Roman" w:hAnsi="Times New Roman"/>
              </w:rPr>
            </w:pPr>
            <w:del w:id="186"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3</w:delText>
              </w:r>
            </w:del>
          </w:p>
        </w:tc>
        <w:tc>
          <w:tcPr>
            <w:tcW w:w="1170" w:type="dxa"/>
          </w:tcPr>
          <w:p w14:paraId="4A74364A" w14:textId="7B391E3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87" w:author="Gert Morlion" w:date="2024-08-23T11:09:00Z"/>
                <w:rFonts w:ascii="Times New Roman" w:hAnsi="Times New Roman"/>
              </w:rPr>
            </w:pPr>
            <w:del w:id="188" w:author="Gert Morlion" w:date="2024-08-23T11:09:00Z">
              <w:r w:rsidRPr="00D22CCD" w:rsidDel="005C4623">
                <w:rPr>
                  <w:rFonts w:ascii="Times New Roman" w:hAnsi="Times New Roman"/>
                </w:rPr>
                <w:delText>February 2019</w:delText>
              </w:r>
            </w:del>
          </w:p>
        </w:tc>
        <w:tc>
          <w:tcPr>
            <w:tcW w:w="1545" w:type="dxa"/>
          </w:tcPr>
          <w:p w14:paraId="67538C8C" w14:textId="67E97AC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89" w:author="Gert Morlion" w:date="2024-08-23T11:09:00Z"/>
                <w:rFonts w:ascii="Times New Roman" w:hAnsi="Times New Roman"/>
              </w:rPr>
            </w:pPr>
            <w:del w:id="190" w:author="Gert Morlion" w:date="2024-08-23T11:09:00Z">
              <w:r w:rsidRPr="00D22CCD" w:rsidDel="005C4623">
                <w:rPr>
                  <w:rFonts w:ascii="Times New Roman" w:hAnsi="Times New Roman"/>
                </w:rPr>
                <w:delText>Gert Morlion</w:delText>
              </w:r>
            </w:del>
          </w:p>
        </w:tc>
        <w:tc>
          <w:tcPr>
            <w:tcW w:w="3855" w:type="dxa"/>
          </w:tcPr>
          <w:p w14:paraId="0B43C4A2" w14:textId="6C023E93"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91" w:author="Gert Morlion" w:date="2024-08-23T11:09:00Z"/>
                <w:rFonts w:ascii="Times New Roman" w:hAnsi="Times New Roman"/>
              </w:rPr>
            </w:pPr>
            <w:del w:id="192" w:author="Gert Morlion" w:date="2024-08-23T11:09:00Z">
              <w:r w:rsidRPr="00D22CCD" w:rsidDel="005C4623">
                <w:rPr>
                  <w:rFonts w:ascii="Times New Roman" w:hAnsi="Times New Roman"/>
                </w:rPr>
                <w:delText>Comparison with the final version of the S-101 PS</w:delText>
              </w:r>
              <w:r w:rsidR="00935BA0" w:rsidRPr="00D22CCD" w:rsidDel="005C4623">
                <w:rPr>
                  <w:rFonts w:ascii="Times New Roman" w:hAnsi="Times New Roman"/>
                </w:rPr>
                <w:delText>. Last additions are marked in yellow</w:delText>
              </w:r>
            </w:del>
          </w:p>
        </w:tc>
      </w:tr>
      <w:tr w:rsidR="00496774" w:rsidRPr="00D22CCD" w:rsidDel="005C4623" w14:paraId="198F62D0" w14:textId="7CB7209D" w:rsidTr="3CCBF2F9">
        <w:trPr>
          <w:del w:id="193" w:author="Gert Morlion" w:date="2024-08-23T11:09:00Z"/>
        </w:trPr>
        <w:tc>
          <w:tcPr>
            <w:tcW w:w="1710" w:type="dxa"/>
          </w:tcPr>
          <w:p w14:paraId="11257756" w14:textId="35B36499"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94" w:author="Gert Morlion" w:date="2024-08-23T11:09:00Z"/>
                <w:rFonts w:ascii="Times New Roman" w:hAnsi="Times New Roman"/>
              </w:rPr>
            </w:pPr>
            <w:del w:id="195" w:author="Gert Morlion" w:date="2024-08-23T11:09:00Z">
              <w:r w:rsidDel="005C4623">
                <w:rPr>
                  <w:rFonts w:ascii="Times New Roman" w:hAnsi="Times New Roman"/>
                </w:rPr>
                <w:delText>Draft 0.0.3</w:delText>
              </w:r>
            </w:del>
          </w:p>
        </w:tc>
        <w:tc>
          <w:tcPr>
            <w:tcW w:w="1170" w:type="dxa"/>
          </w:tcPr>
          <w:p w14:paraId="655FDD08" w14:textId="7A9C2F33"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96" w:author="Gert Morlion" w:date="2024-08-23T11:09:00Z"/>
                <w:rFonts w:ascii="Times New Roman" w:hAnsi="Times New Roman"/>
              </w:rPr>
            </w:pPr>
            <w:del w:id="197" w:author="Gert Morlion" w:date="2024-08-23T11:09:00Z">
              <w:r w:rsidDel="005C4623">
                <w:rPr>
                  <w:rFonts w:ascii="Times New Roman" w:hAnsi="Times New Roman"/>
                </w:rPr>
                <w:delText>April 2019</w:delText>
              </w:r>
            </w:del>
          </w:p>
        </w:tc>
        <w:tc>
          <w:tcPr>
            <w:tcW w:w="1545" w:type="dxa"/>
          </w:tcPr>
          <w:p w14:paraId="29AF5DFD" w14:textId="263D53B8"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98" w:author="Gert Morlion" w:date="2024-08-23T11:09:00Z"/>
                <w:rFonts w:ascii="Times New Roman" w:hAnsi="Times New Roman"/>
              </w:rPr>
            </w:pPr>
            <w:del w:id="199" w:author="Gert Morlion" w:date="2024-08-23T11:09:00Z">
              <w:r w:rsidDel="005C4623">
                <w:rPr>
                  <w:rFonts w:ascii="Times New Roman" w:hAnsi="Times New Roman"/>
                </w:rPr>
                <w:delText>Gert Morlion</w:delText>
              </w:r>
            </w:del>
          </w:p>
        </w:tc>
        <w:tc>
          <w:tcPr>
            <w:tcW w:w="3855" w:type="dxa"/>
          </w:tcPr>
          <w:p w14:paraId="47B583D5" w14:textId="2CB6D286"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200" w:author="Gert Morlion" w:date="2024-08-23T11:09:00Z"/>
                <w:rFonts w:ascii="Times New Roman" w:hAnsi="Times New Roman"/>
              </w:rPr>
            </w:pPr>
            <w:del w:id="201" w:author="Gert Morlion" w:date="2024-08-23T11:09:00Z">
              <w:r w:rsidDel="005C4623">
                <w:rPr>
                  <w:rFonts w:ascii="Times New Roman" w:hAnsi="Times New Roman"/>
                </w:rPr>
                <w:delText>Resolving comments and issues</w:delText>
              </w:r>
            </w:del>
          </w:p>
        </w:tc>
      </w:tr>
      <w:tr w:rsidR="00763C81" w:rsidRPr="00D22CCD" w:rsidDel="005C4623" w14:paraId="1804749E" w14:textId="67C6C6F5" w:rsidTr="3CCBF2F9">
        <w:trPr>
          <w:del w:id="202" w:author="Gert Morlion" w:date="2024-08-23T11:09:00Z"/>
        </w:trPr>
        <w:tc>
          <w:tcPr>
            <w:tcW w:w="1710" w:type="dxa"/>
          </w:tcPr>
          <w:p w14:paraId="2CCE96A3" w14:textId="60E72B40"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203" w:author="Gert Morlion" w:date="2024-08-23T11:09:00Z"/>
                <w:rFonts w:ascii="Times New Roman" w:hAnsi="Times New Roman"/>
              </w:rPr>
            </w:pPr>
            <w:del w:id="204" w:author="Gert Morlion" w:date="2024-08-23T11:09:00Z">
              <w:r w:rsidDel="005C4623">
                <w:rPr>
                  <w:rFonts w:ascii="Times New Roman" w:hAnsi="Times New Roman"/>
                </w:rPr>
                <w:delText>Draft 1.0.0</w:delText>
              </w:r>
            </w:del>
          </w:p>
        </w:tc>
        <w:tc>
          <w:tcPr>
            <w:tcW w:w="1170" w:type="dxa"/>
          </w:tcPr>
          <w:p w14:paraId="0C75B339" w14:textId="20A1017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205" w:author="Gert Morlion" w:date="2024-08-23T11:09:00Z"/>
                <w:rFonts w:ascii="Times New Roman" w:hAnsi="Times New Roman"/>
              </w:rPr>
            </w:pPr>
            <w:del w:id="206" w:author="Gert Morlion" w:date="2024-08-23T11:09:00Z">
              <w:r w:rsidDel="005C4623">
                <w:rPr>
                  <w:rFonts w:ascii="Times New Roman" w:hAnsi="Times New Roman"/>
                </w:rPr>
                <w:delText>November 2019</w:delText>
              </w:r>
            </w:del>
          </w:p>
        </w:tc>
        <w:tc>
          <w:tcPr>
            <w:tcW w:w="1545" w:type="dxa"/>
          </w:tcPr>
          <w:p w14:paraId="1A695A8A" w14:textId="38820355"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207" w:author="Gert Morlion" w:date="2024-08-23T11:09:00Z"/>
                <w:rFonts w:ascii="Times New Roman" w:hAnsi="Times New Roman"/>
              </w:rPr>
            </w:pPr>
            <w:del w:id="208" w:author="Gert Morlion" w:date="2024-08-23T11:09:00Z">
              <w:r w:rsidDel="005C4623">
                <w:rPr>
                  <w:rFonts w:ascii="Times New Roman" w:hAnsi="Times New Roman"/>
                </w:rPr>
                <w:delText>Gert Morlion</w:delText>
              </w:r>
            </w:del>
          </w:p>
        </w:tc>
        <w:tc>
          <w:tcPr>
            <w:tcW w:w="3855" w:type="dxa"/>
          </w:tcPr>
          <w:p w14:paraId="56C328E3" w14:textId="5584EEB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209" w:author="Gert Morlion" w:date="2024-08-23T11:09:00Z"/>
                <w:rFonts w:ascii="Times New Roman" w:hAnsi="Times New Roman"/>
              </w:rPr>
            </w:pPr>
            <w:del w:id="210" w:author="Gert Morlion" w:date="2024-08-23T11:09:00Z">
              <w:r w:rsidDel="005C4623">
                <w:rPr>
                  <w:rFonts w:ascii="Times New Roman" w:hAnsi="Times New Roman"/>
                </w:rPr>
                <w:delText>Amending last decisions IEHG and cleanup document</w:delText>
              </w:r>
            </w:del>
          </w:p>
        </w:tc>
      </w:tr>
    </w:tbl>
    <w:p w14:paraId="7DFA974E" w14:textId="77777777" w:rsidR="00453023" w:rsidRPr="00D22CCD" w:rsidRDefault="00453023">
      <w:pPr>
        <w:spacing w:after="0"/>
        <w:rPr>
          <w:rFonts w:ascii="Arial Narrow" w:hAnsi="Arial Narrow"/>
        </w:rPr>
      </w:pPr>
    </w:p>
    <w:p w14:paraId="118B773C" w14:textId="77777777" w:rsidR="00453023" w:rsidRPr="00D22CCD" w:rsidRDefault="00453023">
      <w:pPr>
        <w:spacing w:after="0"/>
        <w:rPr>
          <w:rFonts w:ascii="Arial Narrow" w:hAnsi="Arial Narrow"/>
        </w:rPr>
      </w:pPr>
    </w:p>
    <w:p w14:paraId="2E6A01DA" w14:textId="77777777" w:rsidR="00453023" w:rsidRPr="00D22CCD" w:rsidRDefault="00453023">
      <w:pPr>
        <w:pStyle w:val="zzCopyright"/>
        <w:pBdr>
          <w:top w:val="none" w:sz="0" w:space="0" w:color="auto"/>
          <w:left w:val="none" w:sz="0" w:space="0" w:color="auto"/>
          <w:bottom w:val="none" w:sz="0" w:space="0" w:color="auto"/>
          <w:right w:val="none" w:sz="0" w:space="0" w:color="auto"/>
        </w:pBdr>
        <w:spacing w:after="0" w:line="360" w:lineRule="auto"/>
        <w:ind w:left="100" w:right="100"/>
        <w:rPr>
          <w:vanish/>
        </w:rPr>
      </w:pPr>
    </w:p>
    <w:p w14:paraId="33D5E5DB" w14:textId="77777777" w:rsidR="00453023" w:rsidRPr="00D22CCD" w:rsidRDefault="007260E2">
      <w:pPr>
        <w:pStyle w:val="zzContents"/>
        <w:tabs>
          <w:tab w:val="right" w:pos="9752"/>
        </w:tabs>
        <w:spacing w:before="0" w:after="0" w:line="360" w:lineRule="auto"/>
        <w:jc w:val="both"/>
      </w:pPr>
      <w:r w:rsidRPr="00D22CCD">
        <w:lastRenderedPageBreak/>
        <w:t>Contents</w:t>
      </w:r>
      <w:r w:rsidRPr="00D22CCD">
        <w:tab/>
      </w:r>
      <w:r w:rsidRPr="00D22CCD">
        <w:rPr>
          <w:b w:val="0"/>
          <w:sz w:val="20"/>
        </w:rPr>
        <w:t>Page</w:t>
      </w:r>
    </w:p>
    <w:p w14:paraId="2FDFDE59" w14:textId="77777777" w:rsidR="00453023" w:rsidRPr="00E27500" w:rsidRDefault="007260E2">
      <w:pPr>
        <w:pStyle w:val="Verzeichnis1"/>
        <w:rPr>
          <w:rFonts w:ascii="Cambria" w:hAnsi="Cambria" w:cs="Arial"/>
          <w:b w:val="0"/>
          <w:noProof/>
          <w:sz w:val="22"/>
          <w:szCs w:val="22"/>
          <w:lang w:eastAsia="nl-BE"/>
        </w:rPr>
      </w:pPr>
      <w:r w:rsidRPr="00D22CCD">
        <w:fldChar w:fldCharType="begin"/>
      </w:r>
      <w:r w:rsidRPr="00D22CCD">
        <w:instrText>TOC \o "1-3" \t "Introduction,9,zzBiblio,9,zzForeword,9,zzIndex,9" \w</w:instrText>
      </w:r>
      <w:r w:rsidRPr="00D22CCD">
        <w:fldChar w:fldCharType="separate"/>
      </w:r>
      <w:r w:rsidRPr="00D22CCD">
        <w:rPr>
          <w:noProof/>
        </w:rPr>
        <w:t>Introduction</w:t>
      </w:r>
      <w:r w:rsidRPr="00D22CCD">
        <w:rPr>
          <w:noProof/>
        </w:rPr>
        <w:tab/>
      </w:r>
      <w:r w:rsidRPr="00D22CCD">
        <w:rPr>
          <w:noProof/>
        </w:rPr>
        <w:fldChar w:fldCharType="begin"/>
      </w:r>
      <w:r w:rsidRPr="00D22CCD">
        <w:rPr>
          <w:noProof/>
        </w:rPr>
        <w:instrText xml:space="preserve"> PAGEREF _Toc487203078 \h </w:instrText>
      </w:r>
      <w:r w:rsidRPr="00D22CCD">
        <w:rPr>
          <w:noProof/>
        </w:rPr>
      </w:r>
      <w:r w:rsidRPr="00D22CCD">
        <w:rPr>
          <w:noProof/>
        </w:rPr>
        <w:fldChar w:fldCharType="separate"/>
      </w:r>
      <w:r w:rsidRPr="00D22CCD">
        <w:rPr>
          <w:noProof/>
        </w:rPr>
        <w:t>10</w:t>
      </w:r>
      <w:r w:rsidRPr="00D22CCD">
        <w:rPr>
          <w:noProof/>
        </w:rPr>
        <w:fldChar w:fldCharType="end"/>
      </w:r>
    </w:p>
    <w:p w14:paraId="3A61C35D" w14:textId="77777777" w:rsidR="00453023" w:rsidRPr="00E27500" w:rsidRDefault="007260E2">
      <w:pPr>
        <w:pStyle w:val="Verzeichnis1"/>
        <w:rPr>
          <w:rFonts w:ascii="Cambria" w:hAnsi="Cambria" w:cs="Arial"/>
          <w:b w:val="0"/>
          <w:noProof/>
          <w:sz w:val="22"/>
          <w:szCs w:val="22"/>
          <w:lang w:eastAsia="nl-BE"/>
        </w:rPr>
      </w:pPr>
      <w:r w:rsidRPr="00D22CCD">
        <w:rPr>
          <w:noProof/>
        </w:rPr>
        <w:t>1</w:t>
      </w:r>
      <w:r w:rsidRPr="00D22CCD">
        <w:rPr>
          <w:noProof/>
        </w:rPr>
        <w:tab/>
        <w:t>Overview</w:t>
      </w:r>
      <w:r w:rsidRPr="00D22CCD">
        <w:rPr>
          <w:noProof/>
        </w:rPr>
        <w:tab/>
      </w:r>
      <w:r w:rsidRPr="00D22CCD">
        <w:rPr>
          <w:noProof/>
        </w:rPr>
        <w:fldChar w:fldCharType="begin"/>
      </w:r>
      <w:r w:rsidRPr="00D22CCD">
        <w:rPr>
          <w:noProof/>
        </w:rPr>
        <w:instrText xml:space="preserve"> PAGEREF _Toc487203079 \h </w:instrText>
      </w:r>
      <w:r w:rsidRPr="00D22CCD">
        <w:rPr>
          <w:noProof/>
        </w:rPr>
      </w:r>
      <w:r w:rsidRPr="00D22CCD">
        <w:rPr>
          <w:noProof/>
        </w:rPr>
        <w:fldChar w:fldCharType="separate"/>
      </w:r>
      <w:r w:rsidRPr="00D22CCD">
        <w:rPr>
          <w:noProof/>
        </w:rPr>
        <w:t>11</w:t>
      </w:r>
      <w:r w:rsidRPr="00D22CCD">
        <w:rPr>
          <w:noProof/>
        </w:rPr>
        <w:fldChar w:fldCharType="end"/>
      </w:r>
    </w:p>
    <w:p w14:paraId="5390A81E" w14:textId="77777777" w:rsidR="00453023" w:rsidRPr="00E27500" w:rsidRDefault="007260E2">
      <w:pPr>
        <w:pStyle w:val="Verzeichnis2"/>
        <w:rPr>
          <w:rFonts w:ascii="Cambria" w:hAnsi="Cambria" w:cs="Arial"/>
          <w:b w:val="0"/>
          <w:noProof/>
          <w:sz w:val="22"/>
          <w:szCs w:val="22"/>
          <w:lang w:eastAsia="nl-BE"/>
        </w:rPr>
      </w:pPr>
      <w:r w:rsidRPr="00D22CCD">
        <w:rPr>
          <w:noProof/>
        </w:rPr>
        <w:t>1.1</w:t>
      </w:r>
      <w:r w:rsidRPr="00D22CCD">
        <w:rPr>
          <w:noProof/>
        </w:rPr>
        <w:tab/>
        <w:t>Scope</w:t>
      </w:r>
      <w:r w:rsidRPr="00D22CCD">
        <w:rPr>
          <w:noProof/>
        </w:rPr>
        <w:tab/>
      </w:r>
      <w:r w:rsidRPr="00D22CCD">
        <w:rPr>
          <w:noProof/>
        </w:rPr>
        <w:fldChar w:fldCharType="begin"/>
      </w:r>
      <w:r w:rsidRPr="00D22CCD">
        <w:rPr>
          <w:noProof/>
        </w:rPr>
        <w:instrText xml:space="preserve"> PAGEREF _Toc487203080 \h </w:instrText>
      </w:r>
      <w:r w:rsidRPr="00D22CCD">
        <w:rPr>
          <w:noProof/>
        </w:rPr>
      </w:r>
      <w:r w:rsidRPr="00D22CCD">
        <w:rPr>
          <w:noProof/>
        </w:rPr>
        <w:fldChar w:fldCharType="separate"/>
      </w:r>
      <w:r w:rsidRPr="00D22CCD">
        <w:rPr>
          <w:noProof/>
        </w:rPr>
        <w:t>11</w:t>
      </w:r>
      <w:r w:rsidRPr="00D22CCD">
        <w:rPr>
          <w:noProof/>
        </w:rPr>
        <w:fldChar w:fldCharType="end"/>
      </w:r>
    </w:p>
    <w:p w14:paraId="6F8E5EDD" w14:textId="77777777" w:rsidR="00453023" w:rsidRPr="00E27500" w:rsidRDefault="007260E2">
      <w:pPr>
        <w:pStyle w:val="Verzeichnis2"/>
        <w:rPr>
          <w:rFonts w:ascii="Cambria" w:hAnsi="Cambria" w:cs="Arial"/>
          <w:b w:val="0"/>
          <w:noProof/>
          <w:sz w:val="22"/>
          <w:szCs w:val="22"/>
          <w:lang w:eastAsia="nl-BE"/>
        </w:rPr>
      </w:pPr>
      <w:r w:rsidRPr="00D22CCD">
        <w:rPr>
          <w:noProof/>
          <w:lang w:eastAsia="en-GB"/>
        </w:rPr>
        <w:t>1.2</w:t>
      </w:r>
      <w:r w:rsidRPr="00D22CCD">
        <w:rPr>
          <w:noProof/>
          <w:lang w:eastAsia="en-GB"/>
        </w:rPr>
        <w:tab/>
        <w:t>References</w:t>
      </w:r>
      <w:r w:rsidRPr="00D22CCD">
        <w:rPr>
          <w:noProof/>
        </w:rPr>
        <w:tab/>
      </w:r>
      <w:r w:rsidRPr="00D22CCD">
        <w:rPr>
          <w:noProof/>
        </w:rPr>
        <w:fldChar w:fldCharType="begin"/>
      </w:r>
      <w:r w:rsidRPr="00D22CCD">
        <w:rPr>
          <w:noProof/>
        </w:rPr>
        <w:instrText xml:space="preserve"> PAGEREF _Toc487203081 \h </w:instrText>
      </w:r>
      <w:r w:rsidRPr="00D22CCD">
        <w:rPr>
          <w:noProof/>
        </w:rPr>
      </w:r>
      <w:r w:rsidRPr="00D22CCD">
        <w:rPr>
          <w:noProof/>
        </w:rPr>
        <w:fldChar w:fldCharType="separate"/>
      </w:r>
      <w:r w:rsidRPr="00D22CCD">
        <w:rPr>
          <w:noProof/>
        </w:rPr>
        <w:t>11</w:t>
      </w:r>
      <w:r w:rsidRPr="00D22CCD">
        <w:rPr>
          <w:noProof/>
        </w:rPr>
        <w:fldChar w:fldCharType="end"/>
      </w:r>
    </w:p>
    <w:p w14:paraId="43DA2791" w14:textId="77777777" w:rsidR="00453023" w:rsidRPr="00E27500" w:rsidRDefault="007260E2">
      <w:pPr>
        <w:pStyle w:val="Verzeichnis2"/>
        <w:rPr>
          <w:rFonts w:ascii="Cambria" w:hAnsi="Cambria" w:cs="Arial"/>
          <w:b w:val="0"/>
          <w:noProof/>
          <w:sz w:val="22"/>
          <w:szCs w:val="22"/>
          <w:lang w:eastAsia="nl-BE"/>
        </w:rPr>
      </w:pPr>
      <w:r w:rsidRPr="00D22CCD">
        <w:rPr>
          <w:noProof/>
        </w:rPr>
        <w:t>1.3</w:t>
      </w:r>
      <w:r w:rsidRPr="00D22CCD">
        <w:rPr>
          <w:noProof/>
        </w:rPr>
        <w:tab/>
        <w:t>Terms, definitions and abbreviations</w:t>
      </w:r>
      <w:r w:rsidRPr="00D22CCD">
        <w:rPr>
          <w:noProof/>
        </w:rPr>
        <w:tab/>
      </w:r>
      <w:r w:rsidRPr="00D22CCD">
        <w:rPr>
          <w:noProof/>
        </w:rPr>
        <w:fldChar w:fldCharType="begin"/>
      </w:r>
      <w:r w:rsidRPr="00D22CCD">
        <w:rPr>
          <w:noProof/>
        </w:rPr>
        <w:instrText xml:space="preserve"> PAGEREF _Toc487203082 \h </w:instrText>
      </w:r>
      <w:r w:rsidRPr="00D22CCD">
        <w:rPr>
          <w:noProof/>
        </w:rPr>
      </w:r>
      <w:r w:rsidRPr="00D22CCD">
        <w:rPr>
          <w:noProof/>
        </w:rPr>
        <w:fldChar w:fldCharType="separate"/>
      </w:r>
      <w:r w:rsidRPr="00D22CCD">
        <w:rPr>
          <w:noProof/>
        </w:rPr>
        <w:t>11</w:t>
      </w:r>
      <w:r w:rsidRPr="00D22CCD">
        <w:rPr>
          <w:noProof/>
        </w:rPr>
        <w:fldChar w:fldCharType="end"/>
      </w:r>
    </w:p>
    <w:p w14:paraId="232CB314" w14:textId="77777777" w:rsidR="00453023" w:rsidRPr="00E27500" w:rsidRDefault="007260E2">
      <w:pPr>
        <w:pStyle w:val="Verzeichnis3"/>
        <w:rPr>
          <w:rFonts w:ascii="Cambria" w:hAnsi="Cambria" w:cs="Arial"/>
          <w:b w:val="0"/>
          <w:noProof/>
          <w:sz w:val="22"/>
          <w:szCs w:val="22"/>
          <w:lang w:eastAsia="nl-BE"/>
        </w:rPr>
      </w:pPr>
      <w:r w:rsidRPr="00D22CCD">
        <w:rPr>
          <w:noProof/>
        </w:rPr>
        <w:t>1.3.1</w:t>
      </w:r>
      <w:r w:rsidRPr="00D22CCD">
        <w:rPr>
          <w:noProof/>
        </w:rPr>
        <w:tab/>
        <w:t>Use of Language</w:t>
      </w:r>
      <w:r w:rsidRPr="00D22CCD">
        <w:rPr>
          <w:noProof/>
        </w:rPr>
        <w:tab/>
      </w:r>
      <w:r w:rsidRPr="00D22CCD">
        <w:rPr>
          <w:noProof/>
        </w:rPr>
        <w:fldChar w:fldCharType="begin"/>
      </w:r>
      <w:r w:rsidRPr="00D22CCD">
        <w:rPr>
          <w:noProof/>
        </w:rPr>
        <w:instrText xml:space="preserve"> PAGEREF _Toc487203083 \h </w:instrText>
      </w:r>
      <w:r w:rsidRPr="00D22CCD">
        <w:rPr>
          <w:noProof/>
        </w:rPr>
      </w:r>
      <w:r w:rsidRPr="00D22CCD">
        <w:rPr>
          <w:noProof/>
        </w:rPr>
        <w:fldChar w:fldCharType="separate"/>
      </w:r>
      <w:r w:rsidRPr="00D22CCD">
        <w:rPr>
          <w:noProof/>
        </w:rPr>
        <w:t>11</w:t>
      </w:r>
      <w:r w:rsidRPr="00D22CCD">
        <w:rPr>
          <w:noProof/>
        </w:rPr>
        <w:fldChar w:fldCharType="end"/>
      </w:r>
    </w:p>
    <w:p w14:paraId="04DED219" w14:textId="77777777" w:rsidR="00453023" w:rsidRPr="00E27500" w:rsidRDefault="007260E2">
      <w:pPr>
        <w:pStyle w:val="Verzeichnis3"/>
        <w:rPr>
          <w:rFonts w:ascii="Cambria" w:hAnsi="Cambria" w:cs="Arial"/>
          <w:b w:val="0"/>
          <w:noProof/>
          <w:sz w:val="22"/>
          <w:szCs w:val="22"/>
          <w:lang w:eastAsia="nl-BE"/>
        </w:rPr>
      </w:pPr>
      <w:r w:rsidRPr="00D22CCD">
        <w:rPr>
          <w:noProof/>
        </w:rPr>
        <w:t>1.3.2</w:t>
      </w:r>
      <w:r w:rsidRPr="00D22CCD">
        <w:rPr>
          <w:noProof/>
        </w:rPr>
        <w:tab/>
        <w:t>Terms and Definitions</w:t>
      </w:r>
      <w:r w:rsidRPr="00D22CCD">
        <w:rPr>
          <w:noProof/>
        </w:rPr>
        <w:tab/>
      </w:r>
      <w:r w:rsidRPr="00D22CCD">
        <w:rPr>
          <w:noProof/>
        </w:rPr>
        <w:fldChar w:fldCharType="begin"/>
      </w:r>
      <w:r w:rsidRPr="00D22CCD">
        <w:rPr>
          <w:noProof/>
        </w:rPr>
        <w:instrText xml:space="preserve"> PAGEREF _Toc487203084 \h </w:instrText>
      </w:r>
      <w:r w:rsidRPr="00D22CCD">
        <w:rPr>
          <w:noProof/>
        </w:rPr>
      </w:r>
      <w:r w:rsidRPr="00D22CCD">
        <w:rPr>
          <w:noProof/>
        </w:rPr>
        <w:fldChar w:fldCharType="separate"/>
      </w:r>
      <w:r w:rsidRPr="00D22CCD">
        <w:rPr>
          <w:noProof/>
        </w:rPr>
        <w:t>11</w:t>
      </w:r>
      <w:r w:rsidRPr="00D22CCD">
        <w:rPr>
          <w:noProof/>
        </w:rPr>
        <w:fldChar w:fldCharType="end"/>
      </w:r>
    </w:p>
    <w:p w14:paraId="732EB5A9" w14:textId="77777777" w:rsidR="00453023" w:rsidRPr="00E27500" w:rsidRDefault="007260E2">
      <w:pPr>
        <w:pStyle w:val="Verzeichnis3"/>
        <w:rPr>
          <w:rFonts w:ascii="Cambria" w:hAnsi="Cambria" w:cs="Arial"/>
          <w:b w:val="0"/>
          <w:noProof/>
          <w:sz w:val="22"/>
          <w:szCs w:val="22"/>
          <w:lang w:eastAsia="nl-BE"/>
        </w:rPr>
      </w:pPr>
      <w:r w:rsidRPr="00D22CCD">
        <w:rPr>
          <w:noProof/>
        </w:rPr>
        <w:t>1.3.3</w:t>
      </w:r>
      <w:r w:rsidRPr="00D22CCD">
        <w:rPr>
          <w:noProof/>
        </w:rPr>
        <w:tab/>
        <w:t>Abbreviations</w:t>
      </w:r>
      <w:r w:rsidRPr="00D22CCD">
        <w:rPr>
          <w:noProof/>
        </w:rPr>
        <w:tab/>
      </w:r>
      <w:r w:rsidRPr="00D22CCD">
        <w:rPr>
          <w:noProof/>
        </w:rPr>
        <w:fldChar w:fldCharType="begin"/>
      </w:r>
      <w:r w:rsidRPr="00D22CCD">
        <w:rPr>
          <w:noProof/>
        </w:rPr>
        <w:instrText xml:space="preserve"> PAGEREF _Toc487203111 \h </w:instrText>
      </w:r>
      <w:r w:rsidRPr="00D22CCD">
        <w:rPr>
          <w:noProof/>
        </w:rPr>
      </w:r>
      <w:r w:rsidRPr="00D22CCD">
        <w:rPr>
          <w:noProof/>
        </w:rPr>
        <w:fldChar w:fldCharType="separate"/>
      </w:r>
      <w:r w:rsidRPr="00D22CCD">
        <w:rPr>
          <w:noProof/>
        </w:rPr>
        <w:t>14</w:t>
      </w:r>
      <w:r w:rsidRPr="00D22CCD">
        <w:rPr>
          <w:noProof/>
        </w:rPr>
        <w:fldChar w:fldCharType="end"/>
      </w:r>
    </w:p>
    <w:p w14:paraId="61FC1784" w14:textId="77777777" w:rsidR="00453023" w:rsidRPr="00E27500" w:rsidRDefault="007260E2">
      <w:pPr>
        <w:pStyle w:val="Verzeichnis2"/>
        <w:rPr>
          <w:rFonts w:ascii="Cambria" w:hAnsi="Cambria" w:cs="Arial"/>
          <w:b w:val="0"/>
          <w:noProof/>
          <w:sz w:val="22"/>
          <w:szCs w:val="22"/>
          <w:lang w:eastAsia="nl-BE"/>
        </w:rPr>
      </w:pPr>
      <w:r w:rsidRPr="00D22CCD">
        <w:rPr>
          <w:noProof/>
        </w:rPr>
        <w:t>1.4</w:t>
      </w:r>
      <w:r w:rsidRPr="00D22CCD">
        <w:rPr>
          <w:noProof/>
        </w:rPr>
        <w:tab/>
        <w:t>S-401 General Data Product Description</w:t>
      </w:r>
      <w:r w:rsidRPr="00D22CCD">
        <w:rPr>
          <w:noProof/>
        </w:rPr>
        <w:tab/>
      </w:r>
      <w:r w:rsidRPr="00D22CCD">
        <w:rPr>
          <w:noProof/>
        </w:rPr>
        <w:fldChar w:fldCharType="begin"/>
      </w:r>
      <w:r w:rsidRPr="00D22CCD">
        <w:rPr>
          <w:noProof/>
        </w:rPr>
        <w:instrText xml:space="preserve"> PAGEREF _Toc487203112 \h </w:instrText>
      </w:r>
      <w:r w:rsidRPr="00D22CCD">
        <w:rPr>
          <w:noProof/>
        </w:rPr>
      </w:r>
      <w:r w:rsidRPr="00D22CCD">
        <w:rPr>
          <w:noProof/>
        </w:rPr>
        <w:fldChar w:fldCharType="separate"/>
      </w:r>
      <w:r w:rsidRPr="00D22CCD">
        <w:rPr>
          <w:noProof/>
        </w:rPr>
        <w:t>15</w:t>
      </w:r>
      <w:r w:rsidRPr="00D22CCD">
        <w:rPr>
          <w:noProof/>
        </w:rPr>
        <w:fldChar w:fldCharType="end"/>
      </w:r>
    </w:p>
    <w:p w14:paraId="1F1F1E5D" w14:textId="77777777" w:rsidR="00453023" w:rsidRPr="00E27500" w:rsidRDefault="007260E2">
      <w:pPr>
        <w:pStyle w:val="Verzeichnis2"/>
        <w:rPr>
          <w:rFonts w:ascii="Cambria" w:hAnsi="Cambria" w:cs="Arial"/>
          <w:b w:val="0"/>
          <w:noProof/>
          <w:sz w:val="22"/>
          <w:szCs w:val="22"/>
          <w:lang w:eastAsia="nl-BE"/>
        </w:rPr>
      </w:pPr>
      <w:r w:rsidRPr="00D22CCD">
        <w:rPr>
          <w:noProof/>
        </w:rPr>
        <w:t>1.5</w:t>
      </w:r>
      <w:r w:rsidRPr="00D22CCD">
        <w:rPr>
          <w:noProof/>
        </w:rPr>
        <w:tab/>
        <w:t>Data product specification metadata</w:t>
      </w:r>
      <w:r w:rsidRPr="00D22CCD">
        <w:rPr>
          <w:noProof/>
        </w:rPr>
        <w:tab/>
      </w:r>
      <w:r w:rsidRPr="00D22CCD">
        <w:rPr>
          <w:noProof/>
        </w:rPr>
        <w:fldChar w:fldCharType="begin"/>
      </w:r>
      <w:r w:rsidRPr="00D22CCD">
        <w:rPr>
          <w:noProof/>
        </w:rPr>
        <w:instrText xml:space="preserve"> PAGEREF _Toc487203113 \h </w:instrText>
      </w:r>
      <w:r w:rsidRPr="00D22CCD">
        <w:rPr>
          <w:noProof/>
        </w:rPr>
      </w:r>
      <w:r w:rsidRPr="00D22CCD">
        <w:rPr>
          <w:noProof/>
        </w:rPr>
        <w:fldChar w:fldCharType="separate"/>
      </w:r>
      <w:r w:rsidRPr="00D22CCD">
        <w:rPr>
          <w:noProof/>
        </w:rPr>
        <w:t>16</w:t>
      </w:r>
      <w:r w:rsidRPr="00D22CCD">
        <w:rPr>
          <w:noProof/>
        </w:rPr>
        <w:fldChar w:fldCharType="end"/>
      </w:r>
    </w:p>
    <w:p w14:paraId="07DC8F7C" w14:textId="77777777" w:rsidR="00453023" w:rsidRPr="00E27500" w:rsidRDefault="007260E2">
      <w:pPr>
        <w:pStyle w:val="Verzeichnis3"/>
        <w:rPr>
          <w:rFonts w:ascii="Cambria" w:hAnsi="Cambria" w:cs="Arial"/>
          <w:b w:val="0"/>
          <w:noProof/>
          <w:sz w:val="22"/>
          <w:szCs w:val="22"/>
          <w:lang w:eastAsia="nl-BE"/>
        </w:rPr>
      </w:pPr>
      <w:r w:rsidRPr="00D22CCD">
        <w:rPr>
          <w:noProof/>
          <w:lang w:val="en-US" w:eastAsia="en-US"/>
        </w:rPr>
        <w:t>1.5.1</w:t>
      </w:r>
      <w:r w:rsidRPr="00D22CCD">
        <w:rPr>
          <w:noProof/>
          <w:lang w:val="en-US" w:eastAsia="en-US"/>
        </w:rPr>
        <w:tab/>
        <w:t>IEHG Product Specification Maintenance</w:t>
      </w:r>
      <w:r w:rsidRPr="00D22CCD">
        <w:rPr>
          <w:noProof/>
        </w:rPr>
        <w:tab/>
      </w:r>
      <w:r w:rsidRPr="00D22CCD">
        <w:rPr>
          <w:noProof/>
        </w:rPr>
        <w:fldChar w:fldCharType="begin"/>
      </w:r>
      <w:r w:rsidRPr="00D22CCD">
        <w:rPr>
          <w:noProof/>
        </w:rPr>
        <w:instrText xml:space="preserve"> PAGEREF _Toc487203114 \h </w:instrText>
      </w:r>
      <w:r w:rsidRPr="00D22CCD">
        <w:rPr>
          <w:noProof/>
        </w:rPr>
      </w:r>
      <w:r w:rsidRPr="00D22CCD">
        <w:rPr>
          <w:noProof/>
        </w:rPr>
        <w:fldChar w:fldCharType="separate"/>
      </w:r>
      <w:r w:rsidRPr="00D22CCD">
        <w:rPr>
          <w:noProof/>
        </w:rPr>
        <w:t>17</w:t>
      </w:r>
      <w:r w:rsidRPr="00D22CCD">
        <w:rPr>
          <w:noProof/>
        </w:rPr>
        <w:fldChar w:fldCharType="end"/>
      </w:r>
    </w:p>
    <w:p w14:paraId="33793647" w14:textId="77777777" w:rsidR="00453023" w:rsidRPr="00E27500" w:rsidRDefault="007260E2">
      <w:pPr>
        <w:pStyle w:val="Verzeichnis1"/>
        <w:rPr>
          <w:rFonts w:ascii="Cambria" w:hAnsi="Cambria" w:cs="Arial"/>
          <w:b w:val="0"/>
          <w:noProof/>
          <w:sz w:val="22"/>
          <w:szCs w:val="22"/>
          <w:lang w:eastAsia="nl-BE"/>
        </w:rPr>
      </w:pPr>
      <w:r w:rsidRPr="00D22CCD">
        <w:rPr>
          <w:noProof/>
        </w:rPr>
        <w:t>2</w:t>
      </w:r>
      <w:r w:rsidRPr="00D22CCD">
        <w:rPr>
          <w:noProof/>
        </w:rPr>
        <w:tab/>
        <w:t>Specification Scopes</w:t>
      </w:r>
      <w:r w:rsidRPr="00D22CCD">
        <w:rPr>
          <w:noProof/>
        </w:rPr>
        <w:tab/>
      </w:r>
      <w:r w:rsidRPr="00D22CCD">
        <w:rPr>
          <w:noProof/>
        </w:rPr>
        <w:fldChar w:fldCharType="begin"/>
      </w:r>
      <w:r w:rsidRPr="00D22CCD">
        <w:rPr>
          <w:noProof/>
        </w:rPr>
        <w:instrText xml:space="preserve"> PAGEREF _Toc487203115 \h </w:instrText>
      </w:r>
      <w:r w:rsidRPr="00D22CCD">
        <w:rPr>
          <w:noProof/>
        </w:rPr>
      </w:r>
      <w:r w:rsidRPr="00D22CCD">
        <w:rPr>
          <w:noProof/>
        </w:rPr>
        <w:fldChar w:fldCharType="separate"/>
      </w:r>
      <w:r w:rsidRPr="00D22CCD">
        <w:rPr>
          <w:noProof/>
        </w:rPr>
        <w:t>17</w:t>
      </w:r>
      <w:r w:rsidRPr="00D22CCD">
        <w:rPr>
          <w:noProof/>
        </w:rPr>
        <w:fldChar w:fldCharType="end"/>
      </w:r>
    </w:p>
    <w:p w14:paraId="4C241E67" w14:textId="77777777" w:rsidR="00453023" w:rsidRPr="00E27500" w:rsidRDefault="007260E2">
      <w:pPr>
        <w:pStyle w:val="Verzeichnis1"/>
        <w:rPr>
          <w:rFonts w:ascii="Cambria" w:hAnsi="Cambria" w:cs="Arial"/>
          <w:b w:val="0"/>
          <w:noProof/>
          <w:sz w:val="22"/>
          <w:szCs w:val="22"/>
          <w:lang w:eastAsia="nl-BE"/>
        </w:rPr>
      </w:pPr>
      <w:r w:rsidRPr="00D22CCD">
        <w:rPr>
          <w:noProof/>
        </w:rPr>
        <w:t>3</w:t>
      </w:r>
      <w:r w:rsidRPr="00D22CCD">
        <w:rPr>
          <w:noProof/>
        </w:rPr>
        <w:tab/>
        <w:t>Dataset Identification</w:t>
      </w:r>
      <w:r w:rsidRPr="00D22CCD">
        <w:rPr>
          <w:noProof/>
        </w:rPr>
        <w:tab/>
      </w:r>
      <w:r w:rsidRPr="00D22CCD">
        <w:rPr>
          <w:noProof/>
        </w:rPr>
        <w:fldChar w:fldCharType="begin"/>
      </w:r>
      <w:r w:rsidRPr="00D22CCD">
        <w:rPr>
          <w:noProof/>
        </w:rPr>
        <w:instrText xml:space="preserve"> PAGEREF _Toc487203116 \h </w:instrText>
      </w:r>
      <w:r w:rsidRPr="00D22CCD">
        <w:rPr>
          <w:noProof/>
        </w:rPr>
      </w:r>
      <w:r w:rsidRPr="00D22CCD">
        <w:rPr>
          <w:noProof/>
        </w:rPr>
        <w:fldChar w:fldCharType="separate"/>
      </w:r>
      <w:r w:rsidRPr="00D22CCD">
        <w:rPr>
          <w:noProof/>
        </w:rPr>
        <w:t>18</w:t>
      </w:r>
      <w:r w:rsidRPr="00D22CCD">
        <w:rPr>
          <w:noProof/>
        </w:rPr>
        <w:fldChar w:fldCharType="end"/>
      </w:r>
    </w:p>
    <w:p w14:paraId="20AF42BE" w14:textId="77777777" w:rsidR="00453023" w:rsidRPr="00E27500" w:rsidRDefault="007260E2">
      <w:pPr>
        <w:pStyle w:val="Verzeichnis1"/>
        <w:rPr>
          <w:rFonts w:ascii="Cambria" w:hAnsi="Cambria" w:cs="Arial"/>
          <w:b w:val="0"/>
          <w:noProof/>
          <w:sz w:val="22"/>
          <w:szCs w:val="22"/>
          <w:lang w:eastAsia="nl-BE"/>
        </w:rPr>
      </w:pPr>
      <w:r w:rsidRPr="00D22CCD">
        <w:rPr>
          <w:noProof/>
        </w:rPr>
        <w:t>4</w:t>
      </w:r>
      <w:r w:rsidRPr="00D22CCD">
        <w:rPr>
          <w:noProof/>
        </w:rPr>
        <w:tab/>
        <w:t>Data Content and structure</w:t>
      </w:r>
      <w:r w:rsidRPr="00D22CCD">
        <w:rPr>
          <w:noProof/>
        </w:rPr>
        <w:tab/>
      </w:r>
      <w:r w:rsidRPr="00D22CCD">
        <w:rPr>
          <w:noProof/>
        </w:rPr>
        <w:fldChar w:fldCharType="begin"/>
      </w:r>
      <w:r w:rsidRPr="00D22CCD">
        <w:rPr>
          <w:noProof/>
        </w:rPr>
        <w:instrText xml:space="preserve"> PAGEREF _Toc487203117 \h </w:instrText>
      </w:r>
      <w:r w:rsidRPr="00D22CCD">
        <w:rPr>
          <w:noProof/>
        </w:rPr>
      </w:r>
      <w:r w:rsidRPr="00D22CCD">
        <w:rPr>
          <w:noProof/>
        </w:rPr>
        <w:fldChar w:fldCharType="separate"/>
      </w:r>
      <w:r w:rsidRPr="00D22CCD">
        <w:rPr>
          <w:noProof/>
        </w:rPr>
        <w:t>19</w:t>
      </w:r>
      <w:r w:rsidRPr="00D22CCD">
        <w:rPr>
          <w:noProof/>
        </w:rPr>
        <w:fldChar w:fldCharType="end"/>
      </w:r>
    </w:p>
    <w:p w14:paraId="7EA02705" w14:textId="77777777" w:rsidR="00453023" w:rsidRPr="00E27500" w:rsidRDefault="007260E2">
      <w:pPr>
        <w:pStyle w:val="Verzeichnis2"/>
        <w:rPr>
          <w:rFonts w:ascii="Cambria" w:hAnsi="Cambria" w:cs="Arial"/>
          <w:b w:val="0"/>
          <w:noProof/>
          <w:sz w:val="22"/>
          <w:szCs w:val="22"/>
          <w:lang w:eastAsia="nl-BE"/>
        </w:rPr>
      </w:pPr>
      <w:r w:rsidRPr="00D22CCD">
        <w:rPr>
          <w:noProof/>
        </w:rPr>
        <w:t>4.1</w:t>
      </w:r>
      <w:r w:rsidRPr="00D22CCD">
        <w:rPr>
          <w:noProof/>
        </w:rPr>
        <w:tab/>
        <w:t>Introduction</w:t>
      </w:r>
      <w:r w:rsidRPr="00D22CCD">
        <w:rPr>
          <w:noProof/>
        </w:rPr>
        <w:tab/>
      </w:r>
      <w:r w:rsidRPr="00D22CCD">
        <w:rPr>
          <w:noProof/>
        </w:rPr>
        <w:fldChar w:fldCharType="begin"/>
      </w:r>
      <w:r w:rsidRPr="00D22CCD">
        <w:rPr>
          <w:noProof/>
        </w:rPr>
        <w:instrText xml:space="preserve"> PAGEREF _Toc487203118 \h </w:instrText>
      </w:r>
      <w:r w:rsidRPr="00D22CCD">
        <w:rPr>
          <w:noProof/>
        </w:rPr>
      </w:r>
      <w:r w:rsidRPr="00D22CCD">
        <w:rPr>
          <w:noProof/>
        </w:rPr>
        <w:fldChar w:fldCharType="separate"/>
      </w:r>
      <w:r w:rsidRPr="00D22CCD">
        <w:rPr>
          <w:noProof/>
        </w:rPr>
        <w:t>19</w:t>
      </w:r>
      <w:r w:rsidRPr="00D22CCD">
        <w:rPr>
          <w:noProof/>
        </w:rPr>
        <w:fldChar w:fldCharType="end"/>
      </w:r>
    </w:p>
    <w:p w14:paraId="6105ED44" w14:textId="77777777" w:rsidR="00453023" w:rsidRPr="00E27500" w:rsidRDefault="007260E2">
      <w:pPr>
        <w:pStyle w:val="Verzeichnis2"/>
        <w:rPr>
          <w:rFonts w:ascii="Cambria" w:hAnsi="Cambria" w:cs="Arial"/>
          <w:b w:val="0"/>
          <w:noProof/>
          <w:sz w:val="22"/>
          <w:szCs w:val="22"/>
          <w:lang w:eastAsia="nl-BE"/>
        </w:rPr>
      </w:pPr>
      <w:r w:rsidRPr="00D22CCD">
        <w:rPr>
          <w:noProof/>
        </w:rPr>
        <w:t>4.2</w:t>
      </w:r>
      <w:r w:rsidRPr="00D22CCD">
        <w:rPr>
          <w:noProof/>
        </w:rPr>
        <w:tab/>
        <w:t>Application Schema</w:t>
      </w:r>
      <w:r w:rsidRPr="00D22CCD">
        <w:rPr>
          <w:noProof/>
        </w:rPr>
        <w:tab/>
      </w:r>
      <w:r w:rsidRPr="00D22CCD">
        <w:rPr>
          <w:noProof/>
        </w:rPr>
        <w:fldChar w:fldCharType="begin"/>
      </w:r>
      <w:r w:rsidRPr="00D22CCD">
        <w:rPr>
          <w:noProof/>
        </w:rPr>
        <w:instrText xml:space="preserve"> PAGEREF _Toc487203119 \h </w:instrText>
      </w:r>
      <w:r w:rsidRPr="00D22CCD">
        <w:rPr>
          <w:noProof/>
        </w:rPr>
      </w:r>
      <w:r w:rsidRPr="00D22CCD">
        <w:rPr>
          <w:noProof/>
        </w:rPr>
        <w:fldChar w:fldCharType="separate"/>
      </w:r>
      <w:r w:rsidRPr="00D22CCD">
        <w:rPr>
          <w:noProof/>
        </w:rPr>
        <w:t>19</w:t>
      </w:r>
      <w:r w:rsidRPr="00D22CCD">
        <w:rPr>
          <w:noProof/>
        </w:rPr>
        <w:fldChar w:fldCharType="end"/>
      </w:r>
    </w:p>
    <w:p w14:paraId="3B6C2CAF" w14:textId="77777777" w:rsidR="00453023" w:rsidRPr="00E27500" w:rsidRDefault="007260E2">
      <w:pPr>
        <w:pStyle w:val="Verzeichnis2"/>
        <w:rPr>
          <w:rFonts w:ascii="Cambria" w:hAnsi="Cambria" w:cs="Arial"/>
          <w:b w:val="0"/>
          <w:noProof/>
          <w:sz w:val="22"/>
          <w:szCs w:val="22"/>
          <w:lang w:eastAsia="nl-BE"/>
        </w:rPr>
      </w:pPr>
      <w:r w:rsidRPr="00D22CCD">
        <w:rPr>
          <w:noProof/>
        </w:rPr>
        <w:t>4.3</w:t>
      </w:r>
      <w:r w:rsidRPr="00D22CCD">
        <w:rPr>
          <w:noProof/>
        </w:rPr>
        <w:tab/>
        <w:t>Feature Catalogue</w:t>
      </w:r>
      <w:r w:rsidRPr="00D22CCD">
        <w:rPr>
          <w:noProof/>
        </w:rPr>
        <w:tab/>
      </w:r>
      <w:r w:rsidRPr="00D22CCD">
        <w:rPr>
          <w:noProof/>
        </w:rPr>
        <w:fldChar w:fldCharType="begin"/>
      </w:r>
      <w:r w:rsidRPr="00D22CCD">
        <w:rPr>
          <w:noProof/>
        </w:rPr>
        <w:instrText xml:space="preserve"> PAGEREF _Toc487203120 \h </w:instrText>
      </w:r>
      <w:r w:rsidRPr="00D22CCD">
        <w:rPr>
          <w:noProof/>
        </w:rPr>
      </w:r>
      <w:r w:rsidRPr="00D22CCD">
        <w:rPr>
          <w:noProof/>
        </w:rPr>
        <w:fldChar w:fldCharType="separate"/>
      </w:r>
      <w:r w:rsidRPr="00D22CCD">
        <w:rPr>
          <w:noProof/>
        </w:rPr>
        <w:t>19</w:t>
      </w:r>
      <w:r w:rsidRPr="00D22CCD">
        <w:rPr>
          <w:noProof/>
        </w:rPr>
        <w:fldChar w:fldCharType="end"/>
      </w:r>
    </w:p>
    <w:p w14:paraId="3FFB0D64"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4.3.1</w:t>
      </w:r>
      <w:r w:rsidRPr="00D22CCD">
        <w:rPr>
          <w:noProof/>
          <w:lang w:eastAsia="en-US"/>
        </w:rPr>
        <w:tab/>
        <w:t>Introduction</w:t>
      </w:r>
      <w:r w:rsidRPr="00D22CCD">
        <w:rPr>
          <w:noProof/>
        </w:rPr>
        <w:tab/>
      </w:r>
      <w:r w:rsidRPr="00D22CCD">
        <w:rPr>
          <w:noProof/>
        </w:rPr>
        <w:fldChar w:fldCharType="begin"/>
      </w:r>
      <w:r w:rsidRPr="00D22CCD">
        <w:rPr>
          <w:noProof/>
        </w:rPr>
        <w:instrText xml:space="preserve"> PAGEREF _Toc487203121 \h </w:instrText>
      </w:r>
      <w:r w:rsidRPr="00D22CCD">
        <w:rPr>
          <w:noProof/>
        </w:rPr>
      </w:r>
      <w:r w:rsidRPr="00D22CCD">
        <w:rPr>
          <w:noProof/>
        </w:rPr>
        <w:fldChar w:fldCharType="separate"/>
      </w:r>
      <w:r w:rsidRPr="00D22CCD">
        <w:rPr>
          <w:noProof/>
        </w:rPr>
        <w:t>19</w:t>
      </w:r>
      <w:r w:rsidRPr="00D22CCD">
        <w:rPr>
          <w:noProof/>
        </w:rPr>
        <w:fldChar w:fldCharType="end"/>
      </w:r>
    </w:p>
    <w:p w14:paraId="1D3D8AAD" w14:textId="77777777" w:rsidR="00453023" w:rsidRPr="00E27500" w:rsidRDefault="007260E2">
      <w:pPr>
        <w:pStyle w:val="Verzeichnis3"/>
        <w:rPr>
          <w:rFonts w:ascii="Cambria" w:hAnsi="Cambria" w:cs="Arial"/>
          <w:b w:val="0"/>
          <w:noProof/>
          <w:sz w:val="22"/>
          <w:szCs w:val="22"/>
          <w:lang w:eastAsia="nl-BE"/>
        </w:rPr>
      </w:pPr>
      <w:r w:rsidRPr="00D22CCD">
        <w:rPr>
          <w:noProof/>
        </w:rPr>
        <w:t>4.3.2</w:t>
      </w:r>
      <w:r w:rsidRPr="00D22CCD">
        <w:rPr>
          <w:noProof/>
        </w:rPr>
        <w:tab/>
        <w:t>Feature Types</w:t>
      </w:r>
      <w:r w:rsidRPr="00D22CCD">
        <w:rPr>
          <w:noProof/>
        </w:rPr>
        <w:tab/>
      </w:r>
      <w:r w:rsidRPr="00D22CCD">
        <w:rPr>
          <w:noProof/>
        </w:rPr>
        <w:fldChar w:fldCharType="begin"/>
      </w:r>
      <w:r w:rsidRPr="00D22CCD">
        <w:rPr>
          <w:noProof/>
        </w:rPr>
        <w:instrText xml:space="preserve"> PAGEREF _Toc487203122 \h </w:instrText>
      </w:r>
      <w:r w:rsidRPr="00D22CCD">
        <w:rPr>
          <w:noProof/>
        </w:rPr>
      </w:r>
      <w:r w:rsidRPr="00D22CCD">
        <w:rPr>
          <w:noProof/>
        </w:rPr>
        <w:fldChar w:fldCharType="separate"/>
      </w:r>
      <w:r w:rsidRPr="00D22CCD">
        <w:rPr>
          <w:noProof/>
        </w:rPr>
        <w:t>19</w:t>
      </w:r>
      <w:r w:rsidRPr="00D22CCD">
        <w:rPr>
          <w:noProof/>
        </w:rPr>
        <w:fldChar w:fldCharType="end"/>
      </w:r>
    </w:p>
    <w:p w14:paraId="5CFDBE0D" w14:textId="77777777" w:rsidR="00453023" w:rsidRPr="00E27500" w:rsidRDefault="007260E2">
      <w:pPr>
        <w:pStyle w:val="Verzeichnis3"/>
        <w:rPr>
          <w:rFonts w:ascii="Cambria" w:hAnsi="Cambria" w:cs="Arial"/>
          <w:b w:val="0"/>
          <w:noProof/>
          <w:sz w:val="22"/>
          <w:szCs w:val="22"/>
          <w:lang w:eastAsia="nl-BE"/>
        </w:rPr>
      </w:pPr>
      <w:r w:rsidRPr="00D22CCD">
        <w:rPr>
          <w:noProof/>
        </w:rPr>
        <w:t>4.3.3</w:t>
      </w:r>
      <w:r w:rsidRPr="00D22CCD">
        <w:rPr>
          <w:noProof/>
        </w:rPr>
        <w:tab/>
        <w:t>Feature Relationship</w:t>
      </w:r>
      <w:r w:rsidRPr="00D22CCD">
        <w:rPr>
          <w:noProof/>
        </w:rPr>
        <w:tab/>
      </w:r>
      <w:r w:rsidRPr="00D22CCD">
        <w:rPr>
          <w:noProof/>
        </w:rPr>
        <w:fldChar w:fldCharType="begin"/>
      </w:r>
      <w:r w:rsidRPr="00D22CCD">
        <w:rPr>
          <w:noProof/>
        </w:rPr>
        <w:instrText xml:space="preserve"> PAGEREF _Toc487203123 \h </w:instrText>
      </w:r>
      <w:r w:rsidRPr="00D22CCD">
        <w:rPr>
          <w:noProof/>
        </w:rPr>
      </w:r>
      <w:r w:rsidRPr="00D22CCD">
        <w:rPr>
          <w:noProof/>
        </w:rPr>
        <w:fldChar w:fldCharType="separate"/>
      </w:r>
      <w:r w:rsidRPr="00D22CCD">
        <w:rPr>
          <w:noProof/>
        </w:rPr>
        <w:t>20</w:t>
      </w:r>
      <w:r w:rsidRPr="00D22CCD">
        <w:rPr>
          <w:noProof/>
        </w:rPr>
        <w:fldChar w:fldCharType="end"/>
      </w:r>
    </w:p>
    <w:p w14:paraId="0D70E333"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4.3.4</w:t>
      </w:r>
      <w:r w:rsidRPr="00D22CCD">
        <w:rPr>
          <w:noProof/>
          <w:lang w:eastAsia="en-US"/>
        </w:rPr>
        <w:tab/>
        <w:t>Information Types</w:t>
      </w:r>
      <w:r w:rsidRPr="00D22CCD">
        <w:rPr>
          <w:noProof/>
        </w:rPr>
        <w:tab/>
      </w:r>
      <w:r w:rsidRPr="00D22CCD">
        <w:rPr>
          <w:noProof/>
        </w:rPr>
        <w:fldChar w:fldCharType="begin"/>
      </w:r>
      <w:r w:rsidRPr="00D22CCD">
        <w:rPr>
          <w:noProof/>
        </w:rPr>
        <w:instrText xml:space="preserve"> PAGEREF _Toc487203124 \h </w:instrText>
      </w:r>
      <w:r w:rsidRPr="00D22CCD">
        <w:rPr>
          <w:noProof/>
        </w:rPr>
      </w:r>
      <w:r w:rsidRPr="00D22CCD">
        <w:rPr>
          <w:noProof/>
        </w:rPr>
        <w:fldChar w:fldCharType="separate"/>
      </w:r>
      <w:r w:rsidRPr="00D22CCD">
        <w:rPr>
          <w:noProof/>
        </w:rPr>
        <w:t>23</w:t>
      </w:r>
      <w:r w:rsidRPr="00D22CCD">
        <w:rPr>
          <w:noProof/>
        </w:rPr>
        <w:fldChar w:fldCharType="end"/>
      </w:r>
    </w:p>
    <w:p w14:paraId="3EC8D346"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4.3.5</w:t>
      </w:r>
      <w:r w:rsidRPr="00D22CCD">
        <w:rPr>
          <w:noProof/>
          <w:lang w:eastAsia="en-US"/>
        </w:rPr>
        <w:tab/>
        <w:t>Attributes</w:t>
      </w:r>
      <w:r w:rsidRPr="00D22CCD">
        <w:rPr>
          <w:noProof/>
        </w:rPr>
        <w:tab/>
      </w:r>
      <w:r w:rsidRPr="00D22CCD">
        <w:rPr>
          <w:noProof/>
        </w:rPr>
        <w:fldChar w:fldCharType="begin"/>
      </w:r>
      <w:r w:rsidRPr="00D22CCD">
        <w:rPr>
          <w:noProof/>
        </w:rPr>
        <w:instrText xml:space="preserve"> PAGEREF _Toc487203125 \h </w:instrText>
      </w:r>
      <w:r w:rsidRPr="00D22CCD">
        <w:rPr>
          <w:noProof/>
        </w:rPr>
      </w:r>
      <w:r w:rsidRPr="00D22CCD">
        <w:rPr>
          <w:noProof/>
        </w:rPr>
        <w:fldChar w:fldCharType="separate"/>
      </w:r>
      <w:r w:rsidRPr="00D22CCD">
        <w:rPr>
          <w:noProof/>
        </w:rPr>
        <w:t>24</w:t>
      </w:r>
      <w:r w:rsidRPr="00D22CCD">
        <w:rPr>
          <w:noProof/>
        </w:rPr>
        <w:fldChar w:fldCharType="end"/>
      </w:r>
    </w:p>
    <w:p w14:paraId="395E03AA" w14:textId="77777777" w:rsidR="00453023" w:rsidRPr="00E27500" w:rsidRDefault="007260E2">
      <w:pPr>
        <w:pStyle w:val="Verzeichnis2"/>
        <w:rPr>
          <w:rFonts w:ascii="Cambria" w:hAnsi="Cambria" w:cs="Arial"/>
          <w:b w:val="0"/>
          <w:noProof/>
          <w:sz w:val="22"/>
          <w:szCs w:val="22"/>
          <w:lang w:eastAsia="nl-BE"/>
        </w:rPr>
      </w:pPr>
      <w:r w:rsidRPr="00D22CCD">
        <w:rPr>
          <w:noProof/>
        </w:rPr>
        <w:t>4.4</w:t>
      </w:r>
      <w:r w:rsidRPr="00D22CCD">
        <w:rPr>
          <w:noProof/>
        </w:rPr>
        <w:tab/>
        <w:t>Feature Object Identifier</w:t>
      </w:r>
      <w:r w:rsidRPr="00D22CCD">
        <w:rPr>
          <w:noProof/>
        </w:rPr>
        <w:tab/>
      </w:r>
      <w:r w:rsidRPr="00D22CCD">
        <w:rPr>
          <w:noProof/>
        </w:rPr>
        <w:fldChar w:fldCharType="begin"/>
      </w:r>
      <w:r w:rsidRPr="00D22CCD">
        <w:rPr>
          <w:noProof/>
        </w:rPr>
        <w:instrText xml:space="preserve"> PAGEREF _Toc487203126 \h </w:instrText>
      </w:r>
      <w:r w:rsidRPr="00D22CCD">
        <w:rPr>
          <w:noProof/>
        </w:rPr>
      </w:r>
      <w:r w:rsidRPr="00D22CCD">
        <w:rPr>
          <w:noProof/>
        </w:rPr>
        <w:fldChar w:fldCharType="separate"/>
      </w:r>
      <w:r w:rsidRPr="00D22CCD">
        <w:rPr>
          <w:noProof/>
        </w:rPr>
        <w:t>25</w:t>
      </w:r>
      <w:r w:rsidRPr="00D22CCD">
        <w:rPr>
          <w:noProof/>
        </w:rPr>
        <w:fldChar w:fldCharType="end"/>
      </w:r>
    </w:p>
    <w:p w14:paraId="66BF656D" w14:textId="77777777" w:rsidR="00453023" w:rsidRPr="00E27500" w:rsidRDefault="007260E2">
      <w:pPr>
        <w:pStyle w:val="Verzeichnis2"/>
        <w:rPr>
          <w:rFonts w:ascii="Cambria" w:hAnsi="Cambria" w:cs="Arial"/>
          <w:b w:val="0"/>
          <w:noProof/>
          <w:sz w:val="22"/>
          <w:szCs w:val="22"/>
          <w:lang w:eastAsia="nl-BE"/>
        </w:rPr>
      </w:pPr>
      <w:r w:rsidRPr="00D22CCD">
        <w:rPr>
          <w:noProof/>
        </w:rPr>
        <w:t>4.5</w:t>
      </w:r>
      <w:r w:rsidRPr="00D22CCD">
        <w:rPr>
          <w:noProof/>
        </w:rPr>
        <w:tab/>
        <w:t>Dataset</w:t>
      </w:r>
      <w:r w:rsidRPr="00D22CCD">
        <w:rPr>
          <w:noProof/>
        </w:rPr>
        <w:tab/>
      </w:r>
      <w:r w:rsidRPr="00D22CCD">
        <w:rPr>
          <w:noProof/>
        </w:rPr>
        <w:fldChar w:fldCharType="begin"/>
      </w:r>
      <w:r w:rsidRPr="00D22CCD">
        <w:rPr>
          <w:noProof/>
        </w:rPr>
        <w:instrText xml:space="preserve"> PAGEREF _Toc487203127 \h </w:instrText>
      </w:r>
      <w:r w:rsidRPr="00D22CCD">
        <w:rPr>
          <w:noProof/>
        </w:rPr>
      </w:r>
      <w:r w:rsidRPr="00D22CCD">
        <w:rPr>
          <w:noProof/>
        </w:rPr>
        <w:fldChar w:fldCharType="separate"/>
      </w:r>
      <w:r w:rsidRPr="00D22CCD">
        <w:rPr>
          <w:noProof/>
        </w:rPr>
        <w:t>26</w:t>
      </w:r>
      <w:r w:rsidRPr="00D22CCD">
        <w:rPr>
          <w:noProof/>
        </w:rPr>
        <w:fldChar w:fldCharType="end"/>
      </w:r>
    </w:p>
    <w:p w14:paraId="57A2EA2D" w14:textId="77777777" w:rsidR="00453023" w:rsidRPr="00E27500" w:rsidRDefault="007260E2">
      <w:pPr>
        <w:pStyle w:val="Verzeichnis3"/>
        <w:rPr>
          <w:rFonts w:ascii="Cambria" w:hAnsi="Cambria" w:cs="Arial"/>
          <w:b w:val="0"/>
          <w:noProof/>
          <w:sz w:val="22"/>
          <w:szCs w:val="22"/>
          <w:lang w:eastAsia="nl-BE"/>
        </w:rPr>
      </w:pPr>
      <w:r w:rsidRPr="00D22CCD">
        <w:rPr>
          <w:noProof/>
        </w:rPr>
        <w:t>4.5.1</w:t>
      </w:r>
      <w:r w:rsidRPr="00D22CCD">
        <w:rPr>
          <w:noProof/>
        </w:rPr>
        <w:tab/>
        <w:t>Introduction</w:t>
      </w:r>
      <w:r w:rsidRPr="00D22CCD">
        <w:rPr>
          <w:noProof/>
        </w:rPr>
        <w:tab/>
      </w:r>
      <w:r w:rsidRPr="00D22CCD">
        <w:rPr>
          <w:noProof/>
        </w:rPr>
        <w:fldChar w:fldCharType="begin"/>
      </w:r>
      <w:r w:rsidRPr="00D22CCD">
        <w:rPr>
          <w:noProof/>
        </w:rPr>
        <w:instrText xml:space="preserve"> PAGEREF _Toc487203128 \h </w:instrText>
      </w:r>
      <w:r w:rsidRPr="00D22CCD">
        <w:rPr>
          <w:noProof/>
        </w:rPr>
      </w:r>
      <w:r w:rsidRPr="00D22CCD">
        <w:rPr>
          <w:noProof/>
        </w:rPr>
        <w:fldChar w:fldCharType="separate"/>
      </w:r>
      <w:r w:rsidRPr="00D22CCD">
        <w:rPr>
          <w:noProof/>
        </w:rPr>
        <w:t>26</w:t>
      </w:r>
      <w:r w:rsidRPr="00D22CCD">
        <w:rPr>
          <w:noProof/>
        </w:rPr>
        <w:fldChar w:fldCharType="end"/>
      </w:r>
    </w:p>
    <w:p w14:paraId="1FFEA98D" w14:textId="77777777" w:rsidR="00453023" w:rsidRPr="00E27500" w:rsidRDefault="007260E2">
      <w:pPr>
        <w:pStyle w:val="Verzeichnis3"/>
        <w:rPr>
          <w:rFonts w:ascii="Cambria" w:hAnsi="Cambria" w:cs="Arial"/>
          <w:b w:val="0"/>
          <w:noProof/>
          <w:sz w:val="22"/>
          <w:szCs w:val="22"/>
          <w:lang w:eastAsia="nl-BE"/>
        </w:rPr>
      </w:pPr>
      <w:r w:rsidRPr="00D22CCD">
        <w:rPr>
          <w:noProof/>
        </w:rPr>
        <w:t>4.5.2</w:t>
      </w:r>
      <w:r w:rsidRPr="00D22CCD">
        <w:rPr>
          <w:noProof/>
        </w:rPr>
        <w:tab/>
        <w:t>Dataset rules</w:t>
      </w:r>
      <w:r w:rsidRPr="00D22CCD">
        <w:rPr>
          <w:noProof/>
        </w:rPr>
        <w:tab/>
      </w:r>
      <w:r w:rsidRPr="00D22CCD">
        <w:rPr>
          <w:noProof/>
        </w:rPr>
        <w:fldChar w:fldCharType="begin"/>
      </w:r>
      <w:r w:rsidRPr="00D22CCD">
        <w:rPr>
          <w:noProof/>
        </w:rPr>
        <w:instrText xml:space="preserve"> PAGEREF _Toc487203129 \h </w:instrText>
      </w:r>
      <w:r w:rsidRPr="00D22CCD">
        <w:rPr>
          <w:noProof/>
        </w:rPr>
      </w:r>
      <w:r w:rsidRPr="00D22CCD">
        <w:rPr>
          <w:noProof/>
        </w:rPr>
        <w:fldChar w:fldCharType="separate"/>
      </w:r>
      <w:r w:rsidRPr="00D22CCD">
        <w:rPr>
          <w:noProof/>
        </w:rPr>
        <w:t>26</w:t>
      </w:r>
      <w:r w:rsidRPr="00D22CCD">
        <w:rPr>
          <w:noProof/>
        </w:rPr>
        <w:fldChar w:fldCharType="end"/>
      </w:r>
    </w:p>
    <w:p w14:paraId="07BB3A9A" w14:textId="77777777" w:rsidR="00453023" w:rsidRPr="00E27500" w:rsidRDefault="007260E2">
      <w:pPr>
        <w:pStyle w:val="Verzeichnis3"/>
        <w:rPr>
          <w:rFonts w:ascii="Cambria" w:hAnsi="Cambria" w:cs="Arial"/>
          <w:b w:val="0"/>
          <w:noProof/>
          <w:sz w:val="22"/>
          <w:szCs w:val="22"/>
          <w:lang w:eastAsia="nl-BE"/>
        </w:rPr>
      </w:pPr>
      <w:r w:rsidRPr="00D22CCD">
        <w:rPr>
          <w:noProof/>
        </w:rPr>
        <w:t>4.5.3</w:t>
      </w:r>
      <w:r w:rsidRPr="00D22CCD">
        <w:rPr>
          <w:noProof/>
        </w:rPr>
        <w:tab/>
        <w:t>Data Coverage rules</w:t>
      </w:r>
      <w:r w:rsidRPr="00D22CCD">
        <w:rPr>
          <w:noProof/>
        </w:rPr>
        <w:tab/>
      </w:r>
      <w:r w:rsidRPr="00D22CCD">
        <w:rPr>
          <w:noProof/>
        </w:rPr>
        <w:fldChar w:fldCharType="begin"/>
      </w:r>
      <w:r w:rsidRPr="00D22CCD">
        <w:rPr>
          <w:noProof/>
        </w:rPr>
        <w:instrText xml:space="preserve"> PAGEREF _Toc487203130 \h </w:instrText>
      </w:r>
      <w:r w:rsidRPr="00D22CCD">
        <w:rPr>
          <w:noProof/>
        </w:rPr>
      </w:r>
      <w:r w:rsidRPr="00D22CCD">
        <w:rPr>
          <w:noProof/>
        </w:rPr>
        <w:fldChar w:fldCharType="separate"/>
      </w:r>
      <w:r w:rsidRPr="00D22CCD">
        <w:rPr>
          <w:noProof/>
        </w:rPr>
        <w:t>26</w:t>
      </w:r>
      <w:r w:rsidRPr="00D22CCD">
        <w:rPr>
          <w:noProof/>
        </w:rPr>
        <w:fldChar w:fldCharType="end"/>
      </w:r>
    </w:p>
    <w:p w14:paraId="34C3D826"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4.5.4</w:t>
      </w:r>
      <w:r w:rsidRPr="00D22CCD">
        <w:rPr>
          <w:noProof/>
          <w:lang w:eastAsia="en-US"/>
        </w:rPr>
        <w:tab/>
        <w:t>Dataset size</w:t>
      </w:r>
      <w:r w:rsidRPr="00D22CCD">
        <w:rPr>
          <w:noProof/>
        </w:rPr>
        <w:tab/>
      </w:r>
      <w:r w:rsidRPr="00D22CCD">
        <w:rPr>
          <w:noProof/>
        </w:rPr>
        <w:fldChar w:fldCharType="begin"/>
      </w:r>
      <w:r w:rsidRPr="00D22CCD">
        <w:rPr>
          <w:noProof/>
        </w:rPr>
        <w:instrText xml:space="preserve"> PAGEREF _Toc487203131 \h </w:instrText>
      </w:r>
      <w:r w:rsidRPr="00D22CCD">
        <w:rPr>
          <w:noProof/>
        </w:rPr>
      </w:r>
      <w:r w:rsidRPr="00D22CCD">
        <w:rPr>
          <w:noProof/>
        </w:rPr>
        <w:fldChar w:fldCharType="separate"/>
      </w:r>
      <w:r w:rsidRPr="00D22CCD">
        <w:rPr>
          <w:noProof/>
        </w:rPr>
        <w:t>27</w:t>
      </w:r>
      <w:r w:rsidRPr="00D22CCD">
        <w:rPr>
          <w:noProof/>
        </w:rPr>
        <w:fldChar w:fldCharType="end"/>
      </w:r>
    </w:p>
    <w:p w14:paraId="5847F81B" w14:textId="77777777" w:rsidR="00453023" w:rsidRPr="00E27500" w:rsidRDefault="007260E2">
      <w:pPr>
        <w:pStyle w:val="Verzeichnis2"/>
        <w:rPr>
          <w:rFonts w:ascii="Cambria" w:hAnsi="Cambria" w:cs="Arial"/>
          <w:b w:val="0"/>
          <w:noProof/>
          <w:sz w:val="22"/>
          <w:szCs w:val="22"/>
          <w:lang w:eastAsia="nl-BE"/>
        </w:rPr>
      </w:pPr>
      <w:r w:rsidRPr="00D22CCD">
        <w:rPr>
          <w:noProof/>
        </w:rPr>
        <w:t>4.6</w:t>
      </w:r>
      <w:r w:rsidRPr="00D22CCD">
        <w:rPr>
          <w:noProof/>
        </w:rPr>
        <w:tab/>
        <w:t>Display Scale Range</w:t>
      </w:r>
      <w:r w:rsidRPr="00D22CCD">
        <w:rPr>
          <w:noProof/>
        </w:rPr>
        <w:tab/>
      </w:r>
      <w:r w:rsidRPr="00D22CCD">
        <w:rPr>
          <w:noProof/>
        </w:rPr>
        <w:fldChar w:fldCharType="begin"/>
      </w:r>
      <w:r w:rsidRPr="00D22CCD">
        <w:rPr>
          <w:noProof/>
        </w:rPr>
        <w:instrText xml:space="preserve"> PAGEREF _Toc487203132 \h </w:instrText>
      </w:r>
      <w:r w:rsidRPr="00D22CCD">
        <w:rPr>
          <w:noProof/>
        </w:rPr>
      </w:r>
      <w:r w:rsidRPr="00D22CCD">
        <w:rPr>
          <w:noProof/>
        </w:rPr>
        <w:fldChar w:fldCharType="separate"/>
      </w:r>
      <w:r w:rsidRPr="00D22CCD">
        <w:rPr>
          <w:noProof/>
        </w:rPr>
        <w:t>27</w:t>
      </w:r>
      <w:r w:rsidRPr="00D22CCD">
        <w:rPr>
          <w:noProof/>
        </w:rPr>
        <w:fldChar w:fldCharType="end"/>
      </w:r>
    </w:p>
    <w:p w14:paraId="5C05F687" w14:textId="77777777" w:rsidR="00453023" w:rsidRPr="00E27500" w:rsidRDefault="007260E2">
      <w:pPr>
        <w:pStyle w:val="Verzeichnis2"/>
        <w:rPr>
          <w:rFonts w:ascii="Cambria" w:hAnsi="Cambria" w:cs="Arial"/>
          <w:b w:val="0"/>
          <w:noProof/>
          <w:sz w:val="22"/>
          <w:szCs w:val="22"/>
          <w:lang w:eastAsia="nl-BE"/>
        </w:rPr>
      </w:pPr>
      <w:r w:rsidRPr="00D22CCD">
        <w:rPr>
          <w:noProof/>
        </w:rPr>
        <w:t>4.7</w:t>
      </w:r>
      <w:r w:rsidRPr="00D22CCD">
        <w:rPr>
          <w:noProof/>
        </w:rPr>
        <w:tab/>
        <w:t>Dataset Loading and Unloading</w:t>
      </w:r>
      <w:r w:rsidRPr="00D22CCD">
        <w:rPr>
          <w:noProof/>
        </w:rPr>
        <w:tab/>
      </w:r>
      <w:r w:rsidRPr="00D22CCD">
        <w:rPr>
          <w:noProof/>
        </w:rPr>
        <w:fldChar w:fldCharType="begin"/>
      </w:r>
      <w:r w:rsidRPr="00D22CCD">
        <w:rPr>
          <w:noProof/>
        </w:rPr>
        <w:instrText xml:space="preserve"> PAGEREF _Toc487203133 \h </w:instrText>
      </w:r>
      <w:r w:rsidRPr="00D22CCD">
        <w:rPr>
          <w:noProof/>
        </w:rPr>
      </w:r>
      <w:r w:rsidRPr="00D22CCD">
        <w:rPr>
          <w:noProof/>
        </w:rPr>
        <w:fldChar w:fldCharType="separate"/>
      </w:r>
      <w:r w:rsidRPr="00D22CCD">
        <w:rPr>
          <w:noProof/>
        </w:rPr>
        <w:t>27</w:t>
      </w:r>
      <w:r w:rsidRPr="00D22CCD">
        <w:rPr>
          <w:noProof/>
        </w:rPr>
        <w:fldChar w:fldCharType="end"/>
      </w:r>
    </w:p>
    <w:p w14:paraId="6BCF8743" w14:textId="77777777" w:rsidR="00453023" w:rsidRPr="00E27500" w:rsidRDefault="007260E2">
      <w:pPr>
        <w:pStyle w:val="Verzeichnis3"/>
        <w:rPr>
          <w:rFonts w:ascii="Cambria" w:hAnsi="Cambria" w:cs="Arial"/>
          <w:b w:val="0"/>
          <w:noProof/>
          <w:sz w:val="22"/>
          <w:szCs w:val="22"/>
          <w:lang w:eastAsia="nl-BE"/>
        </w:rPr>
      </w:pPr>
      <w:r w:rsidRPr="00D22CCD">
        <w:rPr>
          <w:noProof/>
        </w:rPr>
        <w:t>4.7.1</w:t>
      </w:r>
      <w:r w:rsidRPr="00D22CCD">
        <w:rPr>
          <w:noProof/>
        </w:rPr>
        <w:tab/>
        <w:t>Dataset Loading and Unloading Algorithm</w:t>
      </w:r>
      <w:r w:rsidRPr="00D22CCD">
        <w:rPr>
          <w:noProof/>
        </w:rPr>
        <w:tab/>
      </w:r>
      <w:r w:rsidRPr="00D22CCD">
        <w:rPr>
          <w:noProof/>
        </w:rPr>
        <w:fldChar w:fldCharType="begin"/>
      </w:r>
      <w:r w:rsidRPr="00D22CCD">
        <w:rPr>
          <w:noProof/>
        </w:rPr>
        <w:instrText xml:space="preserve"> PAGEREF _Toc487203134 \h </w:instrText>
      </w:r>
      <w:r w:rsidRPr="00D22CCD">
        <w:rPr>
          <w:noProof/>
        </w:rPr>
      </w:r>
      <w:r w:rsidRPr="00D22CCD">
        <w:rPr>
          <w:noProof/>
        </w:rPr>
        <w:fldChar w:fldCharType="separate"/>
      </w:r>
      <w:r w:rsidRPr="00D22CCD">
        <w:rPr>
          <w:noProof/>
        </w:rPr>
        <w:t>28</w:t>
      </w:r>
      <w:r w:rsidRPr="00D22CCD">
        <w:rPr>
          <w:noProof/>
        </w:rPr>
        <w:fldChar w:fldCharType="end"/>
      </w:r>
    </w:p>
    <w:p w14:paraId="1384F69A" w14:textId="77777777" w:rsidR="00453023" w:rsidRPr="00E27500" w:rsidRDefault="007260E2">
      <w:pPr>
        <w:pStyle w:val="Verzeichnis2"/>
        <w:rPr>
          <w:rFonts w:ascii="Cambria" w:hAnsi="Cambria" w:cs="Arial"/>
          <w:b w:val="0"/>
          <w:noProof/>
          <w:sz w:val="22"/>
          <w:szCs w:val="22"/>
          <w:lang w:eastAsia="nl-BE"/>
        </w:rPr>
      </w:pPr>
      <w:r w:rsidRPr="00D22CCD">
        <w:rPr>
          <w:noProof/>
        </w:rPr>
        <w:t>4.8</w:t>
      </w:r>
      <w:r w:rsidRPr="00D22CCD">
        <w:rPr>
          <w:noProof/>
        </w:rPr>
        <w:tab/>
        <w:t>Geometry</w:t>
      </w:r>
      <w:r w:rsidRPr="00D22CCD">
        <w:rPr>
          <w:noProof/>
        </w:rPr>
        <w:tab/>
      </w:r>
      <w:r w:rsidRPr="00D22CCD">
        <w:rPr>
          <w:noProof/>
        </w:rPr>
        <w:fldChar w:fldCharType="begin"/>
      </w:r>
      <w:r w:rsidRPr="00D22CCD">
        <w:rPr>
          <w:noProof/>
        </w:rPr>
        <w:instrText xml:space="preserve"> PAGEREF _Toc487203135 \h </w:instrText>
      </w:r>
      <w:r w:rsidRPr="00D22CCD">
        <w:rPr>
          <w:noProof/>
        </w:rPr>
      </w:r>
      <w:r w:rsidRPr="00D22CCD">
        <w:rPr>
          <w:noProof/>
        </w:rPr>
        <w:fldChar w:fldCharType="separate"/>
      </w:r>
      <w:r w:rsidRPr="00D22CCD">
        <w:rPr>
          <w:noProof/>
        </w:rPr>
        <w:t>31</w:t>
      </w:r>
      <w:r w:rsidRPr="00D22CCD">
        <w:rPr>
          <w:noProof/>
        </w:rPr>
        <w:fldChar w:fldCharType="end"/>
      </w:r>
    </w:p>
    <w:p w14:paraId="6EF51CBA" w14:textId="77777777" w:rsidR="00453023" w:rsidRPr="00E27500" w:rsidRDefault="007260E2">
      <w:pPr>
        <w:pStyle w:val="Verzeichnis3"/>
        <w:rPr>
          <w:rFonts w:ascii="Cambria" w:hAnsi="Cambria" w:cs="Arial"/>
          <w:b w:val="0"/>
          <w:noProof/>
          <w:sz w:val="22"/>
          <w:szCs w:val="22"/>
          <w:lang w:eastAsia="nl-BE"/>
        </w:rPr>
      </w:pPr>
      <w:r w:rsidRPr="00D22CCD">
        <w:rPr>
          <w:noProof/>
        </w:rPr>
        <w:t>4.8.1</w:t>
      </w:r>
      <w:r w:rsidRPr="00D22CCD">
        <w:rPr>
          <w:noProof/>
        </w:rPr>
        <w:tab/>
        <w:t>S-100 Level 3a Geometry</w:t>
      </w:r>
      <w:r w:rsidRPr="00D22CCD">
        <w:rPr>
          <w:noProof/>
        </w:rPr>
        <w:tab/>
      </w:r>
      <w:r w:rsidRPr="00D22CCD">
        <w:rPr>
          <w:noProof/>
        </w:rPr>
        <w:fldChar w:fldCharType="begin"/>
      </w:r>
      <w:r w:rsidRPr="00D22CCD">
        <w:rPr>
          <w:noProof/>
        </w:rPr>
        <w:instrText xml:space="preserve"> PAGEREF _Toc487203136 \h </w:instrText>
      </w:r>
      <w:r w:rsidRPr="00D22CCD">
        <w:rPr>
          <w:noProof/>
        </w:rPr>
      </w:r>
      <w:r w:rsidRPr="00D22CCD">
        <w:rPr>
          <w:noProof/>
        </w:rPr>
        <w:fldChar w:fldCharType="separate"/>
      </w:r>
      <w:r w:rsidRPr="00D22CCD">
        <w:rPr>
          <w:noProof/>
        </w:rPr>
        <w:t>31</w:t>
      </w:r>
      <w:r w:rsidRPr="00D22CCD">
        <w:rPr>
          <w:noProof/>
        </w:rPr>
        <w:fldChar w:fldCharType="end"/>
      </w:r>
    </w:p>
    <w:p w14:paraId="4C5C00E8" w14:textId="77777777" w:rsidR="00453023" w:rsidRPr="00E27500" w:rsidRDefault="007260E2">
      <w:pPr>
        <w:pStyle w:val="Verzeichnis3"/>
        <w:rPr>
          <w:rFonts w:ascii="Cambria" w:hAnsi="Cambria" w:cs="Arial"/>
          <w:b w:val="0"/>
          <w:noProof/>
          <w:sz w:val="22"/>
          <w:szCs w:val="22"/>
          <w:lang w:eastAsia="nl-BE"/>
        </w:rPr>
      </w:pPr>
      <w:r w:rsidRPr="00D22CCD">
        <w:rPr>
          <w:noProof/>
        </w:rPr>
        <w:t>4.8.2</w:t>
      </w:r>
      <w:r w:rsidRPr="00D22CCD">
        <w:rPr>
          <w:noProof/>
        </w:rPr>
        <w:tab/>
        <w:t>Masking</w:t>
      </w:r>
      <w:r w:rsidRPr="00D22CCD">
        <w:rPr>
          <w:noProof/>
        </w:rPr>
        <w:tab/>
      </w:r>
      <w:r w:rsidRPr="00D22CCD">
        <w:rPr>
          <w:noProof/>
        </w:rPr>
        <w:fldChar w:fldCharType="begin"/>
      </w:r>
      <w:r w:rsidRPr="00D22CCD">
        <w:rPr>
          <w:noProof/>
        </w:rPr>
        <w:instrText xml:space="preserve"> PAGEREF _Toc487203137 \h </w:instrText>
      </w:r>
      <w:r w:rsidRPr="00D22CCD">
        <w:rPr>
          <w:noProof/>
        </w:rPr>
      </w:r>
      <w:r w:rsidRPr="00D22CCD">
        <w:rPr>
          <w:noProof/>
        </w:rPr>
        <w:fldChar w:fldCharType="separate"/>
      </w:r>
      <w:r w:rsidRPr="00D22CCD">
        <w:rPr>
          <w:noProof/>
        </w:rPr>
        <w:t>33</w:t>
      </w:r>
      <w:r w:rsidRPr="00D22CCD">
        <w:rPr>
          <w:noProof/>
        </w:rPr>
        <w:fldChar w:fldCharType="end"/>
      </w:r>
    </w:p>
    <w:p w14:paraId="009BAF82" w14:textId="77777777" w:rsidR="00453023" w:rsidRPr="00E27500" w:rsidRDefault="007260E2">
      <w:pPr>
        <w:pStyle w:val="Verzeichnis1"/>
        <w:rPr>
          <w:rFonts w:ascii="Cambria" w:hAnsi="Cambria" w:cs="Arial"/>
          <w:b w:val="0"/>
          <w:noProof/>
          <w:sz w:val="22"/>
          <w:szCs w:val="22"/>
          <w:lang w:eastAsia="nl-BE"/>
        </w:rPr>
      </w:pPr>
      <w:r w:rsidRPr="00D22CCD">
        <w:rPr>
          <w:noProof/>
        </w:rPr>
        <w:t>5</w:t>
      </w:r>
      <w:r w:rsidRPr="00D22CCD">
        <w:rPr>
          <w:noProof/>
        </w:rPr>
        <w:tab/>
        <w:t>Coordinate Reference Systems (CRS)</w:t>
      </w:r>
      <w:r w:rsidRPr="00D22CCD">
        <w:rPr>
          <w:noProof/>
        </w:rPr>
        <w:tab/>
      </w:r>
      <w:r w:rsidRPr="00D22CCD">
        <w:rPr>
          <w:noProof/>
        </w:rPr>
        <w:fldChar w:fldCharType="begin"/>
      </w:r>
      <w:r w:rsidRPr="00D22CCD">
        <w:rPr>
          <w:noProof/>
        </w:rPr>
        <w:instrText xml:space="preserve"> PAGEREF _Toc487203138 \h </w:instrText>
      </w:r>
      <w:r w:rsidRPr="00D22CCD">
        <w:rPr>
          <w:noProof/>
        </w:rPr>
      </w:r>
      <w:r w:rsidRPr="00D22CCD">
        <w:rPr>
          <w:noProof/>
        </w:rPr>
        <w:fldChar w:fldCharType="separate"/>
      </w:r>
      <w:r w:rsidRPr="00D22CCD">
        <w:rPr>
          <w:noProof/>
        </w:rPr>
        <w:t>35</w:t>
      </w:r>
      <w:r w:rsidRPr="00D22CCD">
        <w:rPr>
          <w:noProof/>
        </w:rPr>
        <w:fldChar w:fldCharType="end"/>
      </w:r>
    </w:p>
    <w:p w14:paraId="6FA8BEED" w14:textId="77777777" w:rsidR="00453023" w:rsidRPr="00E27500" w:rsidRDefault="007260E2">
      <w:pPr>
        <w:pStyle w:val="Verzeichnis2"/>
        <w:rPr>
          <w:rFonts w:ascii="Cambria" w:hAnsi="Cambria" w:cs="Arial"/>
          <w:b w:val="0"/>
          <w:noProof/>
          <w:sz w:val="22"/>
          <w:szCs w:val="22"/>
          <w:lang w:eastAsia="nl-BE"/>
        </w:rPr>
      </w:pPr>
      <w:r w:rsidRPr="00D22CCD">
        <w:rPr>
          <w:noProof/>
        </w:rPr>
        <w:t>5.1</w:t>
      </w:r>
      <w:r w:rsidRPr="00D22CCD">
        <w:rPr>
          <w:noProof/>
        </w:rPr>
        <w:tab/>
        <w:t>Introduction</w:t>
      </w:r>
      <w:r w:rsidRPr="00D22CCD">
        <w:rPr>
          <w:noProof/>
        </w:rPr>
        <w:tab/>
      </w:r>
      <w:r w:rsidRPr="00D22CCD">
        <w:rPr>
          <w:noProof/>
        </w:rPr>
        <w:fldChar w:fldCharType="begin"/>
      </w:r>
      <w:r w:rsidRPr="00D22CCD">
        <w:rPr>
          <w:noProof/>
        </w:rPr>
        <w:instrText xml:space="preserve"> PAGEREF _Toc487203139 \h </w:instrText>
      </w:r>
      <w:r w:rsidRPr="00D22CCD">
        <w:rPr>
          <w:noProof/>
        </w:rPr>
      </w:r>
      <w:r w:rsidRPr="00D22CCD">
        <w:rPr>
          <w:noProof/>
        </w:rPr>
        <w:fldChar w:fldCharType="separate"/>
      </w:r>
      <w:r w:rsidRPr="00D22CCD">
        <w:rPr>
          <w:noProof/>
        </w:rPr>
        <w:t>35</w:t>
      </w:r>
      <w:r w:rsidRPr="00D22CCD">
        <w:rPr>
          <w:noProof/>
        </w:rPr>
        <w:fldChar w:fldCharType="end"/>
      </w:r>
    </w:p>
    <w:p w14:paraId="37B18CD9" w14:textId="77777777" w:rsidR="00453023" w:rsidRPr="00E27500" w:rsidRDefault="007260E2">
      <w:pPr>
        <w:pStyle w:val="Verzeichnis2"/>
        <w:rPr>
          <w:rFonts w:ascii="Cambria" w:hAnsi="Cambria" w:cs="Arial"/>
          <w:b w:val="0"/>
          <w:noProof/>
          <w:sz w:val="22"/>
          <w:szCs w:val="22"/>
          <w:lang w:eastAsia="nl-BE"/>
        </w:rPr>
      </w:pPr>
      <w:r w:rsidRPr="00D22CCD">
        <w:rPr>
          <w:noProof/>
        </w:rPr>
        <w:t>5.2</w:t>
      </w:r>
      <w:r w:rsidRPr="00D22CCD">
        <w:rPr>
          <w:noProof/>
        </w:rPr>
        <w:tab/>
        <w:t>Horizontal Coordinate Reference System</w:t>
      </w:r>
      <w:r w:rsidRPr="00D22CCD">
        <w:rPr>
          <w:noProof/>
        </w:rPr>
        <w:tab/>
      </w:r>
      <w:r w:rsidRPr="00D22CCD">
        <w:rPr>
          <w:noProof/>
        </w:rPr>
        <w:fldChar w:fldCharType="begin"/>
      </w:r>
      <w:r w:rsidRPr="00D22CCD">
        <w:rPr>
          <w:noProof/>
        </w:rPr>
        <w:instrText xml:space="preserve"> PAGEREF _Toc487203140 \h </w:instrText>
      </w:r>
      <w:r w:rsidRPr="00D22CCD">
        <w:rPr>
          <w:noProof/>
        </w:rPr>
      </w:r>
      <w:r w:rsidRPr="00D22CCD">
        <w:rPr>
          <w:noProof/>
        </w:rPr>
        <w:fldChar w:fldCharType="separate"/>
      </w:r>
      <w:r w:rsidRPr="00D22CCD">
        <w:rPr>
          <w:noProof/>
        </w:rPr>
        <w:t>35</w:t>
      </w:r>
      <w:r w:rsidRPr="00D22CCD">
        <w:rPr>
          <w:noProof/>
        </w:rPr>
        <w:fldChar w:fldCharType="end"/>
      </w:r>
    </w:p>
    <w:p w14:paraId="317544DD" w14:textId="77777777" w:rsidR="00453023" w:rsidRPr="00E27500" w:rsidRDefault="007260E2">
      <w:pPr>
        <w:pStyle w:val="Verzeichnis2"/>
        <w:rPr>
          <w:rFonts w:ascii="Cambria" w:hAnsi="Cambria" w:cs="Arial"/>
          <w:b w:val="0"/>
          <w:noProof/>
          <w:sz w:val="22"/>
          <w:szCs w:val="22"/>
          <w:lang w:eastAsia="nl-BE"/>
        </w:rPr>
      </w:pPr>
      <w:r w:rsidRPr="00D22CCD">
        <w:rPr>
          <w:noProof/>
        </w:rPr>
        <w:t>5.3</w:t>
      </w:r>
      <w:r w:rsidRPr="00D22CCD">
        <w:rPr>
          <w:noProof/>
        </w:rPr>
        <w:tab/>
        <w:t>Vertical CRS for Soundings</w:t>
      </w:r>
      <w:r w:rsidRPr="00D22CCD">
        <w:rPr>
          <w:noProof/>
        </w:rPr>
        <w:tab/>
      </w:r>
      <w:r w:rsidRPr="00D22CCD">
        <w:rPr>
          <w:noProof/>
        </w:rPr>
        <w:fldChar w:fldCharType="begin"/>
      </w:r>
      <w:r w:rsidRPr="00D22CCD">
        <w:rPr>
          <w:noProof/>
        </w:rPr>
        <w:instrText xml:space="preserve"> PAGEREF _Toc487203141 \h </w:instrText>
      </w:r>
      <w:r w:rsidRPr="00D22CCD">
        <w:rPr>
          <w:noProof/>
        </w:rPr>
      </w:r>
      <w:r w:rsidRPr="00D22CCD">
        <w:rPr>
          <w:noProof/>
        </w:rPr>
        <w:fldChar w:fldCharType="separate"/>
      </w:r>
      <w:r w:rsidRPr="00D22CCD">
        <w:rPr>
          <w:noProof/>
        </w:rPr>
        <w:t>35</w:t>
      </w:r>
      <w:r w:rsidRPr="00D22CCD">
        <w:rPr>
          <w:noProof/>
        </w:rPr>
        <w:fldChar w:fldCharType="end"/>
      </w:r>
    </w:p>
    <w:p w14:paraId="7ADF9891" w14:textId="77777777" w:rsidR="00453023" w:rsidRPr="00E27500" w:rsidRDefault="007260E2">
      <w:pPr>
        <w:pStyle w:val="Verzeichnis1"/>
        <w:rPr>
          <w:rFonts w:ascii="Cambria" w:hAnsi="Cambria" w:cs="Arial"/>
          <w:b w:val="0"/>
          <w:noProof/>
          <w:sz w:val="22"/>
          <w:szCs w:val="22"/>
          <w:lang w:eastAsia="nl-BE"/>
        </w:rPr>
      </w:pPr>
      <w:r w:rsidRPr="00D22CCD">
        <w:rPr>
          <w:noProof/>
        </w:rPr>
        <w:t>6</w:t>
      </w:r>
      <w:r w:rsidRPr="00D22CCD">
        <w:rPr>
          <w:noProof/>
        </w:rPr>
        <w:tab/>
        <w:t>Data Quality</w:t>
      </w:r>
      <w:r w:rsidRPr="00D22CCD">
        <w:rPr>
          <w:noProof/>
        </w:rPr>
        <w:tab/>
      </w:r>
      <w:r w:rsidRPr="00D22CCD">
        <w:rPr>
          <w:noProof/>
        </w:rPr>
        <w:fldChar w:fldCharType="begin"/>
      </w:r>
      <w:r w:rsidRPr="00D22CCD">
        <w:rPr>
          <w:noProof/>
        </w:rPr>
        <w:instrText xml:space="preserve"> PAGEREF _Toc487203142 \h </w:instrText>
      </w:r>
      <w:r w:rsidRPr="00D22CCD">
        <w:rPr>
          <w:noProof/>
        </w:rPr>
      </w:r>
      <w:r w:rsidRPr="00D22CCD">
        <w:rPr>
          <w:noProof/>
        </w:rPr>
        <w:fldChar w:fldCharType="separate"/>
      </w:r>
      <w:r w:rsidRPr="00D22CCD">
        <w:rPr>
          <w:noProof/>
        </w:rPr>
        <w:t>37</w:t>
      </w:r>
      <w:r w:rsidRPr="00D22CCD">
        <w:rPr>
          <w:noProof/>
        </w:rPr>
        <w:fldChar w:fldCharType="end"/>
      </w:r>
    </w:p>
    <w:p w14:paraId="6EECDB0C" w14:textId="77777777" w:rsidR="00453023" w:rsidRPr="00E27500" w:rsidRDefault="007260E2">
      <w:pPr>
        <w:pStyle w:val="Verzeichnis2"/>
        <w:rPr>
          <w:rFonts w:ascii="Cambria" w:hAnsi="Cambria" w:cs="Arial"/>
          <w:b w:val="0"/>
          <w:noProof/>
          <w:sz w:val="22"/>
          <w:szCs w:val="22"/>
          <w:lang w:eastAsia="nl-BE"/>
        </w:rPr>
      </w:pPr>
      <w:r w:rsidRPr="00D22CCD">
        <w:rPr>
          <w:noProof/>
        </w:rPr>
        <w:t>6.1</w:t>
      </w:r>
      <w:r w:rsidRPr="00D22CCD">
        <w:rPr>
          <w:noProof/>
        </w:rPr>
        <w:tab/>
        <w:t>Introduction</w:t>
      </w:r>
      <w:r w:rsidRPr="00D22CCD">
        <w:rPr>
          <w:noProof/>
        </w:rPr>
        <w:tab/>
      </w:r>
      <w:r w:rsidRPr="00D22CCD">
        <w:rPr>
          <w:noProof/>
        </w:rPr>
        <w:fldChar w:fldCharType="begin"/>
      </w:r>
      <w:r w:rsidRPr="00D22CCD">
        <w:rPr>
          <w:noProof/>
        </w:rPr>
        <w:instrText xml:space="preserve"> PAGEREF _Toc487203143 \h </w:instrText>
      </w:r>
      <w:r w:rsidRPr="00D22CCD">
        <w:rPr>
          <w:noProof/>
        </w:rPr>
      </w:r>
      <w:r w:rsidRPr="00D22CCD">
        <w:rPr>
          <w:noProof/>
        </w:rPr>
        <w:fldChar w:fldCharType="separate"/>
      </w:r>
      <w:r w:rsidRPr="00D22CCD">
        <w:rPr>
          <w:noProof/>
        </w:rPr>
        <w:t>37</w:t>
      </w:r>
      <w:r w:rsidRPr="00D22CCD">
        <w:rPr>
          <w:noProof/>
        </w:rPr>
        <w:fldChar w:fldCharType="end"/>
      </w:r>
    </w:p>
    <w:p w14:paraId="0F9C5C9D" w14:textId="77777777" w:rsidR="00453023" w:rsidRPr="00E27500" w:rsidRDefault="007260E2">
      <w:pPr>
        <w:pStyle w:val="Verzeichnis3"/>
        <w:rPr>
          <w:rFonts w:ascii="Cambria" w:hAnsi="Cambria" w:cs="Arial"/>
          <w:b w:val="0"/>
          <w:noProof/>
          <w:sz w:val="22"/>
          <w:szCs w:val="22"/>
          <w:lang w:eastAsia="nl-BE"/>
        </w:rPr>
      </w:pPr>
      <w:r w:rsidRPr="00D22CCD">
        <w:rPr>
          <w:noProof/>
        </w:rPr>
        <w:t>6.1.1</w:t>
      </w:r>
      <w:r w:rsidRPr="00D22CCD">
        <w:rPr>
          <w:noProof/>
        </w:rPr>
        <w:tab/>
        <w:t>Data Compliance and Integrity</w:t>
      </w:r>
      <w:r w:rsidRPr="00D22CCD">
        <w:rPr>
          <w:noProof/>
        </w:rPr>
        <w:tab/>
      </w:r>
      <w:r w:rsidRPr="00D22CCD">
        <w:rPr>
          <w:noProof/>
        </w:rPr>
        <w:fldChar w:fldCharType="begin"/>
      </w:r>
      <w:r w:rsidRPr="00D22CCD">
        <w:rPr>
          <w:noProof/>
        </w:rPr>
        <w:instrText xml:space="preserve"> PAGEREF _Toc487203144 \h </w:instrText>
      </w:r>
      <w:r w:rsidRPr="00D22CCD">
        <w:rPr>
          <w:noProof/>
        </w:rPr>
      </w:r>
      <w:r w:rsidRPr="00D22CCD">
        <w:rPr>
          <w:noProof/>
        </w:rPr>
        <w:fldChar w:fldCharType="separate"/>
      </w:r>
      <w:r w:rsidRPr="00D22CCD">
        <w:rPr>
          <w:noProof/>
        </w:rPr>
        <w:t>37</w:t>
      </w:r>
      <w:r w:rsidRPr="00D22CCD">
        <w:rPr>
          <w:noProof/>
        </w:rPr>
        <w:fldChar w:fldCharType="end"/>
      </w:r>
    </w:p>
    <w:p w14:paraId="7C99B33F" w14:textId="77777777" w:rsidR="00453023" w:rsidRPr="00BE52D5" w:rsidRDefault="007260E2">
      <w:pPr>
        <w:pStyle w:val="Verzeichnis3"/>
        <w:rPr>
          <w:rFonts w:ascii="Cambria" w:hAnsi="Cambria" w:cs="Arial"/>
          <w:b w:val="0"/>
          <w:noProof/>
          <w:sz w:val="22"/>
          <w:szCs w:val="22"/>
          <w:lang w:val="it-IT" w:eastAsia="nl-BE"/>
        </w:rPr>
      </w:pPr>
      <w:r w:rsidRPr="00BE52D5">
        <w:rPr>
          <w:noProof/>
          <w:lang w:val="it-IT"/>
        </w:rPr>
        <w:t>6.1.2</w:t>
      </w:r>
      <w:r w:rsidRPr="00BE52D5">
        <w:rPr>
          <w:noProof/>
          <w:lang w:val="it-IT"/>
        </w:rPr>
        <w:tab/>
        <w:t>Bathymetric Data Quality</w:t>
      </w:r>
      <w:r w:rsidRPr="00BE52D5">
        <w:rPr>
          <w:noProof/>
          <w:lang w:val="it-IT"/>
        </w:rPr>
        <w:tab/>
      </w:r>
      <w:r w:rsidRPr="00D22CCD">
        <w:rPr>
          <w:noProof/>
        </w:rPr>
        <w:fldChar w:fldCharType="begin"/>
      </w:r>
      <w:r w:rsidRPr="00BE52D5">
        <w:rPr>
          <w:noProof/>
          <w:lang w:val="it-IT"/>
        </w:rPr>
        <w:instrText xml:space="preserve"> PAGEREF _Toc487203145 \h </w:instrText>
      </w:r>
      <w:r w:rsidRPr="00D22CCD">
        <w:rPr>
          <w:noProof/>
        </w:rPr>
      </w:r>
      <w:r w:rsidRPr="00D22CCD">
        <w:rPr>
          <w:noProof/>
        </w:rPr>
        <w:fldChar w:fldCharType="separate"/>
      </w:r>
      <w:r w:rsidRPr="00BE52D5">
        <w:rPr>
          <w:noProof/>
          <w:lang w:val="it-IT"/>
        </w:rPr>
        <w:t>37</w:t>
      </w:r>
      <w:r w:rsidRPr="00D22CCD">
        <w:rPr>
          <w:noProof/>
        </w:rPr>
        <w:fldChar w:fldCharType="end"/>
      </w:r>
    </w:p>
    <w:p w14:paraId="2F7E6B47" w14:textId="77777777" w:rsidR="00453023" w:rsidRPr="00BE52D5" w:rsidRDefault="007260E2">
      <w:pPr>
        <w:pStyle w:val="Verzeichnis3"/>
        <w:rPr>
          <w:rFonts w:ascii="Cambria" w:hAnsi="Cambria" w:cs="Arial"/>
          <w:b w:val="0"/>
          <w:noProof/>
          <w:sz w:val="22"/>
          <w:szCs w:val="22"/>
          <w:lang w:val="it-IT" w:eastAsia="nl-BE"/>
        </w:rPr>
      </w:pPr>
      <w:r w:rsidRPr="00BE52D5">
        <w:rPr>
          <w:noProof/>
          <w:lang w:val="it-IT"/>
        </w:rPr>
        <w:t>6.1.3</w:t>
      </w:r>
      <w:r w:rsidRPr="00BE52D5">
        <w:rPr>
          <w:noProof/>
          <w:lang w:val="it-IT"/>
        </w:rPr>
        <w:tab/>
        <w:t>Non Bathymetric Data Quality</w:t>
      </w:r>
      <w:r w:rsidRPr="00BE52D5">
        <w:rPr>
          <w:noProof/>
          <w:lang w:val="it-IT"/>
        </w:rPr>
        <w:tab/>
      </w:r>
      <w:r w:rsidRPr="00D22CCD">
        <w:rPr>
          <w:noProof/>
        </w:rPr>
        <w:fldChar w:fldCharType="begin"/>
      </w:r>
      <w:r w:rsidRPr="00BE52D5">
        <w:rPr>
          <w:noProof/>
          <w:lang w:val="it-IT"/>
        </w:rPr>
        <w:instrText xml:space="preserve"> PAGEREF _Toc487203146 \h </w:instrText>
      </w:r>
      <w:r w:rsidRPr="00D22CCD">
        <w:rPr>
          <w:noProof/>
        </w:rPr>
      </w:r>
      <w:r w:rsidRPr="00D22CCD">
        <w:rPr>
          <w:noProof/>
        </w:rPr>
        <w:fldChar w:fldCharType="separate"/>
      </w:r>
      <w:r w:rsidRPr="00BE52D5">
        <w:rPr>
          <w:noProof/>
          <w:lang w:val="it-IT"/>
        </w:rPr>
        <w:t>37</w:t>
      </w:r>
      <w:r w:rsidRPr="00D22CCD">
        <w:rPr>
          <w:noProof/>
        </w:rPr>
        <w:fldChar w:fldCharType="end"/>
      </w:r>
    </w:p>
    <w:p w14:paraId="1FE65225" w14:textId="77777777" w:rsidR="00453023" w:rsidRPr="00E27500" w:rsidRDefault="007260E2">
      <w:pPr>
        <w:pStyle w:val="Verzeichnis3"/>
        <w:rPr>
          <w:rFonts w:ascii="Cambria" w:hAnsi="Cambria" w:cs="Arial"/>
          <w:b w:val="0"/>
          <w:noProof/>
          <w:sz w:val="22"/>
          <w:szCs w:val="22"/>
          <w:lang w:eastAsia="nl-BE"/>
        </w:rPr>
      </w:pPr>
      <w:r w:rsidRPr="00D22CCD">
        <w:rPr>
          <w:noProof/>
        </w:rPr>
        <w:t>6.1.4</w:t>
      </w:r>
      <w:r w:rsidRPr="00D22CCD">
        <w:rPr>
          <w:noProof/>
        </w:rPr>
        <w:tab/>
        <w:t>Survey Data Quality</w:t>
      </w:r>
      <w:r w:rsidRPr="00D22CCD">
        <w:rPr>
          <w:noProof/>
        </w:rPr>
        <w:tab/>
      </w:r>
      <w:r w:rsidRPr="00D22CCD">
        <w:rPr>
          <w:noProof/>
        </w:rPr>
        <w:fldChar w:fldCharType="begin"/>
      </w:r>
      <w:r w:rsidRPr="00D22CCD">
        <w:rPr>
          <w:noProof/>
        </w:rPr>
        <w:instrText xml:space="preserve"> PAGEREF _Toc487203147 \h </w:instrText>
      </w:r>
      <w:r w:rsidRPr="00D22CCD">
        <w:rPr>
          <w:noProof/>
        </w:rPr>
      </w:r>
      <w:r w:rsidRPr="00D22CCD">
        <w:rPr>
          <w:noProof/>
        </w:rPr>
        <w:fldChar w:fldCharType="separate"/>
      </w:r>
      <w:r w:rsidRPr="00D22CCD">
        <w:rPr>
          <w:noProof/>
        </w:rPr>
        <w:t>37</w:t>
      </w:r>
      <w:r w:rsidRPr="00D22CCD">
        <w:rPr>
          <w:noProof/>
        </w:rPr>
        <w:fldChar w:fldCharType="end"/>
      </w:r>
    </w:p>
    <w:p w14:paraId="61EA16A1" w14:textId="77777777" w:rsidR="00453023" w:rsidRPr="00E27500" w:rsidRDefault="007260E2">
      <w:pPr>
        <w:pStyle w:val="Verzeichnis1"/>
        <w:rPr>
          <w:rFonts w:ascii="Cambria" w:hAnsi="Cambria" w:cs="Arial"/>
          <w:b w:val="0"/>
          <w:noProof/>
          <w:sz w:val="22"/>
          <w:szCs w:val="22"/>
          <w:lang w:eastAsia="nl-BE"/>
        </w:rPr>
      </w:pPr>
      <w:r w:rsidRPr="00D22CCD">
        <w:rPr>
          <w:noProof/>
        </w:rPr>
        <w:t>7</w:t>
      </w:r>
      <w:r w:rsidRPr="00D22CCD">
        <w:rPr>
          <w:noProof/>
        </w:rPr>
        <w:tab/>
        <w:t>Data Capture and Classification</w:t>
      </w:r>
      <w:r w:rsidRPr="00D22CCD">
        <w:rPr>
          <w:noProof/>
        </w:rPr>
        <w:tab/>
      </w:r>
      <w:r w:rsidRPr="00D22CCD">
        <w:rPr>
          <w:noProof/>
        </w:rPr>
        <w:fldChar w:fldCharType="begin"/>
      </w:r>
      <w:r w:rsidRPr="00D22CCD">
        <w:rPr>
          <w:noProof/>
        </w:rPr>
        <w:instrText xml:space="preserve"> PAGEREF _Toc487203148 \h </w:instrText>
      </w:r>
      <w:r w:rsidRPr="00D22CCD">
        <w:rPr>
          <w:noProof/>
        </w:rPr>
      </w:r>
      <w:r w:rsidRPr="00D22CCD">
        <w:rPr>
          <w:noProof/>
        </w:rPr>
        <w:fldChar w:fldCharType="separate"/>
      </w:r>
      <w:r w:rsidRPr="00D22CCD">
        <w:rPr>
          <w:noProof/>
        </w:rPr>
        <w:t>38</w:t>
      </w:r>
      <w:r w:rsidRPr="00D22CCD">
        <w:rPr>
          <w:noProof/>
        </w:rPr>
        <w:fldChar w:fldCharType="end"/>
      </w:r>
    </w:p>
    <w:p w14:paraId="6C72F960" w14:textId="77777777" w:rsidR="00453023" w:rsidRPr="00E27500" w:rsidRDefault="007260E2">
      <w:pPr>
        <w:pStyle w:val="Verzeichnis2"/>
        <w:rPr>
          <w:rFonts w:ascii="Cambria" w:hAnsi="Cambria" w:cs="Arial"/>
          <w:b w:val="0"/>
          <w:noProof/>
          <w:sz w:val="22"/>
          <w:szCs w:val="22"/>
          <w:lang w:eastAsia="nl-BE"/>
        </w:rPr>
      </w:pPr>
      <w:r w:rsidRPr="00D22CCD">
        <w:rPr>
          <w:noProof/>
        </w:rPr>
        <w:t>7.1</w:t>
      </w:r>
      <w:r w:rsidRPr="00D22CCD">
        <w:rPr>
          <w:noProof/>
        </w:rPr>
        <w:tab/>
        <w:t>Introduction</w:t>
      </w:r>
      <w:r w:rsidRPr="00D22CCD">
        <w:rPr>
          <w:noProof/>
        </w:rPr>
        <w:tab/>
      </w:r>
      <w:r w:rsidRPr="00D22CCD">
        <w:rPr>
          <w:noProof/>
        </w:rPr>
        <w:fldChar w:fldCharType="begin"/>
      </w:r>
      <w:r w:rsidRPr="00D22CCD">
        <w:rPr>
          <w:noProof/>
        </w:rPr>
        <w:instrText xml:space="preserve"> PAGEREF _Toc487203149 \h </w:instrText>
      </w:r>
      <w:r w:rsidRPr="00D22CCD">
        <w:rPr>
          <w:noProof/>
        </w:rPr>
      </w:r>
      <w:r w:rsidRPr="00D22CCD">
        <w:rPr>
          <w:noProof/>
        </w:rPr>
        <w:fldChar w:fldCharType="separate"/>
      </w:r>
      <w:r w:rsidRPr="00D22CCD">
        <w:rPr>
          <w:noProof/>
        </w:rPr>
        <w:t>38</w:t>
      </w:r>
      <w:r w:rsidRPr="00D22CCD">
        <w:rPr>
          <w:noProof/>
        </w:rPr>
        <w:fldChar w:fldCharType="end"/>
      </w:r>
    </w:p>
    <w:p w14:paraId="11D5BE61" w14:textId="77777777" w:rsidR="00453023" w:rsidRPr="00E27500" w:rsidRDefault="007260E2">
      <w:pPr>
        <w:pStyle w:val="Verzeichnis1"/>
        <w:rPr>
          <w:rFonts w:ascii="Cambria" w:hAnsi="Cambria" w:cs="Arial"/>
          <w:b w:val="0"/>
          <w:noProof/>
          <w:sz w:val="22"/>
          <w:szCs w:val="22"/>
          <w:lang w:eastAsia="nl-BE"/>
        </w:rPr>
      </w:pPr>
      <w:r w:rsidRPr="00D22CCD">
        <w:rPr>
          <w:noProof/>
        </w:rPr>
        <w:t>8</w:t>
      </w:r>
      <w:r w:rsidRPr="00D22CCD">
        <w:rPr>
          <w:noProof/>
        </w:rPr>
        <w:tab/>
        <w:t>Maintenance</w:t>
      </w:r>
      <w:r w:rsidRPr="00D22CCD">
        <w:rPr>
          <w:noProof/>
        </w:rPr>
        <w:tab/>
      </w:r>
      <w:r w:rsidRPr="00D22CCD">
        <w:rPr>
          <w:noProof/>
        </w:rPr>
        <w:fldChar w:fldCharType="begin"/>
      </w:r>
      <w:r w:rsidRPr="00D22CCD">
        <w:rPr>
          <w:noProof/>
        </w:rPr>
        <w:instrText xml:space="preserve"> PAGEREF _Toc487203150 \h </w:instrText>
      </w:r>
      <w:r w:rsidRPr="00D22CCD">
        <w:rPr>
          <w:noProof/>
        </w:rPr>
      </w:r>
      <w:r w:rsidRPr="00D22CCD">
        <w:rPr>
          <w:noProof/>
        </w:rPr>
        <w:fldChar w:fldCharType="separate"/>
      </w:r>
      <w:r w:rsidRPr="00D22CCD">
        <w:rPr>
          <w:noProof/>
        </w:rPr>
        <w:t>38</w:t>
      </w:r>
      <w:r w:rsidRPr="00D22CCD">
        <w:rPr>
          <w:noProof/>
        </w:rPr>
        <w:fldChar w:fldCharType="end"/>
      </w:r>
    </w:p>
    <w:p w14:paraId="4FF5554C" w14:textId="77777777" w:rsidR="00453023" w:rsidRPr="00E27500" w:rsidRDefault="007260E2">
      <w:pPr>
        <w:pStyle w:val="Verzeichnis2"/>
        <w:rPr>
          <w:rFonts w:ascii="Cambria" w:hAnsi="Cambria" w:cs="Arial"/>
          <w:b w:val="0"/>
          <w:noProof/>
          <w:sz w:val="22"/>
          <w:szCs w:val="22"/>
          <w:lang w:eastAsia="nl-BE"/>
        </w:rPr>
      </w:pPr>
      <w:r w:rsidRPr="00D22CCD">
        <w:rPr>
          <w:noProof/>
        </w:rPr>
        <w:t>8.1</w:t>
      </w:r>
      <w:r w:rsidRPr="00D22CCD">
        <w:rPr>
          <w:noProof/>
        </w:rPr>
        <w:tab/>
        <w:t>Introduction</w:t>
      </w:r>
      <w:r w:rsidRPr="00D22CCD">
        <w:rPr>
          <w:noProof/>
        </w:rPr>
        <w:tab/>
      </w:r>
      <w:r w:rsidRPr="00D22CCD">
        <w:rPr>
          <w:noProof/>
        </w:rPr>
        <w:fldChar w:fldCharType="begin"/>
      </w:r>
      <w:r w:rsidRPr="00D22CCD">
        <w:rPr>
          <w:noProof/>
        </w:rPr>
        <w:instrText xml:space="preserve"> PAGEREF _Toc487203151 \h </w:instrText>
      </w:r>
      <w:r w:rsidRPr="00D22CCD">
        <w:rPr>
          <w:noProof/>
        </w:rPr>
      </w:r>
      <w:r w:rsidRPr="00D22CCD">
        <w:rPr>
          <w:noProof/>
        </w:rPr>
        <w:fldChar w:fldCharType="separate"/>
      </w:r>
      <w:r w:rsidRPr="00D22CCD">
        <w:rPr>
          <w:noProof/>
        </w:rPr>
        <w:t>38</w:t>
      </w:r>
      <w:r w:rsidRPr="00D22CCD">
        <w:rPr>
          <w:noProof/>
        </w:rPr>
        <w:fldChar w:fldCharType="end"/>
      </w:r>
    </w:p>
    <w:p w14:paraId="11D61815" w14:textId="77777777" w:rsidR="00453023" w:rsidRPr="00E27500" w:rsidRDefault="007260E2">
      <w:pPr>
        <w:pStyle w:val="Verzeichnis2"/>
        <w:rPr>
          <w:rFonts w:ascii="Cambria" w:hAnsi="Cambria" w:cs="Arial"/>
          <w:b w:val="0"/>
          <w:noProof/>
          <w:sz w:val="22"/>
          <w:szCs w:val="22"/>
          <w:lang w:eastAsia="nl-BE"/>
        </w:rPr>
      </w:pPr>
      <w:r w:rsidRPr="00D22CCD">
        <w:rPr>
          <w:noProof/>
        </w:rPr>
        <w:t>8.2</w:t>
      </w:r>
      <w:r w:rsidRPr="00D22CCD">
        <w:rPr>
          <w:noProof/>
        </w:rPr>
        <w:tab/>
        <w:t>Maintenance and Update Frequency</w:t>
      </w:r>
      <w:r w:rsidRPr="00D22CCD">
        <w:rPr>
          <w:noProof/>
        </w:rPr>
        <w:tab/>
      </w:r>
      <w:r w:rsidRPr="00D22CCD">
        <w:rPr>
          <w:noProof/>
        </w:rPr>
        <w:fldChar w:fldCharType="begin"/>
      </w:r>
      <w:r w:rsidRPr="00D22CCD">
        <w:rPr>
          <w:noProof/>
        </w:rPr>
        <w:instrText xml:space="preserve"> PAGEREF _Toc487203152 \h </w:instrText>
      </w:r>
      <w:r w:rsidRPr="00D22CCD">
        <w:rPr>
          <w:noProof/>
        </w:rPr>
      </w:r>
      <w:r w:rsidRPr="00D22CCD">
        <w:rPr>
          <w:noProof/>
        </w:rPr>
        <w:fldChar w:fldCharType="separate"/>
      </w:r>
      <w:r w:rsidRPr="00D22CCD">
        <w:rPr>
          <w:noProof/>
        </w:rPr>
        <w:t>38</w:t>
      </w:r>
      <w:r w:rsidRPr="00D22CCD">
        <w:rPr>
          <w:noProof/>
        </w:rPr>
        <w:fldChar w:fldCharType="end"/>
      </w:r>
    </w:p>
    <w:p w14:paraId="5D669E71" w14:textId="77777777" w:rsidR="00453023" w:rsidRPr="00E27500" w:rsidRDefault="007260E2">
      <w:pPr>
        <w:pStyle w:val="Verzeichnis2"/>
        <w:rPr>
          <w:rFonts w:ascii="Cambria" w:hAnsi="Cambria" w:cs="Arial"/>
          <w:b w:val="0"/>
          <w:noProof/>
          <w:sz w:val="22"/>
          <w:szCs w:val="22"/>
          <w:lang w:eastAsia="nl-BE"/>
        </w:rPr>
      </w:pPr>
      <w:r w:rsidRPr="00D22CCD">
        <w:rPr>
          <w:noProof/>
        </w:rPr>
        <w:t>8.3</w:t>
      </w:r>
      <w:r w:rsidRPr="00D22CCD">
        <w:rPr>
          <w:noProof/>
        </w:rPr>
        <w:tab/>
        <w:t>Data Source</w:t>
      </w:r>
      <w:r w:rsidRPr="00D22CCD">
        <w:rPr>
          <w:noProof/>
        </w:rPr>
        <w:tab/>
      </w:r>
      <w:r w:rsidRPr="00D22CCD">
        <w:rPr>
          <w:noProof/>
        </w:rPr>
        <w:fldChar w:fldCharType="begin"/>
      </w:r>
      <w:r w:rsidRPr="00D22CCD">
        <w:rPr>
          <w:noProof/>
        </w:rPr>
        <w:instrText xml:space="preserve"> PAGEREF _Toc487203153 \h </w:instrText>
      </w:r>
      <w:r w:rsidRPr="00D22CCD">
        <w:rPr>
          <w:noProof/>
        </w:rPr>
      </w:r>
      <w:r w:rsidRPr="00D22CCD">
        <w:rPr>
          <w:noProof/>
        </w:rPr>
        <w:fldChar w:fldCharType="separate"/>
      </w:r>
      <w:r w:rsidRPr="00D22CCD">
        <w:rPr>
          <w:noProof/>
        </w:rPr>
        <w:t>38</w:t>
      </w:r>
      <w:r w:rsidRPr="00D22CCD">
        <w:rPr>
          <w:noProof/>
        </w:rPr>
        <w:fldChar w:fldCharType="end"/>
      </w:r>
    </w:p>
    <w:p w14:paraId="44D93376" w14:textId="77777777" w:rsidR="00453023" w:rsidRPr="00E27500" w:rsidRDefault="007260E2">
      <w:pPr>
        <w:pStyle w:val="Verzeichnis2"/>
        <w:rPr>
          <w:rFonts w:ascii="Cambria" w:hAnsi="Cambria" w:cs="Arial"/>
          <w:b w:val="0"/>
          <w:noProof/>
          <w:sz w:val="22"/>
          <w:szCs w:val="22"/>
          <w:lang w:eastAsia="nl-BE"/>
        </w:rPr>
      </w:pPr>
      <w:r w:rsidRPr="00D22CCD">
        <w:rPr>
          <w:noProof/>
        </w:rPr>
        <w:t>8.4</w:t>
      </w:r>
      <w:r w:rsidRPr="00D22CCD">
        <w:rPr>
          <w:noProof/>
        </w:rPr>
        <w:tab/>
        <w:t>Production Process</w:t>
      </w:r>
      <w:r w:rsidRPr="00D22CCD">
        <w:rPr>
          <w:noProof/>
        </w:rPr>
        <w:tab/>
      </w:r>
      <w:r w:rsidRPr="00D22CCD">
        <w:rPr>
          <w:noProof/>
        </w:rPr>
        <w:fldChar w:fldCharType="begin"/>
      </w:r>
      <w:r w:rsidRPr="00D22CCD">
        <w:rPr>
          <w:noProof/>
        </w:rPr>
        <w:instrText xml:space="preserve"> PAGEREF _Toc487203154 \h </w:instrText>
      </w:r>
      <w:r w:rsidRPr="00D22CCD">
        <w:rPr>
          <w:noProof/>
        </w:rPr>
      </w:r>
      <w:r w:rsidRPr="00D22CCD">
        <w:rPr>
          <w:noProof/>
        </w:rPr>
        <w:fldChar w:fldCharType="separate"/>
      </w:r>
      <w:r w:rsidRPr="00D22CCD">
        <w:rPr>
          <w:noProof/>
        </w:rPr>
        <w:t>38</w:t>
      </w:r>
      <w:r w:rsidRPr="00D22CCD">
        <w:rPr>
          <w:noProof/>
        </w:rPr>
        <w:fldChar w:fldCharType="end"/>
      </w:r>
    </w:p>
    <w:p w14:paraId="5B980A9C" w14:textId="77777777" w:rsidR="00453023" w:rsidRPr="00E27500" w:rsidRDefault="007260E2">
      <w:pPr>
        <w:pStyle w:val="Verzeichnis2"/>
        <w:rPr>
          <w:rFonts w:ascii="Cambria" w:hAnsi="Cambria" w:cs="Arial"/>
          <w:b w:val="0"/>
          <w:noProof/>
          <w:sz w:val="22"/>
          <w:szCs w:val="22"/>
          <w:lang w:eastAsia="nl-BE"/>
        </w:rPr>
      </w:pPr>
      <w:r w:rsidRPr="00D22CCD">
        <w:rPr>
          <w:noProof/>
          <w:lang w:val="en-AU"/>
        </w:rPr>
        <w:t>8.5</w:t>
      </w:r>
      <w:r w:rsidRPr="00D22CCD">
        <w:rPr>
          <w:noProof/>
          <w:lang w:val="en-AU"/>
        </w:rPr>
        <w:tab/>
        <w:t>Feature and Portrayal Catalogue Management</w:t>
      </w:r>
      <w:r w:rsidRPr="00D22CCD">
        <w:rPr>
          <w:noProof/>
        </w:rPr>
        <w:tab/>
      </w:r>
      <w:r w:rsidRPr="00D22CCD">
        <w:rPr>
          <w:noProof/>
        </w:rPr>
        <w:fldChar w:fldCharType="begin"/>
      </w:r>
      <w:r w:rsidRPr="00D22CCD">
        <w:rPr>
          <w:noProof/>
        </w:rPr>
        <w:instrText xml:space="preserve"> PAGEREF _Toc487203155 \h </w:instrText>
      </w:r>
      <w:r w:rsidRPr="00D22CCD">
        <w:rPr>
          <w:noProof/>
        </w:rPr>
      </w:r>
      <w:r w:rsidRPr="00D22CCD">
        <w:rPr>
          <w:noProof/>
        </w:rPr>
        <w:fldChar w:fldCharType="separate"/>
      </w:r>
      <w:r w:rsidRPr="00D22CCD">
        <w:rPr>
          <w:noProof/>
        </w:rPr>
        <w:t>38</w:t>
      </w:r>
      <w:r w:rsidRPr="00D22CCD">
        <w:rPr>
          <w:noProof/>
        </w:rPr>
        <w:fldChar w:fldCharType="end"/>
      </w:r>
    </w:p>
    <w:p w14:paraId="72DBED38" w14:textId="77777777" w:rsidR="00453023" w:rsidRPr="00E27500" w:rsidRDefault="007260E2">
      <w:pPr>
        <w:pStyle w:val="Verzeichnis1"/>
        <w:rPr>
          <w:rFonts w:ascii="Cambria" w:hAnsi="Cambria" w:cs="Arial"/>
          <w:b w:val="0"/>
          <w:noProof/>
          <w:sz w:val="22"/>
          <w:szCs w:val="22"/>
          <w:lang w:eastAsia="nl-BE"/>
        </w:rPr>
      </w:pPr>
      <w:r w:rsidRPr="00D22CCD">
        <w:rPr>
          <w:noProof/>
        </w:rPr>
        <w:lastRenderedPageBreak/>
        <w:t>9</w:t>
      </w:r>
      <w:r w:rsidRPr="00D22CCD">
        <w:rPr>
          <w:noProof/>
        </w:rPr>
        <w:tab/>
        <w:t>Portrayal</w:t>
      </w:r>
      <w:r w:rsidRPr="00D22CCD">
        <w:rPr>
          <w:noProof/>
        </w:rPr>
        <w:tab/>
      </w:r>
      <w:r w:rsidRPr="00D22CCD">
        <w:rPr>
          <w:noProof/>
        </w:rPr>
        <w:fldChar w:fldCharType="begin"/>
      </w:r>
      <w:r w:rsidRPr="00D22CCD">
        <w:rPr>
          <w:noProof/>
        </w:rPr>
        <w:instrText xml:space="preserve"> PAGEREF _Toc487203156 \h </w:instrText>
      </w:r>
      <w:r w:rsidRPr="00D22CCD">
        <w:rPr>
          <w:noProof/>
        </w:rPr>
      </w:r>
      <w:r w:rsidRPr="00D22CCD">
        <w:rPr>
          <w:noProof/>
        </w:rPr>
        <w:fldChar w:fldCharType="separate"/>
      </w:r>
      <w:r w:rsidRPr="00D22CCD">
        <w:rPr>
          <w:noProof/>
        </w:rPr>
        <w:t>38</w:t>
      </w:r>
      <w:r w:rsidRPr="00D22CCD">
        <w:rPr>
          <w:noProof/>
        </w:rPr>
        <w:fldChar w:fldCharType="end"/>
      </w:r>
    </w:p>
    <w:p w14:paraId="7A28626B" w14:textId="77777777" w:rsidR="00453023" w:rsidRPr="00E27500" w:rsidRDefault="007260E2">
      <w:pPr>
        <w:pStyle w:val="Verzeichnis2"/>
        <w:rPr>
          <w:rFonts w:ascii="Cambria" w:hAnsi="Cambria" w:cs="Arial"/>
          <w:b w:val="0"/>
          <w:noProof/>
          <w:sz w:val="22"/>
          <w:szCs w:val="22"/>
          <w:lang w:eastAsia="nl-BE"/>
        </w:rPr>
      </w:pPr>
      <w:r w:rsidRPr="00D22CCD">
        <w:rPr>
          <w:noProof/>
        </w:rPr>
        <w:t>9.1</w:t>
      </w:r>
      <w:r w:rsidRPr="00D22CCD">
        <w:rPr>
          <w:noProof/>
        </w:rPr>
        <w:tab/>
        <w:t>Introduction</w:t>
      </w:r>
      <w:r w:rsidRPr="00D22CCD">
        <w:rPr>
          <w:noProof/>
        </w:rPr>
        <w:tab/>
      </w:r>
      <w:r w:rsidRPr="00D22CCD">
        <w:rPr>
          <w:noProof/>
        </w:rPr>
        <w:fldChar w:fldCharType="begin"/>
      </w:r>
      <w:r w:rsidRPr="00D22CCD">
        <w:rPr>
          <w:noProof/>
        </w:rPr>
        <w:instrText xml:space="preserve"> PAGEREF _Toc487203157 \h </w:instrText>
      </w:r>
      <w:r w:rsidRPr="00D22CCD">
        <w:rPr>
          <w:noProof/>
        </w:rPr>
      </w:r>
      <w:r w:rsidRPr="00D22CCD">
        <w:rPr>
          <w:noProof/>
        </w:rPr>
        <w:fldChar w:fldCharType="separate"/>
      </w:r>
      <w:r w:rsidRPr="00D22CCD">
        <w:rPr>
          <w:noProof/>
        </w:rPr>
        <w:t>38</w:t>
      </w:r>
      <w:r w:rsidRPr="00D22CCD">
        <w:rPr>
          <w:noProof/>
        </w:rPr>
        <w:fldChar w:fldCharType="end"/>
      </w:r>
    </w:p>
    <w:p w14:paraId="7A54A46B" w14:textId="77777777" w:rsidR="00453023" w:rsidRPr="00E27500" w:rsidRDefault="007260E2">
      <w:pPr>
        <w:pStyle w:val="Verzeichnis2"/>
        <w:rPr>
          <w:rFonts w:ascii="Cambria" w:hAnsi="Cambria" w:cs="Arial"/>
          <w:b w:val="0"/>
          <w:noProof/>
          <w:sz w:val="22"/>
          <w:szCs w:val="22"/>
          <w:lang w:eastAsia="nl-BE"/>
        </w:rPr>
      </w:pPr>
      <w:r w:rsidRPr="00D22CCD">
        <w:rPr>
          <w:noProof/>
        </w:rPr>
        <w:t>9.2</w:t>
      </w:r>
      <w:r w:rsidRPr="00D22CCD">
        <w:rPr>
          <w:noProof/>
        </w:rPr>
        <w:tab/>
        <w:t>Portrayal Catalogue</w:t>
      </w:r>
      <w:r w:rsidRPr="00D22CCD">
        <w:rPr>
          <w:noProof/>
        </w:rPr>
        <w:tab/>
      </w:r>
      <w:r w:rsidRPr="00D22CCD">
        <w:rPr>
          <w:noProof/>
        </w:rPr>
        <w:fldChar w:fldCharType="begin"/>
      </w:r>
      <w:r w:rsidRPr="00D22CCD">
        <w:rPr>
          <w:noProof/>
        </w:rPr>
        <w:instrText xml:space="preserve"> PAGEREF _Toc487203158 \h </w:instrText>
      </w:r>
      <w:r w:rsidRPr="00D22CCD">
        <w:rPr>
          <w:noProof/>
        </w:rPr>
      </w:r>
      <w:r w:rsidRPr="00D22CCD">
        <w:rPr>
          <w:noProof/>
        </w:rPr>
        <w:fldChar w:fldCharType="separate"/>
      </w:r>
      <w:r w:rsidRPr="00D22CCD">
        <w:rPr>
          <w:noProof/>
        </w:rPr>
        <w:t>39</w:t>
      </w:r>
      <w:r w:rsidRPr="00D22CCD">
        <w:rPr>
          <w:noProof/>
        </w:rPr>
        <w:fldChar w:fldCharType="end"/>
      </w:r>
    </w:p>
    <w:p w14:paraId="1C349F53" w14:textId="77777777" w:rsidR="00453023" w:rsidRPr="00E27500" w:rsidRDefault="007260E2">
      <w:pPr>
        <w:pStyle w:val="Verzeichnis1"/>
        <w:rPr>
          <w:rFonts w:ascii="Cambria" w:hAnsi="Cambria" w:cs="Arial"/>
          <w:b w:val="0"/>
          <w:noProof/>
          <w:sz w:val="22"/>
          <w:szCs w:val="22"/>
          <w:lang w:eastAsia="nl-BE"/>
        </w:rPr>
      </w:pPr>
      <w:r w:rsidRPr="00D22CCD">
        <w:rPr>
          <w:noProof/>
        </w:rPr>
        <w:t>10</w:t>
      </w:r>
      <w:r w:rsidRPr="00D22CCD">
        <w:rPr>
          <w:noProof/>
        </w:rPr>
        <w:tab/>
        <w:t>Data Product format (encoding)</w:t>
      </w:r>
      <w:r w:rsidRPr="00D22CCD">
        <w:rPr>
          <w:noProof/>
        </w:rPr>
        <w:tab/>
      </w:r>
      <w:r w:rsidRPr="00D22CCD">
        <w:rPr>
          <w:noProof/>
        </w:rPr>
        <w:fldChar w:fldCharType="begin"/>
      </w:r>
      <w:r w:rsidRPr="00D22CCD">
        <w:rPr>
          <w:noProof/>
        </w:rPr>
        <w:instrText xml:space="preserve"> PAGEREF _Toc487203159 \h </w:instrText>
      </w:r>
      <w:r w:rsidRPr="00D22CCD">
        <w:rPr>
          <w:noProof/>
        </w:rPr>
      </w:r>
      <w:r w:rsidRPr="00D22CCD">
        <w:rPr>
          <w:noProof/>
        </w:rPr>
        <w:fldChar w:fldCharType="separate"/>
      </w:r>
      <w:r w:rsidRPr="00D22CCD">
        <w:rPr>
          <w:noProof/>
        </w:rPr>
        <w:t>40</w:t>
      </w:r>
      <w:r w:rsidRPr="00D22CCD">
        <w:rPr>
          <w:noProof/>
        </w:rPr>
        <w:fldChar w:fldCharType="end"/>
      </w:r>
    </w:p>
    <w:p w14:paraId="29D0EFC5" w14:textId="77777777" w:rsidR="00453023" w:rsidRPr="00E27500" w:rsidRDefault="007260E2">
      <w:pPr>
        <w:pStyle w:val="Verzeichnis2"/>
        <w:rPr>
          <w:rFonts w:ascii="Cambria" w:hAnsi="Cambria" w:cs="Arial"/>
          <w:b w:val="0"/>
          <w:noProof/>
          <w:sz w:val="22"/>
          <w:szCs w:val="22"/>
          <w:lang w:eastAsia="nl-BE"/>
        </w:rPr>
      </w:pPr>
      <w:r w:rsidRPr="00D22CCD">
        <w:rPr>
          <w:noProof/>
        </w:rPr>
        <w:t>10.1</w:t>
      </w:r>
      <w:r w:rsidRPr="00D22CCD">
        <w:rPr>
          <w:noProof/>
        </w:rPr>
        <w:tab/>
        <w:t>Introduction</w:t>
      </w:r>
      <w:r w:rsidRPr="00D22CCD">
        <w:rPr>
          <w:noProof/>
        </w:rPr>
        <w:tab/>
      </w:r>
      <w:r w:rsidRPr="00D22CCD">
        <w:rPr>
          <w:noProof/>
        </w:rPr>
        <w:fldChar w:fldCharType="begin"/>
      </w:r>
      <w:r w:rsidRPr="00D22CCD">
        <w:rPr>
          <w:noProof/>
        </w:rPr>
        <w:instrText xml:space="preserve"> PAGEREF _Toc487203160 \h </w:instrText>
      </w:r>
      <w:r w:rsidRPr="00D22CCD">
        <w:rPr>
          <w:noProof/>
        </w:rPr>
      </w:r>
      <w:r w:rsidRPr="00D22CCD">
        <w:rPr>
          <w:noProof/>
        </w:rPr>
        <w:fldChar w:fldCharType="separate"/>
      </w:r>
      <w:r w:rsidRPr="00D22CCD">
        <w:rPr>
          <w:noProof/>
        </w:rPr>
        <w:t>40</w:t>
      </w:r>
      <w:r w:rsidRPr="00D22CCD">
        <w:rPr>
          <w:noProof/>
        </w:rPr>
        <w:fldChar w:fldCharType="end"/>
      </w:r>
    </w:p>
    <w:p w14:paraId="4F8B3062" w14:textId="77777777" w:rsidR="00453023" w:rsidRPr="00E27500" w:rsidRDefault="007260E2">
      <w:pPr>
        <w:pStyle w:val="Verzeichnis3"/>
        <w:rPr>
          <w:rFonts w:ascii="Cambria" w:hAnsi="Cambria" w:cs="Arial"/>
          <w:b w:val="0"/>
          <w:noProof/>
          <w:sz w:val="22"/>
          <w:szCs w:val="22"/>
          <w:lang w:eastAsia="nl-BE"/>
        </w:rPr>
      </w:pPr>
      <w:r w:rsidRPr="00D22CCD">
        <w:rPr>
          <w:noProof/>
        </w:rPr>
        <w:t>10.1.1</w:t>
      </w:r>
      <w:r w:rsidRPr="00D22CCD">
        <w:rPr>
          <w:noProof/>
        </w:rPr>
        <w:tab/>
        <w:t>Encoding of Latitude and Longitude</w:t>
      </w:r>
      <w:r w:rsidRPr="00D22CCD">
        <w:rPr>
          <w:noProof/>
        </w:rPr>
        <w:tab/>
      </w:r>
      <w:r w:rsidRPr="00D22CCD">
        <w:rPr>
          <w:noProof/>
        </w:rPr>
        <w:fldChar w:fldCharType="begin"/>
      </w:r>
      <w:r w:rsidRPr="00D22CCD">
        <w:rPr>
          <w:noProof/>
        </w:rPr>
        <w:instrText xml:space="preserve"> PAGEREF _Toc487203161 \h </w:instrText>
      </w:r>
      <w:r w:rsidRPr="00D22CCD">
        <w:rPr>
          <w:noProof/>
        </w:rPr>
      </w:r>
      <w:r w:rsidRPr="00D22CCD">
        <w:rPr>
          <w:noProof/>
        </w:rPr>
        <w:fldChar w:fldCharType="separate"/>
      </w:r>
      <w:r w:rsidRPr="00D22CCD">
        <w:rPr>
          <w:noProof/>
        </w:rPr>
        <w:t>40</w:t>
      </w:r>
      <w:r w:rsidRPr="00D22CCD">
        <w:rPr>
          <w:noProof/>
        </w:rPr>
        <w:fldChar w:fldCharType="end"/>
      </w:r>
    </w:p>
    <w:p w14:paraId="29CBF4F2" w14:textId="77777777" w:rsidR="00453023" w:rsidRPr="00E27500" w:rsidRDefault="007260E2">
      <w:pPr>
        <w:pStyle w:val="Verzeichnis3"/>
        <w:rPr>
          <w:rFonts w:ascii="Cambria" w:hAnsi="Cambria" w:cs="Arial"/>
          <w:b w:val="0"/>
          <w:noProof/>
          <w:sz w:val="22"/>
          <w:szCs w:val="22"/>
          <w:lang w:eastAsia="nl-BE"/>
        </w:rPr>
      </w:pPr>
      <w:r w:rsidRPr="00D22CCD">
        <w:rPr>
          <w:noProof/>
        </w:rPr>
        <w:t>10.1.2</w:t>
      </w:r>
      <w:r w:rsidRPr="00D22CCD">
        <w:rPr>
          <w:noProof/>
        </w:rPr>
        <w:tab/>
        <w:t>Encoding of Depths</w:t>
      </w:r>
      <w:r w:rsidRPr="00D22CCD">
        <w:rPr>
          <w:noProof/>
        </w:rPr>
        <w:tab/>
      </w:r>
      <w:r w:rsidRPr="00D22CCD">
        <w:rPr>
          <w:noProof/>
        </w:rPr>
        <w:fldChar w:fldCharType="begin"/>
      </w:r>
      <w:r w:rsidRPr="00D22CCD">
        <w:rPr>
          <w:noProof/>
        </w:rPr>
        <w:instrText xml:space="preserve"> PAGEREF _Toc487203162 \h </w:instrText>
      </w:r>
      <w:r w:rsidRPr="00D22CCD">
        <w:rPr>
          <w:noProof/>
        </w:rPr>
      </w:r>
      <w:r w:rsidRPr="00D22CCD">
        <w:rPr>
          <w:noProof/>
        </w:rPr>
        <w:fldChar w:fldCharType="separate"/>
      </w:r>
      <w:r w:rsidRPr="00D22CCD">
        <w:rPr>
          <w:noProof/>
        </w:rPr>
        <w:t>40</w:t>
      </w:r>
      <w:r w:rsidRPr="00D22CCD">
        <w:rPr>
          <w:noProof/>
        </w:rPr>
        <w:fldChar w:fldCharType="end"/>
      </w:r>
    </w:p>
    <w:p w14:paraId="1080BD7C" w14:textId="77777777" w:rsidR="00453023" w:rsidRPr="00E27500" w:rsidRDefault="007260E2">
      <w:pPr>
        <w:pStyle w:val="Verzeichnis3"/>
        <w:rPr>
          <w:rFonts w:ascii="Cambria" w:hAnsi="Cambria" w:cs="Arial"/>
          <w:b w:val="0"/>
          <w:noProof/>
          <w:sz w:val="22"/>
          <w:szCs w:val="22"/>
          <w:lang w:eastAsia="nl-BE"/>
        </w:rPr>
      </w:pPr>
      <w:r w:rsidRPr="00D22CCD">
        <w:rPr>
          <w:noProof/>
        </w:rPr>
        <w:t>10.1.3</w:t>
      </w:r>
      <w:r w:rsidRPr="00D22CCD">
        <w:rPr>
          <w:noProof/>
        </w:rPr>
        <w:tab/>
        <w:t>Numeric Attribute Encoding</w:t>
      </w:r>
      <w:r w:rsidRPr="00D22CCD">
        <w:rPr>
          <w:noProof/>
        </w:rPr>
        <w:tab/>
      </w:r>
      <w:r w:rsidRPr="00D22CCD">
        <w:rPr>
          <w:noProof/>
        </w:rPr>
        <w:fldChar w:fldCharType="begin"/>
      </w:r>
      <w:r w:rsidRPr="00D22CCD">
        <w:rPr>
          <w:noProof/>
        </w:rPr>
        <w:instrText xml:space="preserve"> PAGEREF _Toc487203163 \h </w:instrText>
      </w:r>
      <w:r w:rsidRPr="00D22CCD">
        <w:rPr>
          <w:noProof/>
        </w:rPr>
      </w:r>
      <w:r w:rsidRPr="00D22CCD">
        <w:rPr>
          <w:noProof/>
        </w:rPr>
        <w:fldChar w:fldCharType="separate"/>
      </w:r>
      <w:r w:rsidRPr="00D22CCD">
        <w:rPr>
          <w:noProof/>
        </w:rPr>
        <w:t>40</w:t>
      </w:r>
      <w:r w:rsidRPr="00D22CCD">
        <w:rPr>
          <w:noProof/>
        </w:rPr>
        <w:fldChar w:fldCharType="end"/>
      </w:r>
    </w:p>
    <w:p w14:paraId="35F20228" w14:textId="77777777" w:rsidR="00453023" w:rsidRPr="00E27500" w:rsidRDefault="007260E2">
      <w:pPr>
        <w:pStyle w:val="Verzeichnis3"/>
        <w:rPr>
          <w:rFonts w:ascii="Cambria" w:hAnsi="Cambria" w:cs="Arial"/>
          <w:b w:val="0"/>
          <w:noProof/>
          <w:sz w:val="22"/>
          <w:szCs w:val="22"/>
          <w:lang w:eastAsia="nl-BE"/>
        </w:rPr>
      </w:pPr>
      <w:r w:rsidRPr="00D22CCD">
        <w:rPr>
          <w:noProof/>
        </w:rPr>
        <w:t>10.1.4</w:t>
      </w:r>
      <w:r w:rsidRPr="00D22CCD">
        <w:rPr>
          <w:noProof/>
        </w:rPr>
        <w:tab/>
        <w:t>Text Attribute Values</w:t>
      </w:r>
      <w:r w:rsidRPr="00D22CCD">
        <w:rPr>
          <w:noProof/>
        </w:rPr>
        <w:tab/>
      </w:r>
      <w:r w:rsidRPr="00D22CCD">
        <w:rPr>
          <w:noProof/>
        </w:rPr>
        <w:fldChar w:fldCharType="begin"/>
      </w:r>
      <w:r w:rsidRPr="00D22CCD">
        <w:rPr>
          <w:noProof/>
        </w:rPr>
        <w:instrText xml:space="preserve"> PAGEREF _Toc487203164 \h </w:instrText>
      </w:r>
      <w:r w:rsidRPr="00D22CCD">
        <w:rPr>
          <w:noProof/>
        </w:rPr>
      </w:r>
      <w:r w:rsidRPr="00D22CCD">
        <w:rPr>
          <w:noProof/>
        </w:rPr>
        <w:fldChar w:fldCharType="separate"/>
      </w:r>
      <w:r w:rsidRPr="00D22CCD">
        <w:rPr>
          <w:noProof/>
        </w:rPr>
        <w:t>40</w:t>
      </w:r>
      <w:r w:rsidRPr="00D22CCD">
        <w:rPr>
          <w:noProof/>
        </w:rPr>
        <w:fldChar w:fldCharType="end"/>
      </w:r>
    </w:p>
    <w:p w14:paraId="204996A5" w14:textId="77777777" w:rsidR="00453023" w:rsidRPr="00E27500" w:rsidRDefault="007260E2">
      <w:pPr>
        <w:pStyle w:val="Verzeichnis3"/>
        <w:rPr>
          <w:rFonts w:ascii="Cambria" w:hAnsi="Cambria" w:cs="Arial"/>
          <w:b w:val="0"/>
          <w:noProof/>
          <w:sz w:val="22"/>
          <w:szCs w:val="22"/>
          <w:lang w:eastAsia="nl-BE"/>
        </w:rPr>
      </w:pPr>
      <w:r w:rsidRPr="00D22CCD">
        <w:rPr>
          <w:noProof/>
        </w:rPr>
        <w:t>10.1.5</w:t>
      </w:r>
      <w:r w:rsidRPr="00D22CCD">
        <w:rPr>
          <w:noProof/>
        </w:rPr>
        <w:tab/>
        <w:t>Mandatory Attribute Values</w:t>
      </w:r>
      <w:r w:rsidRPr="00D22CCD">
        <w:rPr>
          <w:noProof/>
        </w:rPr>
        <w:tab/>
      </w:r>
      <w:r w:rsidRPr="00D22CCD">
        <w:rPr>
          <w:noProof/>
        </w:rPr>
        <w:fldChar w:fldCharType="begin"/>
      </w:r>
      <w:r w:rsidRPr="00D22CCD">
        <w:rPr>
          <w:noProof/>
        </w:rPr>
        <w:instrText xml:space="preserve"> PAGEREF _Toc487203165 \h </w:instrText>
      </w:r>
      <w:r w:rsidRPr="00D22CCD">
        <w:rPr>
          <w:noProof/>
        </w:rPr>
      </w:r>
      <w:r w:rsidRPr="00D22CCD">
        <w:rPr>
          <w:noProof/>
        </w:rPr>
        <w:fldChar w:fldCharType="separate"/>
      </w:r>
      <w:r w:rsidRPr="00D22CCD">
        <w:rPr>
          <w:noProof/>
        </w:rPr>
        <w:t>40</w:t>
      </w:r>
      <w:r w:rsidRPr="00D22CCD">
        <w:rPr>
          <w:noProof/>
        </w:rPr>
        <w:fldChar w:fldCharType="end"/>
      </w:r>
    </w:p>
    <w:p w14:paraId="4224F0D0"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10.1.6</w:t>
      </w:r>
      <w:r w:rsidRPr="00D22CCD">
        <w:rPr>
          <w:noProof/>
          <w:lang w:eastAsia="en-US"/>
        </w:rPr>
        <w:tab/>
        <w:t>Unknown Attribute Values</w:t>
      </w:r>
      <w:r w:rsidRPr="00D22CCD">
        <w:rPr>
          <w:noProof/>
        </w:rPr>
        <w:tab/>
      </w:r>
      <w:r w:rsidRPr="00D22CCD">
        <w:rPr>
          <w:noProof/>
        </w:rPr>
        <w:fldChar w:fldCharType="begin"/>
      </w:r>
      <w:r w:rsidRPr="00D22CCD">
        <w:rPr>
          <w:noProof/>
        </w:rPr>
        <w:instrText xml:space="preserve"> PAGEREF _Toc487203166 \h </w:instrText>
      </w:r>
      <w:r w:rsidRPr="00D22CCD">
        <w:rPr>
          <w:noProof/>
        </w:rPr>
      </w:r>
      <w:r w:rsidRPr="00D22CCD">
        <w:rPr>
          <w:noProof/>
        </w:rPr>
        <w:fldChar w:fldCharType="separate"/>
      </w:r>
      <w:r w:rsidRPr="00D22CCD">
        <w:rPr>
          <w:noProof/>
        </w:rPr>
        <w:t>41</w:t>
      </w:r>
      <w:r w:rsidRPr="00D22CCD">
        <w:rPr>
          <w:noProof/>
        </w:rPr>
        <w:fldChar w:fldCharType="end"/>
      </w:r>
    </w:p>
    <w:p w14:paraId="1E37303C" w14:textId="77777777" w:rsidR="00453023" w:rsidRPr="00E27500" w:rsidRDefault="007260E2">
      <w:pPr>
        <w:pStyle w:val="Verzeichnis1"/>
        <w:rPr>
          <w:rFonts w:ascii="Cambria" w:hAnsi="Cambria" w:cs="Arial"/>
          <w:b w:val="0"/>
          <w:noProof/>
          <w:sz w:val="22"/>
          <w:szCs w:val="22"/>
          <w:lang w:eastAsia="nl-BE"/>
        </w:rPr>
      </w:pPr>
      <w:r w:rsidRPr="00D22CCD">
        <w:rPr>
          <w:noProof/>
        </w:rPr>
        <w:t>11</w:t>
      </w:r>
      <w:r w:rsidRPr="00D22CCD">
        <w:rPr>
          <w:noProof/>
        </w:rPr>
        <w:tab/>
        <w:t>Data Product Delivery</w:t>
      </w:r>
      <w:r w:rsidRPr="00D22CCD">
        <w:rPr>
          <w:noProof/>
        </w:rPr>
        <w:tab/>
      </w:r>
      <w:r w:rsidRPr="00D22CCD">
        <w:rPr>
          <w:noProof/>
        </w:rPr>
        <w:fldChar w:fldCharType="begin"/>
      </w:r>
      <w:r w:rsidRPr="00D22CCD">
        <w:rPr>
          <w:noProof/>
        </w:rPr>
        <w:instrText xml:space="preserve"> PAGEREF _Toc487203167 \h </w:instrText>
      </w:r>
      <w:r w:rsidRPr="00D22CCD">
        <w:rPr>
          <w:noProof/>
        </w:rPr>
      </w:r>
      <w:r w:rsidRPr="00D22CCD">
        <w:rPr>
          <w:noProof/>
        </w:rPr>
        <w:fldChar w:fldCharType="separate"/>
      </w:r>
      <w:r w:rsidRPr="00D22CCD">
        <w:rPr>
          <w:noProof/>
        </w:rPr>
        <w:t>41</w:t>
      </w:r>
      <w:r w:rsidRPr="00D22CCD">
        <w:rPr>
          <w:noProof/>
        </w:rPr>
        <w:fldChar w:fldCharType="end"/>
      </w:r>
    </w:p>
    <w:p w14:paraId="46422B03" w14:textId="77777777" w:rsidR="00453023" w:rsidRPr="00E27500" w:rsidRDefault="007260E2">
      <w:pPr>
        <w:pStyle w:val="Verzeichnis2"/>
        <w:rPr>
          <w:rFonts w:ascii="Cambria" w:hAnsi="Cambria" w:cs="Arial"/>
          <w:b w:val="0"/>
          <w:noProof/>
          <w:sz w:val="22"/>
          <w:szCs w:val="22"/>
          <w:lang w:eastAsia="nl-BE"/>
        </w:rPr>
      </w:pPr>
      <w:r w:rsidRPr="00D22CCD">
        <w:rPr>
          <w:noProof/>
        </w:rPr>
        <w:t>11.1</w:t>
      </w:r>
      <w:r w:rsidRPr="00D22CCD">
        <w:rPr>
          <w:noProof/>
        </w:rPr>
        <w:tab/>
        <w:t>Introduction</w:t>
      </w:r>
      <w:r w:rsidRPr="00D22CCD">
        <w:rPr>
          <w:noProof/>
        </w:rPr>
        <w:tab/>
      </w:r>
      <w:r w:rsidRPr="00D22CCD">
        <w:rPr>
          <w:noProof/>
        </w:rPr>
        <w:fldChar w:fldCharType="begin"/>
      </w:r>
      <w:r w:rsidRPr="00D22CCD">
        <w:rPr>
          <w:noProof/>
        </w:rPr>
        <w:instrText xml:space="preserve"> PAGEREF _Toc487203168 \h </w:instrText>
      </w:r>
      <w:r w:rsidRPr="00D22CCD">
        <w:rPr>
          <w:noProof/>
        </w:rPr>
      </w:r>
      <w:r w:rsidRPr="00D22CCD">
        <w:rPr>
          <w:noProof/>
        </w:rPr>
        <w:fldChar w:fldCharType="separate"/>
      </w:r>
      <w:r w:rsidRPr="00D22CCD">
        <w:rPr>
          <w:noProof/>
        </w:rPr>
        <w:t>41</w:t>
      </w:r>
      <w:r w:rsidRPr="00D22CCD">
        <w:rPr>
          <w:noProof/>
        </w:rPr>
        <w:fldChar w:fldCharType="end"/>
      </w:r>
    </w:p>
    <w:p w14:paraId="7378FB49"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11.2</w:t>
      </w:r>
      <w:r w:rsidRPr="00D22CCD">
        <w:rPr>
          <w:noProof/>
          <w:lang w:eastAsia="en-US"/>
        </w:rPr>
        <w:tab/>
        <w:t>Exchange Set</w:t>
      </w:r>
      <w:r w:rsidRPr="00D22CCD">
        <w:rPr>
          <w:noProof/>
        </w:rPr>
        <w:tab/>
      </w:r>
      <w:r w:rsidRPr="00D22CCD">
        <w:rPr>
          <w:noProof/>
        </w:rPr>
        <w:fldChar w:fldCharType="begin"/>
      </w:r>
      <w:r w:rsidRPr="00D22CCD">
        <w:rPr>
          <w:noProof/>
        </w:rPr>
        <w:instrText xml:space="preserve"> PAGEREF _Toc487203169 \h </w:instrText>
      </w:r>
      <w:r w:rsidRPr="00D22CCD">
        <w:rPr>
          <w:noProof/>
        </w:rPr>
      </w:r>
      <w:r w:rsidRPr="00D22CCD">
        <w:rPr>
          <w:noProof/>
        </w:rPr>
        <w:fldChar w:fldCharType="separate"/>
      </w:r>
      <w:r w:rsidRPr="00D22CCD">
        <w:rPr>
          <w:noProof/>
        </w:rPr>
        <w:t>42</w:t>
      </w:r>
      <w:r w:rsidRPr="00D22CCD">
        <w:rPr>
          <w:noProof/>
        </w:rPr>
        <w:fldChar w:fldCharType="end"/>
      </w:r>
    </w:p>
    <w:p w14:paraId="034D20A0"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11.3</w:t>
      </w:r>
      <w:r w:rsidRPr="00D22CCD">
        <w:rPr>
          <w:noProof/>
          <w:lang w:eastAsia="en-US"/>
        </w:rPr>
        <w:tab/>
        <w:t>Dataset</w:t>
      </w:r>
      <w:r w:rsidRPr="00D22CCD">
        <w:rPr>
          <w:noProof/>
        </w:rPr>
        <w:tab/>
      </w:r>
      <w:r w:rsidRPr="00D22CCD">
        <w:rPr>
          <w:noProof/>
        </w:rPr>
        <w:fldChar w:fldCharType="begin"/>
      </w:r>
      <w:r w:rsidRPr="00D22CCD">
        <w:rPr>
          <w:noProof/>
        </w:rPr>
        <w:instrText xml:space="preserve"> PAGEREF _Toc487203170 \h </w:instrText>
      </w:r>
      <w:r w:rsidRPr="00D22CCD">
        <w:rPr>
          <w:noProof/>
        </w:rPr>
      </w:r>
      <w:r w:rsidRPr="00D22CCD">
        <w:rPr>
          <w:noProof/>
        </w:rPr>
        <w:fldChar w:fldCharType="separate"/>
      </w:r>
      <w:r w:rsidRPr="00D22CCD">
        <w:rPr>
          <w:noProof/>
        </w:rPr>
        <w:t>43</w:t>
      </w:r>
      <w:r w:rsidRPr="00D22CCD">
        <w:rPr>
          <w:noProof/>
        </w:rPr>
        <w:fldChar w:fldCharType="end"/>
      </w:r>
    </w:p>
    <w:p w14:paraId="40E94C67"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11.3.1</w:t>
      </w:r>
      <w:r w:rsidRPr="00D22CCD">
        <w:rPr>
          <w:noProof/>
          <w:lang w:eastAsia="en-US"/>
        </w:rPr>
        <w:tab/>
        <w:t>Datasets</w:t>
      </w:r>
      <w:r w:rsidRPr="00D22CCD">
        <w:rPr>
          <w:noProof/>
        </w:rPr>
        <w:tab/>
      </w:r>
      <w:r w:rsidRPr="00D22CCD">
        <w:rPr>
          <w:noProof/>
        </w:rPr>
        <w:fldChar w:fldCharType="begin"/>
      </w:r>
      <w:r w:rsidRPr="00D22CCD">
        <w:rPr>
          <w:noProof/>
        </w:rPr>
        <w:instrText xml:space="preserve"> PAGEREF _Toc487203171 \h </w:instrText>
      </w:r>
      <w:r w:rsidRPr="00D22CCD">
        <w:rPr>
          <w:noProof/>
        </w:rPr>
      </w:r>
      <w:r w:rsidRPr="00D22CCD">
        <w:rPr>
          <w:noProof/>
        </w:rPr>
        <w:fldChar w:fldCharType="separate"/>
      </w:r>
      <w:r w:rsidRPr="00D22CCD">
        <w:rPr>
          <w:noProof/>
        </w:rPr>
        <w:t>43</w:t>
      </w:r>
      <w:r w:rsidRPr="00D22CCD">
        <w:rPr>
          <w:noProof/>
        </w:rPr>
        <w:fldChar w:fldCharType="end"/>
      </w:r>
    </w:p>
    <w:p w14:paraId="5124E0B0"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11.3.2</w:t>
      </w:r>
      <w:r w:rsidRPr="00D22CCD">
        <w:rPr>
          <w:noProof/>
          <w:lang w:eastAsia="en-US"/>
        </w:rPr>
        <w:tab/>
        <w:t>Dataset file naming</w:t>
      </w:r>
      <w:r w:rsidRPr="00D22CCD">
        <w:rPr>
          <w:noProof/>
        </w:rPr>
        <w:tab/>
      </w:r>
      <w:r w:rsidRPr="00D22CCD">
        <w:rPr>
          <w:noProof/>
        </w:rPr>
        <w:fldChar w:fldCharType="begin"/>
      </w:r>
      <w:r w:rsidRPr="00D22CCD">
        <w:rPr>
          <w:noProof/>
        </w:rPr>
        <w:instrText xml:space="preserve"> PAGEREF _Toc487203172 \h </w:instrText>
      </w:r>
      <w:r w:rsidRPr="00D22CCD">
        <w:rPr>
          <w:noProof/>
        </w:rPr>
      </w:r>
      <w:r w:rsidRPr="00D22CCD">
        <w:rPr>
          <w:noProof/>
        </w:rPr>
        <w:fldChar w:fldCharType="separate"/>
      </w:r>
      <w:r w:rsidRPr="00D22CCD">
        <w:rPr>
          <w:noProof/>
        </w:rPr>
        <w:t>44</w:t>
      </w:r>
      <w:r w:rsidRPr="00D22CCD">
        <w:rPr>
          <w:noProof/>
        </w:rPr>
        <w:fldChar w:fldCharType="end"/>
      </w:r>
    </w:p>
    <w:p w14:paraId="0ECCA58B" w14:textId="77777777" w:rsidR="00453023" w:rsidRPr="00E27500" w:rsidRDefault="007260E2">
      <w:pPr>
        <w:pStyle w:val="Verzeichnis3"/>
        <w:rPr>
          <w:rFonts w:ascii="Cambria" w:hAnsi="Cambria" w:cs="Arial"/>
          <w:b w:val="0"/>
          <w:noProof/>
          <w:sz w:val="22"/>
          <w:szCs w:val="22"/>
          <w:lang w:eastAsia="nl-BE"/>
        </w:rPr>
      </w:pPr>
      <w:r w:rsidRPr="00D22CCD">
        <w:rPr>
          <w:noProof/>
        </w:rPr>
        <w:t>11.3.3</w:t>
      </w:r>
      <w:r w:rsidRPr="00D22CCD">
        <w:rPr>
          <w:noProof/>
        </w:rPr>
        <w:tab/>
        <w:t>New Editions, Re-Issues, Updates and Cancellations</w:t>
      </w:r>
      <w:r w:rsidRPr="00D22CCD">
        <w:rPr>
          <w:noProof/>
        </w:rPr>
        <w:tab/>
      </w:r>
      <w:r w:rsidRPr="00D22CCD">
        <w:rPr>
          <w:noProof/>
        </w:rPr>
        <w:fldChar w:fldCharType="begin"/>
      </w:r>
      <w:r w:rsidRPr="00D22CCD">
        <w:rPr>
          <w:noProof/>
        </w:rPr>
        <w:instrText xml:space="preserve"> PAGEREF _Toc487203173 \h </w:instrText>
      </w:r>
      <w:r w:rsidRPr="00D22CCD">
        <w:rPr>
          <w:noProof/>
        </w:rPr>
      </w:r>
      <w:r w:rsidRPr="00D22CCD">
        <w:rPr>
          <w:noProof/>
        </w:rPr>
        <w:fldChar w:fldCharType="separate"/>
      </w:r>
      <w:r w:rsidRPr="00D22CCD">
        <w:rPr>
          <w:noProof/>
        </w:rPr>
        <w:t>45</w:t>
      </w:r>
      <w:r w:rsidRPr="00D22CCD">
        <w:rPr>
          <w:noProof/>
        </w:rPr>
        <w:fldChar w:fldCharType="end"/>
      </w:r>
    </w:p>
    <w:p w14:paraId="5BF784A9"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11.4</w:t>
      </w:r>
      <w:r w:rsidRPr="00BE52D5">
        <w:rPr>
          <w:noProof/>
          <w:lang w:val="fr-BE" w:eastAsia="en-US"/>
        </w:rPr>
        <w:tab/>
        <w:t>Support Files</w:t>
      </w:r>
      <w:r w:rsidRPr="00BE52D5">
        <w:rPr>
          <w:noProof/>
          <w:lang w:val="fr-BE"/>
        </w:rPr>
        <w:tab/>
      </w:r>
      <w:r w:rsidRPr="00D22CCD">
        <w:rPr>
          <w:noProof/>
        </w:rPr>
        <w:fldChar w:fldCharType="begin"/>
      </w:r>
      <w:r w:rsidRPr="00BE52D5">
        <w:rPr>
          <w:noProof/>
          <w:lang w:val="fr-BE"/>
        </w:rPr>
        <w:instrText xml:space="preserve"> PAGEREF _Toc487203174 \h </w:instrText>
      </w:r>
      <w:r w:rsidRPr="00D22CCD">
        <w:rPr>
          <w:noProof/>
        </w:rPr>
      </w:r>
      <w:r w:rsidRPr="00D22CCD">
        <w:rPr>
          <w:noProof/>
        </w:rPr>
        <w:fldChar w:fldCharType="separate"/>
      </w:r>
      <w:r w:rsidRPr="00BE52D5">
        <w:rPr>
          <w:noProof/>
          <w:lang w:val="fr-BE"/>
        </w:rPr>
        <w:t>45</w:t>
      </w:r>
      <w:r w:rsidRPr="00D22CCD">
        <w:rPr>
          <w:noProof/>
        </w:rPr>
        <w:fldChar w:fldCharType="end"/>
      </w:r>
    </w:p>
    <w:p w14:paraId="41A925F4" w14:textId="77777777" w:rsidR="00453023" w:rsidRPr="00BE52D5" w:rsidRDefault="007260E2">
      <w:pPr>
        <w:pStyle w:val="Verzeichnis3"/>
        <w:rPr>
          <w:rFonts w:ascii="Cambria" w:hAnsi="Cambria" w:cs="Arial"/>
          <w:b w:val="0"/>
          <w:noProof/>
          <w:sz w:val="22"/>
          <w:szCs w:val="22"/>
          <w:lang w:val="fr-BE" w:eastAsia="nl-BE"/>
        </w:rPr>
      </w:pPr>
      <w:r w:rsidRPr="00BE52D5">
        <w:rPr>
          <w:noProof/>
          <w:lang w:val="fr-BE"/>
        </w:rPr>
        <w:t>11.4.1</w:t>
      </w:r>
      <w:r w:rsidRPr="00BE52D5">
        <w:rPr>
          <w:noProof/>
          <w:lang w:val="fr-BE"/>
        </w:rPr>
        <w:tab/>
        <w:t>Support File Naming</w:t>
      </w:r>
      <w:r w:rsidRPr="00BE52D5">
        <w:rPr>
          <w:noProof/>
          <w:lang w:val="fr-BE"/>
        </w:rPr>
        <w:tab/>
      </w:r>
      <w:r w:rsidRPr="00D22CCD">
        <w:rPr>
          <w:noProof/>
        </w:rPr>
        <w:fldChar w:fldCharType="begin"/>
      </w:r>
      <w:r w:rsidRPr="00BE52D5">
        <w:rPr>
          <w:noProof/>
          <w:lang w:val="fr-BE"/>
        </w:rPr>
        <w:instrText xml:space="preserve"> PAGEREF _Toc487203175 \h </w:instrText>
      </w:r>
      <w:r w:rsidRPr="00D22CCD">
        <w:rPr>
          <w:noProof/>
        </w:rPr>
      </w:r>
      <w:r w:rsidRPr="00D22CCD">
        <w:rPr>
          <w:noProof/>
        </w:rPr>
        <w:fldChar w:fldCharType="separate"/>
      </w:r>
      <w:r w:rsidRPr="00BE52D5">
        <w:rPr>
          <w:noProof/>
          <w:lang w:val="fr-BE"/>
        </w:rPr>
        <w:t>46</w:t>
      </w:r>
      <w:r w:rsidRPr="00D22CCD">
        <w:rPr>
          <w:noProof/>
        </w:rPr>
        <w:fldChar w:fldCharType="end"/>
      </w:r>
    </w:p>
    <w:p w14:paraId="1121E453" w14:textId="77777777" w:rsidR="00453023" w:rsidRPr="00BE52D5" w:rsidRDefault="007260E2">
      <w:pPr>
        <w:pStyle w:val="Verzeichnis3"/>
        <w:rPr>
          <w:rFonts w:ascii="Cambria" w:hAnsi="Cambria" w:cs="Arial"/>
          <w:b w:val="0"/>
          <w:noProof/>
          <w:sz w:val="22"/>
          <w:szCs w:val="22"/>
          <w:lang w:val="fr-BE" w:eastAsia="nl-BE"/>
        </w:rPr>
      </w:pPr>
      <w:r w:rsidRPr="00BE52D5">
        <w:rPr>
          <w:noProof/>
          <w:lang w:val="fr-BE" w:eastAsia="en-US"/>
        </w:rPr>
        <w:t>11.4.2</w:t>
      </w:r>
      <w:r w:rsidRPr="00BE52D5">
        <w:rPr>
          <w:noProof/>
          <w:lang w:val="fr-BE" w:eastAsia="en-US"/>
        </w:rPr>
        <w:tab/>
        <w:t>Support File Management</w:t>
      </w:r>
      <w:r w:rsidRPr="00BE52D5">
        <w:rPr>
          <w:noProof/>
          <w:lang w:val="fr-BE"/>
        </w:rPr>
        <w:tab/>
      </w:r>
      <w:r w:rsidRPr="00D22CCD">
        <w:rPr>
          <w:noProof/>
        </w:rPr>
        <w:fldChar w:fldCharType="begin"/>
      </w:r>
      <w:r w:rsidRPr="00BE52D5">
        <w:rPr>
          <w:noProof/>
          <w:lang w:val="fr-BE"/>
        </w:rPr>
        <w:instrText xml:space="preserve"> PAGEREF _Toc487203176 \h </w:instrText>
      </w:r>
      <w:r w:rsidRPr="00D22CCD">
        <w:rPr>
          <w:noProof/>
        </w:rPr>
      </w:r>
      <w:r w:rsidRPr="00D22CCD">
        <w:rPr>
          <w:noProof/>
        </w:rPr>
        <w:fldChar w:fldCharType="separate"/>
      </w:r>
      <w:r w:rsidRPr="00BE52D5">
        <w:rPr>
          <w:noProof/>
          <w:lang w:val="fr-BE"/>
        </w:rPr>
        <w:t>47</w:t>
      </w:r>
      <w:r w:rsidRPr="00D22CCD">
        <w:rPr>
          <w:noProof/>
        </w:rPr>
        <w:fldChar w:fldCharType="end"/>
      </w:r>
    </w:p>
    <w:p w14:paraId="5C410018"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11.5</w:t>
      </w:r>
      <w:r w:rsidRPr="00BE52D5">
        <w:rPr>
          <w:noProof/>
          <w:lang w:val="fr-BE" w:eastAsia="en-US"/>
        </w:rPr>
        <w:tab/>
        <w:t>Exchange Catalogue</w:t>
      </w:r>
      <w:r w:rsidRPr="00BE52D5">
        <w:rPr>
          <w:noProof/>
          <w:lang w:val="fr-BE"/>
        </w:rPr>
        <w:tab/>
      </w:r>
      <w:r w:rsidRPr="00D22CCD">
        <w:rPr>
          <w:noProof/>
        </w:rPr>
        <w:fldChar w:fldCharType="begin"/>
      </w:r>
      <w:r w:rsidRPr="00BE52D5">
        <w:rPr>
          <w:noProof/>
          <w:lang w:val="fr-BE"/>
        </w:rPr>
        <w:instrText xml:space="preserve"> PAGEREF _Toc487203177 \h </w:instrText>
      </w:r>
      <w:r w:rsidRPr="00D22CCD">
        <w:rPr>
          <w:noProof/>
        </w:rPr>
      </w:r>
      <w:r w:rsidRPr="00D22CCD">
        <w:rPr>
          <w:noProof/>
        </w:rPr>
        <w:fldChar w:fldCharType="separate"/>
      </w:r>
      <w:r w:rsidRPr="00BE52D5">
        <w:rPr>
          <w:noProof/>
          <w:lang w:val="fr-BE"/>
        </w:rPr>
        <w:t>47</w:t>
      </w:r>
      <w:r w:rsidRPr="00D22CCD">
        <w:rPr>
          <w:noProof/>
        </w:rPr>
        <w:fldChar w:fldCharType="end"/>
      </w:r>
    </w:p>
    <w:p w14:paraId="44AD7E8C" w14:textId="77777777" w:rsidR="00453023" w:rsidRPr="00E27500" w:rsidRDefault="007260E2">
      <w:pPr>
        <w:pStyle w:val="Verzeichnis2"/>
        <w:rPr>
          <w:rFonts w:ascii="Cambria" w:hAnsi="Cambria" w:cs="Arial"/>
          <w:b w:val="0"/>
          <w:noProof/>
          <w:sz w:val="22"/>
          <w:szCs w:val="22"/>
          <w:lang w:eastAsia="nl-BE"/>
        </w:rPr>
      </w:pPr>
      <w:r w:rsidRPr="00D22CCD">
        <w:rPr>
          <w:noProof/>
        </w:rPr>
        <w:t>11.6</w:t>
      </w:r>
      <w:r w:rsidRPr="00D22CCD">
        <w:rPr>
          <w:noProof/>
        </w:rPr>
        <w:tab/>
        <w:t>Data integrity and encryption</w:t>
      </w:r>
      <w:r w:rsidRPr="00D22CCD">
        <w:rPr>
          <w:noProof/>
        </w:rPr>
        <w:tab/>
      </w:r>
      <w:r w:rsidRPr="00D22CCD">
        <w:rPr>
          <w:noProof/>
        </w:rPr>
        <w:fldChar w:fldCharType="begin"/>
      </w:r>
      <w:r w:rsidRPr="00D22CCD">
        <w:rPr>
          <w:noProof/>
        </w:rPr>
        <w:instrText xml:space="preserve"> PAGEREF _Toc487203178 \h </w:instrText>
      </w:r>
      <w:r w:rsidRPr="00D22CCD">
        <w:rPr>
          <w:noProof/>
        </w:rPr>
      </w:r>
      <w:r w:rsidRPr="00D22CCD">
        <w:rPr>
          <w:noProof/>
        </w:rPr>
        <w:fldChar w:fldCharType="separate"/>
      </w:r>
      <w:r w:rsidRPr="00D22CCD">
        <w:rPr>
          <w:noProof/>
        </w:rPr>
        <w:t>47</w:t>
      </w:r>
      <w:r w:rsidRPr="00D22CCD">
        <w:rPr>
          <w:noProof/>
        </w:rPr>
        <w:fldChar w:fldCharType="end"/>
      </w:r>
    </w:p>
    <w:p w14:paraId="4EDC94EE" w14:textId="77777777" w:rsidR="00453023" w:rsidRPr="00E27500" w:rsidRDefault="007260E2">
      <w:pPr>
        <w:pStyle w:val="Verzeichnis3"/>
        <w:rPr>
          <w:rFonts w:ascii="Cambria" w:hAnsi="Cambria" w:cs="Arial"/>
          <w:b w:val="0"/>
          <w:noProof/>
          <w:sz w:val="22"/>
          <w:szCs w:val="22"/>
          <w:lang w:eastAsia="nl-BE"/>
        </w:rPr>
      </w:pPr>
      <w:r w:rsidRPr="00D22CCD">
        <w:rPr>
          <w:noProof/>
        </w:rPr>
        <w:t>11.6.1</w:t>
      </w:r>
      <w:r w:rsidRPr="00D22CCD">
        <w:rPr>
          <w:noProof/>
        </w:rPr>
        <w:tab/>
        <w:t>IENC data integrity measures</w:t>
      </w:r>
      <w:r w:rsidRPr="00D22CCD">
        <w:rPr>
          <w:noProof/>
        </w:rPr>
        <w:tab/>
      </w:r>
      <w:r w:rsidRPr="00D22CCD">
        <w:rPr>
          <w:noProof/>
        </w:rPr>
        <w:fldChar w:fldCharType="begin"/>
      </w:r>
      <w:r w:rsidRPr="00D22CCD">
        <w:rPr>
          <w:noProof/>
        </w:rPr>
        <w:instrText xml:space="preserve"> PAGEREF _Toc487203179 \h </w:instrText>
      </w:r>
      <w:r w:rsidRPr="00D22CCD">
        <w:rPr>
          <w:noProof/>
        </w:rPr>
      </w:r>
      <w:r w:rsidRPr="00D22CCD">
        <w:rPr>
          <w:noProof/>
        </w:rPr>
        <w:fldChar w:fldCharType="separate"/>
      </w:r>
      <w:r w:rsidRPr="00D22CCD">
        <w:rPr>
          <w:noProof/>
        </w:rPr>
        <w:t>47</w:t>
      </w:r>
      <w:r w:rsidRPr="00D22CCD">
        <w:rPr>
          <w:noProof/>
        </w:rPr>
        <w:fldChar w:fldCharType="end"/>
      </w:r>
    </w:p>
    <w:p w14:paraId="7F4A40A7" w14:textId="77777777" w:rsidR="00453023" w:rsidRPr="00E27500" w:rsidRDefault="007260E2">
      <w:pPr>
        <w:pStyle w:val="Verzeichnis3"/>
        <w:rPr>
          <w:rFonts w:ascii="Cambria" w:hAnsi="Cambria" w:cs="Arial"/>
          <w:b w:val="0"/>
          <w:noProof/>
          <w:sz w:val="22"/>
          <w:szCs w:val="22"/>
          <w:lang w:eastAsia="nl-BE"/>
        </w:rPr>
      </w:pPr>
      <w:r w:rsidRPr="00D22CCD">
        <w:rPr>
          <w:noProof/>
        </w:rPr>
        <w:t>11.6.2</w:t>
      </w:r>
      <w:r w:rsidRPr="00D22CCD">
        <w:rPr>
          <w:noProof/>
          <w:color w:val="000000"/>
        </w:rPr>
        <w:tab/>
        <w:t>Producer Identity and Authentication</w:t>
      </w:r>
      <w:r w:rsidRPr="00D22CCD">
        <w:rPr>
          <w:noProof/>
        </w:rPr>
        <w:tab/>
      </w:r>
      <w:r w:rsidRPr="00D22CCD">
        <w:rPr>
          <w:noProof/>
        </w:rPr>
        <w:fldChar w:fldCharType="begin"/>
      </w:r>
      <w:r w:rsidRPr="00D22CCD">
        <w:rPr>
          <w:noProof/>
        </w:rPr>
        <w:instrText xml:space="preserve"> PAGEREF _Toc487203180 \h </w:instrText>
      </w:r>
      <w:r w:rsidRPr="00D22CCD">
        <w:rPr>
          <w:noProof/>
        </w:rPr>
      </w:r>
      <w:r w:rsidRPr="00D22CCD">
        <w:rPr>
          <w:noProof/>
        </w:rPr>
        <w:fldChar w:fldCharType="separate"/>
      </w:r>
      <w:r w:rsidRPr="00D22CCD">
        <w:rPr>
          <w:noProof/>
        </w:rPr>
        <w:t>47</w:t>
      </w:r>
      <w:r w:rsidRPr="00D22CCD">
        <w:rPr>
          <w:noProof/>
        </w:rPr>
        <w:fldChar w:fldCharType="end"/>
      </w:r>
    </w:p>
    <w:p w14:paraId="5E9F50D6" w14:textId="77777777" w:rsidR="00453023" w:rsidRPr="00E27500" w:rsidRDefault="007260E2">
      <w:pPr>
        <w:pStyle w:val="Verzeichnis3"/>
        <w:rPr>
          <w:rFonts w:ascii="Cambria" w:hAnsi="Cambria" w:cs="Arial"/>
          <w:b w:val="0"/>
          <w:noProof/>
          <w:sz w:val="22"/>
          <w:szCs w:val="22"/>
          <w:lang w:eastAsia="nl-BE"/>
        </w:rPr>
      </w:pPr>
      <w:r w:rsidRPr="00D22CCD">
        <w:rPr>
          <w:noProof/>
        </w:rPr>
        <w:t>11.6.3</w:t>
      </w:r>
      <w:r w:rsidRPr="00D22CCD">
        <w:rPr>
          <w:noProof/>
        </w:rPr>
        <w:tab/>
        <w:t>Digital Signatures and metadata</w:t>
      </w:r>
      <w:r w:rsidRPr="00D22CCD">
        <w:rPr>
          <w:noProof/>
        </w:rPr>
        <w:tab/>
      </w:r>
      <w:r w:rsidRPr="00D22CCD">
        <w:rPr>
          <w:noProof/>
        </w:rPr>
        <w:fldChar w:fldCharType="begin"/>
      </w:r>
      <w:r w:rsidRPr="00D22CCD">
        <w:rPr>
          <w:noProof/>
        </w:rPr>
        <w:instrText xml:space="preserve"> PAGEREF _Toc487203181 \h </w:instrText>
      </w:r>
      <w:r w:rsidRPr="00D22CCD">
        <w:rPr>
          <w:noProof/>
        </w:rPr>
      </w:r>
      <w:r w:rsidRPr="00D22CCD">
        <w:rPr>
          <w:noProof/>
        </w:rPr>
        <w:fldChar w:fldCharType="separate"/>
      </w:r>
      <w:r w:rsidRPr="00D22CCD">
        <w:rPr>
          <w:noProof/>
        </w:rPr>
        <w:t>47</w:t>
      </w:r>
      <w:r w:rsidRPr="00D22CCD">
        <w:rPr>
          <w:noProof/>
        </w:rPr>
        <w:fldChar w:fldCharType="end"/>
      </w:r>
    </w:p>
    <w:p w14:paraId="20ECF97C" w14:textId="77777777" w:rsidR="00453023" w:rsidRPr="00E27500" w:rsidRDefault="007260E2">
      <w:pPr>
        <w:pStyle w:val="Verzeichnis3"/>
        <w:rPr>
          <w:rFonts w:ascii="Cambria" w:hAnsi="Cambria" w:cs="Arial"/>
          <w:b w:val="0"/>
          <w:noProof/>
          <w:sz w:val="22"/>
          <w:szCs w:val="22"/>
          <w:lang w:eastAsia="nl-BE"/>
        </w:rPr>
      </w:pPr>
      <w:r w:rsidRPr="00D22CCD">
        <w:rPr>
          <w:noProof/>
        </w:rPr>
        <w:t>11.6.4</w:t>
      </w:r>
      <w:r w:rsidRPr="00D22CCD">
        <w:rPr>
          <w:noProof/>
        </w:rPr>
        <w:tab/>
        <w:t>IENC data encryption</w:t>
      </w:r>
      <w:r w:rsidRPr="00D22CCD">
        <w:rPr>
          <w:noProof/>
        </w:rPr>
        <w:tab/>
      </w:r>
      <w:r w:rsidRPr="00D22CCD">
        <w:rPr>
          <w:noProof/>
        </w:rPr>
        <w:fldChar w:fldCharType="begin"/>
      </w:r>
      <w:r w:rsidRPr="00D22CCD">
        <w:rPr>
          <w:noProof/>
        </w:rPr>
        <w:instrText xml:space="preserve"> PAGEREF _Toc487203182 \h </w:instrText>
      </w:r>
      <w:r w:rsidRPr="00D22CCD">
        <w:rPr>
          <w:noProof/>
        </w:rPr>
      </w:r>
      <w:r w:rsidRPr="00D22CCD">
        <w:rPr>
          <w:noProof/>
        </w:rPr>
        <w:fldChar w:fldCharType="separate"/>
      </w:r>
      <w:r w:rsidRPr="00D22CCD">
        <w:rPr>
          <w:noProof/>
        </w:rPr>
        <w:t>48</w:t>
      </w:r>
      <w:r w:rsidRPr="00D22CCD">
        <w:rPr>
          <w:noProof/>
        </w:rPr>
        <w:fldChar w:fldCharType="end"/>
      </w:r>
    </w:p>
    <w:p w14:paraId="3E2BD86C" w14:textId="77777777" w:rsidR="00453023" w:rsidRPr="00E27500" w:rsidRDefault="007260E2">
      <w:pPr>
        <w:pStyle w:val="Verzeichnis1"/>
        <w:rPr>
          <w:rFonts w:ascii="Cambria" w:hAnsi="Cambria" w:cs="Arial"/>
          <w:b w:val="0"/>
          <w:noProof/>
          <w:sz w:val="22"/>
          <w:szCs w:val="22"/>
          <w:lang w:eastAsia="nl-BE"/>
        </w:rPr>
      </w:pPr>
      <w:r w:rsidRPr="00D22CCD">
        <w:rPr>
          <w:noProof/>
        </w:rPr>
        <w:t>12</w:t>
      </w:r>
      <w:r w:rsidRPr="00D22CCD">
        <w:rPr>
          <w:noProof/>
        </w:rPr>
        <w:tab/>
        <w:t>Metadata</w:t>
      </w:r>
      <w:r w:rsidRPr="00D22CCD">
        <w:rPr>
          <w:noProof/>
        </w:rPr>
        <w:tab/>
      </w:r>
      <w:r w:rsidRPr="00D22CCD">
        <w:rPr>
          <w:noProof/>
        </w:rPr>
        <w:fldChar w:fldCharType="begin"/>
      </w:r>
      <w:r w:rsidRPr="00D22CCD">
        <w:rPr>
          <w:noProof/>
        </w:rPr>
        <w:instrText xml:space="preserve"> PAGEREF _Toc487203183 \h </w:instrText>
      </w:r>
      <w:r w:rsidRPr="00D22CCD">
        <w:rPr>
          <w:noProof/>
        </w:rPr>
      </w:r>
      <w:r w:rsidRPr="00D22CCD">
        <w:rPr>
          <w:noProof/>
        </w:rPr>
        <w:fldChar w:fldCharType="separate"/>
      </w:r>
      <w:r w:rsidRPr="00D22CCD">
        <w:rPr>
          <w:noProof/>
        </w:rPr>
        <w:t>49</w:t>
      </w:r>
      <w:r w:rsidRPr="00D22CCD">
        <w:rPr>
          <w:noProof/>
        </w:rPr>
        <w:fldChar w:fldCharType="end"/>
      </w:r>
    </w:p>
    <w:p w14:paraId="331A80ED" w14:textId="77777777" w:rsidR="00453023" w:rsidRPr="00E27500" w:rsidRDefault="007260E2">
      <w:pPr>
        <w:pStyle w:val="Verzeichnis2"/>
        <w:rPr>
          <w:rFonts w:ascii="Cambria" w:hAnsi="Cambria" w:cs="Arial"/>
          <w:b w:val="0"/>
          <w:noProof/>
          <w:sz w:val="22"/>
          <w:szCs w:val="22"/>
          <w:lang w:eastAsia="nl-BE"/>
        </w:rPr>
      </w:pPr>
      <w:r w:rsidRPr="00D22CCD">
        <w:rPr>
          <w:noProof/>
        </w:rPr>
        <w:t>12.1</w:t>
      </w:r>
      <w:r w:rsidRPr="00D22CCD">
        <w:rPr>
          <w:noProof/>
        </w:rPr>
        <w:tab/>
        <w:t>Introduction</w:t>
      </w:r>
      <w:r w:rsidRPr="00D22CCD">
        <w:rPr>
          <w:noProof/>
        </w:rPr>
        <w:tab/>
      </w:r>
      <w:r w:rsidRPr="00D22CCD">
        <w:rPr>
          <w:noProof/>
        </w:rPr>
        <w:fldChar w:fldCharType="begin"/>
      </w:r>
      <w:r w:rsidRPr="00D22CCD">
        <w:rPr>
          <w:noProof/>
        </w:rPr>
        <w:instrText xml:space="preserve"> PAGEREF _Toc487203184 \h </w:instrText>
      </w:r>
      <w:r w:rsidRPr="00D22CCD">
        <w:rPr>
          <w:noProof/>
        </w:rPr>
      </w:r>
      <w:r w:rsidRPr="00D22CCD">
        <w:rPr>
          <w:noProof/>
        </w:rPr>
        <w:fldChar w:fldCharType="separate"/>
      </w:r>
      <w:r w:rsidRPr="00D22CCD">
        <w:rPr>
          <w:noProof/>
        </w:rPr>
        <w:t>49</w:t>
      </w:r>
      <w:r w:rsidRPr="00D22CCD">
        <w:rPr>
          <w:noProof/>
        </w:rPr>
        <w:fldChar w:fldCharType="end"/>
      </w:r>
    </w:p>
    <w:p w14:paraId="1AD0C7D6" w14:textId="77777777" w:rsidR="00453023" w:rsidRPr="00E27500" w:rsidRDefault="007260E2">
      <w:pPr>
        <w:pStyle w:val="Verzeichnis3"/>
        <w:rPr>
          <w:rFonts w:ascii="Cambria" w:hAnsi="Cambria" w:cs="Arial"/>
          <w:b w:val="0"/>
          <w:noProof/>
          <w:sz w:val="22"/>
          <w:szCs w:val="22"/>
          <w:lang w:eastAsia="nl-BE"/>
        </w:rPr>
      </w:pPr>
      <w:r w:rsidRPr="00D22CCD">
        <w:rPr>
          <w:noProof/>
        </w:rPr>
        <w:t>12.1.1</w:t>
      </w:r>
      <w:r w:rsidRPr="00D22CCD">
        <w:rPr>
          <w:noProof/>
          <w:color w:val="000000"/>
        </w:rPr>
        <w:tab/>
        <w:t>S401_ExchangeCatalogue</w:t>
      </w:r>
      <w:r w:rsidRPr="00D22CCD">
        <w:rPr>
          <w:noProof/>
        </w:rPr>
        <w:tab/>
      </w:r>
      <w:r w:rsidRPr="00D22CCD">
        <w:rPr>
          <w:noProof/>
        </w:rPr>
        <w:fldChar w:fldCharType="begin"/>
      </w:r>
      <w:r w:rsidRPr="00D22CCD">
        <w:rPr>
          <w:noProof/>
        </w:rPr>
        <w:instrText xml:space="preserve"> PAGEREF _Toc487203185 \h </w:instrText>
      </w:r>
      <w:r w:rsidRPr="00D22CCD">
        <w:rPr>
          <w:noProof/>
        </w:rPr>
      </w:r>
      <w:r w:rsidRPr="00D22CCD">
        <w:rPr>
          <w:noProof/>
        </w:rPr>
        <w:fldChar w:fldCharType="separate"/>
      </w:r>
      <w:r w:rsidRPr="00D22CCD">
        <w:rPr>
          <w:noProof/>
        </w:rPr>
        <w:t>56</w:t>
      </w:r>
      <w:r w:rsidRPr="00D22CCD">
        <w:rPr>
          <w:noProof/>
        </w:rPr>
        <w:fldChar w:fldCharType="end"/>
      </w:r>
    </w:p>
    <w:p w14:paraId="568F1802" w14:textId="77777777" w:rsidR="00453023" w:rsidRPr="00BE52D5" w:rsidRDefault="007260E2">
      <w:pPr>
        <w:pStyle w:val="Verzeichnis3"/>
        <w:rPr>
          <w:rFonts w:ascii="Cambria" w:hAnsi="Cambria" w:cs="Arial"/>
          <w:b w:val="0"/>
          <w:noProof/>
          <w:sz w:val="22"/>
          <w:szCs w:val="22"/>
          <w:lang w:val="pt-BR" w:eastAsia="nl-BE"/>
        </w:rPr>
      </w:pPr>
      <w:r w:rsidRPr="00BE52D5">
        <w:rPr>
          <w:noProof/>
          <w:lang w:val="pt-BR"/>
        </w:rPr>
        <w:t>12.1.2</w:t>
      </w:r>
      <w:r w:rsidRPr="00BE52D5">
        <w:rPr>
          <w:noProof/>
          <w:lang w:val="pt-BR"/>
        </w:rPr>
        <w:tab/>
        <w:t>S401_DatasetDiscoveryMetadata</w:t>
      </w:r>
      <w:r w:rsidRPr="00BE52D5">
        <w:rPr>
          <w:noProof/>
          <w:lang w:val="pt-BR"/>
        </w:rPr>
        <w:tab/>
      </w:r>
      <w:r w:rsidRPr="00D22CCD">
        <w:rPr>
          <w:noProof/>
        </w:rPr>
        <w:fldChar w:fldCharType="begin"/>
      </w:r>
      <w:r w:rsidRPr="00BE52D5">
        <w:rPr>
          <w:noProof/>
          <w:lang w:val="pt-BR"/>
        </w:rPr>
        <w:instrText xml:space="preserve"> PAGEREF _Toc487203186 \h </w:instrText>
      </w:r>
      <w:r w:rsidRPr="00D22CCD">
        <w:rPr>
          <w:noProof/>
        </w:rPr>
      </w:r>
      <w:r w:rsidRPr="00D22CCD">
        <w:rPr>
          <w:noProof/>
        </w:rPr>
        <w:fldChar w:fldCharType="separate"/>
      </w:r>
      <w:r w:rsidRPr="00BE52D5">
        <w:rPr>
          <w:noProof/>
          <w:lang w:val="pt-BR"/>
        </w:rPr>
        <w:t>58</w:t>
      </w:r>
      <w:r w:rsidRPr="00D22CCD">
        <w:rPr>
          <w:noProof/>
        </w:rPr>
        <w:fldChar w:fldCharType="end"/>
      </w:r>
    </w:p>
    <w:p w14:paraId="4A98F891" w14:textId="77777777" w:rsidR="00453023" w:rsidRPr="00BE52D5" w:rsidRDefault="007260E2">
      <w:pPr>
        <w:pStyle w:val="Verzeichnis3"/>
        <w:rPr>
          <w:rFonts w:ascii="Cambria" w:hAnsi="Cambria" w:cs="Arial"/>
          <w:b w:val="0"/>
          <w:noProof/>
          <w:sz w:val="22"/>
          <w:szCs w:val="22"/>
          <w:lang w:val="pt-BR" w:eastAsia="nl-BE"/>
        </w:rPr>
      </w:pPr>
      <w:r w:rsidRPr="00BE52D5">
        <w:rPr>
          <w:noProof/>
          <w:lang w:val="pt-BR"/>
        </w:rPr>
        <w:t>12.1.3</w:t>
      </w:r>
      <w:r w:rsidRPr="00BE52D5">
        <w:rPr>
          <w:noProof/>
          <w:lang w:val="pt-BR"/>
        </w:rPr>
        <w:tab/>
        <w:t>S401_SupportFileDiscoveryMetadata</w:t>
      </w:r>
      <w:r w:rsidRPr="00BE52D5">
        <w:rPr>
          <w:noProof/>
          <w:lang w:val="pt-BR"/>
        </w:rPr>
        <w:tab/>
      </w:r>
      <w:r w:rsidRPr="00D22CCD">
        <w:rPr>
          <w:noProof/>
        </w:rPr>
        <w:fldChar w:fldCharType="begin"/>
      </w:r>
      <w:r w:rsidRPr="00BE52D5">
        <w:rPr>
          <w:noProof/>
          <w:lang w:val="pt-BR"/>
        </w:rPr>
        <w:instrText xml:space="preserve"> PAGEREF _Toc487203187 \h </w:instrText>
      </w:r>
      <w:r w:rsidRPr="00D22CCD">
        <w:rPr>
          <w:noProof/>
        </w:rPr>
      </w:r>
      <w:r w:rsidRPr="00D22CCD">
        <w:rPr>
          <w:noProof/>
        </w:rPr>
        <w:fldChar w:fldCharType="separate"/>
      </w:r>
      <w:r w:rsidRPr="00BE52D5">
        <w:rPr>
          <w:noProof/>
          <w:lang w:val="pt-BR"/>
        </w:rPr>
        <w:t>68</w:t>
      </w:r>
      <w:r w:rsidRPr="00D22CCD">
        <w:rPr>
          <w:noProof/>
        </w:rPr>
        <w:fldChar w:fldCharType="end"/>
      </w:r>
    </w:p>
    <w:p w14:paraId="6984A578" w14:textId="77777777" w:rsidR="00453023" w:rsidRPr="00BE52D5" w:rsidRDefault="007260E2">
      <w:pPr>
        <w:pStyle w:val="Verzeichnis3"/>
        <w:rPr>
          <w:rFonts w:ascii="Cambria" w:hAnsi="Cambria" w:cs="Arial"/>
          <w:b w:val="0"/>
          <w:noProof/>
          <w:sz w:val="22"/>
          <w:szCs w:val="22"/>
          <w:lang w:val="pt-BR" w:eastAsia="nl-BE"/>
        </w:rPr>
      </w:pPr>
      <w:r w:rsidRPr="00BE52D5">
        <w:rPr>
          <w:noProof/>
          <w:lang w:val="pt-BR"/>
        </w:rPr>
        <w:t>12.1.4</w:t>
      </w:r>
      <w:r w:rsidRPr="00BE52D5">
        <w:rPr>
          <w:noProof/>
          <w:lang w:val="pt-BR"/>
        </w:rPr>
        <w:tab/>
        <w:t>S401_CatalogueMetadata</w:t>
      </w:r>
      <w:r w:rsidRPr="00BE52D5">
        <w:rPr>
          <w:noProof/>
          <w:lang w:val="pt-BR"/>
        </w:rPr>
        <w:tab/>
      </w:r>
      <w:r w:rsidRPr="00D22CCD">
        <w:rPr>
          <w:noProof/>
        </w:rPr>
        <w:fldChar w:fldCharType="begin"/>
      </w:r>
      <w:r w:rsidRPr="00BE52D5">
        <w:rPr>
          <w:noProof/>
          <w:lang w:val="pt-BR"/>
        </w:rPr>
        <w:instrText xml:space="preserve"> PAGEREF _Toc487203188 \h </w:instrText>
      </w:r>
      <w:r w:rsidRPr="00D22CCD">
        <w:rPr>
          <w:noProof/>
        </w:rPr>
      </w:r>
      <w:r w:rsidRPr="00D22CCD">
        <w:rPr>
          <w:noProof/>
        </w:rPr>
        <w:fldChar w:fldCharType="separate"/>
      </w:r>
      <w:r w:rsidRPr="00BE52D5">
        <w:rPr>
          <w:noProof/>
          <w:lang w:val="pt-BR"/>
        </w:rPr>
        <w:t>69</w:t>
      </w:r>
      <w:r w:rsidRPr="00D22CCD">
        <w:rPr>
          <w:noProof/>
        </w:rPr>
        <w:fldChar w:fldCharType="end"/>
      </w:r>
    </w:p>
    <w:p w14:paraId="20CCE1C9" w14:textId="77777777" w:rsidR="00453023" w:rsidRPr="00E27500" w:rsidRDefault="007260E2">
      <w:pPr>
        <w:pStyle w:val="Verzeichnis2"/>
        <w:rPr>
          <w:rFonts w:ascii="Cambria" w:hAnsi="Cambria" w:cs="Arial"/>
          <w:b w:val="0"/>
          <w:noProof/>
          <w:sz w:val="22"/>
          <w:szCs w:val="22"/>
          <w:lang w:eastAsia="nl-BE"/>
        </w:rPr>
      </w:pPr>
      <w:r w:rsidRPr="00D22CCD">
        <w:rPr>
          <w:noProof/>
          <w:lang w:eastAsia="en-GB"/>
        </w:rPr>
        <w:t>12.2</w:t>
      </w:r>
      <w:r w:rsidRPr="00D22CCD">
        <w:rPr>
          <w:noProof/>
          <w:lang w:eastAsia="en-GB"/>
        </w:rPr>
        <w:tab/>
        <w:t>Language</w:t>
      </w:r>
      <w:r w:rsidRPr="00D22CCD">
        <w:rPr>
          <w:noProof/>
        </w:rPr>
        <w:tab/>
      </w:r>
      <w:r w:rsidRPr="00D22CCD">
        <w:rPr>
          <w:noProof/>
        </w:rPr>
        <w:fldChar w:fldCharType="begin"/>
      </w:r>
      <w:r w:rsidRPr="00D22CCD">
        <w:rPr>
          <w:noProof/>
        </w:rPr>
        <w:instrText xml:space="preserve"> PAGEREF _Toc487203189 \h </w:instrText>
      </w:r>
      <w:r w:rsidRPr="00D22CCD">
        <w:rPr>
          <w:noProof/>
        </w:rPr>
      </w:r>
      <w:r w:rsidRPr="00D22CCD">
        <w:rPr>
          <w:noProof/>
        </w:rPr>
        <w:fldChar w:fldCharType="separate"/>
      </w:r>
      <w:r w:rsidRPr="00D22CCD">
        <w:rPr>
          <w:noProof/>
        </w:rPr>
        <w:t>70</w:t>
      </w:r>
      <w:r w:rsidRPr="00D22CCD">
        <w:rPr>
          <w:noProof/>
        </w:rPr>
        <w:fldChar w:fldCharType="end"/>
      </w:r>
    </w:p>
    <w:p w14:paraId="6EFE92CA" w14:textId="77777777" w:rsidR="00453023" w:rsidRPr="00E27500" w:rsidRDefault="007260E2">
      <w:pPr>
        <w:pStyle w:val="Verzeichnis1"/>
        <w:rPr>
          <w:rFonts w:ascii="Cambria" w:hAnsi="Cambria" w:cs="Arial"/>
          <w:b w:val="0"/>
          <w:noProof/>
          <w:sz w:val="22"/>
          <w:szCs w:val="22"/>
          <w:lang w:eastAsia="nl-BE"/>
        </w:rPr>
      </w:pPr>
      <w:r w:rsidRPr="00D22CCD">
        <w:rPr>
          <w:rFonts w:eastAsia="Times New Roman" w:cs="Arial"/>
          <w:noProof/>
          <w:lang w:eastAsia="en-US"/>
        </w:rPr>
        <w:t>Annex A - Encoding Guide</w:t>
      </w:r>
      <w:r w:rsidRPr="00D22CCD">
        <w:rPr>
          <w:noProof/>
        </w:rPr>
        <w:tab/>
      </w:r>
      <w:r w:rsidRPr="00D22CCD">
        <w:rPr>
          <w:noProof/>
        </w:rPr>
        <w:fldChar w:fldCharType="begin"/>
      </w:r>
      <w:r w:rsidRPr="00D22CCD">
        <w:rPr>
          <w:noProof/>
        </w:rPr>
        <w:instrText xml:space="preserve"> PAGEREF _Toc487203190 \h </w:instrText>
      </w:r>
      <w:r w:rsidRPr="00D22CCD">
        <w:rPr>
          <w:noProof/>
        </w:rPr>
      </w:r>
      <w:r w:rsidRPr="00D22CCD">
        <w:rPr>
          <w:noProof/>
        </w:rPr>
        <w:fldChar w:fldCharType="separate"/>
      </w:r>
      <w:r w:rsidRPr="00D22CCD">
        <w:rPr>
          <w:noProof/>
        </w:rPr>
        <w:t>71</w:t>
      </w:r>
      <w:r w:rsidRPr="00D22CCD">
        <w:rPr>
          <w:noProof/>
        </w:rPr>
        <w:fldChar w:fldCharType="end"/>
      </w:r>
    </w:p>
    <w:p w14:paraId="3752471E" w14:textId="77777777" w:rsidR="00453023" w:rsidRPr="00E27500" w:rsidRDefault="007260E2">
      <w:pPr>
        <w:pStyle w:val="Verzeichnis1"/>
        <w:rPr>
          <w:rFonts w:ascii="Cambria" w:hAnsi="Cambria" w:cs="Arial"/>
          <w:b w:val="0"/>
          <w:noProof/>
          <w:sz w:val="22"/>
          <w:szCs w:val="22"/>
          <w:lang w:eastAsia="nl-BE"/>
        </w:rPr>
      </w:pPr>
      <w:r w:rsidRPr="00D22CCD">
        <w:rPr>
          <w:noProof/>
        </w:rPr>
        <w:t>Data Product format (encoding)</w:t>
      </w:r>
      <w:r w:rsidRPr="00D22CCD">
        <w:rPr>
          <w:noProof/>
        </w:rPr>
        <w:tab/>
      </w:r>
      <w:r w:rsidRPr="00D22CCD">
        <w:rPr>
          <w:noProof/>
        </w:rPr>
        <w:fldChar w:fldCharType="begin"/>
      </w:r>
      <w:r w:rsidRPr="00D22CCD">
        <w:rPr>
          <w:noProof/>
        </w:rPr>
        <w:instrText xml:space="preserve"> PAGEREF _Toc487203191 \h </w:instrText>
      </w:r>
      <w:r w:rsidRPr="00D22CCD">
        <w:rPr>
          <w:noProof/>
        </w:rPr>
      </w:r>
      <w:r w:rsidRPr="00D22CCD">
        <w:rPr>
          <w:noProof/>
        </w:rPr>
        <w:fldChar w:fldCharType="separate"/>
      </w:r>
      <w:r w:rsidRPr="00D22CCD">
        <w:rPr>
          <w:noProof/>
        </w:rPr>
        <w:t>72</w:t>
      </w:r>
      <w:r w:rsidRPr="00D22CCD">
        <w:rPr>
          <w:noProof/>
        </w:rPr>
        <w:fldChar w:fldCharType="end"/>
      </w:r>
    </w:p>
    <w:p w14:paraId="6A7F2DED"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B1.1</w:t>
      </w:r>
      <w:r w:rsidRPr="00D22CCD">
        <w:rPr>
          <w:noProof/>
          <w:lang w:eastAsia="en-US"/>
        </w:rPr>
        <w:tab/>
        <w:t>Dataset files</w:t>
      </w:r>
      <w:r w:rsidRPr="00D22CCD">
        <w:rPr>
          <w:noProof/>
        </w:rPr>
        <w:tab/>
      </w:r>
      <w:r w:rsidRPr="00D22CCD">
        <w:rPr>
          <w:noProof/>
        </w:rPr>
        <w:fldChar w:fldCharType="begin"/>
      </w:r>
      <w:r w:rsidRPr="00D22CCD">
        <w:rPr>
          <w:noProof/>
        </w:rPr>
        <w:instrText xml:space="preserve"> PAGEREF _Toc487203192 \h </w:instrText>
      </w:r>
      <w:r w:rsidRPr="00D22CCD">
        <w:rPr>
          <w:noProof/>
        </w:rPr>
      </w:r>
      <w:r w:rsidRPr="00D22CCD">
        <w:rPr>
          <w:noProof/>
        </w:rPr>
        <w:fldChar w:fldCharType="separate"/>
      </w:r>
      <w:r w:rsidRPr="00D22CCD">
        <w:rPr>
          <w:noProof/>
        </w:rPr>
        <w:t>72</w:t>
      </w:r>
      <w:r w:rsidRPr="00D22CCD">
        <w:rPr>
          <w:noProof/>
        </w:rPr>
        <w:fldChar w:fldCharType="end"/>
      </w:r>
    </w:p>
    <w:p w14:paraId="2C11C9BF"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B1.2</w:t>
      </w:r>
      <w:r w:rsidRPr="00D22CCD">
        <w:rPr>
          <w:noProof/>
          <w:lang w:eastAsia="en-US"/>
        </w:rPr>
        <w:tab/>
        <w:t>Records</w:t>
      </w:r>
      <w:r w:rsidRPr="00D22CCD">
        <w:rPr>
          <w:noProof/>
        </w:rPr>
        <w:tab/>
      </w:r>
      <w:r w:rsidRPr="00D22CCD">
        <w:rPr>
          <w:noProof/>
        </w:rPr>
        <w:fldChar w:fldCharType="begin"/>
      </w:r>
      <w:r w:rsidRPr="00D22CCD">
        <w:rPr>
          <w:noProof/>
        </w:rPr>
        <w:instrText xml:space="preserve"> PAGEREF _Toc487203193 \h </w:instrText>
      </w:r>
      <w:r w:rsidRPr="00D22CCD">
        <w:rPr>
          <w:noProof/>
        </w:rPr>
      </w:r>
      <w:r w:rsidRPr="00D22CCD">
        <w:rPr>
          <w:noProof/>
        </w:rPr>
        <w:fldChar w:fldCharType="separate"/>
      </w:r>
      <w:r w:rsidRPr="00D22CCD">
        <w:rPr>
          <w:noProof/>
        </w:rPr>
        <w:t>72</w:t>
      </w:r>
      <w:r w:rsidRPr="00D22CCD">
        <w:rPr>
          <w:noProof/>
        </w:rPr>
        <w:fldChar w:fldCharType="end"/>
      </w:r>
    </w:p>
    <w:p w14:paraId="41756666"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B1.3</w:t>
      </w:r>
      <w:r w:rsidRPr="00D22CCD">
        <w:rPr>
          <w:noProof/>
          <w:lang w:eastAsia="en-US"/>
        </w:rPr>
        <w:tab/>
        <w:t>Fields</w:t>
      </w:r>
      <w:r w:rsidRPr="00D22CCD">
        <w:rPr>
          <w:noProof/>
        </w:rPr>
        <w:tab/>
      </w:r>
      <w:r w:rsidRPr="00D22CCD">
        <w:rPr>
          <w:noProof/>
        </w:rPr>
        <w:fldChar w:fldCharType="begin"/>
      </w:r>
      <w:r w:rsidRPr="00D22CCD">
        <w:rPr>
          <w:noProof/>
        </w:rPr>
        <w:instrText xml:space="preserve"> PAGEREF _Toc487203194 \h </w:instrText>
      </w:r>
      <w:r w:rsidRPr="00D22CCD">
        <w:rPr>
          <w:noProof/>
        </w:rPr>
      </w:r>
      <w:r w:rsidRPr="00D22CCD">
        <w:rPr>
          <w:noProof/>
        </w:rPr>
        <w:fldChar w:fldCharType="separate"/>
      </w:r>
      <w:r w:rsidRPr="00D22CCD">
        <w:rPr>
          <w:noProof/>
        </w:rPr>
        <w:t>72</w:t>
      </w:r>
      <w:r w:rsidRPr="00D22CCD">
        <w:rPr>
          <w:noProof/>
        </w:rPr>
        <w:fldChar w:fldCharType="end"/>
      </w:r>
    </w:p>
    <w:p w14:paraId="4FE631DE"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B1.4</w:t>
      </w:r>
      <w:r w:rsidRPr="00D22CCD">
        <w:rPr>
          <w:noProof/>
          <w:lang w:eastAsia="en-US"/>
        </w:rPr>
        <w:tab/>
        <w:t>Subfields</w:t>
      </w:r>
      <w:r w:rsidRPr="00D22CCD">
        <w:rPr>
          <w:noProof/>
        </w:rPr>
        <w:tab/>
      </w:r>
      <w:r w:rsidRPr="00D22CCD">
        <w:rPr>
          <w:noProof/>
        </w:rPr>
        <w:fldChar w:fldCharType="begin"/>
      </w:r>
      <w:r w:rsidRPr="00D22CCD">
        <w:rPr>
          <w:noProof/>
        </w:rPr>
        <w:instrText xml:space="preserve"> PAGEREF _Toc487203195 \h </w:instrText>
      </w:r>
      <w:r w:rsidRPr="00D22CCD">
        <w:rPr>
          <w:noProof/>
        </w:rPr>
      </w:r>
      <w:r w:rsidRPr="00D22CCD">
        <w:rPr>
          <w:noProof/>
        </w:rPr>
        <w:fldChar w:fldCharType="separate"/>
      </w:r>
      <w:r w:rsidRPr="00D22CCD">
        <w:rPr>
          <w:noProof/>
        </w:rPr>
        <w:t>72</w:t>
      </w:r>
      <w:r w:rsidRPr="00D22CCD">
        <w:rPr>
          <w:noProof/>
        </w:rPr>
        <w:fldChar w:fldCharType="end"/>
      </w:r>
    </w:p>
    <w:p w14:paraId="4D13F12E"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B1.5</w:t>
      </w:r>
      <w:r w:rsidRPr="00D22CCD">
        <w:rPr>
          <w:noProof/>
          <w:lang w:eastAsia="en-US"/>
        </w:rPr>
        <w:tab/>
        <w:t>Base dataset structure</w:t>
      </w:r>
      <w:r w:rsidRPr="00D22CCD">
        <w:rPr>
          <w:noProof/>
        </w:rPr>
        <w:tab/>
      </w:r>
      <w:r w:rsidRPr="00D22CCD">
        <w:rPr>
          <w:noProof/>
        </w:rPr>
        <w:fldChar w:fldCharType="begin"/>
      </w:r>
      <w:r w:rsidRPr="00D22CCD">
        <w:rPr>
          <w:noProof/>
        </w:rPr>
        <w:instrText xml:space="preserve"> PAGEREF _Toc487203196 \h </w:instrText>
      </w:r>
      <w:r w:rsidRPr="00D22CCD">
        <w:rPr>
          <w:noProof/>
        </w:rPr>
      </w:r>
      <w:r w:rsidRPr="00D22CCD">
        <w:rPr>
          <w:noProof/>
        </w:rPr>
        <w:fldChar w:fldCharType="separate"/>
      </w:r>
      <w:r w:rsidRPr="00D22CCD">
        <w:rPr>
          <w:noProof/>
        </w:rPr>
        <w:t>73</w:t>
      </w:r>
      <w:r w:rsidRPr="00D22CCD">
        <w:rPr>
          <w:noProof/>
        </w:rPr>
        <w:fldChar w:fldCharType="end"/>
      </w:r>
    </w:p>
    <w:p w14:paraId="11186242"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_Toc487203197 \h </w:instrText>
      </w:r>
      <w:r w:rsidRPr="00D22CCD">
        <w:rPr>
          <w:noProof/>
        </w:rPr>
      </w:r>
      <w:r w:rsidRPr="00D22CCD">
        <w:rPr>
          <w:noProof/>
        </w:rPr>
        <w:fldChar w:fldCharType="separate"/>
      </w:r>
      <w:r w:rsidRPr="00D22CCD">
        <w:rPr>
          <w:noProof/>
        </w:rPr>
        <w:t>75</w:t>
      </w:r>
      <w:r w:rsidRPr="00D22CCD">
        <w:rPr>
          <w:noProof/>
        </w:rPr>
        <w:fldChar w:fldCharType="end"/>
      </w:r>
    </w:p>
    <w:p w14:paraId="6F7E2AB5"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w:t>
      </w:r>
      <w:r w:rsidRPr="00D22CCD">
        <w:rPr>
          <w:noProof/>
        </w:rPr>
        <w:tab/>
        <w:t>Dataset Structure Information field - DSSI</w:t>
      </w:r>
      <w:r w:rsidRPr="00D22CCD">
        <w:rPr>
          <w:noProof/>
        </w:rPr>
        <w:tab/>
      </w:r>
      <w:r w:rsidRPr="00D22CCD">
        <w:rPr>
          <w:noProof/>
        </w:rPr>
        <w:fldChar w:fldCharType="begin"/>
      </w:r>
      <w:r w:rsidRPr="00D22CCD">
        <w:rPr>
          <w:noProof/>
        </w:rPr>
        <w:instrText xml:space="preserve"> PAGEREF _Toc487203198 \h </w:instrText>
      </w:r>
      <w:r w:rsidRPr="00D22CCD">
        <w:rPr>
          <w:noProof/>
        </w:rPr>
      </w:r>
      <w:r w:rsidRPr="00D22CCD">
        <w:rPr>
          <w:noProof/>
        </w:rPr>
        <w:fldChar w:fldCharType="separate"/>
      </w:r>
      <w:r w:rsidRPr="00D22CCD">
        <w:rPr>
          <w:noProof/>
        </w:rPr>
        <w:t>75</w:t>
      </w:r>
      <w:r w:rsidRPr="00D22CCD">
        <w:rPr>
          <w:noProof/>
        </w:rPr>
        <w:fldChar w:fldCharType="end"/>
      </w:r>
    </w:p>
    <w:p w14:paraId="56394C73"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B1.5.10</w:t>
      </w:r>
      <w:r w:rsidRPr="00D22CCD">
        <w:rPr>
          <w:noProof/>
        </w:rPr>
        <w:tab/>
        <w:t>Attribute field - ATTR</w:t>
      </w:r>
      <w:r w:rsidRPr="00D22CCD">
        <w:rPr>
          <w:noProof/>
        </w:rPr>
        <w:tab/>
      </w:r>
      <w:r w:rsidRPr="00D22CCD">
        <w:rPr>
          <w:noProof/>
        </w:rPr>
        <w:fldChar w:fldCharType="begin"/>
      </w:r>
      <w:r w:rsidRPr="00D22CCD">
        <w:rPr>
          <w:noProof/>
        </w:rPr>
        <w:instrText xml:space="preserve"> PAGEREF _Toc487203199 \h </w:instrText>
      </w:r>
      <w:r w:rsidRPr="00D22CCD">
        <w:rPr>
          <w:noProof/>
        </w:rPr>
      </w:r>
      <w:r w:rsidRPr="00D22CCD">
        <w:rPr>
          <w:noProof/>
        </w:rPr>
        <w:fldChar w:fldCharType="separate"/>
      </w:r>
      <w:r w:rsidRPr="00D22CCD">
        <w:rPr>
          <w:noProof/>
        </w:rPr>
        <w:t>77</w:t>
      </w:r>
      <w:r w:rsidRPr="00D22CCD">
        <w:rPr>
          <w:noProof/>
        </w:rPr>
        <w:fldChar w:fldCharType="end"/>
      </w:r>
    </w:p>
    <w:p w14:paraId="6F36CACA"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B1.5.18</w:t>
      </w:r>
      <w:r w:rsidRPr="00D22CCD">
        <w:rPr>
          <w:noProof/>
        </w:rPr>
        <w:tab/>
        <w:t>2</w:t>
      </w:r>
      <w:r w:rsidRPr="00D22CCD">
        <w:rPr>
          <w:noProof/>
        </w:rPr>
        <w:noBreakHyphen/>
        <w:t>D Integer Coordinate Tuple field structure – C2IT</w:t>
      </w:r>
      <w:r w:rsidRPr="00D22CCD">
        <w:rPr>
          <w:noProof/>
        </w:rPr>
        <w:tab/>
      </w:r>
      <w:r w:rsidRPr="00D22CCD">
        <w:rPr>
          <w:noProof/>
        </w:rPr>
        <w:fldChar w:fldCharType="begin"/>
      </w:r>
      <w:r w:rsidRPr="00D22CCD">
        <w:rPr>
          <w:noProof/>
        </w:rPr>
        <w:instrText xml:space="preserve"> PAGEREF _Toc487203200 \h </w:instrText>
      </w:r>
      <w:r w:rsidRPr="00D22CCD">
        <w:rPr>
          <w:noProof/>
        </w:rPr>
      </w:r>
      <w:r w:rsidRPr="00D22CCD">
        <w:rPr>
          <w:noProof/>
        </w:rPr>
        <w:fldChar w:fldCharType="separate"/>
      </w:r>
      <w:r w:rsidRPr="00D22CCD">
        <w:rPr>
          <w:noProof/>
        </w:rPr>
        <w:t>79</w:t>
      </w:r>
      <w:r w:rsidRPr="00D22CCD">
        <w:rPr>
          <w:noProof/>
        </w:rPr>
        <w:fldChar w:fldCharType="end"/>
      </w:r>
    </w:p>
    <w:p w14:paraId="240EA09E"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B1.5.19</w:t>
      </w:r>
      <w:r w:rsidRPr="00D22CCD">
        <w:rPr>
          <w:noProof/>
        </w:rPr>
        <w:tab/>
        <w:t>3</w:t>
      </w:r>
      <w:r w:rsidRPr="00D22CCD">
        <w:rPr>
          <w:noProof/>
        </w:rPr>
        <w:noBreakHyphen/>
        <w:t>D Integer Coordinate Tuple field structure– C3IT</w:t>
      </w:r>
      <w:r w:rsidRPr="00D22CCD">
        <w:rPr>
          <w:noProof/>
        </w:rPr>
        <w:tab/>
      </w:r>
      <w:r w:rsidRPr="00D22CCD">
        <w:rPr>
          <w:noProof/>
        </w:rPr>
        <w:fldChar w:fldCharType="begin"/>
      </w:r>
      <w:r w:rsidRPr="00D22CCD">
        <w:rPr>
          <w:noProof/>
        </w:rPr>
        <w:instrText xml:space="preserve"> PAGEREF _Toc487203201 \h </w:instrText>
      </w:r>
      <w:r w:rsidRPr="00D22CCD">
        <w:rPr>
          <w:noProof/>
        </w:rPr>
      </w:r>
      <w:r w:rsidRPr="00D22CCD">
        <w:rPr>
          <w:noProof/>
        </w:rPr>
        <w:fldChar w:fldCharType="separate"/>
      </w:r>
      <w:r w:rsidRPr="00D22CCD">
        <w:rPr>
          <w:noProof/>
        </w:rPr>
        <w:t>79</w:t>
      </w:r>
      <w:r w:rsidRPr="00D22CCD">
        <w:rPr>
          <w:noProof/>
        </w:rPr>
        <w:fldChar w:fldCharType="end"/>
      </w:r>
    </w:p>
    <w:p w14:paraId="6034A357"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B1.5.30</w:t>
      </w:r>
      <w:r w:rsidRPr="00D22CCD">
        <w:rPr>
          <w:noProof/>
        </w:rPr>
        <w:tab/>
        <w:t>Feature Type Record Identifier field - FRID</w:t>
      </w:r>
      <w:r w:rsidRPr="00D22CCD">
        <w:rPr>
          <w:noProof/>
        </w:rPr>
        <w:tab/>
      </w:r>
      <w:r w:rsidRPr="00D22CCD">
        <w:rPr>
          <w:noProof/>
        </w:rPr>
        <w:fldChar w:fldCharType="begin"/>
      </w:r>
      <w:r w:rsidRPr="00D22CCD">
        <w:rPr>
          <w:noProof/>
        </w:rPr>
        <w:instrText xml:space="preserve"> PAGEREF _Toc487203202 \h </w:instrText>
      </w:r>
      <w:r w:rsidRPr="00D22CCD">
        <w:rPr>
          <w:noProof/>
        </w:rPr>
      </w:r>
      <w:r w:rsidRPr="00D22CCD">
        <w:rPr>
          <w:noProof/>
        </w:rPr>
        <w:fldChar w:fldCharType="separate"/>
      </w:r>
      <w:r w:rsidRPr="00D22CCD">
        <w:rPr>
          <w:noProof/>
        </w:rPr>
        <w:t>81</w:t>
      </w:r>
      <w:r w:rsidRPr="00D22CCD">
        <w:rPr>
          <w:noProof/>
        </w:rPr>
        <w:fldChar w:fldCharType="end"/>
      </w:r>
    </w:p>
    <w:p w14:paraId="5E6B278E"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B1.5.31</w:t>
      </w:r>
      <w:r w:rsidRPr="00D22CCD">
        <w:rPr>
          <w:noProof/>
        </w:rPr>
        <w:tab/>
        <w:t>Feature Object Identifier field - FOID</w:t>
      </w:r>
      <w:r w:rsidRPr="00D22CCD">
        <w:rPr>
          <w:noProof/>
        </w:rPr>
        <w:tab/>
      </w:r>
      <w:r w:rsidRPr="00D22CCD">
        <w:rPr>
          <w:noProof/>
        </w:rPr>
        <w:fldChar w:fldCharType="begin"/>
      </w:r>
      <w:r w:rsidRPr="00D22CCD">
        <w:rPr>
          <w:noProof/>
        </w:rPr>
        <w:instrText xml:space="preserve"> PAGEREF _Toc487203203 \h </w:instrText>
      </w:r>
      <w:r w:rsidRPr="00D22CCD">
        <w:rPr>
          <w:noProof/>
        </w:rPr>
      </w:r>
      <w:r w:rsidRPr="00D22CCD">
        <w:rPr>
          <w:noProof/>
        </w:rPr>
        <w:fldChar w:fldCharType="separate"/>
      </w:r>
      <w:r w:rsidRPr="00D22CCD">
        <w:rPr>
          <w:noProof/>
        </w:rPr>
        <w:t>81</w:t>
      </w:r>
      <w:r w:rsidRPr="00D22CCD">
        <w:rPr>
          <w:noProof/>
        </w:rPr>
        <w:fldChar w:fldCharType="end"/>
      </w:r>
    </w:p>
    <w:p w14:paraId="4FD96274"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B1.5.32</w:t>
      </w:r>
      <w:r w:rsidRPr="00D22CCD">
        <w:rPr>
          <w:noProof/>
        </w:rPr>
        <w:tab/>
        <w:t>Spatial Association field - SPAS</w:t>
      </w:r>
      <w:r w:rsidRPr="00D22CCD">
        <w:rPr>
          <w:noProof/>
        </w:rPr>
        <w:tab/>
      </w:r>
      <w:r w:rsidRPr="00D22CCD">
        <w:rPr>
          <w:noProof/>
        </w:rPr>
        <w:fldChar w:fldCharType="begin"/>
      </w:r>
      <w:r w:rsidRPr="00D22CCD">
        <w:rPr>
          <w:noProof/>
        </w:rPr>
        <w:instrText xml:space="preserve"> PAGEREF _Toc487203204 \h </w:instrText>
      </w:r>
      <w:r w:rsidRPr="00D22CCD">
        <w:rPr>
          <w:noProof/>
        </w:rPr>
      </w:r>
      <w:r w:rsidRPr="00D22CCD">
        <w:rPr>
          <w:noProof/>
        </w:rPr>
        <w:fldChar w:fldCharType="separate"/>
      </w:r>
      <w:r w:rsidRPr="00D22CCD">
        <w:rPr>
          <w:noProof/>
        </w:rPr>
        <w:t>81</w:t>
      </w:r>
      <w:r w:rsidRPr="00D22CCD">
        <w:rPr>
          <w:noProof/>
        </w:rPr>
        <w:fldChar w:fldCharType="end"/>
      </w:r>
    </w:p>
    <w:p w14:paraId="61A2DD3F"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B1.5.33</w:t>
      </w:r>
      <w:r w:rsidRPr="00D22CCD">
        <w:rPr>
          <w:noProof/>
        </w:rPr>
        <w:tab/>
        <w:t>Feature Association field – FASC</w:t>
      </w:r>
      <w:r w:rsidRPr="00D22CCD">
        <w:rPr>
          <w:noProof/>
        </w:rPr>
        <w:tab/>
      </w:r>
      <w:r w:rsidRPr="00D22CCD">
        <w:rPr>
          <w:noProof/>
        </w:rPr>
        <w:fldChar w:fldCharType="begin"/>
      </w:r>
      <w:r w:rsidRPr="00D22CCD">
        <w:rPr>
          <w:noProof/>
        </w:rPr>
        <w:instrText xml:space="preserve"> PAGEREF _Toc487203205 \h </w:instrText>
      </w:r>
      <w:r w:rsidRPr="00D22CCD">
        <w:rPr>
          <w:noProof/>
        </w:rPr>
      </w:r>
      <w:r w:rsidRPr="00D22CCD">
        <w:rPr>
          <w:noProof/>
        </w:rPr>
        <w:fldChar w:fldCharType="separate"/>
      </w:r>
      <w:r w:rsidRPr="00D22CCD">
        <w:rPr>
          <w:noProof/>
        </w:rPr>
        <w:t>81</w:t>
      </w:r>
      <w:r w:rsidRPr="00D22CCD">
        <w:rPr>
          <w:noProof/>
        </w:rPr>
        <w:fldChar w:fldCharType="end"/>
      </w:r>
    </w:p>
    <w:p w14:paraId="400EA350"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B1.5.34</w:t>
      </w:r>
      <w:r w:rsidRPr="00D22CCD">
        <w:rPr>
          <w:noProof/>
        </w:rPr>
        <w:tab/>
        <w:t>Masked Spatial Type field - MASK</w:t>
      </w:r>
      <w:r w:rsidRPr="00D22CCD">
        <w:rPr>
          <w:noProof/>
        </w:rPr>
        <w:tab/>
      </w:r>
      <w:r w:rsidRPr="00D22CCD">
        <w:rPr>
          <w:noProof/>
        </w:rPr>
        <w:fldChar w:fldCharType="begin"/>
      </w:r>
      <w:r w:rsidRPr="00D22CCD">
        <w:rPr>
          <w:noProof/>
        </w:rPr>
        <w:instrText xml:space="preserve"> PAGEREF _Toc487203206 \h </w:instrText>
      </w:r>
      <w:r w:rsidRPr="00D22CCD">
        <w:rPr>
          <w:noProof/>
        </w:rPr>
      </w:r>
      <w:r w:rsidRPr="00D22CCD">
        <w:rPr>
          <w:noProof/>
        </w:rPr>
        <w:fldChar w:fldCharType="separate"/>
      </w:r>
      <w:r w:rsidRPr="00D22CCD">
        <w:rPr>
          <w:noProof/>
        </w:rPr>
        <w:t>82</w:t>
      </w:r>
      <w:r w:rsidRPr="00D22CCD">
        <w:rPr>
          <w:noProof/>
        </w:rPr>
        <w:fldChar w:fldCharType="end"/>
      </w:r>
    </w:p>
    <w:p w14:paraId="0C9BFD59"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B1.6</w:t>
      </w:r>
      <w:r w:rsidRPr="00D22CCD">
        <w:rPr>
          <w:noProof/>
          <w:lang w:eastAsia="en-US"/>
        </w:rPr>
        <w:tab/>
        <w:t>Update dataset structure</w:t>
      </w:r>
      <w:r w:rsidRPr="00D22CCD">
        <w:rPr>
          <w:noProof/>
        </w:rPr>
        <w:tab/>
      </w:r>
      <w:r w:rsidRPr="00D22CCD">
        <w:rPr>
          <w:noProof/>
        </w:rPr>
        <w:fldChar w:fldCharType="begin"/>
      </w:r>
      <w:r w:rsidRPr="00D22CCD">
        <w:rPr>
          <w:noProof/>
        </w:rPr>
        <w:instrText xml:space="preserve"> PAGEREF _Toc487203207 \h </w:instrText>
      </w:r>
      <w:r w:rsidRPr="00D22CCD">
        <w:rPr>
          <w:noProof/>
        </w:rPr>
      </w:r>
      <w:r w:rsidRPr="00D22CCD">
        <w:rPr>
          <w:noProof/>
        </w:rPr>
        <w:fldChar w:fldCharType="separate"/>
      </w:r>
      <w:r w:rsidRPr="00D22CCD">
        <w:rPr>
          <w:noProof/>
        </w:rPr>
        <w:t>82</w:t>
      </w:r>
      <w:r w:rsidRPr="00D22CCD">
        <w:rPr>
          <w:noProof/>
        </w:rPr>
        <w:fldChar w:fldCharType="end"/>
      </w:r>
    </w:p>
    <w:p w14:paraId="5752E52B"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B1.6.1</w:t>
      </w:r>
      <w:r w:rsidRPr="00D22CCD">
        <w:rPr>
          <w:rFonts w:cs="Arial"/>
          <w:noProof/>
        </w:rPr>
        <w:tab/>
        <w:t>Field Content</w:t>
      </w:r>
      <w:r w:rsidRPr="00D22CCD">
        <w:rPr>
          <w:noProof/>
        </w:rPr>
        <w:tab/>
      </w:r>
      <w:r w:rsidRPr="00D22CCD">
        <w:rPr>
          <w:noProof/>
        </w:rPr>
        <w:fldChar w:fldCharType="begin"/>
      </w:r>
      <w:r w:rsidRPr="00D22CCD">
        <w:rPr>
          <w:noProof/>
        </w:rPr>
        <w:instrText xml:space="preserve"> PAGEREF _Toc487203208 \h </w:instrText>
      </w:r>
      <w:r w:rsidRPr="00D22CCD">
        <w:rPr>
          <w:noProof/>
        </w:rPr>
      </w:r>
      <w:r w:rsidRPr="00D22CCD">
        <w:rPr>
          <w:noProof/>
        </w:rPr>
        <w:fldChar w:fldCharType="separate"/>
      </w:r>
      <w:r w:rsidRPr="00D22CCD">
        <w:rPr>
          <w:noProof/>
        </w:rPr>
        <w:t>84</w:t>
      </w:r>
      <w:r w:rsidRPr="00D22CCD">
        <w:rPr>
          <w:noProof/>
        </w:rPr>
        <w:fldChar w:fldCharType="end"/>
      </w:r>
    </w:p>
    <w:p w14:paraId="222E986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_Toc487203209 \h </w:instrText>
      </w:r>
      <w:r w:rsidRPr="00D22CCD">
        <w:rPr>
          <w:noProof/>
        </w:rPr>
      </w:r>
      <w:r w:rsidRPr="00D22CCD">
        <w:rPr>
          <w:noProof/>
        </w:rPr>
        <w:fldChar w:fldCharType="separate"/>
      </w:r>
      <w:r w:rsidRPr="00D22CCD">
        <w:rPr>
          <w:noProof/>
        </w:rPr>
        <w:t>84</w:t>
      </w:r>
      <w:r w:rsidRPr="00D22CCD">
        <w:rPr>
          <w:noProof/>
        </w:rPr>
        <w:fldChar w:fldCharType="end"/>
      </w:r>
    </w:p>
    <w:p w14:paraId="7099BC4C"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B1.6.3</w:t>
      </w:r>
      <w:r w:rsidRPr="00D22CCD">
        <w:rPr>
          <w:noProof/>
        </w:rPr>
        <w:tab/>
        <w:t>Dataset Structure Information field - DSSI</w:t>
      </w:r>
      <w:r w:rsidRPr="00D22CCD">
        <w:rPr>
          <w:noProof/>
        </w:rPr>
        <w:tab/>
      </w:r>
      <w:r w:rsidRPr="00D22CCD">
        <w:rPr>
          <w:noProof/>
        </w:rPr>
        <w:fldChar w:fldCharType="begin"/>
      </w:r>
      <w:r w:rsidRPr="00D22CCD">
        <w:rPr>
          <w:noProof/>
        </w:rPr>
        <w:instrText xml:space="preserve"> PAGEREF _Toc487203210 \h </w:instrText>
      </w:r>
      <w:r w:rsidRPr="00D22CCD">
        <w:rPr>
          <w:noProof/>
        </w:rPr>
      </w:r>
      <w:r w:rsidRPr="00D22CCD">
        <w:rPr>
          <w:noProof/>
        </w:rPr>
        <w:fldChar w:fldCharType="separate"/>
      </w:r>
      <w:r w:rsidRPr="00D22CCD">
        <w:rPr>
          <w:noProof/>
        </w:rPr>
        <w:t>84</w:t>
      </w:r>
      <w:r w:rsidRPr="00D22CCD">
        <w:rPr>
          <w:noProof/>
        </w:rPr>
        <w:fldChar w:fldCharType="end"/>
      </w:r>
    </w:p>
    <w:p w14:paraId="54D9ACBD"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B1.6.4</w:t>
      </w:r>
      <w:r w:rsidRPr="00D22CCD">
        <w:rPr>
          <w:noProof/>
        </w:rPr>
        <w:tab/>
        <w:t>Attribute field - ATTR</w:t>
      </w:r>
      <w:r w:rsidRPr="00D22CCD">
        <w:rPr>
          <w:noProof/>
        </w:rPr>
        <w:tab/>
      </w:r>
      <w:r w:rsidRPr="00D22CCD">
        <w:rPr>
          <w:noProof/>
        </w:rPr>
        <w:fldChar w:fldCharType="begin"/>
      </w:r>
      <w:r w:rsidRPr="00D22CCD">
        <w:rPr>
          <w:noProof/>
        </w:rPr>
        <w:instrText xml:space="preserve"> PAGEREF _Toc487203211 \h </w:instrText>
      </w:r>
      <w:r w:rsidRPr="00D22CCD">
        <w:rPr>
          <w:noProof/>
        </w:rPr>
      </w:r>
      <w:r w:rsidRPr="00D22CCD">
        <w:rPr>
          <w:noProof/>
        </w:rPr>
        <w:fldChar w:fldCharType="separate"/>
      </w:r>
      <w:r w:rsidRPr="00D22CCD">
        <w:rPr>
          <w:noProof/>
        </w:rPr>
        <w:t>85</w:t>
      </w:r>
      <w:r w:rsidRPr="00D22CCD">
        <w:rPr>
          <w:noProof/>
        </w:rPr>
        <w:fldChar w:fldCharType="end"/>
      </w:r>
    </w:p>
    <w:p w14:paraId="3DC4B5B0"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B1.6.5</w:t>
      </w:r>
      <w:r w:rsidRPr="00D22CCD">
        <w:rPr>
          <w:noProof/>
        </w:rPr>
        <w:tab/>
        <w:t>Information Association field</w:t>
      </w:r>
      <w:r w:rsidRPr="00D22CCD">
        <w:rPr>
          <w:noProof/>
        </w:rPr>
        <w:tab/>
      </w:r>
      <w:r w:rsidRPr="00D22CCD">
        <w:rPr>
          <w:noProof/>
        </w:rPr>
        <w:fldChar w:fldCharType="begin"/>
      </w:r>
      <w:r w:rsidRPr="00D22CCD">
        <w:rPr>
          <w:noProof/>
        </w:rPr>
        <w:instrText xml:space="preserve"> PAGEREF _Toc487203212 \h </w:instrText>
      </w:r>
      <w:r w:rsidRPr="00D22CCD">
        <w:rPr>
          <w:noProof/>
        </w:rPr>
      </w:r>
      <w:r w:rsidRPr="00D22CCD">
        <w:rPr>
          <w:noProof/>
        </w:rPr>
        <w:fldChar w:fldCharType="separate"/>
      </w:r>
      <w:r w:rsidRPr="00D22CCD">
        <w:rPr>
          <w:noProof/>
        </w:rPr>
        <w:t>85</w:t>
      </w:r>
      <w:r w:rsidRPr="00D22CCD">
        <w:rPr>
          <w:noProof/>
        </w:rPr>
        <w:fldChar w:fldCharType="end"/>
      </w:r>
    </w:p>
    <w:p w14:paraId="3E7AF16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lastRenderedPageBreak/>
        <w:t>B1.6.6</w:t>
      </w:r>
      <w:r w:rsidRPr="00D22CCD">
        <w:rPr>
          <w:noProof/>
        </w:rPr>
        <w:tab/>
        <w:t>Information Type Identifier field - IRID</w:t>
      </w:r>
      <w:r w:rsidRPr="00D22CCD">
        <w:rPr>
          <w:noProof/>
        </w:rPr>
        <w:tab/>
      </w:r>
      <w:r w:rsidRPr="00D22CCD">
        <w:rPr>
          <w:noProof/>
        </w:rPr>
        <w:fldChar w:fldCharType="begin"/>
      </w:r>
      <w:r w:rsidRPr="00D22CCD">
        <w:rPr>
          <w:noProof/>
        </w:rPr>
        <w:instrText xml:space="preserve"> PAGEREF _Toc487203213 \h </w:instrText>
      </w:r>
      <w:r w:rsidRPr="00D22CCD">
        <w:rPr>
          <w:noProof/>
        </w:rPr>
      </w:r>
      <w:r w:rsidRPr="00D22CCD">
        <w:rPr>
          <w:noProof/>
        </w:rPr>
        <w:fldChar w:fldCharType="separate"/>
      </w:r>
      <w:r w:rsidRPr="00D22CCD">
        <w:rPr>
          <w:noProof/>
        </w:rPr>
        <w:t>85</w:t>
      </w:r>
      <w:r w:rsidRPr="00D22CCD">
        <w:rPr>
          <w:noProof/>
        </w:rPr>
        <w:fldChar w:fldCharType="end"/>
      </w:r>
    </w:p>
    <w:p w14:paraId="0D8C2622"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B1.6.8</w:t>
      </w:r>
      <w:r w:rsidRPr="00D22CCD">
        <w:rPr>
          <w:noProof/>
        </w:rPr>
        <w:tab/>
        <w:t>2</w:t>
      </w:r>
      <w:r w:rsidRPr="00D22CCD">
        <w:rPr>
          <w:noProof/>
        </w:rPr>
        <w:noBreakHyphen/>
        <w:t>D Integer Coordinate Tuple field structure – C2IT</w:t>
      </w:r>
      <w:r w:rsidRPr="00D22CCD">
        <w:rPr>
          <w:noProof/>
        </w:rPr>
        <w:tab/>
      </w:r>
      <w:r w:rsidRPr="00D22CCD">
        <w:rPr>
          <w:noProof/>
        </w:rPr>
        <w:fldChar w:fldCharType="begin"/>
      </w:r>
      <w:r w:rsidRPr="00D22CCD">
        <w:rPr>
          <w:noProof/>
        </w:rPr>
        <w:instrText xml:space="preserve"> PAGEREF _Toc487203214 \h </w:instrText>
      </w:r>
      <w:r w:rsidRPr="00D22CCD">
        <w:rPr>
          <w:noProof/>
        </w:rPr>
      </w:r>
      <w:r w:rsidRPr="00D22CCD">
        <w:rPr>
          <w:noProof/>
        </w:rPr>
        <w:fldChar w:fldCharType="separate"/>
      </w:r>
      <w:r w:rsidRPr="00D22CCD">
        <w:rPr>
          <w:noProof/>
        </w:rPr>
        <w:t>86</w:t>
      </w:r>
      <w:r w:rsidRPr="00D22CCD">
        <w:rPr>
          <w:noProof/>
        </w:rPr>
        <w:fldChar w:fldCharType="end"/>
      </w:r>
    </w:p>
    <w:p w14:paraId="549FA9C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B1.6.9</w:t>
      </w:r>
      <w:r w:rsidRPr="00D22CCD">
        <w:rPr>
          <w:noProof/>
        </w:rPr>
        <w:tab/>
        <w:t>3</w:t>
      </w:r>
      <w:r w:rsidRPr="00D22CCD">
        <w:rPr>
          <w:noProof/>
        </w:rPr>
        <w:noBreakHyphen/>
        <w:t>D Integer Coordinate Tuple field structure – C3DI</w:t>
      </w:r>
      <w:r w:rsidRPr="00D22CCD">
        <w:rPr>
          <w:noProof/>
        </w:rPr>
        <w:tab/>
      </w:r>
      <w:r w:rsidRPr="00D22CCD">
        <w:rPr>
          <w:noProof/>
        </w:rPr>
        <w:fldChar w:fldCharType="begin"/>
      </w:r>
      <w:r w:rsidRPr="00D22CCD">
        <w:rPr>
          <w:noProof/>
        </w:rPr>
        <w:instrText xml:space="preserve"> PAGEREF _Toc487203215 \h </w:instrText>
      </w:r>
      <w:r w:rsidRPr="00D22CCD">
        <w:rPr>
          <w:noProof/>
        </w:rPr>
      </w:r>
      <w:r w:rsidRPr="00D22CCD">
        <w:rPr>
          <w:noProof/>
        </w:rPr>
        <w:fldChar w:fldCharType="separate"/>
      </w:r>
      <w:r w:rsidRPr="00D22CCD">
        <w:rPr>
          <w:noProof/>
        </w:rPr>
        <w:t>86</w:t>
      </w:r>
      <w:r w:rsidRPr="00D22CCD">
        <w:rPr>
          <w:noProof/>
        </w:rPr>
        <w:fldChar w:fldCharType="end"/>
      </w:r>
    </w:p>
    <w:p w14:paraId="0C417025"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B1.6.21</w:t>
      </w:r>
      <w:r w:rsidRPr="00D22CCD">
        <w:rPr>
          <w:noProof/>
        </w:rPr>
        <w:tab/>
        <w:t>Feature Type Record Identifier field - FRID</w:t>
      </w:r>
      <w:r w:rsidRPr="00D22CCD">
        <w:rPr>
          <w:noProof/>
        </w:rPr>
        <w:tab/>
      </w:r>
      <w:r w:rsidRPr="00D22CCD">
        <w:rPr>
          <w:noProof/>
        </w:rPr>
        <w:fldChar w:fldCharType="begin"/>
      </w:r>
      <w:r w:rsidRPr="00D22CCD">
        <w:rPr>
          <w:noProof/>
        </w:rPr>
        <w:instrText xml:space="preserve"> PAGEREF _Toc487203216 \h </w:instrText>
      </w:r>
      <w:r w:rsidRPr="00D22CCD">
        <w:rPr>
          <w:noProof/>
        </w:rPr>
      </w:r>
      <w:r w:rsidRPr="00D22CCD">
        <w:rPr>
          <w:noProof/>
        </w:rPr>
        <w:fldChar w:fldCharType="separate"/>
      </w:r>
      <w:r w:rsidRPr="00D22CCD">
        <w:rPr>
          <w:noProof/>
        </w:rPr>
        <w:t>88</w:t>
      </w:r>
      <w:r w:rsidRPr="00D22CCD">
        <w:rPr>
          <w:noProof/>
        </w:rPr>
        <w:fldChar w:fldCharType="end"/>
      </w:r>
    </w:p>
    <w:p w14:paraId="4577F30A"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B1.6.22</w:t>
      </w:r>
      <w:r w:rsidRPr="00D22CCD">
        <w:rPr>
          <w:noProof/>
        </w:rPr>
        <w:tab/>
        <w:t>Feature Object Identifier field - FOID</w:t>
      </w:r>
      <w:r w:rsidRPr="00D22CCD">
        <w:rPr>
          <w:noProof/>
        </w:rPr>
        <w:tab/>
      </w:r>
      <w:r w:rsidRPr="00D22CCD">
        <w:rPr>
          <w:noProof/>
        </w:rPr>
        <w:fldChar w:fldCharType="begin"/>
      </w:r>
      <w:r w:rsidRPr="00D22CCD">
        <w:rPr>
          <w:noProof/>
        </w:rPr>
        <w:instrText xml:space="preserve"> PAGEREF _Toc487203217 \h </w:instrText>
      </w:r>
      <w:r w:rsidRPr="00D22CCD">
        <w:rPr>
          <w:noProof/>
        </w:rPr>
      </w:r>
      <w:r w:rsidRPr="00D22CCD">
        <w:rPr>
          <w:noProof/>
        </w:rPr>
        <w:fldChar w:fldCharType="separate"/>
      </w:r>
      <w:r w:rsidRPr="00D22CCD">
        <w:rPr>
          <w:noProof/>
        </w:rPr>
        <w:t>89</w:t>
      </w:r>
      <w:r w:rsidRPr="00D22CCD">
        <w:rPr>
          <w:noProof/>
        </w:rPr>
        <w:fldChar w:fldCharType="end"/>
      </w:r>
    </w:p>
    <w:p w14:paraId="25B397EF"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B1.6.23</w:t>
      </w:r>
      <w:r w:rsidRPr="00D22CCD">
        <w:rPr>
          <w:noProof/>
        </w:rPr>
        <w:tab/>
        <w:t>Spatial Association field - SPAS</w:t>
      </w:r>
      <w:r w:rsidRPr="00D22CCD">
        <w:rPr>
          <w:noProof/>
        </w:rPr>
        <w:tab/>
      </w:r>
      <w:r w:rsidRPr="00D22CCD">
        <w:rPr>
          <w:noProof/>
        </w:rPr>
        <w:fldChar w:fldCharType="begin"/>
      </w:r>
      <w:r w:rsidRPr="00D22CCD">
        <w:rPr>
          <w:noProof/>
        </w:rPr>
        <w:instrText xml:space="preserve"> PAGEREF _Toc487203218 \h </w:instrText>
      </w:r>
      <w:r w:rsidRPr="00D22CCD">
        <w:rPr>
          <w:noProof/>
        </w:rPr>
      </w:r>
      <w:r w:rsidRPr="00D22CCD">
        <w:rPr>
          <w:noProof/>
        </w:rPr>
        <w:fldChar w:fldCharType="separate"/>
      </w:r>
      <w:r w:rsidRPr="00D22CCD">
        <w:rPr>
          <w:noProof/>
        </w:rPr>
        <w:t>89</w:t>
      </w:r>
      <w:r w:rsidRPr="00D22CCD">
        <w:rPr>
          <w:noProof/>
        </w:rPr>
        <w:fldChar w:fldCharType="end"/>
      </w:r>
    </w:p>
    <w:p w14:paraId="75D8625E"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B1.6.24</w:t>
      </w:r>
      <w:r w:rsidRPr="00D22CCD">
        <w:rPr>
          <w:noProof/>
        </w:rPr>
        <w:tab/>
        <w:t>Feature Association field – FASC</w:t>
      </w:r>
      <w:r w:rsidRPr="00D22CCD">
        <w:rPr>
          <w:noProof/>
        </w:rPr>
        <w:tab/>
      </w:r>
      <w:r w:rsidRPr="00D22CCD">
        <w:rPr>
          <w:noProof/>
        </w:rPr>
        <w:fldChar w:fldCharType="begin"/>
      </w:r>
      <w:r w:rsidRPr="00D22CCD">
        <w:rPr>
          <w:noProof/>
        </w:rPr>
        <w:instrText xml:space="preserve"> PAGEREF _Toc487203219 \h </w:instrText>
      </w:r>
      <w:r w:rsidRPr="00D22CCD">
        <w:rPr>
          <w:noProof/>
        </w:rPr>
      </w:r>
      <w:r w:rsidRPr="00D22CCD">
        <w:rPr>
          <w:noProof/>
        </w:rPr>
        <w:fldChar w:fldCharType="separate"/>
      </w:r>
      <w:r w:rsidRPr="00D22CCD">
        <w:rPr>
          <w:noProof/>
        </w:rPr>
        <w:t>89</w:t>
      </w:r>
      <w:r w:rsidRPr="00D22CCD">
        <w:rPr>
          <w:noProof/>
        </w:rPr>
        <w:fldChar w:fldCharType="end"/>
      </w:r>
    </w:p>
    <w:p w14:paraId="0942B95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B1.6.25</w:t>
      </w:r>
      <w:r w:rsidRPr="00D22CCD">
        <w:rPr>
          <w:noProof/>
        </w:rPr>
        <w:tab/>
        <w:t>Masked Spatial Type field - MASK</w:t>
      </w:r>
      <w:r w:rsidRPr="00D22CCD">
        <w:rPr>
          <w:noProof/>
        </w:rPr>
        <w:tab/>
      </w:r>
      <w:r w:rsidRPr="00D22CCD">
        <w:rPr>
          <w:noProof/>
        </w:rPr>
        <w:fldChar w:fldCharType="begin"/>
      </w:r>
      <w:r w:rsidRPr="00D22CCD">
        <w:rPr>
          <w:noProof/>
        </w:rPr>
        <w:instrText xml:space="preserve"> PAGEREF _Toc487203220 \h </w:instrText>
      </w:r>
      <w:r w:rsidRPr="00D22CCD">
        <w:rPr>
          <w:noProof/>
        </w:rPr>
      </w:r>
      <w:r w:rsidRPr="00D22CCD">
        <w:rPr>
          <w:noProof/>
        </w:rPr>
        <w:fldChar w:fldCharType="separate"/>
      </w:r>
      <w:r w:rsidRPr="00D22CCD">
        <w:rPr>
          <w:noProof/>
        </w:rPr>
        <w:t>90</w:t>
      </w:r>
      <w:r w:rsidRPr="00D22CCD">
        <w:rPr>
          <w:noProof/>
        </w:rPr>
        <w:fldChar w:fldCharType="end"/>
      </w:r>
    </w:p>
    <w:p w14:paraId="5FCD2EEC" w14:textId="77777777" w:rsidR="00453023" w:rsidRPr="00E27500" w:rsidRDefault="007260E2">
      <w:pPr>
        <w:pStyle w:val="Verzeichnis2"/>
        <w:rPr>
          <w:rFonts w:ascii="Cambria" w:hAnsi="Cambria" w:cs="Arial"/>
          <w:b w:val="0"/>
          <w:noProof/>
          <w:sz w:val="22"/>
          <w:szCs w:val="22"/>
          <w:lang w:eastAsia="nl-BE"/>
        </w:rPr>
      </w:pPr>
      <w:r w:rsidRPr="00E27500">
        <w:rPr>
          <w:noProof/>
          <w:color w:val="000000"/>
          <w:lang w:eastAsia="en-US"/>
        </w:rPr>
        <w:t>B1.7</w:t>
      </w:r>
      <w:r w:rsidRPr="00D22CCD">
        <w:rPr>
          <w:noProof/>
          <w:lang w:eastAsia="en-US"/>
        </w:rPr>
        <w:tab/>
        <w:t>Dataset cancellation structure</w:t>
      </w:r>
      <w:r w:rsidRPr="00D22CCD">
        <w:rPr>
          <w:noProof/>
        </w:rPr>
        <w:tab/>
      </w:r>
      <w:r w:rsidRPr="00D22CCD">
        <w:rPr>
          <w:noProof/>
        </w:rPr>
        <w:fldChar w:fldCharType="begin"/>
      </w:r>
      <w:r w:rsidRPr="00D22CCD">
        <w:rPr>
          <w:noProof/>
        </w:rPr>
        <w:instrText xml:space="preserve"> PAGEREF _Toc487203221 \h </w:instrText>
      </w:r>
      <w:r w:rsidRPr="00D22CCD">
        <w:rPr>
          <w:noProof/>
        </w:rPr>
      </w:r>
      <w:r w:rsidRPr="00D22CCD">
        <w:rPr>
          <w:noProof/>
        </w:rPr>
        <w:fldChar w:fldCharType="separate"/>
      </w:r>
      <w:r w:rsidRPr="00D22CCD">
        <w:rPr>
          <w:noProof/>
        </w:rPr>
        <w:t>90</w:t>
      </w:r>
      <w:r w:rsidRPr="00D22CCD">
        <w:rPr>
          <w:noProof/>
        </w:rPr>
        <w:fldChar w:fldCharType="end"/>
      </w:r>
    </w:p>
    <w:p w14:paraId="5D8DF849"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B1.7.1</w:t>
      </w:r>
      <w:r w:rsidRPr="00D22CCD">
        <w:rPr>
          <w:rFonts w:cs="Arial"/>
          <w:noProof/>
        </w:rPr>
        <w:tab/>
        <w:t>Field Content</w:t>
      </w:r>
      <w:r w:rsidRPr="00D22CCD">
        <w:rPr>
          <w:noProof/>
        </w:rPr>
        <w:tab/>
      </w:r>
      <w:r w:rsidRPr="00D22CCD">
        <w:rPr>
          <w:noProof/>
        </w:rPr>
        <w:fldChar w:fldCharType="begin"/>
      </w:r>
      <w:r w:rsidRPr="00D22CCD">
        <w:rPr>
          <w:noProof/>
        </w:rPr>
        <w:instrText xml:space="preserve"> PAGEREF _Toc487203222 \h </w:instrText>
      </w:r>
      <w:r w:rsidRPr="00D22CCD">
        <w:rPr>
          <w:noProof/>
        </w:rPr>
      </w:r>
      <w:r w:rsidRPr="00D22CCD">
        <w:rPr>
          <w:noProof/>
        </w:rPr>
        <w:fldChar w:fldCharType="separate"/>
      </w:r>
      <w:r w:rsidRPr="00D22CCD">
        <w:rPr>
          <w:noProof/>
        </w:rPr>
        <w:t>90</w:t>
      </w:r>
      <w:r w:rsidRPr="00D22CCD">
        <w:rPr>
          <w:noProof/>
        </w:rPr>
        <w:fldChar w:fldCharType="end"/>
      </w:r>
    </w:p>
    <w:p w14:paraId="2A7AFF95" w14:textId="77777777" w:rsidR="00453023" w:rsidRPr="00E27500" w:rsidRDefault="007260E2">
      <w:pPr>
        <w:pStyle w:val="Verzeichnis3"/>
        <w:rPr>
          <w:rFonts w:ascii="Cambria" w:hAnsi="Cambria" w:cs="Arial"/>
          <w:b w:val="0"/>
          <w:noProof/>
          <w:sz w:val="22"/>
          <w:szCs w:val="22"/>
          <w:lang w:eastAsia="nl-BE"/>
        </w:rPr>
      </w:pPr>
      <w:r w:rsidRPr="00E27500">
        <w:rPr>
          <w:noProof/>
          <w:color w:val="000000"/>
        </w:rPr>
        <w:t>B1.7.2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_Toc487203223 \h </w:instrText>
      </w:r>
      <w:r w:rsidRPr="00D22CCD">
        <w:rPr>
          <w:noProof/>
        </w:rPr>
      </w:r>
      <w:r w:rsidRPr="00D22CCD">
        <w:rPr>
          <w:noProof/>
        </w:rPr>
        <w:fldChar w:fldCharType="separate"/>
      </w:r>
      <w:r w:rsidRPr="00D22CCD">
        <w:rPr>
          <w:noProof/>
        </w:rPr>
        <w:t>90</w:t>
      </w:r>
      <w:r w:rsidRPr="00D22CCD">
        <w:rPr>
          <w:noProof/>
        </w:rPr>
        <w:fldChar w:fldCharType="end"/>
      </w:r>
    </w:p>
    <w:p w14:paraId="4BABC2A8" w14:textId="77777777" w:rsidR="00453023" w:rsidRPr="00E27500" w:rsidRDefault="007260E2">
      <w:pPr>
        <w:pStyle w:val="Verzeichnis1"/>
        <w:rPr>
          <w:rFonts w:ascii="Cambria" w:hAnsi="Cambria" w:cs="Arial"/>
          <w:b w:val="0"/>
          <w:noProof/>
          <w:sz w:val="22"/>
          <w:szCs w:val="22"/>
          <w:lang w:eastAsia="nl-BE"/>
        </w:rPr>
      </w:pPr>
      <w:r w:rsidRPr="00D22CCD">
        <w:rPr>
          <w:rFonts w:eastAsia="Times New Roman" w:cs="Arial"/>
          <w:noProof/>
          <w:lang w:eastAsia="en-US"/>
        </w:rPr>
        <w:t>Annex C – S-52 Checklist</w:t>
      </w:r>
      <w:r w:rsidRPr="00D22CCD">
        <w:rPr>
          <w:noProof/>
        </w:rPr>
        <w:tab/>
      </w:r>
      <w:r w:rsidRPr="00D22CCD">
        <w:rPr>
          <w:noProof/>
        </w:rPr>
        <w:fldChar w:fldCharType="begin"/>
      </w:r>
      <w:r w:rsidRPr="00D22CCD">
        <w:rPr>
          <w:noProof/>
        </w:rPr>
        <w:instrText xml:space="preserve"> PAGEREF _Toc487203224 \h </w:instrText>
      </w:r>
      <w:r w:rsidRPr="00D22CCD">
        <w:rPr>
          <w:noProof/>
        </w:rPr>
      </w:r>
      <w:r w:rsidRPr="00D22CCD">
        <w:rPr>
          <w:noProof/>
        </w:rPr>
        <w:fldChar w:fldCharType="separate"/>
      </w:r>
      <w:r w:rsidRPr="00D22CCD">
        <w:rPr>
          <w:noProof/>
        </w:rPr>
        <w:t>91</w:t>
      </w:r>
      <w:r w:rsidRPr="00D22CCD">
        <w:rPr>
          <w:noProof/>
        </w:rPr>
        <w:fldChar w:fldCharType="end"/>
      </w:r>
    </w:p>
    <w:p w14:paraId="17578478" w14:textId="77777777" w:rsidR="00453023" w:rsidRPr="00E27500" w:rsidRDefault="007260E2">
      <w:pPr>
        <w:pStyle w:val="Verzeichnis1"/>
        <w:rPr>
          <w:rFonts w:ascii="Cambria" w:hAnsi="Cambria" w:cs="Arial"/>
          <w:b w:val="0"/>
          <w:noProof/>
          <w:sz w:val="22"/>
          <w:szCs w:val="22"/>
          <w:lang w:eastAsia="nl-BE"/>
        </w:rPr>
      </w:pPr>
      <w:r w:rsidRPr="00D22CCD">
        <w:rPr>
          <w:noProof/>
        </w:rPr>
        <w:t>C2</w:t>
      </w:r>
      <w:r w:rsidRPr="00D22CCD">
        <w:rPr>
          <w:noProof/>
        </w:rPr>
        <w:tab/>
        <w:t>Portrayal</w:t>
      </w:r>
      <w:r w:rsidRPr="00D22CCD">
        <w:rPr>
          <w:noProof/>
        </w:rPr>
        <w:tab/>
      </w:r>
      <w:r w:rsidRPr="00D22CCD">
        <w:rPr>
          <w:noProof/>
        </w:rPr>
        <w:fldChar w:fldCharType="begin"/>
      </w:r>
      <w:r w:rsidRPr="00D22CCD">
        <w:rPr>
          <w:noProof/>
        </w:rPr>
        <w:instrText xml:space="preserve"> PAGEREF _Toc487203226 \h </w:instrText>
      </w:r>
      <w:r w:rsidRPr="00D22CCD">
        <w:rPr>
          <w:noProof/>
        </w:rPr>
      </w:r>
      <w:r w:rsidRPr="00D22CCD">
        <w:rPr>
          <w:noProof/>
        </w:rPr>
        <w:fldChar w:fldCharType="separate"/>
      </w:r>
      <w:r w:rsidRPr="00D22CCD">
        <w:rPr>
          <w:noProof/>
        </w:rPr>
        <w:t>91</w:t>
      </w:r>
      <w:r w:rsidRPr="00D22CCD">
        <w:rPr>
          <w:noProof/>
        </w:rPr>
        <w:fldChar w:fldCharType="end"/>
      </w:r>
    </w:p>
    <w:p w14:paraId="1381B67B" w14:textId="77777777" w:rsidR="00453023" w:rsidRPr="00E27500" w:rsidRDefault="007260E2">
      <w:pPr>
        <w:pStyle w:val="Verzeichnis2"/>
        <w:rPr>
          <w:rFonts w:ascii="Cambria" w:hAnsi="Cambria" w:cs="Arial"/>
          <w:b w:val="0"/>
          <w:noProof/>
          <w:sz w:val="22"/>
          <w:szCs w:val="22"/>
          <w:lang w:eastAsia="nl-BE"/>
        </w:rPr>
      </w:pPr>
      <w:r w:rsidRPr="00D22CCD">
        <w:rPr>
          <w:noProof/>
        </w:rPr>
        <w:t>C2.1</w:t>
      </w:r>
      <w:r w:rsidRPr="00D22CCD">
        <w:rPr>
          <w:noProof/>
        </w:rPr>
        <w:tab/>
        <w:t>Introduction</w:t>
      </w:r>
      <w:r w:rsidRPr="00D22CCD">
        <w:rPr>
          <w:noProof/>
        </w:rPr>
        <w:tab/>
      </w:r>
      <w:r w:rsidRPr="00D22CCD">
        <w:rPr>
          <w:noProof/>
        </w:rPr>
        <w:fldChar w:fldCharType="begin"/>
      </w:r>
      <w:r w:rsidRPr="00D22CCD">
        <w:rPr>
          <w:noProof/>
        </w:rPr>
        <w:instrText xml:space="preserve"> PAGEREF _Toc487203227 \h </w:instrText>
      </w:r>
      <w:r w:rsidRPr="00D22CCD">
        <w:rPr>
          <w:noProof/>
        </w:rPr>
      </w:r>
      <w:r w:rsidRPr="00D22CCD">
        <w:rPr>
          <w:noProof/>
        </w:rPr>
        <w:fldChar w:fldCharType="separate"/>
      </w:r>
      <w:r w:rsidRPr="00D22CCD">
        <w:rPr>
          <w:noProof/>
        </w:rPr>
        <w:t>91</w:t>
      </w:r>
      <w:r w:rsidRPr="00D22CCD">
        <w:rPr>
          <w:noProof/>
        </w:rPr>
        <w:fldChar w:fldCharType="end"/>
      </w:r>
    </w:p>
    <w:p w14:paraId="724239B6" w14:textId="77777777" w:rsidR="00453023" w:rsidRPr="00E27500" w:rsidRDefault="007260E2">
      <w:pPr>
        <w:pStyle w:val="Verzeichnis3"/>
        <w:rPr>
          <w:rFonts w:ascii="Cambria" w:hAnsi="Cambria" w:cs="Arial"/>
          <w:b w:val="0"/>
          <w:noProof/>
          <w:sz w:val="22"/>
          <w:szCs w:val="22"/>
          <w:lang w:eastAsia="nl-BE"/>
        </w:rPr>
      </w:pPr>
      <w:r w:rsidRPr="00D22CCD">
        <w:rPr>
          <w:noProof/>
        </w:rPr>
        <w:t>C2.1.1</w:t>
      </w:r>
      <w:r w:rsidRPr="00D22CCD">
        <w:rPr>
          <w:noProof/>
        </w:rPr>
        <w:tab/>
        <w:t>Concept and limitations of Inlnad ECDIS and ECS</w:t>
      </w:r>
      <w:r w:rsidRPr="00D22CCD">
        <w:rPr>
          <w:noProof/>
        </w:rPr>
        <w:tab/>
      </w:r>
      <w:r w:rsidRPr="00D22CCD">
        <w:rPr>
          <w:noProof/>
        </w:rPr>
        <w:fldChar w:fldCharType="begin"/>
      </w:r>
      <w:r w:rsidRPr="00D22CCD">
        <w:rPr>
          <w:noProof/>
        </w:rPr>
        <w:instrText xml:space="preserve"> PAGEREF _Toc487203228 \h </w:instrText>
      </w:r>
      <w:r w:rsidRPr="00D22CCD">
        <w:rPr>
          <w:noProof/>
        </w:rPr>
      </w:r>
      <w:r w:rsidRPr="00D22CCD">
        <w:rPr>
          <w:noProof/>
        </w:rPr>
        <w:fldChar w:fldCharType="separate"/>
      </w:r>
      <w:r w:rsidRPr="00D22CCD">
        <w:rPr>
          <w:noProof/>
        </w:rPr>
        <w:t>91</w:t>
      </w:r>
      <w:r w:rsidRPr="00D22CCD">
        <w:rPr>
          <w:noProof/>
        </w:rPr>
        <w:fldChar w:fldCharType="end"/>
      </w:r>
    </w:p>
    <w:p w14:paraId="71AD01B0" w14:textId="77777777" w:rsidR="00453023" w:rsidRPr="00E27500" w:rsidRDefault="007260E2">
      <w:pPr>
        <w:pStyle w:val="Verzeichnis2"/>
        <w:rPr>
          <w:rFonts w:ascii="Cambria" w:hAnsi="Cambria" w:cs="Arial"/>
          <w:b w:val="0"/>
          <w:noProof/>
          <w:sz w:val="22"/>
          <w:szCs w:val="22"/>
          <w:lang w:eastAsia="nl-BE"/>
        </w:rPr>
      </w:pPr>
      <w:r w:rsidRPr="00D22CCD">
        <w:rPr>
          <w:noProof/>
        </w:rPr>
        <w:t>C2.1.2</w:t>
      </w:r>
      <w:r w:rsidRPr="00D22CCD">
        <w:rPr>
          <w:noProof/>
        </w:rPr>
        <w:tab/>
      </w:r>
      <w:r w:rsidRPr="00D22CCD">
        <w:rPr>
          <w:rFonts w:cs="Arial"/>
          <w:noProof/>
        </w:rPr>
        <w:t>Function and Use of S-401 portrayal</w:t>
      </w:r>
      <w:r w:rsidRPr="00D22CCD">
        <w:rPr>
          <w:noProof/>
        </w:rPr>
        <w:tab/>
      </w:r>
      <w:r w:rsidRPr="00D22CCD">
        <w:rPr>
          <w:noProof/>
        </w:rPr>
        <w:fldChar w:fldCharType="begin"/>
      </w:r>
      <w:r w:rsidRPr="00D22CCD">
        <w:rPr>
          <w:noProof/>
        </w:rPr>
        <w:instrText xml:space="preserve"> PAGEREF _Toc487203229 \h </w:instrText>
      </w:r>
      <w:r w:rsidRPr="00D22CCD">
        <w:rPr>
          <w:noProof/>
        </w:rPr>
      </w:r>
      <w:r w:rsidRPr="00D22CCD">
        <w:rPr>
          <w:noProof/>
        </w:rPr>
        <w:fldChar w:fldCharType="separate"/>
      </w:r>
      <w:r w:rsidRPr="00D22CCD">
        <w:rPr>
          <w:noProof/>
        </w:rPr>
        <w:t>92</w:t>
      </w:r>
      <w:r w:rsidRPr="00D22CCD">
        <w:rPr>
          <w:noProof/>
        </w:rPr>
        <w:fldChar w:fldCharType="end"/>
      </w:r>
    </w:p>
    <w:p w14:paraId="15269F79" w14:textId="77777777" w:rsidR="00453023" w:rsidRPr="00E27500" w:rsidRDefault="007260E2">
      <w:pPr>
        <w:pStyle w:val="Verzeichnis3"/>
        <w:rPr>
          <w:rFonts w:ascii="Cambria" w:hAnsi="Cambria" w:cs="Arial"/>
          <w:b w:val="0"/>
          <w:noProof/>
          <w:sz w:val="22"/>
          <w:szCs w:val="22"/>
          <w:lang w:eastAsia="nl-BE"/>
        </w:rPr>
      </w:pPr>
      <w:r w:rsidRPr="00D22CCD">
        <w:rPr>
          <w:rFonts w:cs="Arial"/>
          <w:noProof/>
        </w:rPr>
        <w:t xml:space="preserve">C2.1.3  </w:t>
      </w:r>
      <w:r w:rsidRPr="00D22CCD">
        <w:rPr>
          <w:rFonts w:cs="Arial"/>
          <w:noProof/>
        </w:rPr>
        <w:tab/>
        <w:t>Type Approval - Minor Deviations to the S-401 Portrayal Catalogue</w:t>
      </w:r>
      <w:r w:rsidRPr="00D22CCD">
        <w:rPr>
          <w:noProof/>
        </w:rPr>
        <w:tab/>
      </w:r>
      <w:r w:rsidRPr="00D22CCD">
        <w:rPr>
          <w:noProof/>
        </w:rPr>
        <w:fldChar w:fldCharType="begin"/>
      </w:r>
      <w:r w:rsidRPr="00D22CCD">
        <w:rPr>
          <w:noProof/>
        </w:rPr>
        <w:instrText xml:space="preserve"> PAGEREF _Toc487203230 \h </w:instrText>
      </w:r>
      <w:r w:rsidRPr="00D22CCD">
        <w:rPr>
          <w:noProof/>
        </w:rPr>
      </w:r>
      <w:r w:rsidRPr="00D22CCD">
        <w:rPr>
          <w:noProof/>
        </w:rPr>
        <w:fldChar w:fldCharType="separate"/>
      </w:r>
      <w:r w:rsidRPr="00D22CCD">
        <w:rPr>
          <w:noProof/>
        </w:rPr>
        <w:t>92</w:t>
      </w:r>
      <w:r w:rsidRPr="00D22CCD">
        <w:rPr>
          <w:noProof/>
        </w:rPr>
        <w:fldChar w:fldCharType="end"/>
      </w:r>
    </w:p>
    <w:p w14:paraId="05C0930B"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 xml:space="preserve">C2.2 </w:t>
      </w:r>
      <w:r w:rsidRPr="00D22CCD">
        <w:rPr>
          <w:noProof/>
          <w:lang w:eastAsia="en-US"/>
        </w:rPr>
        <w:tab/>
        <w:t>Display Considerations</w:t>
      </w:r>
      <w:r w:rsidRPr="00D22CCD">
        <w:rPr>
          <w:noProof/>
        </w:rPr>
        <w:tab/>
      </w:r>
      <w:r w:rsidRPr="00D22CCD">
        <w:rPr>
          <w:noProof/>
        </w:rPr>
        <w:fldChar w:fldCharType="begin"/>
      </w:r>
      <w:r w:rsidRPr="00D22CCD">
        <w:rPr>
          <w:noProof/>
        </w:rPr>
        <w:instrText xml:space="preserve"> PAGEREF _Toc487203231 \h </w:instrText>
      </w:r>
      <w:r w:rsidRPr="00D22CCD">
        <w:rPr>
          <w:noProof/>
        </w:rPr>
      </w:r>
      <w:r w:rsidRPr="00D22CCD">
        <w:rPr>
          <w:noProof/>
        </w:rPr>
        <w:fldChar w:fldCharType="separate"/>
      </w:r>
      <w:r w:rsidRPr="00D22CCD">
        <w:rPr>
          <w:noProof/>
        </w:rPr>
        <w:t>93</w:t>
      </w:r>
      <w:r w:rsidRPr="00D22CCD">
        <w:rPr>
          <w:noProof/>
        </w:rPr>
        <w:fldChar w:fldCharType="end"/>
      </w:r>
    </w:p>
    <w:p w14:paraId="47D5B54F"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 xml:space="preserve">C2.2.6  </w:t>
      </w:r>
      <w:r w:rsidRPr="00D22CCD">
        <w:rPr>
          <w:noProof/>
          <w:lang w:eastAsia="en-US"/>
        </w:rPr>
        <w:tab/>
        <w:t>The Portrayal Process</w:t>
      </w:r>
      <w:r w:rsidRPr="00D22CCD">
        <w:rPr>
          <w:noProof/>
        </w:rPr>
        <w:tab/>
      </w:r>
      <w:r w:rsidRPr="00D22CCD">
        <w:rPr>
          <w:noProof/>
        </w:rPr>
        <w:fldChar w:fldCharType="begin"/>
      </w:r>
      <w:r w:rsidRPr="00D22CCD">
        <w:rPr>
          <w:noProof/>
        </w:rPr>
        <w:instrText xml:space="preserve"> PAGEREF _Toc487203232 \h </w:instrText>
      </w:r>
      <w:r w:rsidRPr="00D22CCD">
        <w:rPr>
          <w:noProof/>
        </w:rPr>
      </w:r>
      <w:r w:rsidRPr="00D22CCD">
        <w:rPr>
          <w:noProof/>
        </w:rPr>
        <w:fldChar w:fldCharType="separate"/>
      </w:r>
      <w:r w:rsidRPr="00D22CCD">
        <w:rPr>
          <w:noProof/>
        </w:rPr>
        <w:t>99</w:t>
      </w:r>
      <w:r w:rsidRPr="00D22CCD">
        <w:rPr>
          <w:noProof/>
        </w:rPr>
        <w:fldChar w:fldCharType="end"/>
      </w:r>
    </w:p>
    <w:p w14:paraId="6C9966E5" w14:textId="77777777" w:rsidR="00453023" w:rsidRPr="00E27500" w:rsidRDefault="007260E2">
      <w:pPr>
        <w:pStyle w:val="Verzeichnis3"/>
        <w:rPr>
          <w:rFonts w:ascii="Cambria" w:hAnsi="Cambria" w:cs="Arial"/>
          <w:b w:val="0"/>
          <w:noProof/>
          <w:sz w:val="22"/>
          <w:szCs w:val="22"/>
          <w:lang w:eastAsia="nl-BE"/>
        </w:rPr>
      </w:pPr>
      <w:r w:rsidRPr="00D22CCD">
        <w:rPr>
          <w:noProof/>
        </w:rPr>
        <w:t>C2.2.6.1 The Colour Coding Scheme</w:t>
      </w:r>
      <w:r w:rsidRPr="00D22CCD">
        <w:rPr>
          <w:noProof/>
        </w:rPr>
        <w:tab/>
      </w:r>
      <w:r w:rsidRPr="00D22CCD">
        <w:rPr>
          <w:noProof/>
        </w:rPr>
        <w:fldChar w:fldCharType="begin"/>
      </w:r>
      <w:r w:rsidRPr="00D22CCD">
        <w:rPr>
          <w:noProof/>
        </w:rPr>
        <w:instrText xml:space="preserve"> PAGEREF _Toc487203233 \h </w:instrText>
      </w:r>
      <w:r w:rsidRPr="00D22CCD">
        <w:rPr>
          <w:noProof/>
        </w:rPr>
      </w:r>
      <w:r w:rsidRPr="00D22CCD">
        <w:rPr>
          <w:noProof/>
        </w:rPr>
        <w:fldChar w:fldCharType="separate"/>
      </w:r>
      <w:r w:rsidRPr="00D22CCD">
        <w:rPr>
          <w:noProof/>
        </w:rPr>
        <w:t>99</w:t>
      </w:r>
      <w:r w:rsidRPr="00D22CCD">
        <w:rPr>
          <w:noProof/>
        </w:rPr>
        <w:fldChar w:fldCharType="end"/>
      </w:r>
    </w:p>
    <w:p w14:paraId="540D5F2B" w14:textId="77777777" w:rsidR="00453023" w:rsidRPr="00E27500" w:rsidRDefault="007260E2">
      <w:pPr>
        <w:pStyle w:val="Verzeichnis3"/>
        <w:rPr>
          <w:rFonts w:ascii="Cambria" w:hAnsi="Cambria" w:cs="Arial"/>
          <w:b w:val="0"/>
          <w:noProof/>
          <w:sz w:val="22"/>
          <w:szCs w:val="22"/>
          <w:lang w:eastAsia="nl-BE"/>
        </w:rPr>
      </w:pPr>
      <w:r w:rsidRPr="00D22CCD">
        <w:rPr>
          <w:noProof/>
        </w:rPr>
        <w:t>C2.2.6.2 Symbols, Fill Styles and Line Styles</w:t>
      </w:r>
      <w:r w:rsidRPr="00D22CCD">
        <w:rPr>
          <w:noProof/>
        </w:rPr>
        <w:tab/>
      </w:r>
      <w:r w:rsidRPr="00D22CCD">
        <w:rPr>
          <w:noProof/>
        </w:rPr>
        <w:fldChar w:fldCharType="begin"/>
      </w:r>
      <w:r w:rsidRPr="00D22CCD">
        <w:rPr>
          <w:noProof/>
        </w:rPr>
        <w:instrText xml:space="preserve"> PAGEREF _Toc487203234 \h </w:instrText>
      </w:r>
      <w:r w:rsidRPr="00D22CCD">
        <w:rPr>
          <w:noProof/>
        </w:rPr>
      </w:r>
      <w:r w:rsidRPr="00D22CCD">
        <w:rPr>
          <w:noProof/>
        </w:rPr>
        <w:fldChar w:fldCharType="separate"/>
      </w:r>
      <w:r w:rsidRPr="00D22CCD">
        <w:rPr>
          <w:noProof/>
        </w:rPr>
        <w:t>100</w:t>
      </w:r>
      <w:r w:rsidRPr="00D22CCD">
        <w:rPr>
          <w:noProof/>
        </w:rPr>
        <w:fldChar w:fldCharType="end"/>
      </w:r>
    </w:p>
    <w:p w14:paraId="2008D7C1" w14:textId="77777777" w:rsidR="00453023" w:rsidRPr="00E27500" w:rsidRDefault="007260E2">
      <w:pPr>
        <w:pStyle w:val="Verzeichnis3"/>
        <w:rPr>
          <w:rFonts w:ascii="Cambria" w:hAnsi="Cambria" w:cs="Arial"/>
          <w:b w:val="0"/>
          <w:noProof/>
          <w:sz w:val="22"/>
          <w:szCs w:val="22"/>
          <w:lang w:eastAsia="nl-BE"/>
        </w:rPr>
      </w:pPr>
      <w:r w:rsidRPr="00D22CCD">
        <w:rPr>
          <w:noProof/>
        </w:rPr>
        <w:t>C2.2.7</w:t>
      </w:r>
      <w:r w:rsidRPr="00D22CCD">
        <w:rPr>
          <w:noProof/>
        </w:rPr>
        <w:tab/>
        <w:t>Text</w:t>
      </w:r>
      <w:r w:rsidRPr="00D22CCD">
        <w:rPr>
          <w:noProof/>
        </w:rPr>
        <w:tab/>
      </w:r>
      <w:r w:rsidRPr="00D22CCD">
        <w:rPr>
          <w:noProof/>
        </w:rPr>
        <w:fldChar w:fldCharType="begin"/>
      </w:r>
      <w:r w:rsidRPr="00D22CCD">
        <w:rPr>
          <w:noProof/>
        </w:rPr>
        <w:instrText xml:space="preserve"> PAGEREF _Toc487203235 \h </w:instrText>
      </w:r>
      <w:r w:rsidRPr="00D22CCD">
        <w:rPr>
          <w:noProof/>
        </w:rPr>
      </w:r>
      <w:r w:rsidRPr="00D22CCD">
        <w:rPr>
          <w:noProof/>
        </w:rPr>
        <w:fldChar w:fldCharType="separate"/>
      </w:r>
      <w:r w:rsidRPr="00D22CCD">
        <w:rPr>
          <w:noProof/>
        </w:rPr>
        <w:t>100</w:t>
      </w:r>
      <w:r w:rsidRPr="00D22CCD">
        <w:rPr>
          <w:noProof/>
        </w:rPr>
        <w:fldChar w:fldCharType="end"/>
      </w:r>
    </w:p>
    <w:p w14:paraId="0E49C682" w14:textId="77777777" w:rsidR="00453023" w:rsidRPr="00E27500" w:rsidRDefault="007260E2">
      <w:pPr>
        <w:pStyle w:val="Verzeichnis3"/>
        <w:rPr>
          <w:rFonts w:ascii="Cambria" w:hAnsi="Cambria" w:cs="Arial"/>
          <w:b w:val="0"/>
          <w:noProof/>
          <w:sz w:val="22"/>
          <w:szCs w:val="22"/>
          <w:lang w:eastAsia="nl-BE"/>
        </w:rPr>
      </w:pPr>
      <w:r w:rsidRPr="00D22CCD">
        <w:rPr>
          <w:noProof/>
        </w:rPr>
        <w:t>C2.2.8</w:t>
      </w:r>
      <w:r w:rsidRPr="00D22CCD">
        <w:rPr>
          <w:noProof/>
        </w:rPr>
        <w:tab/>
        <w:t>Display Priorities</w:t>
      </w:r>
      <w:r w:rsidRPr="00D22CCD">
        <w:rPr>
          <w:noProof/>
        </w:rPr>
        <w:tab/>
      </w:r>
      <w:r w:rsidRPr="00D22CCD">
        <w:rPr>
          <w:noProof/>
        </w:rPr>
        <w:fldChar w:fldCharType="begin"/>
      </w:r>
      <w:r w:rsidRPr="00D22CCD">
        <w:rPr>
          <w:noProof/>
        </w:rPr>
        <w:instrText xml:space="preserve"> PAGEREF _Toc487203236 \h </w:instrText>
      </w:r>
      <w:r w:rsidRPr="00D22CCD">
        <w:rPr>
          <w:noProof/>
        </w:rPr>
      </w:r>
      <w:r w:rsidRPr="00D22CCD">
        <w:rPr>
          <w:noProof/>
        </w:rPr>
        <w:fldChar w:fldCharType="separate"/>
      </w:r>
      <w:r w:rsidRPr="00D22CCD">
        <w:rPr>
          <w:noProof/>
        </w:rPr>
        <w:t>100</w:t>
      </w:r>
      <w:r w:rsidRPr="00D22CCD">
        <w:rPr>
          <w:noProof/>
        </w:rPr>
        <w:fldChar w:fldCharType="end"/>
      </w:r>
    </w:p>
    <w:p w14:paraId="3F510FF7" w14:textId="77777777" w:rsidR="00453023" w:rsidRPr="00E27500" w:rsidRDefault="007260E2">
      <w:pPr>
        <w:pStyle w:val="Verzeichnis3"/>
        <w:rPr>
          <w:rFonts w:ascii="Cambria" w:hAnsi="Cambria" w:cs="Arial"/>
          <w:b w:val="0"/>
          <w:noProof/>
          <w:sz w:val="22"/>
          <w:szCs w:val="22"/>
          <w:lang w:eastAsia="nl-BE"/>
        </w:rPr>
      </w:pPr>
      <w:r w:rsidRPr="00D22CCD">
        <w:rPr>
          <w:noProof/>
        </w:rPr>
        <w:t>C2.2.9</w:t>
      </w:r>
      <w:r w:rsidRPr="00D22CCD">
        <w:rPr>
          <w:noProof/>
        </w:rPr>
        <w:tab/>
        <w:t>Viewing Groups</w:t>
      </w:r>
      <w:r w:rsidRPr="00D22CCD">
        <w:rPr>
          <w:noProof/>
        </w:rPr>
        <w:tab/>
      </w:r>
      <w:r w:rsidRPr="00D22CCD">
        <w:rPr>
          <w:noProof/>
        </w:rPr>
        <w:fldChar w:fldCharType="begin"/>
      </w:r>
      <w:r w:rsidRPr="00D22CCD">
        <w:rPr>
          <w:noProof/>
        </w:rPr>
        <w:instrText xml:space="preserve"> PAGEREF _Toc487203238 \h </w:instrText>
      </w:r>
      <w:r w:rsidRPr="00D22CCD">
        <w:rPr>
          <w:noProof/>
        </w:rPr>
      </w:r>
      <w:r w:rsidRPr="00D22CCD">
        <w:rPr>
          <w:noProof/>
        </w:rPr>
        <w:fldChar w:fldCharType="separate"/>
      </w:r>
      <w:r w:rsidRPr="00D22CCD">
        <w:rPr>
          <w:noProof/>
        </w:rPr>
        <w:t>101</w:t>
      </w:r>
      <w:r w:rsidRPr="00D22CCD">
        <w:rPr>
          <w:noProof/>
        </w:rPr>
        <w:fldChar w:fldCharType="end"/>
      </w:r>
    </w:p>
    <w:p w14:paraId="23DE4D0D" w14:textId="77777777" w:rsidR="00453023" w:rsidRPr="00E27500" w:rsidRDefault="007260E2">
      <w:pPr>
        <w:pStyle w:val="Verzeichnis1"/>
        <w:rPr>
          <w:rFonts w:ascii="Cambria" w:hAnsi="Cambria" w:cs="Arial"/>
          <w:b w:val="0"/>
          <w:noProof/>
          <w:sz w:val="22"/>
          <w:szCs w:val="22"/>
          <w:lang w:eastAsia="nl-BE"/>
        </w:rPr>
      </w:pPr>
      <w:r w:rsidRPr="00D22CCD">
        <w:rPr>
          <w:noProof/>
          <w:lang w:eastAsia="en-US"/>
        </w:rPr>
        <w:t>C2.3</w:t>
      </w:r>
      <w:r w:rsidRPr="00D22CCD">
        <w:rPr>
          <w:noProof/>
          <w:lang w:eastAsia="en-US"/>
        </w:rPr>
        <w:tab/>
      </w:r>
      <w:r w:rsidRPr="00D22CCD">
        <w:rPr>
          <w:rFonts w:cs="Arial"/>
          <w:noProof/>
        </w:rPr>
        <w:t>SYMBOLISING AREAS, LINES &amp; POINTS AND FOR TEXT</w:t>
      </w:r>
      <w:r w:rsidRPr="00D22CCD">
        <w:rPr>
          <w:noProof/>
        </w:rPr>
        <w:tab/>
      </w:r>
      <w:r w:rsidRPr="00D22CCD">
        <w:rPr>
          <w:noProof/>
        </w:rPr>
        <w:fldChar w:fldCharType="begin"/>
      </w:r>
      <w:r w:rsidRPr="00D22CCD">
        <w:rPr>
          <w:noProof/>
        </w:rPr>
        <w:instrText xml:space="preserve"> PAGEREF _Toc487203239 \h </w:instrText>
      </w:r>
      <w:r w:rsidRPr="00D22CCD">
        <w:rPr>
          <w:noProof/>
        </w:rPr>
      </w:r>
      <w:r w:rsidRPr="00D22CCD">
        <w:rPr>
          <w:noProof/>
        </w:rPr>
        <w:fldChar w:fldCharType="separate"/>
      </w:r>
      <w:r w:rsidRPr="00D22CCD">
        <w:rPr>
          <w:noProof/>
        </w:rPr>
        <w:t>101</w:t>
      </w:r>
      <w:r w:rsidRPr="00D22CCD">
        <w:rPr>
          <w:noProof/>
        </w:rPr>
        <w:fldChar w:fldCharType="end"/>
      </w:r>
    </w:p>
    <w:p w14:paraId="223EA8CB" w14:textId="77777777" w:rsidR="00453023" w:rsidRPr="00E27500" w:rsidRDefault="007260E2">
      <w:pPr>
        <w:pStyle w:val="Verzeichnis3"/>
        <w:rPr>
          <w:rFonts w:ascii="Cambria" w:hAnsi="Cambria" w:cs="Arial"/>
          <w:b w:val="0"/>
          <w:noProof/>
          <w:sz w:val="22"/>
          <w:szCs w:val="22"/>
          <w:lang w:eastAsia="nl-BE"/>
        </w:rPr>
      </w:pPr>
      <w:r w:rsidRPr="00D22CCD">
        <w:rPr>
          <w:noProof/>
          <w:lang w:eastAsia="en-US"/>
        </w:rPr>
        <w:t>C2.3.2</w:t>
      </w:r>
      <w:r w:rsidRPr="00D22CCD">
        <w:rPr>
          <w:rFonts w:cs="Arial"/>
          <w:noProof/>
        </w:rPr>
        <w:tab/>
        <w:t>Areas</w:t>
      </w:r>
      <w:r w:rsidRPr="00D22CCD">
        <w:rPr>
          <w:noProof/>
        </w:rPr>
        <w:tab/>
      </w:r>
      <w:r w:rsidRPr="00D22CCD">
        <w:rPr>
          <w:noProof/>
        </w:rPr>
        <w:fldChar w:fldCharType="begin"/>
      </w:r>
      <w:r w:rsidRPr="00D22CCD">
        <w:rPr>
          <w:noProof/>
        </w:rPr>
        <w:instrText xml:space="preserve"> PAGEREF _Toc487203240 \h </w:instrText>
      </w:r>
      <w:r w:rsidRPr="00D22CCD">
        <w:rPr>
          <w:noProof/>
        </w:rPr>
      </w:r>
      <w:r w:rsidRPr="00D22CCD">
        <w:rPr>
          <w:noProof/>
        </w:rPr>
        <w:fldChar w:fldCharType="separate"/>
      </w:r>
      <w:r w:rsidRPr="00D22CCD">
        <w:rPr>
          <w:noProof/>
        </w:rPr>
        <w:t>101</w:t>
      </w:r>
      <w:r w:rsidRPr="00D22CCD">
        <w:rPr>
          <w:noProof/>
        </w:rPr>
        <w:fldChar w:fldCharType="end"/>
      </w:r>
    </w:p>
    <w:p w14:paraId="58DE28A5"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C2.4</w:t>
      </w:r>
      <w:r w:rsidRPr="00D22CCD">
        <w:rPr>
          <w:b w:val="0"/>
          <w:noProof/>
          <w:lang w:eastAsia="en-US"/>
        </w:rPr>
        <w:tab/>
      </w:r>
      <w:r w:rsidRPr="00D22CCD">
        <w:rPr>
          <w:rFonts w:cs="Arial"/>
          <w:noProof/>
        </w:rPr>
        <w:t>Text, Diagrams etc.</w:t>
      </w:r>
      <w:r w:rsidRPr="00D22CCD">
        <w:rPr>
          <w:noProof/>
        </w:rPr>
        <w:tab/>
      </w:r>
      <w:r w:rsidRPr="00D22CCD">
        <w:rPr>
          <w:noProof/>
        </w:rPr>
        <w:fldChar w:fldCharType="begin"/>
      </w:r>
      <w:r w:rsidRPr="00D22CCD">
        <w:rPr>
          <w:noProof/>
        </w:rPr>
        <w:instrText xml:space="preserve"> PAGEREF _Toc487203241 \h </w:instrText>
      </w:r>
      <w:r w:rsidRPr="00D22CCD">
        <w:rPr>
          <w:noProof/>
        </w:rPr>
      </w:r>
      <w:r w:rsidRPr="00D22CCD">
        <w:rPr>
          <w:noProof/>
        </w:rPr>
        <w:fldChar w:fldCharType="separate"/>
      </w:r>
      <w:r w:rsidRPr="00D22CCD">
        <w:rPr>
          <w:noProof/>
        </w:rPr>
        <w:t>109</w:t>
      </w:r>
      <w:r w:rsidRPr="00D22CCD">
        <w:rPr>
          <w:noProof/>
        </w:rPr>
        <w:fldChar w:fldCharType="end"/>
      </w:r>
    </w:p>
    <w:p w14:paraId="5DCA24EC"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C2.4.2</w:t>
      </w:r>
      <w:r w:rsidRPr="00BE52D5">
        <w:rPr>
          <w:rFonts w:cs="Arial"/>
          <w:noProof/>
          <w:lang w:val="fr-BE"/>
        </w:rPr>
        <w:tab/>
        <w:t>Abbreviations</w:t>
      </w:r>
      <w:r w:rsidRPr="00BE52D5">
        <w:rPr>
          <w:noProof/>
          <w:lang w:val="fr-BE"/>
        </w:rPr>
        <w:tab/>
      </w:r>
      <w:r w:rsidRPr="00D22CCD">
        <w:rPr>
          <w:noProof/>
        </w:rPr>
        <w:fldChar w:fldCharType="begin"/>
      </w:r>
      <w:r w:rsidRPr="00BE52D5">
        <w:rPr>
          <w:noProof/>
          <w:lang w:val="fr-BE"/>
        </w:rPr>
        <w:instrText xml:space="preserve"> PAGEREF _Toc487203242 \h </w:instrText>
      </w:r>
      <w:r w:rsidRPr="00D22CCD">
        <w:rPr>
          <w:noProof/>
        </w:rPr>
      </w:r>
      <w:r w:rsidRPr="00D22CCD">
        <w:rPr>
          <w:noProof/>
        </w:rPr>
        <w:fldChar w:fldCharType="separate"/>
      </w:r>
      <w:r w:rsidRPr="00BE52D5">
        <w:rPr>
          <w:noProof/>
          <w:lang w:val="fr-BE"/>
        </w:rPr>
        <w:t>112</w:t>
      </w:r>
      <w:r w:rsidRPr="00D22CCD">
        <w:rPr>
          <w:noProof/>
        </w:rPr>
        <w:fldChar w:fldCharType="end"/>
      </w:r>
    </w:p>
    <w:p w14:paraId="2EF7498D" w14:textId="77777777" w:rsidR="00453023" w:rsidRPr="00BE52D5" w:rsidRDefault="007260E2">
      <w:pPr>
        <w:pStyle w:val="Verzeichnis2"/>
        <w:rPr>
          <w:rFonts w:ascii="Cambria" w:hAnsi="Cambria" w:cs="Arial"/>
          <w:b w:val="0"/>
          <w:noProof/>
          <w:sz w:val="22"/>
          <w:szCs w:val="22"/>
          <w:lang w:val="fr-BE" w:eastAsia="nl-BE"/>
        </w:rPr>
      </w:pPr>
      <w:r w:rsidRPr="00BE52D5">
        <w:rPr>
          <w:noProof/>
          <w:lang w:val="fr-BE" w:eastAsia="en-US"/>
        </w:rPr>
        <w:t>C2.7.3</w:t>
      </w:r>
      <w:r w:rsidRPr="00BE52D5">
        <w:rPr>
          <w:rFonts w:cs="Arial"/>
          <w:noProof/>
          <w:lang w:val="fr-BE"/>
        </w:rPr>
        <w:tab/>
        <w:t>Skippers’ &amp; Navigation Information Colours</w:t>
      </w:r>
      <w:r w:rsidRPr="00BE52D5">
        <w:rPr>
          <w:noProof/>
          <w:lang w:val="fr-BE"/>
        </w:rPr>
        <w:tab/>
      </w:r>
      <w:r w:rsidRPr="00D22CCD">
        <w:rPr>
          <w:noProof/>
        </w:rPr>
        <w:fldChar w:fldCharType="begin"/>
      </w:r>
      <w:r w:rsidRPr="00BE52D5">
        <w:rPr>
          <w:noProof/>
          <w:lang w:val="fr-BE"/>
        </w:rPr>
        <w:instrText xml:space="preserve"> PAGEREF _Toc487203243 \h </w:instrText>
      </w:r>
      <w:r w:rsidRPr="00D22CCD">
        <w:rPr>
          <w:noProof/>
        </w:rPr>
      </w:r>
      <w:r w:rsidRPr="00D22CCD">
        <w:rPr>
          <w:noProof/>
        </w:rPr>
        <w:fldChar w:fldCharType="separate"/>
      </w:r>
      <w:r w:rsidRPr="00BE52D5">
        <w:rPr>
          <w:noProof/>
          <w:lang w:val="fr-BE"/>
        </w:rPr>
        <w:t>119</w:t>
      </w:r>
      <w:r w:rsidRPr="00D22CCD">
        <w:rPr>
          <w:noProof/>
        </w:rPr>
        <w:fldChar w:fldCharType="end"/>
      </w:r>
    </w:p>
    <w:p w14:paraId="5FCD7B90"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C2.7.4</w:t>
      </w:r>
      <w:r w:rsidRPr="00D22CCD">
        <w:rPr>
          <w:rFonts w:cs="Arial"/>
          <w:noProof/>
        </w:rPr>
        <w:tab/>
        <w:t>Other Colours</w:t>
      </w:r>
      <w:r w:rsidRPr="00D22CCD">
        <w:rPr>
          <w:noProof/>
        </w:rPr>
        <w:tab/>
      </w:r>
      <w:r w:rsidRPr="00D22CCD">
        <w:rPr>
          <w:noProof/>
        </w:rPr>
        <w:fldChar w:fldCharType="begin"/>
      </w:r>
      <w:r w:rsidRPr="00D22CCD">
        <w:rPr>
          <w:noProof/>
        </w:rPr>
        <w:instrText xml:space="preserve"> PAGEREF _Toc487203244 \h </w:instrText>
      </w:r>
      <w:r w:rsidRPr="00D22CCD">
        <w:rPr>
          <w:noProof/>
        </w:rPr>
      </w:r>
      <w:r w:rsidRPr="00D22CCD">
        <w:rPr>
          <w:noProof/>
        </w:rPr>
        <w:fldChar w:fldCharType="separate"/>
      </w:r>
      <w:r w:rsidRPr="00D22CCD">
        <w:rPr>
          <w:noProof/>
        </w:rPr>
        <w:t>120</w:t>
      </w:r>
      <w:r w:rsidRPr="00D22CCD">
        <w:rPr>
          <w:noProof/>
        </w:rPr>
        <w:fldChar w:fldCharType="end"/>
      </w:r>
    </w:p>
    <w:p w14:paraId="690A3F3E"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C2.7.5</w:t>
      </w:r>
      <w:r w:rsidRPr="00D22CCD">
        <w:rPr>
          <w:noProof/>
          <w:lang w:eastAsia="en-US"/>
        </w:rPr>
        <w:tab/>
      </w:r>
      <w:r w:rsidRPr="00D22CCD">
        <w:rPr>
          <w:rFonts w:cs="Arial"/>
          <w:noProof/>
        </w:rPr>
        <w:t>Colour Section V / Vessel Symbol &amp; Planned Route</w:t>
      </w:r>
      <w:r w:rsidRPr="00D22CCD">
        <w:rPr>
          <w:noProof/>
        </w:rPr>
        <w:tab/>
      </w:r>
      <w:r w:rsidRPr="00D22CCD">
        <w:rPr>
          <w:noProof/>
        </w:rPr>
        <w:fldChar w:fldCharType="begin"/>
      </w:r>
      <w:r w:rsidRPr="00D22CCD">
        <w:rPr>
          <w:noProof/>
        </w:rPr>
        <w:instrText xml:space="preserve"> PAGEREF _Toc487203245 \h </w:instrText>
      </w:r>
      <w:r w:rsidRPr="00D22CCD">
        <w:rPr>
          <w:noProof/>
        </w:rPr>
      </w:r>
      <w:r w:rsidRPr="00D22CCD">
        <w:rPr>
          <w:noProof/>
        </w:rPr>
        <w:fldChar w:fldCharType="separate"/>
      </w:r>
      <w:r w:rsidRPr="00D22CCD">
        <w:rPr>
          <w:noProof/>
        </w:rPr>
        <w:t>120</w:t>
      </w:r>
      <w:r w:rsidRPr="00D22CCD">
        <w:rPr>
          <w:noProof/>
        </w:rPr>
        <w:fldChar w:fldCharType="end"/>
      </w:r>
    </w:p>
    <w:p w14:paraId="492917FF" w14:textId="77777777" w:rsidR="00453023" w:rsidRPr="00E27500" w:rsidRDefault="007260E2">
      <w:pPr>
        <w:pStyle w:val="Verzeichnis1"/>
        <w:rPr>
          <w:rFonts w:ascii="Cambria" w:hAnsi="Cambria" w:cs="Arial"/>
          <w:b w:val="0"/>
          <w:noProof/>
          <w:sz w:val="22"/>
          <w:szCs w:val="22"/>
          <w:lang w:eastAsia="nl-BE"/>
        </w:rPr>
      </w:pPr>
      <w:r w:rsidRPr="00D22CCD">
        <w:rPr>
          <w:noProof/>
          <w:lang w:eastAsia="en-US"/>
        </w:rPr>
        <w:t xml:space="preserve">C2.8 </w:t>
      </w:r>
      <w:r w:rsidRPr="00D22CCD">
        <w:rPr>
          <w:noProof/>
          <w:lang w:eastAsia="en-US"/>
        </w:rPr>
        <w:tab/>
        <w:t>Queries</w:t>
      </w:r>
      <w:r w:rsidRPr="00D22CCD">
        <w:rPr>
          <w:noProof/>
        </w:rPr>
        <w:tab/>
      </w:r>
      <w:r w:rsidRPr="00D22CCD">
        <w:rPr>
          <w:noProof/>
        </w:rPr>
        <w:fldChar w:fldCharType="begin"/>
      </w:r>
      <w:r w:rsidRPr="00D22CCD">
        <w:rPr>
          <w:noProof/>
        </w:rPr>
        <w:instrText xml:space="preserve"> PAGEREF _Toc487203246 \h </w:instrText>
      </w:r>
      <w:r w:rsidRPr="00D22CCD">
        <w:rPr>
          <w:noProof/>
        </w:rPr>
      </w:r>
      <w:r w:rsidRPr="00D22CCD">
        <w:rPr>
          <w:noProof/>
        </w:rPr>
        <w:fldChar w:fldCharType="separate"/>
      </w:r>
      <w:r w:rsidRPr="00D22CCD">
        <w:rPr>
          <w:noProof/>
        </w:rPr>
        <w:t>120</w:t>
      </w:r>
      <w:r w:rsidRPr="00D22CCD">
        <w:rPr>
          <w:noProof/>
        </w:rPr>
        <w:fldChar w:fldCharType="end"/>
      </w:r>
    </w:p>
    <w:p w14:paraId="488A6FBF" w14:textId="77777777" w:rsidR="00453023" w:rsidRPr="00E27500" w:rsidRDefault="007260E2">
      <w:pPr>
        <w:pStyle w:val="Verzeichnis1"/>
        <w:rPr>
          <w:rFonts w:ascii="Cambria" w:hAnsi="Cambria" w:cs="Arial"/>
          <w:b w:val="0"/>
          <w:noProof/>
          <w:sz w:val="22"/>
          <w:szCs w:val="22"/>
          <w:lang w:eastAsia="nl-BE"/>
        </w:rPr>
      </w:pPr>
      <w:r w:rsidRPr="00D22CCD">
        <w:rPr>
          <w:noProof/>
          <w:lang w:eastAsia="en-US"/>
        </w:rPr>
        <w:t xml:space="preserve">C2.8 </w:t>
      </w:r>
      <w:r w:rsidRPr="00D22CCD">
        <w:rPr>
          <w:noProof/>
          <w:lang w:eastAsia="en-US"/>
        </w:rPr>
        <w:tab/>
      </w:r>
      <w:r w:rsidRPr="00D22CCD">
        <w:rPr>
          <w:rFonts w:eastAsia="Calibri" w:cs="Arial"/>
          <w:noProof/>
        </w:rPr>
        <w:t>Display Priority, Radar Priority, Display Category, Viewing group</w:t>
      </w:r>
      <w:r w:rsidRPr="00D22CCD">
        <w:rPr>
          <w:noProof/>
        </w:rPr>
        <w:tab/>
      </w:r>
      <w:r w:rsidRPr="00D22CCD">
        <w:rPr>
          <w:noProof/>
        </w:rPr>
        <w:fldChar w:fldCharType="begin"/>
      </w:r>
      <w:r w:rsidRPr="00D22CCD">
        <w:rPr>
          <w:noProof/>
        </w:rPr>
        <w:instrText xml:space="preserve"> PAGEREF _Toc487203247 \h </w:instrText>
      </w:r>
      <w:r w:rsidRPr="00D22CCD">
        <w:rPr>
          <w:noProof/>
        </w:rPr>
      </w:r>
      <w:r w:rsidRPr="00D22CCD">
        <w:rPr>
          <w:noProof/>
        </w:rPr>
        <w:fldChar w:fldCharType="separate"/>
      </w:r>
      <w:r w:rsidRPr="00D22CCD">
        <w:rPr>
          <w:noProof/>
        </w:rPr>
        <w:t>120</w:t>
      </w:r>
      <w:r w:rsidRPr="00D22CCD">
        <w:rPr>
          <w:noProof/>
        </w:rPr>
        <w:fldChar w:fldCharType="end"/>
      </w:r>
    </w:p>
    <w:p w14:paraId="01EDD1A0" w14:textId="77777777" w:rsidR="00453023" w:rsidRPr="00ED6A5E" w:rsidRDefault="007260E2">
      <w:pPr>
        <w:pStyle w:val="Verzeichnis2"/>
        <w:rPr>
          <w:rFonts w:ascii="Cambria" w:hAnsi="Cambria" w:cs="Arial"/>
          <w:b w:val="0"/>
          <w:noProof/>
          <w:sz w:val="22"/>
          <w:szCs w:val="22"/>
          <w:lang w:val="en-US" w:eastAsia="nl-BE"/>
        </w:rPr>
      </w:pPr>
      <w:r w:rsidRPr="00ED6A5E">
        <w:rPr>
          <w:noProof/>
          <w:lang w:val="en-US" w:eastAsia="en-US"/>
        </w:rPr>
        <w:t>C2.8.2</w:t>
      </w:r>
      <w:r w:rsidRPr="00ED6A5E">
        <w:rPr>
          <w:rFonts w:eastAsia="Calibri" w:cs="Arial"/>
          <w:noProof/>
          <w:lang w:val="en-US"/>
        </w:rPr>
        <w:tab/>
        <w:t>RADAR Flag</w:t>
      </w:r>
      <w:r w:rsidRPr="00ED6A5E">
        <w:rPr>
          <w:noProof/>
          <w:lang w:val="en-US"/>
        </w:rPr>
        <w:tab/>
      </w:r>
      <w:r w:rsidRPr="00D22CCD">
        <w:rPr>
          <w:noProof/>
        </w:rPr>
        <w:fldChar w:fldCharType="begin"/>
      </w:r>
      <w:r w:rsidRPr="00ED6A5E">
        <w:rPr>
          <w:noProof/>
          <w:lang w:val="en-US"/>
        </w:rPr>
        <w:instrText xml:space="preserve"> PAGEREF _Toc487203248 \h </w:instrText>
      </w:r>
      <w:r w:rsidRPr="00D22CCD">
        <w:rPr>
          <w:noProof/>
        </w:rPr>
      </w:r>
      <w:r w:rsidRPr="00D22CCD">
        <w:rPr>
          <w:noProof/>
        </w:rPr>
        <w:fldChar w:fldCharType="separate"/>
      </w:r>
      <w:r w:rsidRPr="00ED6A5E">
        <w:rPr>
          <w:noProof/>
          <w:lang w:val="en-US"/>
        </w:rPr>
        <w:t>121</w:t>
      </w:r>
      <w:r w:rsidRPr="00D22CCD">
        <w:rPr>
          <w:noProof/>
        </w:rPr>
        <w:fldChar w:fldCharType="end"/>
      </w:r>
    </w:p>
    <w:p w14:paraId="1B8F956F" w14:textId="77777777" w:rsidR="00453023" w:rsidRPr="00ED6A5E" w:rsidRDefault="007260E2">
      <w:pPr>
        <w:pStyle w:val="Verzeichnis2"/>
        <w:rPr>
          <w:rFonts w:ascii="Cambria" w:hAnsi="Cambria" w:cs="Arial"/>
          <w:b w:val="0"/>
          <w:noProof/>
          <w:sz w:val="22"/>
          <w:szCs w:val="22"/>
          <w:lang w:val="en-US" w:eastAsia="nl-BE"/>
        </w:rPr>
      </w:pPr>
      <w:r w:rsidRPr="00ED6A5E">
        <w:rPr>
          <w:noProof/>
          <w:lang w:val="en-US" w:eastAsia="en-US"/>
        </w:rPr>
        <w:t>C2.8.3</w:t>
      </w:r>
      <w:r w:rsidRPr="00ED6A5E">
        <w:rPr>
          <w:rFonts w:eastAsia="Calibri" w:cs="Arial"/>
          <w:noProof/>
          <w:lang w:val="en-US"/>
        </w:rPr>
        <w:tab/>
        <w:t>Display Mode</w:t>
      </w:r>
      <w:r w:rsidRPr="00ED6A5E">
        <w:rPr>
          <w:noProof/>
          <w:lang w:val="en-US"/>
        </w:rPr>
        <w:tab/>
      </w:r>
      <w:r w:rsidRPr="00D22CCD">
        <w:rPr>
          <w:noProof/>
        </w:rPr>
        <w:fldChar w:fldCharType="begin"/>
      </w:r>
      <w:r w:rsidRPr="00ED6A5E">
        <w:rPr>
          <w:noProof/>
          <w:lang w:val="en-US"/>
        </w:rPr>
        <w:instrText xml:space="preserve"> PAGEREF _Toc487203249 \h </w:instrText>
      </w:r>
      <w:r w:rsidRPr="00D22CCD">
        <w:rPr>
          <w:noProof/>
        </w:rPr>
      </w:r>
      <w:r w:rsidRPr="00D22CCD">
        <w:rPr>
          <w:noProof/>
        </w:rPr>
        <w:fldChar w:fldCharType="separate"/>
      </w:r>
      <w:r w:rsidRPr="00ED6A5E">
        <w:rPr>
          <w:noProof/>
          <w:lang w:val="en-US"/>
        </w:rPr>
        <w:t>122</w:t>
      </w:r>
      <w:r w:rsidRPr="00D22CCD">
        <w:rPr>
          <w:noProof/>
        </w:rPr>
        <w:fldChar w:fldCharType="end"/>
      </w:r>
    </w:p>
    <w:p w14:paraId="6E64808A"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C2.8.3.1</w:t>
      </w:r>
      <w:r w:rsidRPr="00D22CCD">
        <w:rPr>
          <w:rFonts w:eastAsia="Calibri" w:cs="Arial"/>
          <w:noProof/>
        </w:rPr>
        <w:t>Independent Skipper Selections</w:t>
      </w:r>
      <w:r w:rsidRPr="00D22CCD">
        <w:rPr>
          <w:noProof/>
        </w:rPr>
        <w:tab/>
      </w:r>
      <w:r w:rsidRPr="00D22CCD">
        <w:rPr>
          <w:noProof/>
        </w:rPr>
        <w:fldChar w:fldCharType="begin"/>
      </w:r>
      <w:r w:rsidRPr="00D22CCD">
        <w:rPr>
          <w:noProof/>
        </w:rPr>
        <w:instrText xml:space="preserve"> PAGEREF _Toc487203250 \h </w:instrText>
      </w:r>
      <w:r w:rsidRPr="00D22CCD">
        <w:rPr>
          <w:noProof/>
        </w:rPr>
      </w:r>
      <w:r w:rsidRPr="00D22CCD">
        <w:rPr>
          <w:noProof/>
        </w:rPr>
        <w:fldChar w:fldCharType="separate"/>
      </w:r>
      <w:r w:rsidRPr="00D22CCD">
        <w:rPr>
          <w:noProof/>
        </w:rPr>
        <w:t>122</w:t>
      </w:r>
      <w:r w:rsidRPr="00D22CCD">
        <w:rPr>
          <w:noProof/>
        </w:rPr>
        <w:fldChar w:fldCharType="end"/>
      </w:r>
    </w:p>
    <w:p w14:paraId="20A42E56" w14:textId="77777777" w:rsidR="00453023" w:rsidRPr="00E27500" w:rsidRDefault="007260E2">
      <w:pPr>
        <w:pStyle w:val="Verzeichnis2"/>
        <w:rPr>
          <w:rFonts w:ascii="Cambria" w:hAnsi="Cambria" w:cs="Arial"/>
          <w:b w:val="0"/>
          <w:noProof/>
          <w:sz w:val="22"/>
          <w:szCs w:val="22"/>
          <w:lang w:eastAsia="nl-BE"/>
        </w:rPr>
      </w:pPr>
      <w:r w:rsidRPr="00D22CCD">
        <w:rPr>
          <w:noProof/>
          <w:lang w:eastAsia="en-US"/>
        </w:rPr>
        <w:t>C2.8.3.2</w:t>
      </w:r>
      <w:r w:rsidRPr="00D22CCD">
        <w:rPr>
          <w:rFonts w:eastAsia="Calibri" w:cs="Arial"/>
          <w:noProof/>
        </w:rPr>
        <w:t xml:space="preserve">Skipper’s </w:t>
      </w:r>
      <w:r w:rsidRPr="00E27500">
        <w:rPr>
          <w:rFonts w:cs="Arial"/>
          <w:noProof/>
        </w:rPr>
        <w:t>features</w:t>
      </w:r>
      <w:r w:rsidRPr="00D22CCD">
        <w:rPr>
          <w:noProof/>
        </w:rPr>
        <w:tab/>
      </w:r>
      <w:r w:rsidRPr="00D22CCD">
        <w:rPr>
          <w:noProof/>
        </w:rPr>
        <w:fldChar w:fldCharType="begin"/>
      </w:r>
      <w:r w:rsidRPr="00D22CCD">
        <w:rPr>
          <w:noProof/>
        </w:rPr>
        <w:instrText xml:space="preserve"> PAGEREF _Toc487203251 \h </w:instrText>
      </w:r>
      <w:r w:rsidRPr="00D22CCD">
        <w:rPr>
          <w:noProof/>
        </w:rPr>
      </w:r>
      <w:r w:rsidRPr="00D22CCD">
        <w:rPr>
          <w:noProof/>
        </w:rPr>
        <w:fldChar w:fldCharType="separate"/>
      </w:r>
      <w:r w:rsidRPr="00D22CCD">
        <w:rPr>
          <w:noProof/>
        </w:rPr>
        <w:t>123</w:t>
      </w:r>
      <w:r w:rsidRPr="00D22CCD">
        <w:rPr>
          <w:noProof/>
        </w:rPr>
        <w:fldChar w:fldCharType="end"/>
      </w:r>
    </w:p>
    <w:p w14:paraId="55926AFD"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C2.10.1</w:t>
      </w:r>
      <w:r w:rsidRPr="00D22CCD">
        <w:rPr>
          <w:rFonts w:eastAsia="Calibri" w:cs="Arial"/>
          <w:noProof/>
        </w:rPr>
        <w:tab/>
        <w:t>Scalebar and Latitude Scale</w:t>
      </w:r>
      <w:r w:rsidRPr="00D22CCD">
        <w:rPr>
          <w:noProof/>
        </w:rPr>
        <w:tab/>
      </w:r>
      <w:r w:rsidRPr="00D22CCD">
        <w:rPr>
          <w:noProof/>
        </w:rPr>
        <w:fldChar w:fldCharType="begin"/>
      </w:r>
      <w:r w:rsidRPr="00D22CCD">
        <w:rPr>
          <w:noProof/>
        </w:rPr>
        <w:instrText xml:space="preserve"> PAGEREF _Toc487203252 \h </w:instrText>
      </w:r>
      <w:r w:rsidRPr="00D22CCD">
        <w:rPr>
          <w:noProof/>
        </w:rPr>
      </w:r>
      <w:r w:rsidRPr="00D22CCD">
        <w:rPr>
          <w:noProof/>
        </w:rPr>
        <w:fldChar w:fldCharType="separate"/>
      </w:r>
      <w:r w:rsidRPr="00D22CCD">
        <w:rPr>
          <w:noProof/>
        </w:rPr>
        <w:t>133</w:t>
      </w:r>
      <w:r w:rsidRPr="00D22CCD">
        <w:rPr>
          <w:noProof/>
        </w:rPr>
        <w:fldChar w:fldCharType="end"/>
      </w:r>
    </w:p>
    <w:p w14:paraId="6D1F4C44"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C2.10.2</w:t>
      </w:r>
      <w:r w:rsidRPr="00D22CCD">
        <w:rPr>
          <w:rFonts w:eastAsia="Calibri" w:cs="Arial"/>
          <w:noProof/>
        </w:rPr>
        <w:tab/>
        <w:t>North Arrow</w:t>
      </w:r>
      <w:r w:rsidRPr="00D22CCD">
        <w:rPr>
          <w:noProof/>
        </w:rPr>
        <w:tab/>
      </w:r>
      <w:r w:rsidRPr="00D22CCD">
        <w:rPr>
          <w:noProof/>
        </w:rPr>
        <w:fldChar w:fldCharType="begin"/>
      </w:r>
      <w:r w:rsidRPr="00D22CCD">
        <w:rPr>
          <w:noProof/>
        </w:rPr>
        <w:instrText xml:space="preserve"> PAGEREF _Toc487203253 \h </w:instrText>
      </w:r>
      <w:r w:rsidRPr="00D22CCD">
        <w:rPr>
          <w:noProof/>
        </w:rPr>
      </w:r>
      <w:r w:rsidRPr="00D22CCD">
        <w:rPr>
          <w:noProof/>
        </w:rPr>
        <w:fldChar w:fldCharType="separate"/>
      </w:r>
      <w:r w:rsidRPr="00D22CCD">
        <w:rPr>
          <w:noProof/>
        </w:rPr>
        <w:t>133</w:t>
      </w:r>
      <w:r w:rsidRPr="00D22CCD">
        <w:rPr>
          <w:noProof/>
        </w:rPr>
        <w:fldChar w:fldCharType="end"/>
      </w:r>
    </w:p>
    <w:p w14:paraId="64BDBD2B"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C2.10.3</w:t>
      </w:r>
      <w:r w:rsidRPr="00D22CCD">
        <w:rPr>
          <w:rFonts w:eastAsia="Calibri" w:cs="Arial"/>
          <w:noProof/>
        </w:rPr>
        <w:tab/>
        <w:t>Graticule</w:t>
      </w:r>
      <w:r w:rsidRPr="00D22CCD">
        <w:rPr>
          <w:noProof/>
        </w:rPr>
        <w:tab/>
      </w:r>
      <w:r w:rsidRPr="00D22CCD">
        <w:rPr>
          <w:noProof/>
        </w:rPr>
        <w:fldChar w:fldCharType="begin"/>
      </w:r>
      <w:r w:rsidRPr="00D22CCD">
        <w:rPr>
          <w:noProof/>
        </w:rPr>
        <w:instrText xml:space="preserve"> PAGEREF _Toc487203254 \h </w:instrText>
      </w:r>
      <w:r w:rsidRPr="00D22CCD">
        <w:rPr>
          <w:noProof/>
        </w:rPr>
      </w:r>
      <w:r w:rsidRPr="00D22CCD">
        <w:rPr>
          <w:noProof/>
        </w:rPr>
        <w:fldChar w:fldCharType="separate"/>
      </w:r>
      <w:r w:rsidRPr="00D22CCD">
        <w:rPr>
          <w:noProof/>
        </w:rPr>
        <w:t>134</w:t>
      </w:r>
      <w:r w:rsidRPr="00D22CCD">
        <w:rPr>
          <w:noProof/>
        </w:rPr>
        <w:fldChar w:fldCharType="end"/>
      </w:r>
    </w:p>
    <w:p w14:paraId="5E0F0D2F"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C2.10.4</w:t>
      </w:r>
      <w:r w:rsidRPr="00D22CCD">
        <w:rPr>
          <w:rFonts w:eastAsia="Calibri" w:cs="Arial"/>
          <w:noProof/>
        </w:rPr>
        <w:tab/>
        <w:t>Display Mode</w:t>
      </w:r>
      <w:r w:rsidRPr="00D22CCD">
        <w:rPr>
          <w:noProof/>
        </w:rPr>
        <w:tab/>
      </w:r>
      <w:r w:rsidRPr="00D22CCD">
        <w:rPr>
          <w:noProof/>
        </w:rPr>
        <w:fldChar w:fldCharType="begin"/>
      </w:r>
      <w:r w:rsidRPr="00D22CCD">
        <w:rPr>
          <w:noProof/>
        </w:rPr>
        <w:instrText xml:space="preserve"> PAGEREF _Toc487203255 \h </w:instrText>
      </w:r>
      <w:r w:rsidRPr="00D22CCD">
        <w:rPr>
          <w:noProof/>
        </w:rPr>
      </w:r>
      <w:r w:rsidRPr="00D22CCD">
        <w:rPr>
          <w:noProof/>
        </w:rPr>
        <w:fldChar w:fldCharType="separate"/>
      </w:r>
      <w:r w:rsidRPr="00D22CCD">
        <w:rPr>
          <w:noProof/>
        </w:rPr>
        <w:t>134</w:t>
      </w:r>
      <w:r w:rsidRPr="00D22CCD">
        <w:rPr>
          <w:noProof/>
        </w:rPr>
        <w:fldChar w:fldCharType="end"/>
      </w:r>
    </w:p>
    <w:p w14:paraId="0279B9DE"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C2.10.5</w:t>
      </w:r>
      <w:r w:rsidRPr="00D22CCD">
        <w:rPr>
          <w:rFonts w:eastAsia="Calibri" w:cs="Arial"/>
          <w:noProof/>
        </w:rPr>
        <w:tab/>
        <w:t>Shallow Water Pattern</w:t>
      </w:r>
      <w:r w:rsidRPr="00D22CCD">
        <w:rPr>
          <w:noProof/>
        </w:rPr>
        <w:tab/>
      </w:r>
      <w:r w:rsidRPr="00D22CCD">
        <w:rPr>
          <w:noProof/>
        </w:rPr>
        <w:fldChar w:fldCharType="begin"/>
      </w:r>
      <w:r w:rsidRPr="00D22CCD">
        <w:rPr>
          <w:noProof/>
        </w:rPr>
        <w:instrText xml:space="preserve"> PAGEREF _Toc487203256 \h </w:instrText>
      </w:r>
      <w:r w:rsidRPr="00D22CCD">
        <w:rPr>
          <w:noProof/>
        </w:rPr>
      </w:r>
      <w:r w:rsidRPr="00D22CCD">
        <w:rPr>
          <w:noProof/>
        </w:rPr>
        <w:fldChar w:fldCharType="separate"/>
      </w:r>
      <w:r w:rsidRPr="00D22CCD">
        <w:rPr>
          <w:noProof/>
        </w:rPr>
        <w:t>134</w:t>
      </w:r>
      <w:r w:rsidRPr="00D22CCD">
        <w:rPr>
          <w:noProof/>
        </w:rPr>
        <w:fldChar w:fldCharType="end"/>
      </w:r>
    </w:p>
    <w:p w14:paraId="12DC1B72"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C2.10.6 Black Level Adjustment Symbol</w:t>
      </w:r>
      <w:r w:rsidRPr="00D22CCD">
        <w:rPr>
          <w:noProof/>
        </w:rPr>
        <w:tab/>
      </w:r>
      <w:r w:rsidRPr="00D22CCD">
        <w:rPr>
          <w:noProof/>
        </w:rPr>
        <w:fldChar w:fldCharType="begin"/>
      </w:r>
      <w:r w:rsidRPr="00D22CCD">
        <w:rPr>
          <w:noProof/>
        </w:rPr>
        <w:instrText xml:space="preserve"> PAGEREF _Toc487203257 \h </w:instrText>
      </w:r>
      <w:r w:rsidRPr="00D22CCD">
        <w:rPr>
          <w:noProof/>
        </w:rPr>
      </w:r>
      <w:r w:rsidRPr="00D22CCD">
        <w:rPr>
          <w:noProof/>
        </w:rPr>
        <w:fldChar w:fldCharType="separate"/>
      </w:r>
      <w:r w:rsidRPr="00D22CCD">
        <w:rPr>
          <w:noProof/>
        </w:rPr>
        <w:t>134</w:t>
      </w:r>
      <w:r w:rsidRPr="00D22CCD">
        <w:rPr>
          <w:noProof/>
        </w:rPr>
        <w:fldChar w:fldCharType="end"/>
      </w:r>
    </w:p>
    <w:p w14:paraId="211594D3"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C2.10.7</w:t>
      </w:r>
      <w:r w:rsidRPr="00D22CCD">
        <w:rPr>
          <w:rFonts w:eastAsia="Calibri" w:cs="Arial"/>
          <w:noProof/>
        </w:rPr>
        <w:tab/>
      </w:r>
      <w:r w:rsidRPr="00D22CCD">
        <w:rPr>
          <w:rFonts w:eastAsia="Calibri" w:cs="Arial"/>
          <w:noProof/>
          <w:lang w:eastAsia="en-GB"/>
        </w:rPr>
        <w:t>Detection and Notification of Navigational Hazards</w:t>
      </w:r>
      <w:r w:rsidRPr="00D22CCD">
        <w:rPr>
          <w:noProof/>
        </w:rPr>
        <w:tab/>
      </w:r>
      <w:r w:rsidRPr="00D22CCD">
        <w:rPr>
          <w:noProof/>
        </w:rPr>
        <w:fldChar w:fldCharType="begin"/>
      </w:r>
      <w:r w:rsidRPr="00D22CCD">
        <w:rPr>
          <w:noProof/>
        </w:rPr>
        <w:instrText xml:space="preserve"> PAGEREF _Toc487203258 \h </w:instrText>
      </w:r>
      <w:r w:rsidRPr="00D22CCD">
        <w:rPr>
          <w:noProof/>
        </w:rPr>
      </w:r>
      <w:r w:rsidRPr="00D22CCD">
        <w:rPr>
          <w:noProof/>
        </w:rPr>
        <w:fldChar w:fldCharType="separate"/>
      </w:r>
      <w:r w:rsidRPr="00D22CCD">
        <w:rPr>
          <w:noProof/>
        </w:rPr>
        <w:t>134</w:t>
      </w:r>
      <w:r w:rsidRPr="00D22CCD">
        <w:rPr>
          <w:noProof/>
        </w:rPr>
        <w:fldChar w:fldCharType="end"/>
      </w:r>
    </w:p>
    <w:p w14:paraId="53FB13CE"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C2.10.8</w:t>
      </w:r>
      <w:r w:rsidRPr="00D22CCD">
        <w:rPr>
          <w:rFonts w:eastAsia="Calibri" w:cs="Arial"/>
          <w:noProof/>
        </w:rPr>
        <w:tab/>
        <w:t>Visualization of the Safety Contour</w:t>
      </w:r>
      <w:r w:rsidRPr="00D22CCD">
        <w:rPr>
          <w:noProof/>
        </w:rPr>
        <w:tab/>
      </w:r>
      <w:r w:rsidRPr="00D22CCD">
        <w:rPr>
          <w:noProof/>
        </w:rPr>
        <w:fldChar w:fldCharType="begin"/>
      </w:r>
      <w:r w:rsidRPr="00D22CCD">
        <w:rPr>
          <w:noProof/>
        </w:rPr>
        <w:instrText xml:space="preserve"> PAGEREF _Toc487203259 \h </w:instrText>
      </w:r>
      <w:r w:rsidRPr="00D22CCD">
        <w:rPr>
          <w:noProof/>
        </w:rPr>
      </w:r>
      <w:r w:rsidRPr="00D22CCD">
        <w:rPr>
          <w:noProof/>
        </w:rPr>
        <w:fldChar w:fldCharType="separate"/>
      </w:r>
      <w:r w:rsidRPr="00D22CCD">
        <w:rPr>
          <w:noProof/>
        </w:rPr>
        <w:t>137</w:t>
      </w:r>
      <w:r w:rsidRPr="00D22CCD">
        <w:rPr>
          <w:noProof/>
        </w:rPr>
        <w:fldChar w:fldCharType="end"/>
      </w:r>
    </w:p>
    <w:p w14:paraId="6233A5AB"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C2.10.9</w:t>
      </w:r>
      <w:r w:rsidRPr="00D22CCD">
        <w:rPr>
          <w:rFonts w:eastAsia="Calibri" w:cs="Arial"/>
          <w:noProof/>
        </w:rPr>
        <w:tab/>
        <w:t>Detection of Safety Contour</w:t>
      </w:r>
      <w:r w:rsidRPr="00D22CCD">
        <w:rPr>
          <w:noProof/>
        </w:rPr>
        <w:tab/>
      </w:r>
      <w:r w:rsidRPr="00D22CCD">
        <w:rPr>
          <w:noProof/>
        </w:rPr>
        <w:fldChar w:fldCharType="begin"/>
      </w:r>
      <w:r w:rsidRPr="00D22CCD">
        <w:rPr>
          <w:noProof/>
        </w:rPr>
        <w:instrText xml:space="preserve"> PAGEREF _Toc487203260 \h </w:instrText>
      </w:r>
      <w:r w:rsidRPr="00D22CCD">
        <w:rPr>
          <w:noProof/>
        </w:rPr>
      </w:r>
      <w:r w:rsidRPr="00D22CCD">
        <w:rPr>
          <w:noProof/>
        </w:rPr>
        <w:fldChar w:fldCharType="separate"/>
      </w:r>
      <w:r w:rsidRPr="00D22CCD">
        <w:rPr>
          <w:noProof/>
        </w:rPr>
        <w:t>137</w:t>
      </w:r>
      <w:r w:rsidRPr="00D22CCD">
        <w:rPr>
          <w:noProof/>
        </w:rPr>
        <w:fldChar w:fldCharType="end"/>
      </w:r>
    </w:p>
    <w:p w14:paraId="7267772C"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C2.11.2</w:t>
      </w:r>
      <w:r w:rsidRPr="00D22CCD">
        <w:rPr>
          <w:rFonts w:eastAsia="Calibri" w:cs="Arial"/>
          <w:noProof/>
        </w:rPr>
        <w:tab/>
        <w:t>Display of National Language Attributes and Content</w:t>
      </w:r>
      <w:r w:rsidRPr="00D22CCD">
        <w:rPr>
          <w:noProof/>
        </w:rPr>
        <w:tab/>
      </w:r>
      <w:r w:rsidRPr="00D22CCD">
        <w:rPr>
          <w:noProof/>
        </w:rPr>
        <w:fldChar w:fldCharType="begin"/>
      </w:r>
      <w:r w:rsidRPr="00D22CCD">
        <w:rPr>
          <w:noProof/>
        </w:rPr>
        <w:instrText xml:space="preserve"> PAGEREF _Toc487203261 \h </w:instrText>
      </w:r>
      <w:r w:rsidRPr="00D22CCD">
        <w:rPr>
          <w:noProof/>
        </w:rPr>
      </w:r>
      <w:r w:rsidRPr="00D22CCD">
        <w:rPr>
          <w:noProof/>
        </w:rPr>
        <w:fldChar w:fldCharType="separate"/>
      </w:r>
      <w:r w:rsidRPr="00D22CCD">
        <w:rPr>
          <w:noProof/>
        </w:rPr>
        <w:t>139</w:t>
      </w:r>
      <w:r w:rsidRPr="00D22CCD">
        <w:rPr>
          <w:noProof/>
        </w:rPr>
        <w:fldChar w:fldCharType="end"/>
      </w:r>
    </w:p>
    <w:p w14:paraId="0653BBF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C2.11.4</w:t>
      </w:r>
      <w:r w:rsidRPr="00D22CCD">
        <w:rPr>
          <w:rFonts w:eastAsia="Calibri" w:cs="Arial"/>
          <w:noProof/>
        </w:rPr>
        <w:tab/>
        <w:t>Light Description Text Strings</w:t>
      </w:r>
      <w:r w:rsidRPr="00D22CCD">
        <w:rPr>
          <w:noProof/>
        </w:rPr>
        <w:tab/>
      </w:r>
      <w:r w:rsidRPr="00D22CCD">
        <w:rPr>
          <w:noProof/>
        </w:rPr>
        <w:fldChar w:fldCharType="begin"/>
      </w:r>
      <w:r w:rsidRPr="00D22CCD">
        <w:rPr>
          <w:noProof/>
        </w:rPr>
        <w:instrText xml:space="preserve"> PAGEREF _Toc487203262 \h </w:instrText>
      </w:r>
      <w:r w:rsidRPr="00D22CCD">
        <w:rPr>
          <w:noProof/>
        </w:rPr>
      </w:r>
      <w:r w:rsidRPr="00D22CCD">
        <w:rPr>
          <w:noProof/>
        </w:rPr>
        <w:fldChar w:fldCharType="separate"/>
      </w:r>
      <w:r w:rsidRPr="00D22CCD">
        <w:rPr>
          <w:noProof/>
        </w:rPr>
        <w:t>140</w:t>
      </w:r>
      <w:r w:rsidRPr="00D22CCD">
        <w:rPr>
          <w:noProof/>
        </w:rPr>
        <w:fldChar w:fldCharType="end"/>
      </w:r>
    </w:p>
    <w:p w14:paraId="555E924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w:t>
      </w:r>
      <w:r w:rsidRPr="00D22CCD">
        <w:rPr>
          <w:rFonts w:eastAsia="Calibri" w:cs="Arial"/>
          <w:noProof/>
        </w:rPr>
        <w:tab/>
        <w:t>Manual Updates</w:t>
      </w:r>
      <w:r w:rsidRPr="00D22CCD">
        <w:rPr>
          <w:noProof/>
        </w:rPr>
        <w:tab/>
      </w:r>
      <w:r w:rsidRPr="00D22CCD">
        <w:rPr>
          <w:noProof/>
        </w:rPr>
        <w:fldChar w:fldCharType="begin"/>
      </w:r>
      <w:r w:rsidRPr="00D22CCD">
        <w:rPr>
          <w:noProof/>
        </w:rPr>
        <w:instrText xml:space="preserve"> PAGEREF _Toc487203263 \h </w:instrText>
      </w:r>
      <w:r w:rsidRPr="00D22CCD">
        <w:rPr>
          <w:noProof/>
        </w:rPr>
      </w:r>
      <w:r w:rsidRPr="00D22CCD">
        <w:rPr>
          <w:noProof/>
        </w:rPr>
        <w:fldChar w:fldCharType="separate"/>
      </w:r>
      <w:r w:rsidRPr="00D22CCD">
        <w:rPr>
          <w:noProof/>
        </w:rPr>
        <w:t>143</w:t>
      </w:r>
      <w:r w:rsidRPr="00D22CCD">
        <w:rPr>
          <w:noProof/>
        </w:rPr>
        <w:fldChar w:fldCharType="end"/>
      </w:r>
    </w:p>
    <w:p w14:paraId="281E7354"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C2.12.1.1Added Feature</w:t>
      </w:r>
      <w:r w:rsidRPr="00D22CCD">
        <w:rPr>
          <w:noProof/>
        </w:rPr>
        <w:tab/>
      </w:r>
      <w:r w:rsidRPr="00D22CCD">
        <w:rPr>
          <w:noProof/>
        </w:rPr>
        <w:fldChar w:fldCharType="begin"/>
      </w:r>
      <w:r w:rsidRPr="00D22CCD">
        <w:rPr>
          <w:noProof/>
        </w:rPr>
        <w:instrText xml:space="preserve"> PAGEREF _Toc487203264 \h </w:instrText>
      </w:r>
      <w:r w:rsidRPr="00D22CCD">
        <w:rPr>
          <w:noProof/>
        </w:rPr>
      </w:r>
      <w:r w:rsidRPr="00D22CCD">
        <w:rPr>
          <w:noProof/>
        </w:rPr>
        <w:fldChar w:fldCharType="separate"/>
      </w:r>
      <w:r w:rsidRPr="00D22CCD">
        <w:rPr>
          <w:noProof/>
        </w:rPr>
        <w:t>143</w:t>
      </w:r>
      <w:r w:rsidRPr="00D22CCD">
        <w:rPr>
          <w:noProof/>
        </w:rPr>
        <w:fldChar w:fldCharType="end"/>
      </w:r>
    </w:p>
    <w:p w14:paraId="333B2692"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C2.12.1.2Deleted Feature</w:t>
      </w:r>
      <w:r w:rsidRPr="00D22CCD">
        <w:rPr>
          <w:noProof/>
        </w:rPr>
        <w:tab/>
      </w:r>
      <w:r w:rsidRPr="00D22CCD">
        <w:rPr>
          <w:noProof/>
        </w:rPr>
        <w:fldChar w:fldCharType="begin"/>
      </w:r>
      <w:r w:rsidRPr="00D22CCD">
        <w:rPr>
          <w:noProof/>
        </w:rPr>
        <w:instrText xml:space="preserve"> PAGEREF _Toc487203265 \h </w:instrText>
      </w:r>
      <w:r w:rsidRPr="00D22CCD">
        <w:rPr>
          <w:noProof/>
        </w:rPr>
      </w:r>
      <w:r w:rsidRPr="00D22CCD">
        <w:rPr>
          <w:noProof/>
        </w:rPr>
        <w:fldChar w:fldCharType="separate"/>
      </w:r>
      <w:r w:rsidRPr="00D22CCD">
        <w:rPr>
          <w:noProof/>
        </w:rPr>
        <w:t>143</w:t>
      </w:r>
      <w:r w:rsidRPr="00D22CCD">
        <w:rPr>
          <w:noProof/>
        </w:rPr>
        <w:fldChar w:fldCharType="end"/>
      </w:r>
    </w:p>
    <w:p w14:paraId="7F438CB2"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C2.12.1.3Moved Feature</w:t>
      </w:r>
      <w:r w:rsidRPr="00D22CCD">
        <w:rPr>
          <w:noProof/>
        </w:rPr>
        <w:tab/>
      </w:r>
      <w:r w:rsidRPr="00D22CCD">
        <w:rPr>
          <w:noProof/>
        </w:rPr>
        <w:fldChar w:fldCharType="begin"/>
      </w:r>
      <w:r w:rsidRPr="00D22CCD">
        <w:rPr>
          <w:noProof/>
        </w:rPr>
        <w:instrText xml:space="preserve"> PAGEREF _Toc487203266 \h </w:instrText>
      </w:r>
      <w:r w:rsidRPr="00D22CCD">
        <w:rPr>
          <w:noProof/>
        </w:rPr>
      </w:r>
      <w:r w:rsidRPr="00D22CCD">
        <w:rPr>
          <w:noProof/>
        </w:rPr>
        <w:fldChar w:fldCharType="separate"/>
      </w:r>
      <w:r w:rsidRPr="00D22CCD">
        <w:rPr>
          <w:noProof/>
        </w:rPr>
        <w:t>144</w:t>
      </w:r>
      <w:r w:rsidRPr="00D22CCD">
        <w:rPr>
          <w:noProof/>
        </w:rPr>
        <w:fldChar w:fldCharType="end"/>
      </w:r>
    </w:p>
    <w:p w14:paraId="5D798AD0"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C2.12.1.4Modified Feature</w:t>
      </w:r>
      <w:r w:rsidRPr="00D22CCD">
        <w:rPr>
          <w:noProof/>
        </w:rPr>
        <w:tab/>
      </w:r>
      <w:r w:rsidRPr="00D22CCD">
        <w:rPr>
          <w:noProof/>
        </w:rPr>
        <w:fldChar w:fldCharType="begin"/>
      </w:r>
      <w:r w:rsidRPr="00D22CCD">
        <w:rPr>
          <w:noProof/>
        </w:rPr>
        <w:instrText xml:space="preserve"> PAGEREF _Toc487203267 \h </w:instrText>
      </w:r>
      <w:r w:rsidRPr="00D22CCD">
        <w:rPr>
          <w:noProof/>
        </w:rPr>
      </w:r>
      <w:r w:rsidRPr="00D22CCD">
        <w:rPr>
          <w:noProof/>
        </w:rPr>
        <w:fldChar w:fldCharType="separate"/>
      </w:r>
      <w:r w:rsidRPr="00D22CCD">
        <w:rPr>
          <w:noProof/>
        </w:rPr>
        <w:t>144</w:t>
      </w:r>
      <w:r w:rsidRPr="00D22CCD">
        <w:rPr>
          <w:noProof/>
        </w:rPr>
        <w:fldChar w:fldCharType="end"/>
      </w:r>
    </w:p>
    <w:p w14:paraId="1ACF3B09"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w:t>
      </w:r>
      <w:r w:rsidRPr="00D22CCD">
        <w:rPr>
          <w:rFonts w:eastAsia="Calibri" w:cs="Arial"/>
          <w:noProof/>
        </w:rPr>
        <w:tab/>
        <w:t>Cursor Pick and Interface Panel Display</w:t>
      </w:r>
      <w:r w:rsidRPr="00D22CCD">
        <w:rPr>
          <w:noProof/>
        </w:rPr>
        <w:tab/>
      </w:r>
      <w:r w:rsidRPr="00D22CCD">
        <w:rPr>
          <w:noProof/>
        </w:rPr>
        <w:fldChar w:fldCharType="begin"/>
      </w:r>
      <w:r w:rsidRPr="00D22CCD">
        <w:rPr>
          <w:noProof/>
        </w:rPr>
        <w:instrText xml:space="preserve"> PAGEREF _Toc487203268 \h </w:instrText>
      </w:r>
      <w:r w:rsidRPr="00D22CCD">
        <w:rPr>
          <w:noProof/>
        </w:rPr>
      </w:r>
      <w:r w:rsidRPr="00D22CCD">
        <w:rPr>
          <w:noProof/>
        </w:rPr>
        <w:fldChar w:fldCharType="separate"/>
      </w:r>
      <w:r w:rsidRPr="00D22CCD">
        <w:rPr>
          <w:noProof/>
        </w:rPr>
        <w:t>145</w:t>
      </w:r>
      <w:r w:rsidRPr="00D22CCD">
        <w:rPr>
          <w:noProof/>
        </w:rPr>
        <w:fldChar w:fldCharType="end"/>
      </w:r>
    </w:p>
    <w:p w14:paraId="1B188A3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C2.13.1</w:t>
      </w:r>
      <w:r w:rsidRPr="00D22CCD">
        <w:rPr>
          <w:rFonts w:eastAsia="Calibri" w:cs="Arial"/>
          <w:noProof/>
        </w:rPr>
        <w:tab/>
        <w:t>Pick Report Descriptions</w:t>
      </w:r>
      <w:r w:rsidRPr="00D22CCD">
        <w:rPr>
          <w:noProof/>
        </w:rPr>
        <w:tab/>
      </w:r>
      <w:r w:rsidRPr="00D22CCD">
        <w:rPr>
          <w:noProof/>
        </w:rPr>
        <w:fldChar w:fldCharType="begin"/>
      </w:r>
      <w:r w:rsidRPr="00D22CCD">
        <w:rPr>
          <w:noProof/>
        </w:rPr>
        <w:instrText xml:space="preserve"> PAGEREF _Toc487203269 \h </w:instrText>
      </w:r>
      <w:r w:rsidRPr="00D22CCD">
        <w:rPr>
          <w:noProof/>
        </w:rPr>
      </w:r>
      <w:r w:rsidRPr="00D22CCD">
        <w:rPr>
          <w:noProof/>
        </w:rPr>
        <w:fldChar w:fldCharType="separate"/>
      </w:r>
      <w:r w:rsidRPr="00D22CCD">
        <w:rPr>
          <w:noProof/>
        </w:rPr>
        <w:t>145</w:t>
      </w:r>
      <w:r w:rsidRPr="00D22CCD">
        <w:rPr>
          <w:noProof/>
        </w:rPr>
        <w:fldChar w:fldCharType="end"/>
      </w:r>
    </w:p>
    <w:p w14:paraId="177AE71A"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C2.13.2</w:t>
      </w:r>
      <w:r w:rsidRPr="00D22CCD">
        <w:rPr>
          <w:rFonts w:eastAsia="Calibri" w:cs="Arial"/>
          <w:noProof/>
        </w:rPr>
        <w:tab/>
        <w:t>User Defined Curser Pick Parameters</w:t>
      </w:r>
      <w:r w:rsidRPr="00D22CCD">
        <w:rPr>
          <w:noProof/>
        </w:rPr>
        <w:tab/>
      </w:r>
      <w:r w:rsidRPr="00D22CCD">
        <w:rPr>
          <w:noProof/>
        </w:rPr>
        <w:fldChar w:fldCharType="begin"/>
      </w:r>
      <w:r w:rsidRPr="00D22CCD">
        <w:rPr>
          <w:noProof/>
        </w:rPr>
        <w:instrText xml:space="preserve"> PAGEREF _Toc487203270 \h </w:instrText>
      </w:r>
      <w:r w:rsidRPr="00D22CCD">
        <w:rPr>
          <w:noProof/>
        </w:rPr>
      </w:r>
      <w:r w:rsidRPr="00D22CCD">
        <w:rPr>
          <w:noProof/>
        </w:rPr>
        <w:fldChar w:fldCharType="separate"/>
      </w:r>
      <w:r w:rsidRPr="00D22CCD">
        <w:rPr>
          <w:noProof/>
        </w:rPr>
        <w:t>145</w:t>
      </w:r>
      <w:r w:rsidRPr="00D22CCD">
        <w:rPr>
          <w:noProof/>
        </w:rPr>
        <w:fldChar w:fldCharType="end"/>
      </w:r>
    </w:p>
    <w:p w14:paraId="61008DBC"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C2.13.3</w:t>
      </w:r>
      <w:r w:rsidRPr="00D22CCD">
        <w:rPr>
          <w:rFonts w:eastAsia="Calibri" w:cs="Arial"/>
          <w:noProof/>
        </w:rPr>
        <w:tab/>
        <w:t>Sorting by Significance</w:t>
      </w:r>
      <w:r w:rsidRPr="00D22CCD">
        <w:rPr>
          <w:noProof/>
        </w:rPr>
        <w:tab/>
      </w:r>
      <w:r w:rsidRPr="00D22CCD">
        <w:rPr>
          <w:noProof/>
        </w:rPr>
        <w:fldChar w:fldCharType="begin"/>
      </w:r>
      <w:r w:rsidRPr="00D22CCD">
        <w:rPr>
          <w:noProof/>
        </w:rPr>
        <w:instrText xml:space="preserve"> PAGEREF _Toc487203271 \h </w:instrText>
      </w:r>
      <w:r w:rsidRPr="00D22CCD">
        <w:rPr>
          <w:noProof/>
        </w:rPr>
      </w:r>
      <w:r w:rsidRPr="00D22CCD">
        <w:rPr>
          <w:noProof/>
        </w:rPr>
        <w:fldChar w:fldCharType="separate"/>
      </w:r>
      <w:r w:rsidRPr="00D22CCD">
        <w:rPr>
          <w:noProof/>
        </w:rPr>
        <w:t>146</w:t>
      </w:r>
      <w:r w:rsidRPr="00D22CCD">
        <w:rPr>
          <w:noProof/>
        </w:rPr>
        <w:fldChar w:fldCharType="end"/>
      </w:r>
    </w:p>
    <w:p w14:paraId="6D4A557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lastRenderedPageBreak/>
        <w:t>C2.13.4</w:t>
      </w:r>
      <w:r w:rsidRPr="00D22CCD">
        <w:rPr>
          <w:rFonts w:eastAsia="Calibri" w:cs="Arial"/>
          <w:noProof/>
        </w:rPr>
        <w:tab/>
        <w:t>Hover-over Function</w:t>
      </w:r>
      <w:r w:rsidRPr="00D22CCD">
        <w:rPr>
          <w:noProof/>
        </w:rPr>
        <w:tab/>
      </w:r>
      <w:r w:rsidRPr="00D22CCD">
        <w:rPr>
          <w:noProof/>
        </w:rPr>
        <w:fldChar w:fldCharType="begin"/>
      </w:r>
      <w:r w:rsidRPr="00D22CCD">
        <w:rPr>
          <w:noProof/>
        </w:rPr>
        <w:instrText xml:space="preserve"> PAGEREF _Toc487203272 \h </w:instrText>
      </w:r>
      <w:r w:rsidRPr="00D22CCD">
        <w:rPr>
          <w:noProof/>
        </w:rPr>
      </w:r>
      <w:r w:rsidRPr="00D22CCD">
        <w:rPr>
          <w:noProof/>
        </w:rPr>
        <w:fldChar w:fldCharType="separate"/>
      </w:r>
      <w:r w:rsidRPr="00D22CCD">
        <w:rPr>
          <w:noProof/>
        </w:rPr>
        <w:t>146</w:t>
      </w:r>
      <w:r w:rsidRPr="00D22CCD">
        <w:rPr>
          <w:noProof/>
        </w:rPr>
        <w:fldChar w:fldCharType="end"/>
      </w:r>
    </w:p>
    <w:p w14:paraId="57BD8CD9"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C2.13.5</w:t>
      </w:r>
      <w:r w:rsidRPr="00D22CCD">
        <w:rPr>
          <w:rFonts w:eastAsia="Calibri" w:cs="Arial"/>
          <w:noProof/>
        </w:rPr>
        <w:tab/>
        <w:t>Unknown Attributes</w:t>
      </w:r>
      <w:r w:rsidRPr="00D22CCD">
        <w:rPr>
          <w:noProof/>
        </w:rPr>
        <w:tab/>
      </w:r>
      <w:r w:rsidRPr="00D22CCD">
        <w:rPr>
          <w:noProof/>
        </w:rPr>
        <w:fldChar w:fldCharType="begin"/>
      </w:r>
      <w:r w:rsidRPr="00D22CCD">
        <w:rPr>
          <w:noProof/>
        </w:rPr>
        <w:instrText xml:space="preserve"> PAGEREF _Toc487203273 \h </w:instrText>
      </w:r>
      <w:r w:rsidRPr="00D22CCD">
        <w:rPr>
          <w:noProof/>
        </w:rPr>
      </w:r>
      <w:r w:rsidRPr="00D22CCD">
        <w:rPr>
          <w:noProof/>
        </w:rPr>
        <w:fldChar w:fldCharType="separate"/>
      </w:r>
      <w:r w:rsidRPr="00D22CCD">
        <w:rPr>
          <w:noProof/>
        </w:rPr>
        <w:t>146</w:t>
      </w:r>
      <w:r w:rsidRPr="00D22CCD">
        <w:rPr>
          <w:noProof/>
        </w:rPr>
        <w:fldChar w:fldCharType="end"/>
      </w:r>
    </w:p>
    <w:p w14:paraId="1DD139C6" w14:textId="77777777" w:rsidR="00453023" w:rsidRPr="00E27500" w:rsidRDefault="007260E2">
      <w:pPr>
        <w:pStyle w:val="Verzeichnis2"/>
        <w:rPr>
          <w:rFonts w:ascii="Cambria" w:hAnsi="Cambria" w:cs="Arial"/>
          <w:b w:val="0"/>
          <w:noProof/>
          <w:sz w:val="22"/>
          <w:szCs w:val="22"/>
          <w:lang w:eastAsia="nl-BE"/>
        </w:rPr>
      </w:pPr>
      <w:r w:rsidRPr="00D22CCD">
        <w:rPr>
          <w:rFonts w:eastAsia="Calibri" w:cs="Arial"/>
          <w:noProof/>
        </w:rPr>
        <w:t>C2.14</w:t>
      </w:r>
      <w:r w:rsidRPr="00D22CCD">
        <w:rPr>
          <w:rFonts w:eastAsia="Calibri" w:cs="Arial"/>
          <w:noProof/>
        </w:rPr>
        <w:tab/>
        <w:t>Tidal Stream Panels : S-401 feature TidalStreamPanelData</w:t>
      </w:r>
      <w:r w:rsidRPr="00D22CCD">
        <w:rPr>
          <w:noProof/>
        </w:rPr>
        <w:tab/>
      </w:r>
      <w:r w:rsidRPr="00D22CCD">
        <w:rPr>
          <w:noProof/>
        </w:rPr>
        <w:fldChar w:fldCharType="begin"/>
      </w:r>
      <w:r w:rsidRPr="00D22CCD">
        <w:rPr>
          <w:noProof/>
        </w:rPr>
        <w:instrText xml:space="preserve"> PAGEREF _Toc487203274 \h </w:instrText>
      </w:r>
      <w:r w:rsidRPr="00D22CCD">
        <w:rPr>
          <w:noProof/>
        </w:rPr>
      </w:r>
      <w:r w:rsidRPr="00D22CCD">
        <w:rPr>
          <w:noProof/>
        </w:rPr>
        <w:fldChar w:fldCharType="separate"/>
      </w:r>
      <w:r w:rsidRPr="00D22CCD">
        <w:rPr>
          <w:noProof/>
        </w:rPr>
        <w:t>146</w:t>
      </w:r>
      <w:r w:rsidRPr="00D22CCD">
        <w:rPr>
          <w:noProof/>
        </w:rPr>
        <w:fldChar w:fldCharType="end"/>
      </w:r>
    </w:p>
    <w:p w14:paraId="7EA22BB4" w14:textId="77777777" w:rsidR="00453023" w:rsidRPr="00E27500" w:rsidRDefault="007260E2">
      <w:pPr>
        <w:pStyle w:val="Verzeichnis1"/>
        <w:rPr>
          <w:rFonts w:ascii="Cambria" w:hAnsi="Cambria" w:cs="Arial"/>
          <w:b w:val="0"/>
          <w:noProof/>
          <w:sz w:val="22"/>
          <w:szCs w:val="22"/>
          <w:lang w:eastAsia="nl-BE"/>
        </w:rPr>
      </w:pPr>
      <w:r w:rsidRPr="00D22CCD">
        <w:rPr>
          <w:noProof/>
        </w:rPr>
        <w:t>C3</w:t>
      </w:r>
      <w:r w:rsidRPr="00D22CCD">
        <w:rPr>
          <w:noProof/>
        </w:rPr>
        <w:tab/>
        <w:t>Data Product Delivery</w:t>
      </w:r>
      <w:r w:rsidRPr="00D22CCD">
        <w:rPr>
          <w:noProof/>
        </w:rPr>
        <w:tab/>
      </w:r>
      <w:r w:rsidRPr="00D22CCD">
        <w:rPr>
          <w:noProof/>
        </w:rPr>
        <w:fldChar w:fldCharType="begin"/>
      </w:r>
      <w:r w:rsidRPr="00D22CCD">
        <w:rPr>
          <w:noProof/>
        </w:rPr>
        <w:instrText xml:space="preserve"> PAGEREF _Toc487203275 \h </w:instrText>
      </w:r>
      <w:r w:rsidRPr="00D22CCD">
        <w:rPr>
          <w:noProof/>
        </w:rPr>
      </w:r>
      <w:r w:rsidRPr="00D22CCD">
        <w:rPr>
          <w:noProof/>
        </w:rPr>
        <w:fldChar w:fldCharType="separate"/>
      </w:r>
      <w:r w:rsidRPr="00D22CCD">
        <w:rPr>
          <w:noProof/>
        </w:rPr>
        <w:t>148</w:t>
      </w:r>
      <w:r w:rsidRPr="00D22CCD">
        <w:rPr>
          <w:noProof/>
        </w:rPr>
        <w:fldChar w:fldCharType="end"/>
      </w:r>
    </w:p>
    <w:p w14:paraId="2E73A33C" w14:textId="77777777" w:rsidR="00453023" w:rsidRPr="00E27500" w:rsidRDefault="007260E2">
      <w:pPr>
        <w:pStyle w:val="Verzeichnis2"/>
        <w:rPr>
          <w:rFonts w:ascii="Cambria" w:hAnsi="Cambria" w:cs="Arial"/>
          <w:b w:val="0"/>
          <w:noProof/>
          <w:sz w:val="22"/>
          <w:szCs w:val="22"/>
          <w:lang w:eastAsia="nl-BE"/>
        </w:rPr>
      </w:pPr>
      <w:r w:rsidRPr="00D22CCD">
        <w:rPr>
          <w:noProof/>
        </w:rPr>
        <w:t>C3.1</w:t>
      </w:r>
      <w:r w:rsidRPr="00D22CCD">
        <w:rPr>
          <w:noProof/>
        </w:rPr>
        <w:tab/>
        <w:t>Introduction</w:t>
      </w:r>
      <w:r w:rsidRPr="00D22CCD">
        <w:rPr>
          <w:noProof/>
        </w:rPr>
        <w:tab/>
      </w:r>
      <w:r w:rsidRPr="00D22CCD">
        <w:rPr>
          <w:noProof/>
        </w:rPr>
        <w:fldChar w:fldCharType="begin"/>
      </w:r>
      <w:r w:rsidRPr="00D22CCD">
        <w:rPr>
          <w:noProof/>
        </w:rPr>
        <w:instrText xml:space="preserve"> PAGEREF _Toc487203276 \h </w:instrText>
      </w:r>
      <w:r w:rsidRPr="00D22CCD">
        <w:rPr>
          <w:noProof/>
        </w:rPr>
      </w:r>
      <w:r w:rsidRPr="00D22CCD">
        <w:rPr>
          <w:noProof/>
        </w:rPr>
        <w:fldChar w:fldCharType="separate"/>
      </w:r>
      <w:r w:rsidRPr="00D22CCD">
        <w:rPr>
          <w:noProof/>
        </w:rPr>
        <w:t>148</w:t>
      </w:r>
      <w:r w:rsidRPr="00D22CCD">
        <w:rPr>
          <w:noProof/>
        </w:rPr>
        <w:fldChar w:fldCharType="end"/>
      </w:r>
    </w:p>
    <w:p w14:paraId="2549FE9A" w14:textId="77777777" w:rsidR="00453023" w:rsidRPr="00ED6A5E" w:rsidRDefault="007260E2">
      <w:pPr>
        <w:pStyle w:val="Verzeichnis2"/>
        <w:rPr>
          <w:rFonts w:ascii="Cambria" w:hAnsi="Cambria" w:cs="Arial"/>
          <w:b w:val="0"/>
          <w:noProof/>
          <w:sz w:val="22"/>
          <w:szCs w:val="22"/>
          <w:lang w:val="da-DK" w:eastAsia="nl-BE"/>
        </w:rPr>
      </w:pPr>
      <w:r w:rsidRPr="00ED6A5E">
        <w:rPr>
          <w:noProof/>
          <w:lang w:val="da-DK" w:eastAsia="en-US"/>
        </w:rPr>
        <w:t>C3.2</w:t>
      </w:r>
      <w:r w:rsidRPr="00ED6A5E">
        <w:rPr>
          <w:noProof/>
          <w:lang w:val="da-DK" w:eastAsia="en-US"/>
        </w:rPr>
        <w:tab/>
        <w:t>Exchange Set</w:t>
      </w:r>
      <w:r w:rsidRPr="00ED6A5E">
        <w:rPr>
          <w:noProof/>
          <w:lang w:val="da-DK"/>
        </w:rPr>
        <w:tab/>
      </w:r>
      <w:r w:rsidRPr="00D22CCD">
        <w:rPr>
          <w:noProof/>
        </w:rPr>
        <w:fldChar w:fldCharType="begin"/>
      </w:r>
      <w:r w:rsidRPr="00ED6A5E">
        <w:rPr>
          <w:noProof/>
          <w:lang w:val="da-DK"/>
        </w:rPr>
        <w:instrText xml:space="preserve"> PAGEREF _Toc487203277 \h </w:instrText>
      </w:r>
      <w:r w:rsidRPr="00D22CCD">
        <w:rPr>
          <w:noProof/>
        </w:rPr>
      </w:r>
      <w:r w:rsidRPr="00D22CCD">
        <w:rPr>
          <w:noProof/>
        </w:rPr>
        <w:fldChar w:fldCharType="separate"/>
      </w:r>
      <w:r w:rsidRPr="00ED6A5E">
        <w:rPr>
          <w:noProof/>
          <w:lang w:val="da-DK"/>
        </w:rPr>
        <w:t>148</w:t>
      </w:r>
      <w:r w:rsidRPr="00D22CCD">
        <w:rPr>
          <w:noProof/>
        </w:rPr>
        <w:fldChar w:fldCharType="end"/>
      </w:r>
    </w:p>
    <w:p w14:paraId="22B93091" w14:textId="77777777" w:rsidR="00453023" w:rsidRPr="00ED6A5E" w:rsidRDefault="007260E2">
      <w:pPr>
        <w:pStyle w:val="Verzeichnis2"/>
        <w:rPr>
          <w:rFonts w:ascii="Cambria" w:hAnsi="Cambria" w:cs="Arial"/>
          <w:b w:val="0"/>
          <w:noProof/>
          <w:sz w:val="22"/>
          <w:szCs w:val="22"/>
          <w:lang w:val="da-DK" w:eastAsia="nl-BE"/>
        </w:rPr>
      </w:pPr>
      <w:r w:rsidRPr="00ED6A5E">
        <w:rPr>
          <w:noProof/>
          <w:lang w:val="da-DK" w:eastAsia="en-US"/>
        </w:rPr>
        <w:t>C3.4</w:t>
      </w:r>
      <w:r w:rsidRPr="00ED6A5E">
        <w:rPr>
          <w:noProof/>
          <w:lang w:val="da-DK" w:eastAsia="en-US"/>
        </w:rPr>
        <w:tab/>
        <w:t>Dataset</w:t>
      </w:r>
      <w:r w:rsidRPr="00ED6A5E">
        <w:rPr>
          <w:noProof/>
          <w:lang w:val="da-DK"/>
        </w:rPr>
        <w:tab/>
      </w:r>
      <w:r w:rsidRPr="00D22CCD">
        <w:rPr>
          <w:noProof/>
        </w:rPr>
        <w:fldChar w:fldCharType="begin"/>
      </w:r>
      <w:r w:rsidRPr="00ED6A5E">
        <w:rPr>
          <w:noProof/>
          <w:lang w:val="da-DK"/>
        </w:rPr>
        <w:instrText xml:space="preserve"> PAGEREF _Toc487203278 \h </w:instrText>
      </w:r>
      <w:r w:rsidRPr="00D22CCD">
        <w:rPr>
          <w:noProof/>
        </w:rPr>
      </w:r>
      <w:r w:rsidRPr="00D22CCD">
        <w:rPr>
          <w:noProof/>
        </w:rPr>
        <w:fldChar w:fldCharType="separate"/>
      </w:r>
      <w:r w:rsidRPr="00ED6A5E">
        <w:rPr>
          <w:noProof/>
          <w:lang w:val="da-DK"/>
        </w:rPr>
        <w:t>148</w:t>
      </w:r>
      <w:r w:rsidRPr="00D22CCD">
        <w:rPr>
          <w:noProof/>
        </w:rPr>
        <w:fldChar w:fldCharType="end"/>
      </w:r>
    </w:p>
    <w:p w14:paraId="3588DD41" w14:textId="77777777" w:rsidR="00453023" w:rsidRPr="00ED6A5E" w:rsidRDefault="007260E2">
      <w:pPr>
        <w:pStyle w:val="Verzeichnis3"/>
        <w:rPr>
          <w:rFonts w:ascii="Cambria" w:hAnsi="Cambria" w:cs="Arial"/>
          <w:b w:val="0"/>
          <w:noProof/>
          <w:sz w:val="22"/>
          <w:szCs w:val="22"/>
          <w:lang w:val="en-US" w:eastAsia="nl-BE"/>
        </w:rPr>
      </w:pPr>
      <w:r w:rsidRPr="00ED6A5E">
        <w:rPr>
          <w:noProof/>
          <w:lang w:val="en-US" w:eastAsia="en-US"/>
        </w:rPr>
        <w:t>C3.4.1</w:t>
      </w:r>
      <w:r w:rsidRPr="00ED6A5E">
        <w:rPr>
          <w:noProof/>
          <w:lang w:val="en-US" w:eastAsia="en-US"/>
        </w:rPr>
        <w:tab/>
        <w:t>Datasets</w:t>
      </w:r>
      <w:r w:rsidRPr="00ED6A5E">
        <w:rPr>
          <w:noProof/>
          <w:lang w:val="en-US"/>
        </w:rPr>
        <w:tab/>
      </w:r>
      <w:r w:rsidRPr="00D22CCD">
        <w:rPr>
          <w:noProof/>
        </w:rPr>
        <w:fldChar w:fldCharType="begin"/>
      </w:r>
      <w:r w:rsidRPr="00ED6A5E">
        <w:rPr>
          <w:noProof/>
          <w:lang w:val="en-US"/>
        </w:rPr>
        <w:instrText xml:space="preserve"> PAGEREF _Toc487203279 \h </w:instrText>
      </w:r>
      <w:r w:rsidRPr="00D22CCD">
        <w:rPr>
          <w:noProof/>
        </w:rPr>
      </w:r>
      <w:r w:rsidRPr="00D22CCD">
        <w:rPr>
          <w:noProof/>
        </w:rPr>
        <w:fldChar w:fldCharType="separate"/>
      </w:r>
      <w:r w:rsidRPr="00ED6A5E">
        <w:rPr>
          <w:noProof/>
          <w:lang w:val="en-US"/>
        </w:rPr>
        <w:t>148</w:t>
      </w:r>
      <w:r w:rsidRPr="00D22CCD">
        <w:rPr>
          <w:noProof/>
        </w:rPr>
        <w:fldChar w:fldCharType="end"/>
      </w:r>
    </w:p>
    <w:p w14:paraId="5E9CD164" w14:textId="77777777" w:rsidR="00453023" w:rsidRPr="00E27500" w:rsidRDefault="007260E2">
      <w:pPr>
        <w:pStyle w:val="Verzeichnis3"/>
        <w:rPr>
          <w:rFonts w:ascii="Cambria" w:hAnsi="Cambria" w:cs="Arial"/>
          <w:b w:val="0"/>
          <w:noProof/>
          <w:sz w:val="22"/>
          <w:szCs w:val="22"/>
          <w:lang w:eastAsia="nl-BE"/>
        </w:rPr>
      </w:pPr>
      <w:r w:rsidRPr="00D22CCD">
        <w:rPr>
          <w:noProof/>
        </w:rPr>
        <w:t>C3.4.2</w:t>
      </w:r>
      <w:r w:rsidRPr="00D22CCD">
        <w:rPr>
          <w:noProof/>
        </w:rPr>
        <w:tab/>
        <w:t>New Editions, Re-Issues and Updates</w:t>
      </w:r>
      <w:r w:rsidRPr="00D22CCD">
        <w:rPr>
          <w:noProof/>
        </w:rPr>
        <w:tab/>
      </w:r>
      <w:r w:rsidRPr="00D22CCD">
        <w:rPr>
          <w:noProof/>
        </w:rPr>
        <w:fldChar w:fldCharType="begin"/>
      </w:r>
      <w:r w:rsidRPr="00D22CCD">
        <w:rPr>
          <w:noProof/>
        </w:rPr>
        <w:instrText xml:space="preserve"> PAGEREF _Toc487203280 \h </w:instrText>
      </w:r>
      <w:r w:rsidRPr="00D22CCD">
        <w:rPr>
          <w:noProof/>
        </w:rPr>
      </w:r>
      <w:r w:rsidRPr="00D22CCD">
        <w:rPr>
          <w:noProof/>
        </w:rPr>
        <w:fldChar w:fldCharType="separate"/>
      </w:r>
      <w:r w:rsidRPr="00D22CCD">
        <w:rPr>
          <w:noProof/>
        </w:rPr>
        <w:t>148</w:t>
      </w:r>
      <w:r w:rsidRPr="00D22CCD">
        <w:rPr>
          <w:noProof/>
        </w:rPr>
        <w:fldChar w:fldCharType="end"/>
      </w:r>
    </w:p>
    <w:p w14:paraId="4119CDCF" w14:textId="77777777" w:rsidR="00453023" w:rsidRPr="00E27500" w:rsidRDefault="007260E2">
      <w:pPr>
        <w:pStyle w:val="Verzeichnis1"/>
        <w:rPr>
          <w:rFonts w:ascii="Cambria" w:hAnsi="Cambria" w:cs="Arial"/>
          <w:b w:val="0"/>
          <w:noProof/>
          <w:sz w:val="22"/>
          <w:szCs w:val="22"/>
          <w:lang w:eastAsia="nl-BE"/>
        </w:rPr>
      </w:pPr>
      <w:r w:rsidRPr="00ED6A5E">
        <w:rPr>
          <w:noProof/>
          <w:lang w:val="en-US"/>
        </w:rPr>
        <w:t>ANNEX D – S-401 Validation Checks</w:t>
      </w:r>
      <w:r w:rsidRPr="00D22CCD">
        <w:rPr>
          <w:noProof/>
        </w:rPr>
        <w:tab/>
      </w:r>
      <w:r w:rsidRPr="00D22CCD">
        <w:rPr>
          <w:noProof/>
        </w:rPr>
        <w:fldChar w:fldCharType="begin"/>
      </w:r>
      <w:r w:rsidRPr="00D22CCD">
        <w:rPr>
          <w:noProof/>
        </w:rPr>
        <w:instrText xml:space="preserve"> PAGEREF _Toc487203281 \h </w:instrText>
      </w:r>
      <w:r w:rsidRPr="00D22CCD">
        <w:rPr>
          <w:noProof/>
        </w:rPr>
      </w:r>
      <w:r w:rsidRPr="00D22CCD">
        <w:rPr>
          <w:noProof/>
        </w:rPr>
        <w:fldChar w:fldCharType="separate"/>
      </w:r>
      <w:r w:rsidRPr="00D22CCD">
        <w:rPr>
          <w:noProof/>
        </w:rPr>
        <w:t>150</w:t>
      </w:r>
      <w:r w:rsidRPr="00D22CCD">
        <w:rPr>
          <w:noProof/>
        </w:rPr>
        <w:fldChar w:fldCharType="end"/>
      </w:r>
    </w:p>
    <w:p w14:paraId="15F947EE" w14:textId="77777777" w:rsidR="00453023" w:rsidRPr="00ED6A5E" w:rsidRDefault="007260E2">
      <w:pPr>
        <w:spacing w:after="0" w:line="360" w:lineRule="auto"/>
        <w:rPr>
          <w:lang w:val="en-US"/>
        </w:rPr>
      </w:pPr>
      <w:r w:rsidRPr="00D22CCD">
        <w:rPr>
          <w:b/>
        </w:rPr>
        <w:fldChar w:fldCharType="end"/>
      </w:r>
    </w:p>
    <w:p w14:paraId="1749451D" w14:textId="77777777" w:rsidR="00453023" w:rsidRPr="00ED6A5E" w:rsidRDefault="00453023">
      <w:pPr>
        <w:spacing w:after="0" w:line="360" w:lineRule="auto"/>
        <w:rPr>
          <w:lang w:val="en-US"/>
        </w:rPr>
      </w:pPr>
      <w:bookmarkStart w:id="211" w:name="_Toc184392982"/>
    </w:p>
    <w:bookmarkEnd w:id="211"/>
    <w:p w14:paraId="70ED203B" w14:textId="77777777" w:rsidR="00453023" w:rsidRPr="00ED6A5E" w:rsidRDefault="00453023">
      <w:pPr>
        <w:rPr>
          <w:lang w:val="en-US"/>
        </w:rPr>
      </w:pPr>
    </w:p>
    <w:p w14:paraId="53FA6833" w14:textId="77777777" w:rsidR="00453023" w:rsidRPr="00ED6A5E" w:rsidRDefault="00453023">
      <w:pPr>
        <w:rPr>
          <w:lang w:val="en-US"/>
        </w:rPr>
      </w:pPr>
    </w:p>
    <w:p w14:paraId="487C549A" w14:textId="77777777" w:rsidR="00453023" w:rsidRPr="00ED6A5E" w:rsidRDefault="00453023">
      <w:pPr>
        <w:rPr>
          <w:lang w:val="en-US"/>
        </w:rPr>
      </w:pPr>
    </w:p>
    <w:p w14:paraId="64C67D3F" w14:textId="77777777" w:rsidR="00453023" w:rsidRPr="00ED6A5E" w:rsidRDefault="00453023">
      <w:pPr>
        <w:spacing w:after="0" w:line="240" w:lineRule="auto"/>
        <w:rPr>
          <w:lang w:val="en-US"/>
        </w:rPr>
        <w:sectPr w:rsidR="00453023" w:rsidRPr="00ED6A5E">
          <w:headerReference w:type="even" r:id="rId11"/>
          <w:headerReference w:type="default" r:id="rId12"/>
          <w:footerReference w:type="even" r:id="rId13"/>
          <w:footerReference w:type="default" r:id="rId14"/>
          <w:type w:val="oddPage"/>
          <w:pgSz w:w="11906" w:h="16838" w:code="9"/>
          <w:pgMar w:top="1440" w:right="1400" w:bottom="1440" w:left="1400" w:header="709" w:footer="283" w:gutter="0"/>
          <w:pgNumType w:fmt="lowerRoman" w:start="1"/>
          <w:cols w:space="720"/>
          <w:titlePg/>
          <w:docGrid w:linePitch="272"/>
        </w:sectPr>
      </w:pPr>
    </w:p>
    <w:p w14:paraId="316D0C8C" w14:textId="77777777" w:rsidR="005C4623" w:rsidRPr="00A36CD5" w:rsidRDefault="005C4623" w:rsidP="005C4623">
      <w:pPr>
        <w:spacing w:before="360" w:after="120" w:line="240" w:lineRule="auto"/>
        <w:jc w:val="center"/>
        <w:rPr>
          <w:ins w:id="212" w:author="Gert Morlion" w:date="2024-08-23T11:09:00Z"/>
          <w:b/>
          <w:sz w:val="24"/>
          <w:szCs w:val="24"/>
        </w:rPr>
      </w:pPr>
      <w:bookmarkStart w:id="213" w:name="_Toc487203078"/>
      <w:bookmarkStart w:id="214" w:name="_Toc225648272"/>
      <w:bookmarkStart w:id="215" w:name="_Toc225065129"/>
      <w:ins w:id="216" w:author="Gert Morlion" w:date="2024-08-23T11:09:00Z">
        <w:r w:rsidRPr="00A36CD5">
          <w:rPr>
            <w:b/>
            <w:sz w:val="24"/>
            <w:szCs w:val="24"/>
          </w:rPr>
          <w:lastRenderedPageBreak/>
          <w:t>Document History</w:t>
        </w:r>
      </w:ins>
    </w:p>
    <w:p w14:paraId="3F8725E9" w14:textId="1B1A0F66" w:rsidR="005C4623" w:rsidRPr="00A36CD5" w:rsidRDefault="005C4623" w:rsidP="005C4623">
      <w:pPr>
        <w:spacing w:line="240" w:lineRule="auto"/>
        <w:rPr>
          <w:ins w:id="217" w:author="Gert Morlion" w:date="2024-08-23T11:09:00Z"/>
        </w:rPr>
      </w:pPr>
      <w:ins w:id="218" w:author="Gert Morlion" w:date="2024-08-23T11:09:00Z">
        <w:r w:rsidRPr="00773509">
          <w:t xml:space="preserve">Changes to this Specification are coordinated by the </w:t>
        </w:r>
      </w:ins>
      <w:ins w:id="219" w:author="Bernd Birklhuber" w:date="2025-06-18T07:09:00Z">
        <w:r w:rsidR="00050FBD">
          <w:t>Inland ENC Harmoni</w:t>
        </w:r>
      </w:ins>
      <w:ins w:id="220" w:author="Bernd Birklhuber" w:date="2025-06-18T07:10:00Z">
        <w:r w:rsidR="00050FBD">
          <w:t>zation Group (IEHG)</w:t>
        </w:r>
      </w:ins>
      <w:ins w:id="221" w:author="Gert Morlion" w:date="2024-08-23T11:09:00Z">
        <w:del w:id="222" w:author="Bernd Birklhuber" w:date="2025-06-18T07:10:00Z">
          <w:r w:rsidRPr="00E046B0" w:rsidDel="00050FBD">
            <w:rPr>
              <w:rFonts w:eastAsia="Times New Roman" w:cs="Arial"/>
              <w:lang w:eastAsia="en-GB"/>
            </w:rPr>
            <w:delText>S-101 Project Team</w:delText>
          </w:r>
          <w:r w:rsidRPr="00E046B0" w:rsidDel="00050FBD">
            <w:rPr>
              <w:rFonts w:cs="Arial"/>
              <w:lang w:val="en-AU"/>
            </w:rPr>
            <w:delText xml:space="preserve"> (</w:delText>
          </w:r>
          <w:r w:rsidRPr="00693533" w:rsidDel="00050FBD">
            <w:rPr>
              <w:rFonts w:eastAsia="Times New Roman" w:cs="Arial"/>
              <w:lang w:eastAsia="en-GB"/>
            </w:rPr>
            <w:delText>S-101PT</w:delText>
          </w:r>
          <w:r w:rsidRPr="005C4623" w:rsidDel="00050FBD">
            <w:rPr>
              <w:rFonts w:eastAsia="DengXian" w:cs="Arial"/>
            </w:rPr>
            <w:delText>), a Project Team under the IHO S-100 Working Group (S-100WG)</w:delText>
          </w:r>
        </w:del>
        <w:r w:rsidRPr="00773509">
          <w:t xml:space="preserve">. New editions will be made available via the </w:t>
        </w:r>
      </w:ins>
      <w:ins w:id="223" w:author="Bernd Birklhuber" w:date="2025-06-18T07:10:00Z">
        <w:r w:rsidR="00050FBD">
          <w:t>IEHG website https://ienc.openecdis.org and the</w:t>
        </w:r>
      </w:ins>
      <w:ins w:id="224" w:author="Bernd Birklhuber" w:date="2025-06-18T07:11:00Z">
        <w:r w:rsidR="00050FBD">
          <w:t xml:space="preserve"> S-100 Registry</w:t>
        </w:r>
      </w:ins>
      <w:ins w:id="225" w:author="Gert Morlion" w:date="2024-08-23T11:09:00Z">
        <w:del w:id="226" w:author="Bernd Birklhuber" w:date="2025-06-18T07:11:00Z">
          <w:r w:rsidRPr="00773509" w:rsidDel="00050FBD">
            <w:delText>IHO web site</w:delText>
          </w:r>
        </w:del>
        <w:r w:rsidRPr="00773509">
          <w:t xml:space="preserve">. </w:t>
        </w:r>
        <w:commentRangeStart w:id="227"/>
        <w:r w:rsidRPr="00773509">
          <w:t>Maintenance of the Specification shall conform to IHO Resolution 2/2007 (as amended).</w:t>
        </w:r>
      </w:ins>
      <w:commentRangeEnd w:id="227"/>
      <w:r w:rsidR="00050FBD">
        <w:rPr>
          <w:rStyle w:val="Kommentarzeichen"/>
        </w:rPr>
        <w:commentReference w:id="227"/>
      </w:r>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5C4623" w:rsidRPr="00FA5DB6" w14:paraId="486BDC31" w14:textId="77777777" w:rsidTr="005C4623">
        <w:trPr>
          <w:cantSplit/>
          <w:jc w:val="center"/>
          <w:ins w:id="228" w:author="Gert Morlion" w:date="2024-08-23T11:09:00Z"/>
        </w:trPr>
        <w:tc>
          <w:tcPr>
            <w:tcW w:w="1271" w:type="dxa"/>
            <w:shd w:val="clear" w:color="auto" w:fill="D9D9D9"/>
          </w:tcPr>
          <w:p w14:paraId="3EC62753" w14:textId="77777777" w:rsidR="005C4623" w:rsidRPr="00FA5DB6" w:rsidRDefault="005C4623" w:rsidP="004B0AFB">
            <w:pPr>
              <w:spacing w:before="60" w:after="60" w:line="240" w:lineRule="auto"/>
              <w:jc w:val="left"/>
              <w:rPr>
                <w:ins w:id="229" w:author="Gert Morlion" w:date="2024-08-23T11:09:00Z"/>
                <w:rFonts w:cs="Arial"/>
                <w:b/>
              </w:rPr>
            </w:pPr>
            <w:ins w:id="230" w:author="Gert Morlion" w:date="2024-08-23T11:09:00Z">
              <w:r w:rsidRPr="00FA5DB6">
                <w:rPr>
                  <w:rFonts w:cs="Arial"/>
                  <w:b/>
                </w:rPr>
                <w:t>Version Number</w:t>
              </w:r>
            </w:ins>
          </w:p>
        </w:tc>
        <w:tc>
          <w:tcPr>
            <w:tcW w:w="1701" w:type="dxa"/>
            <w:shd w:val="clear" w:color="auto" w:fill="D9D9D9"/>
          </w:tcPr>
          <w:p w14:paraId="52DF6029" w14:textId="77777777" w:rsidR="005C4623" w:rsidRPr="00FA5DB6" w:rsidRDefault="005C4623" w:rsidP="004B0AFB">
            <w:pPr>
              <w:spacing w:before="60" w:after="60" w:line="240" w:lineRule="auto"/>
              <w:ind w:left="-1" w:firstLine="1"/>
              <w:jc w:val="left"/>
              <w:rPr>
                <w:ins w:id="231" w:author="Gert Morlion" w:date="2024-08-23T11:09:00Z"/>
                <w:rFonts w:cs="Arial"/>
                <w:b/>
              </w:rPr>
            </w:pPr>
            <w:ins w:id="232" w:author="Gert Morlion" w:date="2024-08-23T11:09:00Z">
              <w:r w:rsidRPr="00FA5DB6">
                <w:rPr>
                  <w:rFonts w:cs="Arial"/>
                  <w:b/>
                </w:rPr>
                <w:t>Date</w:t>
              </w:r>
            </w:ins>
          </w:p>
        </w:tc>
        <w:tc>
          <w:tcPr>
            <w:tcW w:w="1276" w:type="dxa"/>
            <w:shd w:val="clear" w:color="auto" w:fill="D9D9D9"/>
          </w:tcPr>
          <w:p w14:paraId="5E78E9E5" w14:textId="77777777" w:rsidR="005C4623" w:rsidRPr="00FA5DB6" w:rsidRDefault="005C4623" w:rsidP="004B0AFB">
            <w:pPr>
              <w:spacing w:before="60" w:after="60" w:line="240" w:lineRule="auto"/>
              <w:ind w:firstLine="21"/>
              <w:jc w:val="left"/>
              <w:rPr>
                <w:ins w:id="233" w:author="Gert Morlion" w:date="2024-08-23T11:09:00Z"/>
                <w:rFonts w:cs="Arial"/>
                <w:b/>
              </w:rPr>
            </w:pPr>
            <w:ins w:id="234" w:author="Gert Morlion" w:date="2024-08-23T11:09:00Z">
              <w:r>
                <w:rPr>
                  <w:rFonts w:cs="Arial"/>
                  <w:b/>
                </w:rPr>
                <w:t>Approved By</w:t>
              </w:r>
            </w:ins>
          </w:p>
        </w:tc>
        <w:tc>
          <w:tcPr>
            <w:tcW w:w="5280" w:type="dxa"/>
            <w:shd w:val="clear" w:color="auto" w:fill="D9D9D9"/>
          </w:tcPr>
          <w:p w14:paraId="5FB1F0B3" w14:textId="77777777" w:rsidR="005C4623" w:rsidRPr="00FA5DB6" w:rsidRDefault="005C4623" w:rsidP="004B0AFB">
            <w:pPr>
              <w:spacing w:before="60" w:after="60" w:line="240" w:lineRule="auto"/>
              <w:ind w:left="44" w:firstLine="43"/>
              <w:jc w:val="left"/>
              <w:rPr>
                <w:ins w:id="235" w:author="Gert Morlion" w:date="2024-08-23T11:09:00Z"/>
                <w:rFonts w:cs="Arial"/>
                <w:b/>
              </w:rPr>
            </w:pPr>
            <w:ins w:id="236" w:author="Gert Morlion" w:date="2024-08-23T11:09:00Z">
              <w:r w:rsidRPr="00FA5DB6">
                <w:rPr>
                  <w:rFonts w:cs="Arial"/>
                  <w:b/>
                </w:rPr>
                <w:t>Purpose</w:t>
              </w:r>
            </w:ins>
          </w:p>
        </w:tc>
      </w:tr>
      <w:tr w:rsidR="005C4623" w14:paraId="688F3A93" w14:textId="77777777" w:rsidTr="004B0AFB">
        <w:trPr>
          <w:cantSplit/>
          <w:jc w:val="center"/>
          <w:ins w:id="237" w:author="Gert Morlion" w:date="2024-08-23T11:09:00Z"/>
        </w:trPr>
        <w:tc>
          <w:tcPr>
            <w:tcW w:w="1271" w:type="dxa"/>
          </w:tcPr>
          <w:p w14:paraId="356B3889" w14:textId="56FAFA64" w:rsidR="005C4623" w:rsidRPr="00FA5DB6" w:rsidRDefault="00262FFA" w:rsidP="005C4623">
            <w:pPr>
              <w:spacing w:before="60" w:after="60" w:line="240" w:lineRule="auto"/>
              <w:jc w:val="left"/>
              <w:rPr>
                <w:ins w:id="238" w:author="Gert Morlion" w:date="2024-08-23T11:09:00Z"/>
                <w:rFonts w:cs="Arial"/>
              </w:rPr>
            </w:pPr>
            <w:ins w:id="239" w:author="Bernd Birklhuber" w:date="2025-06-19T10:34:00Z">
              <w:r>
                <w:rPr>
                  <w:rFonts w:ascii="Times New Roman" w:hAnsi="Times New Roman"/>
                </w:rPr>
                <w:t>S-101</w:t>
              </w:r>
            </w:ins>
            <w:ins w:id="240" w:author="Bernd Birklhuber" w:date="2025-06-19T10:37:00Z">
              <w:r>
                <w:rPr>
                  <w:rFonts w:ascii="Times New Roman" w:hAnsi="Times New Roman"/>
                </w:rPr>
                <w:t xml:space="preserve"> </w:t>
              </w:r>
            </w:ins>
            <w:ins w:id="241" w:author="Gert Morlion" w:date="2024-08-23T11:09:00Z">
              <w:r w:rsidR="005C4623" w:rsidRPr="00D22CCD">
                <w:rPr>
                  <w:rFonts w:ascii="Times New Roman" w:hAnsi="Times New Roman"/>
                </w:rPr>
                <w:t>Draft 0.0.2</w:t>
              </w:r>
            </w:ins>
          </w:p>
        </w:tc>
        <w:tc>
          <w:tcPr>
            <w:tcW w:w="1701" w:type="dxa"/>
          </w:tcPr>
          <w:p w14:paraId="6D64B94E" w14:textId="1B63E3D0" w:rsidR="005C4623" w:rsidRPr="00FA5DB6" w:rsidRDefault="005C4623" w:rsidP="005C4623">
            <w:pPr>
              <w:spacing w:before="60" w:after="60" w:line="240" w:lineRule="auto"/>
              <w:ind w:left="-1" w:firstLine="1"/>
              <w:jc w:val="left"/>
              <w:rPr>
                <w:ins w:id="242" w:author="Gert Morlion" w:date="2024-08-23T11:09:00Z"/>
                <w:rFonts w:cs="Arial"/>
              </w:rPr>
            </w:pPr>
            <w:ins w:id="243" w:author="Gert Morlion" w:date="2024-08-23T11:09:00Z">
              <w:r w:rsidRPr="00D22CCD">
                <w:rPr>
                  <w:rFonts w:ascii="Times New Roman" w:hAnsi="Times New Roman"/>
                </w:rPr>
                <w:t>July 2017</w:t>
              </w:r>
            </w:ins>
          </w:p>
        </w:tc>
        <w:tc>
          <w:tcPr>
            <w:tcW w:w="1276" w:type="dxa"/>
          </w:tcPr>
          <w:p w14:paraId="4C25E7DC" w14:textId="1D278C43" w:rsidR="005C4623" w:rsidRPr="00FA5DB6" w:rsidRDefault="005C4623" w:rsidP="005C4623">
            <w:pPr>
              <w:spacing w:before="60" w:after="60" w:line="240" w:lineRule="auto"/>
              <w:ind w:firstLine="21"/>
              <w:jc w:val="left"/>
              <w:rPr>
                <w:ins w:id="244" w:author="Gert Morlion" w:date="2024-08-23T11:09:00Z"/>
                <w:rFonts w:cs="Arial"/>
              </w:rPr>
            </w:pPr>
            <w:ins w:id="245" w:author="Gert Morlion" w:date="2024-08-23T11:09:00Z">
              <w:r w:rsidRPr="00D22CCD">
                <w:rPr>
                  <w:rFonts w:ascii="Times New Roman" w:hAnsi="Times New Roman"/>
                </w:rPr>
                <w:t>J.Powell</w:t>
              </w:r>
            </w:ins>
          </w:p>
        </w:tc>
        <w:tc>
          <w:tcPr>
            <w:tcW w:w="5280" w:type="dxa"/>
          </w:tcPr>
          <w:p w14:paraId="653CCCF2" w14:textId="50938FDC" w:rsidR="005C4623" w:rsidRPr="00FA5DB6" w:rsidRDefault="005C4623" w:rsidP="005C4623">
            <w:pPr>
              <w:spacing w:before="60" w:after="60" w:line="240" w:lineRule="auto"/>
              <w:ind w:left="44" w:hanging="10"/>
              <w:jc w:val="left"/>
              <w:rPr>
                <w:ins w:id="246" w:author="Gert Morlion" w:date="2024-08-23T11:09:00Z"/>
                <w:rFonts w:cs="Arial"/>
              </w:rPr>
            </w:pPr>
            <w:ins w:id="247" w:author="Gert Morlion" w:date="2024-08-23T11:09:00Z">
              <w:r w:rsidRPr="00D22CCD">
                <w:rPr>
                  <w:rFonts w:ascii="Times New Roman" w:hAnsi="Times New Roman"/>
                </w:rPr>
                <w:t>Incorporated the decisions from S101PT1 and updated some editorial issues.  Numbering remained the same to be consistent with the DCEG numbering.</w:t>
              </w:r>
            </w:ins>
          </w:p>
        </w:tc>
      </w:tr>
      <w:tr w:rsidR="005C4623" w14:paraId="36F108A7" w14:textId="77777777" w:rsidTr="004B0AFB">
        <w:trPr>
          <w:cantSplit/>
          <w:jc w:val="center"/>
          <w:ins w:id="248" w:author="Gert Morlion" w:date="2024-08-23T11:09:00Z"/>
        </w:trPr>
        <w:tc>
          <w:tcPr>
            <w:tcW w:w="1271" w:type="dxa"/>
          </w:tcPr>
          <w:p w14:paraId="59C7115C" w14:textId="2DBBF915" w:rsidR="005C4623" w:rsidRPr="00FA5DB6" w:rsidRDefault="005C4623" w:rsidP="005C4623">
            <w:pPr>
              <w:spacing w:before="60" w:after="60" w:line="240" w:lineRule="auto"/>
              <w:jc w:val="left"/>
              <w:rPr>
                <w:ins w:id="249" w:author="Gert Morlion" w:date="2024-08-23T11:09:00Z"/>
                <w:rFonts w:cs="Arial"/>
              </w:rPr>
            </w:pPr>
            <w:ins w:id="250" w:author="Gert Morlion" w:date="2024-08-23T11:09:00Z">
              <w:r w:rsidRPr="00D22CCD">
                <w:rPr>
                  <w:rFonts w:ascii="Times New Roman" w:hAnsi="Times New Roman"/>
                </w:rPr>
                <w:t>Draft 0.0.2</w:t>
              </w:r>
            </w:ins>
          </w:p>
        </w:tc>
        <w:tc>
          <w:tcPr>
            <w:tcW w:w="1701" w:type="dxa"/>
          </w:tcPr>
          <w:p w14:paraId="44F1EF35" w14:textId="433193ED" w:rsidR="005C4623" w:rsidRPr="00FA5DB6" w:rsidRDefault="005C4623" w:rsidP="005C4623">
            <w:pPr>
              <w:spacing w:before="60" w:after="60" w:line="240" w:lineRule="auto"/>
              <w:ind w:left="-1" w:firstLine="1"/>
              <w:jc w:val="left"/>
              <w:rPr>
                <w:ins w:id="251" w:author="Gert Morlion" w:date="2024-08-23T11:09:00Z"/>
                <w:rFonts w:cs="Arial"/>
              </w:rPr>
            </w:pPr>
            <w:ins w:id="252" w:author="Gert Morlion" w:date="2024-08-23T11:09:00Z">
              <w:r w:rsidRPr="00D22CCD">
                <w:rPr>
                  <w:rFonts w:ascii="Times New Roman" w:hAnsi="Times New Roman"/>
                </w:rPr>
                <w:t>July 2017</w:t>
              </w:r>
            </w:ins>
          </w:p>
        </w:tc>
        <w:tc>
          <w:tcPr>
            <w:tcW w:w="1276" w:type="dxa"/>
          </w:tcPr>
          <w:p w14:paraId="1072969A" w14:textId="30BC4B9B" w:rsidR="005C4623" w:rsidRPr="00FA5DB6" w:rsidRDefault="005C4623" w:rsidP="005C4623">
            <w:pPr>
              <w:spacing w:before="60" w:after="60" w:line="240" w:lineRule="auto"/>
              <w:ind w:firstLine="21"/>
              <w:jc w:val="left"/>
              <w:rPr>
                <w:ins w:id="253" w:author="Gert Morlion" w:date="2024-08-23T11:09:00Z"/>
                <w:rFonts w:cs="Arial"/>
              </w:rPr>
            </w:pPr>
            <w:ins w:id="254" w:author="Gert Morlion" w:date="2024-08-23T11:09:00Z">
              <w:r w:rsidRPr="00D22CCD">
                <w:rPr>
                  <w:rFonts w:ascii="Times New Roman" w:hAnsi="Times New Roman"/>
                </w:rPr>
                <w:t>Gert Morlion</w:t>
              </w:r>
            </w:ins>
          </w:p>
        </w:tc>
        <w:tc>
          <w:tcPr>
            <w:tcW w:w="5280" w:type="dxa"/>
          </w:tcPr>
          <w:p w14:paraId="17085D53" w14:textId="11D5BE93" w:rsidR="005C4623" w:rsidRPr="00FA5DB6" w:rsidRDefault="005C4623" w:rsidP="005C4623">
            <w:pPr>
              <w:spacing w:before="60" w:after="60" w:line="240" w:lineRule="auto"/>
              <w:ind w:left="44" w:hanging="10"/>
              <w:jc w:val="left"/>
              <w:rPr>
                <w:ins w:id="255" w:author="Gert Morlion" w:date="2024-08-23T11:09:00Z"/>
                <w:rFonts w:cs="Arial"/>
              </w:rPr>
            </w:pPr>
            <w:ins w:id="256" w:author="Gert Morlion" w:date="2024-08-23T11:09:00Z">
              <w:r w:rsidRPr="00D22CCD">
                <w:rPr>
                  <w:rFonts w:ascii="Times New Roman" w:hAnsi="Times New Roman"/>
                </w:rPr>
                <w:t>Comparing of the S101PS draft to S401PS draft</w:t>
              </w:r>
            </w:ins>
          </w:p>
        </w:tc>
      </w:tr>
      <w:tr w:rsidR="005C4623" w14:paraId="24010111" w14:textId="77777777" w:rsidTr="004B0AFB">
        <w:trPr>
          <w:cantSplit/>
          <w:jc w:val="center"/>
          <w:ins w:id="257" w:author="Gert Morlion" w:date="2024-08-23T11:09:00Z"/>
        </w:trPr>
        <w:tc>
          <w:tcPr>
            <w:tcW w:w="1271" w:type="dxa"/>
          </w:tcPr>
          <w:p w14:paraId="57E5BDCB" w14:textId="2DBFB214" w:rsidR="005C4623" w:rsidRPr="00FA5DB6" w:rsidRDefault="005C4623" w:rsidP="005C4623">
            <w:pPr>
              <w:spacing w:before="60" w:after="60" w:line="240" w:lineRule="auto"/>
              <w:jc w:val="left"/>
              <w:rPr>
                <w:ins w:id="258" w:author="Gert Morlion" w:date="2024-08-23T11:09:00Z"/>
                <w:rFonts w:cs="Arial"/>
              </w:rPr>
            </w:pPr>
            <w:ins w:id="259" w:author="Gert Morlion" w:date="2024-08-23T11:09:00Z">
              <w:r w:rsidRPr="00D22CCD">
                <w:rPr>
                  <w:rFonts w:ascii="Times New Roman" w:hAnsi="Times New Roman"/>
                </w:rPr>
                <w:t>Draft 0.0.2</w:t>
              </w:r>
            </w:ins>
          </w:p>
        </w:tc>
        <w:tc>
          <w:tcPr>
            <w:tcW w:w="1701" w:type="dxa"/>
          </w:tcPr>
          <w:p w14:paraId="23AEE765" w14:textId="0546CA6A" w:rsidR="005C4623" w:rsidRPr="00FA5DB6" w:rsidRDefault="005C4623" w:rsidP="005C4623">
            <w:pPr>
              <w:spacing w:before="60" w:after="60" w:line="240" w:lineRule="auto"/>
              <w:ind w:left="-1" w:firstLine="1"/>
              <w:jc w:val="left"/>
              <w:rPr>
                <w:ins w:id="260" w:author="Gert Morlion" w:date="2024-08-23T11:09:00Z"/>
                <w:rFonts w:cs="Arial"/>
              </w:rPr>
            </w:pPr>
            <w:ins w:id="261" w:author="Gert Morlion" w:date="2024-08-23T11:09:00Z">
              <w:r w:rsidRPr="00D22CCD">
                <w:rPr>
                  <w:rFonts w:ascii="Times New Roman" w:hAnsi="Times New Roman"/>
                </w:rPr>
                <w:t>April 2018</w:t>
              </w:r>
            </w:ins>
          </w:p>
        </w:tc>
        <w:tc>
          <w:tcPr>
            <w:tcW w:w="1276" w:type="dxa"/>
          </w:tcPr>
          <w:p w14:paraId="07EFCE95" w14:textId="4F2A3E93" w:rsidR="005C4623" w:rsidRPr="00FA5DB6" w:rsidRDefault="005C4623" w:rsidP="005C4623">
            <w:pPr>
              <w:spacing w:before="60" w:after="60" w:line="240" w:lineRule="auto"/>
              <w:ind w:firstLine="21"/>
              <w:jc w:val="left"/>
              <w:rPr>
                <w:ins w:id="262" w:author="Gert Morlion" w:date="2024-08-23T11:09:00Z"/>
                <w:rFonts w:cs="Arial"/>
              </w:rPr>
            </w:pPr>
            <w:ins w:id="263" w:author="Gert Morlion" w:date="2024-08-23T11:09:00Z">
              <w:r w:rsidRPr="00D22CCD">
                <w:rPr>
                  <w:rFonts w:ascii="Times New Roman" w:hAnsi="Times New Roman"/>
                </w:rPr>
                <w:t>Gert Morlion</w:t>
              </w:r>
            </w:ins>
          </w:p>
        </w:tc>
        <w:tc>
          <w:tcPr>
            <w:tcW w:w="5280" w:type="dxa"/>
          </w:tcPr>
          <w:p w14:paraId="6BA6C579" w14:textId="77777777" w:rsidR="005C4623" w:rsidRPr="00D22CCD" w:rsidRDefault="005C4623" w:rsidP="005C4623">
            <w:pPr>
              <w:pStyle w:val="Listenabsatz"/>
              <w:numPr>
                <w:ilvl w:val="0"/>
                <w:numId w:val="23"/>
              </w:numPr>
              <w:spacing w:before="120" w:after="120"/>
              <w:rPr>
                <w:ins w:id="264" w:author="Gert Morlion" w:date="2024-08-23T11:09:00Z"/>
                <w:rFonts w:ascii="Times New Roman" w:hAnsi="Times New Roman"/>
              </w:rPr>
            </w:pPr>
            <w:ins w:id="265" w:author="Gert Morlion" w:date="2024-08-23T11:09:00Z">
              <w:r w:rsidRPr="00D22CCD">
                <w:rPr>
                  <w:rFonts w:ascii="Times New Roman" w:hAnsi="Times New Roman"/>
                </w:rPr>
                <w:t>Check of definitions</w:t>
              </w:r>
            </w:ins>
          </w:p>
          <w:p w14:paraId="15D4E926" w14:textId="77F296AF" w:rsidR="005C4623" w:rsidRPr="00FA5DB6" w:rsidRDefault="005C4623" w:rsidP="005C4623">
            <w:pPr>
              <w:spacing w:before="60" w:after="60" w:line="240" w:lineRule="auto"/>
              <w:ind w:left="44" w:hanging="10"/>
              <w:jc w:val="left"/>
              <w:rPr>
                <w:ins w:id="266" w:author="Gert Morlion" w:date="2024-08-23T11:09:00Z"/>
                <w:rFonts w:cs="Arial"/>
              </w:rPr>
            </w:pPr>
            <w:ins w:id="267" w:author="Gert Morlion" w:date="2024-08-23T11:09:00Z">
              <w:r w:rsidRPr="00D22CCD">
                <w:rPr>
                  <w:rFonts w:ascii="Times New Roman" w:hAnsi="Times New Roman"/>
                </w:rPr>
                <w:t>Review</w:t>
              </w:r>
            </w:ins>
          </w:p>
        </w:tc>
      </w:tr>
      <w:tr w:rsidR="005C4623" w14:paraId="71B01409" w14:textId="77777777" w:rsidTr="004B0AFB">
        <w:trPr>
          <w:cantSplit/>
          <w:jc w:val="center"/>
          <w:ins w:id="268" w:author="Gert Morlion" w:date="2024-08-23T11:09:00Z"/>
        </w:trPr>
        <w:tc>
          <w:tcPr>
            <w:tcW w:w="1271" w:type="dxa"/>
          </w:tcPr>
          <w:p w14:paraId="5592ADBC" w14:textId="79BD2E8E" w:rsidR="005C4623" w:rsidRPr="00FA5DB6" w:rsidRDefault="005C4623" w:rsidP="005C4623">
            <w:pPr>
              <w:spacing w:before="60" w:after="60" w:line="240" w:lineRule="auto"/>
              <w:jc w:val="left"/>
              <w:rPr>
                <w:ins w:id="269" w:author="Gert Morlion" w:date="2024-08-23T11:09:00Z"/>
                <w:rFonts w:cs="Arial"/>
              </w:rPr>
            </w:pPr>
            <w:ins w:id="270" w:author="Gert Morlion" w:date="2024-08-23T11:09:00Z">
              <w:r w:rsidRPr="00D22CCD">
                <w:rPr>
                  <w:rFonts w:ascii="Times New Roman" w:hAnsi="Times New Roman"/>
                </w:rPr>
                <w:t>Draft 0.0.2</w:t>
              </w:r>
            </w:ins>
          </w:p>
        </w:tc>
        <w:tc>
          <w:tcPr>
            <w:tcW w:w="1701" w:type="dxa"/>
          </w:tcPr>
          <w:p w14:paraId="771FE6DA" w14:textId="20011C33" w:rsidR="005C4623" w:rsidRPr="00FA5DB6" w:rsidRDefault="005C4623" w:rsidP="005C4623">
            <w:pPr>
              <w:spacing w:before="60" w:after="60" w:line="240" w:lineRule="auto"/>
              <w:ind w:left="-1" w:firstLine="1"/>
              <w:jc w:val="left"/>
              <w:rPr>
                <w:ins w:id="271" w:author="Gert Morlion" w:date="2024-08-23T11:09:00Z"/>
                <w:rFonts w:cs="Arial"/>
              </w:rPr>
            </w:pPr>
            <w:ins w:id="272" w:author="Gert Morlion" w:date="2024-08-23T11:09:00Z">
              <w:r w:rsidRPr="00D22CCD">
                <w:rPr>
                  <w:rFonts w:ascii="Times New Roman" w:hAnsi="Times New Roman"/>
                </w:rPr>
                <w:t>June 2018</w:t>
              </w:r>
            </w:ins>
          </w:p>
        </w:tc>
        <w:tc>
          <w:tcPr>
            <w:tcW w:w="1276" w:type="dxa"/>
          </w:tcPr>
          <w:p w14:paraId="1DE82612" w14:textId="4D2B8A9D" w:rsidR="005C4623" w:rsidRPr="00FA5DB6" w:rsidRDefault="005C4623" w:rsidP="005C4623">
            <w:pPr>
              <w:spacing w:before="60" w:after="60" w:line="240" w:lineRule="auto"/>
              <w:ind w:firstLine="21"/>
              <w:jc w:val="left"/>
              <w:rPr>
                <w:ins w:id="273" w:author="Gert Morlion" w:date="2024-08-23T11:09:00Z"/>
                <w:rFonts w:cs="Arial"/>
              </w:rPr>
            </w:pPr>
            <w:ins w:id="274" w:author="Gert Morlion" w:date="2024-08-23T11:09:00Z">
              <w:r w:rsidRPr="00D22CCD">
                <w:rPr>
                  <w:rFonts w:ascii="Times New Roman" w:hAnsi="Times New Roman"/>
                </w:rPr>
                <w:t>Gert Morlion</w:t>
              </w:r>
            </w:ins>
          </w:p>
        </w:tc>
        <w:tc>
          <w:tcPr>
            <w:tcW w:w="5280" w:type="dxa"/>
          </w:tcPr>
          <w:p w14:paraId="6E09312A" w14:textId="4678BB93" w:rsidR="005C4623" w:rsidRPr="00FA5DB6" w:rsidRDefault="005C4623" w:rsidP="005C4623">
            <w:pPr>
              <w:spacing w:before="60" w:after="60" w:line="240" w:lineRule="auto"/>
              <w:ind w:left="44" w:hanging="10"/>
              <w:jc w:val="left"/>
              <w:rPr>
                <w:ins w:id="275" w:author="Gert Morlion" w:date="2024-08-23T11:09:00Z"/>
                <w:rFonts w:cs="Arial"/>
              </w:rPr>
            </w:pPr>
            <w:ins w:id="276" w:author="Gert Morlion" w:date="2024-08-23T11:09:00Z">
              <w:r w:rsidRPr="00D22CCD">
                <w:rPr>
                  <w:rFonts w:ascii="Times New Roman" w:hAnsi="Times New Roman"/>
                </w:rPr>
                <w:t>Removed all definitions of commission regulation after workgroup meeting</w:t>
              </w:r>
            </w:ins>
          </w:p>
        </w:tc>
      </w:tr>
      <w:tr w:rsidR="005C4623" w14:paraId="594826F8" w14:textId="77777777" w:rsidTr="004B0AFB">
        <w:trPr>
          <w:cantSplit/>
          <w:jc w:val="center"/>
          <w:ins w:id="277" w:author="Gert Morlion" w:date="2024-08-23T11:09:00Z"/>
        </w:trPr>
        <w:tc>
          <w:tcPr>
            <w:tcW w:w="1271" w:type="dxa"/>
          </w:tcPr>
          <w:p w14:paraId="0AFDA02C" w14:textId="1E74FE0B" w:rsidR="005C4623" w:rsidRPr="00FA5DB6" w:rsidRDefault="005C4623" w:rsidP="005C4623">
            <w:pPr>
              <w:spacing w:before="60" w:after="60" w:line="240" w:lineRule="auto"/>
              <w:jc w:val="left"/>
              <w:rPr>
                <w:ins w:id="278" w:author="Gert Morlion" w:date="2024-08-23T11:09:00Z"/>
                <w:rFonts w:cs="Arial"/>
              </w:rPr>
            </w:pPr>
            <w:ins w:id="279" w:author="Gert Morlion" w:date="2024-08-23T11:09:00Z">
              <w:r w:rsidRPr="00D22CCD">
                <w:rPr>
                  <w:rFonts w:ascii="Times New Roman" w:hAnsi="Times New Roman"/>
                </w:rPr>
                <w:t>Draft 0.0.3</w:t>
              </w:r>
            </w:ins>
          </w:p>
        </w:tc>
        <w:tc>
          <w:tcPr>
            <w:tcW w:w="1701" w:type="dxa"/>
          </w:tcPr>
          <w:p w14:paraId="3EF6780C" w14:textId="609880D4" w:rsidR="005C4623" w:rsidRPr="00FA5DB6" w:rsidRDefault="005C4623" w:rsidP="005C4623">
            <w:pPr>
              <w:spacing w:before="60" w:after="60" w:line="240" w:lineRule="auto"/>
              <w:ind w:left="-1" w:firstLine="1"/>
              <w:jc w:val="left"/>
              <w:rPr>
                <w:ins w:id="280" w:author="Gert Morlion" w:date="2024-08-23T11:09:00Z"/>
                <w:rFonts w:cs="Arial"/>
              </w:rPr>
            </w:pPr>
            <w:ins w:id="281" w:author="Gert Morlion" w:date="2024-08-23T11:09:00Z">
              <w:r w:rsidRPr="00D22CCD">
                <w:rPr>
                  <w:rFonts w:ascii="Times New Roman" w:hAnsi="Times New Roman"/>
                </w:rPr>
                <w:t>February 2019</w:t>
              </w:r>
            </w:ins>
          </w:p>
        </w:tc>
        <w:tc>
          <w:tcPr>
            <w:tcW w:w="1276" w:type="dxa"/>
          </w:tcPr>
          <w:p w14:paraId="106849D1" w14:textId="09CE3551" w:rsidR="005C4623" w:rsidRPr="00FA5DB6" w:rsidRDefault="005C4623" w:rsidP="005C4623">
            <w:pPr>
              <w:spacing w:before="60" w:after="60" w:line="240" w:lineRule="auto"/>
              <w:ind w:firstLine="21"/>
              <w:jc w:val="left"/>
              <w:rPr>
                <w:ins w:id="282" w:author="Gert Morlion" w:date="2024-08-23T11:09:00Z"/>
                <w:rFonts w:cs="Arial"/>
              </w:rPr>
            </w:pPr>
            <w:ins w:id="283" w:author="Gert Morlion" w:date="2024-08-23T11:09:00Z">
              <w:r w:rsidRPr="00D22CCD">
                <w:rPr>
                  <w:rFonts w:ascii="Times New Roman" w:hAnsi="Times New Roman"/>
                </w:rPr>
                <w:t>Gert Morlion</w:t>
              </w:r>
            </w:ins>
          </w:p>
        </w:tc>
        <w:tc>
          <w:tcPr>
            <w:tcW w:w="5280" w:type="dxa"/>
          </w:tcPr>
          <w:p w14:paraId="0BE48828" w14:textId="20912D1B" w:rsidR="005C4623" w:rsidRPr="00FA5DB6" w:rsidRDefault="005C4623" w:rsidP="005C4623">
            <w:pPr>
              <w:spacing w:before="60" w:after="60" w:line="240" w:lineRule="auto"/>
              <w:ind w:left="44" w:hanging="10"/>
              <w:jc w:val="left"/>
              <w:rPr>
                <w:ins w:id="284" w:author="Gert Morlion" w:date="2024-08-23T11:09:00Z"/>
                <w:rFonts w:cs="Arial"/>
              </w:rPr>
            </w:pPr>
            <w:ins w:id="285" w:author="Gert Morlion" w:date="2024-08-23T11:09:00Z">
              <w:r w:rsidRPr="00D22CCD">
                <w:rPr>
                  <w:rFonts w:ascii="Times New Roman" w:hAnsi="Times New Roman"/>
                </w:rPr>
                <w:t>Comparison with the final version of the S-101 PS. Last additions are marked in yellow</w:t>
              </w:r>
            </w:ins>
          </w:p>
        </w:tc>
      </w:tr>
      <w:tr w:rsidR="005C4623" w14:paraId="14ACB7AC" w14:textId="77777777" w:rsidTr="004B0AFB">
        <w:trPr>
          <w:cantSplit/>
          <w:jc w:val="center"/>
          <w:ins w:id="286" w:author="Gert Morlion" w:date="2024-08-23T11:09:00Z"/>
        </w:trPr>
        <w:tc>
          <w:tcPr>
            <w:tcW w:w="1271" w:type="dxa"/>
          </w:tcPr>
          <w:p w14:paraId="400BDA06" w14:textId="42969958" w:rsidR="005C4623" w:rsidRPr="00FA5DB6" w:rsidRDefault="005C4623" w:rsidP="005C4623">
            <w:pPr>
              <w:spacing w:before="60" w:after="60" w:line="240" w:lineRule="auto"/>
              <w:jc w:val="left"/>
              <w:rPr>
                <w:ins w:id="287" w:author="Gert Morlion" w:date="2024-08-23T11:09:00Z"/>
                <w:rFonts w:cs="Arial"/>
              </w:rPr>
            </w:pPr>
            <w:ins w:id="288" w:author="Gert Morlion" w:date="2024-08-23T11:09:00Z">
              <w:r>
                <w:rPr>
                  <w:rFonts w:ascii="Times New Roman" w:hAnsi="Times New Roman"/>
                </w:rPr>
                <w:t>Draft 0.0.3</w:t>
              </w:r>
            </w:ins>
          </w:p>
        </w:tc>
        <w:tc>
          <w:tcPr>
            <w:tcW w:w="1701" w:type="dxa"/>
          </w:tcPr>
          <w:p w14:paraId="21B80188" w14:textId="6D755087" w:rsidR="005C4623" w:rsidRPr="00FA5DB6" w:rsidRDefault="005C4623" w:rsidP="005C4623">
            <w:pPr>
              <w:spacing w:before="60" w:after="60" w:line="240" w:lineRule="auto"/>
              <w:ind w:left="-1" w:firstLine="1"/>
              <w:jc w:val="left"/>
              <w:rPr>
                <w:ins w:id="289" w:author="Gert Morlion" w:date="2024-08-23T11:09:00Z"/>
                <w:rFonts w:cs="Arial"/>
              </w:rPr>
            </w:pPr>
            <w:ins w:id="290" w:author="Gert Morlion" w:date="2024-08-23T11:09:00Z">
              <w:r>
                <w:rPr>
                  <w:rFonts w:ascii="Times New Roman" w:hAnsi="Times New Roman"/>
                </w:rPr>
                <w:t>April 2019</w:t>
              </w:r>
            </w:ins>
          </w:p>
        </w:tc>
        <w:tc>
          <w:tcPr>
            <w:tcW w:w="1276" w:type="dxa"/>
          </w:tcPr>
          <w:p w14:paraId="2B1F80B8" w14:textId="1E286EE6" w:rsidR="005C4623" w:rsidRPr="00FA5DB6" w:rsidRDefault="005C4623" w:rsidP="005C4623">
            <w:pPr>
              <w:spacing w:before="60" w:after="60" w:line="240" w:lineRule="auto"/>
              <w:ind w:firstLine="21"/>
              <w:jc w:val="left"/>
              <w:rPr>
                <w:ins w:id="291" w:author="Gert Morlion" w:date="2024-08-23T11:09:00Z"/>
                <w:rFonts w:cs="Arial"/>
              </w:rPr>
            </w:pPr>
            <w:ins w:id="292" w:author="Gert Morlion" w:date="2024-08-23T11:09:00Z">
              <w:r>
                <w:rPr>
                  <w:rFonts w:ascii="Times New Roman" w:hAnsi="Times New Roman"/>
                </w:rPr>
                <w:t>Gert Morlion</w:t>
              </w:r>
            </w:ins>
          </w:p>
        </w:tc>
        <w:tc>
          <w:tcPr>
            <w:tcW w:w="5280" w:type="dxa"/>
          </w:tcPr>
          <w:p w14:paraId="7299E32A" w14:textId="18F0AEC1" w:rsidR="005C4623" w:rsidRPr="00FA5DB6" w:rsidRDefault="005C4623" w:rsidP="005C4623">
            <w:pPr>
              <w:spacing w:before="60" w:after="60" w:line="240" w:lineRule="auto"/>
              <w:ind w:left="44" w:hanging="10"/>
              <w:jc w:val="left"/>
              <w:rPr>
                <w:ins w:id="293" w:author="Gert Morlion" w:date="2024-08-23T11:09:00Z"/>
                <w:rFonts w:cs="Arial"/>
              </w:rPr>
            </w:pPr>
            <w:ins w:id="294" w:author="Gert Morlion" w:date="2024-08-23T11:09:00Z">
              <w:r>
                <w:rPr>
                  <w:rFonts w:ascii="Times New Roman" w:hAnsi="Times New Roman"/>
                </w:rPr>
                <w:t>Resolving comments and issues</w:t>
              </w:r>
            </w:ins>
          </w:p>
        </w:tc>
      </w:tr>
      <w:tr w:rsidR="005C4623" w14:paraId="4F6CB8F5" w14:textId="77777777" w:rsidTr="004B0AFB">
        <w:trPr>
          <w:cantSplit/>
          <w:jc w:val="center"/>
          <w:ins w:id="295" w:author="Gert Morlion" w:date="2024-08-23T11:09:00Z"/>
        </w:trPr>
        <w:tc>
          <w:tcPr>
            <w:tcW w:w="1271" w:type="dxa"/>
          </w:tcPr>
          <w:p w14:paraId="410F0D3D" w14:textId="42BA4072" w:rsidR="005C4623" w:rsidRPr="00FA5DB6" w:rsidRDefault="005C4623" w:rsidP="005C4623">
            <w:pPr>
              <w:spacing w:before="60" w:after="60" w:line="240" w:lineRule="auto"/>
              <w:jc w:val="left"/>
              <w:rPr>
                <w:ins w:id="296" w:author="Gert Morlion" w:date="2024-08-23T11:09:00Z"/>
                <w:rFonts w:cs="Arial"/>
              </w:rPr>
            </w:pPr>
            <w:ins w:id="297" w:author="Gert Morlion" w:date="2024-08-23T11:09:00Z">
              <w:r>
                <w:rPr>
                  <w:rFonts w:ascii="Times New Roman" w:hAnsi="Times New Roman"/>
                </w:rPr>
                <w:t>Draft 1.0.0</w:t>
              </w:r>
            </w:ins>
          </w:p>
        </w:tc>
        <w:tc>
          <w:tcPr>
            <w:tcW w:w="1701" w:type="dxa"/>
          </w:tcPr>
          <w:p w14:paraId="797BA922" w14:textId="09601FA5" w:rsidR="005C4623" w:rsidRPr="00FA5DB6" w:rsidRDefault="005C4623" w:rsidP="005C4623">
            <w:pPr>
              <w:spacing w:before="60" w:after="60" w:line="240" w:lineRule="auto"/>
              <w:ind w:left="-1" w:firstLine="1"/>
              <w:jc w:val="left"/>
              <w:rPr>
                <w:ins w:id="298" w:author="Gert Morlion" w:date="2024-08-23T11:09:00Z"/>
                <w:rFonts w:cs="Arial"/>
              </w:rPr>
            </w:pPr>
            <w:ins w:id="299" w:author="Gert Morlion" w:date="2024-08-23T11:09:00Z">
              <w:r>
                <w:rPr>
                  <w:rFonts w:ascii="Times New Roman" w:hAnsi="Times New Roman"/>
                </w:rPr>
                <w:t>November 2019</w:t>
              </w:r>
            </w:ins>
          </w:p>
        </w:tc>
        <w:tc>
          <w:tcPr>
            <w:tcW w:w="1276" w:type="dxa"/>
          </w:tcPr>
          <w:p w14:paraId="1814849A" w14:textId="7C66B1B6" w:rsidR="005C4623" w:rsidRPr="00FA5DB6" w:rsidRDefault="005C4623" w:rsidP="005C4623">
            <w:pPr>
              <w:spacing w:before="60" w:after="60" w:line="240" w:lineRule="auto"/>
              <w:ind w:firstLine="21"/>
              <w:jc w:val="left"/>
              <w:rPr>
                <w:ins w:id="300" w:author="Gert Morlion" w:date="2024-08-23T11:09:00Z"/>
                <w:rFonts w:cs="Arial"/>
              </w:rPr>
            </w:pPr>
            <w:ins w:id="301" w:author="Gert Morlion" w:date="2024-08-23T11:09:00Z">
              <w:r>
                <w:rPr>
                  <w:rFonts w:ascii="Times New Roman" w:hAnsi="Times New Roman"/>
                </w:rPr>
                <w:t>Gert Morlion</w:t>
              </w:r>
            </w:ins>
          </w:p>
        </w:tc>
        <w:tc>
          <w:tcPr>
            <w:tcW w:w="5280" w:type="dxa"/>
          </w:tcPr>
          <w:p w14:paraId="662FB62D" w14:textId="132DC9C6" w:rsidR="005C4623" w:rsidRPr="00FA5DB6" w:rsidRDefault="005C4623" w:rsidP="005C4623">
            <w:pPr>
              <w:spacing w:before="60" w:after="60" w:line="240" w:lineRule="auto"/>
              <w:ind w:left="44" w:hanging="10"/>
              <w:jc w:val="left"/>
              <w:rPr>
                <w:ins w:id="302" w:author="Gert Morlion" w:date="2024-08-23T11:09:00Z"/>
                <w:rFonts w:cs="Arial"/>
              </w:rPr>
            </w:pPr>
            <w:ins w:id="303" w:author="Gert Morlion" w:date="2024-08-23T11:09:00Z">
              <w:r>
                <w:rPr>
                  <w:rFonts w:ascii="Times New Roman" w:hAnsi="Times New Roman"/>
                </w:rPr>
                <w:t>Amending last decisions IEHG and cleanup document</w:t>
              </w:r>
            </w:ins>
          </w:p>
        </w:tc>
      </w:tr>
      <w:tr w:rsidR="005C4623" w14:paraId="36338AFB" w14:textId="77777777" w:rsidTr="004B0AFB">
        <w:trPr>
          <w:cantSplit/>
          <w:jc w:val="center"/>
          <w:ins w:id="304" w:author="Gert Morlion" w:date="2024-08-23T11:09:00Z"/>
        </w:trPr>
        <w:tc>
          <w:tcPr>
            <w:tcW w:w="1271" w:type="dxa"/>
          </w:tcPr>
          <w:p w14:paraId="19007C54" w14:textId="1948A08E" w:rsidR="005C4623" w:rsidRPr="00FA5DB6" w:rsidRDefault="005C4623" w:rsidP="005C4623">
            <w:pPr>
              <w:spacing w:before="60" w:after="60" w:line="240" w:lineRule="auto"/>
              <w:jc w:val="left"/>
              <w:rPr>
                <w:ins w:id="305" w:author="Gert Morlion" w:date="2024-08-23T11:09:00Z"/>
                <w:rFonts w:cs="Arial"/>
              </w:rPr>
            </w:pPr>
            <w:ins w:id="306" w:author="Gert Morlion" w:date="2024-08-23T11:09:00Z">
              <w:r>
                <w:rPr>
                  <w:rFonts w:ascii="Times New Roman" w:hAnsi="Times New Roman"/>
                </w:rPr>
                <w:t>Draft 1.1.0</w:t>
              </w:r>
            </w:ins>
          </w:p>
        </w:tc>
        <w:tc>
          <w:tcPr>
            <w:tcW w:w="1701" w:type="dxa"/>
          </w:tcPr>
          <w:p w14:paraId="42AE5684" w14:textId="5D839BCE" w:rsidR="005C4623" w:rsidRPr="00FA5DB6" w:rsidRDefault="005C4623" w:rsidP="005C4623">
            <w:pPr>
              <w:spacing w:before="60" w:after="60" w:line="240" w:lineRule="auto"/>
              <w:ind w:left="-1" w:firstLine="1"/>
              <w:jc w:val="left"/>
              <w:rPr>
                <w:ins w:id="307" w:author="Gert Morlion" w:date="2024-08-23T11:09:00Z"/>
                <w:rFonts w:cs="Arial"/>
              </w:rPr>
            </w:pPr>
            <w:ins w:id="308" w:author="Gert Morlion" w:date="2024-08-23T11:09:00Z">
              <w:r>
                <w:rPr>
                  <w:rFonts w:ascii="Times New Roman" w:hAnsi="Times New Roman"/>
                </w:rPr>
                <w:t>June 2023</w:t>
              </w:r>
            </w:ins>
          </w:p>
        </w:tc>
        <w:tc>
          <w:tcPr>
            <w:tcW w:w="1276" w:type="dxa"/>
          </w:tcPr>
          <w:p w14:paraId="3539E20A" w14:textId="3535A5D4" w:rsidR="005C4623" w:rsidRPr="00FA5DB6" w:rsidRDefault="005C4623" w:rsidP="005C4623">
            <w:pPr>
              <w:spacing w:before="60" w:after="60" w:line="240" w:lineRule="auto"/>
              <w:ind w:firstLine="21"/>
              <w:jc w:val="left"/>
              <w:rPr>
                <w:ins w:id="309" w:author="Gert Morlion" w:date="2024-08-23T11:09:00Z"/>
                <w:rFonts w:cs="Arial"/>
              </w:rPr>
            </w:pPr>
            <w:ins w:id="310" w:author="Gert Morlion" w:date="2024-08-23T11:09:00Z">
              <w:r>
                <w:rPr>
                  <w:rFonts w:ascii="Times New Roman" w:hAnsi="Times New Roman"/>
                </w:rPr>
                <w:t>Gert Morlion</w:t>
              </w:r>
            </w:ins>
          </w:p>
        </w:tc>
        <w:tc>
          <w:tcPr>
            <w:tcW w:w="5280" w:type="dxa"/>
          </w:tcPr>
          <w:p w14:paraId="08A17C8B" w14:textId="42865FC7" w:rsidR="005C4623" w:rsidRPr="00FA5DB6" w:rsidRDefault="005C4623" w:rsidP="005C4623">
            <w:pPr>
              <w:spacing w:before="60" w:after="60" w:line="240" w:lineRule="auto"/>
              <w:ind w:left="44" w:hanging="10"/>
              <w:jc w:val="left"/>
              <w:rPr>
                <w:ins w:id="311" w:author="Gert Morlion" w:date="2024-08-23T11:09:00Z"/>
                <w:rFonts w:cs="Arial"/>
              </w:rPr>
            </w:pPr>
            <w:ins w:id="312" w:author="Gert Morlion" w:date="2024-08-23T11:09:00Z">
              <w:r>
                <w:rPr>
                  <w:rFonts w:ascii="Times New Roman" w:hAnsi="Times New Roman"/>
                </w:rPr>
                <w:t>Updating to PS S-101 edition 1.1.0</w:t>
              </w:r>
            </w:ins>
          </w:p>
        </w:tc>
      </w:tr>
      <w:tr w:rsidR="005C4623" w14:paraId="365BDBA5" w14:textId="77777777" w:rsidTr="004B0AFB">
        <w:trPr>
          <w:cantSplit/>
          <w:jc w:val="center"/>
          <w:ins w:id="313" w:author="Gert Morlion" w:date="2024-08-23T11:09:00Z"/>
        </w:trPr>
        <w:tc>
          <w:tcPr>
            <w:tcW w:w="1271" w:type="dxa"/>
          </w:tcPr>
          <w:p w14:paraId="726798A5" w14:textId="220582C6" w:rsidR="005C4623" w:rsidRPr="00FA5DB6" w:rsidRDefault="005C4623" w:rsidP="005C4623">
            <w:pPr>
              <w:spacing w:before="60" w:after="60" w:line="240" w:lineRule="auto"/>
              <w:jc w:val="left"/>
              <w:rPr>
                <w:ins w:id="314" w:author="Gert Morlion" w:date="2024-08-23T11:09:00Z"/>
                <w:rFonts w:cs="Arial"/>
              </w:rPr>
            </w:pPr>
            <w:ins w:id="315" w:author="Gert Morlion" w:date="2024-08-23T11:09:00Z">
              <w:r>
                <w:rPr>
                  <w:rFonts w:ascii="Times New Roman" w:hAnsi="Times New Roman"/>
                </w:rPr>
                <w:t>Draft 1.2.0</w:t>
              </w:r>
            </w:ins>
          </w:p>
        </w:tc>
        <w:tc>
          <w:tcPr>
            <w:tcW w:w="1701" w:type="dxa"/>
          </w:tcPr>
          <w:p w14:paraId="0B57ED80" w14:textId="09F3506E" w:rsidR="005C4623" w:rsidRPr="00FA5DB6" w:rsidRDefault="005C4623" w:rsidP="005C4623">
            <w:pPr>
              <w:spacing w:before="60" w:after="60" w:line="240" w:lineRule="auto"/>
              <w:ind w:left="-1" w:firstLine="1"/>
              <w:jc w:val="left"/>
              <w:rPr>
                <w:ins w:id="316" w:author="Gert Morlion" w:date="2024-08-23T11:09:00Z"/>
                <w:rFonts w:cs="Arial"/>
              </w:rPr>
            </w:pPr>
            <w:ins w:id="317" w:author="Gert Morlion" w:date="2024-08-23T11:09:00Z">
              <w:r>
                <w:rPr>
                  <w:rFonts w:ascii="Times New Roman" w:hAnsi="Times New Roman"/>
                </w:rPr>
                <w:t>September 2024</w:t>
              </w:r>
            </w:ins>
          </w:p>
        </w:tc>
        <w:tc>
          <w:tcPr>
            <w:tcW w:w="1276" w:type="dxa"/>
          </w:tcPr>
          <w:p w14:paraId="473F0F35" w14:textId="6BC89D7C" w:rsidR="005C4623" w:rsidRPr="00FA5DB6" w:rsidRDefault="005C4623" w:rsidP="005C4623">
            <w:pPr>
              <w:spacing w:before="60" w:after="60" w:line="240" w:lineRule="auto"/>
              <w:ind w:firstLine="21"/>
              <w:jc w:val="left"/>
              <w:rPr>
                <w:ins w:id="318" w:author="Gert Morlion" w:date="2024-08-23T11:09:00Z"/>
                <w:rFonts w:cs="Arial"/>
              </w:rPr>
            </w:pPr>
            <w:ins w:id="319" w:author="Gert Morlion" w:date="2024-08-23T11:09:00Z">
              <w:r>
                <w:rPr>
                  <w:rFonts w:ascii="Times New Roman" w:hAnsi="Times New Roman"/>
                </w:rPr>
                <w:t>Gert Morlion</w:t>
              </w:r>
            </w:ins>
          </w:p>
        </w:tc>
        <w:tc>
          <w:tcPr>
            <w:tcW w:w="5280" w:type="dxa"/>
          </w:tcPr>
          <w:p w14:paraId="59373793" w14:textId="659E51C4" w:rsidR="005C4623" w:rsidRPr="00FA5DB6" w:rsidRDefault="005C4623" w:rsidP="005C4623">
            <w:pPr>
              <w:spacing w:before="60" w:after="60" w:line="240" w:lineRule="auto"/>
              <w:ind w:left="44" w:hanging="10"/>
              <w:jc w:val="left"/>
              <w:rPr>
                <w:ins w:id="320" w:author="Gert Morlion" w:date="2024-08-23T11:09:00Z"/>
                <w:rFonts w:cs="Arial"/>
              </w:rPr>
            </w:pPr>
            <w:ins w:id="321" w:author="Gert Morlion" w:date="2024-08-23T11:09:00Z">
              <w:r>
                <w:rPr>
                  <w:rFonts w:ascii="Times New Roman" w:hAnsi="Times New Roman"/>
                </w:rPr>
                <w:t>Comparison with S-101 PS edition 1.4.1</w:t>
              </w:r>
            </w:ins>
          </w:p>
        </w:tc>
      </w:tr>
      <w:tr w:rsidR="00DA7D04" w:rsidRPr="00693533" w14:paraId="5523BF97" w14:textId="77777777" w:rsidTr="004B0AFB">
        <w:trPr>
          <w:cantSplit/>
          <w:jc w:val="center"/>
          <w:ins w:id="322" w:author="Gert Morlion" w:date="2024-11-21T09:34:00Z"/>
        </w:trPr>
        <w:tc>
          <w:tcPr>
            <w:tcW w:w="1271" w:type="dxa"/>
          </w:tcPr>
          <w:p w14:paraId="6EEE12A0" w14:textId="66BB5ED3" w:rsidR="00DA7D04" w:rsidRDefault="00DA7D04" w:rsidP="005C4623">
            <w:pPr>
              <w:spacing w:before="60" w:after="60" w:line="240" w:lineRule="auto"/>
              <w:jc w:val="left"/>
              <w:rPr>
                <w:ins w:id="323" w:author="Gert Morlion" w:date="2024-11-21T09:34:00Z"/>
                <w:rFonts w:ascii="Times New Roman" w:hAnsi="Times New Roman"/>
              </w:rPr>
            </w:pPr>
            <w:ins w:id="324" w:author="Gert Morlion" w:date="2024-11-21T09:34:00Z">
              <w:r>
                <w:rPr>
                  <w:rFonts w:ascii="Times New Roman" w:hAnsi="Times New Roman"/>
                </w:rPr>
                <w:t>Draft 1.2.0</w:t>
              </w:r>
            </w:ins>
          </w:p>
        </w:tc>
        <w:tc>
          <w:tcPr>
            <w:tcW w:w="1701" w:type="dxa"/>
          </w:tcPr>
          <w:p w14:paraId="3E4D85FA" w14:textId="0793BD0A" w:rsidR="00DA7D04" w:rsidRDefault="00DA7D04" w:rsidP="005C4623">
            <w:pPr>
              <w:spacing w:before="60" w:after="60" w:line="240" w:lineRule="auto"/>
              <w:ind w:left="-1" w:firstLine="1"/>
              <w:jc w:val="left"/>
              <w:rPr>
                <w:ins w:id="325" w:author="Gert Morlion" w:date="2024-11-21T09:34:00Z"/>
                <w:rFonts w:ascii="Times New Roman" w:hAnsi="Times New Roman"/>
              </w:rPr>
            </w:pPr>
            <w:ins w:id="326" w:author="Gert Morlion" w:date="2024-11-21T09:35:00Z">
              <w:r>
                <w:rPr>
                  <w:rFonts w:ascii="Times New Roman" w:hAnsi="Times New Roman"/>
                </w:rPr>
                <w:t>November 2024</w:t>
              </w:r>
            </w:ins>
          </w:p>
        </w:tc>
        <w:tc>
          <w:tcPr>
            <w:tcW w:w="1276" w:type="dxa"/>
          </w:tcPr>
          <w:p w14:paraId="3F19996B" w14:textId="2FBAA432" w:rsidR="00DA7D04" w:rsidRDefault="00DA7D04" w:rsidP="005C4623">
            <w:pPr>
              <w:spacing w:before="60" w:after="60" w:line="240" w:lineRule="auto"/>
              <w:ind w:firstLine="21"/>
              <w:jc w:val="left"/>
              <w:rPr>
                <w:ins w:id="327" w:author="Gert Morlion" w:date="2024-11-21T09:34:00Z"/>
                <w:rFonts w:ascii="Times New Roman" w:hAnsi="Times New Roman"/>
              </w:rPr>
            </w:pPr>
            <w:ins w:id="328" w:author="Gert Morlion" w:date="2024-11-21T09:35:00Z">
              <w:r>
                <w:rPr>
                  <w:rFonts w:ascii="Times New Roman" w:hAnsi="Times New Roman"/>
                </w:rPr>
                <w:t>Gert Morlion</w:t>
              </w:r>
            </w:ins>
          </w:p>
        </w:tc>
        <w:tc>
          <w:tcPr>
            <w:tcW w:w="5280" w:type="dxa"/>
          </w:tcPr>
          <w:p w14:paraId="2143EFAD" w14:textId="77777777" w:rsidR="00DA7D04" w:rsidRDefault="00DA7D04" w:rsidP="005C4623">
            <w:pPr>
              <w:spacing w:before="60" w:after="60" w:line="240" w:lineRule="auto"/>
              <w:ind w:left="44" w:hanging="10"/>
              <w:jc w:val="left"/>
              <w:rPr>
                <w:ins w:id="329" w:author="Gert Morlion" w:date="2024-11-21T09:35:00Z"/>
                <w:rFonts w:ascii="Times New Roman" w:hAnsi="Times New Roman"/>
              </w:rPr>
            </w:pPr>
            <w:ins w:id="330" w:author="Gert Morlion" w:date="2024-11-21T09:35:00Z">
              <w:r>
                <w:rPr>
                  <w:rFonts w:ascii="Times New Roman" w:hAnsi="Times New Roman"/>
                </w:rPr>
                <w:t>Replacing copyright by permission</w:t>
              </w:r>
            </w:ins>
          </w:p>
          <w:p w14:paraId="541F704B" w14:textId="2AF0C14F" w:rsidR="00DA7D04" w:rsidRDefault="00DA7D04" w:rsidP="005C4623">
            <w:pPr>
              <w:spacing w:before="60" w:after="60" w:line="240" w:lineRule="auto"/>
              <w:ind w:left="44" w:hanging="10"/>
              <w:jc w:val="left"/>
              <w:rPr>
                <w:ins w:id="331" w:author="Gert Morlion" w:date="2024-11-21T09:34:00Z"/>
                <w:rFonts w:ascii="Times New Roman" w:hAnsi="Times New Roman"/>
              </w:rPr>
            </w:pPr>
            <w:ins w:id="332" w:author="Gert Morlion" w:date="2024-11-21T09:35:00Z">
              <w:r>
                <w:rPr>
                  <w:rFonts w:ascii="Times New Roman" w:hAnsi="Times New Roman"/>
                </w:rPr>
                <w:t>Changing figures 11-1, 11-2, 11-3, 11-4</w:t>
              </w:r>
            </w:ins>
          </w:p>
        </w:tc>
      </w:tr>
      <w:tr w:rsidR="003E7C8C" w:rsidRPr="00693533" w14:paraId="7A7EF4D2" w14:textId="77777777" w:rsidTr="004B0AFB">
        <w:trPr>
          <w:cantSplit/>
          <w:jc w:val="center"/>
          <w:ins w:id="333" w:author="Bernd Birklhuber" w:date="2025-03-07T11:38:00Z"/>
        </w:trPr>
        <w:tc>
          <w:tcPr>
            <w:tcW w:w="1271" w:type="dxa"/>
          </w:tcPr>
          <w:p w14:paraId="0E1A0FBF" w14:textId="74AAFF42" w:rsidR="003E7C8C" w:rsidRDefault="003E7C8C" w:rsidP="005C4623">
            <w:pPr>
              <w:spacing w:before="60" w:after="60" w:line="240" w:lineRule="auto"/>
              <w:jc w:val="left"/>
              <w:rPr>
                <w:ins w:id="334" w:author="Bernd Birklhuber" w:date="2025-03-07T11:38:00Z"/>
                <w:rFonts w:ascii="Times New Roman" w:hAnsi="Times New Roman"/>
              </w:rPr>
            </w:pPr>
            <w:ins w:id="335" w:author="Bernd Birklhuber" w:date="2025-03-07T11:38:00Z">
              <w:r>
                <w:rPr>
                  <w:rFonts w:ascii="Times New Roman" w:hAnsi="Times New Roman"/>
                </w:rPr>
                <w:t>Draft 1.2.0</w:t>
              </w:r>
            </w:ins>
          </w:p>
        </w:tc>
        <w:tc>
          <w:tcPr>
            <w:tcW w:w="1701" w:type="dxa"/>
          </w:tcPr>
          <w:p w14:paraId="18DAD90C" w14:textId="013E8995" w:rsidR="003E7C8C" w:rsidRDefault="00050FBD" w:rsidP="005C4623">
            <w:pPr>
              <w:spacing w:before="60" w:after="60" w:line="240" w:lineRule="auto"/>
              <w:ind w:left="-1" w:firstLine="1"/>
              <w:jc w:val="left"/>
              <w:rPr>
                <w:ins w:id="336" w:author="Bernd Birklhuber" w:date="2025-03-07T11:38:00Z"/>
                <w:rFonts w:ascii="Times New Roman" w:hAnsi="Times New Roman"/>
              </w:rPr>
            </w:pPr>
            <w:ins w:id="337" w:author="Bernd Birklhuber" w:date="2025-06-18T07:12:00Z">
              <w:r>
                <w:rPr>
                  <w:rFonts w:ascii="Times New Roman" w:hAnsi="Times New Roman"/>
                </w:rPr>
                <w:t>June</w:t>
              </w:r>
            </w:ins>
            <w:ins w:id="338" w:author="Bernd Birklhuber" w:date="2025-03-07T11:38:00Z">
              <w:r w:rsidR="003E7C8C">
                <w:rPr>
                  <w:rFonts w:ascii="Times New Roman" w:hAnsi="Times New Roman"/>
                </w:rPr>
                <w:t xml:space="preserve"> 2025</w:t>
              </w:r>
            </w:ins>
          </w:p>
        </w:tc>
        <w:tc>
          <w:tcPr>
            <w:tcW w:w="1276" w:type="dxa"/>
          </w:tcPr>
          <w:p w14:paraId="1EC55FDA" w14:textId="2F5347C8" w:rsidR="003E7C8C" w:rsidRDefault="003E7C8C" w:rsidP="005C4623">
            <w:pPr>
              <w:spacing w:before="60" w:after="60" w:line="240" w:lineRule="auto"/>
              <w:ind w:firstLine="21"/>
              <w:jc w:val="left"/>
              <w:rPr>
                <w:ins w:id="339" w:author="Bernd Birklhuber" w:date="2025-03-07T11:38:00Z"/>
                <w:rFonts w:ascii="Times New Roman" w:hAnsi="Times New Roman"/>
              </w:rPr>
            </w:pPr>
            <w:ins w:id="340" w:author="Bernd Birklhuber" w:date="2025-03-07T11:38:00Z">
              <w:r>
                <w:rPr>
                  <w:rFonts w:ascii="Times New Roman" w:hAnsi="Times New Roman"/>
                </w:rPr>
                <w:t>Bernd Birklhuber</w:t>
              </w:r>
            </w:ins>
          </w:p>
        </w:tc>
        <w:tc>
          <w:tcPr>
            <w:tcW w:w="5280" w:type="dxa"/>
          </w:tcPr>
          <w:p w14:paraId="14FAF468" w14:textId="30C85F70" w:rsidR="003E7C8C" w:rsidRDefault="003E7C8C" w:rsidP="005C4623">
            <w:pPr>
              <w:spacing w:before="60" w:after="60" w:line="240" w:lineRule="auto"/>
              <w:ind w:left="44" w:hanging="10"/>
              <w:jc w:val="left"/>
              <w:rPr>
                <w:ins w:id="341" w:author="Bernd Birklhuber" w:date="2025-03-07T11:38:00Z"/>
                <w:rFonts w:ascii="Times New Roman" w:hAnsi="Times New Roman"/>
              </w:rPr>
            </w:pPr>
            <w:ins w:id="342" w:author="Bernd Birklhuber" w:date="2025-03-07T11:38:00Z">
              <w:r>
                <w:rPr>
                  <w:rFonts w:ascii="Times New Roman" w:hAnsi="Times New Roman"/>
                </w:rPr>
                <w:t>Alignment with edition 2.0.0 of S-101</w:t>
              </w:r>
            </w:ins>
          </w:p>
        </w:tc>
      </w:tr>
    </w:tbl>
    <w:p w14:paraId="3F37E258" w14:textId="77777777" w:rsidR="005C4623" w:rsidRDefault="005C4623" w:rsidP="005C4623">
      <w:pPr>
        <w:spacing w:after="0" w:line="240" w:lineRule="auto"/>
        <w:rPr>
          <w:ins w:id="343" w:author="Gert Morlion" w:date="2024-08-23T11:09:00Z"/>
          <w:rFonts w:ascii="Arial Narrow" w:hAnsi="Arial Narrow"/>
        </w:rPr>
      </w:pPr>
    </w:p>
    <w:p w14:paraId="5DF30E87" w14:textId="77777777" w:rsidR="005C4623" w:rsidRDefault="005C4623" w:rsidP="005C4623">
      <w:pPr>
        <w:spacing w:after="160" w:line="259" w:lineRule="auto"/>
        <w:jc w:val="left"/>
        <w:rPr>
          <w:ins w:id="344" w:author="Gert Morlion" w:date="2024-08-23T11:09:00Z"/>
          <w:b/>
          <w:bCs/>
          <w:sz w:val="24"/>
          <w:szCs w:val="24"/>
        </w:rPr>
      </w:pPr>
      <w:ins w:id="345" w:author="Gert Morlion" w:date="2024-08-23T11:09:00Z">
        <w:r>
          <w:rPr>
            <w:sz w:val="24"/>
            <w:szCs w:val="24"/>
          </w:rPr>
          <w:br w:type="page"/>
        </w:r>
      </w:ins>
    </w:p>
    <w:p w14:paraId="50813299" w14:textId="4D4A5DDA" w:rsidR="005C4623" w:rsidRPr="008D0CFF" w:rsidRDefault="005C4623" w:rsidP="005C4623">
      <w:pPr>
        <w:pStyle w:val="StylezzForewordAuto"/>
        <w:pageBreakBefore w:val="0"/>
        <w:jc w:val="center"/>
        <w:rPr>
          <w:ins w:id="346" w:author="Gert Morlion" w:date="2024-08-23T11:09:00Z"/>
          <w:sz w:val="24"/>
          <w:szCs w:val="24"/>
          <w:lang w:val="en-GB"/>
        </w:rPr>
      </w:pPr>
      <w:commentRangeStart w:id="347"/>
      <w:ins w:id="348" w:author="Gert Morlion" w:date="2024-08-23T11:09:00Z">
        <w:r>
          <w:rPr>
            <w:sz w:val="24"/>
            <w:szCs w:val="24"/>
            <w:lang w:val="en-GB"/>
          </w:rPr>
          <w:t xml:space="preserve">Summary of Substantive Changes in Edition </w:t>
        </w:r>
      </w:ins>
      <w:ins w:id="349" w:author="Gert Morlion" w:date="2024-08-23T11:10:00Z">
        <w:r>
          <w:rPr>
            <w:sz w:val="24"/>
            <w:szCs w:val="24"/>
            <w:lang w:val="en-GB"/>
          </w:rPr>
          <w:t>1</w:t>
        </w:r>
      </w:ins>
      <w:ins w:id="350" w:author="Gert Morlion" w:date="2024-08-23T11:09:00Z">
        <w:r>
          <w:rPr>
            <w:sz w:val="24"/>
            <w:szCs w:val="24"/>
            <w:lang w:val="en-GB"/>
          </w:rPr>
          <w:t>.</w:t>
        </w:r>
      </w:ins>
      <w:ins w:id="351" w:author="Gert Morlion" w:date="2024-08-23T11:10:00Z">
        <w:r>
          <w:rPr>
            <w:sz w:val="24"/>
            <w:szCs w:val="24"/>
            <w:lang w:val="en-GB"/>
          </w:rPr>
          <w:t>2</w:t>
        </w:r>
      </w:ins>
      <w:ins w:id="352" w:author="Gert Morlion" w:date="2024-08-23T11:09:00Z">
        <w:r>
          <w:rPr>
            <w:sz w:val="24"/>
            <w:szCs w:val="24"/>
            <w:lang w:val="en-GB"/>
          </w:rPr>
          <w:t>.0</w:t>
        </w:r>
      </w:ins>
    </w:p>
    <w:p w14:paraId="077F0475" w14:textId="77777777" w:rsidR="005C4623" w:rsidRDefault="005C4623" w:rsidP="005C4623">
      <w:pPr>
        <w:spacing w:after="0" w:line="240" w:lineRule="auto"/>
        <w:rPr>
          <w:ins w:id="353" w:author="Gert Morlion" w:date="2024-08-23T11:09:00Z"/>
          <w:rFonts w:cs="Arial"/>
          <w:b/>
        </w:rPr>
      </w:pPr>
    </w:p>
    <w:p w14:paraId="2EDAAD0F" w14:textId="77777777" w:rsidR="005C4623" w:rsidRPr="00A57031" w:rsidRDefault="005C4623" w:rsidP="005C4623">
      <w:pPr>
        <w:spacing w:after="120"/>
        <w:rPr>
          <w:ins w:id="354" w:author="Gert Morlion" w:date="2024-08-23T11:09:00Z"/>
          <w:rFonts w:cs="Arial"/>
        </w:rPr>
      </w:pPr>
      <w:ins w:id="355" w:author="Gert Morlion" w:date="2024-08-23T11:09:00Z">
        <w:r>
          <w:rPr>
            <w:rFonts w:cs="Arial"/>
            <w:b/>
          </w:rPr>
          <w:t>Bold</w:t>
        </w:r>
        <w:r>
          <w:rPr>
            <w:rFonts w:cs="Arial"/>
          </w:rPr>
          <w:t xml:space="preserve"> references in the Clauses Effected column indicate the principle sections/clauses that are impacted by the described change.</w:t>
        </w:r>
      </w:ins>
      <w:commentRangeEnd w:id="347"/>
      <w:r w:rsidR="00050FBD">
        <w:rPr>
          <w:rStyle w:val="Kommentarzeichen"/>
        </w:rPr>
        <w:commentReference w:id="347"/>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5C4623" w:rsidRPr="008D0CFF" w14:paraId="692F8B98" w14:textId="77777777" w:rsidTr="004B0AFB">
        <w:trPr>
          <w:cantSplit/>
          <w:ins w:id="356" w:author="Gert Morlion" w:date="2024-08-23T11:09:00Z"/>
        </w:trPr>
        <w:tc>
          <w:tcPr>
            <w:tcW w:w="7230" w:type="dxa"/>
            <w:shd w:val="clear" w:color="auto" w:fill="D9D9D9"/>
            <w:vAlign w:val="center"/>
          </w:tcPr>
          <w:p w14:paraId="162DE6E7" w14:textId="77777777" w:rsidR="005C4623" w:rsidRPr="008D0CFF" w:rsidRDefault="005C4623" w:rsidP="004B0AFB">
            <w:pPr>
              <w:pStyle w:val="Tabletitle"/>
              <w:spacing w:line="240" w:lineRule="auto"/>
              <w:rPr>
                <w:ins w:id="357" w:author="Gert Morlion" w:date="2024-08-23T11:09:00Z"/>
                <w:rFonts w:eastAsia="Times New Roman" w:cs="Arial"/>
              </w:rPr>
            </w:pPr>
            <w:ins w:id="358" w:author="Gert Morlion" w:date="2024-08-23T11:09:00Z">
              <w:r>
                <w:rPr>
                  <w:rFonts w:eastAsia="Times New Roman" w:cs="Arial"/>
                </w:rPr>
                <w:t>Change Summary</w:t>
              </w:r>
            </w:ins>
          </w:p>
        </w:tc>
        <w:tc>
          <w:tcPr>
            <w:tcW w:w="2126" w:type="dxa"/>
            <w:shd w:val="clear" w:color="auto" w:fill="D9D9D9"/>
          </w:tcPr>
          <w:p w14:paraId="79FFE635" w14:textId="77777777" w:rsidR="005C4623" w:rsidRPr="008D0CFF" w:rsidRDefault="005C4623" w:rsidP="004B0AFB">
            <w:pPr>
              <w:pStyle w:val="Tabletitle"/>
              <w:spacing w:line="240" w:lineRule="auto"/>
              <w:rPr>
                <w:ins w:id="359" w:author="Gert Morlion" w:date="2024-08-23T11:09:00Z"/>
                <w:rFonts w:eastAsia="Times New Roman" w:cs="Arial"/>
              </w:rPr>
            </w:pPr>
            <w:ins w:id="360" w:author="Gert Morlion" w:date="2024-08-23T11:09:00Z">
              <w:r>
                <w:rPr>
                  <w:rFonts w:eastAsia="Times New Roman" w:cs="Arial"/>
                </w:rPr>
                <w:t>Clauses Affected</w:t>
              </w:r>
            </w:ins>
          </w:p>
        </w:tc>
      </w:tr>
      <w:tr w:rsidR="002F6C24" w:rsidRPr="008D0CFF" w14:paraId="2B46FB70" w14:textId="77777777" w:rsidTr="004B0AFB">
        <w:trPr>
          <w:cantSplit/>
          <w:ins w:id="361" w:author="Gert Morlion" w:date="2024-08-23T11:12:00Z"/>
        </w:trPr>
        <w:tc>
          <w:tcPr>
            <w:tcW w:w="7230" w:type="dxa"/>
            <w:shd w:val="clear" w:color="auto" w:fill="D9D9D9"/>
            <w:vAlign w:val="center"/>
          </w:tcPr>
          <w:p w14:paraId="75EA6019" w14:textId="77777777" w:rsidR="002F6C24" w:rsidRDefault="002F6C24" w:rsidP="004B0AFB">
            <w:pPr>
              <w:pStyle w:val="Tabletitle"/>
              <w:spacing w:line="240" w:lineRule="auto"/>
              <w:rPr>
                <w:ins w:id="362" w:author="Gert Morlion" w:date="2024-08-23T11:12:00Z"/>
                <w:rFonts w:eastAsia="Times New Roman" w:cs="Arial"/>
              </w:rPr>
            </w:pPr>
          </w:p>
        </w:tc>
        <w:tc>
          <w:tcPr>
            <w:tcW w:w="2126" w:type="dxa"/>
            <w:shd w:val="clear" w:color="auto" w:fill="D9D9D9"/>
          </w:tcPr>
          <w:p w14:paraId="3B75A4FB" w14:textId="77777777" w:rsidR="002F6C24" w:rsidRDefault="002F6C24" w:rsidP="004B0AFB">
            <w:pPr>
              <w:pStyle w:val="Tabletitle"/>
              <w:spacing w:line="240" w:lineRule="auto"/>
              <w:rPr>
                <w:ins w:id="363" w:author="Gert Morlion" w:date="2024-08-23T11:12:00Z"/>
                <w:rFonts w:eastAsia="Times New Roman" w:cs="Arial"/>
              </w:rPr>
            </w:pPr>
          </w:p>
        </w:tc>
      </w:tr>
    </w:tbl>
    <w:p w14:paraId="0BE136AC" w14:textId="6F7DD0A9" w:rsidR="005C4623" w:rsidRDefault="002E790D" w:rsidP="002E790D">
      <w:pPr>
        <w:rPr>
          <w:ins w:id="364" w:author="Gert Morlion" w:date="2024-08-23T11:09:00Z"/>
        </w:rPr>
      </w:pPr>
      <w:ins w:id="365" w:author="Gert Morlion" w:date="2024-08-23T11:11:00Z">
        <w:r>
          <w:br w:type="page"/>
        </w:r>
        <w:r>
          <w:lastRenderedPageBreak/>
          <w:br w:type="page"/>
        </w:r>
      </w:ins>
    </w:p>
    <w:p w14:paraId="2DBFC9E8" w14:textId="4344DC29" w:rsidR="00453023" w:rsidRPr="00D22CCD" w:rsidRDefault="007260E2">
      <w:pPr>
        <w:pStyle w:val="berschrift1"/>
        <w:numPr>
          <w:ilvl w:val="0"/>
          <w:numId w:val="0"/>
        </w:numPr>
        <w:ind w:left="432" w:hanging="432"/>
      </w:pPr>
      <w:r w:rsidRPr="00D22CCD">
        <w:t>Introduction</w:t>
      </w:r>
      <w:bookmarkEnd w:id="213"/>
    </w:p>
    <w:p w14:paraId="31B191F7" w14:textId="7932441B" w:rsidR="00453023" w:rsidRPr="00D22CCD" w:rsidRDefault="007260E2">
      <w:r w:rsidRPr="00D22CCD">
        <w:t>S-401 is the Electronic Navigational Chart Product Specification, produced by the Inland ENC Harmonization Group</w:t>
      </w:r>
      <w:ins w:id="366" w:author="Bernd Birklhuber" w:date="2025-06-19T10:39:00Z">
        <w:r w:rsidR="00F542C6">
          <w:t xml:space="preserve"> (IEHG)</w:t>
        </w:r>
      </w:ins>
      <w:r w:rsidRPr="00D22CCD">
        <w:t xml:space="preserve">.  S-401 is designed to allow content, content definition (Feature Catalogues) and presentation (Portrayal Catalogues) to be updateable without breaking system implementations.  </w:t>
      </w:r>
    </w:p>
    <w:p w14:paraId="04396B8E" w14:textId="74405C57" w:rsidR="00453023" w:rsidRPr="00D22CCD" w:rsidRDefault="007260E2">
      <w:commentRangeStart w:id="367"/>
      <w:r w:rsidRPr="00D22CCD">
        <w:t xml:space="preserve">Based on the IHO Universal Hydrographic Data Model S-100, S-401 includes all the necessary pieces for </w:t>
      </w:r>
      <w:r w:rsidR="00105B7B" w:rsidRPr="00D22CCD">
        <w:t xml:space="preserve">all </w:t>
      </w:r>
      <w:r w:rsidRPr="00D22CCD">
        <w:t>chart producers to produce Inland Electronic Navigational Charts (IENC) and OEMs to be able to ingest and properly display them.  This Product Specification is designed to be flexible with the introduction of machine readable Feature and Portrayal Catalogues that will allow for managed change and will enable the introduction of new navigationally significant features and their portrayal</w:t>
      </w:r>
      <w:del w:id="368" w:author="Bernd Birklhuber" w:date="2025-03-10T15:53:00Z">
        <w:r w:rsidRPr="00D22CCD" w:rsidDel="00F82395">
          <w:delText xml:space="preserve"> using a “just in time” methodology</w:delText>
        </w:r>
      </w:del>
      <w:r w:rsidRPr="00D22CCD">
        <w:t>.</w:t>
      </w:r>
      <w:commentRangeEnd w:id="367"/>
      <w:r w:rsidR="004B0AFB">
        <w:rPr>
          <w:rStyle w:val="Kommentarzeichen"/>
        </w:rPr>
        <w:commentReference w:id="367"/>
      </w:r>
    </w:p>
    <w:p w14:paraId="29DFCA41" w14:textId="77777777" w:rsidR="00453023" w:rsidRPr="00D22CCD" w:rsidRDefault="007260E2">
      <w:pPr>
        <w:pStyle w:val="berschrift1"/>
      </w:pPr>
      <w:r w:rsidRPr="00D22CCD">
        <w:br w:type="page"/>
      </w:r>
      <w:bookmarkStart w:id="369" w:name="_Toc487203079"/>
      <w:r w:rsidRPr="00D22CCD">
        <w:lastRenderedPageBreak/>
        <w:t>Overview</w:t>
      </w:r>
      <w:bookmarkEnd w:id="214"/>
      <w:bookmarkEnd w:id="215"/>
      <w:bookmarkEnd w:id="369"/>
    </w:p>
    <w:p w14:paraId="095EE4C7" w14:textId="77777777" w:rsidR="00453023" w:rsidRPr="00D22CCD" w:rsidRDefault="007260E2">
      <w:pPr>
        <w:pStyle w:val="berschrift2"/>
      </w:pPr>
      <w:r w:rsidRPr="00D22CCD">
        <w:t xml:space="preserve"> </w:t>
      </w:r>
      <w:bookmarkStart w:id="370" w:name="_Toc487203080"/>
      <w:r w:rsidRPr="00D22CCD">
        <w:t>Scope</w:t>
      </w:r>
      <w:bookmarkEnd w:id="370"/>
    </w:p>
    <w:p w14:paraId="187B4C82" w14:textId="77777777" w:rsidR="00453023" w:rsidRPr="00D22CCD" w:rsidRDefault="007260E2">
      <w:r w:rsidRPr="00D22CCD">
        <w:t xml:space="preserve">This document describes an S-100 compliant product specification for Inland Electronic Navigational Charts, which will form the base navigation layer for an S-100 based Inland ECDIS or ECS. It specifies the content, structure, and metadata needed for creating a fully compliant S-401 IENC and for its portrayal within an S-100 Inland ECDIS or ECS.  This product specification includes the content model, the encoding, the feature catalogue, portrayal catalogue, metadata, implementation guidance for developers.   </w:t>
      </w:r>
    </w:p>
    <w:p w14:paraId="4D32E321" w14:textId="77777777" w:rsidR="00453023" w:rsidRPr="00D22CCD" w:rsidRDefault="007260E2">
      <w:pPr>
        <w:pStyle w:val="berschrift2"/>
        <w:rPr>
          <w:lang w:eastAsia="en-GB"/>
        </w:rPr>
      </w:pPr>
      <w:bookmarkStart w:id="371" w:name="_Toc487203081"/>
      <w:r w:rsidRPr="00D22CCD">
        <w:rPr>
          <w:lang w:eastAsia="en-GB"/>
        </w:rPr>
        <w:t>References</w:t>
      </w:r>
      <w:bookmarkEnd w:id="371"/>
    </w:p>
    <w:p w14:paraId="1041F6AA" w14:textId="77777777" w:rsidR="00183FCF" w:rsidRPr="00777AC1" w:rsidRDefault="00183FCF" w:rsidP="00183FCF">
      <w:pPr>
        <w:spacing w:after="120" w:line="240" w:lineRule="auto"/>
        <w:ind w:left="1985" w:hanging="1985"/>
        <w:rPr>
          <w:ins w:id="372" w:author="Gert Morlion" w:date="2024-08-23T11:15:00Z"/>
          <w:lang w:val="en-AU" w:eastAsia="en-GB"/>
        </w:rPr>
      </w:pPr>
      <w:ins w:id="373" w:author="Gert Morlion" w:date="2024-08-23T11:15:00Z">
        <w:r>
          <w:rPr>
            <w:lang w:val="en-AU" w:eastAsia="en-GB"/>
          </w:rPr>
          <w:t>S-52</w:t>
        </w:r>
        <w:r>
          <w:rPr>
            <w:lang w:val="en-AU" w:eastAsia="en-GB"/>
          </w:rPr>
          <w:tab/>
        </w:r>
        <w:r w:rsidRPr="000509A8">
          <w:rPr>
            <w:i/>
            <w:lang w:val="en-AU" w:eastAsia="en-GB"/>
          </w:rPr>
          <w:t>IHO Specifications for Chart Content and Display Aspects of ECDIS</w:t>
        </w:r>
        <w:r w:rsidRPr="00777AC1">
          <w:rPr>
            <w:lang w:val="en-AU" w:eastAsia="en-GB"/>
          </w:rPr>
          <w:t>, Edition 6.</w:t>
        </w:r>
        <w:r w:rsidRPr="007F6DC7">
          <w:rPr>
            <w:lang w:val="en-AU" w:eastAsia="en-GB"/>
          </w:rPr>
          <w:t>1</w:t>
        </w:r>
        <w:r w:rsidRPr="00777AC1">
          <w:rPr>
            <w:lang w:val="en-AU" w:eastAsia="en-GB"/>
          </w:rPr>
          <w:t>(.1) – October 2014, with Clarifications up to June 2015</w:t>
        </w:r>
      </w:ins>
    </w:p>
    <w:p w14:paraId="344042E7" w14:textId="69D5483C" w:rsidR="00453023" w:rsidRPr="00D22CCD" w:rsidRDefault="007260E2">
      <w:pPr>
        <w:rPr>
          <w:lang w:eastAsia="en-GB"/>
        </w:rPr>
      </w:pPr>
      <w:r w:rsidRPr="00D22CCD">
        <w:rPr>
          <w:lang w:eastAsia="en-GB"/>
        </w:rPr>
        <w:t>S-100</w:t>
      </w:r>
      <w:r w:rsidRPr="00D22CCD">
        <w:rPr>
          <w:lang w:eastAsia="en-GB"/>
        </w:rPr>
        <w:tab/>
      </w:r>
      <w:r w:rsidRPr="00D22CCD">
        <w:rPr>
          <w:lang w:eastAsia="en-GB"/>
        </w:rPr>
        <w:tab/>
      </w:r>
      <w:ins w:id="374" w:author="Gert Morlion" w:date="2024-08-23T11:16:00Z">
        <w:r w:rsidR="004817C4">
          <w:rPr>
            <w:lang w:eastAsia="en-GB"/>
          </w:rPr>
          <w:tab/>
        </w:r>
        <w:r w:rsidR="004817C4">
          <w:rPr>
            <w:lang w:eastAsia="en-GB"/>
          </w:rPr>
          <w:tab/>
        </w:r>
        <w:r w:rsidR="004817C4">
          <w:rPr>
            <w:lang w:eastAsia="en-GB"/>
          </w:rPr>
          <w:tab/>
        </w:r>
      </w:ins>
      <w:r w:rsidRPr="00D22CCD">
        <w:rPr>
          <w:lang w:eastAsia="en-GB"/>
        </w:rPr>
        <w:t>IHO Universal Hydrographic Data Model</w:t>
      </w:r>
    </w:p>
    <w:p w14:paraId="79E16CBF" w14:textId="77777777" w:rsidR="004817C4" w:rsidRPr="007F6DC7" w:rsidRDefault="004817C4" w:rsidP="004817C4">
      <w:pPr>
        <w:spacing w:after="120" w:line="240" w:lineRule="auto"/>
        <w:ind w:left="1985" w:hanging="1985"/>
        <w:rPr>
          <w:ins w:id="375" w:author="Gert Morlion" w:date="2024-08-23T11:15:00Z"/>
          <w:lang w:val="en-AU" w:eastAsia="en-GB"/>
        </w:rPr>
      </w:pPr>
      <w:ins w:id="376" w:author="Gert Morlion" w:date="2024-08-23T11:15:00Z">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ins>
    </w:p>
    <w:p w14:paraId="5815E2C8" w14:textId="77777777" w:rsidR="004817C4" w:rsidRPr="00777AC1" w:rsidRDefault="004817C4" w:rsidP="004817C4">
      <w:pPr>
        <w:spacing w:after="120" w:line="240" w:lineRule="auto"/>
        <w:ind w:left="1985" w:hanging="1985"/>
        <w:rPr>
          <w:ins w:id="377" w:author="Gert Morlion" w:date="2024-08-23T11:15:00Z"/>
          <w:lang w:val="en-AU" w:eastAsia="en-GB"/>
        </w:rPr>
      </w:pPr>
      <w:ins w:id="378" w:author="Gert Morlion" w:date="2024-08-23T11:15:00Z">
        <w:r w:rsidRPr="00777AC1">
          <w:rPr>
            <w:lang w:val="en-AU" w:eastAsia="en-GB"/>
          </w:rPr>
          <w:t>ISO 3166-1</w:t>
        </w:r>
        <w:r w:rsidRPr="00777AC1">
          <w:rPr>
            <w:lang w:val="en-AU" w:eastAsia="en-GB"/>
          </w:rPr>
          <w:tab/>
        </w:r>
        <w:r w:rsidRPr="000509A8">
          <w:rPr>
            <w:i/>
            <w:lang w:val="en-AU" w:eastAsia="en-GB"/>
          </w:rPr>
          <w:t xml:space="preserve">Codes for the Representation of Names of Countries and their Subdivisions – Part 1: </w:t>
        </w:r>
        <w:r w:rsidRPr="000509A8">
          <w:rPr>
            <w:i/>
            <w:iCs/>
            <w:lang w:val="en-AU" w:eastAsia="en-GB"/>
          </w:rPr>
          <w:t>Country Codes</w:t>
        </w:r>
      </w:ins>
    </w:p>
    <w:p w14:paraId="5AA9F530" w14:textId="77777777" w:rsidR="004817C4" w:rsidRPr="00777AC1" w:rsidRDefault="004817C4" w:rsidP="004817C4">
      <w:pPr>
        <w:spacing w:after="120" w:line="240" w:lineRule="auto"/>
        <w:ind w:left="1985" w:hanging="1985"/>
        <w:rPr>
          <w:ins w:id="379" w:author="Gert Morlion" w:date="2024-08-23T11:15:00Z"/>
          <w:i/>
          <w:iCs/>
          <w:lang w:val="en-AU" w:eastAsia="en-GB"/>
        </w:rPr>
      </w:pPr>
      <w:ins w:id="380" w:author="Gert Morlion" w:date="2024-08-23T11:15:00Z">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ins>
    </w:p>
    <w:p w14:paraId="453006CF" w14:textId="77777777" w:rsidR="004817C4" w:rsidRPr="00777AC1" w:rsidRDefault="004817C4" w:rsidP="004817C4">
      <w:pPr>
        <w:spacing w:after="120" w:line="240" w:lineRule="auto"/>
        <w:ind w:left="1985" w:hanging="1985"/>
        <w:rPr>
          <w:ins w:id="381" w:author="Gert Morlion" w:date="2024-08-23T11:15:00Z"/>
          <w:iCs/>
          <w:lang w:val="en-AU" w:eastAsia="en-GB"/>
        </w:rPr>
      </w:pPr>
      <w:ins w:id="382" w:author="Gert Morlion" w:date="2024-08-23T11:15:00Z">
        <w:r>
          <w:rPr>
            <w:lang w:val="en-AU" w:eastAsia="en-GB"/>
          </w:rPr>
          <w:t>ISO 8601:2004</w:t>
        </w:r>
        <w:r>
          <w:rPr>
            <w:lang w:val="en-AU" w:eastAsia="en-GB"/>
          </w:rPr>
          <w:tab/>
        </w:r>
        <w:r w:rsidRPr="000509A8">
          <w:rPr>
            <w:i/>
            <w:iCs/>
            <w:lang w:val="en-AU" w:eastAsia="en-GB"/>
          </w:rPr>
          <w:t>Data Elements and Interchange Formats – Information Interchange – Representation of Dates and Times</w:t>
        </w:r>
      </w:ins>
    </w:p>
    <w:p w14:paraId="5E81FAE7" w14:textId="77777777" w:rsidR="004817C4" w:rsidRPr="00777AC1" w:rsidRDefault="004817C4" w:rsidP="004817C4">
      <w:pPr>
        <w:spacing w:after="120" w:line="240" w:lineRule="auto"/>
        <w:ind w:left="1985" w:hanging="1985"/>
        <w:rPr>
          <w:ins w:id="383" w:author="Gert Morlion" w:date="2024-08-23T11:15:00Z"/>
          <w:iCs/>
          <w:lang w:val="en-AU" w:eastAsia="en-GB"/>
        </w:rPr>
      </w:pPr>
      <w:ins w:id="384" w:author="Gert Morlion" w:date="2024-08-23T11:15:00Z">
        <w:r w:rsidRPr="00777AC1">
          <w:rPr>
            <w:lang w:val="en-AU" w:eastAsia="en-GB"/>
          </w:rPr>
          <w:t>ISO 19101:2003</w:t>
        </w:r>
        <w:r w:rsidRPr="00777AC1">
          <w:rPr>
            <w:lang w:val="en-AU" w:eastAsia="en-GB"/>
          </w:rPr>
          <w:tab/>
        </w:r>
        <w:r w:rsidRPr="000509A8">
          <w:rPr>
            <w:i/>
            <w:iCs/>
            <w:lang w:val="en-AU" w:eastAsia="en-GB"/>
          </w:rPr>
          <w:t>Geographic Information – Reference Model</w:t>
        </w:r>
      </w:ins>
    </w:p>
    <w:p w14:paraId="3B83699A" w14:textId="77777777" w:rsidR="004817C4" w:rsidRPr="00777AC1" w:rsidRDefault="004817C4" w:rsidP="004817C4">
      <w:pPr>
        <w:spacing w:after="120" w:line="240" w:lineRule="auto"/>
        <w:ind w:left="1985" w:hanging="1985"/>
        <w:rPr>
          <w:ins w:id="385" w:author="Gert Morlion" w:date="2024-08-23T11:15:00Z"/>
          <w:iCs/>
          <w:lang w:val="en-AU" w:eastAsia="en-GB"/>
        </w:rPr>
      </w:pPr>
      <w:ins w:id="386" w:author="Gert Morlion" w:date="2024-08-23T11:15:00Z">
        <w:r w:rsidRPr="00777AC1">
          <w:rPr>
            <w:lang w:val="en-AU" w:eastAsia="en-GB"/>
          </w:rPr>
          <w:t>ISO 19103:2005</w:t>
        </w:r>
        <w:r w:rsidRPr="00777AC1">
          <w:rPr>
            <w:lang w:val="en-AU" w:eastAsia="en-GB"/>
          </w:rPr>
          <w:tab/>
        </w:r>
        <w:r w:rsidRPr="000509A8">
          <w:rPr>
            <w:i/>
            <w:iCs/>
            <w:lang w:val="en-AU" w:eastAsia="en-GB"/>
          </w:rPr>
          <w:t>Geographic Information – Conceptual Schema Language</w:t>
        </w:r>
      </w:ins>
    </w:p>
    <w:p w14:paraId="3B77122F" w14:textId="77777777" w:rsidR="004817C4" w:rsidRPr="00777AC1" w:rsidRDefault="004817C4" w:rsidP="004817C4">
      <w:pPr>
        <w:spacing w:after="120" w:line="240" w:lineRule="auto"/>
        <w:ind w:left="1985" w:hanging="1985"/>
        <w:rPr>
          <w:ins w:id="387" w:author="Gert Morlion" w:date="2024-08-23T11:15:00Z"/>
          <w:iCs/>
          <w:lang w:val="en-AU" w:eastAsia="en-GB"/>
        </w:rPr>
      </w:pPr>
      <w:ins w:id="388" w:author="Gert Morlion" w:date="2024-08-23T11:15:00Z">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ins>
    </w:p>
    <w:p w14:paraId="62017BB9" w14:textId="77777777" w:rsidR="004817C4" w:rsidRPr="00777AC1" w:rsidRDefault="004817C4" w:rsidP="004817C4">
      <w:pPr>
        <w:spacing w:after="120" w:line="240" w:lineRule="auto"/>
        <w:ind w:left="1985" w:hanging="1985"/>
        <w:rPr>
          <w:ins w:id="389" w:author="Gert Morlion" w:date="2024-08-23T11:15:00Z"/>
          <w:iCs/>
          <w:lang w:val="en-AU" w:eastAsia="en-GB"/>
        </w:rPr>
      </w:pPr>
      <w:ins w:id="390" w:author="Gert Morlion" w:date="2024-08-23T11:15:00Z">
        <w:r w:rsidRPr="00777AC1">
          <w:rPr>
            <w:lang w:val="en-AU" w:eastAsia="en-GB"/>
          </w:rPr>
          <w:t>ISO 19105:2000</w:t>
        </w:r>
        <w:r w:rsidRPr="00777AC1">
          <w:rPr>
            <w:lang w:val="en-AU" w:eastAsia="en-GB"/>
          </w:rPr>
          <w:tab/>
        </w:r>
        <w:r w:rsidRPr="000509A8">
          <w:rPr>
            <w:i/>
            <w:iCs/>
            <w:lang w:val="en-AU" w:eastAsia="en-GB"/>
          </w:rPr>
          <w:t>Geographic Information – Conformance and Testing</w:t>
        </w:r>
      </w:ins>
    </w:p>
    <w:p w14:paraId="6DF46290" w14:textId="77777777" w:rsidR="004817C4" w:rsidRPr="006834DB" w:rsidRDefault="004817C4" w:rsidP="004817C4">
      <w:pPr>
        <w:spacing w:after="120" w:line="240" w:lineRule="auto"/>
        <w:ind w:left="1985" w:hanging="1985"/>
        <w:rPr>
          <w:ins w:id="391" w:author="Gert Morlion" w:date="2024-08-23T11:15:00Z"/>
          <w:iCs/>
          <w:lang w:val="de-DE" w:eastAsia="en-GB"/>
        </w:rPr>
      </w:pPr>
      <w:ins w:id="392" w:author="Gert Morlion" w:date="2024-08-23T11:15:00Z">
        <w:r w:rsidRPr="006834DB">
          <w:rPr>
            <w:lang w:val="de-DE" w:eastAsia="en-GB"/>
          </w:rPr>
          <w:t>ISO 19107:2003</w:t>
        </w:r>
        <w:r w:rsidRPr="006834DB">
          <w:rPr>
            <w:lang w:val="de-DE" w:eastAsia="en-GB"/>
          </w:rPr>
          <w:tab/>
        </w:r>
        <w:r w:rsidRPr="006834DB">
          <w:rPr>
            <w:i/>
            <w:iCs/>
            <w:lang w:val="de-DE" w:eastAsia="en-GB"/>
          </w:rPr>
          <w:t>Geographic Information – Spatial Schema</w:t>
        </w:r>
      </w:ins>
    </w:p>
    <w:p w14:paraId="53761FE7" w14:textId="77777777" w:rsidR="004817C4" w:rsidRPr="006834DB" w:rsidRDefault="004817C4" w:rsidP="004817C4">
      <w:pPr>
        <w:spacing w:after="120" w:line="240" w:lineRule="auto"/>
        <w:ind w:left="1985" w:hanging="1985"/>
        <w:rPr>
          <w:ins w:id="393" w:author="Gert Morlion" w:date="2024-08-23T11:15:00Z"/>
          <w:iCs/>
          <w:lang w:val="de-DE" w:eastAsia="en-GB"/>
        </w:rPr>
      </w:pPr>
      <w:ins w:id="394" w:author="Gert Morlion" w:date="2024-08-23T11:15:00Z">
        <w:r w:rsidRPr="006834DB">
          <w:rPr>
            <w:lang w:val="de-DE" w:eastAsia="en-GB"/>
          </w:rPr>
          <w:t>ISO 19108:2002</w:t>
        </w:r>
        <w:r w:rsidRPr="006834DB">
          <w:rPr>
            <w:lang w:val="de-DE" w:eastAsia="en-GB"/>
          </w:rPr>
          <w:tab/>
        </w:r>
        <w:r w:rsidRPr="006834DB">
          <w:rPr>
            <w:i/>
            <w:iCs/>
            <w:lang w:val="de-DE" w:eastAsia="en-GB"/>
          </w:rPr>
          <w:t>Geographic Information – Temporal Schema</w:t>
        </w:r>
      </w:ins>
    </w:p>
    <w:p w14:paraId="75B2C8D7" w14:textId="77777777" w:rsidR="004817C4" w:rsidRPr="00777AC1" w:rsidRDefault="004817C4" w:rsidP="004817C4">
      <w:pPr>
        <w:spacing w:after="120" w:line="240" w:lineRule="auto"/>
        <w:ind w:left="1985" w:hanging="1985"/>
        <w:rPr>
          <w:ins w:id="395" w:author="Gert Morlion" w:date="2024-08-23T11:15:00Z"/>
          <w:iCs/>
          <w:lang w:val="en-AU" w:eastAsia="en-GB"/>
        </w:rPr>
      </w:pPr>
      <w:ins w:id="396" w:author="Gert Morlion" w:date="2024-08-23T11:15:00Z">
        <w:r w:rsidRPr="00777AC1">
          <w:rPr>
            <w:lang w:val="en-AU" w:eastAsia="en-GB"/>
          </w:rPr>
          <w:t>ISO 19109:2005</w:t>
        </w:r>
        <w:r w:rsidRPr="00777AC1">
          <w:rPr>
            <w:lang w:val="en-AU" w:eastAsia="en-GB"/>
          </w:rPr>
          <w:tab/>
        </w:r>
        <w:r w:rsidRPr="000509A8">
          <w:rPr>
            <w:i/>
            <w:iCs/>
            <w:lang w:val="en-AU" w:eastAsia="en-GB"/>
          </w:rPr>
          <w:t>Geographic Information – Rules for Application Schema</w:t>
        </w:r>
      </w:ins>
    </w:p>
    <w:p w14:paraId="66CFDDD5" w14:textId="77777777" w:rsidR="004817C4" w:rsidRPr="00777AC1" w:rsidRDefault="004817C4" w:rsidP="004817C4">
      <w:pPr>
        <w:spacing w:after="120" w:line="240" w:lineRule="auto"/>
        <w:ind w:left="1985" w:hanging="1985"/>
        <w:rPr>
          <w:ins w:id="397" w:author="Gert Morlion" w:date="2024-08-23T11:15:00Z"/>
          <w:iCs/>
          <w:lang w:val="en-AU" w:eastAsia="en-GB"/>
        </w:rPr>
      </w:pPr>
      <w:ins w:id="398" w:author="Gert Morlion" w:date="2024-08-23T11:15:00Z">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ins>
    </w:p>
    <w:p w14:paraId="4F7E2CCA" w14:textId="77777777" w:rsidR="004817C4" w:rsidRPr="00777AC1" w:rsidRDefault="004817C4" w:rsidP="004817C4">
      <w:pPr>
        <w:spacing w:after="120" w:line="240" w:lineRule="auto"/>
        <w:ind w:left="1985" w:hanging="1985"/>
        <w:rPr>
          <w:ins w:id="399" w:author="Gert Morlion" w:date="2024-08-23T11:15:00Z"/>
          <w:iCs/>
          <w:lang w:val="en-AU" w:eastAsia="en-GB"/>
        </w:rPr>
      </w:pPr>
      <w:ins w:id="400" w:author="Gert Morlion" w:date="2024-08-23T11:15:00Z">
        <w:r w:rsidRPr="00777AC1">
          <w:rPr>
            <w:lang w:val="en-AU" w:eastAsia="en-GB"/>
          </w:rPr>
          <w:t>ISO 19111:2007</w:t>
        </w:r>
        <w:r w:rsidRPr="00777AC1">
          <w:rPr>
            <w:lang w:val="en-AU" w:eastAsia="en-GB"/>
          </w:rPr>
          <w:tab/>
        </w:r>
        <w:r w:rsidRPr="000509A8">
          <w:rPr>
            <w:i/>
            <w:iCs/>
            <w:lang w:val="en-AU" w:eastAsia="en-GB"/>
          </w:rPr>
          <w:t>Geographic Information – Spatial Referencing by Coordinates</w:t>
        </w:r>
      </w:ins>
    </w:p>
    <w:p w14:paraId="36891740" w14:textId="77777777" w:rsidR="004817C4" w:rsidRPr="00777AC1" w:rsidRDefault="004817C4" w:rsidP="004817C4">
      <w:pPr>
        <w:spacing w:after="120" w:line="240" w:lineRule="auto"/>
        <w:ind w:left="1985" w:hanging="1985"/>
        <w:rPr>
          <w:ins w:id="401" w:author="Gert Morlion" w:date="2024-08-23T11:15:00Z"/>
          <w:iCs/>
          <w:lang w:val="en-AU" w:eastAsia="en-GB"/>
        </w:rPr>
      </w:pPr>
      <w:ins w:id="402" w:author="Gert Morlion" w:date="2024-08-23T11:15:00Z">
        <w:r w:rsidRPr="00777AC1">
          <w:rPr>
            <w:lang w:val="en-AU" w:eastAsia="en-GB"/>
          </w:rPr>
          <w:t>ISO 19113:2002</w:t>
        </w:r>
        <w:r w:rsidRPr="00777AC1">
          <w:rPr>
            <w:lang w:val="en-AU" w:eastAsia="en-GB"/>
          </w:rPr>
          <w:tab/>
        </w:r>
        <w:r w:rsidRPr="000509A8">
          <w:rPr>
            <w:i/>
            <w:iCs/>
            <w:lang w:val="en-AU" w:eastAsia="en-GB"/>
          </w:rPr>
          <w:t>Geographic Information – Quality Principles</w:t>
        </w:r>
      </w:ins>
    </w:p>
    <w:p w14:paraId="444DD23C" w14:textId="77777777" w:rsidR="004817C4" w:rsidRPr="00777AC1" w:rsidRDefault="004817C4" w:rsidP="004817C4">
      <w:pPr>
        <w:spacing w:after="120" w:line="240" w:lineRule="auto"/>
        <w:ind w:left="1985" w:hanging="1985"/>
        <w:rPr>
          <w:ins w:id="403" w:author="Gert Morlion" w:date="2024-08-23T11:15:00Z"/>
          <w:lang w:val="en-AU" w:eastAsia="en-GB"/>
        </w:rPr>
      </w:pPr>
      <w:ins w:id="404" w:author="Gert Morlion" w:date="2024-08-23T11:15:00Z">
        <w:r>
          <w:rPr>
            <w:lang w:val="en-AU" w:eastAsia="en-GB"/>
          </w:rPr>
          <w:t>ISO 19115-1</w:t>
        </w:r>
        <w:r>
          <w:rPr>
            <w:lang w:val="en-AU" w:eastAsia="en-GB"/>
          </w:rPr>
          <w:tab/>
        </w:r>
        <w:r w:rsidRPr="000509A8">
          <w:rPr>
            <w:i/>
            <w:lang w:val="en-AU" w:eastAsia="en-GB"/>
          </w:rPr>
          <w:t>Geographic information – Metadata – Part 1 - Fundamentals</w:t>
        </w:r>
        <w:r w:rsidRPr="00777AC1">
          <w:rPr>
            <w:lang w:val="en-AU" w:eastAsia="en-GB"/>
          </w:rPr>
          <w:t>. As amended by Amendment 01 (2018)</w:t>
        </w:r>
      </w:ins>
    </w:p>
    <w:p w14:paraId="7887156B" w14:textId="77777777" w:rsidR="004817C4" w:rsidRPr="00777AC1" w:rsidRDefault="004817C4" w:rsidP="004817C4">
      <w:pPr>
        <w:spacing w:after="120" w:line="240" w:lineRule="auto"/>
        <w:ind w:left="1985" w:hanging="1985"/>
        <w:rPr>
          <w:ins w:id="405" w:author="Gert Morlion" w:date="2024-08-23T11:15:00Z"/>
          <w:iCs/>
          <w:lang w:val="en-AU" w:eastAsia="en-GB"/>
        </w:rPr>
      </w:pPr>
      <w:ins w:id="406" w:author="Gert Morlion" w:date="2024-08-23T11:15:00Z">
        <w:r w:rsidRPr="00777AC1">
          <w:rPr>
            <w:iCs/>
            <w:lang w:val="en-AU" w:eastAsia="en-GB"/>
          </w:rPr>
          <w:t>ISO/TS 19115-3</w:t>
        </w:r>
        <w:r w:rsidRPr="00777AC1">
          <w:rPr>
            <w:iCs/>
            <w:lang w:val="en-AU" w:eastAsia="en-GB"/>
          </w:rPr>
          <w:tab/>
        </w:r>
        <w:r w:rsidRPr="000509A8">
          <w:rPr>
            <w:i/>
            <w:iCs/>
            <w:lang w:val="en-AU" w:eastAsia="en-GB"/>
          </w:rPr>
          <w:t>Geographic information - Metadata - XML schema implementation for fundamental concepts</w:t>
        </w:r>
      </w:ins>
    </w:p>
    <w:p w14:paraId="714DB0F7" w14:textId="77777777" w:rsidR="004817C4" w:rsidRPr="00777AC1" w:rsidRDefault="004817C4" w:rsidP="004817C4">
      <w:pPr>
        <w:spacing w:after="120" w:line="240" w:lineRule="auto"/>
        <w:ind w:left="1985" w:hanging="1985"/>
        <w:rPr>
          <w:ins w:id="407" w:author="Gert Morlion" w:date="2024-08-23T11:15:00Z"/>
          <w:iCs/>
          <w:lang w:val="en-AU" w:eastAsia="en-GB"/>
        </w:rPr>
      </w:pPr>
      <w:ins w:id="408" w:author="Gert Morlion" w:date="2024-08-23T11:15:00Z">
        <w:r w:rsidRPr="00777AC1">
          <w:rPr>
            <w:lang w:val="en-AU" w:eastAsia="en-GB"/>
          </w:rPr>
          <w:t>ISO 19117:2012</w:t>
        </w:r>
        <w:r w:rsidRPr="00777AC1">
          <w:rPr>
            <w:lang w:val="en-AU" w:eastAsia="en-GB"/>
          </w:rPr>
          <w:tab/>
        </w:r>
        <w:r w:rsidRPr="000509A8">
          <w:rPr>
            <w:i/>
            <w:iCs/>
            <w:lang w:val="en-AU" w:eastAsia="en-GB"/>
          </w:rPr>
          <w:t>Geographic Information – Portrayal</w:t>
        </w:r>
      </w:ins>
    </w:p>
    <w:p w14:paraId="4C8AE0C0" w14:textId="77777777" w:rsidR="004817C4" w:rsidRPr="00777AC1" w:rsidRDefault="004817C4" w:rsidP="004817C4">
      <w:pPr>
        <w:spacing w:after="120" w:line="240" w:lineRule="auto"/>
        <w:ind w:left="1985" w:hanging="1985"/>
        <w:rPr>
          <w:ins w:id="409" w:author="Gert Morlion" w:date="2024-08-23T11:15:00Z"/>
          <w:iCs/>
          <w:lang w:val="en-AU" w:eastAsia="en-GB"/>
        </w:rPr>
      </w:pPr>
      <w:ins w:id="410" w:author="Gert Morlion" w:date="2024-08-23T11:15:00Z">
        <w:r w:rsidRPr="00777AC1">
          <w:rPr>
            <w:lang w:val="en-AU" w:eastAsia="en-GB"/>
          </w:rPr>
          <w:t>ISO 19118:2005</w:t>
        </w:r>
        <w:r w:rsidRPr="00777AC1">
          <w:rPr>
            <w:lang w:val="en-AU" w:eastAsia="en-GB"/>
          </w:rPr>
          <w:tab/>
        </w:r>
        <w:r w:rsidRPr="000509A8">
          <w:rPr>
            <w:i/>
            <w:iCs/>
            <w:lang w:val="en-AU" w:eastAsia="en-GB"/>
          </w:rPr>
          <w:t>Geographic Information – Encoding</w:t>
        </w:r>
      </w:ins>
    </w:p>
    <w:p w14:paraId="06DD0AAF" w14:textId="77777777" w:rsidR="004817C4" w:rsidRPr="00777AC1" w:rsidRDefault="004817C4" w:rsidP="004817C4">
      <w:pPr>
        <w:spacing w:after="120" w:line="240" w:lineRule="auto"/>
        <w:ind w:left="1985" w:hanging="1985"/>
        <w:rPr>
          <w:ins w:id="411" w:author="Gert Morlion" w:date="2024-08-23T11:15:00Z"/>
          <w:iCs/>
          <w:lang w:val="en-AU" w:eastAsia="en-GB"/>
        </w:rPr>
      </w:pPr>
      <w:ins w:id="412" w:author="Gert Morlion" w:date="2024-08-23T11:15:00Z">
        <w:r w:rsidRPr="00777AC1">
          <w:rPr>
            <w:lang w:val="en-AU" w:eastAsia="en-GB"/>
          </w:rPr>
          <w:t>ISO 19131:2008</w:t>
        </w:r>
        <w:r w:rsidRPr="00777AC1">
          <w:rPr>
            <w:lang w:val="en-AU" w:eastAsia="en-GB"/>
          </w:rPr>
          <w:tab/>
        </w:r>
        <w:r w:rsidRPr="000509A8">
          <w:rPr>
            <w:i/>
            <w:iCs/>
            <w:lang w:val="en-AU" w:eastAsia="en-GB"/>
          </w:rPr>
          <w:t>Geographic Information – Data Product Specifications</w:t>
        </w:r>
      </w:ins>
    </w:p>
    <w:p w14:paraId="68EF8263" w14:textId="77777777" w:rsidR="004817C4" w:rsidRPr="00777AC1" w:rsidRDefault="004817C4" w:rsidP="004817C4">
      <w:pPr>
        <w:spacing w:after="120" w:line="240" w:lineRule="auto"/>
        <w:ind w:left="1985" w:hanging="1985"/>
        <w:rPr>
          <w:ins w:id="413" w:author="Gert Morlion" w:date="2024-08-23T11:15:00Z"/>
          <w:iCs/>
          <w:lang w:val="en-AU" w:eastAsia="en-GB"/>
        </w:rPr>
      </w:pPr>
      <w:ins w:id="414" w:author="Gert Morlion" w:date="2024-08-23T11:15:00Z">
        <w:r w:rsidRPr="00777AC1">
          <w:rPr>
            <w:lang w:val="en-AU" w:eastAsia="en-GB"/>
          </w:rPr>
          <w:t>ISO/TS 19138:2006</w:t>
        </w:r>
        <w:r w:rsidRPr="00777AC1">
          <w:rPr>
            <w:lang w:val="en-AU" w:eastAsia="en-GB"/>
          </w:rPr>
          <w:tab/>
        </w:r>
        <w:r w:rsidRPr="000509A8">
          <w:rPr>
            <w:i/>
            <w:iCs/>
            <w:lang w:val="en-AU" w:eastAsia="en-GB"/>
          </w:rPr>
          <w:t>Geographic Information – Data Quality Measures</w:t>
        </w:r>
      </w:ins>
    </w:p>
    <w:p w14:paraId="4769ED40" w14:textId="77777777" w:rsidR="004817C4" w:rsidRPr="00777AC1" w:rsidRDefault="004817C4" w:rsidP="004817C4">
      <w:pPr>
        <w:spacing w:after="120" w:line="240" w:lineRule="auto"/>
        <w:ind w:left="1985" w:hanging="1985"/>
        <w:rPr>
          <w:ins w:id="415" w:author="Gert Morlion" w:date="2024-08-23T11:15:00Z"/>
          <w:iCs/>
          <w:lang w:val="en-AU" w:eastAsia="en-GB"/>
        </w:rPr>
      </w:pPr>
      <w:ins w:id="416" w:author="Gert Morlion" w:date="2024-08-23T11:15:00Z">
        <w:r w:rsidRPr="00777AC1">
          <w:rPr>
            <w:lang w:val="en-AU" w:eastAsia="en-GB"/>
          </w:rPr>
          <w:t>ISO 19157:2013</w:t>
        </w:r>
        <w:r w:rsidRPr="00777AC1">
          <w:rPr>
            <w:lang w:val="en-AU" w:eastAsia="en-GB"/>
          </w:rPr>
          <w:tab/>
        </w:r>
        <w:r w:rsidRPr="000509A8">
          <w:rPr>
            <w:i/>
            <w:iCs/>
            <w:lang w:val="en-AU" w:eastAsia="en-GB"/>
          </w:rPr>
          <w:t>Geographic Information – Data Quality</w:t>
        </w:r>
      </w:ins>
    </w:p>
    <w:p w14:paraId="45BF8F8F" w14:textId="77777777" w:rsidR="004817C4" w:rsidRPr="00777AC1" w:rsidRDefault="004817C4" w:rsidP="004817C4">
      <w:pPr>
        <w:spacing w:after="120" w:line="240" w:lineRule="auto"/>
        <w:ind w:left="1985" w:hanging="1985"/>
        <w:rPr>
          <w:ins w:id="417" w:author="Gert Morlion" w:date="2024-08-23T11:15:00Z"/>
          <w:iCs/>
          <w:lang w:val="en-AU" w:eastAsia="en-GB"/>
        </w:rPr>
      </w:pPr>
      <w:ins w:id="418" w:author="Gert Morlion" w:date="2024-08-23T11:15:00Z">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Pr>
            <w:iCs/>
            <w:lang w:val="en-AU" w:eastAsia="en-GB"/>
          </w:rPr>
          <w:t>,</w:t>
        </w:r>
        <w:r w:rsidRPr="00777AC1">
          <w:rPr>
            <w:iCs/>
            <w:lang w:val="en-AU" w:eastAsia="en-GB"/>
          </w:rPr>
          <w:t xml:space="preserve"> Version 1.4.2</w:t>
        </w:r>
      </w:ins>
    </w:p>
    <w:p w14:paraId="2053708F" w14:textId="69A83367" w:rsidR="00453023" w:rsidRPr="00D22CCD" w:rsidRDefault="007260E2">
      <w:pPr>
        <w:rPr>
          <w:lang w:eastAsia="en-GB"/>
        </w:rPr>
      </w:pPr>
      <w:r w:rsidRPr="00D22CCD">
        <w:rPr>
          <w:lang w:eastAsia="en-GB"/>
        </w:rPr>
        <w:t>FIPS 186</w:t>
      </w:r>
      <w:r w:rsidRPr="00D22CCD">
        <w:rPr>
          <w:lang w:eastAsia="en-GB"/>
        </w:rPr>
        <w:tab/>
      </w:r>
      <w:ins w:id="419" w:author="Gert Morlion" w:date="2024-08-23T11:16:00Z">
        <w:r w:rsidR="004817C4">
          <w:rPr>
            <w:lang w:eastAsia="en-GB"/>
          </w:rPr>
          <w:tab/>
        </w:r>
        <w:r w:rsidR="004817C4">
          <w:rPr>
            <w:lang w:eastAsia="en-GB"/>
          </w:rPr>
          <w:tab/>
        </w:r>
        <w:r w:rsidR="004817C4">
          <w:rPr>
            <w:lang w:eastAsia="en-GB"/>
          </w:rPr>
          <w:tab/>
        </w:r>
      </w:ins>
      <w:r w:rsidRPr="00D22CCD">
        <w:rPr>
          <w:lang w:eastAsia="en-GB"/>
        </w:rPr>
        <w:t>Federal Information Processing Standards – Digital Signature Standard</w:t>
      </w:r>
    </w:p>
    <w:p w14:paraId="3C11F338" w14:textId="77777777" w:rsidR="00453023" w:rsidRPr="00D22CCD" w:rsidRDefault="007260E2">
      <w:pPr>
        <w:pStyle w:val="berschrift2"/>
      </w:pPr>
      <w:bookmarkStart w:id="420" w:name="_Toc225648274"/>
      <w:bookmarkStart w:id="421" w:name="_Toc225065131"/>
      <w:bookmarkStart w:id="422" w:name="_Toc487203082"/>
      <w:r w:rsidRPr="00D22CCD">
        <w:lastRenderedPageBreak/>
        <w:t>Terms, definitions and abbreviations</w:t>
      </w:r>
      <w:bookmarkEnd w:id="420"/>
      <w:bookmarkEnd w:id="421"/>
      <w:bookmarkEnd w:id="422"/>
    </w:p>
    <w:p w14:paraId="17AC79F2" w14:textId="77777777" w:rsidR="00453023" w:rsidRPr="00D22CCD" w:rsidRDefault="007260E2">
      <w:pPr>
        <w:pStyle w:val="berschrift3"/>
        <w:jc w:val="both"/>
      </w:pPr>
      <w:bookmarkStart w:id="423" w:name="_Toc487203083"/>
      <w:bookmarkStart w:id="424" w:name="_Toc225648275"/>
      <w:bookmarkStart w:id="425" w:name="_Toc225065132"/>
      <w:r w:rsidRPr="00D22CCD">
        <w:t>Use of Language</w:t>
      </w:r>
      <w:bookmarkEnd w:id="423"/>
    </w:p>
    <w:p w14:paraId="4ECF0125" w14:textId="77777777" w:rsidR="00453023" w:rsidRPr="00D22CCD" w:rsidRDefault="007260E2">
      <w:pPr>
        <w:rPr>
          <w:lang w:val="en-AU"/>
        </w:rPr>
      </w:pPr>
      <w:r w:rsidRPr="00D22CCD">
        <w:rPr>
          <w:lang w:val="en-AU"/>
        </w:rPr>
        <w:t>Within this document:</w:t>
      </w:r>
    </w:p>
    <w:p w14:paraId="766BC62C" w14:textId="77777777" w:rsidR="00453023" w:rsidRPr="00D22CCD" w:rsidRDefault="007260E2" w:rsidP="00AC585C">
      <w:pPr>
        <w:numPr>
          <w:ilvl w:val="0"/>
          <w:numId w:val="22"/>
        </w:numPr>
        <w:spacing w:after="0" w:line="240" w:lineRule="auto"/>
        <w:rPr>
          <w:lang w:val="en-AU"/>
        </w:rPr>
      </w:pPr>
      <w:r w:rsidRPr="00D22CCD">
        <w:rPr>
          <w:lang w:val="en-AU"/>
        </w:rPr>
        <w:t>“Must” indicates a mandatory requirement. “Shall” can be used as a synonym.</w:t>
      </w:r>
    </w:p>
    <w:p w14:paraId="1F9E8F1B" w14:textId="77777777" w:rsidR="00453023" w:rsidRPr="00D22CCD" w:rsidRDefault="007260E2" w:rsidP="00AC585C">
      <w:pPr>
        <w:numPr>
          <w:ilvl w:val="0"/>
          <w:numId w:val="22"/>
        </w:numPr>
        <w:spacing w:after="0" w:line="240" w:lineRule="auto"/>
        <w:rPr>
          <w:lang w:val="en-AU"/>
        </w:rPr>
      </w:pPr>
      <w:r w:rsidRPr="00D22CCD">
        <w:rPr>
          <w:lang w:val="en-AU"/>
        </w:rPr>
        <w:t>“Should” indicates an optional requirement, that is the recommended process to be followed, but is not mandatory.</w:t>
      </w:r>
    </w:p>
    <w:p w14:paraId="20E4C1DF" w14:textId="77777777" w:rsidR="00453023" w:rsidRPr="00D22CCD" w:rsidRDefault="007260E2" w:rsidP="00AC585C">
      <w:pPr>
        <w:numPr>
          <w:ilvl w:val="0"/>
          <w:numId w:val="22"/>
        </w:numPr>
        <w:spacing w:after="0" w:line="240" w:lineRule="auto"/>
        <w:rPr>
          <w:lang w:val="en-AU"/>
        </w:rPr>
      </w:pPr>
      <w:r w:rsidRPr="00D22CCD">
        <w:rPr>
          <w:lang w:val="en-AU"/>
        </w:rPr>
        <w:t>“May” means “allowed to” or “could possibly”, and is not mandatory.</w:t>
      </w:r>
    </w:p>
    <w:p w14:paraId="02EE514C" w14:textId="77777777" w:rsidR="00453023" w:rsidRPr="00D22CCD" w:rsidRDefault="00453023">
      <w:pPr>
        <w:spacing w:after="0" w:line="240" w:lineRule="auto"/>
        <w:ind w:left="1440"/>
        <w:rPr>
          <w:lang w:val="en-AU"/>
        </w:rPr>
      </w:pPr>
    </w:p>
    <w:p w14:paraId="0BB17674" w14:textId="77777777" w:rsidR="00453023" w:rsidRPr="00D22CCD" w:rsidRDefault="00453023">
      <w:pPr>
        <w:spacing w:after="0" w:line="240" w:lineRule="auto"/>
        <w:ind w:left="340" w:firstLine="340"/>
      </w:pPr>
    </w:p>
    <w:p w14:paraId="3219E934" w14:textId="77777777" w:rsidR="00453023" w:rsidRPr="00D22CCD" w:rsidRDefault="007260E2">
      <w:pPr>
        <w:pStyle w:val="berschrift3"/>
        <w:jc w:val="both"/>
      </w:pPr>
      <w:bookmarkStart w:id="426" w:name="_Toc487203084"/>
      <w:r w:rsidRPr="00D22CCD">
        <w:t>Terms and Definitions</w:t>
      </w:r>
      <w:bookmarkEnd w:id="424"/>
      <w:bookmarkEnd w:id="425"/>
      <w:bookmarkEnd w:id="426"/>
    </w:p>
    <w:p w14:paraId="27144F0B" w14:textId="2EA234FD" w:rsidR="00453023" w:rsidRPr="00D22CCD" w:rsidDel="001D5DB1" w:rsidRDefault="007260E2">
      <w:pPr>
        <w:rPr>
          <w:del w:id="427" w:author="Gert Morlion" w:date="2024-11-21T09:40:00Z"/>
          <w:color w:val="FF0000"/>
        </w:rPr>
      </w:pPr>
      <w:commentRangeStart w:id="428"/>
      <w:commentRangeStart w:id="429"/>
      <w:del w:id="430" w:author="Gert Morlion" w:date="2024-11-21T09:40:00Z">
        <w:r w:rsidRPr="00D22CCD" w:rsidDel="001D5DB1">
          <w:rPr>
            <w:color w:val="FF0000"/>
          </w:rPr>
          <w:delText>&lt;&lt;Terms and Definitions will be continually modified and finalized towards the end of the development of the S-401 Product Specification&gt;&gt;</w:delText>
        </w:r>
        <w:commentRangeEnd w:id="428"/>
        <w:r w:rsidR="004817C4" w:rsidDel="001D5DB1">
          <w:rPr>
            <w:rStyle w:val="Kommentarzeichen"/>
          </w:rPr>
          <w:commentReference w:id="428"/>
        </w:r>
        <w:commentRangeEnd w:id="429"/>
        <w:r w:rsidR="004B0AFB" w:rsidDel="001D5DB1">
          <w:rPr>
            <w:rStyle w:val="Kommentarzeichen"/>
          </w:rPr>
          <w:commentReference w:id="429"/>
        </w:r>
      </w:del>
    </w:p>
    <w:p w14:paraId="51291773" w14:textId="77777777" w:rsidR="00A55A96" w:rsidRPr="00D22CCD" w:rsidRDefault="00A55A96" w:rsidP="3CCBF2F9">
      <w:pPr>
        <w:pStyle w:val="KeinLeerraum"/>
        <w:rPr>
          <w:b/>
          <w:bCs/>
        </w:rPr>
      </w:pPr>
      <w:r w:rsidRPr="00D22CCD">
        <w:rPr>
          <w:b/>
          <w:bCs/>
        </w:rPr>
        <w:t>Accuracy</w:t>
      </w:r>
    </w:p>
    <w:p w14:paraId="30756CAF" w14:textId="77777777" w:rsidR="00A55A96" w:rsidRPr="00E27500" w:rsidRDefault="00A55A96">
      <w:pPr>
        <w:rPr>
          <w:color w:val="000000"/>
        </w:rPr>
      </w:pPr>
      <w:r w:rsidRPr="00E27500">
        <w:rPr>
          <w:color w:val="000000"/>
        </w:rPr>
        <w:t>Closeness of agreement between a test result and the accepted reference values.</w:t>
      </w:r>
    </w:p>
    <w:p w14:paraId="23D745E6" w14:textId="40D30421" w:rsidR="00A55A96" w:rsidRPr="00D22CCD" w:rsidDel="001D5DB1" w:rsidRDefault="00A55A96">
      <w:pPr>
        <w:rPr>
          <w:del w:id="431" w:author="Gert Morlion" w:date="2024-11-21T09:40:00Z"/>
          <w:color w:val="FF0000"/>
        </w:rPr>
      </w:pPr>
      <w:commentRangeStart w:id="432"/>
      <w:commentRangeStart w:id="433"/>
      <w:del w:id="434" w:author="Gert Morlion" w:date="2024-11-21T09:40:00Z">
        <w:r w:rsidRPr="00D22CCD" w:rsidDel="001D5DB1">
          <w:rPr>
            <w:color w:val="FF0000"/>
          </w:rPr>
          <w:delText>NOTE A test result can be from an observation or measurement.</w:delText>
        </w:r>
        <w:commentRangeEnd w:id="432"/>
        <w:r w:rsidR="004817C4" w:rsidDel="001D5DB1">
          <w:rPr>
            <w:rStyle w:val="Kommentarzeichen"/>
          </w:rPr>
          <w:commentReference w:id="432"/>
        </w:r>
        <w:commentRangeEnd w:id="433"/>
        <w:r w:rsidR="004B0AFB" w:rsidDel="001D5DB1">
          <w:rPr>
            <w:rStyle w:val="Kommentarzeichen"/>
          </w:rPr>
          <w:commentReference w:id="433"/>
        </w:r>
      </w:del>
    </w:p>
    <w:p w14:paraId="41F427D7" w14:textId="77777777" w:rsidR="001D5DB1" w:rsidRDefault="001D5DB1" w:rsidP="3CCBF2F9">
      <w:pPr>
        <w:pStyle w:val="KeinLeerraum"/>
        <w:rPr>
          <w:ins w:id="435" w:author="Gert Morlion" w:date="2024-11-21T09:40:00Z"/>
          <w:b/>
          <w:bCs/>
        </w:rPr>
      </w:pPr>
    </w:p>
    <w:p w14:paraId="14A1579B" w14:textId="7A524A2A" w:rsidR="00A55A96" w:rsidRPr="00D22CCD" w:rsidRDefault="00A55A96" w:rsidP="3CCBF2F9">
      <w:pPr>
        <w:pStyle w:val="KeinLeerraum"/>
        <w:rPr>
          <w:b/>
          <w:bCs/>
        </w:rPr>
      </w:pPr>
      <w:r w:rsidRPr="00D22CCD">
        <w:rPr>
          <w:b/>
          <w:bCs/>
        </w:rPr>
        <w:t>Aggregation</w:t>
      </w:r>
    </w:p>
    <w:p w14:paraId="0CAAA0FD" w14:textId="77777777" w:rsidR="00A55A96" w:rsidRPr="00E27500" w:rsidRDefault="00A55A96">
      <w:pPr>
        <w:rPr>
          <w:color w:val="000000"/>
        </w:rPr>
      </w:pPr>
      <w:r w:rsidRPr="00E27500">
        <w:rPr>
          <w:color w:val="000000"/>
        </w:rPr>
        <w:t>Special form of association that specifies a whole-part relationship between the aggregate (whole) and a component part.</w:t>
      </w:r>
    </w:p>
    <w:p w14:paraId="08EECEEC"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color w:val="000000"/>
          <w:sz w:val="20"/>
          <w:lang w:eastAsia="en-GB"/>
        </w:rPr>
      </w:pPr>
      <w:bookmarkStart w:id="436" w:name="_Toc368904915"/>
      <w:bookmarkStart w:id="437" w:name="_Toc392576953"/>
      <w:bookmarkStart w:id="438" w:name="_Toc412540090"/>
      <w:bookmarkStart w:id="439" w:name="_Toc439685224"/>
      <w:bookmarkStart w:id="440" w:name="_Toc487203085"/>
      <w:r w:rsidRPr="00D22CCD">
        <w:rPr>
          <w:rFonts w:cs="Arial"/>
          <w:color w:val="000000"/>
          <w:sz w:val="20"/>
          <w:lang w:eastAsia="en-GB"/>
        </w:rPr>
        <w:t>Alarm</w:t>
      </w:r>
      <w:bookmarkEnd w:id="436"/>
      <w:bookmarkEnd w:id="437"/>
      <w:bookmarkEnd w:id="438"/>
      <w:bookmarkEnd w:id="439"/>
      <w:bookmarkEnd w:id="440"/>
    </w:p>
    <w:p w14:paraId="4C84F260" w14:textId="77777777" w:rsidR="00453023" w:rsidRPr="00D22CCD" w:rsidRDefault="007260E2">
      <w:pPr>
        <w:rPr>
          <w:rFonts w:cs="Arial"/>
          <w:color w:val="000000"/>
          <w:lang w:eastAsia="en-GB"/>
        </w:rPr>
      </w:pPr>
      <w:bookmarkStart w:id="441" w:name="_Toc353889540"/>
      <w:bookmarkStart w:id="442" w:name="_Toc353889820"/>
      <w:bookmarkStart w:id="443" w:name="_Toc353960570"/>
      <w:r w:rsidRPr="00D22CCD">
        <w:rPr>
          <w:rFonts w:cs="Arial"/>
          <w:color w:val="000000"/>
          <w:lang w:eastAsia="en-GB"/>
        </w:rPr>
        <w:t xml:space="preserve">(MSC.302/A) a high-priority alert. Condition requiring immediate attention and action by the bridge team, to maintain the safe navigation of the </w:t>
      </w:r>
      <w:bookmarkEnd w:id="441"/>
      <w:bookmarkEnd w:id="442"/>
      <w:bookmarkEnd w:id="443"/>
      <w:r w:rsidRPr="00D22CCD">
        <w:rPr>
          <w:rFonts w:cs="Arial"/>
          <w:color w:val="000000"/>
          <w:lang w:eastAsia="en-GB"/>
        </w:rPr>
        <w:t>vessel.</w:t>
      </w:r>
    </w:p>
    <w:p w14:paraId="23532106"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44" w:name="_Toc368904916"/>
      <w:bookmarkStart w:id="445" w:name="_Toc392576954"/>
      <w:bookmarkStart w:id="446" w:name="_Toc412540091"/>
      <w:bookmarkStart w:id="447" w:name="_Toc439685225"/>
      <w:bookmarkStart w:id="448" w:name="_Toc487203086"/>
      <w:bookmarkStart w:id="449" w:name="_Hlk2674734"/>
      <w:r w:rsidRPr="00D22CCD">
        <w:rPr>
          <w:rFonts w:cs="Arial"/>
          <w:color w:val="000000"/>
          <w:sz w:val="20"/>
          <w:lang w:eastAsia="en-GB"/>
        </w:rPr>
        <w:t>Alert</w:t>
      </w:r>
      <w:bookmarkEnd w:id="444"/>
      <w:bookmarkEnd w:id="445"/>
      <w:bookmarkEnd w:id="446"/>
      <w:bookmarkEnd w:id="447"/>
      <w:bookmarkEnd w:id="448"/>
    </w:p>
    <w:p w14:paraId="472695FB"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(MSC.302/A) announcement of abnormal situations and conditions requiring attention. Alerts are divided in four priorities: emergency alarms, alarms, warnings and cautions. An alert provides information about a defined state change in connection with information about how to announce this event in a defined way to the system and the operator</w:t>
      </w:r>
    </w:p>
    <w:bookmarkEnd w:id="449"/>
    <w:p w14:paraId="2E549DDE" w14:textId="77777777" w:rsidR="003628CF" w:rsidRPr="00D22CCD" w:rsidRDefault="003628CF" w:rsidP="3CCBF2F9">
      <w:pPr>
        <w:pStyle w:val="KeinLeerraum"/>
        <w:rPr>
          <w:b/>
          <w:bCs/>
        </w:rPr>
      </w:pPr>
      <w:r w:rsidRPr="00D22CCD">
        <w:rPr>
          <w:b/>
          <w:bCs/>
        </w:rPr>
        <w:t>Application Schema</w:t>
      </w:r>
    </w:p>
    <w:p w14:paraId="7F3925C3" w14:textId="77777777" w:rsidR="003628CF" w:rsidRPr="00D22CCD" w:rsidRDefault="003628CF" w:rsidP="003628CF">
      <w:pPr>
        <w:pStyle w:val="KeinLeerraum"/>
        <w:rPr>
          <w:rFonts w:cs="Arial"/>
        </w:rPr>
      </w:pPr>
      <w:r w:rsidRPr="00D22CCD">
        <w:rPr>
          <w:rFonts w:cs="Arial"/>
        </w:rPr>
        <w:t>Conceptual schema for data required by one or more applications</w:t>
      </w:r>
    </w:p>
    <w:p w14:paraId="4E6A9B0E" w14:textId="77777777" w:rsidR="003628CF" w:rsidRPr="00D22CCD" w:rsidRDefault="003628CF" w:rsidP="003628CF">
      <w:pPr>
        <w:pStyle w:val="KeinLeerraum"/>
        <w:rPr>
          <w:rFonts w:cs="Arial"/>
        </w:rPr>
      </w:pPr>
    </w:p>
    <w:p w14:paraId="6ACB539B" w14:textId="77777777" w:rsidR="003628CF" w:rsidRPr="00D22CCD" w:rsidRDefault="003628CF" w:rsidP="3CCBF2F9">
      <w:pPr>
        <w:pStyle w:val="KeinLeerraum"/>
        <w:rPr>
          <w:rFonts w:cs="Arial"/>
          <w:b/>
          <w:bCs/>
        </w:rPr>
      </w:pPr>
      <w:r w:rsidRPr="00D22CCD">
        <w:rPr>
          <w:rFonts w:cs="Arial"/>
          <w:b/>
          <w:bCs/>
        </w:rPr>
        <w:t>Association</w:t>
      </w:r>
    </w:p>
    <w:p w14:paraId="15535440" w14:textId="77777777" w:rsidR="003628CF" w:rsidRPr="00D22CCD" w:rsidRDefault="003628CF" w:rsidP="003628CF">
      <w:pPr>
        <w:pStyle w:val="KeinLeerraum"/>
        <w:rPr>
          <w:rFonts w:cs="Arial"/>
        </w:rPr>
      </w:pPr>
      <w:r w:rsidRPr="00D22CCD">
        <w:rPr>
          <w:rFonts w:cs="Arial"/>
        </w:rPr>
        <w:t>Semantic relationship between two or more classifiers that specifies connections among their instances.</w:t>
      </w:r>
    </w:p>
    <w:p w14:paraId="38D3E74E" w14:textId="77777777" w:rsidR="003628CF" w:rsidRPr="00D22CCD" w:rsidRDefault="003628CF" w:rsidP="003628CF">
      <w:pPr>
        <w:pStyle w:val="KeinLeerraum"/>
        <w:rPr>
          <w:rFonts w:cs="Arial"/>
        </w:rPr>
      </w:pPr>
    </w:p>
    <w:p w14:paraId="345D5CD3" w14:textId="77777777" w:rsidR="003628CF" w:rsidRPr="00D22CCD" w:rsidRDefault="003628CF" w:rsidP="3CCBF2F9">
      <w:pPr>
        <w:pStyle w:val="KeinLeerraum"/>
        <w:rPr>
          <w:rFonts w:cs="Arial"/>
          <w:b/>
          <w:bCs/>
        </w:rPr>
      </w:pPr>
      <w:r w:rsidRPr="00D22CCD">
        <w:rPr>
          <w:rFonts w:cs="Arial"/>
          <w:b/>
          <w:bCs/>
        </w:rPr>
        <w:t>Attribute</w:t>
      </w:r>
    </w:p>
    <w:p w14:paraId="7CBEDB0C" w14:textId="77777777" w:rsidR="003628CF" w:rsidRPr="00D22CCD" w:rsidRDefault="003628CF" w:rsidP="00AC585C">
      <w:pPr>
        <w:pStyle w:val="KeinLeerraum"/>
        <w:numPr>
          <w:ilvl w:val="0"/>
          <w:numId w:val="24"/>
        </w:numPr>
        <w:rPr>
          <w:rFonts w:cs="Arial"/>
        </w:rPr>
      </w:pPr>
      <w:r w:rsidRPr="00D22CCD">
        <w:rPr>
          <w:rFonts w:cs="Arial"/>
        </w:rPr>
        <w:t>Named property of an entity.</w:t>
      </w:r>
    </w:p>
    <w:p w14:paraId="40E657BE" w14:textId="77777777" w:rsidR="003628CF" w:rsidRPr="00D22CCD" w:rsidRDefault="003628CF" w:rsidP="003628CF">
      <w:pPr>
        <w:pStyle w:val="KeinLeerraum"/>
        <w:ind w:left="360"/>
        <w:rPr>
          <w:rFonts w:cs="Arial"/>
        </w:rPr>
      </w:pPr>
    </w:p>
    <w:p w14:paraId="5FC0DB94" w14:textId="77777777" w:rsidR="003628CF" w:rsidRPr="00D22CCD" w:rsidRDefault="003628CF" w:rsidP="003628CF">
      <w:pPr>
        <w:pStyle w:val="KeinLeerraum"/>
        <w:rPr>
          <w:rFonts w:cs="Arial"/>
        </w:rPr>
      </w:pPr>
      <w:r w:rsidRPr="00D22CCD">
        <w:rPr>
          <w:rFonts w:cs="Arial"/>
        </w:rPr>
        <w:t>NOTE Describes a geometrical, topological, thematic, or other characteristic of an entity</w:t>
      </w:r>
    </w:p>
    <w:p w14:paraId="04B4A884" w14:textId="77777777" w:rsidR="003628CF" w:rsidRPr="00D22CCD" w:rsidRDefault="003628CF" w:rsidP="003628CF">
      <w:pPr>
        <w:pStyle w:val="KeinLeerraum"/>
        <w:rPr>
          <w:rFonts w:cs="Arial"/>
        </w:rPr>
      </w:pPr>
    </w:p>
    <w:p w14:paraId="21B18B13" w14:textId="77777777" w:rsidR="003628CF" w:rsidRPr="00D22CCD" w:rsidRDefault="003628CF" w:rsidP="00AC585C">
      <w:pPr>
        <w:pStyle w:val="KeinLeerraum"/>
        <w:numPr>
          <w:ilvl w:val="0"/>
          <w:numId w:val="24"/>
        </w:numPr>
        <w:rPr>
          <w:rFonts w:cs="Arial"/>
        </w:rPr>
      </w:pPr>
      <w:r w:rsidRPr="00D22CCD">
        <w:rPr>
          <w:rFonts w:cs="Arial"/>
        </w:rPr>
        <w:t>Feature within a classifier that describes a range of values that instances of the classifier may hold.</w:t>
      </w:r>
    </w:p>
    <w:p w14:paraId="33311771" w14:textId="77777777" w:rsidR="003628CF" w:rsidRPr="00D22CCD" w:rsidRDefault="003628CF" w:rsidP="003628CF">
      <w:pPr>
        <w:pStyle w:val="KeinLeerraum"/>
        <w:rPr>
          <w:rFonts w:cs="Arial"/>
        </w:rPr>
      </w:pPr>
    </w:p>
    <w:p w14:paraId="7D5D2516" w14:textId="77777777" w:rsidR="003628CF" w:rsidRPr="00D22CCD" w:rsidRDefault="003628CF" w:rsidP="003628CF">
      <w:pPr>
        <w:pStyle w:val="KeinLeerraum"/>
        <w:rPr>
          <w:rFonts w:cs="Arial"/>
        </w:rPr>
      </w:pPr>
      <w:r w:rsidRPr="00D22CCD">
        <w:rPr>
          <w:rFonts w:cs="Arial"/>
        </w:rPr>
        <w:t>NOTE An attribute is semantically equivalent to a composition association; however, the intent and usage is normally different.</w:t>
      </w:r>
    </w:p>
    <w:p w14:paraId="7964B16D" w14:textId="77777777" w:rsidR="003628CF" w:rsidRPr="00D22CCD" w:rsidRDefault="003628CF" w:rsidP="003628CF">
      <w:pPr>
        <w:pStyle w:val="KeinLeerraum"/>
        <w:rPr>
          <w:rFonts w:cs="Arial"/>
        </w:rPr>
      </w:pPr>
    </w:p>
    <w:p w14:paraId="26F7AD4B" w14:textId="77777777" w:rsidR="003628CF" w:rsidRPr="00D22CCD" w:rsidRDefault="003628CF" w:rsidP="003628CF">
      <w:pPr>
        <w:pStyle w:val="KeinLeerraum"/>
        <w:rPr>
          <w:rFonts w:cs="Arial"/>
        </w:rPr>
      </w:pPr>
      <w:r w:rsidRPr="00D22CCD">
        <w:rPr>
          <w:rFonts w:cs="Arial"/>
        </w:rPr>
        <w:t>NOTE “Feature” used in this definition is the UML meaning of the term</w:t>
      </w:r>
    </w:p>
    <w:p w14:paraId="06BFD21E" w14:textId="77777777" w:rsidR="003628CF" w:rsidRPr="00D22CCD" w:rsidRDefault="003628CF" w:rsidP="003628CF">
      <w:pPr>
        <w:pStyle w:val="KeinLeerraum"/>
        <w:rPr>
          <w:rFonts w:cs="Arial"/>
        </w:rPr>
      </w:pPr>
    </w:p>
    <w:p w14:paraId="07EC8166" w14:textId="77777777" w:rsidR="003628CF" w:rsidRPr="00D22CCD" w:rsidRDefault="003628CF" w:rsidP="3CCBF2F9">
      <w:pPr>
        <w:pStyle w:val="KeinLeerraum"/>
        <w:rPr>
          <w:rFonts w:cs="Arial"/>
          <w:b/>
          <w:bCs/>
        </w:rPr>
      </w:pPr>
      <w:r w:rsidRPr="00D22CCD">
        <w:rPr>
          <w:rFonts w:cs="Arial"/>
          <w:b/>
          <w:bCs/>
        </w:rPr>
        <w:t>Boundary</w:t>
      </w:r>
    </w:p>
    <w:p w14:paraId="172CD7E3" w14:textId="77777777" w:rsidR="003628CF" w:rsidRPr="00D22CCD" w:rsidRDefault="003628CF" w:rsidP="003628CF">
      <w:pPr>
        <w:pStyle w:val="KeinLeerraum"/>
        <w:rPr>
          <w:rFonts w:cs="Arial"/>
        </w:rPr>
      </w:pPr>
      <w:r w:rsidRPr="00D22CCD">
        <w:rPr>
          <w:rFonts w:cs="Arial"/>
        </w:rPr>
        <w:t>Set that represents the limit of an entity.</w:t>
      </w:r>
    </w:p>
    <w:p w14:paraId="2E62CAED" w14:textId="77777777" w:rsidR="003628CF" w:rsidRPr="00D22CCD" w:rsidRDefault="003628CF" w:rsidP="003628CF">
      <w:pPr>
        <w:pStyle w:val="KeinLeerraum"/>
        <w:rPr>
          <w:rFonts w:cs="Arial"/>
        </w:rPr>
      </w:pPr>
    </w:p>
    <w:p w14:paraId="1F0FA710" w14:textId="77777777" w:rsidR="003628CF" w:rsidRPr="00D22CCD" w:rsidRDefault="003628CF" w:rsidP="003628CF">
      <w:pPr>
        <w:pStyle w:val="KeinLeerraum"/>
        <w:rPr>
          <w:rFonts w:cs="Arial"/>
        </w:rPr>
      </w:pPr>
      <w:r w:rsidRPr="00D22CCD">
        <w:rPr>
          <w:rFonts w:cs="Arial"/>
        </w:rPr>
        <w:t>NOTE Boundary is most commonly used in the context of geometry, where te set is a collection of points or a collection of objects that represent those points.</w:t>
      </w:r>
    </w:p>
    <w:p w14:paraId="3688D6CC" w14:textId="77777777" w:rsidR="003628CF" w:rsidRPr="00D22CCD" w:rsidRDefault="003628CF" w:rsidP="003628CF">
      <w:pPr>
        <w:pStyle w:val="KeinLeerraum"/>
        <w:rPr>
          <w:rFonts w:cs="Arial"/>
        </w:rPr>
      </w:pPr>
    </w:p>
    <w:p w14:paraId="3AA51C9D" w14:textId="77777777" w:rsidR="003628CF" w:rsidRPr="00D22CCD" w:rsidRDefault="003628CF" w:rsidP="003628CF">
      <w:pPr>
        <w:pStyle w:val="KeinLeerraum"/>
        <w:rPr>
          <w:rFonts w:cs="Arial"/>
        </w:rPr>
      </w:pPr>
    </w:p>
    <w:p w14:paraId="6B4777F8"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50" w:name="_Toc368904917"/>
      <w:bookmarkStart w:id="451" w:name="_Toc392576955"/>
      <w:bookmarkStart w:id="452" w:name="_Toc412540092"/>
      <w:bookmarkStart w:id="453" w:name="_Toc439685226"/>
      <w:bookmarkStart w:id="454" w:name="_Toc487203087"/>
      <w:r w:rsidRPr="00D22CCD">
        <w:rPr>
          <w:rFonts w:cs="Arial"/>
          <w:sz w:val="20"/>
        </w:rPr>
        <w:t>Caution</w:t>
      </w:r>
      <w:bookmarkEnd w:id="450"/>
      <w:bookmarkEnd w:id="451"/>
      <w:bookmarkEnd w:id="452"/>
      <w:bookmarkEnd w:id="453"/>
      <w:bookmarkEnd w:id="454"/>
    </w:p>
    <w:p w14:paraId="2FD24321" w14:textId="77777777" w:rsidR="00453023" w:rsidRPr="00D22CCD" w:rsidRDefault="007260E2">
      <w:pPr>
        <w:rPr>
          <w:rFonts w:cs="Arial"/>
        </w:rPr>
      </w:pPr>
      <w:r w:rsidRPr="00D22CCD">
        <w:rPr>
          <w:rFonts w:cs="Arial"/>
        </w:rPr>
        <w:t>(MSC.302/A) lowest priority of an alert. Awareness of a condition which does not warrant an alarm or warning condition, but still requires attention out of the ordinary consideration of the situation or of given information.</w:t>
      </w:r>
    </w:p>
    <w:p w14:paraId="30662154" w14:textId="77777777" w:rsidR="003628CF" w:rsidRPr="00D22CCD" w:rsidRDefault="003628CF" w:rsidP="3CCBF2F9">
      <w:pPr>
        <w:pStyle w:val="KeinLeerraum"/>
        <w:rPr>
          <w:b/>
          <w:bCs/>
        </w:rPr>
      </w:pPr>
      <w:r w:rsidRPr="00D22CCD">
        <w:rPr>
          <w:b/>
          <w:bCs/>
        </w:rPr>
        <w:t>Class</w:t>
      </w:r>
    </w:p>
    <w:p w14:paraId="59197346" w14:textId="4EC256CE" w:rsidR="003628CF" w:rsidRPr="00D22CCD" w:rsidRDefault="003628CF">
      <w:pPr>
        <w:rPr>
          <w:rFonts w:cs="Arial"/>
        </w:rPr>
      </w:pPr>
      <w:r w:rsidRPr="00D22CCD">
        <w:rPr>
          <w:rFonts w:cs="Arial"/>
        </w:rPr>
        <w:t xml:space="preserve">Description of a set of objects that share the same </w:t>
      </w:r>
      <w:r w:rsidRPr="00D22CCD">
        <w:rPr>
          <w:rFonts w:cs="Arial"/>
          <w:b/>
        </w:rPr>
        <w:t>attributes</w:t>
      </w:r>
      <w:r w:rsidRPr="00D22CCD">
        <w:rPr>
          <w:rFonts w:cs="Arial"/>
        </w:rPr>
        <w:t xml:space="preserve">, operations, methods, </w:t>
      </w:r>
      <w:r w:rsidRPr="00D22CCD">
        <w:rPr>
          <w:rFonts w:cs="Arial"/>
          <w:b/>
        </w:rPr>
        <w:t>relationships</w:t>
      </w:r>
      <w:r w:rsidRPr="00D22CCD">
        <w:rPr>
          <w:rFonts w:cs="Arial"/>
        </w:rPr>
        <w:t>, and seman</w:t>
      </w:r>
      <w:del w:id="455" w:author="Gert Morlion" w:date="2023-06-05T11:32:00Z">
        <w:r w:rsidRPr="00D22CCD" w:rsidDel="00FE1A9E">
          <w:rPr>
            <w:rFonts w:cs="Arial"/>
          </w:rPr>
          <w:delText>c</w:delText>
        </w:r>
      </w:del>
      <w:r w:rsidRPr="00D22CCD">
        <w:rPr>
          <w:rFonts w:cs="Arial"/>
        </w:rPr>
        <w:t>tics.</w:t>
      </w:r>
    </w:p>
    <w:p w14:paraId="40682384" w14:textId="77777777" w:rsidR="00642DFE" w:rsidRPr="00D22CCD" w:rsidRDefault="003628CF" w:rsidP="00642DFE">
      <w:pPr>
        <w:pStyle w:val="KeinLeerraum"/>
      </w:pPr>
      <w:r w:rsidRPr="00D22CCD">
        <w:t>NOTE A class represents a concept within the system being modelled</w:t>
      </w:r>
      <w:r w:rsidR="00642DFE" w:rsidRPr="00D22CCD">
        <w:t>.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762745AF" w14:textId="77777777" w:rsidR="00642DFE" w:rsidRPr="00D22CCD" w:rsidRDefault="00642DFE" w:rsidP="00642DFE">
      <w:pPr>
        <w:pStyle w:val="KeinLeerraum"/>
      </w:pPr>
    </w:p>
    <w:p w14:paraId="5BA93665" w14:textId="77777777" w:rsidR="00642DFE" w:rsidRPr="00D22CCD" w:rsidRDefault="00642DFE" w:rsidP="3CCBF2F9">
      <w:pPr>
        <w:pStyle w:val="KeinLeerraum"/>
        <w:rPr>
          <w:b/>
          <w:bCs/>
        </w:rPr>
      </w:pPr>
      <w:r w:rsidRPr="00D22CCD">
        <w:rPr>
          <w:b/>
          <w:bCs/>
        </w:rPr>
        <w:t>Classification</w:t>
      </w:r>
    </w:p>
    <w:p w14:paraId="0598A938" w14:textId="77777777" w:rsidR="00642DFE" w:rsidRPr="00D22CCD" w:rsidRDefault="00642DFE" w:rsidP="00642DFE">
      <w:pPr>
        <w:pStyle w:val="KeinLeerraum"/>
      </w:pPr>
      <w:r w:rsidRPr="00D22CCD">
        <w:t xml:space="preserve">The process of determining the appropriate </w:t>
      </w:r>
      <w:r w:rsidRPr="00D22CCD">
        <w:rPr>
          <w:b/>
          <w:bCs/>
        </w:rPr>
        <w:t>data type</w:t>
      </w:r>
      <w:r w:rsidRPr="00D22CCD">
        <w:t xml:space="preserve"> within a feature catalogue for a particular real world feature, including consideration of data quality.</w:t>
      </w:r>
    </w:p>
    <w:p w14:paraId="4CA08BBB" w14:textId="500ED47D" w:rsidR="003628CF" w:rsidRPr="00D22CCD" w:rsidDel="00A073F0" w:rsidRDefault="003628CF" w:rsidP="00642DFE">
      <w:pPr>
        <w:pStyle w:val="KeinLeerraum"/>
        <w:rPr>
          <w:del w:id="456" w:author="Gert Morlion" w:date="2024-08-23T11:29:00Z"/>
        </w:rPr>
      </w:pPr>
    </w:p>
    <w:p w14:paraId="21901C3F" w14:textId="77777777" w:rsidR="00A073F0" w:rsidRPr="00C07316" w:rsidRDefault="00A073F0" w:rsidP="00A073F0">
      <w:pPr>
        <w:spacing w:after="0" w:line="240" w:lineRule="auto"/>
        <w:rPr>
          <w:ins w:id="457" w:author="Gert Morlion" w:date="2024-08-23T11:29:00Z"/>
          <w:rFonts w:cs="Arial"/>
          <w:b/>
          <w:lang w:eastAsia="en-GB"/>
        </w:rPr>
      </w:pPr>
      <w:ins w:id="458" w:author="Gert Morlion" w:date="2024-08-23T11:29:00Z">
        <w:r>
          <w:rPr>
            <w:rFonts w:cs="Arial"/>
            <w:b/>
            <w:lang w:eastAsia="en-GB"/>
          </w:rPr>
          <w:t>C</w:t>
        </w:r>
        <w:r w:rsidRPr="00C07316">
          <w:rPr>
            <w:rFonts w:cs="Arial"/>
            <w:b/>
            <w:lang w:eastAsia="en-GB"/>
          </w:rPr>
          <w:t>omposition</w:t>
        </w:r>
      </w:ins>
    </w:p>
    <w:p w14:paraId="309858D5" w14:textId="77777777" w:rsidR="00A073F0" w:rsidRPr="00C07316" w:rsidRDefault="00A073F0" w:rsidP="00A073F0">
      <w:pPr>
        <w:spacing w:after="60" w:line="240" w:lineRule="auto"/>
        <w:rPr>
          <w:ins w:id="459" w:author="Gert Morlion" w:date="2024-08-23T11:29:00Z"/>
          <w:rFonts w:cs="Arial"/>
          <w:lang w:eastAsia="en-GB"/>
        </w:rPr>
      </w:pPr>
      <w:ins w:id="460" w:author="Gert Morlion" w:date="2024-08-23T11:29:00Z">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ins>
    </w:p>
    <w:p w14:paraId="5F94A2D7" w14:textId="77777777" w:rsidR="00A073F0" w:rsidRPr="00C07316" w:rsidRDefault="00A073F0" w:rsidP="00A073F0">
      <w:pPr>
        <w:spacing w:after="120" w:line="240" w:lineRule="auto"/>
        <w:rPr>
          <w:ins w:id="461" w:author="Gert Morlion" w:date="2024-08-23T11:29:00Z"/>
          <w:rFonts w:cs="Arial"/>
          <w:lang w:eastAsia="en-GB"/>
        </w:rPr>
      </w:pPr>
      <w:ins w:id="462" w:author="Gert Morlion" w:date="2024-08-23T11:29:00Z">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ins>
    </w:p>
    <w:p w14:paraId="2A4E6991" w14:textId="77777777" w:rsidR="00A073F0" w:rsidRDefault="00A073F0" w:rsidP="00D76B38">
      <w:pPr>
        <w:autoSpaceDE w:val="0"/>
        <w:autoSpaceDN w:val="0"/>
        <w:adjustRightInd w:val="0"/>
        <w:spacing w:after="0" w:line="240" w:lineRule="auto"/>
        <w:rPr>
          <w:ins w:id="463" w:author="Gert Morlion" w:date="2024-08-23T11:29:00Z"/>
          <w:rFonts w:cs="Arial"/>
          <w:b/>
          <w:bCs/>
          <w:color w:val="000000"/>
          <w:lang w:val="en-US" w:eastAsia="en-US"/>
        </w:rPr>
      </w:pPr>
    </w:p>
    <w:p w14:paraId="461D5C3A" w14:textId="73A8B5AB"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p>
    <w:p w14:paraId="6F67E7F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One of a sequence of n numbers designating the position of a </w:t>
      </w:r>
      <w:r w:rsidRPr="00D22CCD">
        <w:rPr>
          <w:rFonts w:cs="Arial"/>
          <w:b/>
          <w:bCs/>
          <w:color w:val="000000"/>
          <w:lang w:val="en-US" w:eastAsia="en-US"/>
        </w:rPr>
        <w:t xml:space="preserve">point </w:t>
      </w:r>
      <w:r w:rsidRPr="00D22CCD">
        <w:rPr>
          <w:rFonts w:cs="Arial"/>
          <w:color w:val="000000"/>
          <w:lang w:val="en-US" w:eastAsia="en-US"/>
        </w:rPr>
        <w:t>in n-dimensional space.</w:t>
      </w:r>
    </w:p>
    <w:p w14:paraId="003C140E"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 </w:t>
      </w:r>
    </w:p>
    <w:p w14:paraId="1BDA1EA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coordinate reference system</w:t>
      </w:r>
      <w:r w:rsidRPr="00D22CCD">
        <w:rPr>
          <w:rFonts w:cs="Arial"/>
          <w:color w:val="000000"/>
          <w:lang w:val="en-US" w:eastAsia="en-US"/>
        </w:rPr>
        <w:t xml:space="preserve">, the coordinate numbers are qualified by units. </w:t>
      </w:r>
    </w:p>
    <w:p w14:paraId="19D69DAD"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596BAFC4"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Reference System </w:t>
      </w:r>
    </w:p>
    <w:p w14:paraId="1342DBB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r w:rsidRPr="00D22CCD">
        <w:rPr>
          <w:rFonts w:cs="Arial"/>
          <w:color w:val="000000"/>
          <w:lang w:val="en-US" w:eastAsia="en-US"/>
        </w:rPr>
        <w:t xml:space="preserve">system that is related to an object by a datum. </w:t>
      </w:r>
    </w:p>
    <w:p w14:paraId="06F358A5"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9C53A9"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For geodetic and vertical datums, the object will be the Earth. </w:t>
      </w:r>
    </w:p>
    <w:p w14:paraId="48424A31"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322524C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Tuple </w:t>
      </w:r>
    </w:p>
    <w:p w14:paraId="56018EA2" w14:textId="7798E939" w:rsidR="00D76B38" w:rsidRPr="0043651F" w:rsidRDefault="00D76B38" w:rsidP="0043651F">
      <w:pPr>
        <w:spacing w:after="120" w:line="240" w:lineRule="auto"/>
        <w:rPr>
          <w:rFonts w:cs="Arial"/>
          <w:lang w:val="en-AU" w:eastAsia="en-GB"/>
        </w:rPr>
      </w:pPr>
      <w:r w:rsidRPr="00D22CCD">
        <w:rPr>
          <w:rFonts w:cs="Arial"/>
          <w:color w:val="000000"/>
          <w:lang w:val="en-US" w:eastAsia="en-US"/>
        </w:rPr>
        <w:t xml:space="preserve">Ordered list of </w:t>
      </w:r>
      <w:r w:rsidRPr="00D22CCD">
        <w:rPr>
          <w:rFonts w:cs="Arial"/>
          <w:b/>
          <w:bCs/>
          <w:color w:val="000000"/>
          <w:lang w:val="en-US" w:eastAsia="en-US"/>
        </w:rPr>
        <w:t>coordinates</w:t>
      </w:r>
      <w:ins w:id="464" w:author="Gert Morlion" w:date="2024-08-23T11:29:00Z">
        <w:r w:rsidR="0043651F" w:rsidRPr="0043651F">
          <w:rPr>
            <w:rFonts w:cs="Arial"/>
            <w:bCs/>
            <w:lang w:val="en-AU" w:eastAsia="en-GB"/>
          </w:rPr>
          <w:t xml:space="preserve"> </w:t>
        </w:r>
        <w:r w:rsidR="0043651F" w:rsidRPr="00C92309">
          <w:rPr>
            <w:rFonts w:cs="Arial"/>
            <w:bCs/>
            <w:lang w:val="en-AU" w:eastAsia="en-GB"/>
          </w:rPr>
          <w:t xml:space="preserve">where the number and order of coordinates is identical to the axes of the </w:t>
        </w:r>
        <w:r w:rsidR="0043651F">
          <w:rPr>
            <w:rFonts w:cs="Arial"/>
            <w:b/>
            <w:lang w:val="en-AU" w:eastAsia="en-GB"/>
          </w:rPr>
          <w:t>coordinate reference system</w:t>
        </w:r>
        <w:r w:rsidR="0043651F" w:rsidRPr="00777AC1">
          <w:rPr>
            <w:rFonts w:cs="Arial"/>
            <w:lang w:val="en-AU" w:eastAsia="en-GB"/>
          </w:rPr>
          <w:t>.</w:t>
        </w:r>
      </w:ins>
      <w:del w:id="465" w:author="Gert Morlion" w:date="2024-08-23T11:29:00Z">
        <w:r w:rsidRPr="00D22CCD" w:rsidDel="0043651F">
          <w:rPr>
            <w:rFonts w:cs="Arial"/>
            <w:color w:val="000000"/>
            <w:lang w:val="en-US" w:eastAsia="en-US"/>
          </w:rPr>
          <w:delText>.</w:delText>
        </w:r>
      </w:del>
      <w:r w:rsidRPr="00D22CCD">
        <w:rPr>
          <w:rFonts w:cs="Arial"/>
          <w:color w:val="000000"/>
          <w:lang w:val="en-US" w:eastAsia="en-US"/>
        </w:rPr>
        <w:t xml:space="preserve"> </w:t>
      </w:r>
    </w:p>
    <w:p w14:paraId="14C9C59B"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1BAE7C3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w:t>
      </w:r>
    </w:p>
    <w:p w14:paraId="0FE0FB1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w:t>
      </w:r>
      <w:r w:rsidRPr="00D22CCD">
        <w:rPr>
          <w:rFonts w:cs="Arial"/>
          <w:b/>
          <w:bCs/>
          <w:color w:val="000000"/>
          <w:lang w:val="en-US" w:eastAsia="en-US"/>
        </w:rPr>
        <w:t>geometric primitive</w:t>
      </w:r>
      <w:r w:rsidRPr="00D22CCD">
        <w:rPr>
          <w:rFonts w:cs="Arial"/>
          <w:color w:val="000000"/>
          <w:lang w:val="en-US" w:eastAsia="en-US"/>
        </w:rPr>
        <w:t xml:space="preserve">, representing the continuous image of a line. </w:t>
      </w:r>
    </w:p>
    <w:p w14:paraId="450D6D68"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2F2B16A2"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The boundary of a curve is the set of points at either end of the curve. If the curve is a cycle, the  two ends are identical, and the curve (if topologically closed) is considered to not have a boundary. The first point is called the start point, and the last is the end point. Connectivity of the curve is guaranteed by the "continuous image of a line" clause. A topological theorem states that a continuous image of a connected set is connected. </w:t>
      </w:r>
    </w:p>
    <w:p w14:paraId="23101540" w14:textId="77777777" w:rsidR="00D76B38" w:rsidRPr="00D22CCD" w:rsidRDefault="00D76B38" w:rsidP="00D76B38">
      <w:pPr>
        <w:autoSpaceDE w:val="0"/>
        <w:autoSpaceDN w:val="0"/>
        <w:adjustRightInd w:val="0"/>
        <w:spacing w:after="0" w:line="240" w:lineRule="auto"/>
        <w:rPr>
          <w:rFonts w:cs="Arial"/>
          <w:b/>
          <w:bCs/>
          <w:color w:val="000000"/>
          <w:lang w:val="en-US" w:eastAsia="en-US"/>
        </w:rPr>
      </w:pPr>
    </w:p>
    <w:p w14:paraId="3B0C0E4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Segment </w:t>
      </w:r>
    </w:p>
    <w:p w14:paraId="588C349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geometric object used to represent a continuous component of a </w:t>
      </w:r>
      <w:r w:rsidRPr="00D22CCD">
        <w:rPr>
          <w:rFonts w:cs="Arial"/>
          <w:b/>
          <w:bCs/>
          <w:color w:val="000000"/>
          <w:lang w:val="en-US" w:eastAsia="en-US"/>
        </w:rPr>
        <w:t xml:space="preserve">curve </w:t>
      </w:r>
      <w:r w:rsidRPr="00D22CCD">
        <w:rPr>
          <w:rFonts w:cs="Arial"/>
          <w:color w:val="000000"/>
          <w:lang w:val="en-US" w:eastAsia="en-US"/>
        </w:rPr>
        <w:t xml:space="preserve">using homogeneous interpolation and definition methods. </w:t>
      </w:r>
    </w:p>
    <w:p w14:paraId="15CBA383"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4C93B5" w14:textId="77777777" w:rsidR="00D76B38" w:rsidRPr="00D22CCD" w:rsidRDefault="00D76B38" w:rsidP="00D76B38">
      <w:pPr>
        <w:rPr>
          <w:rFonts w:cs="Arial"/>
          <w:color w:val="000000"/>
          <w:lang w:val="en-US" w:eastAsia="en-US"/>
        </w:rPr>
      </w:pPr>
      <w:r w:rsidRPr="00D22CCD">
        <w:rPr>
          <w:rFonts w:cs="Arial"/>
          <w:color w:val="000000"/>
          <w:lang w:val="en-US" w:eastAsia="en-US"/>
        </w:rPr>
        <w:t>NOTE The geometric set represented by a single curve segment is equivalent to a curve.</w:t>
      </w:r>
    </w:p>
    <w:p w14:paraId="54CB6CA8"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lastRenderedPageBreak/>
        <w:t xml:space="preserve">Data Product </w:t>
      </w:r>
    </w:p>
    <w:p w14:paraId="1B14441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 </w:t>
      </w:r>
      <w:r w:rsidRPr="00D22CCD">
        <w:rPr>
          <w:rFonts w:cs="Arial"/>
          <w:b/>
          <w:bCs/>
          <w:color w:val="000000"/>
          <w:lang w:val="en-US" w:eastAsia="en-US"/>
        </w:rPr>
        <w:t xml:space="preserve">dataset </w:t>
      </w:r>
      <w:r w:rsidRPr="00D22CCD">
        <w:rPr>
          <w:rFonts w:cs="Arial"/>
          <w:color w:val="000000"/>
          <w:lang w:val="en-US" w:eastAsia="en-US"/>
        </w:rPr>
        <w:t xml:space="preserve">or dataset series that conforms to a data product specification. </w:t>
      </w:r>
    </w:p>
    <w:p w14:paraId="7384349D"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E34F3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Quality </w:t>
      </w:r>
    </w:p>
    <w:p w14:paraId="7862C546" w14:textId="77777777" w:rsidR="00D76B38" w:rsidRPr="00D22CCD" w:rsidRDefault="00D76B38" w:rsidP="00D76B38">
      <w:pPr>
        <w:rPr>
          <w:rFonts w:cs="Arial"/>
          <w:color w:val="000000"/>
          <w:lang w:val="en-US" w:eastAsia="en-US"/>
        </w:rPr>
      </w:pPr>
      <w:r w:rsidRPr="00D22CCD">
        <w:rPr>
          <w:rFonts w:cs="Arial"/>
          <w:color w:val="000000"/>
          <w:lang w:val="en-US" w:eastAsia="en-US"/>
        </w:rPr>
        <w:t>A set of elements describing aspects of quality, including a measure of quality, an evaluation procedure, a quality result, and a scope.</w:t>
      </w:r>
    </w:p>
    <w:p w14:paraId="0036F58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Type </w:t>
      </w:r>
    </w:p>
    <w:p w14:paraId="577639D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Specification of a value domain with operations allowed on values in this domain. </w:t>
      </w:r>
    </w:p>
    <w:p w14:paraId="6D9612B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582F3A"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Data types include primitive predefined types and user-definable types. </w:t>
      </w:r>
    </w:p>
    <w:p w14:paraId="1F18819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0A303635"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data type is identified by a term, for example Integer. </w:t>
      </w:r>
    </w:p>
    <w:p w14:paraId="769C3324"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6162EC81" w14:textId="66697FAB" w:rsidR="00D76B38" w:rsidRPr="00D22CCD" w:rsidRDefault="00D76B38" w:rsidP="00D76B38">
      <w:pPr>
        <w:rPr>
          <w:rFonts w:cs="Arial"/>
          <w:lang w:val="en-US"/>
        </w:rPr>
      </w:pPr>
      <w:r w:rsidRPr="00D22CCD">
        <w:rPr>
          <w:rFonts w:cs="Arial"/>
          <w:color w:val="000000"/>
          <w:lang w:val="en-US" w:eastAsia="en-US"/>
        </w:rPr>
        <w:t xml:space="preserve">EXAMPLES: Integer, Real, Boolean, String, DirectPosition and </w:t>
      </w:r>
      <w:ins w:id="466" w:author="Gert Morlion" w:date="2024-08-23T11:30:00Z">
        <w:r w:rsidR="00AE68A7">
          <w:rPr>
            <w:rFonts w:cs="Arial"/>
            <w:lang w:val="en-AU" w:eastAsia="en-GB"/>
          </w:rPr>
          <w:t>and S_100_TruncatedDate</w:t>
        </w:r>
      </w:ins>
      <w:del w:id="467" w:author="Gert Morlion" w:date="2024-08-23T11:30:00Z">
        <w:r w:rsidRPr="00D22CCD" w:rsidDel="00AE68A7">
          <w:rPr>
            <w:rFonts w:cs="Arial"/>
            <w:color w:val="000000"/>
            <w:lang w:val="en-US" w:eastAsia="en-US"/>
          </w:rPr>
          <w:delText>Date</w:delText>
        </w:r>
      </w:del>
    </w:p>
    <w:p w14:paraId="2B17F797" w14:textId="77777777" w:rsidR="00453023" w:rsidRPr="00D22CCD" w:rsidRDefault="00D76B38">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D</w:t>
      </w:r>
      <w:r w:rsidR="007260E2" w:rsidRPr="00D22CCD">
        <w:rPr>
          <w:rFonts w:ascii="Arial,Bold" w:eastAsia="Times New Roman" w:hAnsi="Arial,Bold" w:cs="Arial,Bold"/>
          <w:b/>
          <w:bCs/>
          <w:lang w:eastAsia="en-GB"/>
        </w:rPr>
        <w:t>ataset</w:t>
      </w:r>
    </w:p>
    <w:p w14:paraId="518236D1" w14:textId="77777777" w:rsidR="00453023" w:rsidRPr="00D22CCD" w:rsidRDefault="007260E2">
      <w:pPr>
        <w:tabs>
          <w:tab w:val="left" w:pos="2811"/>
        </w:tabs>
        <w:spacing w:line="240" w:lineRule="auto"/>
        <w:ind w:left="2811" w:hanging="2811"/>
      </w:pPr>
      <w:r w:rsidRPr="00D22CCD">
        <w:t xml:space="preserve">An identifiable collection of data </w:t>
      </w:r>
    </w:p>
    <w:p w14:paraId="0B7DDD66" w14:textId="77777777" w:rsidR="00453023" w:rsidRPr="00D22CCD" w:rsidRDefault="007260E2">
      <w:p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NOTE </w:t>
      </w:r>
      <w:r w:rsidRPr="00D22CCD">
        <w:rPr>
          <w:rFonts w:eastAsia="Times New Roman" w:cs="Arial"/>
          <w:lang w:eastAsia="en-GB"/>
        </w:rPr>
        <w:tab/>
        <w:t xml:space="preserve">A dataset may be a smaller grouping of data which, though limited by some </w:t>
      </w:r>
      <w:r w:rsidRPr="00D22CCD">
        <w:rPr>
          <w:rFonts w:ascii="Arial,Bold" w:eastAsia="Times New Roman" w:hAnsi="Arial,Bold" w:cs="Arial,Bold"/>
          <w:lang w:eastAsia="en-GB"/>
        </w:rPr>
        <w:t xml:space="preserve">constraint </w:t>
      </w:r>
      <w:r w:rsidRPr="00D22CCD">
        <w:rPr>
          <w:rFonts w:eastAsia="Times New Roman" w:cs="Arial"/>
          <w:lang w:eastAsia="en-GB"/>
        </w:rPr>
        <w:t>such as spatial</w:t>
      </w:r>
      <w:r w:rsidR="00D76B38" w:rsidRPr="00D22CCD">
        <w:rPr>
          <w:rFonts w:eastAsia="Times New Roman" w:cs="Arial"/>
          <w:lang w:eastAsia="en-GB"/>
        </w:rPr>
        <w:t xml:space="preserve"> </w:t>
      </w:r>
      <w:r w:rsidRPr="00D22CCD">
        <w:rPr>
          <w:rFonts w:eastAsia="Times New Roman" w:cs="Arial"/>
          <w:lang w:eastAsia="en-GB"/>
        </w:rPr>
        <w:t xml:space="preserve">extent or </w:t>
      </w:r>
      <w:r w:rsidRPr="00D22CCD">
        <w:rPr>
          <w:rFonts w:ascii="Arial,Bold" w:eastAsia="Times New Roman" w:hAnsi="Arial,Bold" w:cs="Arial,Bold"/>
          <w:lang w:eastAsia="en-GB"/>
        </w:rPr>
        <w:t>feature</w:t>
      </w:r>
      <w:r w:rsidRPr="00D22CCD">
        <w:rPr>
          <w:rFonts w:eastAsia="Times New Roman" w:cs="Arial"/>
          <w:lang w:eastAsia="en-GB"/>
        </w:rPr>
        <w:t xml:space="preserve"> </w:t>
      </w:r>
      <w:r w:rsidRPr="00D22CCD">
        <w:rPr>
          <w:rFonts w:ascii="Arial,Bold" w:eastAsia="Times New Roman" w:hAnsi="Arial,Bold" w:cs="Arial,Bold"/>
          <w:lang w:eastAsia="en-GB"/>
        </w:rPr>
        <w:t>type</w:t>
      </w:r>
      <w:r w:rsidRPr="00D22CCD">
        <w:rPr>
          <w:rFonts w:ascii="Arial,Bold" w:eastAsia="Times New Roman" w:hAnsi="Arial,Bold" w:cs="Arial,Bold"/>
          <w:b/>
          <w:bCs/>
          <w:lang w:eastAsia="en-GB"/>
        </w:rPr>
        <w:t xml:space="preserve"> </w:t>
      </w:r>
      <w:r w:rsidRPr="00D22CCD">
        <w:rPr>
          <w:rFonts w:eastAsia="Times New Roman" w:cs="Arial"/>
          <w:lang w:eastAsia="en-GB"/>
        </w:rPr>
        <w:t>is located physically within a larger dataset. Theoretically, a dataset may be as small as a single feature contained within a larger dataset. A hardcopy map or chart may be considered a dataset.</w:t>
      </w:r>
    </w:p>
    <w:p w14:paraId="76A353FD" w14:textId="77777777" w:rsidR="00453023" w:rsidRPr="00D22CCD" w:rsidRDefault="00453023">
      <w:pPr>
        <w:autoSpaceDE w:val="0"/>
        <w:autoSpaceDN w:val="0"/>
        <w:adjustRightInd w:val="0"/>
        <w:spacing w:after="0" w:line="240" w:lineRule="auto"/>
        <w:rPr>
          <w:rFonts w:eastAsia="Times New Roman" w:cs="Arial"/>
          <w:lang w:eastAsia="en-GB"/>
        </w:rPr>
      </w:pPr>
    </w:p>
    <w:p w14:paraId="72DA0B1E"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Datum </w:t>
      </w:r>
    </w:p>
    <w:p w14:paraId="31E961A1"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Parameter or set of parameters that define the position of the origin, the scale, and the orientation of a </w:t>
      </w:r>
      <w:r w:rsidRPr="00D22CCD">
        <w:rPr>
          <w:rFonts w:cs="Arial"/>
          <w:b/>
          <w:bCs/>
          <w:color w:val="000000"/>
          <w:lang w:val="en-US" w:eastAsia="en-US"/>
        </w:rPr>
        <w:t xml:space="preserve">coordinate </w:t>
      </w:r>
      <w:r w:rsidRPr="00D22CCD">
        <w:rPr>
          <w:rFonts w:cs="Arial"/>
          <w:color w:val="000000"/>
          <w:lang w:val="en-US" w:eastAsia="en-US"/>
        </w:rPr>
        <w:t>system.</w:t>
      </w:r>
    </w:p>
    <w:p w14:paraId="61532E56" w14:textId="77777777" w:rsidR="00D76B38" w:rsidRPr="00D22CCD" w:rsidRDefault="00D76B38" w:rsidP="00D76B38">
      <w:pPr>
        <w:autoSpaceDE w:val="0"/>
        <w:autoSpaceDN w:val="0"/>
        <w:adjustRightInd w:val="0"/>
        <w:spacing w:after="0" w:line="240" w:lineRule="auto"/>
        <w:rPr>
          <w:rFonts w:eastAsia="Times New Roman" w:cs="Arial"/>
          <w:lang w:val="en-US" w:eastAsia="en-GB"/>
        </w:rPr>
      </w:pPr>
    </w:p>
    <w:p w14:paraId="4F2572B5"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68" w:name="_Toc368904923"/>
      <w:bookmarkStart w:id="469" w:name="_Toc392576960"/>
      <w:bookmarkStart w:id="470" w:name="_Toc412540097"/>
      <w:bookmarkStart w:id="471" w:name="_Toc439685231"/>
      <w:bookmarkStart w:id="472" w:name="_Toc487203092"/>
      <w:r w:rsidRPr="00D22CCD">
        <w:rPr>
          <w:rFonts w:cs="Arial"/>
          <w:sz w:val="20"/>
        </w:rPr>
        <w:t>Display Priority</w:t>
      </w:r>
      <w:bookmarkEnd w:id="468"/>
      <w:bookmarkEnd w:id="469"/>
      <w:bookmarkEnd w:id="470"/>
      <w:bookmarkEnd w:id="471"/>
      <w:bookmarkEnd w:id="472"/>
    </w:p>
    <w:p w14:paraId="1D673D50" w14:textId="77777777" w:rsidR="002317E5" w:rsidRPr="00693533" w:rsidRDefault="002317E5" w:rsidP="002317E5">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ins w:id="473" w:author="Gert Morlion" w:date="2024-08-23T11:31:00Z"/>
          <w:rFonts w:cs="Arial"/>
        </w:rPr>
      </w:pPr>
      <w:ins w:id="474" w:author="Gert Morlion" w:date="2024-08-23T11:31:00Z">
        <w:r w:rsidRPr="00FA7F13">
          <w:t>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same type of instruction (area, line, point, or text) some other neutral criterion must be used to order the instructions.</w:t>
        </w:r>
      </w:ins>
    </w:p>
    <w:p w14:paraId="6AAE5EF2" w14:textId="51FE21E5" w:rsidR="00453023" w:rsidRPr="00D22CCD" w:rsidDel="002317E5"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del w:id="475" w:author="Gert Morlion" w:date="2024-08-23T11:31:00Z"/>
          <w:rFonts w:cs="Arial"/>
        </w:rPr>
      </w:pPr>
      <w:del w:id="476" w:author="Gert Morlion" w:date="2024-08-23T11:31:00Z">
        <w:r w:rsidRPr="00D22CCD" w:rsidDel="002317E5">
          <w:rPr>
            <w:rFonts w:cs="Arial"/>
          </w:rPr>
          <w:delText xml:space="preserve">Hierarchy to determine which </w:delText>
        </w:r>
        <w:r w:rsidRPr="00D22CCD" w:rsidDel="002317E5">
          <w:rPr>
            <w:rFonts w:cs="Arial"/>
            <w:b/>
          </w:rPr>
          <w:delText>feature</w:delText>
        </w:r>
        <w:r w:rsidRPr="00D22CCD" w:rsidDel="002317E5">
          <w:rPr>
            <w:rFonts w:cs="Arial"/>
          </w:rPr>
          <w:delText xml:space="preserve"> is to be displayed when two features overlap. Priority 2 overwrites 1</w:delText>
        </w:r>
      </w:del>
    </w:p>
    <w:p w14:paraId="3E7D57E9"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77" w:name="_Toc368904924"/>
      <w:bookmarkStart w:id="478" w:name="_Toc392576961"/>
      <w:bookmarkStart w:id="479" w:name="_Toc412540098"/>
      <w:bookmarkStart w:id="480" w:name="_Toc439685232"/>
      <w:bookmarkStart w:id="481" w:name="_Toc487203093"/>
      <w:r w:rsidRPr="00D22CCD">
        <w:rPr>
          <w:rFonts w:cs="Arial"/>
          <w:sz w:val="20"/>
        </w:rPr>
        <w:t>ECDIS</w:t>
      </w:r>
      <w:bookmarkEnd w:id="477"/>
      <w:bookmarkEnd w:id="478"/>
      <w:bookmarkEnd w:id="479"/>
      <w:bookmarkEnd w:id="480"/>
      <w:bookmarkEnd w:id="481"/>
    </w:p>
    <w:p w14:paraId="69A251FF" w14:textId="77777777" w:rsidR="00453023" w:rsidRPr="00D22CCD" w:rsidRDefault="007260E2">
      <w:pPr>
        <w:rPr>
          <w:rFonts w:cs="Arial"/>
        </w:rPr>
      </w:pPr>
      <w:r w:rsidRPr="00D22CCD">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(SENC) with positional information from navigation sensors to assist the Mariner in route planning and route monitoring, and if required display additional navigation-related information.</w:t>
      </w:r>
    </w:p>
    <w:p w14:paraId="13308100" w14:textId="77777777" w:rsidR="00453023" w:rsidRPr="00D22CCD" w:rsidRDefault="005B5F08">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482" w:name="_Toc368904925"/>
      <w:bookmarkStart w:id="483" w:name="_Toc392576962"/>
      <w:bookmarkStart w:id="484" w:name="_Toc412540099"/>
      <w:bookmarkStart w:id="485" w:name="_Toc439685233"/>
      <w:bookmarkStart w:id="486" w:name="_Toc487203094"/>
      <w:r w:rsidRPr="00D22CCD">
        <w:rPr>
          <w:rFonts w:cs="Arial"/>
          <w:sz w:val="20"/>
        </w:rPr>
        <w:t>ECDIS Chart 1</w:t>
      </w:r>
      <w:bookmarkEnd w:id="482"/>
      <w:bookmarkEnd w:id="483"/>
      <w:bookmarkEnd w:id="484"/>
      <w:bookmarkEnd w:id="485"/>
      <w:bookmarkEnd w:id="486"/>
    </w:p>
    <w:p w14:paraId="46D19CEA" w14:textId="77777777" w:rsidR="00E04451" w:rsidRPr="00D22CCD" w:rsidRDefault="007260E2">
      <w:pPr>
        <w:pStyle w:val="KeinLeerraum"/>
      </w:pPr>
      <w:r w:rsidRPr="00D22CCD">
        <w:t xml:space="preserve">An ECDIS version of INT 1, including all symbols, line styles and colour coding used for chart presentation. Intended for the Mariner to both familiarize himself with ECDIS and to look up specific symbols. </w:t>
      </w:r>
    </w:p>
    <w:p w14:paraId="727D9485" w14:textId="77777777" w:rsidR="00453023" w:rsidRPr="00D22CCD" w:rsidRDefault="00453023">
      <w:pPr>
        <w:pStyle w:val="KeinLeerraum"/>
      </w:pPr>
    </w:p>
    <w:p w14:paraId="56B7B883" w14:textId="77777777" w:rsidR="00453023" w:rsidRPr="00D22CCD" w:rsidRDefault="007260E2" w:rsidP="3CCBF2F9">
      <w:pPr>
        <w:pStyle w:val="KeinLeerraum"/>
        <w:rPr>
          <w:b/>
          <w:bCs/>
        </w:rPr>
      </w:pPr>
      <w:r w:rsidRPr="00D22CCD">
        <w:rPr>
          <w:b/>
          <w:bCs/>
        </w:rPr>
        <w:t>ECS</w:t>
      </w:r>
    </w:p>
    <w:p w14:paraId="612E5FB7" w14:textId="77777777" w:rsidR="00453023" w:rsidRPr="00D22CCD" w:rsidRDefault="007260E2" w:rsidP="3CCBF2F9">
      <w:pPr>
        <w:pStyle w:val="KeinLeerraum"/>
      </w:pPr>
      <w:r w:rsidRPr="00D22CCD">
        <w:t>An electronic charting system</w:t>
      </w:r>
    </w:p>
    <w:p w14:paraId="4B1ADF6C" w14:textId="77777777" w:rsidR="00453023" w:rsidRPr="00D22CCD" w:rsidRDefault="00453023">
      <w:pPr>
        <w:pStyle w:val="KeinLeerraum"/>
        <w:rPr>
          <w:rFonts w:ascii="Arial,Bold" w:eastAsia="Times New Roman" w:hAnsi="Arial,Bold" w:cs="Arial,Bold"/>
          <w:b/>
          <w:bCs/>
          <w:lang w:eastAsia="en-GB"/>
        </w:rPr>
      </w:pPr>
    </w:p>
    <w:p w14:paraId="60FA1A4F" w14:textId="77777777" w:rsidR="00E04451" w:rsidRPr="00D22CCD" w:rsidRDefault="00E04451" w:rsidP="00E04451">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Emergency Alarm </w:t>
      </w:r>
    </w:p>
    <w:p w14:paraId="75D02E00" w14:textId="77777777" w:rsidR="00E04451" w:rsidRPr="00D22CCD" w:rsidRDefault="00E04451" w:rsidP="00E04451">
      <w:pPr>
        <w:pStyle w:val="KeinLeerraum"/>
        <w:rPr>
          <w:rFonts w:ascii="Arial,Bold" w:eastAsia="Times New Roman" w:hAnsi="Arial,Bold" w:cs="Arial,Bold"/>
          <w:b/>
          <w:bCs/>
          <w:lang w:val="en-US" w:eastAsia="en-GB"/>
        </w:rPr>
      </w:pPr>
      <w:r w:rsidRPr="00D22CCD">
        <w:rPr>
          <w:rFonts w:cs="Arial"/>
          <w:color w:val="000000"/>
          <w:lang w:val="en-US" w:eastAsia="en-US"/>
        </w:rPr>
        <w:t xml:space="preserve">(MSC.302/A) highest priority of an </w:t>
      </w:r>
      <w:r w:rsidRPr="00D22CCD">
        <w:rPr>
          <w:rFonts w:cs="Arial"/>
          <w:b/>
          <w:bCs/>
          <w:color w:val="000000"/>
          <w:lang w:val="en-US" w:eastAsia="en-US"/>
        </w:rPr>
        <w:t>alert</w:t>
      </w:r>
      <w:r w:rsidRPr="00D22CCD">
        <w:rPr>
          <w:rFonts w:cs="Arial"/>
          <w:color w:val="000000"/>
          <w:lang w:val="en-US" w:eastAsia="en-US"/>
        </w:rPr>
        <w:t xml:space="preserve">. A condition presenting an immediate danger to human life or to the </w:t>
      </w:r>
      <w:r w:rsidR="00BD11C2" w:rsidRPr="00D22CCD">
        <w:rPr>
          <w:rFonts w:cs="Arial"/>
          <w:color w:val="000000"/>
          <w:lang w:val="en-US" w:eastAsia="en-US"/>
        </w:rPr>
        <w:t>vessel</w:t>
      </w:r>
      <w:r w:rsidRPr="00D22CCD">
        <w:rPr>
          <w:rFonts w:cs="Arial"/>
          <w:color w:val="000000"/>
          <w:lang w:val="en-US" w:eastAsia="en-US"/>
        </w:rPr>
        <w:t xml:space="preserve"> and its machinery exists and that immediate action must be taken.</w:t>
      </w:r>
    </w:p>
    <w:p w14:paraId="4E81A604" w14:textId="77777777" w:rsidR="00453023" w:rsidRPr="00D22CCD" w:rsidRDefault="007260E2">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ENC</w:t>
      </w:r>
    </w:p>
    <w:p w14:paraId="5ECAD692" w14:textId="77777777" w:rsidR="00453023" w:rsidRDefault="007260E2">
      <w:pPr>
        <w:autoSpaceDE w:val="0"/>
        <w:autoSpaceDN w:val="0"/>
        <w:adjustRightInd w:val="0"/>
        <w:spacing w:after="0" w:line="240" w:lineRule="auto"/>
        <w:rPr>
          <w:ins w:id="487" w:author="Gert Morlion" w:date="2024-08-23T14:28:00Z"/>
        </w:rPr>
      </w:pPr>
      <w:r w:rsidRPr="00D22CCD">
        <w:lastRenderedPageBreak/>
        <w:t>The dataset, standardized as to content, structure and format, issued for use with ECDIS by or on the authority of a Government authorized Hydrographic Office or other relevant government institution, and conform to IHO standards.  The ENC contains all the chart information necessary for safe navigation and may contain supplementary information in addition to that contained in the paper chart which may be considered necessary for safe navigation.</w:t>
      </w:r>
    </w:p>
    <w:p w14:paraId="538C6C8E" w14:textId="77777777" w:rsidR="00633D66" w:rsidRDefault="00633D66">
      <w:pPr>
        <w:autoSpaceDE w:val="0"/>
        <w:autoSpaceDN w:val="0"/>
        <w:adjustRightInd w:val="0"/>
        <w:spacing w:after="0" w:line="240" w:lineRule="auto"/>
        <w:rPr>
          <w:ins w:id="488" w:author="Gert Morlion" w:date="2024-08-23T14:28:00Z"/>
        </w:rPr>
      </w:pPr>
    </w:p>
    <w:p w14:paraId="47365740" w14:textId="77777777" w:rsidR="00633D66" w:rsidRDefault="00633D66" w:rsidP="00633D66">
      <w:pPr>
        <w:autoSpaceDE w:val="0"/>
        <w:autoSpaceDN w:val="0"/>
        <w:adjustRightInd w:val="0"/>
        <w:spacing w:after="0" w:line="240" w:lineRule="auto"/>
        <w:rPr>
          <w:ins w:id="489" w:author="Gert Morlion" w:date="2024-08-23T14:28:00Z"/>
          <w:b/>
        </w:rPr>
      </w:pPr>
      <w:ins w:id="490" w:author="Gert Morlion" w:date="2024-08-23T14:28:00Z">
        <w:r>
          <w:rPr>
            <w:b/>
          </w:rPr>
          <w:t>ENDS</w:t>
        </w:r>
      </w:ins>
    </w:p>
    <w:p w14:paraId="584D8F1D" w14:textId="53A8090C" w:rsidR="00633D66" w:rsidRPr="00D22CCD" w:rsidDel="00B9219B" w:rsidRDefault="00633D66" w:rsidP="00A16943">
      <w:pPr>
        <w:autoSpaceDE w:val="0"/>
        <w:autoSpaceDN w:val="0"/>
        <w:adjustRightInd w:val="0"/>
        <w:spacing w:after="120" w:line="240" w:lineRule="auto"/>
        <w:rPr>
          <w:del w:id="491" w:author="Gert Morlion" w:date="2024-08-23T14:34:00Z"/>
        </w:rPr>
      </w:pPr>
      <w:ins w:id="492" w:author="Gert Morlion" w:date="2024-08-23T14:28:00Z">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r>
          <w:t>G</w:t>
        </w:r>
        <w:r w:rsidRPr="00802D18">
          <w:t xml:space="preserve">overnment, authorized </w:t>
        </w:r>
        <w:r>
          <w:t>H</w:t>
        </w:r>
        <w:r w:rsidRPr="00802D18">
          <w:t xml:space="preserve">ydrographic </w:t>
        </w:r>
        <w:r>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t>E</w:t>
        </w:r>
        <w:r w:rsidRPr="00802D18">
          <w:t xml:space="preserve">lectronic </w:t>
        </w:r>
        <w:r>
          <w:t>N</w:t>
        </w:r>
        <w:r w:rsidRPr="00802D18">
          <w:t xml:space="preserve">avigational </w:t>
        </w:r>
        <w:r>
          <w:t>C</w:t>
        </w:r>
        <w:r w:rsidRPr="00802D18">
          <w:t>hart (</w:t>
        </w:r>
        <w:r w:rsidRPr="00802D18">
          <w:rPr>
            <w:b/>
          </w:rPr>
          <w:t>ENC</w:t>
        </w:r>
        <w:r w:rsidRPr="00802D18">
          <w:t>).</w:t>
        </w:r>
      </w:ins>
    </w:p>
    <w:p w14:paraId="26968731" w14:textId="77777777" w:rsidR="00BD11C2" w:rsidRPr="00D22CCD" w:rsidRDefault="00BD11C2">
      <w:pPr>
        <w:autoSpaceDE w:val="0"/>
        <w:autoSpaceDN w:val="0"/>
        <w:adjustRightInd w:val="0"/>
        <w:spacing w:after="0" w:line="240" w:lineRule="auto"/>
      </w:pPr>
    </w:p>
    <w:p w14:paraId="77CD28B5" w14:textId="77777777" w:rsidR="00BD11C2" w:rsidRPr="00D22CCD" w:rsidRDefault="00BD11C2" w:rsidP="00BD11C2">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Enumeration </w:t>
      </w:r>
    </w:p>
    <w:p w14:paraId="149F93A7" w14:textId="1F4E003B"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fixed list of valid identifiers of named literal values. </w:t>
      </w:r>
      <w:r w:rsidRPr="00D22CCD">
        <w:rPr>
          <w:rFonts w:cs="Arial"/>
          <w:b/>
          <w:bCs/>
          <w:color w:val="000000"/>
          <w:lang w:val="en-US" w:eastAsia="en-US"/>
        </w:rPr>
        <w:t xml:space="preserve">Attributes </w:t>
      </w:r>
      <w:r w:rsidRPr="00D22CCD">
        <w:rPr>
          <w:rFonts w:cs="Arial"/>
          <w:color w:val="000000"/>
          <w:lang w:val="en-US" w:eastAsia="en-US"/>
        </w:rPr>
        <w:t>of an enumerat</w:t>
      </w:r>
      <w:ins w:id="493" w:author="Bernd Birklhuber" w:date="2025-03-07T11:40:00Z">
        <w:r w:rsidR="003E7C8C">
          <w:rPr>
            <w:rFonts w:cs="Arial"/>
            <w:color w:val="000000"/>
            <w:lang w:val="en-US" w:eastAsia="en-US"/>
          </w:rPr>
          <w:t>ion</w:t>
        </w:r>
      </w:ins>
      <w:del w:id="494" w:author="Bernd Birklhuber" w:date="2025-03-07T11:40:00Z">
        <w:r w:rsidRPr="00D22CCD" w:rsidDel="003E7C8C">
          <w:rPr>
            <w:rFonts w:cs="Arial"/>
            <w:color w:val="000000"/>
            <w:lang w:val="en-US" w:eastAsia="en-US"/>
          </w:rPr>
          <w:delText>ed</w:delText>
        </w:r>
      </w:del>
      <w:r w:rsidRPr="00D22CCD">
        <w:rPr>
          <w:rFonts w:cs="Arial"/>
          <w:color w:val="000000"/>
          <w:lang w:val="en-US" w:eastAsia="en-US"/>
        </w:rPr>
        <w:t xml:space="preserve"> type may only take values from this list.</w:t>
      </w:r>
    </w:p>
    <w:p w14:paraId="48F036B9" w14:textId="77777777" w:rsidR="00453023" w:rsidRDefault="00453023">
      <w:pPr>
        <w:autoSpaceDE w:val="0"/>
        <w:autoSpaceDN w:val="0"/>
        <w:adjustRightInd w:val="0"/>
        <w:spacing w:after="0" w:line="240" w:lineRule="auto"/>
      </w:pPr>
    </w:p>
    <w:p w14:paraId="427034DE" w14:textId="77777777" w:rsidR="00453023" w:rsidRPr="00D22CCD" w:rsidRDefault="007260E2">
      <w:pPr>
        <w:autoSpaceDE w:val="0"/>
        <w:autoSpaceDN w:val="0"/>
        <w:adjustRightInd w:val="0"/>
        <w:spacing w:after="0" w:line="240" w:lineRule="auto"/>
        <w:rPr>
          <w:b/>
        </w:rPr>
      </w:pPr>
      <w:r w:rsidRPr="00D22CCD">
        <w:rPr>
          <w:b/>
        </w:rPr>
        <w:t>Feature</w:t>
      </w:r>
    </w:p>
    <w:p w14:paraId="65A9046F" w14:textId="77777777" w:rsidR="00453023" w:rsidRPr="00D22CCD" w:rsidRDefault="007260E2">
      <w:pPr>
        <w:autoSpaceDE w:val="0"/>
        <w:autoSpaceDN w:val="0"/>
        <w:adjustRightInd w:val="0"/>
        <w:spacing w:after="0" w:line="240" w:lineRule="auto"/>
      </w:pPr>
      <w:r w:rsidRPr="00D22CCD">
        <w:t>Abstraction of real world phenomena</w:t>
      </w:r>
      <w:r w:rsidR="00BD11C2" w:rsidRPr="00D22CCD">
        <w:t>.</w:t>
      </w:r>
    </w:p>
    <w:p w14:paraId="201C03B9" w14:textId="77777777" w:rsidR="00453023" w:rsidRPr="00D22CCD" w:rsidRDefault="00453023">
      <w:pPr>
        <w:autoSpaceDE w:val="0"/>
        <w:autoSpaceDN w:val="0"/>
        <w:adjustRightInd w:val="0"/>
        <w:spacing w:after="0" w:line="240" w:lineRule="auto"/>
      </w:pPr>
    </w:p>
    <w:p w14:paraId="6DC78B2C" w14:textId="77777777" w:rsidR="00453023" w:rsidRPr="00D22CCD" w:rsidRDefault="007260E2">
      <w:pPr>
        <w:autoSpaceDE w:val="0"/>
        <w:autoSpaceDN w:val="0"/>
        <w:adjustRightInd w:val="0"/>
        <w:spacing w:after="0" w:line="240" w:lineRule="auto"/>
      </w:pPr>
      <w:r w:rsidRPr="00D22CCD">
        <w:t>NOTE</w:t>
      </w:r>
      <w:r w:rsidRPr="00D22CCD">
        <w:tab/>
        <w:t>A feature may occur as a type or an instance. Feature type or feature instance should be used when only one is meant.</w:t>
      </w:r>
    </w:p>
    <w:p w14:paraId="1B331551" w14:textId="77777777" w:rsidR="00453023" w:rsidRPr="00D22CCD" w:rsidRDefault="00453023">
      <w:pPr>
        <w:autoSpaceDE w:val="0"/>
        <w:autoSpaceDN w:val="0"/>
        <w:adjustRightInd w:val="0"/>
        <w:spacing w:after="0" w:line="240" w:lineRule="auto"/>
      </w:pPr>
    </w:p>
    <w:p w14:paraId="11C5817F" w14:textId="77777777" w:rsidR="00453023" w:rsidRPr="00D22CCD" w:rsidRDefault="007260E2">
      <w:pPr>
        <w:autoSpaceDE w:val="0"/>
        <w:autoSpaceDN w:val="0"/>
        <w:adjustRightInd w:val="0"/>
        <w:spacing w:after="0" w:line="240" w:lineRule="auto"/>
      </w:pPr>
      <w:r w:rsidRPr="00D22CCD">
        <w:t>EXAMPLE</w:t>
      </w:r>
      <w:r w:rsidRPr="00D22CCD">
        <w:tab/>
      </w:r>
      <w:r w:rsidRPr="00D22CCD">
        <w:tab/>
        <w:t>The phenomenon named ‘London Eye’ may be classified with other phenomena into a feature type ‘landmark’</w:t>
      </w:r>
    </w:p>
    <w:p w14:paraId="61059A09" w14:textId="77777777" w:rsidR="00BD11C2" w:rsidRPr="00D22CCD" w:rsidRDefault="00BD11C2">
      <w:pPr>
        <w:autoSpaceDE w:val="0"/>
        <w:autoSpaceDN w:val="0"/>
        <w:adjustRightInd w:val="0"/>
        <w:spacing w:after="0" w:line="240" w:lineRule="auto"/>
      </w:pPr>
    </w:p>
    <w:p w14:paraId="2EF32E40"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Association </w:t>
      </w:r>
    </w:p>
    <w:p w14:paraId="42422511"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Relationship </w:t>
      </w:r>
      <w:r w:rsidRPr="00D22CCD">
        <w:rPr>
          <w:rFonts w:cs="Arial"/>
          <w:color w:val="000000"/>
          <w:lang w:val="en-US" w:eastAsia="en-US"/>
        </w:rPr>
        <w:t xml:space="preserve">that links instances of one </w:t>
      </w:r>
      <w:r w:rsidRPr="00D22CCD">
        <w:rPr>
          <w:rFonts w:cs="Arial"/>
          <w:b/>
          <w:bCs/>
          <w:color w:val="000000"/>
          <w:lang w:val="en-US" w:eastAsia="en-US"/>
        </w:rPr>
        <w:t xml:space="preserve">feature </w:t>
      </w:r>
      <w:r w:rsidRPr="00D22CCD">
        <w:rPr>
          <w:rFonts w:cs="Arial"/>
          <w:color w:val="000000"/>
          <w:lang w:val="en-US" w:eastAsia="en-US"/>
        </w:rPr>
        <w:t xml:space="preserve">type with instances of the same or a different </w:t>
      </w:r>
      <w:r w:rsidRPr="00D22CCD">
        <w:rPr>
          <w:rFonts w:cs="Arial"/>
          <w:b/>
          <w:bCs/>
          <w:color w:val="000000"/>
          <w:lang w:val="en-US" w:eastAsia="en-US"/>
        </w:rPr>
        <w:t xml:space="preserve">feature </w:t>
      </w:r>
      <w:r w:rsidRPr="00D22CCD">
        <w:rPr>
          <w:rFonts w:cs="Arial"/>
          <w:color w:val="000000"/>
          <w:lang w:val="en-US" w:eastAsia="en-US"/>
        </w:rPr>
        <w:t xml:space="preserve">type. </w:t>
      </w:r>
    </w:p>
    <w:p w14:paraId="7E94D284"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2E5D0DE3"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Attribute </w:t>
      </w:r>
    </w:p>
    <w:p w14:paraId="42EA81B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Characteristic of a </w:t>
      </w:r>
      <w:r w:rsidRPr="00D22CCD">
        <w:rPr>
          <w:rFonts w:cs="Arial"/>
          <w:b/>
          <w:bCs/>
          <w:color w:val="000000"/>
          <w:lang w:val="en-US" w:eastAsia="en-US"/>
        </w:rPr>
        <w:t>feature</w:t>
      </w:r>
      <w:r w:rsidRPr="00D22CCD">
        <w:rPr>
          <w:rFonts w:cs="Arial"/>
          <w:color w:val="000000"/>
          <w:lang w:val="en-US" w:eastAsia="en-US"/>
        </w:rPr>
        <w:t xml:space="preserve">. </w:t>
      </w:r>
    </w:p>
    <w:p w14:paraId="397F8241"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6BB4CE9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may occur as a type or an instance. Feature attribute type or feature attribute instance is used when only one is meant. </w:t>
      </w:r>
    </w:p>
    <w:p w14:paraId="1266E5BB"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087ED1C"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type has a name, a </w:t>
      </w:r>
      <w:r w:rsidRPr="00D22CCD">
        <w:rPr>
          <w:rFonts w:cs="Arial"/>
          <w:b/>
          <w:bCs/>
          <w:color w:val="000000"/>
          <w:lang w:val="en-US" w:eastAsia="en-US"/>
        </w:rPr>
        <w:t xml:space="preserve">data type </w:t>
      </w:r>
      <w:r w:rsidRPr="00D22CCD">
        <w:rPr>
          <w:rFonts w:cs="Arial"/>
          <w:color w:val="000000"/>
          <w:lang w:val="en-US" w:eastAsia="en-US"/>
        </w:rPr>
        <w:t xml:space="preserve">and a domain associated to it. A feature </w:t>
      </w:r>
      <w:r w:rsidRPr="00D22CCD">
        <w:rPr>
          <w:rFonts w:cs="Arial"/>
          <w:b/>
          <w:bCs/>
          <w:color w:val="000000"/>
          <w:lang w:val="en-US" w:eastAsia="en-US"/>
        </w:rPr>
        <w:t xml:space="preserve">attribute </w:t>
      </w:r>
      <w:r w:rsidRPr="00D22CCD">
        <w:rPr>
          <w:rFonts w:cs="Arial"/>
          <w:color w:val="000000"/>
          <w:lang w:val="en-US" w:eastAsia="en-US"/>
        </w:rPr>
        <w:t xml:space="preserve">instance has an attribute value taken from the value domain of the feature </w:t>
      </w:r>
      <w:r w:rsidRPr="00D22CCD">
        <w:rPr>
          <w:rFonts w:cs="Arial"/>
          <w:b/>
          <w:bCs/>
          <w:color w:val="000000"/>
          <w:lang w:val="en-US" w:eastAsia="en-US"/>
        </w:rPr>
        <w:t xml:space="preserve">attribute </w:t>
      </w:r>
      <w:r w:rsidRPr="00D22CCD">
        <w:rPr>
          <w:rFonts w:cs="Arial"/>
          <w:color w:val="000000"/>
          <w:lang w:val="en-US" w:eastAsia="en-US"/>
        </w:rPr>
        <w:t xml:space="preserve">type. </w:t>
      </w:r>
    </w:p>
    <w:p w14:paraId="49A00B29"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BD90262"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feature catalogue</w:t>
      </w:r>
      <w:r w:rsidRPr="00D22CCD">
        <w:rPr>
          <w:rFonts w:cs="Arial"/>
          <w:color w:val="000000"/>
          <w:lang w:val="en-US" w:eastAsia="en-US"/>
        </w:rPr>
        <w:t xml:space="preserve">, a feature </w:t>
      </w:r>
      <w:r w:rsidRPr="00D22CCD">
        <w:rPr>
          <w:rFonts w:cs="Arial"/>
          <w:b/>
          <w:bCs/>
          <w:color w:val="000000"/>
          <w:lang w:val="en-US" w:eastAsia="en-US"/>
        </w:rPr>
        <w:t xml:space="preserve">attribute </w:t>
      </w:r>
      <w:r w:rsidRPr="00D22CCD">
        <w:rPr>
          <w:rFonts w:cs="Arial"/>
          <w:color w:val="000000"/>
          <w:lang w:val="en-US" w:eastAsia="en-US"/>
        </w:rPr>
        <w:t xml:space="preserve">may include a value domain but does not specify </w:t>
      </w:r>
      <w:r w:rsidRPr="00D22CCD">
        <w:rPr>
          <w:rFonts w:cs="Arial"/>
          <w:b/>
          <w:bCs/>
          <w:color w:val="000000"/>
          <w:lang w:val="en-US" w:eastAsia="en-US"/>
        </w:rPr>
        <w:t xml:space="preserve">attribute </w:t>
      </w:r>
      <w:r w:rsidRPr="00D22CCD">
        <w:rPr>
          <w:rFonts w:cs="Arial"/>
          <w:color w:val="000000"/>
          <w:lang w:val="en-US" w:eastAsia="en-US"/>
        </w:rPr>
        <w:t xml:space="preserve">values for feature instances. </w:t>
      </w:r>
    </w:p>
    <w:p w14:paraId="6F3D1EF3"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6D936B5"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1: A feature attribute named </w:t>
      </w:r>
      <w:r w:rsidRPr="00D22CCD">
        <w:rPr>
          <w:rFonts w:cs="Arial"/>
          <w:i/>
          <w:iCs/>
          <w:color w:val="000000"/>
          <w:lang w:val="en-US" w:eastAsia="en-US"/>
        </w:rPr>
        <w:t xml:space="preserve">communication channel </w:t>
      </w:r>
      <w:r w:rsidRPr="00D22CCD">
        <w:rPr>
          <w:rFonts w:cs="Arial"/>
          <w:color w:val="000000"/>
          <w:lang w:val="en-US" w:eastAsia="en-US"/>
        </w:rPr>
        <w:t xml:space="preserve">may have an attribute value </w:t>
      </w:r>
      <w:r w:rsidRPr="00D22CCD">
        <w:rPr>
          <w:rFonts w:cs="Arial"/>
          <w:i/>
          <w:iCs/>
          <w:color w:val="000000"/>
          <w:lang w:val="en-US" w:eastAsia="en-US"/>
        </w:rPr>
        <w:t xml:space="preserve">VHF0007 </w:t>
      </w:r>
      <w:r w:rsidRPr="00D22CCD">
        <w:rPr>
          <w:rFonts w:cs="Arial"/>
          <w:color w:val="000000"/>
          <w:lang w:val="en-US" w:eastAsia="en-US"/>
        </w:rPr>
        <w:t xml:space="preserve">which belongs to the data type </w:t>
      </w:r>
      <w:r w:rsidRPr="00D22CCD">
        <w:rPr>
          <w:rFonts w:cs="Arial"/>
          <w:i/>
          <w:iCs/>
          <w:color w:val="000000"/>
          <w:lang w:val="en-US" w:eastAsia="en-US"/>
        </w:rPr>
        <w:t xml:space="preserve">text </w:t>
      </w:r>
    </w:p>
    <w:p w14:paraId="26147CEC"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7B0921ED"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2: A feature attribute named </w:t>
      </w:r>
      <w:r w:rsidRPr="00D22CCD">
        <w:rPr>
          <w:rFonts w:cs="Arial"/>
          <w:i/>
          <w:iCs/>
          <w:color w:val="000000"/>
          <w:lang w:val="en-US" w:eastAsia="en-US"/>
        </w:rPr>
        <w:t xml:space="preserve">length </w:t>
      </w:r>
      <w:r w:rsidRPr="00D22CCD">
        <w:rPr>
          <w:rFonts w:cs="Arial"/>
          <w:color w:val="000000"/>
          <w:lang w:val="en-US" w:eastAsia="en-US"/>
        </w:rPr>
        <w:t xml:space="preserve">may have an attribute value </w:t>
      </w:r>
      <w:r w:rsidRPr="00D22CCD">
        <w:rPr>
          <w:rFonts w:cs="Arial"/>
          <w:i/>
          <w:iCs/>
          <w:color w:val="000000"/>
          <w:lang w:val="en-US" w:eastAsia="en-US"/>
        </w:rPr>
        <w:t xml:space="preserve">82.4 </w:t>
      </w:r>
      <w:r w:rsidRPr="00D22CCD">
        <w:rPr>
          <w:rFonts w:cs="Arial"/>
          <w:color w:val="000000"/>
          <w:lang w:val="en-US" w:eastAsia="en-US"/>
        </w:rPr>
        <w:t xml:space="preserve">which belongs to the data type </w:t>
      </w:r>
      <w:r w:rsidRPr="00D22CCD">
        <w:rPr>
          <w:rFonts w:cs="Arial"/>
          <w:i/>
          <w:iCs/>
          <w:color w:val="000000"/>
          <w:lang w:val="en-US" w:eastAsia="en-US"/>
        </w:rPr>
        <w:t xml:space="preserve">real </w:t>
      </w:r>
    </w:p>
    <w:p w14:paraId="28678A25" w14:textId="77777777" w:rsidR="00BD11C2" w:rsidRPr="00D22CCD" w:rsidRDefault="00BD11C2" w:rsidP="00BD11C2">
      <w:pPr>
        <w:autoSpaceDE w:val="0"/>
        <w:autoSpaceDN w:val="0"/>
        <w:adjustRightInd w:val="0"/>
        <w:spacing w:after="0" w:line="240" w:lineRule="auto"/>
        <w:rPr>
          <w:rFonts w:cs="Arial"/>
          <w:b/>
          <w:bCs/>
          <w:color w:val="000000"/>
          <w:lang w:val="en-US" w:eastAsia="en-US"/>
        </w:rPr>
      </w:pPr>
    </w:p>
    <w:p w14:paraId="272B6976"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Catalogue </w:t>
      </w:r>
    </w:p>
    <w:p w14:paraId="47799A4D" w14:textId="77777777"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catalogue containing definitions and descriptions of the </w:t>
      </w:r>
      <w:r w:rsidRPr="00D22CCD">
        <w:rPr>
          <w:rFonts w:cs="Arial"/>
          <w:b/>
          <w:bCs/>
          <w:color w:val="000000"/>
          <w:lang w:val="en-US" w:eastAsia="en-US"/>
        </w:rPr>
        <w:t xml:space="preserve">feature </w:t>
      </w:r>
      <w:r w:rsidRPr="00D22CCD">
        <w:rPr>
          <w:rFonts w:cs="Arial"/>
          <w:color w:val="000000"/>
          <w:lang w:val="en-US" w:eastAsia="en-US"/>
        </w:rPr>
        <w:t xml:space="preserve">types, </w:t>
      </w:r>
      <w:r w:rsidRPr="00D22CCD">
        <w:rPr>
          <w:rFonts w:cs="Arial"/>
          <w:b/>
          <w:bCs/>
          <w:color w:val="000000"/>
          <w:lang w:val="en-US" w:eastAsia="en-US"/>
        </w:rPr>
        <w:t>feature attributes</w:t>
      </w:r>
      <w:r w:rsidRPr="00D22CCD">
        <w:rPr>
          <w:rFonts w:cs="Arial"/>
          <w:color w:val="000000"/>
          <w:lang w:val="en-US" w:eastAsia="en-US"/>
        </w:rPr>
        <w:t xml:space="preserve">, and </w:t>
      </w:r>
      <w:r w:rsidRPr="00D22CCD">
        <w:rPr>
          <w:rFonts w:cs="Arial"/>
          <w:b/>
          <w:bCs/>
          <w:color w:val="000000"/>
          <w:lang w:val="en-US" w:eastAsia="en-US"/>
        </w:rPr>
        <w:t xml:space="preserve">feature associations </w:t>
      </w:r>
      <w:r w:rsidRPr="00D22CCD">
        <w:rPr>
          <w:rFonts w:cs="Arial"/>
          <w:color w:val="000000"/>
          <w:lang w:val="en-US" w:eastAsia="en-US"/>
        </w:rPr>
        <w:t>occurring in one or more sets of geographic data.</w:t>
      </w:r>
    </w:p>
    <w:p w14:paraId="1F214BEC" w14:textId="77777777" w:rsidR="00453023" w:rsidRPr="00D22CCD" w:rsidRDefault="00453023">
      <w:pPr>
        <w:autoSpaceDE w:val="0"/>
        <w:autoSpaceDN w:val="0"/>
        <w:adjustRightInd w:val="0"/>
        <w:spacing w:after="0" w:line="240" w:lineRule="auto"/>
      </w:pPr>
    </w:p>
    <w:p w14:paraId="5B6A6F4E"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495" w:name="_Toc346149784"/>
      <w:bookmarkStart w:id="496" w:name="_Toc346156158"/>
      <w:bookmarkStart w:id="497" w:name="_Toc348447688"/>
      <w:bookmarkStart w:id="498" w:name="_Toc368904926"/>
      <w:bookmarkStart w:id="499" w:name="_Toc392576963"/>
      <w:bookmarkStart w:id="500" w:name="_Toc412540100"/>
      <w:bookmarkStart w:id="501" w:name="_Toc439685234"/>
      <w:bookmarkStart w:id="502" w:name="_Toc487203095"/>
      <w:r w:rsidRPr="00D22CCD">
        <w:rPr>
          <w:rFonts w:cs="Arial"/>
          <w:sz w:val="20"/>
        </w:rPr>
        <w:t>Geometric Primitive</w:t>
      </w:r>
      <w:bookmarkEnd w:id="495"/>
      <w:bookmarkEnd w:id="496"/>
      <w:bookmarkEnd w:id="497"/>
      <w:bookmarkEnd w:id="498"/>
      <w:bookmarkEnd w:id="499"/>
      <w:bookmarkEnd w:id="500"/>
      <w:bookmarkEnd w:id="501"/>
      <w:bookmarkEnd w:id="502"/>
    </w:p>
    <w:p w14:paraId="1D3CE39F" w14:textId="77777777" w:rsidR="00453023" w:rsidRPr="00D22CCD" w:rsidRDefault="007260E2">
      <w:pPr>
        <w:rPr>
          <w:rFonts w:cs="Arial"/>
        </w:rPr>
      </w:pPr>
      <w:r w:rsidRPr="00D22CCD">
        <w:rPr>
          <w:rFonts w:cs="Arial"/>
        </w:rPr>
        <w:t>A plain point, a plain curve, a plain surface as defined in geometry (</w:t>
      </w:r>
      <w:r w:rsidRPr="00D22CCD">
        <w:rPr>
          <w:rFonts w:cs="Arial" w:hint="eastAsia"/>
        </w:rPr>
        <w:t>That is</w:t>
      </w:r>
      <w:r w:rsidRPr="00D22CCD">
        <w:rPr>
          <w:rFonts w:cs="Arial"/>
        </w:rPr>
        <w:t xml:space="preserve"> without any meaning attached).</w:t>
      </w:r>
    </w:p>
    <w:p w14:paraId="43F50DE6" w14:textId="77777777" w:rsidR="00935BA0" w:rsidRPr="00D22CCD" w:rsidRDefault="00935BA0" w:rsidP="00935BA0">
      <w:pPr>
        <w:pStyle w:val="KeinLeerraum"/>
      </w:pPr>
      <w:r w:rsidRPr="00D22CCD">
        <w:t>NOTE Geometric primitives are non-decomposed objects that present information about geometric configuration. They include points, curves, surfaces, and solids.</w:t>
      </w:r>
    </w:p>
    <w:p w14:paraId="512953E9" w14:textId="77777777" w:rsidR="00DB7406" w:rsidRDefault="00DB7406" w:rsidP="00DB7406">
      <w:pPr>
        <w:spacing w:after="0" w:line="240" w:lineRule="auto"/>
        <w:rPr>
          <w:ins w:id="503" w:author="Gert Morlion" w:date="2024-08-23T14:36:00Z"/>
          <w:b/>
          <w:lang w:val="en-AU" w:eastAsia="en-GB"/>
        </w:rPr>
      </w:pPr>
      <w:bookmarkStart w:id="504" w:name="_Toc368904927"/>
      <w:bookmarkStart w:id="505" w:name="_Toc392576964"/>
      <w:bookmarkStart w:id="506" w:name="_Toc412540101"/>
      <w:bookmarkStart w:id="507" w:name="_Toc439685235"/>
      <w:bookmarkStart w:id="508" w:name="_Toc487203096"/>
      <w:bookmarkStart w:id="509" w:name="_Toc346149785"/>
      <w:bookmarkStart w:id="510" w:name="_Toc346156159"/>
      <w:bookmarkStart w:id="511" w:name="_Toc348447689"/>
    </w:p>
    <w:p w14:paraId="6BAAE580" w14:textId="733EF426" w:rsidR="00DB7406" w:rsidRPr="000A19BF" w:rsidRDefault="00DB7406" w:rsidP="00DB7406">
      <w:pPr>
        <w:spacing w:after="0" w:line="240" w:lineRule="auto"/>
        <w:rPr>
          <w:ins w:id="512" w:author="Gert Morlion" w:date="2024-08-23T14:36:00Z"/>
          <w:b/>
          <w:lang w:val="en-AU" w:eastAsia="en-GB"/>
        </w:rPr>
      </w:pPr>
      <w:ins w:id="513" w:author="Gert Morlion" w:date="2024-08-23T14:36:00Z">
        <w:r w:rsidRPr="000A19BF">
          <w:rPr>
            <w:b/>
            <w:lang w:val="en-AU" w:eastAsia="en-GB"/>
          </w:rPr>
          <w:t>Human Readable</w:t>
        </w:r>
      </w:ins>
    </w:p>
    <w:p w14:paraId="16333E10" w14:textId="77777777" w:rsidR="00DB7406" w:rsidRDefault="00DB7406" w:rsidP="00DB7406">
      <w:pPr>
        <w:tabs>
          <w:tab w:val="left" w:pos="2811"/>
        </w:tabs>
        <w:spacing w:after="120" w:line="240" w:lineRule="auto"/>
        <w:rPr>
          <w:ins w:id="514" w:author="Gert Morlion" w:date="2024-08-23T14:36:00Z"/>
          <w:lang w:val="en-AU"/>
        </w:rPr>
      </w:pPr>
      <w:ins w:id="515" w:author="Gert Morlion" w:date="2024-08-23T14:36:00Z">
        <w:r w:rsidRPr="000A19BF">
          <w:rPr>
            <w:lang w:val="en-AU"/>
          </w:rPr>
          <w:t>A representation of information that can be naturally read by humans.</w:t>
        </w:r>
      </w:ins>
    </w:p>
    <w:p w14:paraId="18747D16" w14:textId="77777777" w:rsidR="00902DE1" w:rsidRPr="000A19BF" w:rsidRDefault="00902DE1" w:rsidP="00902DE1">
      <w:pPr>
        <w:spacing w:after="0" w:line="240" w:lineRule="auto"/>
        <w:rPr>
          <w:ins w:id="516" w:author="Gert Morlion" w:date="2024-08-23T14:36:00Z"/>
          <w:b/>
          <w:lang w:val="en-AU" w:eastAsia="en-GB"/>
        </w:rPr>
      </w:pPr>
      <w:ins w:id="517" w:author="Gert Morlion" w:date="2024-08-23T14:36:00Z">
        <w:r w:rsidRPr="000A19BF">
          <w:rPr>
            <w:b/>
            <w:lang w:val="en-AU" w:eastAsia="en-GB"/>
          </w:rPr>
          <w:t>Identifier</w:t>
        </w:r>
      </w:ins>
    </w:p>
    <w:p w14:paraId="2228CD3E" w14:textId="31801F85" w:rsidR="001D5DB1" w:rsidRPr="000A19BF" w:rsidRDefault="00902DE1" w:rsidP="00902DE1">
      <w:pPr>
        <w:tabs>
          <w:tab w:val="left" w:pos="2811"/>
        </w:tabs>
        <w:spacing w:after="120" w:line="240" w:lineRule="auto"/>
        <w:rPr>
          <w:ins w:id="518" w:author="Gert Morlion" w:date="2024-08-23T14:36:00Z"/>
          <w:lang w:val="en-AU"/>
        </w:rPr>
      </w:pPr>
      <w:ins w:id="519" w:author="Gert Morlion" w:date="2024-08-23T14:36:00Z">
        <w:r w:rsidRPr="000A19BF">
          <w:rPr>
            <w:lang w:val="en-AU"/>
          </w:rPr>
          <w:t>A linguistically independent sequence of characters capable of uniquely and permanently identifying that with which it is associated.</w:t>
        </w:r>
      </w:ins>
    </w:p>
    <w:p w14:paraId="14D615B4" w14:textId="77777777" w:rsidR="001D5DB1" w:rsidRPr="00D22CCD" w:rsidRDefault="001D5DB1" w:rsidP="001D5DB1">
      <w:pPr>
        <w:pStyle w:val="KeinLeerraum"/>
        <w:rPr>
          <w:ins w:id="520" w:author="Gert Morlion" w:date="2024-11-21T09:41:00Z"/>
          <w:b/>
          <w:bCs/>
          <w:lang w:val="en-US" w:eastAsia="de-AT"/>
        </w:rPr>
      </w:pPr>
      <w:ins w:id="521" w:author="Gert Morlion" w:date="2024-11-21T09:41:00Z">
        <w:r w:rsidRPr="00D22CCD">
          <w:rPr>
            <w:b/>
            <w:bCs/>
            <w:lang w:val="en-US" w:eastAsia="de-AT"/>
          </w:rPr>
          <w:t>IENC</w:t>
        </w:r>
      </w:ins>
    </w:p>
    <w:p w14:paraId="48824687" w14:textId="14651B18" w:rsidR="001D5DB1" w:rsidRPr="001D5DB1" w:rsidRDefault="001D5DB1" w:rsidP="001D5DB1">
      <w:pPr>
        <w:rPr>
          <w:lang w:val="en-AU"/>
        </w:rPr>
      </w:pPr>
      <w:ins w:id="522" w:author="Gert Morlion" w:date="2024-11-21T09:41:00Z">
        <w:r w:rsidRPr="00D22CCD">
          <w:rPr>
            <w:lang w:val="en-US" w:eastAsia="de-AT"/>
          </w:rPr>
          <w:t>T</w:t>
        </w:r>
        <w:r w:rsidRPr="00D22CCD">
          <w:rPr>
            <w:lang w:eastAsia="de-AT"/>
          </w:rPr>
          <w:t>he dataset, standardized as to content, structure and format, for use with inland electronic chart display and / or information systems operated onboard of vessels transiting inland waterways. An IENC is issued by or on the authority of a competent government agency, and conforms to standards initially developed by the International Hydrographic Organization (IHO) and refined by the Inland ENC Harmonization Group. An IENC contains all the chart information necessary for safe navigation on inland waterways and may contain supplementary information in addition to that contained in the paper chart (for example sailing directions, machine-readable operating schedules, etc.) which may be considered necessary for safe navigation and voyage planning</w:t>
        </w:r>
        <w:commentRangeStart w:id="523"/>
        <w:commentRangeStart w:id="524"/>
        <w:r w:rsidRPr="00D22CCD">
          <w:rPr>
            <w:lang w:eastAsia="de-AT"/>
          </w:rPr>
          <w:t>. [IENC Encoding Guide, Edition 2.</w:t>
        </w:r>
        <w:r>
          <w:rPr>
            <w:lang w:eastAsia="de-AT"/>
          </w:rPr>
          <w:t>6 October 2024</w:t>
        </w:r>
        <w:r w:rsidRPr="00D22CCD">
          <w:rPr>
            <w:lang w:eastAsia="de-AT"/>
          </w:rPr>
          <w:t>]</w:t>
        </w:r>
        <w:commentRangeEnd w:id="523"/>
        <w:r>
          <w:rPr>
            <w:rStyle w:val="Kommentarzeichen"/>
          </w:rPr>
          <w:commentReference w:id="523"/>
        </w:r>
        <w:commentRangeEnd w:id="524"/>
        <w:r>
          <w:rPr>
            <w:rStyle w:val="Kommentarzeichen"/>
          </w:rPr>
          <w:commentReference w:id="524"/>
        </w:r>
      </w:ins>
    </w:p>
    <w:p w14:paraId="78E2A6EA"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Indication</w:t>
      </w:r>
      <w:bookmarkEnd w:id="504"/>
      <w:bookmarkEnd w:id="505"/>
      <w:bookmarkEnd w:id="506"/>
      <w:bookmarkEnd w:id="507"/>
      <w:bookmarkEnd w:id="508"/>
    </w:p>
    <w:p w14:paraId="2A2A552C" w14:textId="77777777" w:rsidR="00453023" w:rsidRPr="00D22CCD" w:rsidRDefault="007260E2">
      <w:pPr>
        <w:rPr>
          <w:rFonts w:cs="Arial"/>
          <w:bCs/>
          <w:lang w:eastAsia="en-GB"/>
        </w:rPr>
      </w:pPr>
      <w:bookmarkStart w:id="525" w:name="_Toc353889549"/>
      <w:bookmarkStart w:id="526" w:name="_Toc353889829"/>
      <w:bookmarkStart w:id="527" w:name="_Toc353960579"/>
      <w:r w:rsidRPr="00D22CCD">
        <w:rPr>
          <w:rFonts w:cs="Arial"/>
          <w:lang w:eastAsia="en-GB"/>
        </w:rPr>
        <w:t>Visual indication giving information about the condition of a system or equipment.</w:t>
      </w:r>
      <w:r w:rsidRPr="00D22CCD">
        <w:rPr>
          <w:rFonts w:cs="Arial"/>
          <w:bCs/>
          <w:lang w:eastAsia="en-GB"/>
        </w:rPr>
        <w:t xml:space="preserve"> </w:t>
      </w:r>
      <w:bookmarkEnd w:id="509"/>
      <w:bookmarkEnd w:id="510"/>
      <w:bookmarkEnd w:id="511"/>
      <w:bookmarkEnd w:id="525"/>
      <w:bookmarkEnd w:id="526"/>
      <w:bookmarkEnd w:id="527"/>
    </w:p>
    <w:p w14:paraId="35123DB2"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Instance </w:t>
      </w:r>
    </w:p>
    <w:p w14:paraId="17D59ECC"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Entity to which a set of operations can be applied and which has a state that stores the effects of the operations. </w:t>
      </w:r>
    </w:p>
    <w:p w14:paraId="7939B65F"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 xml:space="preserve">NOTE See </w:t>
      </w:r>
      <w:r w:rsidRPr="00D22CCD">
        <w:rPr>
          <w:rFonts w:cs="Arial"/>
          <w:b/>
          <w:bCs/>
          <w:color w:val="000000"/>
          <w:lang w:val="en-US" w:eastAsia="en-US"/>
        </w:rPr>
        <w:t>feature</w:t>
      </w:r>
      <w:r w:rsidRPr="00D22CCD">
        <w:rPr>
          <w:rFonts w:cs="Arial"/>
          <w:color w:val="000000"/>
          <w:lang w:val="en-US" w:eastAsia="en-US"/>
        </w:rPr>
        <w:t xml:space="preserve">. </w:t>
      </w:r>
    </w:p>
    <w:p w14:paraId="3616588B" w14:textId="77777777" w:rsidR="00935BA0" w:rsidRPr="00D22CCD" w:rsidRDefault="00935BA0" w:rsidP="00935BA0">
      <w:pPr>
        <w:pStyle w:val="KeinLeerraum"/>
        <w:rPr>
          <w:rFonts w:cs="Arial"/>
          <w:color w:val="000000"/>
          <w:lang w:val="en-US" w:eastAsia="en-US"/>
        </w:rPr>
      </w:pPr>
    </w:p>
    <w:p w14:paraId="124F940E" w14:textId="77777777" w:rsidR="00BD11C2" w:rsidRPr="00D22CCD" w:rsidRDefault="00BD11C2" w:rsidP="3CCBF2F9">
      <w:pPr>
        <w:pStyle w:val="KeinLeerraum"/>
        <w:rPr>
          <w:b/>
          <w:bCs/>
          <w:lang w:val="en-US" w:eastAsia="de-AT"/>
        </w:rPr>
      </w:pPr>
      <w:r w:rsidRPr="00D22CCD">
        <w:rPr>
          <w:b/>
          <w:bCs/>
          <w:lang w:val="en-US" w:eastAsia="de-AT"/>
        </w:rPr>
        <w:t>Inland ECDIS</w:t>
      </w:r>
    </w:p>
    <w:p w14:paraId="323C5574" w14:textId="0D0E1899" w:rsidR="00935BA0" w:rsidRDefault="00D22CCD" w:rsidP="00935BA0">
      <w:pPr>
        <w:autoSpaceDE w:val="0"/>
        <w:autoSpaceDN w:val="0"/>
        <w:adjustRightInd w:val="0"/>
        <w:spacing w:after="0" w:line="240" w:lineRule="auto"/>
        <w:jc w:val="left"/>
        <w:rPr>
          <w:ins w:id="528" w:author="Bernd Birklhuber" w:date="2025-03-09T19:55:00Z"/>
          <w:lang w:val="en-US" w:eastAsia="de-AT"/>
        </w:rPr>
      </w:pPr>
      <w:r w:rsidRPr="00D22CCD">
        <w:rPr>
          <w:rFonts w:cs="EUAlbertina"/>
          <w:color w:val="000000"/>
          <w:lang w:val="en-US"/>
        </w:rPr>
        <w:t xml:space="preserve">An Electronic Chart Display and Information System for inland navigation, displaying selected information from a Inland System Electronic Navigational Chart (Inland SENC) and optionally, information from other navigation sensors. </w:t>
      </w:r>
    </w:p>
    <w:p w14:paraId="70D259A8" w14:textId="77777777" w:rsidR="00DD3A36" w:rsidRPr="00D22CCD" w:rsidRDefault="00DD3A36" w:rsidP="00935BA0">
      <w:pPr>
        <w:autoSpaceDE w:val="0"/>
        <w:autoSpaceDN w:val="0"/>
        <w:adjustRightInd w:val="0"/>
        <w:spacing w:after="0" w:line="240" w:lineRule="auto"/>
        <w:jc w:val="left"/>
        <w:rPr>
          <w:rFonts w:cs="Arial"/>
          <w:b/>
          <w:bCs/>
          <w:color w:val="000000"/>
          <w:lang w:val="en-US" w:eastAsia="en-US"/>
        </w:rPr>
      </w:pPr>
    </w:p>
    <w:p w14:paraId="4FA700F5" w14:textId="77777777" w:rsidR="00935BA0" w:rsidRPr="00D22CCD" w:rsidRDefault="00935BA0" w:rsidP="3CCBF2F9">
      <w:pPr>
        <w:pStyle w:val="KeinLeerraum"/>
        <w:rPr>
          <w:b/>
          <w:bCs/>
          <w:lang w:val="en-US" w:eastAsia="en-US"/>
        </w:rPr>
      </w:pPr>
      <w:r w:rsidRPr="00D22CCD">
        <w:rPr>
          <w:b/>
          <w:bCs/>
          <w:lang w:val="en-US" w:eastAsia="en-US"/>
        </w:rPr>
        <w:t xml:space="preserve">Machine Readable </w:t>
      </w:r>
    </w:p>
    <w:p w14:paraId="54DC8B39" w14:textId="77777777" w:rsidR="00935BA0" w:rsidRPr="00D22CCD" w:rsidRDefault="00935BA0" w:rsidP="00935BA0">
      <w:pPr>
        <w:pStyle w:val="KeinLeerraum"/>
        <w:rPr>
          <w:lang w:val="en-US" w:eastAsia="en-US"/>
        </w:rPr>
      </w:pPr>
      <w:r w:rsidRPr="00D22CCD">
        <w:rPr>
          <w:lang w:val="en-US" w:eastAsia="en-US"/>
        </w:rPr>
        <w:t xml:space="preserve">A representation of information that can be processed by computers. </w:t>
      </w:r>
    </w:p>
    <w:p w14:paraId="2BD5E9D7" w14:textId="77777777" w:rsidR="00935BA0" w:rsidRPr="00D22CCD" w:rsidRDefault="00935BA0" w:rsidP="00935BA0">
      <w:pPr>
        <w:pStyle w:val="KeinLeerraum"/>
      </w:pPr>
    </w:p>
    <w:p w14:paraId="4878B8AB" w14:textId="77777777" w:rsidR="00935BA0" w:rsidRPr="00D22CCD" w:rsidRDefault="00935BA0" w:rsidP="3CCBF2F9">
      <w:pPr>
        <w:pStyle w:val="KeinLeerraum"/>
        <w:rPr>
          <w:b/>
          <w:bCs/>
        </w:rPr>
      </w:pPr>
      <w:r w:rsidRPr="00D22CCD">
        <w:rPr>
          <w:b/>
          <w:bCs/>
        </w:rPr>
        <w:t xml:space="preserve">Maximum Display Scale </w:t>
      </w:r>
    </w:p>
    <w:p w14:paraId="129DE840" w14:textId="77777777" w:rsidR="008B090E" w:rsidRDefault="008B090E" w:rsidP="008B090E">
      <w:pPr>
        <w:autoSpaceDE w:val="0"/>
        <w:autoSpaceDN w:val="0"/>
        <w:adjustRightInd w:val="0"/>
        <w:spacing w:after="120" w:line="240" w:lineRule="auto"/>
        <w:rPr>
          <w:ins w:id="529" w:author="Gert Morlion" w:date="2024-08-23T14:38:00Z"/>
          <w:rFonts w:cs="Arial"/>
        </w:rPr>
      </w:pPr>
      <w:ins w:id="530" w:author="Gert Morlion" w:date="2024-08-23T14:38:00Z">
        <w:r>
          <w:t>The value considered by the Data Producer to be the maximum (largest) scale at which the data is to be displayed before it can be considered to be “grossly overscaled”</w:t>
        </w:r>
        <w:r>
          <w:rPr>
            <w:rFonts w:cs="Arial"/>
          </w:rPr>
          <w:t>.</w:t>
        </w:r>
      </w:ins>
    </w:p>
    <w:p w14:paraId="5A51509C" w14:textId="034D1B5B" w:rsidR="00935BA0" w:rsidRPr="00D22CCD" w:rsidDel="008B090E" w:rsidRDefault="00935BA0" w:rsidP="3CCBF2F9">
      <w:pPr>
        <w:pStyle w:val="KeinLeerraum"/>
        <w:rPr>
          <w:del w:id="531" w:author="Gert Morlion" w:date="2024-08-23T14:38:00Z"/>
        </w:rPr>
      </w:pPr>
      <w:del w:id="532" w:author="Gert Morlion" w:date="2024-08-23T14:38:00Z">
        <w:r w:rsidRPr="00D22CCD" w:rsidDel="008B090E">
          <w:delText>The larger value of the ratio of the linear dimensions of features of a dataset presented in the display and the actual dimensions of the features represented (largest scale) of the scale range of the dataset.</w:delText>
        </w:r>
      </w:del>
    </w:p>
    <w:p w14:paraId="7C8E5E5D" w14:textId="77777777" w:rsidR="00935BA0" w:rsidRPr="00D22CCD" w:rsidRDefault="00935BA0" w:rsidP="00935BA0">
      <w:pPr>
        <w:pStyle w:val="KeinLeerraum"/>
        <w:rPr>
          <w:b/>
        </w:rPr>
      </w:pPr>
    </w:p>
    <w:p w14:paraId="7CC712FD"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Metadata </w:t>
      </w:r>
    </w:p>
    <w:p w14:paraId="7C3061D4"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Data about data.</w:t>
      </w:r>
    </w:p>
    <w:p w14:paraId="6725EDD6" w14:textId="77777777" w:rsidR="00935BA0" w:rsidRPr="00D22CCD" w:rsidRDefault="00935BA0" w:rsidP="00935BA0">
      <w:pPr>
        <w:pStyle w:val="KeinLeerraum"/>
        <w:rPr>
          <w:b/>
        </w:rPr>
      </w:pPr>
    </w:p>
    <w:p w14:paraId="35221345" w14:textId="77777777" w:rsidR="00935BA0" w:rsidRPr="00D22CCD" w:rsidRDefault="007260E2" w:rsidP="00935BA0">
      <w:pPr>
        <w:pStyle w:val="KeinLeerraum"/>
        <w:rPr>
          <w:b/>
        </w:rPr>
      </w:pPr>
      <w:r w:rsidRPr="00D22CCD">
        <w:rPr>
          <w:b/>
        </w:rPr>
        <w:t xml:space="preserve">Minimum Display Scale </w:t>
      </w:r>
    </w:p>
    <w:p w14:paraId="579C424D" w14:textId="77777777" w:rsidR="00616A57" w:rsidRPr="00693533" w:rsidRDefault="00616A57" w:rsidP="00616A57">
      <w:pPr>
        <w:spacing w:after="120" w:line="240" w:lineRule="auto"/>
        <w:rPr>
          <w:ins w:id="533" w:author="Gert Morlion" w:date="2024-08-23T14:38:00Z"/>
          <w:rFonts w:cs="Arial"/>
        </w:rPr>
      </w:pPr>
      <w:ins w:id="534" w:author="Gert Morlion" w:date="2024-08-23T14:38:00Z">
        <w:r>
          <w:t>The minimum (smallest) scale with which the data is intended to be displayed</w:t>
        </w:r>
        <w:r>
          <w:rPr>
            <w:rFonts w:cs="Arial"/>
          </w:rPr>
          <w:t>.</w:t>
        </w:r>
      </w:ins>
    </w:p>
    <w:p w14:paraId="774A0073" w14:textId="5281C62B" w:rsidR="00453023" w:rsidRPr="00D22CCD" w:rsidDel="00616A57" w:rsidRDefault="007260E2" w:rsidP="00935BA0">
      <w:pPr>
        <w:pStyle w:val="KeinLeerraum"/>
        <w:rPr>
          <w:del w:id="535" w:author="Gert Morlion" w:date="2024-08-23T14:38:00Z"/>
        </w:rPr>
      </w:pPr>
      <w:del w:id="536" w:author="Gert Morlion" w:date="2024-08-23T14:38:00Z">
        <w:r w:rsidRPr="00D22CCD" w:rsidDel="00616A57">
          <w:delText>The smaller value of the ratio of the linear dimensions of features of a dataset presented in the display and the actual dimensions of the features represented (smallest scale) of the scale range of the dataset.</w:delText>
        </w:r>
      </w:del>
    </w:p>
    <w:p w14:paraId="6D00396E" w14:textId="77777777" w:rsidR="00453023" w:rsidRPr="00D22CCD" w:rsidRDefault="00453023">
      <w:pPr>
        <w:autoSpaceDE w:val="0"/>
        <w:autoSpaceDN w:val="0"/>
        <w:adjustRightInd w:val="0"/>
        <w:spacing w:after="0" w:line="240" w:lineRule="auto"/>
        <w:rPr>
          <w:rFonts w:cs="Arial"/>
        </w:rPr>
      </w:pPr>
    </w:p>
    <w:p w14:paraId="3CA82254"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Model </w:t>
      </w:r>
    </w:p>
    <w:p w14:paraId="1939C39D"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Abstraction of some aspects of universe of discourse. </w:t>
      </w:r>
    </w:p>
    <w:p w14:paraId="5812225E"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p>
    <w:p w14:paraId="4ABD632A"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semantically complete abstraction of a system. </w:t>
      </w:r>
    </w:p>
    <w:p w14:paraId="5E921521" w14:textId="77777777" w:rsidR="000D6D4E" w:rsidRPr="00D22CCD" w:rsidRDefault="000D6D4E" w:rsidP="000D6D4E">
      <w:pPr>
        <w:autoSpaceDE w:val="0"/>
        <w:autoSpaceDN w:val="0"/>
        <w:adjustRightInd w:val="0"/>
        <w:spacing w:after="0" w:line="240" w:lineRule="auto"/>
        <w:jc w:val="left"/>
        <w:rPr>
          <w:rFonts w:cs="Arial"/>
          <w:b/>
          <w:bCs/>
          <w:color w:val="000000"/>
          <w:lang w:val="en-US" w:eastAsia="en-US"/>
        </w:rPr>
      </w:pPr>
    </w:p>
    <w:p w14:paraId="254168C8"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Multiplicity </w:t>
      </w:r>
    </w:p>
    <w:p w14:paraId="595D99AB" w14:textId="77777777" w:rsidR="000D6D4E" w:rsidRPr="00D22CCD" w:rsidRDefault="000D6D4E" w:rsidP="000D6D4E">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Specification of the number of possible occurrences of a property, or the number of allowable elements that may participate in a given relationship. </w:t>
      </w:r>
    </w:p>
    <w:p w14:paraId="76DD2D3A" w14:textId="77777777" w:rsidR="000D6D4E" w:rsidRPr="00D22CCD" w:rsidRDefault="000D6D4E" w:rsidP="000D6D4E">
      <w:pPr>
        <w:autoSpaceDE w:val="0"/>
        <w:autoSpaceDN w:val="0"/>
        <w:adjustRightInd w:val="0"/>
        <w:spacing w:after="0" w:line="240" w:lineRule="auto"/>
        <w:rPr>
          <w:rFonts w:cs="Arial"/>
          <w:color w:val="000000"/>
          <w:lang w:val="en-US" w:eastAsia="en-US"/>
        </w:rPr>
      </w:pPr>
    </w:p>
    <w:p w14:paraId="1E1D10CB" w14:textId="5211B615" w:rsidR="000D6D4E" w:rsidRDefault="000D6D4E" w:rsidP="00565C22">
      <w:pPr>
        <w:tabs>
          <w:tab w:val="left" w:pos="6570"/>
        </w:tabs>
        <w:autoSpaceDE w:val="0"/>
        <w:autoSpaceDN w:val="0"/>
        <w:adjustRightInd w:val="0"/>
        <w:spacing w:after="0" w:line="240" w:lineRule="auto"/>
        <w:rPr>
          <w:ins w:id="537" w:author="Gert Morlion" w:date="2024-08-23T14:39:00Z"/>
          <w:rFonts w:cs="Arial"/>
          <w:color w:val="000000"/>
          <w:lang w:val="en-US" w:eastAsia="en-US"/>
        </w:rPr>
      </w:pPr>
      <w:r w:rsidRPr="00D22CCD">
        <w:rPr>
          <w:rFonts w:cs="Arial"/>
          <w:color w:val="000000"/>
          <w:lang w:val="en-US" w:eastAsia="en-US"/>
        </w:rPr>
        <w:lastRenderedPageBreak/>
        <w:t>EXAMPLES: 1..* (one to many); 1 (exactly one); 0..1 (zero or one)</w:t>
      </w:r>
      <w:ins w:id="538" w:author="Gert Morlion" w:date="2024-08-23T14:39:00Z">
        <w:r w:rsidR="00565C22">
          <w:rPr>
            <w:rFonts w:cs="Arial"/>
            <w:color w:val="000000"/>
            <w:lang w:val="en-US" w:eastAsia="en-US"/>
          </w:rPr>
          <w:tab/>
        </w:r>
      </w:ins>
    </w:p>
    <w:p w14:paraId="4A870810" w14:textId="77777777" w:rsidR="00565C22" w:rsidRDefault="00565C22" w:rsidP="00565C22">
      <w:pPr>
        <w:spacing w:after="0" w:line="240" w:lineRule="auto"/>
        <w:rPr>
          <w:ins w:id="539" w:author="Gert Morlion" w:date="2024-08-23T14:39:00Z"/>
          <w:rFonts w:cs="Arial"/>
          <w:b/>
        </w:rPr>
      </w:pPr>
    </w:p>
    <w:p w14:paraId="7B3670D2" w14:textId="49CFF8C2" w:rsidR="00565C22" w:rsidRPr="000A19BF" w:rsidRDefault="00565C22" w:rsidP="00565C22">
      <w:pPr>
        <w:spacing w:after="0" w:line="240" w:lineRule="auto"/>
        <w:rPr>
          <w:ins w:id="540" w:author="Gert Morlion" w:date="2024-08-23T14:39:00Z"/>
          <w:b/>
        </w:rPr>
      </w:pPr>
      <w:ins w:id="541" w:author="Gert Morlion" w:date="2024-08-23T14:39:00Z">
        <w:r>
          <w:rPr>
            <w:rFonts w:cs="Arial"/>
            <w:b/>
          </w:rPr>
          <w:t>Optimum</w:t>
        </w:r>
        <w:r w:rsidRPr="000A19BF">
          <w:rPr>
            <w:rFonts w:cs="Arial"/>
            <w:b/>
          </w:rPr>
          <w:t xml:space="preserve"> Display Scale </w:t>
        </w:r>
      </w:ins>
    </w:p>
    <w:p w14:paraId="729319E1" w14:textId="77777777" w:rsidR="00565C22" w:rsidRDefault="00565C22" w:rsidP="00565C22">
      <w:pPr>
        <w:autoSpaceDE w:val="0"/>
        <w:autoSpaceDN w:val="0"/>
        <w:adjustRightInd w:val="0"/>
        <w:spacing w:after="60" w:line="240" w:lineRule="auto"/>
        <w:rPr>
          <w:ins w:id="542" w:author="Gert Morlion" w:date="2024-08-23T14:39:00Z"/>
          <w:rFonts w:cs="Arial"/>
        </w:rPr>
      </w:pPr>
      <w:ins w:id="543" w:author="Gert Morlion" w:date="2024-08-23T14:39:00Z">
        <w:r>
          <w:t>The maximum (largest) scale with which the data is intended to be displayed</w:t>
        </w:r>
        <w:r>
          <w:rPr>
            <w:rFonts w:cs="Arial"/>
          </w:rPr>
          <w:t>.</w:t>
        </w:r>
      </w:ins>
    </w:p>
    <w:p w14:paraId="5C1A0600" w14:textId="6C13AD76" w:rsidR="000D6D4E" w:rsidRDefault="00565C22" w:rsidP="000D6D4E">
      <w:pPr>
        <w:autoSpaceDE w:val="0"/>
        <w:autoSpaceDN w:val="0"/>
        <w:adjustRightInd w:val="0"/>
        <w:spacing w:after="0" w:line="240" w:lineRule="auto"/>
        <w:rPr>
          <w:ins w:id="544" w:author="Bernd Birklhuber" w:date="2025-06-18T07:20:00Z"/>
          <w:rFonts w:cs="Arial"/>
          <w:color w:val="000000"/>
          <w:lang w:eastAsia="en-US"/>
        </w:rPr>
      </w:pPr>
      <w:ins w:id="545" w:author="Gert Morlion" w:date="2024-08-23T14:39:00Z">
        <w:r>
          <w:rPr>
            <w:rFonts w:cs="Arial"/>
            <w:lang w:val="en-AU" w:eastAsia="fr-FR"/>
          </w:rPr>
          <w:t>NOTE: Optimum Display Scale may be considered to be the compilation scale for the data, and is the reference for the overscale indication</w:t>
        </w:r>
        <w:r w:rsidRPr="00693533">
          <w:rPr>
            <w:rFonts w:cs="Arial"/>
            <w:lang w:val="en-AU" w:eastAsia="fr-FR"/>
          </w:rPr>
          <w:t>.</w:t>
        </w:r>
        <w:r>
          <w:rPr>
            <w:rFonts w:cs="Arial"/>
            <w:lang w:val="en-AU" w:eastAsia="fr-FR"/>
          </w:rPr>
          <w:t xml:space="preserve"> When the Mariners Selected Viewing Scale (MSVS) is set to a scale that is larger than Optimum Display Scale, this triggers the overscale indication in the end user system.</w:t>
        </w:r>
      </w:ins>
    </w:p>
    <w:p w14:paraId="49F28B97" w14:textId="77777777" w:rsidR="00A16943" w:rsidRPr="00D22CCD" w:rsidRDefault="00A16943" w:rsidP="000D6D4E">
      <w:pPr>
        <w:autoSpaceDE w:val="0"/>
        <w:autoSpaceDN w:val="0"/>
        <w:adjustRightInd w:val="0"/>
        <w:spacing w:after="0" w:line="240" w:lineRule="auto"/>
        <w:rPr>
          <w:rFonts w:cs="Arial"/>
        </w:rPr>
      </w:pPr>
    </w:p>
    <w:p w14:paraId="6D650810" w14:textId="77777777" w:rsidR="000D6D4E" w:rsidRPr="00D22CCD" w:rsidRDefault="000D6D4E" w:rsidP="000D6D4E">
      <w:pPr>
        <w:pStyle w:val="Default"/>
        <w:rPr>
          <w:sz w:val="20"/>
          <w:szCs w:val="20"/>
        </w:rPr>
      </w:pPr>
      <w:bookmarkStart w:id="546" w:name="_Toc346149786"/>
      <w:bookmarkStart w:id="547" w:name="_Toc346156160"/>
      <w:bookmarkStart w:id="548" w:name="_Toc348447690"/>
      <w:bookmarkStart w:id="549" w:name="_Toc368904929"/>
      <w:bookmarkStart w:id="550" w:name="_Toc392576965"/>
      <w:bookmarkStart w:id="551" w:name="_Toc412540102"/>
      <w:bookmarkStart w:id="552" w:name="_Toc439685236"/>
      <w:bookmarkStart w:id="553" w:name="_Toc487203097"/>
      <w:r w:rsidRPr="00D22CCD">
        <w:rPr>
          <w:b/>
          <w:bCs/>
          <w:sz w:val="20"/>
          <w:szCs w:val="20"/>
        </w:rPr>
        <w:t xml:space="preserve">Overscale </w:t>
      </w:r>
    </w:p>
    <w:p w14:paraId="57F33463" w14:textId="77777777" w:rsidR="000D6D4E" w:rsidRPr="00D22CCD" w:rsidRDefault="000D6D4E" w:rsidP="000D6D4E">
      <w:pPr>
        <w:pStyle w:val="Default"/>
        <w:jc w:val="both"/>
        <w:rPr>
          <w:sz w:val="20"/>
          <w:szCs w:val="20"/>
        </w:rPr>
      </w:pPr>
      <w:r w:rsidRPr="00D22CCD">
        <w:rPr>
          <w:sz w:val="20"/>
          <w:szCs w:val="20"/>
        </w:rPr>
        <w:t xml:space="preserve">The viewing scale is larger than the value considered by the data producer to be the largest intended (maximum) display scale for the data. </w:t>
      </w:r>
    </w:p>
    <w:p w14:paraId="282DAD6E" w14:textId="77777777" w:rsidR="000D6D4E" w:rsidRPr="00D22CCD" w:rsidRDefault="000D6D4E" w:rsidP="000D6D4E">
      <w:pPr>
        <w:pStyle w:val="Default"/>
        <w:rPr>
          <w:b/>
          <w:bCs/>
          <w:sz w:val="20"/>
          <w:szCs w:val="20"/>
        </w:rPr>
      </w:pPr>
    </w:p>
    <w:p w14:paraId="7B632B46" w14:textId="77777777" w:rsidR="000D6D4E" w:rsidRPr="00D22CCD" w:rsidRDefault="000D6D4E" w:rsidP="000D6D4E">
      <w:pPr>
        <w:pStyle w:val="Default"/>
        <w:rPr>
          <w:sz w:val="20"/>
          <w:szCs w:val="20"/>
        </w:rPr>
      </w:pPr>
      <w:r w:rsidRPr="00D22CCD">
        <w:rPr>
          <w:b/>
          <w:bCs/>
          <w:sz w:val="20"/>
          <w:szCs w:val="20"/>
        </w:rPr>
        <w:t xml:space="preserve">Point </w:t>
      </w:r>
    </w:p>
    <w:p w14:paraId="2680263A" w14:textId="77777777" w:rsidR="000D6D4E" w:rsidRPr="00D22CCD" w:rsidRDefault="000D6D4E" w:rsidP="000D6D4E">
      <w:pPr>
        <w:pStyle w:val="Default"/>
        <w:rPr>
          <w:sz w:val="20"/>
          <w:szCs w:val="20"/>
        </w:rPr>
      </w:pPr>
      <w:r w:rsidRPr="00D22CCD">
        <w:rPr>
          <w:sz w:val="20"/>
          <w:szCs w:val="20"/>
        </w:rPr>
        <w:t xml:space="preserve">0-dimensional </w:t>
      </w:r>
      <w:r w:rsidRPr="00D22CCD">
        <w:rPr>
          <w:b/>
          <w:bCs/>
          <w:sz w:val="20"/>
          <w:szCs w:val="20"/>
        </w:rPr>
        <w:t>geometric primitive</w:t>
      </w:r>
      <w:r w:rsidRPr="00D22CCD">
        <w:rPr>
          <w:sz w:val="20"/>
          <w:szCs w:val="20"/>
        </w:rPr>
        <w:t xml:space="preserve">, representing a position. </w:t>
      </w:r>
    </w:p>
    <w:p w14:paraId="1D47340C" w14:textId="77777777" w:rsidR="000D6D4E" w:rsidRPr="00D22CCD" w:rsidRDefault="000D6D4E" w:rsidP="000D6D4E">
      <w:pPr>
        <w:pStyle w:val="Default"/>
        <w:rPr>
          <w:sz w:val="20"/>
          <w:szCs w:val="20"/>
        </w:rPr>
      </w:pPr>
    </w:p>
    <w:p w14:paraId="4FA473F2" w14:textId="77777777" w:rsidR="000D6D4E" w:rsidRDefault="000D6D4E" w:rsidP="000D6D4E">
      <w:pPr>
        <w:pStyle w:val="Default"/>
        <w:rPr>
          <w:ins w:id="554" w:author="Gert Morlion" w:date="2024-08-23T14:39:00Z"/>
          <w:sz w:val="20"/>
          <w:szCs w:val="20"/>
        </w:rPr>
      </w:pPr>
      <w:r w:rsidRPr="00D22CCD">
        <w:rPr>
          <w:sz w:val="20"/>
          <w:szCs w:val="20"/>
        </w:rPr>
        <w:t xml:space="preserve">NOTE The </w:t>
      </w:r>
      <w:r w:rsidRPr="00D22CCD">
        <w:rPr>
          <w:b/>
          <w:bCs/>
          <w:sz w:val="20"/>
          <w:szCs w:val="20"/>
        </w:rPr>
        <w:t xml:space="preserve">boundary </w:t>
      </w:r>
      <w:r w:rsidRPr="00D22CCD">
        <w:rPr>
          <w:sz w:val="20"/>
          <w:szCs w:val="20"/>
        </w:rPr>
        <w:t xml:space="preserve">of a point is the empty set. </w:t>
      </w:r>
    </w:p>
    <w:p w14:paraId="59EAD3B2" w14:textId="77777777" w:rsidR="002100C2" w:rsidRDefault="002100C2" w:rsidP="000D6D4E">
      <w:pPr>
        <w:pStyle w:val="Default"/>
        <w:rPr>
          <w:ins w:id="555" w:author="Gert Morlion" w:date="2024-08-23T14:39:00Z"/>
          <w:sz w:val="20"/>
          <w:szCs w:val="20"/>
        </w:rPr>
      </w:pPr>
    </w:p>
    <w:p w14:paraId="7BEBCA58" w14:textId="77777777" w:rsidR="002100C2" w:rsidRPr="008D0CFF" w:rsidRDefault="002100C2" w:rsidP="002100C2">
      <w:pPr>
        <w:spacing w:after="0" w:line="240" w:lineRule="auto"/>
        <w:rPr>
          <w:ins w:id="556" w:author="Gert Morlion" w:date="2024-08-23T14:39:00Z"/>
          <w:rFonts w:cs="Arial"/>
          <w:b/>
        </w:rPr>
      </w:pPr>
      <w:ins w:id="557" w:author="Gert Morlion" w:date="2024-08-23T14:39:00Z">
        <w:r>
          <w:rPr>
            <w:rFonts w:cs="Arial"/>
            <w:b/>
          </w:rPr>
          <w:t>P</w:t>
        </w:r>
        <w:r w:rsidRPr="008D0CFF">
          <w:rPr>
            <w:rFonts w:cs="Arial"/>
            <w:b/>
          </w:rPr>
          <w:t>ointset</w:t>
        </w:r>
      </w:ins>
    </w:p>
    <w:p w14:paraId="51EEA1ED" w14:textId="6078BA47" w:rsidR="002100C2" w:rsidRPr="003E7C8C" w:rsidDel="002100C2" w:rsidRDefault="003E7C8C" w:rsidP="000D6D4E">
      <w:pPr>
        <w:pStyle w:val="Default"/>
        <w:rPr>
          <w:del w:id="558" w:author="Gert Morlion" w:date="2024-08-23T14:39:00Z"/>
          <w:sz w:val="16"/>
          <w:szCs w:val="20"/>
        </w:rPr>
      </w:pPr>
      <w:ins w:id="559" w:author="Bernd Birklhuber" w:date="2025-03-07T11:41:00Z">
        <w:r w:rsidRPr="003E7C8C">
          <w:rPr>
            <w:sz w:val="20"/>
          </w:rPr>
          <w:t xml:space="preserve">A set of </w:t>
        </w:r>
        <w:r w:rsidRPr="003E7C8C">
          <w:rPr>
            <w:b/>
            <w:bCs/>
            <w:sz w:val="20"/>
          </w:rPr>
          <w:t>points</w:t>
        </w:r>
        <w:r w:rsidRPr="003E7C8C">
          <w:rPr>
            <w:sz w:val="20"/>
          </w:rPr>
          <w:t xml:space="preserve"> in geometric space.</w:t>
        </w:r>
      </w:ins>
    </w:p>
    <w:p w14:paraId="7300DE9B" w14:textId="77777777" w:rsidR="000D6D4E" w:rsidRPr="00D22CCD" w:rsidRDefault="000D6D4E" w:rsidP="000D6D4E">
      <w:pPr>
        <w:pStyle w:val="Default"/>
        <w:rPr>
          <w:b/>
          <w:bCs/>
          <w:sz w:val="20"/>
          <w:szCs w:val="20"/>
        </w:rPr>
      </w:pPr>
    </w:p>
    <w:p w14:paraId="0368DC65" w14:textId="77777777" w:rsidR="000D6D4E" w:rsidRPr="00D22CCD" w:rsidRDefault="000D6D4E" w:rsidP="000D6D4E">
      <w:pPr>
        <w:pStyle w:val="Default"/>
        <w:rPr>
          <w:sz w:val="20"/>
          <w:szCs w:val="20"/>
        </w:rPr>
      </w:pPr>
      <w:r w:rsidRPr="00D22CCD">
        <w:rPr>
          <w:b/>
          <w:bCs/>
          <w:sz w:val="20"/>
          <w:szCs w:val="20"/>
        </w:rPr>
        <w:t xml:space="preserve">Portrayal Catalogue </w:t>
      </w:r>
    </w:p>
    <w:p w14:paraId="68DBBA5F" w14:textId="77777777" w:rsidR="000D6D4E" w:rsidRPr="00D22CCD" w:rsidRDefault="000D6D4E" w:rsidP="000D6D4E">
      <w:pPr>
        <w:pStyle w:val="Default"/>
        <w:rPr>
          <w:sz w:val="20"/>
          <w:szCs w:val="20"/>
        </w:rPr>
      </w:pPr>
      <w:r w:rsidRPr="00D22CCD">
        <w:rPr>
          <w:sz w:val="20"/>
          <w:szCs w:val="20"/>
        </w:rPr>
        <w:t xml:space="preserve">Collection of defined portrayals for a </w:t>
      </w:r>
      <w:r w:rsidRPr="00D22CCD">
        <w:rPr>
          <w:b/>
          <w:bCs/>
          <w:sz w:val="20"/>
          <w:szCs w:val="20"/>
        </w:rPr>
        <w:t>feature catalogue</w:t>
      </w:r>
      <w:r w:rsidRPr="00D22CCD">
        <w:rPr>
          <w:sz w:val="20"/>
          <w:szCs w:val="20"/>
        </w:rPr>
        <w:t xml:space="preserve">. </w:t>
      </w:r>
    </w:p>
    <w:p w14:paraId="5089CABE" w14:textId="77777777" w:rsidR="000D6D4E" w:rsidRPr="00D22CCD" w:rsidRDefault="000D6D4E" w:rsidP="000D6D4E">
      <w:pPr>
        <w:pStyle w:val="Default"/>
        <w:rPr>
          <w:sz w:val="20"/>
          <w:szCs w:val="20"/>
        </w:rPr>
      </w:pPr>
    </w:p>
    <w:p w14:paraId="5133BB01" w14:textId="77777777" w:rsidR="000D6D4E" w:rsidRPr="00D22CCD" w:rsidRDefault="000D6D4E" w:rsidP="3CCBF2F9">
      <w:pPr>
        <w:pStyle w:val="berschrift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b w:val="0"/>
          <w:bCs w:val="0"/>
          <w:sz w:val="20"/>
        </w:rPr>
      </w:pPr>
      <w:r w:rsidRPr="00D22CCD">
        <w:rPr>
          <w:b w:val="0"/>
          <w:bCs w:val="0"/>
          <w:sz w:val="20"/>
        </w:rPr>
        <w:t>NOTE Content of a portrayal catalogue includes portrayal functions, symbols, and portrayal</w:t>
      </w:r>
      <w:r w:rsidRPr="00D22CCD">
        <w:rPr>
          <w:sz w:val="20"/>
        </w:rPr>
        <w:t xml:space="preserve"> </w:t>
      </w:r>
      <w:r w:rsidRPr="00D22CCD">
        <w:rPr>
          <w:b w:val="0"/>
          <w:bCs w:val="0"/>
          <w:sz w:val="20"/>
        </w:rPr>
        <w:t xml:space="preserve">context. </w:t>
      </w:r>
    </w:p>
    <w:p w14:paraId="489A095A" w14:textId="77777777" w:rsidR="000D6D4E" w:rsidRPr="00D22CCD" w:rsidRDefault="000D6D4E" w:rsidP="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560" w:name="_Toc346149790"/>
      <w:bookmarkStart w:id="561" w:name="_Toc346156164"/>
      <w:bookmarkStart w:id="562" w:name="_Toc348447694"/>
      <w:bookmarkStart w:id="563" w:name="_Toc368904933"/>
      <w:bookmarkStart w:id="564" w:name="_Toc392576969"/>
      <w:bookmarkStart w:id="565" w:name="_Toc412540106"/>
      <w:bookmarkStart w:id="566" w:name="_Toc439685240"/>
      <w:bookmarkStart w:id="567" w:name="_Toc487203101"/>
      <w:bookmarkEnd w:id="546"/>
      <w:bookmarkEnd w:id="547"/>
      <w:bookmarkEnd w:id="548"/>
      <w:bookmarkEnd w:id="549"/>
      <w:bookmarkEnd w:id="550"/>
      <w:bookmarkEnd w:id="551"/>
      <w:bookmarkEnd w:id="552"/>
      <w:bookmarkEnd w:id="553"/>
    </w:p>
    <w:p w14:paraId="5865A26D"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Radar Priority</w:t>
      </w:r>
      <w:bookmarkEnd w:id="560"/>
      <w:bookmarkEnd w:id="561"/>
      <w:bookmarkEnd w:id="562"/>
      <w:bookmarkEnd w:id="563"/>
      <w:bookmarkEnd w:id="564"/>
      <w:bookmarkEnd w:id="565"/>
      <w:bookmarkEnd w:id="566"/>
      <w:bookmarkEnd w:id="567"/>
    </w:p>
    <w:p w14:paraId="4E151C8B" w14:textId="77777777" w:rsidR="00453023" w:rsidRPr="00D22CCD" w:rsidRDefault="007260E2" w:rsidP="3CCBF2F9">
      <w:pPr>
        <w:rPr>
          <w:rFonts w:cs="Arial"/>
          <w:sz w:val="18"/>
          <w:szCs w:val="18"/>
        </w:rPr>
      </w:pPr>
      <w:r w:rsidRPr="00D22CCD">
        <w:rPr>
          <w:rFonts w:cs="Arial"/>
        </w:rPr>
        <w:t>The IMO ECDIS Performance Standard requires that radar can be switched off with a "single action control" in order to see SENC and Skippers info clearly. However certain other info, such as planned route, safety contour, coastline should always be written over the radar.</w:t>
      </w:r>
    </w:p>
    <w:p w14:paraId="1AF4DE62"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568" w:name="_Toc346149791"/>
      <w:bookmarkStart w:id="569" w:name="_Toc346156165"/>
      <w:bookmarkStart w:id="570" w:name="_Toc348447695"/>
      <w:bookmarkStart w:id="571" w:name="_Toc368904934"/>
      <w:bookmarkStart w:id="572" w:name="_Toc392576970"/>
      <w:bookmarkStart w:id="573" w:name="_Toc412540107"/>
      <w:bookmarkStart w:id="574" w:name="_Toc439685241"/>
      <w:bookmarkStart w:id="575" w:name="_Toc487203102"/>
      <w:r w:rsidRPr="00D22CCD">
        <w:rPr>
          <w:rFonts w:cs="Arial"/>
          <w:sz w:val="20"/>
        </w:rPr>
        <w:t>Radar Transparency</w:t>
      </w:r>
      <w:bookmarkEnd w:id="568"/>
      <w:bookmarkEnd w:id="569"/>
      <w:bookmarkEnd w:id="570"/>
      <w:bookmarkEnd w:id="571"/>
      <w:bookmarkEnd w:id="572"/>
      <w:bookmarkEnd w:id="573"/>
      <w:bookmarkEnd w:id="574"/>
      <w:bookmarkEnd w:id="575"/>
    </w:p>
    <w:p w14:paraId="3F041FEE" w14:textId="77777777" w:rsidR="00453023" w:rsidRPr="00D22CCD" w:rsidRDefault="007260E2">
      <w:pPr>
        <w:rPr>
          <w:rFonts w:cs="Arial"/>
          <w:sz w:val="18"/>
        </w:rPr>
      </w:pPr>
      <w:r w:rsidRPr="00D22CCD">
        <w:rPr>
          <w:rFonts w:cs="Arial"/>
        </w:rPr>
        <w:t xml:space="preserve">A method of varying the transparency of radar in a continuous progression from no radar to a totally opaque radar overlay, by merging the radar colour with the colour of the </w:t>
      </w:r>
      <w:r w:rsidRPr="00D22CCD">
        <w:rPr>
          <w:rFonts w:cs="Arial" w:hint="eastAsia"/>
        </w:rPr>
        <w:t>feature</w:t>
      </w:r>
      <w:r w:rsidRPr="00D22CCD">
        <w:rPr>
          <w:rFonts w:cs="Arial"/>
        </w:rPr>
        <w:t xml:space="preserve"> it overlays at each pixel</w:t>
      </w:r>
    </w:p>
    <w:p w14:paraId="1C49CE7F" w14:textId="77777777" w:rsidR="000D6D4E" w:rsidRPr="00D22CCD" w:rsidRDefault="000D6D4E" w:rsidP="000D6D4E">
      <w:pPr>
        <w:pStyle w:val="Default"/>
        <w:rPr>
          <w:sz w:val="20"/>
          <w:szCs w:val="20"/>
        </w:rPr>
      </w:pPr>
      <w:bookmarkStart w:id="576" w:name="_Toc346149792"/>
      <w:bookmarkStart w:id="577" w:name="_Toc346156166"/>
      <w:bookmarkStart w:id="578" w:name="_Toc348447696"/>
      <w:bookmarkStart w:id="579" w:name="_Toc368904935"/>
      <w:bookmarkStart w:id="580" w:name="_Toc392576971"/>
      <w:bookmarkStart w:id="581" w:name="_Toc412540108"/>
      <w:bookmarkStart w:id="582" w:name="_Toc439685242"/>
      <w:bookmarkStart w:id="583" w:name="_Toc487203103"/>
      <w:r w:rsidRPr="00D22CCD">
        <w:rPr>
          <w:b/>
          <w:bCs/>
          <w:sz w:val="20"/>
          <w:szCs w:val="20"/>
        </w:rPr>
        <w:t xml:space="preserve">Record </w:t>
      </w:r>
    </w:p>
    <w:p w14:paraId="56839A3A" w14:textId="77777777" w:rsidR="000D6D4E" w:rsidRPr="00D22CCD" w:rsidRDefault="000D6D4E" w:rsidP="000D6D4E">
      <w:pPr>
        <w:pStyle w:val="Default"/>
        <w:rPr>
          <w:sz w:val="20"/>
          <w:szCs w:val="20"/>
        </w:rPr>
      </w:pPr>
      <w:r w:rsidRPr="00D22CCD">
        <w:rPr>
          <w:sz w:val="20"/>
          <w:szCs w:val="20"/>
        </w:rPr>
        <w:t xml:space="preserve">Finite, named collection of related items (objects or values). </w:t>
      </w:r>
    </w:p>
    <w:p w14:paraId="11C096D6" w14:textId="77777777" w:rsidR="000D6D4E" w:rsidRPr="00D22CCD" w:rsidRDefault="000D6D4E" w:rsidP="000D6D4E">
      <w:pPr>
        <w:pStyle w:val="Default"/>
        <w:rPr>
          <w:sz w:val="20"/>
          <w:szCs w:val="20"/>
        </w:rPr>
      </w:pPr>
    </w:p>
    <w:p w14:paraId="24675B92" w14:textId="77777777" w:rsidR="000D6D4E" w:rsidRPr="00D22CCD" w:rsidRDefault="000D6D4E" w:rsidP="000D6D4E">
      <w:pPr>
        <w:pStyle w:val="Default"/>
        <w:rPr>
          <w:sz w:val="20"/>
          <w:szCs w:val="20"/>
        </w:rPr>
      </w:pPr>
      <w:r w:rsidRPr="00D22CCD">
        <w:rPr>
          <w:sz w:val="20"/>
          <w:szCs w:val="20"/>
        </w:rPr>
        <w:t xml:space="preserve">NOTE Logically, a record is a set of pairs &lt;name, item &gt;. </w:t>
      </w:r>
    </w:p>
    <w:p w14:paraId="2C30C2FC" w14:textId="77777777" w:rsidR="000D6D4E" w:rsidRPr="00D22CCD" w:rsidRDefault="000D6D4E" w:rsidP="000D6D4E">
      <w:pPr>
        <w:pStyle w:val="Default"/>
        <w:rPr>
          <w:sz w:val="20"/>
          <w:szCs w:val="20"/>
        </w:rPr>
      </w:pPr>
    </w:p>
    <w:p w14:paraId="65B51A4E" w14:textId="77777777" w:rsidR="000D6D4E" w:rsidRPr="00D22CCD" w:rsidRDefault="000D6D4E" w:rsidP="000D6D4E">
      <w:pPr>
        <w:pStyle w:val="Default"/>
        <w:rPr>
          <w:sz w:val="20"/>
          <w:szCs w:val="20"/>
        </w:rPr>
      </w:pPr>
      <w:r w:rsidRPr="00D22CCD">
        <w:rPr>
          <w:b/>
          <w:bCs/>
          <w:sz w:val="20"/>
          <w:szCs w:val="20"/>
        </w:rPr>
        <w:t xml:space="preserve">Relationship </w:t>
      </w:r>
    </w:p>
    <w:p w14:paraId="6FBF1D97" w14:textId="77777777" w:rsidR="000D6D4E" w:rsidRPr="00D22CCD" w:rsidRDefault="000D6D4E" w:rsidP="000D6D4E">
      <w:pPr>
        <w:pStyle w:val="Default"/>
        <w:rPr>
          <w:sz w:val="20"/>
          <w:szCs w:val="20"/>
        </w:rPr>
      </w:pPr>
      <w:r w:rsidRPr="00D22CCD">
        <w:rPr>
          <w:sz w:val="20"/>
          <w:szCs w:val="20"/>
        </w:rPr>
        <w:t xml:space="preserve">Semantic connection among model elements. </w:t>
      </w:r>
    </w:p>
    <w:p w14:paraId="11DF2258" w14:textId="77777777" w:rsidR="000D6D4E" w:rsidRPr="00D22CCD" w:rsidRDefault="000D6D4E" w:rsidP="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b w:val="0"/>
          <w:sz w:val="20"/>
        </w:rPr>
      </w:pPr>
    </w:p>
    <w:p w14:paraId="38354071" w14:textId="77777777" w:rsidR="000D6D4E" w:rsidRPr="00D22CCD" w:rsidRDefault="000D6D4E" w:rsidP="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b w:val="0"/>
          <w:sz w:val="20"/>
        </w:rPr>
      </w:pPr>
      <w:r w:rsidRPr="00D22CCD">
        <w:rPr>
          <w:b w:val="0"/>
          <w:sz w:val="20"/>
        </w:rPr>
        <w:t>NOTE Kinds of relationships include association, generalization, metarelationship, flow, and several kinds grouped under dependency.</w:t>
      </w:r>
    </w:p>
    <w:p w14:paraId="6DF60AE9" w14:textId="77777777" w:rsidR="000D6D4E" w:rsidRPr="00D22CCD" w:rsidRDefault="000D6D4E">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p>
    <w:bookmarkEnd w:id="576"/>
    <w:bookmarkEnd w:id="577"/>
    <w:bookmarkEnd w:id="578"/>
    <w:bookmarkEnd w:id="579"/>
    <w:bookmarkEnd w:id="580"/>
    <w:bookmarkEnd w:id="581"/>
    <w:bookmarkEnd w:id="582"/>
    <w:bookmarkEnd w:id="583"/>
    <w:p w14:paraId="130D8103" w14:textId="77777777" w:rsidR="00453023" w:rsidRPr="00D22CCD" w:rsidRDefault="000D6D4E" w:rsidP="3CCBF2F9">
      <w:pPr>
        <w:pStyle w:val="berschrift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Scale Minimum</w:t>
      </w:r>
    </w:p>
    <w:p w14:paraId="081B0704"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The smallest scale at which an feature is displayed ( For example, a minor light, SCAMIN of 1:45,000, would not be displayed at a scale of 1:90,000).</w:t>
      </w:r>
    </w:p>
    <w:p w14:paraId="0FE8DD67"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bookmarkStart w:id="584" w:name="_Toc412540109"/>
      <w:bookmarkStart w:id="585" w:name="_Toc439685243"/>
      <w:bookmarkStart w:id="586" w:name="_Toc487203104"/>
      <w:bookmarkStart w:id="587" w:name="_Toc346149793"/>
      <w:bookmarkStart w:id="588" w:name="_Toc346156167"/>
      <w:bookmarkStart w:id="589" w:name="_Toc348447697"/>
      <w:bookmarkStart w:id="590" w:name="_Toc368904936"/>
      <w:bookmarkStart w:id="591" w:name="_Toc392576972"/>
      <w:r w:rsidRPr="00D22CCD">
        <w:rPr>
          <w:rFonts w:cs="Arial"/>
          <w:sz w:val="20"/>
        </w:rPr>
        <w:t>SENC</w:t>
      </w:r>
      <w:bookmarkEnd w:id="584"/>
      <w:bookmarkEnd w:id="585"/>
      <w:bookmarkEnd w:id="586"/>
    </w:p>
    <w:p w14:paraId="73826DB0" w14:textId="77777777" w:rsidR="00453023" w:rsidRPr="00D22CCD" w:rsidRDefault="007260E2">
      <w:r w:rsidRPr="00D22CCD">
        <w:t xml:space="preserve">In </w:t>
      </w:r>
      <w:r w:rsidRPr="00D22CCD">
        <w:rPr>
          <w:b/>
          <w:bCs/>
        </w:rPr>
        <w:t>ECDIS</w:t>
      </w:r>
      <w:r w:rsidRPr="00D22CCD">
        <w:t xml:space="preserve"> means a database, in the manufacturer’s internal Inland ECDIS or ECS format, resulting from the loss-less transformation of the entire </w:t>
      </w:r>
      <w:r w:rsidRPr="00D22CCD">
        <w:rPr>
          <w:b/>
          <w:bCs/>
        </w:rPr>
        <w:t>IENC</w:t>
      </w:r>
      <w:r w:rsidRPr="00D22CCD">
        <w:t xml:space="preserve"> contents and its updates.  It is this database that is accessed by Inland ECDIS or ECS for the display generation and other navigational functions, and is equivalent to an up-to-date paper chart. The SENC may also contain information added by the skipper and information from other sources.</w:t>
      </w:r>
    </w:p>
    <w:bookmarkEnd w:id="587"/>
    <w:bookmarkEnd w:id="588"/>
    <w:bookmarkEnd w:id="589"/>
    <w:bookmarkEnd w:id="590"/>
    <w:bookmarkEnd w:id="591"/>
    <w:p w14:paraId="6DB6FEC2" w14:textId="77777777" w:rsidR="00453023" w:rsidRPr="00D22CCD" w:rsidRDefault="007260E2" w:rsidP="3CCBF2F9">
      <w:pPr>
        <w:spacing w:after="0"/>
        <w:rPr>
          <w:rFonts w:cs="Arial"/>
          <w:sz w:val="18"/>
          <w:szCs w:val="18"/>
        </w:rPr>
      </w:pPr>
      <w:r w:rsidRPr="00D22CCD">
        <w:rPr>
          <w:rFonts w:cs="Arial"/>
          <w:b/>
          <w:bCs/>
        </w:rPr>
        <w:t xml:space="preserve">Skin of the </w:t>
      </w:r>
      <w:r w:rsidR="000D6D4E" w:rsidRPr="00D22CCD">
        <w:rPr>
          <w:rFonts w:cs="Arial"/>
          <w:b/>
          <w:bCs/>
        </w:rPr>
        <w:t>Earth</w:t>
      </w:r>
    </w:p>
    <w:p w14:paraId="20584234" w14:textId="77777777" w:rsidR="00453023" w:rsidRPr="00D22CCD" w:rsidRDefault="007260E2">
      <w:pPr>
        <w:spacing w:after="0"/>
        <w:rPr>
          <w:rFonts w:cs="Arial"/>
        </w:rPr>
      </w:pPr>
      <w:r w:rsidRPr="00D22CCD">
        <w:rPr>
          <w:rFonts w:cs="Arial"/>
        </w:rPr>
        <w:lastRenderedPageBreak/>
        <w:t xml:space="preserve"> A defined set of non-overlapping geographic features of geometric primitive surface, covering an area equivalent to that of meta-features </w:t>
      </w:r>
      <w:r w:rsidRPr="00D22CCD">
        <w:rPr>
          <w:rFonts w:cs="Arial"/>
          <w:b/>
        </w:rPr>
        <w:t>Data Coverage</w:t>
      </w:r>
      <w:r w:rsidRPr="00D22CCD">
        <w:rPr>
          <w:rFonts w:cs="Arial"/>
        </w:rPr>
        <w:t xml:space="preserve">.  </w:t>
      </w:r>
    </w:p>
    <w:p w14:paraId="74F083C1" w14:textId="77777777" w:rsidR="00453023" w:rsidRPr="00D22CCD" w:rsidRDefault="00453023">
      <w:pPr>
        <w:spacing w:after="0"/>
        <w:rPr>
          <w:rFonts w:cs="Arial"/>
        </w:rPr>
      </w:pPr>
    </w:p>
    <w:p w14:paraId="49FB6C2A" w14:textId="77777777" w:rsidR="000D6D4E" w:rsidRPr="00D22CCD" w:rsidRDefault="000D6D4E" w:rsidP="3CCBF2F9">
      <w:pPr>
        <w:autoSpaceDE w:val="0"/>
        <w:autoSpaceDN w:val="0"/>
        <w:adjustRightInd w:val="0"/>
        <w:spacing w:after="0" w:line="240" w:lineRule="auto"/>
        <w:jc w:val="left"/>
        <w:rPr>
          <w:rFonts w:cs="Arial"/>
          <w:b/>
          <w:bCs/>
          <w:color w:val="000000"/>
          <w:lang w:val="en-US" w:eastAsia="en-US"/>
        </w:rPr>
      </w:pPr>
      <w:r w:rsidRPr="00D22CCD">
        <w:rPr>
          <w:rFonts w:cs="Arial"/>
          <w:b/>
          <w:bCs/>
          <w:color w:val="000000"/>
          <w:lang w:val="en-US" w:eastAsia="en-US"/>
        </w:rPr>
        <w:t xml:space="preserve">Surface </w:t>
      </w:r>
    </w:p>
    <w:p w14:paraId="4D715435"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Connected 2-dimensional geometric primitive, representing the continuous image of a region of a plane. </w:t>
      </w:r>
    </w:p>
    <w:p w14:paraId="0FB86400" w14:textId="77777777" w:rsidR="000D6D4E" w:rsidRPr="00D22CCD" w:rsidRDefault="000D6D4E" w:rsidP="000D6D4E">
      <w:pPr>
        <w:spacing w:after="0"/>
        <w:rPr>
          <w:rFonts w:cs="Arial"/>
          <w:color w:val="000000"/>
          <w:lang w:val="en-US" w:eastAsia="en-US"/>
        </w:rPr>
      </w:pPr>
    </w:p>
    <w:p w14:paraId="2FE1194F" w14:textId="77777777" w:rsidR="000D6D4E" w:rsidRPr="00D22CCD" w:rsidRDefault="000D6D4E" w:rsidP="000D6D4E">
      <w:pPr>
        <w:pStyle w:val="KeinLeerraum"/>
        <w:rPr>
          <w:lang w:val="en-US" w:eastAsia="en-US"/>
        </w:rPr>
      </w:pPr>
      <w:r w:rsidRPr="00D22CCD">
        <w:rPr>
          <w:lang w:val="en-US" w:eastAsia="en-US"/>
        </w:rPr>
        <w:t>NOTE The boundary of a surface is the set of oriented, closed curves that delineate the limits of the surface.</w:t>
      </w:r>
    </w:p>
    <w:p w14:paraId="6994C636" w14:textId="77777777" w:rsidR="000D6D4E" w:rsidRPr="00D22CCD" w:rsidRDefault="000D6D4E" w:rsidP="000D6D4E">
      <w:pPr>
        <w:spacing w:after="0"/>
        <w:rPr>
          <w:rFonts w:cs="Arial"/>
        </w:rPr>
      </w:pPr>
    </w:p>
    <w:p w14:paraId="0B84EFA5"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592" w:name="_Toc346149794"/>
      <w:bookmarkStart w:id="593" w:name="_Toc346156168"/>
      <w:bookmarkStart w:id="594" w:name="_Toc348447698"/>
      <w:bookmarkStart w:id="595" w:name="_Toc368904937"/>
      <w:bookmarkStart w:id="596" w:name="_Toc392576973"/>
      <w:bookmarkStart w:id="597" w:name="_Toc412540111"/>
      <w:bookmarkStart w:id="598" w:name="_Toc439685245"/>
      <w:bookmarkStart w:id="599" w:name="_Toc487203106"/>
      <w:r w:rsidRPr="00D22CCD">
        <w:rPr>
          <w:rFonts w:cs="Arial"/>
          <w:sz w:val="20"/>
        </w:rPr>
        <w:t>Symbol Size</w:t>
      </w:r>
      <w:bookmarkEnd w:id="592"/>
      <w:bookmarkEnd w:id="593"/>
      <w:bookmarkEnd w:id="594"/>
      <w:bookmarkEnd w:id="595"/>
      <w:bookmarkEnd w:id="596"/>
      <w:bookmarkEnd w:id="597"/>
      <w:bookmarkEnd w:id="598"/>
      <w:bookmarkEnd w:id="599"/>
    </w:p>
    <w:p w14:paraId="05EA413F" w14:textId="77777777" w:rsidR="00453023"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ins w:id="600" w:author="Gert Morlion" w:date="2024-08-23T14:40:00Z"/>
          <w:rFonts w:cs="Arial"/>
        </w:rPr>
      </w:pPr>
      <w:r w:rsidRPr="00D22CCD">
        <w:rPr>
          <w:rFonts w:cs="Arial"/>
        </w:rPr>
        <w:t>The size is specified in normalized units of 0.01 mm. The minimum dimension is always more than 4 mm. This size applies to display on a standard minimum screen.</w:t>
      </w:r>
    </w:p>
    <w:p w14:paraId="5726EEC7" w14:textId="77777777" w:rsidR="00835A2C" w:rsidRPr="00693533" w:rsidRDefault="00835A2C" w:rsidP="00835A2C">
      <w:pPr>
        <w:keepNext/>
        <w:keepLines/>
        <w:spacing w:after="0" w:line="240" w:lineRule="auto"/>
        <w:jc w:val="left"/>
        <w:rPr>
          <w:ins w:id="601" w:author="Gert Morlion" w:date="2024-08-23T14:40:00Z"/>
        </w:rPr>
      </w:pPr>
      <w:ins w:id="602" w:author="Gert Morlion" w:date="2024-08-23T14:40:00Z">
        <w:r>
          <w:rPr>
            <w:b/>
          </w:rPr>
          <w:t>System Database</w:t>
        </w:r>
      </w:ins>
    </w:p>
    <w:p w14:paraId="321D3211" w14:textId="764C0133" w:rsidR="00835A2C" w:rsidRPr="00D22CCD" w:rsidRDefault="00835A2C" w:rsidP="00835A2C">
      <w:pPr>
        <w:spacing w:after="120" w:line="240" w:lineRule="auto"/>
        <w:rPr>
          <w:rFonts w:cs="Arial"/>
        </w:rPr>
      </w:pPr>
      <w:ins w:id="603" w:author="Gert Morlion" w:date="2024-08-23T14:40:00Z">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ins>
    </w:p>
    <w:p w14:paraId="06D5B920" w14:textId="77777777" w:rsidR="00E12540" w:rsidRPr="00D22CCD" w:rsidRDefault="00E12540" w:rsidP="00E12540">
      <w:pPr>
        <w:pStyle w:val="Default"/>
        <w:rPr>
          <w:sz w:val="20"/>
          <w:szCs w:val="20"/>
        </w:rPr>
      </w:pPr>
      <w:bookmarkStart w:id="604" w:name="_Toc346149796"/>
      <w:bookmarkStart w:id="605" w:name="_Toc346156170"/>
      <w:bookmarkStart w:id="606" w:name="_Toc348447700"/>
      <w:bookmarkStart w:id="607" w:name="_Toc368904939"/>
      <w:bookmarkStart w:id="608" w:name="_Toc392576975"/>
      <w:bookmarkStart w:id="609" w:name="_Toc412540113"/>
      <w:bookmarkStart w:id="610" w:name="_Toc439685247"/>
      <w:bookmarkStart w:id="611" w:name="_Toc487203108"/>
      <w:r w:rsidRPr="00D22CCD">
        <w:rPr>
          <w:b/>
          <w:bCs/>
          <w:sz w:val="20"/>
          <w:szCs w:val="20"/>
        </w:rPr>
        <w:t xml:space="preserve">Temporal Reference System </w:t>
      </w:r>
    </w:p>
    <w:p w14:paraId="502BACAF" w14:textId="77777777" w:rsidR="00E12540" w:rsidRPr="00D22CCD" w:rsidRDefault="00E12540" w:rsidP="3CCBF2F9">
      <w:pPr>
        <w:pStyle w:val="berschrift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b w:val="0"/>
          <w:bCs w:val="0"/>
          <w:sz w:val="20"/>
        </w:rPr>
      </w:pPr>
      <w:r w:rsidRPr="00D22CCD">
        <w:rPr>
          <w:b w:val="0"/>
          <w:bCs w:val="0"/>
          <w:sz w:val="20"/>
        </w:rPr>
        <w:t xml:space="preserve">Reference system against which time is measured. </w:t>
      </w:r>
    </w:p>
    <w:p w14:paraId="368C87EC" w14:textId="77777777" w:rsidR="00E12540" w:rsidRPr="00D22CCD" w:rsidRDefault="00E12540" w:rsidP="00E12540">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sz w:val="20"/>
        </w:rPr>
      </w:pPr>
    </w:p>
    <w:p w14:paraId="4847341D" w14:textId="77777777" w:rsidR="00453023" w:rsidRPr="00D22CCD" w:rsidRDefault="007260E2" w:rsidP="00E12540">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r w:rsidRPr="00D22CCD">
        <w:rPr>
          <w:rFonts w:cs="Arial"/>
          <w:sz w:val="20"/>
        </w:rPr>
        <w:t>Text Label</w:t>
      </w:r>
      <w:bookmarkEnd w:id="604"/>
      <w:bookmarkEnd w:id="605"/>
      <w:bookmarkEnd w:id="606"/>
      <w:bookmarkEnd w:id="607"/>
      <w:bookmarkEnd w:id="608"/>
      <w:bookmarkEnd w:id="609"/>
      <w:bookmarkEnd w:id="610"/>
      <w:bookmarkEnd w:id="611"/>
    </w:p>
    <w:p w14:paraId="6EA70C08" w14:textId="77777777" w:rsidR="00453023" w:rsidRPr="00D22CCD" w:rsidRDefault="007260E2">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textual description of an </w:t>
      </w:r>
      <w:r w:rsidRPr="00D22CCD">
        <w:rPr>
          <w:rFonts w:cs="Arial" w:hint="eastAsia"/>
          <w:b/>
        </w:rPr>
        <w:t>feature</w:t>
      </w:r>
      <w:r w:rsidRPr="00D22CCD">
        <w:rPr>
          <w:rFonts w:cs="Arial"/>
        </w:rPr>
        <w:t xml:space="preserve">. Can be formatted to include standard text as well as </w:t>
      </w:r>
      <w:r w:rsidRPr="00D22CCD">
        <w:rPr>
          <w:rFonts w:cs="Arial"/>
          <w:b/>
        </w:rPr>
        <w:t>feature attribute</w:t>
      </w:r>
      <w:r w:rsidRPr="00D22CCD">
        <w:rPr>
          <w:rFonts w:cs="Arial"/>
        </w:rPr>
        <w:t xml:space="preserve"> values. For example, light descriptions, place names etc.</w:t>
      </w:r>
    </w:p>
    <w:p w14:paraId="19858465" w14:textId="77777777" w:rsidR="00453023" w:rsidRPr="00D22CCD" w:rsidRDefault="007260E2">
      <w:pPr>
        <w:pStyle w:val="berschrift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612" w:name="_Toc346149799"/>
      <w:bookmarkStart w:id="613" w:name="_Toc346156173"/>
      <w:bookmarkStart w:id="614" w:name="_Toc348447703"/>
      <w:bookmarkStart w:id="615" w:name="_Toc368904942"/>
      <w:bookmarkStart w:id="616" w:name="_Toc392576976"/>
      <w:bookmarkStart w:id="617" w:name="_Toc412540114"/>
      <w:bookmarkStart w:id="618" w:name="_Toc439685248"/>
      <w:bookmarkStart w:id="619" w:name="_Toc487203109"/>
      <w:r w:rsidRPr="00D22CCD">
        <w:rPr>
          <w:rFonts w:cs="Arial"/>
          <w:sz w:val="20"/>
        </w:rPr>
        <w:t>Transparent Fill</w:t>
      </w:r>
      <w:bookmarkEnd w:id="612"/>
      <w:bookmarkEnd w:id="613"/>
      <w:bookmarkEnd w:id="614"/>
      <w:bookmarkEnd w:id="615"/>
      <w:bookmarkEnd w:id="616"/>
      <w:bookmarkEnd w:id="617"/>
      <w:bookmarkEnd w:id="618"/>
      <w:bookmarkEnd w:id="619"/>
    </w:p>
    <w:p w14:paraId="3234E957"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method of identifying features of </w:t>
      </w:r>
      <w:r w:rsidRPr="00D22CCD">
        <w:rPr>
          <w:rFonts w:cs="Arial"/>
          <w:b/>
        </w:rPr>
        <w:t>geometric primitive surface</w:t>
      </w:r>
      <w:r w:rsidRPr="00D22CCD">
        <w:rPr>
          <w:rFonts w:cs="Arial"/>
        </w:rPr>
        <w:t xml:space="preserve"> by covering a given percentage of each 4 pixel square with the fill colour, leaving the remainder "transparent". Used to ensure the information underneath shows through.</w:t>
      </w:r>
    </w:p>
    <w:p w14:paraId="32E86F7F" w14:textId="77777777" w:rsidR="00E12540" w:rsidRPr="00D22CCD" w:rsidRDefault="00E12540" w:rsidP="3CCBF2F9">
      <w:pPr>
        <w:pStyle w:val="KeinLeerraum"/>
        <w:rPr>
          <w:b/>
          <w:bCs/>
          <w:lang w:val="en-US" w:eastAsia="en-US"/>
        </w:rPr>
      </w:pPr>
      <w:r w:rsidRPr="00D22CCD">
        <w:rPr>
          <w:b/>
          <w:bCs/>
          <w:lang w:val="en-US" w:eastAsia="en-US"/>
        </w:rPr>
        <w:t xml:space="preserve">Vertical Datum </w:t>
      </w:r>
    </w:p>
    <w:p w14:paraId="1A0A1A27" w14:textId="77777777" w:rsidR="00E12540" w:rsidRPr="00D22CCD" w:rsidRDefault="00E12540" w:rsidP="00E12540">
      <w:pPr>
        <w:pStyle w:val="KeinLeerraum"/>
        <w:rPr>
          <w:lang w:val="en-US" w:eastAsia="en-US"/>
        </w:rPr>
      </w:pPr>
      <w:r w:rsidRPr="00D22CCD">
        <w:rPr>
          <w:lang w:val="en-US" w:eastAsia="en-US"/>
        </w:rPr>
        <w:t>Datum describing the relation of gravity-related heights or depths to the Earth.</w:t>
      </w:r>
    </w:p>
    <w:p w14:paraId="109A1ACB" w14:textId="77777777" w:rsidR="00E12540" w:rsidRPr="00D22CCD" w:rsidRDefault="00E12540" w:rsidP="00E12540">
      <w:pPr>
        <w:pStyle w:val="KeinLeerraum"/>
        <w:rPr>
          <w:lang w:val="en-US"/>
        </w:rPr>
      </w:pPr>
    </w:p>
    <w:p w14:paraId="0302A24F" w14:textId="77777777" w:rsidR="00453023" w:rsidRPr="00D22CCD" w:rsidRDefault="007260E2">
      <w:pPr>
        <w:pStyle w:val="berschrift2"/>
        <w:numPr>
          <w:ilvl w:val="0"/>
          <w:numId w:val="0"/>
        </w:numPr>
        <w:tabs>
          <w:tab w:val="clear" w:pos="540"/>
          <w:tab w:val="clear" w:pos="700"/>
          <w:tab w:val="left" w:pos="-720"/>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spacing w:before="0" w:after="0" w:line="240" w:lineRule="auto"/>
        <w:ind w:left="576" w:hanging="576"/>
        <w:jc w:val="left"/>
        <w:rPr>
          <w:rFonts w:cs="Arial"/>
          <w:sz w:val="20"/>
        </w:rPr>
      </w:pPr>
      <w:bookmarkStart w:id="620" w:name="_Toc368904945"/>
      <w:bookmarkStart w:id="621" w:name="_Toc392576977"/>
      <w:bookmarkStart w:id="622" w:name="_Toc412540115"/>
      <w:bookmarkStart w:id="623" w:name="_Toc439685249"/>
      <w:bookmarkStart w:id="624" w:name="_Toc487203110"/>
      <w:r w:rsidRPr="00D22CCD">
        <w:rPr>
          <w:rFonts w:cs="Arial"/>
          <w:sz w:val="20"/>
        </w:rPr>
        <w:t>Warning</w:t>
      </w:r>
      <w:bookmarkEnd w:id="620"/>
      <w:bookmarkEnd w:id="621"/>
      <w:bookmarkEnd w:id="622"/>
      <w:bookmarkEnd w:id="623"/>
      <w:bookmarkEnd w:id="624"/>
      <w:r w:rsidRPr="00D22CCD">
        <w:rPr>
          <w:rFonts w:cs="Arial"/>
          <w:sz w:val="20"/>
        </w:rPr>
        <w:tab/>
      </w:r>
      <w:r w:rsidRPr="00D22CCD">
        <w:rPr>
          <w:rFonts w:cs="Arial"/>
          <w:sz w:val="20"/>
        </w:rPr>
        <w:tab/>
      </w:r>
    </w:p>
    <w:p w14:paraId="17196BE5" w14:textId="77777777" w:rsidR="00453023" w:rsidRPr="00D22CCD" w:rsidRDefault="007260E2">
      <w:pPr>
        <w:rPr>
          <w:rFonts w:cs="Arial"/>
        </w:rPr>
      </w:pPr>
      <w:r w:rsidRPr="00D22CCD">
        <w:rPr>
          <w:rFonts w:cs="Arial"/>
        </w:rPr>
        <w:t>(MSC.302/A) alert for condition requiring immediate attention, but no immediate action by the bridge team. Warnings are presented for precautionary reasons to make the bridge team aware of changed conditions which are not immediately hazardous, but may become so if no action is taken.</w:t>
      </w:r>
    </w:p>
    <w:p w14:paraId="454CF6B4" w14:textId="77777777" w:rsidR="00453023" w:rsidRPr="00D22CCD" w:rsidRDefault="00453023">
      <w:pPr>
        <w:autoSpaceDE w:val="0"/>
        <w:autoSpaceDN w:val="0"/>
        <w:adjustRightInd w:val="0"/>
        <w:spacing w:after="0" w:line="240" w:lineRule="auto"/>
        <w:rPr>
          <w:rFonts w:ascii="Arial,Bold" w:eastAsia="Times New Roman" w:hAnsi="Arial,Bold" w:cs="Arial,Bold"/>
          <w:b/>
          <w:bCs/>
          <w:sz w:val="18"/>
          <w:szCs w:val="18"/>
          <w:lang w:eastAsia="en-GB"/>
        </w:rPr>
      </w:pPr>
    </w:p>
    <w:p w14:paraId="34A11EF3" w14:textId="77777777" w:rsidR="00453023" w:rsidRPr="00D22CCD" w:rsidRDefault="007260E2">
      <w:pPr>
        <w:pStyle w:val="berschrift3"/>
        <w:jc w:val="both"/>
      </w:pPr>
      <w:bookmarkStart w:id="625" w:name="_Toc225648276"/>
      <w:bookmarkStart w:id="626" w:name="_Toc225065133"/>
      <w:bookmarkStart w:id="627" w:name="_Toc487203111"/>
      <w:r w:rsidRPr="00D22CCD">
        <w:t>Abbreviations</w:t>
      </w:r>
      <w:bookmarkEnd w:id="625"/>
      <w:bookmarkEnd w:id="626"/>
      <w:bookmarkEnd w:id="627"/>
    </w:p>
    <w:p w14:paraId="242D15AA" w14:textId="77777777" w:rsidR="00453023" w:rsidRPr="00D22CCD" w:rsidRDefault="007260E2">
      <w:pPr>
        <w:pStyle w:val="KeinLeerraum"/>
      </w:pPr>
      <w:r w:rsidRPr="00D22CCD">
        <w:t>CRS</w:t>
      </w:r>
      <w:r w:rsidRPr="00D22CCD">
        <w:tab/>
      </w:r>
      <w:r w:rsidRPr="00D22CCD">
        <w:tab/>
      </w:r>
      <w:r w:rsidRPr="00D22CCD">
        <w:tab/>
      </w:r>
      <w:r w:rsidRPr="00D22CCD">
        <w:tab/>
        <w:t>Coordinate Reference System</w:t>
      </w:r>
    </w:p>
    <w:p w14:paraId="70A4D5E0" w14:textId="77777777" w:rsidR="008C1375" w:rsidRPr="00D22CCD" w:rsidRDefault="008C1375">
      <w:pPr>
        <w:pStyle w:val="KeinLeerraum"/>
      </w:pPr>
      <w:r w:rsidRPr="00D22CCD">
        <w:t>DCEG</w:t>
      </w:r>
      <w:r w:rsidRPr="00D22CCD">
        <w:tab/>
      </w:r>
      <w:r w:rsidRPr="00D22CCD">
        <w:tab/>
      </w:r>
      <w:r w:rsidRPr="00D22CCD">
        <w:tab/>
      </w:r>
      <w:r w:rsidRPr="00D22CCD">
        <w:tab/>
        <w:t>Data Classification and Encoding Guide</w:t>
      </w:r>
    </w:p>
    <w:p w14:paraId="7EADD846" w14:textId="77777777" w:rsidR="00E12540" w:rsidRPr="00D22CCD" w:rsidRDefault="007260E2" w:rsidP="00E12540">
      <w:pPr>
        <w:pStyle w:val="KeinLeerraum"/>
      </w:pPr>
      <w:r w:rsidRPr="00D22CCD">
        <w:t>ECDIS</w:t>
      </w:r>
      <w:r w:rsidRPr="00D22CCD">
        <w:tab/>
      </w:r>
      <w:r w:rsidRPr="00D22CCD">
        <w:tab/>
      </w:r>
      <w:r w:rsidRPr="00D22CCD">
        <w:tab/>
      </w:r>
      <w:r w:rsidRPr="00D22CCD">
        <w:tab/>
        <w:t xml:space="preserve">Electronic Chart Display </w:t>
      </w:r>
      <w:r w:rsidRPr="00D22CCD">
        <w:rPr>
          <w:rFonts w:hint="eastAsia"/>
        </w:rPr>
        <w:t xml:space="preserve">and </w:t>
      </w:r>
      <w:r w:rsidRPr="00D22CCD">
        <w:t>Information System</w:t>
      </w:r>
      <w:r w:rsidR="00E12540" w:rsidRPr="00D22CCD">
        <w:t xml:space="preserve"> </w:t>
      </w:r>
    </w:p>
    <w:p w14:paraId="6E4EF6D4" w14:textId="77777777" w:rsidR="009A624E" w:rsidRPr="00D22CCD" w:rsidRDefault="00E12540" w:rsidP="009A624E">
      <w:pPr>
        <w:pStyle w:val="KeinLeerraum"/>
      </w:pPr>
      <w:r w:rsidRPr="00D22CCD">
        <w:t>ECS</w:t>
      </w:r>
      <w:r w:rsidRPr="00D22CCD">
        <w:tab/>
      </w:r>
      <w:r w:rsidRPr="00D22CCD">
        <w:tab/>
      </w:r>
      <w:r w:rsidRPr="00D22CCD">
        <w:tab/>
      </w:r>
      <w:r w:rsidRPr="00D22CCD">
        <w:tab/>
        <w:t>Electronic Chart System</w:t>
      </w:r>
      <w:r w:rsidR="009A624E" w:rsidRPr="00D22CCD">
        <w:t xml:space="preserve"> </w:t>
      </w:r>
    </w:p>
    <w:p w14:paraId="66601787" w14:textId="77777777" w:rsidR="00453023" w:rsidRPr="00D22CCD" w:rsidRDefault="007260E2">
      <w:pPr>
        <w:pStyle w:val="KeinLeerraum"/>
      </w:pPr>
      <w:r w:rsidRPr="00D22CCD">
        <w:t>EPSG</w:t>
      </w:r>
      <w:r w:rsidRPr="00D22CCD">
        <w:tab/>
      </w:r>
      <w:r w:rsidRPr="00D22CCD">
        <w:tab/>
      </w:r>
      <w:r w:rsidRPr="00D22CCD">
        <w:tab/>
      </w:r>
      <w:r w:rsidRPr="00D22CCD">
        <w:tab/>
        <w:t>European Petroleum Survey Group</w:t>
      </w:r>
    </w:p>
    <w:p w14:paraId="4EAC0090" w14:textId="77777777" w:rsidR="007229CD" w:rsidRDefault="007260E2" w:rsidP="00F542C6">
      <w:pPr>
        <w:pStyle w:val="KeinLeerraum"/>
        <w:rPr>
          <w:ins w:id="628" w:author="Gert Morlion" w:date="2024-08-23T14:41:00Z"/>
        </w:rPr>
      </w:pPr>
      <w:r w:rsidRPr="00D22CCD">
        <w:t>ENC</w:t>
      </w:r>
      <w:r w:rsidRPr="00D22CCD">
        <w:tab/>
      </w:r>
      <w:r w:rsidRPr="00D22CCD">
        <w:tab/>
      </w:r>
      <w:r w:rsidRPr="00D22CCD">
        <w:tab/>
      </w:r>
      <w:r w:rsidRPr="00D22CCD">
        <w:tab/>
        <w:t>Electronic Navigational Chart</w:t>
      </w:r>
    </w:p>
    <w:p w14:paraId="6EEFAB80" w14:textId="77777777" w:rsidR="00034786" w:rsidRPr="00693533" w:rsidRDefault="007229CD" w:rsidP="00F542C6">
      <w:pPr>
        <w:pStyle w:val="KeinLeerraum"/>
        <w:rPr>
          <w:ins w:id="629" w:author="Gert Morlion" w:date="2024-08-23T14:42:00Z"/>
        </w:rPr>
      </w:pPr>
      <w:ins w:id="630" w:author="Gert Morlion" w:date="2024-08-23T14:41:00Z">
        <w:r>
          <w:t>ENDS</w:t>
        </w:r>
        <w:r>
          <w:tab/>
        </w:r>
        <w:r>
          <w:tab/>
        </w:r>
        <w:r>
          <w:tab/>
        </w:r>
        <w:r>
          <w:tab/>
          <w:t>Electronic Navigational Data Service</w:t>
        </w:r>
      </w:ins>
    </w:p>
    <w:p w14:paraId="0F738145" w14:textId="337ED55D" w:rsidR="00453023" w:rsidRPr="00D22CCD" w:rsidDel="007229CD" w:rsidRDefault="00034786" w:rsidP="00F542C6">
      <w:pPr>
        <w:pStyle w:val="KeinLeerraum"/>
        <w:rPr>
          <w:del w:id="631" w:author="Gert Morlion" w:date="2024-08-23T14:41:00Z"/>
        </w:rPr>
      </w:pPr>
      <w:ins w:id="632" w:author="Gert Morlion" w:date="2024-08-23T14:42:00Z">
        <w:r w:rsidRPr="00693533">
          <w:t>EPSG</w:t>
        </w:r>
        <w:r w:rsidRPr="00693533">
          <w:tab/>
        </w:r>
        <w:r w:rsidRPr="00693533">
          <w:tab/>
        </w:r>
        <w:r>
          <w:tab/>
        </w:r>
        <w:r>
          <w:tab/>
        </w:r>
        <w:r w:rsidRPr="00693533">
          <w:t>European Petroleum Survey Group</w:t>
        </w:r>
      </w:ins>
    </w:p>
    <w:p w14:paraId="5D32E4C5" w14:textId="77777777" w:rsidR="008C1375" w:rsidRPr="00D22CCD" w:rsidRDefault="008C1375">
      <w:pPr>
        <w:pStyle w:val="KeinLeerraum"/>
      </w:pPr>
      <w:r w:rsidRPr="00D22CCD">
        <w:t>GFM</w:t>
      </w:r>
      <w:r w:rsidRPr="00D22CCD">
        <w:tab/>
      </w:r>
      <w:r w:rsidRPr="00D22CCD">
        <w:tab/>
      </w:r>
      <w:r w:rsidRPr="00D22CCD">
        <w:tab/>
      </w:r>
      <w:r w:rsidRPr="00D22CCD">
        <w:tab/>
        <w:t>General Feature Model</w:t>
      </w:r>
    </w:p>
    <w:p w14:paraId="047F35F5" w14:textId="77777777" w:rsidR="008C1375" w:rsidRPr="00D22CCD" w:rsidRDefault="008C1375" w:rsidP="008C1375">
      <w:pPr>
        <w:pStyle w:val="KeinLeerraum"/>
      </w:pPr>
      <w:r w:rsidRPr="00D22CCD">
        <w:t>IEC</w:t>
      </w:r>
      <w:r w:rsidRPr="00D22CCD">
        <w:tab/>
      </w:r>
      <w:r w:rsidRPr="00D22CCD">
        <w:tab/>
      </w:r>
      <w:r w:rsidRPr="00D22CCD">
        <w:tab/>
      </w:r>
      <w:r w:rsidRPr="00D22CCD">
        <w:tab/>
      </w:r>
      <w:r w:rsidRPr="00D22CCD">
        <w:tab/>
        <w:t xml:space="preserve">International Electrotechnical Commission </w:t>
      </w:r>
    </w:p>
    <w:p w14:paraId="1F45AA0F" w14:textId="77777777" w:rsidR="00453023" w:rsidRPr="00D22CCD" w:rsidRDefault="007260E2" w:rsidP="008C1375">
      <w:pPr>
        <w:pStyle w:val="KeinLeerraum"/>
      </w:pPr>
      <w:r w:rsidRPr="00D22CCD">
        <w:t>IENC</w:t>
      </w:r>
      <w:r w:rsidRPr="00D22CCD">
        <w:tab/>
      </w:r>
      <w:r w:rsidRPr="00D22CCD">
        <w:tab/>
      </w:r>
      <w:r w:rsidRPr="00D22CCD">
        <w:tab/>
      </w:r>
      <w:r w:rsidRPr="00D22CCD">
        <w:tab/>
        <w:t>Inland Electronic Navigational Chart</w:t>
      </w:r>
    </w:p>
    <w:p w14:paraId="4E99C1D0" w14:textId="77777777" w:rsidR="00E12540" w:rsidRPr="00D22CCD" w:rsidRDefault="007260E2" w:rsidP="00E12540">
      <w:pPr>
        <w:pStyle w:val="KeinLeerraum"/>
      </w:pPr>
      <w:r w:rsidRPr="00D22CCD">
        <w:t>IEHG</w:t>
      </w:r>
      <w:r w:rsidRPr="00D22CCD">
        <w:tab/>
      </w:r>
      <w:r w:rsidRPr="00D22CCD">
        <w:tab/>
      </w:r>
      <w:r w:rsidRPr="00D22CCD">
        <w:tab/>
      </w:r>
      <w:r w:rsidRPr="00D22CCD">
        <w:tab/>
        <w:t>Inland ENC Harmonization Group</w:t>
      </w:r>
      <w:r w:rsidR="00E12540" w:rsidRPr="00D22CCD">
        <w:t xml:space="preserve"> </w:t>
      </w:r>
    </w:p>
    <w:p w14:paraId="7BAD2386" w14:textId="77777777" w:rsidR="00453023" w:rsidRPr="00D22CCD" w:rsidRDefault="00E12540" w:rsidP="00E12540">
      <w:pPr>
        <w:pStyle w:val="KeinLeerraum"/>
      </w:pPr>
      <w:r w:rsidRPr="00D22CCD">
        <w:t>Inland ECDIS</w:t>
      </w:r>
      <w:r w:rsidRPr="00D22CCD">
        <w:tab/>
      </w:r>
      <w:r w:rsidRPr="00D22CCD">
        <w:tab/>
        <w:t>Inland Electronic Chart Display and Information System</w:t>
      </w:r>
    </w:p>
    <w:p w14:paraId="3C38B927" w14:textId="77777777" w:rsidR="00453023" w:rsidRPr="00D22CCD" w:rsidRDefault="007260E2">
      <w:pPr>
        <w:pStyle w:val="KeinLeerraum"/>
      </w:pPr>
      <w:r w:rsidRPr="00D22CCD">
        <w:t>IHO</w:t>
      </w:r>
      <w:r w:rsidRPr="00D22CCD">
        <w:tab/>
      </w:r>
      <w:r w:rsidRPr="00D22CCD">
        <w:tab/>
      </w:r>
      <w:r w:rsidRPr="00D22CCD">
        <w:tab/>
      </w:r>
      <w:r w:rsidRPr="00D22CCD">
        <w:tab/>
        <w:t>International Hydrographic Organization</w:t>
      </w:r>
    </w:p>
    <w:p w14:paraId="6723CF2D" w14:textId="77777777" w:rsidR="00453023" w:rsidRPr="00D22CCD" w:rsidRDefault="007260E2">
      <w:pPr>
        <w:pStyle w:val="KeinLeerraum"/>
      </w:pPr>
      <w:r w:rsidRPr="00D22CCD">
        <w:t>IMO</w:t>
      </w:r>
      <w:r w:rsidRPr="00D22CCD">
        <w:tab/>
      </w:r>
      <w:r w:rsidRPr="00D22CCD">
        <w:tab/>
      </w:r>
      <w:r w:rsidRPr="00D22CCD">
        <w:tab/>
      </w:r>
      <w:r w:rsidRPr="00D22CCD">
        <w:tab/>
        <w:t>International Maritime Organization</w:t>
      </w:r>
    </w:p>
    <w:p w14:paraId="63CFF286" w14:textId="77777777" w:rsidR="00453023" w:rsidRPr="00D22CCD" w:rsidRDefault="007260E2">
      <w:pPr>
        <w:pStyle w:val="KeinLeerraum"/>
      </w:pPr>
      <w:r w:rsidRPr="00D22CCD">
        <w:t>ISO</w:t>
      </w:r>
      <w:r w:rsidRPr="00D22CCD">
        <w:tab/>
      </w:r>
      <w:r w:rsidRPr="00D22CCD">
        <w:tab/>
      </w:r>
      <w:r w:rsidRPr="00D22CCD">
        <w:tab/>
      </w:r>
      <w:r w:rsidRPr="00D22CCD">
        <w:tab/>
        <w:t>International Organization for Standardization</w:t>
      </w:r>
    </w:p>
    <w:p w14:paraId="3B97DE37" w14:textId="77777777" w:rsidR="008C1375" w:rsidRPr="00D22CCD" w:rsidRDefault="008C1375">
      <w:pPr>
        <w:pStyle w:val="KeinLeerraum"/>
      </w:pPr>
      <w:r w:rsidRPr="00D22CCD">
        <w:lastRenderedPageBreak/>
        <w:t>SSVS</w:t>
      </w:r>
      <w:r w:rsidRPr="00D22CCD">
        <w:tab/>
      </w:r>
      <w:r w:rsidRPr="00D22CCD">
        <w:tab/>
      </w:r>
      <w:r w:rsidRPr="00D22CCD">
        <w:tab/>
      </w:r>
      <w:r w:rsidRPr="00D22CCD">
        <w:tab/>
        <w:t>Skippers Selected Viewing Scale</w:t>
      </w:r>
    </w:p>
    <w:p w14:paraId="4C34AE29" w14:textId="77777777" w:rsidR="00453023" w:rsidRPr="00D22CCD" w:rsidRDefault="007260E2">
      <w:pPr>
        <w:pStyle w:val="KeinLeerraum"/>
      </w:pPr>
      <w:r w:rsidRPr="00D22CCD">
        <w:t>SENC</w:t>
      </w:r>
      <w:r w:rsidRPr="00D22CCD">
        <w:tab/>
      </w:r>
      <w:r w:rsidRPr="00D22CCD">
        <w:tab/>
      </w:r>
      <w:r w:rsidRPr="00D22CCD">
        <w:tab/>
      </w:r>
      <w:r w:rsidRPr="00D22CCD">
        <w:tab/>
        <w:t>System Electronic Navigational Chart</w:t>
      </w:r>
    </w:p>
    <w:p w14:paraId="1C0A2DFE" w14:textId="77777777" w:rsidR="00453023" w:rsidRPr="00D22CCD" w:rsidRDefault="007260E2">
      <w:pPr>
        <w:pStyle w:val="KeinLeerraum"/>
      </w:pPr>
      <w:r w:rsidRPr="00D22CCD">
        <w:t>SOLAS</w:t>
      </w:r>
      <w:r w:rsidRPr="00D22CCD">
        <w:tab/>
      </w:r>
      <w:r w:rsidRPr="00D22CCD">
        <w:tab/>
      </w:r>
      <w:r w:rsidRPr="00D22CCD">
        <w:tab/>
      </w:r>
      <w:r w:rsidRPr="00D22CCD">
        <w:tab/>
        <w:t>Safety of Life at Sea</w:t>
      </w:r>
    </w:p>
    <w:p w14:paraId="4D932D9C" w14:textId="77777777" w:rsidR="00E12540" w:rsidRPr="00D22CCD" w:rsidRDefault="00E12540">
      <w:pPr>
        <w:pStyle w:val="KeinLeerraum"/>
      </w:pPr>
      <w:r w:rsidRPr="00D22CCD">
        <w:t>SVG</w:t>
      </w:r>
      <w:r w:rsidRPr="00D22CCD">
        <w:tab/>
      </w:r>
      <w:r w:rsidRPr="00D22CCD">
        <w:tab/>
      </w:r>
      <w:r w:rsidRPr="00D22CCD">
        <w:tab/>
      </w:r>
      <w:r w:rsidRPr="00D22CCD">
        <w:tab/>
        <w:t>Scalable Vector Graphics</w:t>
      </w:r>
    </w:p>
    <w:p w14:paraId="77574E3B" w14:textId="77777777" w:rsidR="001B6339" w:rsidRPr="003420DB" w:rsidRDefault="00E12540" w:rsidP="00F542C6">
      <w:pPr>
        <w:pStyle w:val="KeinLeerraum"/>
        <w:rPr>
          <w:ins w:id="633" w:author="Gert Morlion" w:date="2024-08-23T14:42:00Z"/>
        </w:rPr>
      </w:pPr>
      <w:r w:rsidRPr="00D22CCD">
        <w:t>S-100WG</w:t>
      </w:r>
      <w:r w:rsidRPr="00D22CCD">
        <w:tab/>
      </w:r>
      <w:r w:rsidRPr="00D22CCD">
        <w:tab/>
      </w:r>
      <w:r w:rsidRPr="00D22CCD">
        <w:tab/>
        <w:t>IHO S-100 Working Group</w:t>
      </w:r>
    </w:p>
    <w:p w14:paraId="22498653" w14:textId="7C436D05" w:rsidR="00E12540" w:rsidRPr="00D22CCD" w:rsidRDefault="001B6339" w:rsidP="00F542C6">
      <w:pPr>
        <w:pStyle w:val="KeinLeerraum"/>
      </w:pPr>
      <w:ins w:id="634" w:author="Gert Morlion" w:date="2024-08-23T14:42:00Z">
        <w:r w:rsidRPr="003420DB">
          <w:t>S-101PT</w:t>
        </w:r>
        <w:r w:rsidRPr="003420DB">
          <w:tab/>
        </w:r>
        <w:r>
          <w:tab/>
        </w:r>
        <w:r>
          <w:tab/>
          <w:t xml:space="preserve">S-100WG – </w:t>
        </w:r>
        <w:r w:rsidRPr="003420DB">
          <w:t>S-101 Project Team</w:t>
        </w:r>
      </w:ins>
    </w:p>
    <w:p w14:paraId="79B2F105" w14:textId="77777777" w:rsidR="008C1375" w:rsidRPr="00D22CCD" w:rsidRDefault="008C1375">
      <w:pPr>
        <w:pStyle w:val="KeinLeerraum"/>
      </w:pPr>
      <w:r w:rsidRPr="00D22CCD">
        <w:t>TIFF</w:t>
      </w:r>
      <w:r w:rsidRPr="00D22CCD">
        <w:tab/>
      </w:r>
      <w:r w:rsidRPr="00D22CCD">
        <w:tab/>
      </w:r>
      <w:r w:rsidRPr="00D22CCD">
        <w:tab/>
      </w:r>
      <w:r w:rsidRPr="00D22CCD">
        <w:tab/>
        <w:t>Tagged Image File Format</w:t>
      </w:r>
    </w:p>
    <w:p w14:paraId="60D548F9" w14:textId="77777777" w:rsidR="008C1375" w:rsidRPr="00D22CCD" w:rsidRDefault="008C1375">
      <w:pPr>
        <w:pStyle w:val="KeinLeerraum"/>
      </w:pPr>
      <w:r w:rsidRPr="00D22CCD">
        <w:t>UML</w:t>
      </w:r>
      <w:r w:rsidRPr="00D22CCD">
        <w:tab/>
      </w:r>
      <w:r w:rsidRPr="00D22CCD">
        <w:tab/>
      </w:r>
      <w:r w:rsidRPr="00D22CCD">
        <w:tab/>
      </w:r>
      <w:r w:rsidRPr="00D22CCD">
        <w:tab/>
        <w:t>Unified Modelling Language</w:t>
      </w:r>
    </w:p>
    <w:p w14:paraId="715D518B" w14:textId="77777777" w:rsidR="008C1375" w:rsidRPr="00D22CCD" w:rsidRDefault="008C1375">
      <w:pPr>
        <w:pStyle w:val="KeinLeerraum"/>
      </w:pPr>
      <w:r w:rsidRPr="00D22CCD">
        <w:t>URL</w:t>
      </w:r>
      <w:r w:rsidRPr="00D22CCD">
        <w:tab/>
      </w:r>
      <w:r w:rsidRPr="00D22CCD">
        <w:tab/>
      </w:r>
      <w:r w:rsidRPr="00D22CCD">
        <w:tab/>
      </w:r>
      <w:r w:rsidRPr="00D22CCD">
        <w:tab/>
        <w:t>Universal Resource Locator</w:t>
      </w:r>
    </w:p>
    <w:p w14:paraId="240E4094" w14:textId="77777777" w:rsidR="008C1375" w:rsidRPr="00D22CCD" w:rsidRDefault="008C1375">
      <w:pPr>
        <w:pStyle w:val="KeinLeerraum"/>
      </w:pPr>
      <w:r w:rsidRPr="00D22CCD">
        <w:t>XML</w:t>
      </w:r>
      <w:r w:rsidRPr="00D22CCD">
        <w:tab/>
      </w:r>
      <w:r w:rsidRPr="00D22CCD">
        <w:tab/>
      </w:r>
      <w:r w:rsidRPr="00D22CCD">
        <w:tab/>
      </w:r>
      <w:r w:rsidRPr="00D22CCD">
        <w:tab/>
        <w:t>Extensible Markup Language</w:t>
      </w:r>
    </w:p>
    <w:p w14:paraId="51D023A3" w14:textId="77777777" w:rsidR="00453023" w:rsidRDefault="00453023"/>
    <w:p w14:paraId="38F4150F" w14:textId="77777777" w:rsidR="00453023" w:rsidRPr="00D22CCD" w:rsidRDefault="007260E2">
      <w:pPr>
        <w:pStyle w:val="berschrift2"/>
      </w:pPr>
      <w:bookmarkStart w:id="635" w:name="_Toc225648277"/>
      <w:bookmarkStart w:id="636" w:name="_Toc225065134"/>
      <w:bookmarkStart w:id="637" w:name="_Toc487203112"/>
      <w:r w:rsidRPr="00D22CCD">
        <w:t>S-401 General Data Product Description</w:t>
      </w:r>
      <w:bookmarkEnd w:id="635"/>
      <w:bookmarkEnd w:id="636"/>
      <w:bookmarkEnd w:id="637"/>
    </w:p>
    <w:p w14:paraId="06D8A90F" w14:textId="77777777" w:rsidR="00453023" w:rsidRPr="00D22CCD" w:rsidRDefault="007260E2">
      <w:pPr>
        <w:rPr>
          <w:sz w:val="18"/>
          <w:szCs w:val="18"/>
        </w:rPr>
      </w:pPr>
      <w:r w:rsidRPr="00D22CCD">
        <w:rPr>
          <w:sz w:val="18"/>
          <w:szCs w:val="18"/>
        </w:rPr>
        <w:t>NOTE</w:t>
      </w:r>
      <w:r w:rsidRPr="00D22CCD">
        <w:rPr>
          <w:sz w:val="18"/>
          <w:szCs w:val="18"/>
        </w:rPr>
        <w:tab/>
        <w:t xml:space="preserve"> This information contains general information about the data product.                                                                                            </w:t>
      </w:r>
    </w:p>
    <w:p w14:paraId="40DA584D" w14:textId="77777777" w:rsidR="00453023" w:rsidRPr="00D22CCD" w:rsidRDefault="007260E2">
      <w:pPr>
        <w:autoSpaceDE w:val="0"/>
        <w:autoSpaceDN w:val="0"/>
        <w:adjustRightInd w:val="0"/>
        <w:spacing w:after="0" w:line="240" w:lineRule="auto"/>
        <w:ind w:left="1695" w:hanging="1695"/>
        <w:rPr>
          <w:b/>
          <w:sz w:val="22"/>
          <w:szCs w:val="22"/>
        </w:rPr>
      </w:pPr>
      <w:r w:rsidRPr="00D22CCD">
        <w:rPr>
          <w:b/>
          <w:sz w:val="22"/>
          <w:szCs w:val="22"/>
        </w:rPr>
        <w:t>Title:</w:t>
      </w:r>
      <w:r w:rsidRPr="00D22CCD">
        <w:rPr>
          <w:b/>
          <w:sz w:val="22"/>
          <w:szCs w:val="22"/>
        </w:rPr>
        <w:tab/>
        <w:t xml:space="preserve">Inland </w:t>
      </w:r>
      <w:r w:rsidRPr="00D22CCD">
        <w:t>Electronic Navigational Chart</w:t>
      </w:r>
    </w:p>
    <w:p w14:paraId="137A5020" w14:textId="77777777" w:rsidR="00453023" w:rsidRPr="00D22CCD" w:rsidRDefault="00453023">
      <w:pPr>
        <w:autoSpaceDE w:val="0"/>
        <w:autoSpaceDN w:val="0"/>
        <w:adjustRightInd w:val="0"/>
        <w:spacing w:after="0" w:line="240" w:lineRule="auto"/>
        <w:ind w:left="1695" w:hanging="1695"/>
        <w:rPr>
          <w:b/>
          <w:sz w:val="22"/>
          <w:szCs w:val="22"/>
        </w:rPr>
      </w:pPr>
    </w:p>
    <w:p w14:paraId="5660A068" w14:textId="77777777" w:rsidR="00453023" w:rsidRPr="00D22CCD" w:rsidRDefault="007260E2">
      <w:pPr>
        <w:autoSpaceDE w:val="0"/>
        <w:autoSpaceDN w:val="0"/>
        <w:adjustRightInd w:val="0"/>
        <w:spacing w:after="0" w:line="240" w:lineRule="auto"/>
        <w:ind w:left="1695" w:hanging="1695"/>
      </w:pPr>
      <w:r w:rsidRPr="00D22CCD">
        <w:rPr>
          <w:b/>
          <w:bCs/>
          <w:sz w:val="22"/>
          <w:szCs w:val="22"/>
        </w:rPr>
        <w:t xml:space="preserve">Abstract: </w:t>
      </w:r>
      <w:r w:rsidRPr="00D22CCD">
        <w:rPr>
          <w:b/>
          <w:sz w:val="22"/>
          <w:szCs w:val="22"/>
        </w:rPr>
        <w:tab/>
      </w:r>
      <w:r w:rsidRPr="00D22CCD">
        <w:rPr>
          <w:b/>
          <w:sz w:val="22"/>
          <w:szCs w:val="22"/>
        </w:rPr>
        <w:tab/>
      </w:r>
      <w:r w:rsidRPr="00D22CCD">
        <w:rPr>
          <w:rFonts w:eastAsia="Times New Roman" w:cs="Arial"/>
          <w:lang w:eastAsia="en-GB"/>
        </w:rPr>
        <w:t xml:space="preserve">An Inland Electronic Navigational Chart (IENC) is a vector chart produced </w:t>
      </w:r>
      <w:r w:rsidRPr="00D22CCD">
        <w:t>on the authority of a regional or national waterway authority. Its primary purpose is</w:t>
      </w:r>
      <w:r w:rsidRPr="00D22CCD">
        <w:rPr>
          <w:rFonts w:eastAsia="Times New Roman" w:cs="Arial"/>
          <w:lang w:eastAsia="en-GB"/>
        </w:rPr>
        <w:t xml:space="preserve"> </w:t>
      </w:r>
      <w:r w:rsidRPr="00D22CCD">
        <w:t>for use within an Inland Electronic Chart Display and Information Systems (ECDIS) or an Electronic Chart System (ECS) . The IENC contains an extraction of real world information necessary for the safe navigation of vessels on inland waterways.</w:t>
      </w:r>
    </w:p>
    <w:p w14:paraId="53F6AC3E" w14:textId="77777777" w:rsidR="00453023" w:rsidRPr="00D22CCD" w:rsidRDefault="00453023">
      <w:pPr>
        <w:widowControl w:val="0"/>
        <w:spacing w:line="240" w:lineRule="auto"/>
        <w:rPr>
          <w:b/>
          <w:sz w:val="22"/>
          <w:szCs w:val="22"/>
        </w:rPr>
      </w:pPr>
    </w:p>
    <w:p w14:paraId="393AA708" w14:textId="6FD737FF" w:rsidR="00453023" w:rsidRPr="00D22CCD" w:rsidRDefault="007260E2" w:rsidP="3CCBF2F9">
      <w:pPr>
        <w:widowControl w:val="0"/>
        <w:spacing w:line="240" w:lineRule="auto"/>
        <w:ind w:left="1700" w:hanging="1695"/>
        <w:rPr>
          <w:b/>
          <w:bCs/>
          <w:sz w:val="22"/>
          <w:szCs w:val="22"/>
        </w:rPr>
      </w:pPr>
      <w:r w:rsidRPr="00D22CCD">
        <w:rPr>
          <w:b/>
          <w:bCs/>
          <w:sz w:val="22"/>
          <w:szCs w:val="22"/>
        </w:rPr>
        <w:t>Content:</w:t>
      </w:r>
      <w:r w:rsidRPr="00D22CCD">
        <w:t xml:space="preserve"> </w:t>
      </w:r>
      <w:r w:rsidRPr="00D22CCD">
        <w:rPr>
          <w:b/>
          <w:sz w:val="22"/>
          <w:szCs w:val="22"/>
        </w:rPr>
        <w:tab/>
      </w:r>
      <w:r w:rsidRPr="00D22CCD">
        <w:t xml:space="preserve">The Product Specification defines all requirements to which IENC data products must conform. Specifically it defines the data product content in terms of features and attributes within the feature catalogue. The display of features is defined by the symbols and rule sets contained in the portrayal catalogue. The </w:t>
      </w:r>
      <w:ins w:id="638" w:author="Gert Morlion" w:date="2024-08-23T14:44:00Z">
        <w:r w:rsidR="00F17887">
          <w:t xml:space="preserve">Data Classification and </w:t>
        </w:r>
      </w:ins>
      <w:r w:rsidRPr="00D22CCD">
        <w:t xml:space="preserve">Encoding Guide for Inland ENCs provides guidance on how data product content must be captured. (Annex A) </w:t>
      </w:r>
      <w:commentRangeStart w:id="639"/>
      <w:commentRangeStart w:id="640"/>
      <w:del w:id="641" w:author="Gert Morlion" w:date="2024-11-21T09:41:00Z">
        <w:r w:rsidRPr="00D22CCD" w:rsidDel="001D5DB1">
          <w:delText>In addition, Annex C will provide implementation guidance for developers.</w:delText>
        </w:r>
        <w:commentRangeEnd w:id="639"/>
        <w:r w:rsidR="000A262B" w:rsidDel="001D5DB1">
          <w:rPr>
            <w:rStyle w:val="Kommentarzeichen"/>
          </w:rPr>
          <w:commentReference w:id="639"/>
        </w:r>
        <w:commentRangeEnd w:id="640"/>
        <w:r w:rsidR="00870AAA" w:rsidDel="001D5DB1">
          <w:rPr>
            <w:rStyle w:val="Kommentarzeichen"/>
          </w:rPr>
          <w:commentReference w:id="640"/>
        </w:r>
      </w:del>
    </w:p>
    <w:p w14:paraId="1A26B5F3" w14:textId="77777777" w:rsidR="00453023" w:rsidRPr="00D22CCD" w:rsidRDefault="007260E2">
      <w:pPr>
        <w:rPr>
          <w:b/>
          <w:sz w:val="22"/>
          <w:szCs w:val="22"/>
        </w:rPr>
      </w:pPr>
      <w:r w:rsidRPr="00D22CCD">
        <w:rPr>
          <w:b/>
          <w:sz w:val="22"/>
          <w:szCs w:val="22"/>
        </w:rPr>
        <w:t>Spatial Extent:</w:t>
      </w:r>
    </w:p>
    <w:p w14:paraId="5A1EEF29" w14:textId="77777777" w:rsidR="00453023" w:rsidRPr="00D22CCD" w:rsidRDefault="007260E2">
      <w:pPr>
        <w:ind w:left="1360" w:firstLine="340"/>
      </w:pPr>
      <w:r w:rsidRPr="00D22CCD">
        <w:rPr>
          <w:b/>
          <w:bCs/>
        </w:rPr>
        <w:t xml:space="preserve">Description: </w:t>
      </w:r>
      <w:r w:rsidRPr="00D22CCD">
        <w:t>Areas specific to inland navigation.</w:t>
      </w:r>
    </w:p>
    <w:p w14:paraId="6FC9E776" w14:textId="77777777" w:rsidR="00453023" w:rsidRPr="00D22CCD" w:rsidRDefault="007260E2">
      <w:pPr>
        <w:spacing w:line="240" w:lineRule="auto"/>
        <w:ind w:left="1360" w:firstLine="340"/>
      </w:pPr>
      <w:r w:rsidRPr="00D22CCD">
        <w:rPr>
          <w:b/>
        </w:rPr>
        <w:t>East Bounding Longitude:</w:t>
      </w:r>
      <w:r w:rsidRPr="00D22CCD">
        <w:t xml:space="preserve"> 180°</w:t>
      </w:r>
    </w:p>
    <w:p w14:paraId="2FC18577" w14:textId="77777777" w:rsidR="00453023" w:rsidRPr="00D22CCD" w:rsidRDefault="007260E2">
      <w:pPr>
        <w:spacing w:line="240" w:lineRule="auto"/>
        <w:ind w:left="1360" w:firstLine="340"/>
      </w:pPr>
      <w:r w:rsidRPr="00D22CCD">
        <w:rPr>
          <w:b/>
        </w:rPr>
        <w:t>West Bounding Longitude:</w:t>
      </w:r>
      <w:r w:rsidRPr="00D22CCD">
        <w:t xml:space="preserve"> -180°</w:t>
      </w:r>
    </w:p>
    <w:p w14:paraId="2E29F9C7" w14:textId="77777777" w:rsidR="00453023" w:rsidRPr="00D22CCD" w:rsidRDefault="007260E2">
      <w:pPr>
        <w:ind w:left="1360" w:firstLine="340"/>
        <w:rPr>
          <w:b/>
          <w:sz w:val="22"/>
          <w:szCs w:val="22"/>
        </w:rPr>
      </w:pPr>
      <w:r w:rsidRPr="00D22CCD">
        <w:rPr>
          <w:b/>
        </w:rPr>
        <w:t>North Bounding Latitude:</w:t>
      </w:r>
      <w:r w:rsidRPr="00D22CCD">
        <w:t xml:space="preserve"> 90°</w:t>
      </w:r>
    </w:p>
    <w:p w14:paraId="1B600F14" w14:textId="77777777" w:rsidR="00453023" w:rsidRPr="00D22CCD" w:rsidRDefault="007260E2">
      <w:pPr>
        <w:spacing w:after="0"/>
        <w:ind w:left="1361" w:firstLine="340"/>
      </w:pPr>
      <w:r w:rsidRPr="00D22CCD">
        <w:rPr>
          <w:b/>
        </w:rPr>
        <w:t xml:space="preserve">South Bounding Latitude: </w:t>
      </w:r>
      <w:r w:rsidRPr="00D22CCD">
        <w:t>-90°</w:t>
      </w:r>
      <w:r w:rsidRPr="00D22CCD">
        <w:rPr>
          <w:b/>
          <w:sz w:val="22"/>
          <w:szCs w:val="22"/>
        </w:rPr>
        <w:tab/>
      </w:r>
      <w:r w:rsidRPr="00D22CCD">
        <w:rPr>
          <w:b/>
          <w:sz w:val="22"/>
          <w:szCs w:val="22"/>
        </w:rPr>
        <w:tab/>
      </w:r>
      <w:r w:rsidRPr="00D22CCD">
        <w:rPr>
          <w:b/>
          <w:sz w:val="22"/>
          <w:szCs w:val="22"/>
        </w:rPr>
        <w:tab/>
      </w:r>
    </w:p>
    <w:p w14:paraId="4F2F2631" w14:textId="77777777" w:rsidR="00453023" w:rsidRPr="00D22CCD" w:rsidRDefault="00453023">
      <w:pPr>
        <w:autoSpaceDE w:val="0"/>
        <w:autoSpaceDN w:val="0"/>
        <w:adjustRightInd w:val="0"/>
        <w:spacing w:after="0" w:line="240" w:lineRule="auto"/>
        <w:ind w:left="1695" w:hanging="1695"/>
        <w:rPr>
          <w:b/>
          <w:sz w:val="22"/>
          <w:szCs w:val="22"/>
        </w:rPr>
      </w:pPr>
    </w:p>
    <w:p w14:paraId="5ED8FAEB" w14:textId="77777777" w:rsidR="00453023" w:rsidRPr="00D22CCD" w:rsidRDefault="007260E2">
      <w:pPr>
        <w:autoSpaceDE w:val="0"/>
        <w:autoSpaceDN w:val="0"/>
        <w:adjustRightInd w:val="0"/>
        <w:spacing w:after="0" w:line="240" w:lineRule="auto"/>
        <w:ind w:left="1695" w:hanging="1695"/>
      </w:pPr>
      <w:r w:rsidRPr="00D22CCD">
        <w:rPr>
          <w:b/>
          <w:bCs/>
          <w:sz w:val="22"/>
          <w:szCs w:val="22"/>
        </w:rPr>
        <w:t>Purpose:</w:t>
      </w:r>
      <w:r w:rsidRPr="00D22CCD">
        <w:rPr>
          <w:lang w:eastAsia="en-GB"/>
        </w:rPr>
        <w:t xml:space="preserve"> </w:t>
      </w:r>
      <w:r w:rsidRPr="00D22CCD">
        <w:rPr>
          <w:lang w:eastAsia="en-GB"/>
        </w:rPr>
        <w:tab/>
      </w:r>
      <w:r w:rsidR="00514FD7" w:rsidRPr="00D22CCD">
        <w:rPr>
          <w:rFonts w:cs="Arial"/>
          <w:color w:val="000000"/>
          <w:lang w:val="en-US" w:eastAsia="de-AT"/>
        </w:rPr>
        <w:t>The purpose of an IENC dataset is to provide official navigational data to an Inland Electronic Chart Display and Information System (Inland ECDIS) or an Electronic Chart System (ECS) for the safe passage and route planning of vessels between destinations on inland waterways.</w:t>
      </w:r>
    </w:p>
    <w:p w14:paraId="451EF066" w14:textId="77777777" w:rsidR="00453023" w:rsidRPr="00D22CCD" w:rsidRDefault="00453023">
      <w:pPr>
        <w:autoSpaceDE w:val="0"/>
        <w:autoSpaceDN w:val="0"/>
        <w:adjustRightInd w:val="0"/>
        <w:spacing w:after="0" w:line="240" w:lineRule="auto"/>
        <w:rPr>
          <w:b/>
          <w:sz w:val="22"/>
          <w:szCs w:val="22"/>
        </w:rPr>
      </w:pPr>
    </w:p>
    <w:p w14:paraId="4EF94987" w14:textId="77777777" w:rsidR="00453023" w:rsidRPr="00D22CCD" w:rsidRDefault="007260E2">
      <w:pPr>
        <w:pStyle w:val="berschrift2"/>
      </w:pPr>
      <w:bookmarkStart w:id="642" w:name="_Toc487203113"/>
      <w:r w:rsidRPr="00D22CCD">
        <w:t>Data product specification metadata</w:t>
      </w:r>
      <w:bookmarkEnd w:id="642"/>
    </w:p>
    <w:p w14:paraId="4C869D07" w14:textId="77777777" w:rsidR="00453023" w:rsidRPr="00D22CCD" w:rsidRDefault="007260E2">
      <w:pPr>
        <w:rPr>
          <w:sz w:val="18"/>
        </w:rPr>
      </w:pPr>
      <w:r w:rsidRPr="00D22CCD">
        <w:rPr>
          <w:sz w:val="18"/>
        </w:rPr>
        <w:t>NOTE</w:t>
      </w:r>
      <w:r w:rsidRPr="00D22CCD">
        <w:rPr>
          <w:sz w:val="18"/>
        </w:rPr>
        <w:tab/>
        <w:t xml:space="preserve"> This information uniquely identifies this Product Specification and provides information about its creation and maintenance.  For further information on dataset metadata see clause 12.</w:t>
      </w:r>
    </w:p>
    <w:p w14:paraId="6342FF57" w14:textId="77777777" w:rsidR="00453023" w:rsidRPr="00D22CCD" w:rsidRDefault="007260E2">
      <w:pPr>
        <w:ind w:left="1695" w:hanging="1695"/>
      </w:pPr>
      <w:r w:rsidRPr="00D22CCD">
        <w:rPr>
          <w:b/>
          <w:sz w:val="22"/>
          <w:szCs w:val="22"/>
        </w:rPr>
        <w:t>Title:</w:t>
      </w:r>
      <w:r w:rsidRPr="00D22CCD">
        <w:rPr>
          <w:b/>
          <w:sz w:val="22"/>
          <w:szCs w:val="22"/>
        </w:rPr>
        <w:tab/>
      </w:r>
      <w:r w:rsidRPr="00D22CCD">
        <w:rPr>
          <w:b/>
          <w:sz w:val="22"/>
          <w:szCs w:val="22"/>
        </w:rPr>
        <w:tab/>
      </w:r>
      <w:r w:rsidRPr="00D22CCD">
        <w:t>The Inland ENC Harmonization Group (IEHG) Inland Electronic Navigational Chart Product Specification</w:t>
      </w:r>
    </w:p>
    <w:p w14:paraId="1C4A98BB" w14:textId="2EF97B03" w:rsidR="00453023" w:rsidRPr="00D22CCD" w:rsidRDefault="007260E2">
      <w:pPr>
        <w:ind w:left="1695" w:hanging="1695"/>
        <w:rPr>
          <w:sz w:val="22"/>
          <w:szCs w:val="22"/>
        </w:rPr>
      </w:pPr>
      <w:r w:rsidRPr="00D22CCD">
        <w:rPr>
          <w:b/>
          <w:bCs/>
          <w:sz w:val="22"/>
          <w:szCs w:val="22"/>
        </w:rPr>
        <w:lastRenderedPageBreak/>
        <w:t>S-100 Version:</w:t>
      </w:r>
      <w:r w:rsidRPr="00D22CCD">
        <w:rPr>
          <w:b/>
          <w:sz w:val="22"/>
          <w:szCs w:val="22"/>
        </w:rPr>
        <w:tab/>
      </w:r>
      <w:ins w:id="643" w:author="Gert Morlion" w:date="2023-06-05T14:24:00Z">
        <w:r w:rsidR="007E4048">
          <w:rPr>
            <w:b/>
            <w:sz w:val="22"/>
            <w:szCs w:val="22"/>
          </w:rPr>
          <w:t>5</w:t>
        </w:r>
      </w:ins>
      <w:commentRangeStart w:id="644"/>
      <w:commentRangeStart w:id="645"/>
      <w:del w:id="646" w:author="Gert Morlion" w:date="2023-06-05T14:24:00Z">
        <w:r w:rsidR="007C303F" w:rsidRPr="00D22CCD" w:rsidDel="007E4048">
          <w:delText>4</w:delText>
        </w:r>
      </w:del>
      <w:r w:rsidRPr="00D22CCD">
        <w:t>.</w:t>
      </w:r>
      <w:ins w:id="647" w:author="Gert Morlion" w:date="2024-08-23T14:46:00Z">
        <w:r w:rsidR="006936D4">
          <w:t>2</w:t>
        </w:r>
      </w:ins>
      <w:del w:id="648" w:author="Gert Morlion" w:date="2024-08-23T14:46:00Z">
        <w:r w:rsidRPr="00D22CCD" w:rsidDel="006936D4">
          <w:delText>0</w:delText>
        </w:r>
      </w:del>
      <w:r w:rsidRPr="00D22CCD">
        <w:t>.0</w:t>
      </w:r>
      <w:commentRangeEnd w:id="644"/>
      <w:r w:rsidR="00032727">
        <w:rPr>
          <w:rStyle w:val="Kommentarzeichen"/>
        </w:rPr>
        <w:commentReference w:id="644"/>
      </w:r>
      <w:commentRangeEnd w:id="645"/>
      <w:r w:rsidR="00870AAA">
        <w:rPr>
          <w:rStyle w:val="Kommentarzeichen"/>
        </w:rPr>
        <w:commentReference w:id="645"/>
      </w:r>
    </w:p>
    <w:p w14:paraId="74D1F587" w14:textId="67254BBD" w:rsidR="00453023" w:rsidRPr="00D22CCD" w:rsidRDefault="007260E2">
      <w:r w:rsidRPr="00D22CCD">
        <w:rPr>
          <w:b/>
          <w:bCs/>
          <w:sz w:val="22"/>
          <w:szCs w:val="22"/>
        </w:rPr>
        <w:t>S-401 Version:</w:t>
      </w:r>
      <w:r w:rsidRPr="00D22CCD">
        <w:t xml:space="preserve"> </w:t>
      </w:r>
      <w:r w:rsidRPr="00D22CCD">
        <w:tab/>
      </w:r>
      <w:r w:rsidR="00EE3ABC">
        <w:t>1.</w:t>
      </w:r>
      <w:ins w:id="649" w:author="Gert Morlion" w:date="2024-08-23T14:46:00Z">
        <w:r w:rsidR="00C41373">
          <w:t>2</w:t>
        </w:r>
      </w:ins>
      <w:del w:id="650" w:author="Gert Morlion" w:date="2023-06-05T14:24:00Z">
        <w:r w:rsidRPr="00D22CCD" w:rsidDel="007E4048">
          <w:delText>0</w:delText>
        </w:r>
      </w:del>
      <w:r w:rsidRPr="00D22CCD">
        <w:t>.0</w:t>
      </w:r>
    </w:p>
    <w:p w14:paraId="35C533B4" w14:textId="33C32873" w:rsidR="00453023" w:rsidRPr="00D22CCD" w:rsidRDefault="007260E2">
      <w:r w:rsidRPr="00D22CCD">
        <w:rPr>
          <w:b/>
          <w:sz w:val="22"/>
        </w:rPr>
        <w:t>Date:</w:t>
      </w:r>
      <w:r w:rsidRPr="00D22CCD">
        <w:tab/>
      </w:r>
      <w:r w:rsidRPr="00D22CCD">
        <w:tab/>
      </w:r>
      <w:r w:rsidRPr="00D22CCD">
        <w:tab/>
      </w:r>
      <w:r w:rsidRPr="00D22CCD">
        <w:tab/>
      </w:r>
      <w:commentRangeStart w:id="651"/>
      <w:commentRangeStart w:id="652"/>
      <w:r w:rsidR="007C303F" w:rsidRPr="00D22CCD">
        <w:t xml:space="preserve">October </w:t>
      </w:r>
      <w:r w:rsidRPr="00D22CCD">
        <w:t>20</w:t>
      </w:r>
      <w:ins w:id="653" w:author="Gert Morlion" w:date="2024-08-23T14:46:00Z">
        <w:r w:rsidR="006936D4">
          <w:t>2</w:t>
        </w:r>
      </w:ins>
      <w:ins w:id="654" w:author="Bernd Birklhuber" w:date="2025-06-19T10:46:00Z">
        <w:r w:rsidR="00D958CF">
          <w:t>5</w:t>
        </w:r>
      </w:ins>
      <w:ins w:id="655" w:author="Gert Morlion" w:date="2024-08-23T14:46:00Z">
        <w:del w:id="656" w:author="Bernd Birklhuber" w:date="2025-06-19T10:46:00Z">
          <w:r w:rsidR="006936D4" w:rsidDel="00D958CF">
            <w:delText>4</w:delText>
          </w:r>
        </w:del>
      </w:ins>
      <w:del w:id="657" w:author="Gert Morlion" w:date="2024-08-23T14:46:00Z">
        <w:r w:rsidRPr="00D22CCD" w:rsidDel="006936D4">
          <w:delText>1</w:delText>
        </w:r>
        <w:r w:rsidR="007C303F" w:rsidRPr="00D22CCD" w:rsidDel="006936D4">
          <w:delText>9</w:delText>
        </w:r>
      </w:del>
      <w:commentRangeEnd w:id="651"/>
      <w:r w:rsidR="00237A18">
        <w:rPr>
          <w:rStyle w:val="Kommentarzeichen"/>
        </w:rPr>
        <w:commentReference w:id="651"/>
      </w:r>
      <w:commentRangeEnd w:id="652"/>
      <w:r w:rsidR="00EC14B0">
        <w:rPr>
          <w:rStyle w:val="Kommentarzeichen"/>
        </w:rPr>
        <w:commentReference w:id="652"/>
      </w:r>
    </w:p>
    <w:p w14:paraId="695D5D60" w14:textId="77777777" w:rsidR="00453023" w:rsidRPr="00D22CCD" w:rsidRDefault="007260E2">
      <w:r w:rsidRPr="00D22CCD">
        <w:rPr>
          <w:b/>
          <w:sz w:val="22"/>
          <w:szCs w:val="22"/>
        </w:rPr>
        <w:t xml:space="preserve">Language: </w:t>
      </w:r>
      <w:r w:rsidRPr="00D22CCD">
        <w:rPr>
          <w:b/>
          <w:sz w:val="22"/>
          <w:szCs w:val="22"/>
        </w:rPr>
        <w:tab/>
      </w:r>
      <w:r w:rsidRPr="00D22CCD">
        <w:rPr>
          <w:b/>
          <w:sz w:val="22"/>
          <w:szCs w:val="22"/>
        </w:rPr>
        <w:tab/>
      </w:r>
      <w:r w:rsidRPr="00D22CCD">
        <w:t>English</w:t>
      </w:r>
    </w:p>
    <w:p w14:paraId="3DD415AD" w14:textId="77777777" w:rsidR="00453023" w:rsidRPr="00D22CCD" w:rsidRDefault="007260E2">
      <w:pPr>
        <w:widowControl w:val="0"/>
        <w:spacing w:line="240" w:lineRule="auto"/>
      </w:pPr>
      <w:r w:rsidRPr="00D22CCD">
        <w:rPr>
          <w:b/>
          <w:sz w:val="22"/>
          <w:szCs w:val="22"/>
        </w:rPr>
        <w:t xml:space="preserve">Classification: </w:t>
      </w:r>
      <w:r w:rsidRPr="00D22CCD">
        <w:rPr>
          <w:b/>
          <w:sz w:val="22"/>
          <w:szCs w:val="22"/>
        </w:rPr>
        <w:tab/>
      </w:r>
      <w:r w:rsidRPr="00D22CCD">
        <w:t>Unclassified</w:t>
      </w:r>
    </w:p>
    <w:p w14:paraId="0C50539C" w14:textId="77777777" w:rsidR="00453023" w:rsidRPr="00D22CCD" w:rsidRDefault="007260E2">
      <w:pPr>
        <w:widowControl w:val="0"/>
        <w:spacing w:line="240" w:lineRule="auto"/>
      </w:pPr>
      <w:r w:rsidRPr="00D22CCD">
        <w:rPr>
          <w:b/>
          <w:bCs/>
          <w:sz w:val="22"/>
          <w:szCs w:val="22"/>
        </w:rPr>
        <w:t xml:space="preserve">Contact: </w:t>
      </w:r>
      <w:r w:rsidRPr="00D22CCD">
        <w:rPr>
          <w:b/>
          <w:sz w:val="22"/>
          <w:szCs w:val="22"/>
        </w:rPr>
        <w:tab/>
      </w:r>
      <w:r w:rsidRPr="00D22CCD">
        <w:rPr>
          <w:b/>
          <w:sz w:val="22"/>
          <w:szCs w:val="22"/>
        </w:rPr>
        <w:tab/>
      </w:r>
      <w:r w:rsidRPr="00D22CCD">
        <w:rPr>
          <w:b/>
          <w:sz w:val="22"/>
          <w:szCs w:val="22"/>
        </w:rPr>
        <w:tab/>
      </w:r>
      <w:r w:rsidRPr="00D22CCD">
        <w:t>Inland ENC Harmonization Group (IEHG)</w:t>
      </w:r>
    </w:p>
    <w:p w14:paraId="299FC89D" w14:textId="77777777" w:rsidR="003C59D7" w:rsidRPr="003C59D7" w:rsidRDefault="003C59D7" w:rsidP="003C59D7">
      <w:pPr>
        <w:widowControl w:val="0"/>
        <w:spacing w:after="0" w:line="240" w:lineRule="auto"/>
        <w:ind w:left="1700"/>
        <w:jc w:val="left"/>
        <w:rPr>
          <w:ins w:id="658" w:author="Gert Morlion" w:date="2024-09-02T14:11:00Z"/>
          <w:lang w:val="en-US"/>
        </w:rPr>
      </w:pPr>
      <w:ins w:id="659" w:author="Gert Morlion" w:date="2024-09-02T14:11:00Z">
        <w:r w:rsidRPr="003C59D7">
          <w:rPr>
            <w:lang w:val="en-US"/>
          </w:rPr>
          <w:t xml:space="preserve">Core Group, see contact details at </w:t>
        </w:r>
        <w:r w:rsidRPr="003C59D7">
          <w:rPr>
            <w:lang w:val="en-US"/>
          </w:rPr>
          <w:fldChar w:fldCharType="begin"/>
        </w:r>
        <w:r w:rsidRPr="003C59D7">
          <w:rPr>
            <w:lang w:val="en-US"/>
          </w:rPr>
          <w:instrText>HYPERLINK "https://eur03.safelinks.protection.outlook.com/?url=https%3A%2F%2Fienc.openecdis.org%2Fterms-of-reference-and-list-of-members&amp;data=05%7C02%7CGert.Morlion%40vlaamsewaterweg.be%7Ca2edca4b1d5940a961cd08dccb477b50%7C8fb0f78f0a8f43388f7b7a048b58ee9b%7C0%7C0%7C638608755084024387%7CUnknown%7CTWFpbGZsb3d8eyJWIjoiMC4wLjAwMDAiLCJQIjoiV2luMzIiLCJBTiI6Ik1haWwiLCJXVCI6Mn0%3D%7C0%7C%7C%7C&amp;sdata=BxXTu8uoWK63u8eRWvti2moSwKZVyV%2BoAJEOkBmZsdI%3D&amp;reserved=0"</w:instrText>
        </w:r>
        <w:r w:rsidRPr="003C59D7">
          <w:rPr>
            <w:lang w:val="en-US"/>
          </w:rPr>
          <w:fldChar w:fldCharType="separate"/>
        </w:r>
        <w:r w:rsidRPr="003C59D7">
          <w:rPr>
            <w:rStyle w:val="Hyperlink"/>
            <w:lang w:val="en-US"/>
          </w:rPr>
          <w:t>https://ienc.openecdis.org/terms-of-reference-and-list-of-members</w:t>
        </w:r>
        <w:r w:rsidRPr="003C59D7">
          <w:fldChar w:fldCharType="end"/>
        </w:r>
        <w:r w:rsidRPr="003C59D7">
          <w:rPr>
            <w:lang w:val="en-US"/>
          </w:rPr>
          <w:t xml:space="preserve"> </w:t>
        </w:r>
      </w:ins>
    </w:p>
    <w:p w14:paraId="00A43F46" w14:textId="16FCEED5" w:rsidR="00453023" w:rsidRPr="00D22CCD" w:rsidDel="003C59D7" w:rsidRDefault="007260E2" w:rsidP="3CCBF2F9">
      <w:pPr>
        <w:widowControl w:val="0"/>
        <w:spacing w:after="0" w:line="240" w:lineRule="auto"/>
        <w:ind w:left="1700"/>
        <w:jc w:val="left"/>
        <w:rPr>
          <w:del w:id="660" w:author="Gert Morlion" w:date="2024-09-02T14:11:00Z"/>
        </w:rPr>
      </w:pPr>
      <w:del w:id="661" w:author="Gert Morlion" w:date="2024-09-02T14:11:00Z">
        <w:r w:rsidRPr="00D22CCD" w:rsidDel="003C59D7">
          <w:delText>denise.r.ladue@usace.army.mil</w:delText>
        </w:r>
      </w:del>
    </w:p>
    <w:p w14:paraId="381C0B5D" w14:textId="77B31E3B" w:rsidR="00453023" w:rsidRPr="00D22CCD" w:rsidDel="003C59D7" w:rsidRDefault="007260E2" w:rsidP="3CCBF2F9">
      <w:pPr>
        <w:widowControl w:val="0"/>
        <w:spacing w:after="0" w:line="240" w:lineRule="auto"/>
        <w:ind w:left="1700"/>
        <w:jc w:val="left"/>
        <w:rPr>
          <w:del w:id="662" w:author="Gert Morlion" w:date="2024-09-02T14:11:00Z"/>
        </w:rPr>
      </w:pPr>
      <w:del w:id="663" w:author="Gert Morlion" w:date="2024-09-02T14:11:00Z">
        <w:r w:rsidRPr="00D22CCD" w:rsidDel="003C59D7">
          <w:delText>bernd.birklhuber@bmvit.gv.at</w:delText>
        </w:r>
      </w:del>
    </w:p>
    <w:p w14:paraId="26ECCBB3" w14:textId="5D582A6E" w:rsidR="003C6E38" w:rsidRPr="00E27500" w:rsidDel="00B47466" w:rsidRDefault="00C565CD" w:rsidP="3CCBF2F9">
      <w:pPr>
        <w:widowControl w:val="0"/>
        <w:spacing w:after="0" w:line="240" w:lineRule="auto"/>
        <w:ind w:left="1700"/>
        <w:jc w:val="left"/>
        <w:rPr>
          <w:del w:id="664" w:author="Gert Morlion" w:date="2024-08-23T14:51:00Z"/>
          <w:rFonts w:cs="Arial"/>
          <w:color w:val="000000"/>
        </w:rPr>
      </w:pPr>
      <w:commentRangeStart w:id="665"/>
      <w:commentRangeStart w:id="666"/>
      <w:commentRangeStart w:id="667"/>
      <w:del w:id="668" w:author="Gert Morlion" w:date="2024-08-23T14:51:00Z">
        <w:r w:rsidDel="00B47466">
          <w:rPr>
            <w:rFonts w:eastAsia="Times New Roman" w:cs="Arial"/>
            <w:color w:val="000000"/>
            <w:lang w:eastAsia="de-AT"/>
          </w:rPr>
          <w:delText>jose.celso</w:delText>
        </w:r>
        <w:r w:rsidR="003C6E38" w:rsidRPr="00BE52D5" w:rsidDel="00B47466">
          <w:rPr>
            <w:rFonts w:cs="Arial"/>
            <w:color w:val="000000"/>
          </w:rPr>
          <w:delText>@marinha.mil.br</w:delText>
        </w:r>
      </w:del>
    </w:p>
    <w:p w14:paraId="654F59F5" w14:textId="3649BBD8" w:rsidR="00453023" w:rsidRPr="00D22CCD" w:rsidDel="003C59D7" w:rsidRDefault="007260E2" w:rsidP="3CCBF2F9">
      <w:pPr>
        <w:widowControl w:val="0"/>
        <w:spacing w:after="0" w:line="240" w:lineRule="auto"/>
        <w:ind w:left="1700"/>
        <w:jc w:val="left"/>
        <w:rPr>
          <w:del w:id="669" w:author="Gert Morlion" w:date="2024-09-02T14:11:00Z"/>
        </w:rPr>
      </w:pPr>
      <w:del w:id="670" w:author="Gert Morlion" w:date="2024-08-23T14:51:00Z">
        <w:r w:rsidRPr="00D22CCD" w:rsidDel="00B47466">
          <w:delText>fwj@wti.ac.cn</w:delText>
        </w:r>
        <w:r w:rsidR="007C303F" w:rsidRPr="00D22CCD" w:rsidDel="00B47466">
          <w:delText xml:space="preserve"> </w:delText>
        </w:r>
        <w:commentRangeEnd w:id="665"/>
        <w:r w:rsidR="00E157AA" w:rsidDel="00B47466">
          <w:rPr>
            <w:rStyle w:val="Kommentarzeichen"/>
          </w:rPr>
          <w:commentReference w:id="665"/>
        </w:r>
      </w:del>
      <w:commentRangeEnd w:id="666"/>
      <w:del w:id="671" w:author="Gert Morlion" w:date="2024-09-02T14:11:00Z">
        <w:r w:rsidR="004721B4" w:rsidDel="003C59D7">
          <w:rPr>
            <w:rStyle w:val="Kommentarzeichen"/>
          </w:rPr>
          <w:commentReference w:id="666"/>
        </w:r>
      </w:del>
      <w:commentRangeEnd w:id="667"/>
      <w:r w:rsidR="00870AAA">
        <w:rPr>
          <w:rStyle w:val="Kommentarzeichen"/>
        </w:rPr>
        <w:commentReference w:id="667"/>
      </w:r>
    </w:p>
    <w:p w14:paraId="303AF43B" w14:textId="40A719F7" w:rsidR="00453023" w:rsidRPr="00D22CCD" w:rsidDel="003C59D7" w:rsidRDefault="007260E2" w:rsidP="3CCBF2F9">
      <w:pPr>
        <w:widowControl w:val="0"/>
        <w:spacing w:after="0" w:line="240" w:lineRule="auto"/>
        <w:ind w:left="1700"/>
        <w:jc w:val="left"/>
        <w:rPr>
          <w:del w:id="672" w:author="Gert Morlion" w:date="2024-09-02T14:11:00Z"/>
        </w:rPr>
      </w:pPr>
      <w:del w:id="673" w:author="Gert Morlion" w:date="2024-09-02T14:11:00Z">
        <w:r w:rsidRPr="00D22CCD" w:rsidDel="003C59D7">
          <w:delText>ybaek@korea.kr</w:delText>
        </w:r>
      </w:del>
    </w:p>
    <w:p w14:paraId="60B8484F" w14:textId="2C5669F6" w:rsidR="00453023" w:rsidRPr="00D22CCD" w:rsidDel="003C59D7" w:rsidRDefault="007959E2" w:rsidP="3CCBF2F9">
      <w:pPr>
        <w:widowControl w:val="0"/>
        <w:spacing w:after="0" w:line="240" w:lineRule="auto"/>
        <w:ind w:left="1700"/>
        <w:jc w:val="left"/>
        <w:rPr>
          <w:del w:id="674" w:author="Gert Morlion" w:date="2024-09-02T14:11:00Z"/>
        </w:rPr>
      </w:pPr>
      <w:del w:id="675" w:author="Gert Morlion" w:date="2024-09-02T14:11:00Z">
        <w:r w:rsidRPr="00D22CCD" w:rsidDel="003C59D7">
          <w:delText>cameron.mcleay@caris.us</w:delText>
        </w:r>
      </w:del>
    </w:p>
    <w:p w14:paraId="18BAE67A" w14:textId="4C4A75DA" w:rsidR="00453023" w:rsidRPr="00D22CCD" w:rsidDel="003C59D7" w:rsidRDefault="007959E2" w:rsidP="3CCBF2F9">
      <w:pPr>
        <w:widowControl w:val="0"/>
        <w:spacing w:after="0" w:line="240" w:lineRule="auto"/>
        <w:ind w:left="1700"/>
        <w:jc w:val="left"/>
        <w:rPr>
          <w:del w:id="676" w:author="Gert Morlion" w:date="2024-09-02T14:11:00Z"/>
        </w:rPr>
      </w:pPr>
      <w:del w:id="677" w:author="Gert Morlion" w:date="2024-09-02T14:11:00Z">
        <w:r w:rsidRPr="00D22CCD" w:rsidDel="003C59D7">
          <w:delText>g.billet@periskal.com</w:delText>
        </w:r>
      </w:del>
    </w:p>
    <w:p w14:paraId="55289FC0" w14:textId="6806A39A" w:rsidR="00D22CCD" w:rsidRPr="00D22CCD" w:rsidDel="003C59D7" w:rsidRDefault="00D22CCD" w:rsidP="3CCBF2F9">
      <w:pPr>
        <w:widowControl w:val="0"/>
        <w:spacing w:after="0" w:line="240" w:lineRule="auto"/>
        <w:ind w:left="1700"/>
        <w:jc w:val="left"/>
        <w:rPr>
          <w:del w:id="678" w:author="Gert Morlion" w:date="2024-09-02T14:11:00Z"/>
        </w:rPr>
      </w:pPr>
      <w:del w:id="679" w:author="Gert Morlion" w:date="2024-09-02T14:11:00Z">
        <w:r w:rsidRPr="00D22CCD" w:rsidDel="003C59D7">
          <w:delText>vladimir.sekachev@gmail.com</w:delText>
        </w:r>
      </w:del>
    </w:p>
    <w:p w14:paraId="128562E4" w14:textId="7E77133B" w:rsidR="00D22CCD" w:rsidRPr="00D22CCD" w:rsidDel="003C59D7" w:rsidRDefault="00D22CCD" w:rsidP="3CCBF2F9">
      <w:pPr>
        <w:widowControl w:val="0"/>
        <w:spacing w:after="0" w:line="240" w:lineRule="auto"/>
        <w:ind w:left="1700"/>
        <w:jc w:val="left"/>
        <w:rPr>
          <w:del w:id="680" w:author="Gert Morlion" w:date="2024-09-02T14:11:00Z"/>
        </w:rPr>
      </w:pPr>
      <w:del w:id="681" w:author="Gert Morlion" w:date="2024-09-02T14:11:00Z">
        <w:r w:rsidRPr="00D22CCD" w:rsidDel="003C59D7">
          <w:delText>nuno.silva@iictechnologies.com</w:delText>
        </w:r>
      </w:del>
    </w:p>
    <w:p w14:paraId="222F8C03" w14:textId="77777777" w:rsidR="007959E2" w:rsidRPr="00D22CCD" w:rsidRDefault="007959E2">
      <w:pPr>
        <w:widowControl w:val="0"/>
        <w:spacing w:after="0" w:line="240" w:lineRule="auto"/>
        <w:ind w:left="1700"/>
        <w:jc w:val="left"/>
      </w:pPr>
    </w:p>
    <w:p w14:paraId="151B17FF" w14:textId="5050FCB9" w:rsidR="00453023" w:rsidRPr="00D22CCD" w:rsidRDefault="007260E2">
      <w:pPr>
        <w:widowControl w:val="0"/>
        <w:spacing w:line="240" w:lineRule="auto"/>
      </w:pPr>
      <w:r w:rsidRPr="00D22CCD">
        <w:rPr>
          <w:b/>
          <w:bCs/>
          <w:sz w:val="22"/>
          <w:szCs w:val="22"/>
        </w:rPr>
        <w:t>URL:</w:t>
      </w:r>
      <w:r w:rsidRPr="00D22CCD">
        <w:rPr>
          <w:b/>
          <w:bCs/>
        </w:rPr>
        <w:t xml:space="preserve"> </w:t>
      </w:r>
      <w:r w:rsidRPr="00D22CCD">
        <w:rPr>
          <w:b/>
        </w:rPr>
        <w:tab/>
      </w:r>
      <w:r w:rsidRPr="00D22CCD">
        <w:rPr>
          <w:b/>
        </w:rPr>
        <w:tab/>
      </w:r>
      <w:r w:rsidRPr="00D22CCD">
        <w:rPr>
          <w:b/>
        </w:rPr>
        <w:tab/>
      </w:r>
      <w:r w:rsidRPr="00D22CCD">
        <w:rPr>
          <w:b/>
        </w:rPr>
        <w:tab/>
      </w:r>
      <w:r w:rsidRPr="00D22CCD">
        <w:t>http</w:t>
      </w:r>
      <w:ins w:id="682" w:author="Bernd Birklhuber" w:date="2024-10-16T04:10:00Z">
        <w:r w:rsidR="00EC14B0">
          <w:t>s</w:t>
        </w:r>
      </w:ins>
      <w:r w:rsidRPr="00D22CCD">
        <w:t>://ienc.openecdis.org</w:t>
      </w:r>
    </w:p>
    <w:p w14:paraId="4B74615C" w14:textId="77777777" w:rsidR="00453023" w:rsidRPr="00D22CCD" w:rsidRDefault="007260E2">
      <w:pPr>
        <w:widowControl w:val="0"/>
        <w:spacing w:line="240" w:lineRule="auto"/>
      </w:pPr>
      <w:r w:rsidRPr="00D22CCD">
        <w:rPr>
          <w:b/>
          <w:bCs/>
          <w:sz w:val="22"/>
          <w:szCs w:val="22"/>
        </w:rPr>
        <w:t>Identifier:</w:t>
      </w:r>
      <w:r w:rsidRPr="00D22CCD">
        <w:t xml:space="preserve"> </w:t>
      </w:r>
      <w:r w:rsidRPr="00D22CCD">
        <w:tab/>
      </w:r>
      <w:r w:rsidRPr="00D22CCD">
        <w:tab/>
        <w:t>S-401</w:t>
      </w:r>
    </w:p>
    <w:p w14:paraId="4AC7EA73" w14:textId="35BC8275"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Maintenance:</w:t>
      </w:r>
      <w:r w:rsidRPr="00D22CCD">
        <w:rPr>
          <w:b/>
          <w:sz w:val="22"/>
          <w:szCs w:val="22"/>
        </w:rPr>
        <w:tab/>
      </w:r>
      <w:r w:rsidRPr="00D22CCD">
        <w:rPr>
          <w:b/>
          <w:sz w:val="22"/>
          <w:szCs w:val="22"/>
        </w:rPr>
        <w:tab/>
      </w:r>
      <w:r w:rsidRPr="00D22CCD">
        <w:rPr>
          <w:rFonts w:eastAsia="Times New Roman" w:cs="Arial"/>
          <w:lang w:eastAsia="en-GB"/>
        </w:rPr>
        <w:t>Changes to the Product Specification S-401 are coordinated by the Inland ENC Harmonization Group and must be made available via http</w:t>
      </w:r>
      <w:ins w:id="683" w:author="Bernd Birklhuber" w:date="2025-06-19T10:46:00Z">
        <w:r w:rsidR="00D958CF">
          <w:rPr>
            <w:rFonts w:eastAsia="Times New Roman" w:cs="Arial"/>
            <w:lang w:eastAsia="en-GB"/>
          </w:rPr>
          <w:t>s</w:t>
        </w:r>
      </w:ins>
      <w:r w:rsidRPr="00D22CCD">
        <w:rPr>
          <w:rFonts w:eastAsia="Times New Roman" w:cs="Arial"/>
          <w:lang w:eastAsia="en-GB"/>
        </w:rPr>
        <w:t>://ienc.openecdis.org</w:t>
      </w:r>
      <w:ins w:id="684" w:author="Bernd Birklhuber" w:date="2025-06-19T10:47:00Z">
        <w:r w:rsidR="00D958CF">
          <w:rPr>
            <w:rFonts w:eastAsia="Times New Roman" w:cs="Arial"/>
            <w:lang w:eastAsia="en-GB"/>
          </w:rPr>
          <w:t xml:space="preserve"> and the S-100 registry</w:t>
        </w:r>
      </w:ins>
      <w:r w:rsidRPr="00D22CCD">
        <w:rPr>
          <w:rFonts w:eastAsia="Times New Roman" w:cs="Arial"/>
          <w:lang w:eastAsia="en-GB"/>
        </w:rPr>
        <w:t>. Maintenance of the Product Specification must conform to the Terms of Reference of IEHG.</w:t>
      </w:r>
    </w:p>
    <w:p w14:paraId="727A2A6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lang w:val="en-US" w:eastAsia="de-AT"/>
        </w:rPr>
        <w:t>The IEHG submits Inland ENC standards for formalization to:</w:t>
      </w:r>
    </w:p>
    <w:p w14:paraId="53BA599C" w14:textId="061C2001" w:rsidR="00453023" w:rsidRPr="00D22CCD" w:rsidRDefault="007260E2" w:rsidP="00E844CE">
      <w:pPr>
        <w:pStyle w:val="KeinLeerraum"/>
        <w:ind w:left="2040" w:hanging="340"/>
        <w:rPr>
          <w:lang w:val="en-US" w:eastAsia="de-AT"/>
        </w:rPr>
      </w:pPr>
      <w:r w:rsidRPr="00D22CCD">
        <w:rPr>
          <w:lang w:val="en-US" w:eastAsia="de-AT"/>
        </w:rPr>
        <w:t>-</w:t>
      </w:r>
      <w:r w:rsidRPr="00D22CCD">
        <w:rPr>
          <w:lang w:val="en-US" w:eastAsia="de-AT"/>
        </w:rPr>
        <w:tab/>
        <w:t>Interested international organizations like IHO, the European Commission (EC)</w:t>
      </w:r>
      <w:del w:id="685" w:author="Bernd Birklhuber" w:date="2025-06-19T10:55:00Z">
        <w:r w:rsidRPr="00D22CCD" w:rsidDel="00E844CE">
          <w:rPr>
            <w:lang w:val="en-US" w:eastAsia="de-AT"/>
          </w:rPr>
          <w:delText>,</w:delText>
        </w:r>
      </w:del>
      <w:r w:rsidRPr="00D22CCD">
        <w:rPr>
          <w:lang w:val="en-US" w:eastAsia="de-AT"/>
        </w:rPr>
        <w:t xml:space="preserve"> </w:t>
      </w:r>
      <w:ins w:id="686" w:author="Bernd Birklhuber" w:date="2025-06-19T10:56:00Z">
        <w:r w:rsidR="00E844CE">
          <w:rPr>
            <w:lang w:val="en-US" w:eastAsia="de-AT"/>
          </w:rPr>
          <w:t xml:space="preserve">and </w:t>
        </w:r>
      </w:ins>
      <w:r w:rsidRPr="00D22CCD">
        <w:rPr>
          <w:lang w:val="en-US" w:eastAsia="de-AT"/>
        </w:rPr>
        <w:t>the Central Commission for Navigation on the Rhine (CCNR)</w:t>
      </w:r>
      <w:ins w:id="687" w:author="Bernd Birklhuber" w:date="2025-06-19T10:56:00Z">
        <w:r w:rsidR="00E844CE">
          <w:rPr>
            <w:lang w:val="en-US" w:eastAsia="de-AT"/>
          </w:rPr>
          <w:t xml:space="preserve"> </w:t>
        </w:r>
        <w:r w:rsidR="00E844CE" w:rsidRPr="00E844CE">
          <w:rPr>
            <w:lang w:val="en-US" w:eastAsia="de-AT"/>
          </w:rPr>
          <w:t>via the European Committee for</w:t>
        </w:r>
        <w:r w:rsidR="00E844CE">
          <w:rPr>
            <w:lang w:val="en-US" w:eastAsia="de-AT"/>
          </w:rPr>
          <w:t xml:space="preserve"> </w:t>
        </w:r>
        <w:r w:rsidR="00E844CE" w:rsidRPr="00E844CE">
          <w:rPr>
            <w:lang w:val="en-US" w:eastAsia="de-AT"/>
          </w:rPr>
          <w:t>drawing up standards in the field of inland navigation (CESNI)</w:t>
        </w:r>
      </w:ins>
      <w:r w:rsidRPr="00D22CCD">
        <w:rPr>
          <w:lang w:val="en-US" w:eastAsia="de-AT"/>
        </w:rPr>
        <w:t xml:space="preserve">, the Danube Commission (DC), the Economic Commission for Europe of the United Nations (UN/ECE), the Mekong River Commission, </w:t>
      </w:r>
    </w:p>
    <w:p w14:paraId="2F0C9090" w14:textId="77777777" w:rsidR="00453023" w:rsidRPr="00D22CCD" w:rsidRDefault="007260E2">
      <w:pPr>
        <w:pStyle w:val="KeinLeerraum"/>
        <w:ind w:left="1360" w:firstLine="340"/>
        <w:rPr>
          <w:lang w:val="en-US" w:eastAsia="de-AT"/>
        </w:rPr>
      </w:pPr>
      <w:r w:rsidRPr="00D22CCD">
        <w:rPr>
          <w:lang w:val="en-US" w:eastAsia="de-AT"/>
        </w:rPr>
        <w:t>-</w:t>
      </w:r>
      <w:r w:rsidRPr="00D22CCD">
        <w:rPr>
          <w:lang w:val="en-US" w:eastAsia="de-AT"/>
        </w:rPr>
        <w:tab/>
        <w:t xml:space="preserve">National competent authorities. </w:t>
      </w:r>
    </w:p>
    <w:p w14:paraId="1012A474" w14:textId="77777777" w:rsidR="00453023" w:rsidRPr="00D22CCD" w:rsidRDefault="00453023">
      <w:pPr>
        <w:pStyle w:val="KeinLeerraum"/>
        <w:rPr>
          <w:rFonts w:eastAsia="Times New Roman"/>
          <w:lang w:eastAsia="en-GB"/>
        </w:rPr>
      </w:pPr>
    </w:p>
    <w:p w14:paraId="363BBC33" w14:textId="77777777" w:rsidR="00453023" w:rsidRPr="00D22CCD" w:rsidRDefault="007260E2" w:rsidP="00C25061">
      <w:pPr>
        <w:pStyle w:val="berschrift2"/>
        <w:rPr>
          <w:lang w:val="en-US" w:eastAsia="en-US"/>
        </w:rPr>
      </w:pPr>
      <w:bookmarkStart w:id="688" w:name="_Toc487203114"/>
      <w:r w:rsidRPr="00D22CCD">
        <w:rPr>
          <w:lang w:val="en-US" w:eastAsia="en-US"/>
        </w:rPr>
        <w:t>IEHG Product Specification Maintenance</w:t>
      </w:r>
      <w:bookmarkEnd w:id="688"/>
    </w:p>
    <w:p w14:paraId="2CAFC400" w14:textId="77777777" w:rsidR="00453023" w:rsidRPr="00D22CCD" w:rsidRDefault="007260E2" w:rsidP="00C25061">
      <w:pPr>
        <w:pStyle w:val="berschrift3"/>
        <w:rPr>
          <w:lang w:val="en-US" w:eastAsia="en-US"/>
        </w:rPr>
      </w:pPr>
      <w:r w:rsidRPr="00D22CCD">
        <w:rPr>
          <w:lang w:val="en-US" w:eastAsia="en-US"/>
        </w:rPr>
        <w:t>Introduction</w:t>
      </w:r>
    </w:p>
    <w:p w14:paraId="6DFEF4CF" w14:textId="317A9E1D" w:rsidR="00453023" w:rsidRPr="00D22CCD" w:rsidRDefault="007260E2">
      <w:pPr>
        <w:rPr>
          <w:lang w:val="en-US" w:eastAsia="en-US"/>
        </w:rPr>
      </w:pPr>
      <w:r w:rsidRPr="00D22CCD">
        <w:rPr>
          <w:lang w:val="en-US" w:eastAsia="en-US"/>
        </w:rPr>
        <w:t xml:space="preserve">Changes to S-401 will be released </w:t>
      </w:r>
      <w:del w:id="689" w:author="Bernd Birklhuber" w:date="2025-06-19T10:58:00Z">
        <w:r w:rsidRPr="00D22CCD" w:rsidDel="00E844CE">
          <w:rPr>
            <w:lang w:val="en-US" w:eastAsia="en-US"/>
          </w:rPr>
          <w:delText xml:space="preserve"> </w:delText>
        </w:r>
      </w:del>
      <w:r w:rsidRPr="00D22CCD">
        <w:rPr>
          <w:lang w:val="en-US" w:eastAsia="en-US"/>
        </w:rPr>
        <w:t xml:space="preserve">as a new edition, revision, or clarification by the different regional organizations.  </w:t>
      </w:r>
    </w:p>
    <w:p w14:paraId="6902ADF8" w14:textId="77777777" w:rsidR="00453023" w:rsidRPr="00D22CCD" w:rsidRDefault="007260E2" w:rsidP="001770C7">
      <w:pPr>
        <w:pStyle w:val="berschrift3"/>
        <w:rPr>
          <w:lang w:val="en-US" w:eastAsia="en-US"/>
        </w:rPr>
      </w:pPr>
      <w:r w:rsidRPr="00D22CCD">
        <w:rPr>
          <w:lang w:val="en-US" w:eastAsia="en-US"/>
        </w:rPr>
        <w:t>New Edition</w:t>
      </w:r>
    </w:p>
    <w:p w14:paraId="26D8FE34" w14:textId="77777777" w:rsidR="00453023" w:rsidRPr="00D22CCD" w:rsidRDefault="007260E2">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New Editions </w:t>
      </w:r>
      <w:r w:rsidRPr="00D22CCD">
        <w:rPr>
          <w:rFonts w:cs="Arial"/>
          <w:color w:val="000000"/>
          <w:lang w:val="en-US" w:eastAsia="en-US"/>
        </w:rPr>
        <w:t xml:space="preserve">of S-401 introduce significant changes. </w:t>
      </w:r>
      <w:r w:rsidRPr="00D22CCD">
        <w:rPr>
          <w:rFonts w:cs="Arial"/>
          <w:i/>
          <w:iCs/>
          <w:color w:val="000000"/>
          <w:lang w:val="en-US" w:eastAsia="en-US"/>
        </w:rPr>
        <w:t xml:space="preserve">New Editions </w:t>
      </w:r>
      <w:r w:rsidRPr="00D22CCD">
        <w:rPr>
          <w:rFonts w:cs="Arial"/>
          <w:color w:val="000000"/>
          <w:lang w:val="en-US" w:eastAsia="en-US"/>
        </w:rPr>
        <w:t xml:space="preserve">enable new concepts, such as the ability to support new functions or applications, or the introduction of new constructs or data types. </w:t>
      </w:r>
      <w:r w:rsidRPr="00D22CCD">
        <w:rPr>
          <w:rFonts w:cs="Arial"/>
          <w:i/>
          <w:iCs/>
          <w:color w:val="000000"/>
          <w:lang w:val="en-US" w:eastAsia="en-US"/>
        </w:rPr>
        <w:t xml:space="preserve">New Editions </w:t>
      </w:r>
      <w:r w:rsidRPr="00D22CCD">
        <w:rPr>
          <w:rFonts w:cs="Arial"/>
          <w:color w:val="000000"/>
          <w:lang w:val="en-US" w:eastAsia="en-US"/>
        </w:rPr>
        <w:t xml:space="preserve">are likely to have a significant impact on either existing users or future users of S-401. All cumulative </w:t>
      </w:r>
      <w:r w:rsidRPr="00D22CCD">
        <w:rPr>
          <w:rFonts w:cs="Arial"/>
          <w:i/>
          <w:iCs/>
          <w:color w:val="000000"/>
          <w:lang w:val="en-US" w:eastAsia="en-US"/>
        </w:rPr>
        <w:t>revisions</w:t>
      </w:r>
      <w:r w:rsidRPr="00D22CCD">
        <w:rPr>
          <w:rFonts w:cs="Arial"/>
          <w:color w:val="000000"/>
          <w:lang w:val="en-US" w:eastAsia="en-US"/>
        </w:rPr>
        <w:t xml:space="preserve"> and </w:t>
      </w:r>
      <w:r w:rsidRPr="00D22CCD">
        <w:rPr>
          <w:rFonts w:cs="Arial"/>
          <w:i/>
          <w:iCs/>
          <w:color w:val="000000"/>
          <w:lang w:val="en-US" w:eastAsia="en-US"/>
        </w:rPr>
        <w:t>clarifications</w:t>
      </w:r>
      <w:r w:rsidRPr="00D22CCD">
        <w:rPr>
          <w:rFonts w:cs="Arial"/>
          <w:color w:val="000000"/>
          <w:lang w:val="en-US" w:eastAsia="en-US"/>
        </w:rPr>
        <w:t xml:space="preserve"> must be included with the release of approved New Editions.</w:t>
      </w:r>
    </w:p>
    <w:p w14:paraId="6D9CD513"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34A71EFB" w14:textId="617AB246" w:rsidR="00453023" w:rsidRPr="00D22CCD" w:rsidRDefault="007260E2" w:rsidP="001770C7">
      <w:pPr>
        <w:pStyle w:val="berschrift3"/>
        <w:rPr>
          <w:lang w:val="en-US" w:eastAsia="en-US"/>
        </w:rPr>
      </w:pPr>
      <w:r w:rsidRPr="00D22CCD">
        <w:rPr>
          <w:lang w:val="en-US" w:eastAsia="en-US"/>
        </w:rPr>
        <w:lastRenderedPageBreak/>
        <w:t>Revision</w:t>
      </w:r>
      <w:del w:id="690" w:author="Gert Morlion" w:date="2024-08-23T15:01:00Z">
        <w:r w:rsidRPr="00D22CCD" w:rsidDel="001770C7">
          <w:rPr>
            <w:lang w:val="en-US" w:eastAsia="en-US"/>
          </w:rPr>
          <w:delText>s</w:delText>
        </w:r>
      </w:del>
    </w:p>
    <w:p w14:paraId="0A5C5E60"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Revisions </w:t>
      </w:r>
      <w:r w:rsidRPr="00D22CCD">
        <w:rPr>
          <w:rFonts w:cs="Arial"/>
          <w:color w:val="000000"/>
          <w:lang w:val="en-US" w:eastAsia="en-US"/>
        </w:rPr>
        <w:t xml:space="preserve">are defined as substantive semantic changes to S-401. Typically, revisions will change S-401 to correct factual errors; introduce necessary changes that have become evident as a result of practical experience or changing circumstances. A </w:t>
      </w:r>
      <w:r w:rsidRPr="00D22CCD">
        <w:rPr>
          <w:rFonts w:cs="Arial"/>
          <w:i/>
          <w:iCs/>
          <w:color w:val="000000"/>
          <w:lang w:val="en-US" w:eastAsia="en-US"/>
        </w:rPr>
        <w:t xml:space="preserve">revision </w:t>
      </w:r>
      <w:r w:rsidRPr="00D22CCD">
        <w:rPr>
          <w:rFonts w:cs="Arial"/>
          <w:color w:val="000000"/>
          <w:lang w:val="en-US" w:eastAsia="en-US"/>
        </w:rPr>
        <w:t xml:space="preserve">must not be classified as a clarification. </w:t>
      </w:r>
      <w:r w:rsidRPr="00D22CCD">
        <w:rPr>
          <w:rFonts w:cs="Arial"/>
          <w:i/>
          <w:iCs/>
          <w:color w:val="000000"/>
          <w:lang w:val="en-US" w:eastAsia="en-US"/>
        </w:rPr>
        <w:t xml:space="preserve">Revisions </w:t>
      </w:r>
      <w:r w:rsidRPr="00D22CCD">
        <w:rPr>
          <w:rFonts w:cs="Arial"/>
          <w:color w:val="000000"/>
          <w:lang w:val="en-US" w:eastAsia="en-US"/>
        </w:rPr>
        <w:t xml:space="preserve">could have an impact on either existing users or future users of S-401. All cumulative </w:t>
      </w:r>
      <w:r w:rsidRPr="00D22CCD">
        <w:rPr>
          <w:rFonts w:cs="Arial"/>
          <w:i/>
          <w:iCs/>
          <w:color w:val="000000"/>
          <w:lang w:val="en-US" w:eastAsia="en-US"/>
        </w:rPr>
        <w:t xml:space="preserve">clarifications </w:t>
      </w:r>
      <w:r w:rsidRPr="00D22CCD">
        <w:rPr>
          <w:rFonts w:cs="Arial"/>
          <w:color w:val="000000"/>
          <w:lang w:val="en-US" w:eastAsia="en-US"/>
        </w:rPr>
        <w:t xml:space="preserve">must be included with the release of approved corrections revisions. </w:t>
      </w:r>
    </w:p>
    <w:p w14:paraId="149D3E87"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6F74769D" w14:textId="6723E01A" w:rsidR="00453023" w:rsidRPr="00D22CCD" w:rsidRDefault="007260E2">
      <w:pPr>
        <w:pStyle w:val="ISOSecretObservations"/>
        <w:spacing w:before="60" w:line="240" w:lineRule="auto"/>
        <w:jc w:val="both"/>
        <w:rPr>
          <w:sz w:val="20"/>
          <w:lang w:val="en-US"/>
        </w:rPr>
      </w:pPr>
      <w:r w:rsidRPr="00D22CCD">
        <w:rPr>
          <w:sz w:val="20"/>
          <w:lang w:val="en-US"/>
        </w:rPr>
        <w:t xml:space="preserve">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w:t>
      </w:r>
      <w:ins w:id="691" w:author="Gert Morlion" w:date="2024-08-23T15:03:00Z">
        <w:r w:rsidR="00FE65A0">
          <w:rPr>
            <w:sz w:val="20"/>
            <w:lang w:val="en-US"/>
          </w:rPr>
          <w:t>P</w:t>
        </w:r>
      </w:ins>
      <w:del w:id="692" w:author="Gert Morlion" w:date="2024-08-23T15:03:00Z">
        <w:r w:rsidRPr="00D22CCD" w:rsidDel="00FE65A0">
          <w:rPr>
            <w:sz w:val="20"/>
            <w:lang w:val="en-US"/>
          </w:rPr>
          <w:delText>p</w:delText>
        </w:r>
      </w:del>
      <w:r w:rsidRPr="00D22CCD">
        <w:rPr>
          <w:sz w:val="20"/>
          <w:lang w:val="en-US"/>
        </w:rPr>
        <w:t xml:space="preserve">ortrayal </w:t>
      </w:r>
      <w:ins w:id="693" w:author="Gert Morlion" w:date="2024-08-23T15:03:00Z">
        <w:r w:rsidR="00FE65A0">
          <w:rPr>
            <w:sz w:val="20"/>
            <w:lang w:val="en-US"/>
          </w:rPr>
          <w:t>C</w:t>
        </w:r>
      </w:ins>
      <w:del w:id="694" w:author="Gert Morlion" w:date="2024-08-23T15:03:00Z">
        <w:r w:rsidRPr="00D22CCD" w:rsidDel="00FE65A0">
          <w:rPr>
            <w:sz w:val="20"/>
            <w:lang w:val="en-US"/>
          </w:rPr>
          <w:delText>c</w:delText>
        </w:r>
      </w:del>
      <w:r w:rsidRPr="00D22CCD">
        <w:rPr>
          <w:sz w:val="20"/>
          <w:lang w:val="en-US"/>
        </w:rPr>
        <w:t>atalogues.</w:t>
      </w:r>
    </w:p>
    <w:p w14:paraId="61F7605E" w14:textId="77777777" w:rsidR="00453023" w:rsidRPr="00D22CCD" w:rsidRDefault="00453023">
      <w:pPr>
        <w:pStyle w:val="ISOSecretObservations"/>
        <w:spacing w:before="60" w:line="240" w:lineRule="auto"/>
        <w:jc w:val="both"/>
        <w:rPr>
          <w:sz w:val="20"/>
          <w:lang w:val="en-US"/>
        </w:rPr>
      </w:pPr>
    </w:p>
    <w:p w14:paraId="6A38CF63" w14:textId="045CD1FE"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In most cases a new feature catalogue or </w:t>
      </w:r>
      <w:ins w:id="695" w:author="Gert Morlion" w:date="2024-08-23T15:02:00Z">
        <w:r w:rsidR="00DC02DE">
          <w:rPr>
            <w:rFonts w:cs="Arial"/>
            <w:color w:val="000000"/>
            <w:lang w:val="en-US" w:eastAsia="en-US"/>
          </w:rPr>
          <w:t>P</w:t>
        </w:r>
      </w:ins>
      <w:del w:id="696" w:author="Gert Morlion" w:date="2024-08-23T15:02:00Z">
        <w:r w:rsidRPr="00D22CCD" w:rsidDel="00DC02DE">
          <w:rPr>
            <w:rFonts w:cs="Arial"/>
            <w:color w:val="000000"/>
            <w:lang w:val="en-US" w:eastAsia="en-US"/>
          </w:rPr>
          <w:delText>p</w:delText>
        </w:r>
      </w:del>
      <w:r w:rsidRPr="00D22CCD">
        <w:rPr>
          <w:rFonts w:cs="Arial"/>
          <w:color w:val="000000"/>
          <w:lang w:val="en-US" w:eastAsia="en-US"/>
        </w:rPr>
        <w:t xml:space="preserve">ortrayal </w:t>
      </w:r>
      <w:ins w:id="697" w:author="Gert Morlion" w:date="2024-08-23T15:02:00Z">
        <w:r w:rsidR="00DC02DE">
          <w:rPr>
            <w:rFonts w:cs="Arial"/>
            <w:color w:val="000000"/>
            <w:lang w:val="en-US" w:eastAsia="en-US"/>
          </w:rPr>
          <w:t>C</w:t>
        </w:r>
      </w:ins>
      <w:del w:id="698" w:author="Gert Morlion" w:date="2024-08-23T15:02:00Z">
        <w:r w:rsidRPr="00D22CCD" w:rsidDel="00DC02DE">
          <w:rPr>
            <w:rFonts w:cs="Arial"/>
            <w:color w:val="000000"/>
            <w:lang w:val="en-US" w:eastAsia="en-US"/>
          </w:rPr>
          <w:delText>c</w:delText>
        </w:r>
      </w:del>
      <w:r w:rsidRPr="00D22CCD">
        <w:rPr>
          <w:rFonts w:cs="Arial"/>
          <w:color w:val="000000"/>
          <w:lang w:val="en-US" w:eastAsia="en-US"/>
        </w:rPr>
        <w:t>atalogue will result in a revision of S-401.</w:t>
      </w:r>
    </w:p>
    <w:p w14:paraId="2078EF9E"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5A8D5464" w14:textId="77777777" w:rsidR="00453023" w:rsidRPr="00D22CCD" w:rsidRDefault="007260E2" w:rsidP="00DC02DE">
      <w:pPr>
        <w:pStyle w:val="berschrift3"/>
        <w:rPr>
          <w:lang w:val="en-US" w:eastAsia="en-US"/>
        </w:rPr>
      </w:pPr>
      <w:r w:rsidRPr="00D22CCD">
        <w:rPr>
          <w:lang w:val="en-US" w:eastAsia="en-US"/>
        </w:rPr>
        <w:t>Clarification</w:t>
      </w:r>
    </w:p>
    <w:p w14:paraId="7AEB71EB"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FE65A0">
        <w:rPr>
          <w:rFonts w:cs="Arial"/>
          <w:i/>
          <w:iCs/>
          <w:color w:val="000000"/>
          <w:lang w:val="en-US" w:eastAsia="en-US"/>
        </w:rPr>
        <w:t>Clarifications</w:t>
      </w:r>
      <w:r w:rsidRPr="00D22CCD">
        <w:rPr>
          <w:rFonts w:cs="Arial"/>
          <w:color w:val="000000"/>
          <w:lang w:val="en-US" w:eastAsia="en-US"/>
        </w:rPr>
        <w:t xml:space="preserve"> are defined as non-substantive changes to S-401. Typically, </w:t>
      </w:r>
      <w:r w:rsidRPr="00FE65A0">
        <w:rPr>
          <w:rFonts w:cs="Arial"/>
          <w:i/>
          <w:iCs/>
          <w:color w:val="000000"/>
          <w:lang w:val="en-US" w:eastAsia="en-US"/>
        </w:rPr>
        <w:t>clarifications</w:t>
      </w:r>
      <w:r w:rsidRPr="00D22CCD">
        <w:rPr>
          <w:rFonts w:cs="Arial"/>
          <w:color w:val="000000"/>
          <w:lang w:val="en-US" w:eastAsia="en-US"/>
        </w:rPr>
        <w:t xml:space="preserve">: remove ambiguity; correct grammatical and spelling errors; amend or update cross references; and insert improved graphics. A </w:t>
      </w:r>
      <w:r w:rsidRPr="00FE65A0">
        <w:rPr>
          <w:rFonts w:cs="Arial"/>
          <w:i/>
          <w:iCs/>
          <w:color w:val="000000"/>
          <w:lang w:val="en-US" w:eastAsia="en-US"/>
        </w:rPr>
        <w:t>clarification</w:t>
      </w:r>
      <w:r w:rsidRPr="00D22CCD">
        <w:rPr>
          <w:rFonts w:cs="Arial"/>
          <w:color w:val="000000"/>
          <w:lang w:val="en-US" w:eastAsia="en-US"/>
        </w:rPr>
        <w:t xml:space="preserve"> must not cause any substantive semantic change to S-401. </w:t>
      </w:r>
    </w:p>
    <w:p w14:paraId="357E2C4C"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4476370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Changes in a clarification are minor and ensure backward compatibility with the previous versions.</w:t>
      </w:r>
    </w:p>
    <w:p w14:paraId="062AC697"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 xml:space="preserve"> </w:t>
      </w:r>
    </w:p>
    <w:p w14:paraId="321152AB" w14:textId="77777777" w:rsidR="00453023" w:rsidRPr="00D22CCD" w:rsidRDefault="007260E2" w:rsidP="00522412">
      <w:pPr>
        <w:pStyle w:val="berschrift3"/>
      </w:pPr>
      <w:r w:rsidRPr="00D22CCD">
        <w:t>Version Numbers</w:t>
      </w:r>
    </w:p>
    <w:p w14:paraId="5D9D2C5B" w14:textId="77777777" w:rsidR="00453023" w:rsidRPr="00D22CCD" w:rsidRDefault="007260E2">
      <w:r w:rsidRPr="00D22CCD">
        <w:t>The associated version control numbering to identify changes (n) to S-401 must be as follows:</w:t>
      </w:r>
    </w:p>
    <w:p w14:paraId="71BB8EC6" w14:textId="77777777" w:rsidR="00453023" w:rsidRPr="00D22CCD" w:rsidRDefault="007260E2">
      <w:r w:rsidRPr="00D22CCD">
        <w:t>New Editions denoted as</w:t>
      </w:r>
      <w:r w:rsidRPr="00D22CCD">
        <w:rPr>
          <w:sz w:val="18"/>
        </w:rPr>
        <w:t xml:space="preserve"> </w:t>
      </w:r>
      <w:r w:rsidRPr="00D22CCD">
        <w:rPr>
          <w:b/>
          <w:sz w:val="28"/>
        </w:rPr>
        <w:t>n</w:t>
      </w:r>
      <w:r w:rsidRPr="00D22CCD">
        <w:t>.0.0</w:t>
      </w:r>
    </w:p>
    <w:p w14:paraId="43613B77" w14:textId="77777777" w:rsidR="00453023" w:rsidRPr="00D22CCD" w:rsidRDefault="007260E2">
      <w:r w:rsidRPr="00D22CCD">
        <w:t>Revisions denoted as n.</w:t>
      </w:r>
      <w:r w:rsidRPr="00D22CCD">
        <w:rPr>
          <w:b/>
          <w:sz w:val="28"/>
        </w:rPr>
        <w:t>n</w:t>
      </w:r>
      <w:r w:rsidRPr="00D22CCD">
        <w:t>.0</w:t>
      </w:r>
    </w:p>
    <w:p w14:paraId="04330FB0" w14:textId="77777777" w:rsidR="00453023" w:rsidRPr="00D22CCD" w:rsidRDefault="007260E2">
      <w:r w:rsidRPr="00D22CCD">
        <w:t>Clarifications denoted as n.n.</w:t>
      </w:r>
      <w:r w:rsidRPr="00D22CCD">
        <w:rPr>
          <w:b/>
          <w:sz w:val="28"/>
        </w:rPr>
        <w:t>n</w:t>
      </w:r>
    </w:p>
    <w:p w14:paraId="35ED830B" w14:textId="77777777" w:rsidR="00453023" w:rsidRPr="00D22CCD" w:rsidRDefault="007260E2">
      <w:pPr>
        <w:pStyle w:val="berschrift1"/>
      </w:pPr>
      <w:bookmarkStart w:id="699" w:name="_Toc225648278"/>
      <w:bookmarkStart w:id="700" w:name="_Toc225065135"/>
      <w:bookmarkStart w:id="701" w:name="_Toc487203115"/>
      <w:r w:rsidRPr="00D22CCD">
        <w:t>Specification Scopes</w:t>
      </w:r>
      <w:bookmarkEnd w:id="699"/>
      <w:bookmarkEnd w:id="700"/>
      <w:bookmarkEnd w:id="701"/>
    </w:p>
    <w:p w14:paraId="73C907FF"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 xml:space="preserve">Scope ID: </w:t>
      </w:r>
      <w:r w:rsidRPr="00D22CCD">
        <w:rPr>
          <w:b/>
          <w:sz w:val="22"/>
          <w:szCs w:val="22"/>
        </w:rPr>
        <w:tab/>
      </w:r>
      <w:r w:rsidRPr="00D22CCD">
        <w:rPr>
          <w:b/>
          <w:sz w:val="22"/>
          <w:szCs w:val="22"/>
        </w:rPr>
        <w:tab/>
      </w:r>
      <w:r w:rsidRPr="00D22CCD">
        <w:t>Global</w:t>
      </w:r>
    </w:p>
    <w:p w14:paraId="0244BB06"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Level:</w:t>
      </w:r>
      <w:r w:rsidRPr="00D22CCD">
        <w:rPr>
          <w:b/>
          <w:sz w:val="22"/>
          <w:szCs w:val="22"/>
        </w:rPr>
        <w:tab/>
      </w:r>
      <w:r w:rsidRPr="00D22CCD">
        <w:rPr>
          <w:b/>
          <w:sz w:val="22"/>
          <w:szCs w:val="22"/>
        </w:rPr>
        <w:tab/>
      </w:r>
      <w:r w:rsidRPr="00D22CCD">
        <w:rPr>
          <w:b/>
          <w:sz w:val="22"/>
          <w:szCs w:val="22"/>
        </w:rPr>
        <w:tab/>
      </w:r>
      <w:r w:rsidRPr="00D22CCD">
        <w:t>006- series</w:t>
      </w:r>
      <w:r w:rsidRPr="00D22CCD">
        <w:rPr>
          <w:b/>
          <w:sz w:val="22"/>
          <w:szCs w:val="22"/>
        </w:rPr>
        <w:tab/>
      </w:r>
      <w:r w:rsidRPr="00D22CCD">
        <w:rPr>
          <w:b/>
          <w:sz w:val="22"/>
          <w:szCs w:val="22"/>
        </w:rPr>
        <w:tab/>
      </w:r>
      <w:r w:rsidRPr="00D22CCD">
        <w:rPr>
          <w:b/>
          <w:sz w:val="22"/>
          <w:szCs w:val="22"/>
        </w:rPr>
        <w:tab/>
      </w:r>
      <w:r w:rsidRPr="00D22CCD">
        <w:rPr>
          <w:b/>
          <w:sz w:val="22"/>
          <w:szCs w:val="22"/>
        </w:rPr>
        <w:tab/>
      </w:r>
    </w:p>
    <w:p w14:paraId="21C7928C"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pPr>
      <w:r w:rsidRPr="00D22CCD">
        <w:rPr>
          <w:b/>
          <w:sz w:val="22"/>
          <w:szCs w:val="22"/>
        </w:rPr>
        <w:t>Level name:</w:t>
      </w:r>
      <w:r w:rsidRPr="00D22CCD">
        <w:rPr>
          <w:b/>
          <w:sz w:val="22"/>
          <w:szCs w:val="22"/>
        </w:rPr>
        <w:tab/>
      </w:r>
      <w:r w:rsidRPr="00FC54C5">
        <w:rPr>
          <w:bCs/>
        </w:rPr>
        <w:t>I</w:t>
      </w:r>
      <w:r w:rsidRPr="00D22CCD">
        <w:t>ENC Dataset</w:t>
      </w:r>
    </w:p>
    <w:p w14:paraId="004DD5A3" w14:textId="77777777" w:rsidR="00453023" w:rsidRPr="00D22CCD" w:rsidRDefault="007260E2">
      <w:pPr>
        <w:pStyle w:val="berschrift1"/>
      </w:pPr>
      <w:bookmarkStart w:id="702" w:name="_Toc225648279"/>
      <w:bookmarkStart w:id="703" w:name="_Toc225065136"/>
      <w:bookmarkStart w:id="704" w:name="_Toc487203116"/>
      <w:bookmarkStart w:id="705" w:name="_Hlk7769148"/>
      <w:r w:rsidRPr="00D22CCD">
        <w:t xml:space="preserve">Dataset </w:t>
      </w:r>
      <w:bookmarkEnd w:id="702"/>
      <w:bookmarkEnd w:id="703"/>
      <w:r w:rsidRPr="00D22CCD">
        <w:t>Identification</w:t>
      </w:r>
      <w:bookmarkEnd w:id="704"/>
    </w:p>
    <w:bookmarkEnd w:id="705"/>
    <w:p w14:paraId="4509915A" w14:textId="77777777" w:rsidR="00453023" w:rsidRPr="00D22CCD" w:rsidRDefault="007260E2">
      <w:r w:rsidRPr="00D22CCD">
        <w:t xml:space="preserve">A dataset that conforms to this Product Specification may be identified by its discovery metadata as defined in clause 12.  </w:t>
      </w:r>
    </w:p>
    <w:p w14:paraId="1B19F9F3" w14:textId="77777777" w:rsidR="00453023" w:rsidRPr="00D22CCD" w:rsidRDefault="007260E2">
      <w:pPr>
        <w:rPr>
          <w:sz w:val="18"/>
          <w:szCs w:val="18"/>
        </w:rPr>
      </w:pPr>
      <w:r w:rsidRPr="00D22CCD">
        <w:rPr>
          <w:b/>
          <w:bCs/>
          <w:sz w:val="22"/>
          <w:szCs w:val="22"/>
        </w:rPr>
        <w:t>Title:</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t xml:space="preserve">Inland Electronic Navigational Chart </w:t>
      </w:r>
      <w:r w:rsidRPr="00D22CCD">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p>
    <w:p w14:paraId="4E968F61" w14:textId="77777777" w:rsidR="00453023" w:rsidRPr="00D22CCD" w:rsidRDefault="007260E2">
      <w:pPr>
        <w:rPr>
          <w:sz w:val="18"/>
          <w:szCs w:val="18"/>
        </w:rPr>
      </w:pPr>
      <w:r w:rsidRPr="00D22CCD">
        <w:rPr>
          <w:b/>
          <w:sz w:val="22"/>
          <w:szCs w:val="22"/>
        </w:rPr>
        <w:t>Alternate Title:</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094C44">
        <w:t>I</w:t>
      </w:r>
      <w:r w:rsidRPr="00D22CCD">
        <w:t>ENC</w:t>
      </w:r>
    </w:p>
    <w:p w14:paraId="01076D9C" w14:textId="77777777" w:rsidR="00453023" w:rsidRPr="00D22CCD" w:rsidRDefault="007260E2">
      <w:pPr>
        <w:ind w:left="3400" w:hanging="3400"/>
      </w:pPr>
      <w:r w:rsidRPr="00D22CCD">
        <w:rPr>
          <w:b/>
          <w:bCs/>
          <w:sz w:val="22"/>
          <w:szCs w:val="22"/>
        </w:rPr>
        <w:t>Abstract:</w:t>
      </w:r>
      <w:r w:rsidRPr="00D22CCD">
        <w:rPr>
          <w:sz w:val="18"/>
          <w:szCs w:val="18"/>
        </w:rPr>
        <w:t xml:space="preserve"> </w:t>
      </w:r>
      <w:r w:rsidRPr="00D22CCD">
        <w:rPr>
          <w:sz w:val="18"/>
          <w:szCs w:val="18"/>
        </w:rPr>
        <w:tab/>
      </w:r>
      <w:r w:rsidRPr="00D22CCD">
        <w:t xml:space="preserve">S-401 ENCs must be produced in accordance with the rules defined in the S-401 Product Specification. The S-401 Product specification contains all the information necessary to enable chart producers to produce a consistent IENC, and </w:t>
      </w:r>
      <w:r w:rsidRPr="00D22CCD">
        <w:lastRenderedPageBreak/>
        <w:t>manufacturers to use that data efficiently within Inland ECDIS or ECS.</w:t>
      </w:r>
    </w:p>
    <w:p w14:paraId="1504A655" w14:textId="77777777" w:rsidR="00453023" w:rsidRPr="00D22CCD" w:rsidRDefault="007260E2">
      <w:pPr>
        <w:rPr>
          <w:sz w:val="18"/>
          <w:szCs w:val="18"/>
        </w:rPr>
      </w:pPr>
      <w:r w:rsidRPr="00D22CCD">
        <w:rPr>
          <w:b/>
          <w:sz w:val="22"/>
          <w:szCs w:val="22"/>
        </w:rPr>
        <w:t>Topic Category:</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Transportation (ISO 19115</w:t>
      </w:r>
      <w:r w:rsidR="00FE0D8C" w:rsidRPr="00D22CCD">
        <w:t>-1 MD_TopicCategroyCode</w:t>
      </w:r>
      <w:r w:rsidRPr="00D22CCD">
        <w:t xml:space="preserve"> 018)</w:t>
      </w:r>
    </w:p>
    <w:p w14:paraId="6E6DC83E" w14:textId="77777777" w:rsidR="00453023" w:rsidRPr="00D22CCD" w:rsidRDefault="007260E2">
      <w:pPr>
        <w:ind w:left="3400" w:hanging="3400"/>
        <w:rPr>
          <w:b/>
          <w:sz w:val="22"/>
          <w:szCs w:val="22"/>
        </w:rPr>
      </w:pPr>
      <w:r w:rsidRPr="00D22CCD">
        <w:rPr>
          <w:b/>
          <w:sz w:val="22"/>
          <w:szCs w:val="22"/>
        </w:rPr>
        <w:t>Geographic Description:</w:t>
      </w:r>
      <w:r w:rsidRPr="00D22CCD">
        <w:rPr>
          <w:b/>
          <w:sz w:val="22"/>
          <w:szCs w:val="22"/>
        </w:rPr>
        <w:tab/>
      </w:r>
      <w:r w:rsidRPr="00D22CCD">
        <w:t>Areas specific to inland waterway navigation.</w:t>
      </w:r>
      <w:r w:rsidRPr="00D22CCD">
        <w:rPr>
          <w:b/>
          <w:sz w:val="22"/>
          <w:szCs w:val="22"/>
        </w:rPr>
        <w:tab/>
      </w:r>
    </w:p>
    <w:p w14:paraId="04A7F52A" w14:textId="23FA1191" w:rsidR="00453023" w:rsidRPr="00D22CCD" w:rsidRDefault="007260E2">
      <w:pPr>
        <w:ind w:left="3400" w:hanging="3400"/>
        <w:rPr>
          <w:b/>
          <w:sz w:val="22"/>
          <w:szCs w:val="22"/>
        </w:rPr>
      </w:pPr>
      <w:r w:rsidRPr="00D22CCD">
        <w:rPr>
          <w:b/>
          <w:sz w:val="22"/>
          <w:szCs w:val="22"/>
        </w:rPr>
        <w:t>Spatial Resolution:</w:t>
      </w:r>
      <w:r w:rsidRPr="00D22CCD">
        <w:rPr>
          <w:b/>
          <w:sz w:val="22"/>
          <w:szCs w:val="22"/>
        </w:rPr>
        <w:tab/>
      </w:r>
      <w:r w:rsidRPr="00D22CCD">
        <w:t xml:space="preserve">An IENC dataset and </w:t>
      </w:r>
      <w:r w:rsidRPr="00D22CCD">
        <w:rPr>
          <w:b/>
        </w:rPr>
        <w:t>Data Coverage</w:t>
      </w:r>
      <w:r w:rsidRPr="00D22CCD">
        <w:t xml:space="preserve"> must carry a value for </w:t>
      </w:r>
      <w:del w:id="706" w:author="Bernd Birklhuber" w:date="2025-03-07T11:45:00Z">
        <w:r w:rsidRPr="00D22CCD" w:rsidDel="003E7C8C">
          <w:delText xml:space="preserve">maximum </w:delText>
        </w:r>
      </w:del>
      <w:ins w:id="707" w:author="Bernd Birklhuber" w:date="2025-03-07T11:45:00Z">
        <w:r w:rsidR="003E7C8C">
          <w:t>optimum</w:t>
        </w:r>
        <w:r w:rsidR="003E7C8C" w:rsidRPr="00D22CCD">
          <w:t xml:space="preserve"> </w:t>
        </w:r>
      </w:ins>
      <w:r w:rsidRPr="00D22CCD">
        <w:t xml:space="preserve">display scale. Each </w:t>
      </w:r>
      <w:r w:rsidRPr="00D22CCD">
        <w:rPr>
          <w:b/>
        </w:rPr>
        <w:t>Data Coverage</w:t>
      </w:r>
      <w:r w:rsidRPr="00D22CCD">
        <w:t xml:space="preserve"> must also carry a value for </w:t>
      </w:r>
      <w:ins w:id="708" w:author="Bernd Birklhuber" w:date="2025-03-07T11:45:00Z">
        <w:r w:rsidR="003E7C8C">
          <w:t xml:space="preserve">maximum and </w:t>
        </w:r>
      </w:ins>
      <w:r w:rsidRPr="00D22CCD">
        <w:t xml:space="preserve">minimum display scale. </w:t>
      </w:r>
      <w:commentRangeStart w:id="709"/>
      <w:commentRangeStart w:id="710"/>
      <w:r w:rsidRPr="00D22CCD">
        <w:t xml:space="preserve">Values </w:t>
      </w:r>
      <w:ins w:id="711" w:author="Gert Morlion" w:date="2024-08-23T15:06:00Z">
        <w:r w:rsidR="00BC2A25">
          <w:t xml:space="preserve">for optimum and minimum display </w:t>
        </w:r>
      </w:ins>
      <w:ins w:id="712" w:author="Bernd Birklhuber" w:date="2025-03-07T11:45:00Z">
        <w:r w:rsidR="003E7C8C">
          <w:t xml:space="preserve">scales </w:t>
        </w:r>
      </w:ins>
      <w:r w:rsidRPr="00D22CCD">
        <w:t>must be taken from the following table:</w:t>
      </w:r>
      <w:commentRangeEnd w:id="709"/>
      <w:r w:rsidR="00870AAA">
        <w:rPr>
          <w:rStyle w:val="Kommentarzeichen"/>
        </w:rPr>
        <w:commentReference w:id="709"/>
      </w:r>
      <w:commentRangeEnd w:id="710"/>
      <w:r w:rsidR="00F835A1">
        <w:rPr>
          <w:rStyle w:val="Kommentarzeichen"/>
        </w:rPr>
        <w:commentReference w:id="710"/>
      </w:r>
    </w:p>
    <w:tbl>
      <w:tblPr>
        <w:tblW w:w="6240" w:type="dxa"/>
        <w:tblInd w:w="35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20"/>
        <w:gridCol w:w="3120"/>
      </w:tblGrid>
      <w:tr w:rsidR="00453023" w:rsidRPr="00D22CCD" w14:paraId="4CB7ACC5" w14:textId="77777777" w:rsidTr="3CCBF2F9">
        <w:tc>
          <w:tcPr>
            <w:tcW w:w="3120" w:type="dxa"/>
            <w:tcBorders>
              <w:top w:val="single" w:sz="4" w:space="0" w:color="auto"/>
              <w:left w:val="single" w:sz="4" w:space="0" w:color="auto"/>
              <w:bottom w:val="single" w:sz="4" w:space="0" w:color="auto"/>
              <w:right w:val="single" w:sz="4" w:space="0" w:color="auto"/>
            </w:tcBorders>
            <w:vAlign w:val="center"/>
          </w:tcPr>
          <w:p w14:paraId="3A750714" w14:textId="397576B8" w:rsidR="00453023" w:rsidRPr="00D22CCD" w:rsidRDefault="007260E2" w:rsidP="3CCBF2F9">
            <w:pPr>
              <w:pStyle w:val="Tabletext9"/>
              <w:rPr>
                <w:b/>
                <w:bCs/>
              </w:rPr>
            </w:pPr>
            <w:del w:id="713" w:author="Bernd Birklhuber" w:date="2025-03-07T11:47:00Z">
              <w:r w:rsidRPr="00D22CCD" w:rsidDel="003E7C8C">
                <w:rPr>
                  <w:b/>
                  <w:bCs/>
                </w:rPr>
                <w:delText>Maximum Display Scale</w:delText>
              </w:r>
            </w:del>
          </w:p>
        </w:tc>
        <w:tc>
          <w:tcPr>
            <w:tcW w:w="3120" w:type="dxa"/>
            <w:tcBorders>
              <w:top w:val="single" w:sz="4" w:space="0" w:color="auto"/>
              <w:left w:val="single" w:sz="4" w:space="0" w:color="auto"/>
              <w:bottom w:val="single" w:sz="4" w:space="0" w:color="auto"/>
              <w:right w:val="single" w:sz="4" w:space="0" w:color="auto"/>
            </w:tcBorders>
          </w:tcPr>
          <w:p w14:paraId="369D544C" w14:textId="10056161" w:rsidR="00453023" w:rsidRPr="00D22CCD" w:rsidRDefault="007260E2" w:rsidP="3CCBF2F9">
            <w:pPr>
              <w:pStyle w:val="Tabletext9"/>
              <w:rPr>
                <w:b/>
                <w:bCs/>
              </w:rPr>
            </w:pPr>
            <w:del w:id="714" w:author="Bernd Birklhuber" w:date="2025-03-07T11:47:00Z">
              <w:r w:rsidRPr="00D22CCD" w:rsidDel="003E7C8C">
                <w:rPr>
                  <w:b/>
                  <w:bCs/>
                </w:rPr>
                <w:delText>Minimum Display Scale</w:delText>
              </w:r>
            </w:del>
          </w:p>
        </w:tc>
      </w:tr>
      <w:tr w:rsidR="00453023" w:rsidRPr="00D22CCD" w14:paraId="2C6862E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D6BCE25" w14:textId="1E780C11" w:rsidR="00453023" w:rsidRPr="00D22CCD" w:rsidRDefault="007260E2">
            <w:pPr>
              <w:pStyle w:val="Tabletext9"/>
            </w:pPr>
            <w:del w:id="715" w:author="Bernd Birklhuber" w:date="2025-03-07T11:47:00Z">
              <w:r w:rsidRPr="00D22CCD" w:rsidDel="003E7C8C">
                <w:delText>1:10,000,000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6BD02D57" w14:textId="5575ACEE" w:rsidR="00453023" w:rsidRPr="00D22CCD" w:rsidRDefault="007260E2">
            <w:pPr>
              <w:pStyle w:val="Tabletext9"/>
            </w:pPr>
            <w:del w:id="716" w:author="Bernd Birklhuber" w:date="2025-03-07T11:47:00Z">
              <w:r w:rsidRPr="00D22CCD" w:rsidDel="003E7C8C">
                <w:delText>NULL (only allowed on minimum display scale where the maximum display scale = 10,000,000)</w:delText>
              </w:r>
            </w:del>
          </w:p>
        </w:tc>
      </w:tr>
      <w:tr w:rsidR="00453023" w:rsidRPr="00D22CCD" w14:paraId="695231D8"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BA650BE" w14:textId="35E7932A" w:rsidR="00453023" w:rsidRPr="00D22CCD" w:rsidRDefault="007260E2">
            <w:pPr>
              <w:pStyle w:val="Tabletext9"/>
            </w:pPr>
            <w:del w:id="717" w:author="Bernd Birklhuber" w:date="2025-03-07T11:47:00Z">
              <w:r w:rsidRPr="00D22CCD" w:rsidDel="003E7C8C">
                <w:delText>1:3,500,000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6745E4A" w14:textId="7E73A756" w:rsidR="00453023" w:rsidRPr="00D22CCD" w:rsidRDefault="007260E2">
            <w:pPr>
              <w:pStyle w:val="Tabletext9"/>
            </w:pPr>
            <w:del w:id="718" w:author="Bernd Birklhuber" w:date="2025-03-07T11:47:00Z">
              <w:r w:rsidRPr="00D22CCD" w:rsidDel="003E7C8C">
                <w:delText>1:10,000,000</w:delText>
              </w:r>
            </w:del>
          </w:p>
        </w:tc>
      </w:tr>
      <w:tr w:rsidR="00453023" w:rsidRPr="00D22CCD" w14:paraId="0533088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4F1A24" w14:textId="41355D3C" w:rsidR="00453023" w:rsidRPr="00D22CCD" w:rsidRDefault="007260E2">
            <w:pPr>
              <w:pStyle w:val="Tabletext9"/>
            </w:pPr>
            <w:del w:id="719" w:author="Bernd Birklhuber" w:date="2025-03-07T11:47:00Z">
              <w:r w:rsidRPr="00D22CCD" w:rsidDel="003E7C8C">
                <w:delText>1:1,500,000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2AA956C" w14:textId="10059517" w:rsidR="00453023" w:rsidRPr="00D22CCD" w:rsidRDefault="007260E2">
            <w:pPr>
              <w:pStyle w:val="Tabletext9"/>
            </w:pPr>
            <w:del w:id="720" w:author="Bernd Birklhuber" w:date="2025-03-07T11:47:00Z">
              <w:r w:rsidRPr="00D22CCD" w:rsidDel="003E7C8C">
                <w:delText>1:3,500,000</w:delText>
              </w:r>
            </w:del>
          </w:p>
        </w:tc>
      </w:tr>
      <w:tr w:rsidR="00453023" w:rsidRPr="00D22CCD" w14:paraId="35288B2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DA2684" w14:textId="2C1D186C" w:rsidR="00453023" w:rsidRPr="00D22CCD" w:rsidRDefault="007260E2">
            <w:pPr>
              <w:pStyle w:val="Tabletext9"/>
            </w:pPr>
            <w:del w:id="721" w:author="Bernd Birklhuber" w:date="2025-03-07T11:47:00Z">
              <w:r w:rsidRPr="00D22CCD" w:rsidDel="003E7C8C">
                <w:delText>1:700,000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9044DC6" w14:textId="3746A462" w:rsidR="00453023" w:rsidRPr="00D22CCD" w:rsidRDefault="007260E2">
            <w:pPr>
              <w:pStyle w:val="Tabletext9"/>
            </w:pPr>
            <w:del w:id="722" w:author="Bernd Birklhuber" w:date="2025-03-07T11:47:00Z">
              <w:r w:rsidRPr="00D22CCD" w:rsidDel="003E7C8C">
                <w:delText>1:1,500,000</w:delText>
              </w:r>
            </w:del>
          </w:p>
        </w:tc>
      </w:tr>
      <w:tr w:rsidR="00453023" w:rsidRPr="00D22CCD" w14:paraId="5B904F0E"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6F6E67E6" w14:textId="474E60EC" w:rsidR="00453023" w:rsidRPr="00D22CCD" w:rsidRDefault="007260E2">
            <w:pPr>
              <w:pStyle w:val="Tabletext9"/>
            </w:pPr>
            <w:del w:id="723" w:author="Bernd Birklhuber" w:date="2025-03-07T11:47:00Z">
              <w:r w:rsidRPr="00D22CCD" w:rsidDel="003E7C8C">
                <w:delText>1:350,000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994C681" w14:textId="733EB262" w:rsidR="00453023" w:rsidRPr="00D22CCD" w:rsidRDefault="007260E2">
            <w:pPr>
              <w:pStyle w:val="Tabletext9"/>
            </w:pPr>
            <w:del w:id="724" w:author="Bernd Birklhuber" w:date="2025-03-07T11:47:00Z">
              <w:r w:rsidRPr="00D22CCD" w:rsidDel="003E7C8C">
                <w:delText>1:700,000</w:delText>
              </w:r>
            </w:del>
          </w:p>
        </w:tc>
      </w:tr>
      <w:tr w:rsidR="00453023" w:rsidRPr="00D22CCD" w14:paraId="655F5D4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A35A03B" w14:textId="1D7F30F9" w:rsidR="00453023" w:rsidRPr="00D22CCD" w:rsidRDefault="007260E2">
            <w:pPr>
              <w:pStyle w:val="Tabletext9"/>
            </w:pPr>
            <w:del w:id="725" w:author="Bernd Birklhuber" w:date="2025-03-07T11:47:00Z">
              <w:r w:rsidRPr="00D22CCD" w:rsidDel="003E7C8C">
                <w:delText>1:180,000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650D09A" w14:textId="24E91960" w:rsidR="00453023" w:rsidRPr="00D22CCD" w:rsidRDefault="007260E2">
            <w:pPr>
              <w:pStyle w:val="Tabletext9"/>
            </w:pPr>
            <w:del w:id="726" w:author="Bernd Birklhuber" w:date="2025-03-07T11:47:00Z">
              <w:r w:rsidRPr="00D22CCD" w:rsidDel="003E7C8C">
                <w:delText>1:350,000</w:delText>
              </w:r>
            </w:del>
          </w:p>
        </w:tc>
      </w:tr>
      <w:tr w:rsidR="00453023" w:rsidRPr="00D22CCD" w14:paraId="6C9AC086"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689D1D2" w14:textId="4A760E56" w:rsidR="00453023" w:rsidRPr="00D22CCD" w:rsidRDefault="007260E2">
            <w:pPr>
              <w:pStyle w:val="Tabletext9"/>
            </w:pPr>
            <w:del w:id="727" w:author="Bernd Birklhuber" w:date="2025-03-07T11:47:00Z">
              <w:r w:rsidRPr="00D22CCD" w:rsidDel="003E7C8C">
                <w:delText>1:90,000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40433025" w14:textId="338683AB" w:rsidR="00453023" w:rsidRPr="00D22CCD" w:rsidRDefault="007260E2">
            <w:pPr>
              <w:pStyle w:val="Tabletext9"/>
            </w:pPr>
            <w:del w:id="728" w:author="Bernd Birklhuber" w:date="2025-03-07T11:47:00Z">
              <w:r w:rsidRPr="00D22CCD" w:rsidDel="003E7C8C">
                <w:delText>1:180,000</w:delText>
              </w:r>
            </w:del>
          </w:p>
        </w:tc>
      </w:tr>
      <w:tr w:rsidR="00453023" w:rsidRPr="00D22CCD" w14:paraId="049BBDB7"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07D8C0A8" w14:textId="58F701D9" w:rsidR="00453023" w:rsidRPr="00D22CCD" w:rsidRDefault="007260E2">
            <w:pPr>
              <w:pStyle w:val="Tabletext9"/>
            </w:pPr>
            <w:del w:id="729" w:author="Bernd Birklhuber" w:date="2025-03-07T11:47:00Z">
              <w:r w:rsidRPr="00D22CCD" w:rsidDel="003E7C8C">
                <w:delText>1:45,000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16396C5" w14:textId="2E10E391" w:rsidR="00453023" w:rsidRPr="00D22CCD" w:rsidRDefault="007260E2">
            <w:pPr>
              <w:pStyle w:val="Tabletext9"/>
            </w:pPr>
            <w:del w:id="730" w:author="Bernd Birklhuber" w:date="2025-03-07T11:47:00Z">
              <w:r w:rsidRPr="00D22CCD" w:rsidDel="003E7C8C">
                <w:delText>1:90,000</w:delText>
              </w:r>
            </w:del>
          </w:p>
        </w:tc>
      </w:tr>
      <w:tr w:rsidR="00453023" w:rsidRPr="00D22CCD" w14:paraId="1BD148D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5C9C728" w14:textId="2D4DAF9F" w:rsidR="00453023" w:rsidRPr="00D22CCD" w:rsidRDefault="007260E2">
            <w:pPr>
              <w:pStyle w:val="Tabletext9"/>
            </w:pPr>
            <w:del w:id="731" w:author="Bernd Birklhuber" w:date="2025-03-07T11:47:00Z">
              <w:r w:rsidRPr="00D22CCD" w:rsidDel="003E7C8C">
                <w:delText>1:22,000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8EA33C9" w14:textId="170EC950" w:rsidR="00453023" w:rsidRPr="00D22CCD" w:rsidRDefault="007260E2">
            <w:pPr>
              <w:pStyle w:val="Tabletext9"/>
            </w:pPr>
            <w:del w:id="732" w:author="Bernd Birklhuber" w:date="2025-03-07T11:47:00Z">
              <w:r w:rsidRPr="00D22CCD" w:rsidDel="003E7C8C">
                <w:delText>1:45,000</w:delText>
              </w:r>
            </w:del>
          </w:p>
        </w:tc>
      </w:tr>
      <w:tr w:rsidR="00453023" w:rsidRPr="00D22CCD" w14:paraId="4AAEA611"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6E50B85" w14:textId="631A4ADC" w:rsidR="00453023" w:rsidRPr="00D22CCD" w:rsidRDefault="007260E2">
            <w:pPr>
              <w:pStyle w:val="Tabletext9"/>
            </w:pPr>
            <w:del w:id="733" w:author="Bernd Birklhuber" w:date="2025-03-07T11:47:00Z">
              <w:r w:rsidRPr="00D22CCD" w:rsidDel="003E7C8C">
                <w:delText>1:12,000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5BF7C0DC" w14:textId="18572B06" w:rsidR="00453023" w:rsidRPr="00D22CCD" w:rsidRDefault="007260E2">
            <w:pPr>
              <w:pStyle w:val="Tabletext9"/>
            </w:pPr>
            <w:del w:id="734" w:author="Bernd Birklhuber" w:date="2025-03-07T11:47:00Z">
              <w:r w:rsidRPr="00D22CCD" w:rsidDel="003E7C8C">
                <w:delText>1:22,000</w:delText>
              </w:r>
            </w:del>
          </w:p>
        </w:tc>
      </w:tr>
      <w:tr w:rsidR="00453023" w:rsidRPr="00D22CCD" w14:paraId="72F8535B"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2925B477" w14:textId="3B6D9436" w:rsidR="00453023" w:rsidRPr="00D22CCD" w:rsidRDefault="007260E2">
            <w:pPr>
              <w:pStyle w:val="Tabletext9"/>
            </w:pPr>
            <w:del w:id="735" w:author="Bernd Birklhuber" w:date="2025-03-07T11:47:00Z">
              <w:r w:rsidRPr="00D22CCD" w:rsidDel="003E7C8C">
                <w:delText>1:8,000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6890E5A" w14:textId="02B6D748" w:rsidR="00453023" w:rsidRPr="00D22CCD" w:rsidRDefault="007260E2">
            <w:pPr>
              <w:pStyle w:val="Tabletext9"/>
            </w:pPr>
            <w:del w:id="736" w:author="Bernd Birklhuber" w:date="2025-03-07T11:47:00Z">
              <w:r w:rsidRPr="00D22CCD" w:rsidDel="003E7C8C">
                <w:delText>1:12,000</w:delText>
              </w:r>
            </w:del>
          </w:p>
        </w:tc>
      </w:tr>
      <w:tr w:rsidR="00453023" w:rsidRPr="00D22CCD" w14:paraId="3699DDE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BA2C0E5" w14:textId="0934AD87" w:rsidR="00453023" w:rsidRPr="00D22CCD" w:rsidRDefault="007260E2">
            <w:pPr>
              <w:pStyle w:val="Tabletext9"/>
            </w:pPr>
            <w:del w:id="737" w:author="Bernd Birklhuber" w:date="2025-03-07T11:47:00Z">
              <w:r w:rsidRPr="00D22CCD" w:rsidDel="003E7C8C">
                <w:delText>1:4,000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6DCEEE53" w14:textId="75DBB827" w:rsidR="00453023" w:rsidRPr="00D22CCD" w:rsidRDefault="007260E2">
            <w:pPr>
              <w:pStyle w:val="Tabletext9"/>
            </w:pPr>
            <w:del w:id="738" w:author="Bernd Birklhuber" w:date="2025-03-07T11:47:00Z">
              <w:r w:rsidRPr="00D22CCD" w:rsidDel="003E7C8C">
                <w:delText>1:8,000</w:delText>
              </w:r>
            </w:del>
          </w:p>
        </w:tc>
      </w:tr>
      <w:tr w:rsidR="00453023" w:rsidRPr="00D22CCD" w14:paraId="2C04403F"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7E2317E" w14:textId="09D9527E" w:rsidR="00453023" w:rsidRPr="00D22CCD" w:rsidRDefault="007260E2">
            <w:pPr>
              <w:pStyle w:val="Tabletext9"/>
            </w:pPr>
            <w:del w:id="739" w:author="Bernd Birklhuber" w:date="2025-03-07T11:47:00Z">
              <w:r w:rsidRPr="00D22CCD" w:rsidDel="003E7C8C">
                <w:delText>1:3,000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4B919B6B" w14:textId="44F1C32C" w:rsidR="00453023" w:rsidRPr="00D22CCD" w:rsidRDefault="007260E2">
            <w:pPr>
              <w:pStyle w:val="Tabletext9"/>
            </w:pPr>
            <w:del w:id="740" w:author="Bernd Birklhuber" w:date="2025-03-07T11:47:00Z">
              <w:r w:rsidRPr="00D22CCD" w:rsidDel="003E7C8C">
                <w:delText>1:4,000</w:delText>
              </w:r>
            </w:del>
          </w:p>
        </w:tc>
      </w:tr>
      <w:tr w:rsidR="00453023" w:rsidRPr="00D22CCD" w14:paraId="79EF2B7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A218BB3" w14:textId="021ADD71" w:rsidR="00453023" w:rsidRPr="00D22CCD" w:rsidRDefault="007260E2">
            <w:pPr>
              <w:pStyle w:val="Tabletext9"/>
            </w:pPr>
            <w:del w:id="741" w:author="Bernd Birklhuber" w:date="2025-03-07T11:47:00Z">
              <w:r w:rsidRPr="00D22CCD" w:rsidDel="003E7C8C">
                <w:delText>1:2,000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33F93190" w14:textId="713E67A3" w:rsidR="00453023" w:rsidRPr="00D22CCD" w:rsidRDefault="007260E2">
            <w:pPr>
              <w:pStyle w:val="Tabletext9"/>
            </w:pPr>
            <w:del w:id="742" w:author="Bernd Birklhuber" w:date="2025-03-07T11:47:00Z">
              <w:r w:rsidRPr="00D22CCD" w:rsidDel="003E7C8C">
                <w:delText>1:3,000</w:delText>
              </w:r>
            </w:del>
          </w:p>
        </w:tc>
      </w:tr>
      <w:tr w:rsidR="00453023" w:rsidRPr="00D22CCD" w14:paraId="01EA40DC"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76453DE" w14:textId="39F7EE4E" w:rsidR="00453023" w:rsidRPr="00D22CCD" w:rsidRDefault="007260E2">
            <w:pPr>
              <w:pStyle w:val="Tabletext9"/>
            </w:pPr>
            <w:del w:id="743" w:author="Bernd Birklhuber" w:date="2025-03-07T11:47:00Z">
              <w:r w:rsidRPr="00D22CCD" w:rsidDel="003E7C8C">
                <w:delText>1:1,000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EF2566D" w14:textId="5BADEA07" w:rsidR="00453023" w:rsidRPr="00D22CCD" w:rsidRDefault="007260E2">
            <w:pPr>
              <w:pStyle w:val="Tabletext9"/>
            </w:pPr>
            <w:del w:id="744" w:author="Bernd Birklhuber" w:date="2025-03-07T11:47:00Z">
              <w:r w:rsidRPr="00D22CCD" w:rsidDel="003E7C8C">
                <w:delText>1:2,000</w:delText>
              </w:r>
            </w:del>
          </w:p>
        </w:tc>
      </w:tr>
      <w:tr w:rsidR="00D22CCD" w:rsidRPr="00D22CCD" w14:paraId="4E328D25"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2C6E050" w14:textId="777DF60E" w:rsidR="00D22CCD" w:rsidRPr="00D22CCD" w:rsidRDefault="00496774">
            <w:pPr>
              <w:pStyle w:val="Tabletext9"/>
            </w:pPr>
            <w:del w:id="745" w:author="Bernd Birklhuber" w:date="2025-03-07T11:47:00Z">
              <w:r w:rsidDel="003E7C8C">
                <w:delText>1:100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2980CDE" w14:textId="77777777" w:rsidR="00D22CCD" w:rsidRPr="00D22CCD" w:rsidRDefault="00D22CCD">
            <w:pPr>
              <w:pStyle w:val="Tabletext9"/>
            </w:pPr>
          </w:p>
        </w:tc>
      </w:tr>
    </w:tbl>
    <w:p w14:paraId="559B4F78" w14:textId="77777777" w:rsidR="00F835A1" w:rsidRPr="007F078C" w:rsidRDefault="00F835A1" w:rsidP="00F835A1">
      <w:pPr>
        <w:pStyle w:val="Beschriftung"/>
        <w:spacing w:line="240" w:lineRule="auto"/>
        <w:jc w:val="center"/>
        <w:rPr>
          <w:sz w:val="18"/>
          <w:szCs w:val="18"/>
        </w:rPr>
      </w:pPr>
    </w:p>
    <w:tbl>
      <w:tblPr>
        <w:tblW w:w="84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23"/>
      </w:tblGrid>
      <w:tr w:rsidR="00F835A1" w:rsidRPr="00693533" w14:paraId="590DA93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24480CA" w14:textId="77777777" w:rsidR="00F835A1" w:rsidRPr="00693533" w:rsidRDefault="00F835A1" w:rsidP="00F835A1">
            <w:pPr>
              <w:pStyle w:val="Tabletext9"/>
              <w:spacing w:line="240" w:lineRule="auto"/>
              <w:ind w:right="-3074"/>
              <w:rPr>
                <w:b/>
              </w:rPr>
            </w:pPr>
            <w:r w:rsidRPr="00693533">
              <w:rPr>
                <w:b/>
              </w:rPr>
              <w:t>Scale</w:t>
            </w:r>
          </w:p>
        </w:tc>
      </w:tr>
      <w:tr w:rsidR="00F835A1" w:rsidRPr="00693533" w14:paraId="032FA917"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7C206E2D" w14:textId="77777777" w:rsidR="00F835A1" w:rsidRPr="00693533" w:rsidRDefault="00F835A1" w:rsidP="00F835A1">
            <w:pPr>
              <w:pStyle w:val="Tabletext9"/>
              <w:spacing w:line="240" w:lineRule="auto"/>
              <w:ind w:right="-3074"/>
            </w:pPr>
            <w:r w:rsidRPr="00693533">
              <w:t xml:space="preserve">NULL (only allowed on minimum display scale </w:t>
            </w:r>
            <w:r>
              <w:t>(data will continue to be displayed at all smaller scales))</w:t>
            </w:r>
          </w:p>
        </w:tc>
      </w:tr>
      <w:tr w:rsidR="00F835A1" w:rsidRPr="00693533" w14:paraId="1CB8DF0E"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56768AD5" w14:textId="77777777" w:rsidR="00F835A1" w:rsidRPr="00693533" w:rsidRDefault="00F835A1" w:rsidP="00F835A1">
            <w:pPr>
              <w:pStyle w:val="Tabletext9"/>
              <w:spacing w:line="240" w:lineRule="auto"/>
              <w:ind w:right="-3074"/>
            </w:pPr>
            <w:r w:rsidRPr="00693533">
              <w:t>1:10,000,000</w:t>
            </w:r>
          </w:p>
        </w:tc>
      </w:tr>
      <w:tr w:rsidR="00F835A1" w:rsidRPr="00693533" w14:paraId="0FF5D20F"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7B51E61D" w14:textId="77777777" w:rsidR="00F835A1" w:rsidRPr="00693533" w:rsidRDefault="00F835A1" w:rsidP="00F835A1">
            <w:pPr>
              <w:pStyle w:val="Tabletext9"/>
              <w:spacing w:line="240" w:lineRule="auto"/>
              <w:ind w:right="-3074"/>
            </w:pPr>
            <w:r w:rsidRPr="00693533">
              <w:t>1:3,500,000</w:t>
            </w:r>
          </w:p>
        </w:tc>
      </w:tr>
      <w:tr w:rsidR="00F835A1" w:rsidRPr="00693533" w14:paraId="5D5BF651"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64885619" w14:textId="77777777" w:rsidR="00F835A1" w:rsidRPr="00693533" w:rsidRDefault="00F835A1" w:rsidP="00F835A1">
            <w:pPr>
              <w:pStyle w:val="Tabletext9"/>
              <w:spacing w:line="240" w:lineRule="auto"/>
              <w:ind w:right="-3074"/>
            </w:pPr>
            <w:r w:rsidRPr="00693533">
              <w:t>1:1,500,000</w:t>
            </w:r>
          </w:p>
        </w:tc>
      </w:tr>
      <w:tr w:rsidR="00F835A1" w:rsidRPr="00693533" w14:paraId="63EFD85B"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2C055738" w14:textId="77777777" w:rsidR="00F835A1" w:rsidRPr="00693533" w:rsidRDefault="00F835A1" w:rsidP="00F835A1">
            <w:pPr>
              <w:pStyle w:val="Tabletext9"/>
              <w:spacing w:line="240" w:lineRule="auto"/>
              <w:ind w:right="-3074"/>
            </w:pPr>
            <w:r w:rsidRPr="00693533">
              <w:t>1:700,000</w:t>
            </w:r>
          </w:p>
        </w:tc>
      </w:tr>
      <w:tr w:rsidR="00F835A1" w:rsidRPr="00693533" w14:paraId="188838FB"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034C132C" w14:textId="77777777" w:rsidR="00F835A1" w:rsidRPr="00693533" w:rsidRDefault="00F835A1" w:rsidP="00F835A1">
            <w:pPr>
              <w:pStyle w:val="Tabletext9"/>
              <w:spacing w:line="240" w:lineRule="auto"/>
              <w:ind w:right="-3074"/>
            </w:pPr>
            <w:r w:rsidRPr="00693533">
              <w:t>1:350,000</w:t>
            </w:r>
          </w:p>
        </w:tc>
      </w:tr>
      <w:tr w:rsidR="00F835A1" w:rsidRPr="00693533" w14:paraId="13FD5D04"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3CFEBF4A" w14:textId="77777777" w:rsidR="00F835A1" w:rsidRPr="00693533" w:rsidRDefault="00F835A1" w:rsidP="00F835A1">
            <w:pPr>
              <w:pStyle w:val="Tabletext9"/>
              <w:spacing w:line="240" w:lineRule="auto"/>
              <w:ind w:right="-3074"/>
            </w:pPr>
            <w:r w:rsidRPr="00693533">
              <w:t>1:180,000</w:t>
            </w:r>
          </w:p>
        </w:tc>
      </w:tr>
      <w:tr w:rsidR="00F835A1" w:rsidRPr="00693533" w14:paraId="0CAD2893"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79E621D7" w14:textId="77777777" w:rsidR="00F835A1" w:rsidRPr="00693533" w:rsidRDefault="00F835A1" w:rsidP="00F835A1">
            <w:pPr>
              <w:pStyle w:val="Tabletext9"/>
              <w:spacing w:line="240" w:lineRule="auto"/>
              <w:ind w:right="-3074"/>
            </w:pPr>
            <w:r w:rsidRPr="00693533">
              <w:t>1:90,000</w:t>
            </w:r>
          </w:p>
        </w:tc>
      </w:tr>
      <w:tr w:rsidR="00F835A1" w:rsidRPr="00693533" w14:paraId="4060495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69FA3F6E" w14:textId="77777777" w:rsidR="00F835A1" w:rsidRPr="00693533" w:rsidRDefault="00F835A1" w:rsidP="00F835A1">
            <w:pPr>
              <w:pStyle w:val="Tabletext9"/>
              <w:spacing w:line="240" w:lineRule="auto"/>
              <w:ind w:right="-3074"/>
            </w:pPr>
            <w:r w:rsidRPr="00693533">
              <w:t>1:45,000</w:t>
            </w:r>
          </w:p>
        </w:tc>
      </w:tr>
      <w:tr w:rsidR="00F835A1" w:rsidRPr="00693533" w14:paraId="000CE8A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8EB2590" w14:textId="77777777" w:rsidR="00F835A1" w:rsidRPr="00693533" w:rsidRDefault="00F835A1" w:rsidP="00F835A1">
            <w:pPr>
              <w:pStyle w:val="Tabletext9"/>
              <w:spacing w:line="240" w:lineRule="auto"/>
              <w:ind w:right="-3074"/>
            </w:pPr>
            <w:r w:rsidRPr="00693533">
              <w:t>1:22,000</w:t>
            </w:r>
          </w:p>
        </w:tc>
      </w:tr>
      <w:tr w:rsidR="00F835A1" w:rsidRPr="00693533" w14:paraId="56B7159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0A46BC6B" w14:textId="77777777" w:rsidR="00F835A1" w:rsidRPr="00693533" w:rsidRDefault="00F835A1" w:rsidP="00F835A1">
            <w:pPr>
              <w:pStyle w:val="Tabletext9"/>
              <w:spacing w:line="240" w:lineRule="auto"/>
              <w:ind w:right="-3074"/>
            </w:pPr>
            <w:r w:rsidRPr="00693533">
              <w:lastRenderedPageBreak/>
              <w:t>1:12,000</w:t>
            </w:r>
          </w:p>
        </w:tc>
      </w:tr>
      <w:tr w:rsidR="00F835A1" w:rsidRPr="00693533" w14:paraId="44D5E6D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8C4E6C5" w14:textId="77777777" w:rsidR="00F835A1" w:rsidRPr="00693533" w:rsidRDefault="00F835A1" w:rsidP="00F835A1">
            <w:pPr>
              <w:pStyle w:val="Tabletext9"/>
              <w:spacing w:line="240" w:lineRule="auto"/>
              <w:ind w:right="-3074"/>
            </w:pPr>
            <w:r w:rsidRPr="00693533">
              <w:t>1:8,000</w:t>
            </w:r>
          </w:p>
        </w:tc>
      </w:tr>
      <w:tr w:rsidR="00F835A1" w:rsidRPr="00693533" w14:paraId="12755528"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5D048BD5" w14:textId="77777777" w:rsidR="00F835A1" w:rsidRPr="00693533" w:rsidRDefault="00F835A1" w:rsidP="00F835A1">
            <w:pPr>
              <w:pStyle w:val="Tabletext9"/>
              <w:spacing w:line="240" w:lineRule="auto"/>
              <w:ind w:right="-3074"/>
            </w:pPr>
            <w:r w:rsidRPr="00693533">
              <w:t>1:4,000</w:t>
            </w:r>
          </w:p>
        </w:tc>
      </w:tr>
      <w:tr w:rsidR="00F835A1" w:rsidRPr="00693533" w14:paraId="3F35F022"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3A508CCA" w14:textId="77777777" w:rsidR="00F835A1" w:rsidRPr="00693533" w:rsidRDefault="00F835A1" w:rsidP="00F835A1">
            <w:pPr>
              <w:pStyle w:val="Tabletext9"/>
              <w:spacing w:line="240" w:lineRule="auto"/>
              <w:ind w:right="-3074"/>
            </w:pPr>
            <w:r w:rsidRPr="00693533">
              <w:t>1:3,000</w:t>
            </w:r>
          </w:p>
        </w:tc>
      </w:tr>
      <w:tr w:rsidR="00F835A1" w:rsidRPr="00693533" w14:paraId="1D81A9D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134A1E86" w14:textId="77777777" w:rsidR="00F835A1" w:rsidRPr="00693533" w:rsidRDefault="00F835A1" w:rsidP="00F835A1">
            <w:pPr>
              <w:pStyle w:val="Tabletext9"/>
              <w:spacing w:line="240" w:lineRule="auto"/>
              <w:ind w:right="-3074"/>
            </w:pPr>
            <w:r w:rsidRPr="00693533">
              <w:t>1:2,000</w:t>
            </w:r>
          </w:p>
        </w:tc>
      </w:tr>
      <w:tr w:rsidR="00F835A1" w:rsidRPr="00693533" w14:paraId="7A1DD49E"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125C4DB5" w14:textId="54551C85" w:rsidR="00F835A1" w:rsidRPr="00693533" w:rsidRDefault="00F835A1" w:rsidP="00F835A1">
            <w:pPr>
              <w:pStyle w:val="Tabletext9"/>
              <w:spacing w:line="240" w:lineRule="auto"/>
              <w:ind w:right="-3074"/>
            </w:pPr>
            <w:r w:rsidRPr="00693533">
              <w:t>1:1,000</w:t>
            </w:r>
            <w:r>
              <w:t xml:space="preserve"> </w:t>
            </w:r>
            <w:del w:id="746" w:author="Bernd Birklhuber" w:date="2025-03-07T11:50:00Z">
              <w:r w:rsidDel="00F835A1">
                <w:delText>(only allowed on optimum and maximum display scale)</w:delText>
              </w:r>
            </w:del>
          </w:p>
        </w:tc>
      </w:tr>
      <w:tr w:rsidR="00F835A1" w:rsidRPr="00693533" w14:paraId="4E3A7793" w14:textId="77777777" w:rsidTr="008B2C4D">
        <w:trPr>
          <w:jc w:val="center"/>
          <w:ins w:id="747" w:author="Bernd Birklhuber" w:date="2025-03-07T11:49:00Z"/>
        </w:trPr>
        <w:tc>
          <w:tcPr>
            <w:tcW w:w="8423" w:type="dxa"/>
            <w:tcBorders>
              <w:top w:val="single" w:sz="4" w:space="0" w:color="auto"/>
              <w:left w:val="single" w:sz="4" w:space="0" w:color="auto"/>
              <w:bottom w:val="single" w:sz="4" w:space="0" w:color="auto"/>
              <w:right w:val="single" w:sz="4" w:space="0" w:color="auto"/>
            </w:tcBorders>
            <w:vAlign w:val="center"/>
          </w:tcPr>
          <w:p w14:paraId="703F7A0F" w14:textId="4C29B4BF" w:rsidR="00F835A1" w:rsidRPr="00693533" w:rsidRDefault="00F835A1" w:rsidP="00F835A1">
            <w:pPr>
              <w:pStyle w:val="Tabletext9"/>
              <w:spacing w:line="240" w:lineRule="auto"/>
              <w:ind w:right="-3074"/>
              <w:rPr>
                <w:ins w:id="748" w:author="Bernd Birklhuber" w:date="2025-03-07T11:49:00Z"/>
              </w:rPr>
            </w:pPr>
            <w:ins w:id="749" w:author="Bernd Birklhuber" w:date="2025-03-07T11:49:00Z">
              <w:r>
                <w:t>1:</w:t>
              </w:r>
            </w:ins>
            <w:ins w:id="750" w:author="Bernd Birklhuber" w:date="2025-03-07T11:50:00Z">
              <w:r>
                <w:t>500</w:t>
              </w:r>
            </w:ins>
          </w:p>
        </w:tc>
      </w:tr>
      <w:tr w:rsidR="00F835A1" w:rsidRPr="00693533" w14:paraId="2BC9CE2A" w14:textId="77777777" w:rsidTr="008B2C4D">
        <w:trPr>
          <w:jc w:val="center"/>
          <w:ins w:id="751" w:author="Bernd Birklhuber" w:date="2025-03-07T11:50:00Z"/>
        </w:trPr>
        <w:tc>
          <w:tcPr>
            <w:tcW w:w="8423" w:type="dxa"/>
            <w:tcBorders>
              <w:top w:val="single" w:sz="4" w:space="0" w:color="auto"/>
              <w:left w:val="single" w:sz="4" w:space="0" w:color="auto"/>
              <w:bottom w:val="single" w:sz="4" w:space="0" w:color="auto"/>
              <w:right w:val="single" w:sz="4" w:space="0" w:color="auto"/>
            </w:tcBorders>
            <w:vAlign w:val="center"/>
          </w:tcPr>
          <w:p w14:paraId="565C3E2B" w14:textId="7FC96440" w:rsidR="00F835A1" w:rsidRDefault="00F835A1" w:rsidP="00F835A1">
            <w:pPr>
              <w:pStyle w:val="Tabletext9"/>
              <w:spacing w:line="240" w:lineRule="auto"/>
              <w:ind w:right="-3074"/>
              <w:rPr>
                <w:ins w:id="752" w:author="Bernd Birklhuber" w:date="2025-03-07T11:50:00Z"/>
              </w:rPr>
            </w:pPr>
            <w:ins w:id="753" w:author="Bernd Birklhuber" w:date="2025-03-07T11:50:00Z">
              <w:r>
                <w:t>1:200 (only allowed on optimum and maximum display scale)</w:t>
              </w:r>
            </w:ins>
          </w:p>
        </w:tc>
      </w:tr>
    </w:tbl>
    <w:p w14:paraId="045D9EE2" w14:textId="77777777" w:rsidR="00496774" w:rsidRPr="00F835A1" w:rsidRDefault="00496774" w:rsidP="00D22CCD">
      <w:pPr>
        <w:autoSpaceDE w:val="0"/>
        <w:autoSpaceDN w:val="0"/>
        <w:adjustRightInd w:val="0"/>
        <w:spacing w:line="240" w:lineRule="auto"/>
        <w:ind w:left="3400" w:firstLine="340"/>
        <w:jc w:val="center"/>
        <w:rPr>
          <w:rFonts w:cs="Arial"/>
          <w:b/>
          <w:bCs/>
          <w:color w:val="000000"/>
          <w:lang w:eastAsia="de-AT"/>
        </w:rPr>
      </w:pPr>
    </w:p>
    <w:p w14:paraId="22DFB889" w14:textId="383C994D" w:rsidR="00B53CCE" w:rsidRPr="007F078C" w:rsidRDefault="00B53CCE" w:rsidP="00B53CCE">
      <w:pPr>
        <w:pStyle w:val="Beschriftung"/>
        <w:spacing w:line="240" w:lineRule="auto"/>
        <w:jc w:val="right"/>
        <w:rPr>
          <w:ins w:id="754" w:author="Gert Morlion" w:date="2024-08-23T15:07:00Z"/>
          <w:sz w:val="18"/>
          <w:szCs w:val="18"/>
        </w:rPr>
      </w:pPr>
      <w:ins w:id="755" w:author="Gert Morlion" w:date="2024-08-23T15:07:00Z">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Pr>
            <w:noProof/>
            <w:sz w:val="18"/>
            <w:szCs w:val="18"/>
          </w:rPr>
          <w:t>1</w:t>
        </w:r>
        <w:r w:rsidRPr="007F078C">
          <w:rPr>
            <w:sz w:val="18"/>
            <w:szCs w:val="18"/>
          </w:rPr>
          <w:fldChar w:fldCharType="end"/>
        </w:r>
        <w:r w:rsidRPr="007F078C">
          <w:rPr>
            <w:sz w:val="18"/>
            <w:szCs w:val="18"/>
          </w:rPr>
          <w:t xml:space="preserve"> – </w:t>
        </w:r>
      </w:ins>
      <w:ins w:id="756" w:author="Bernd Birklhuber" w:date="2025-06-19T11:03:00Z">
        <w:r w:rsidR="00E844CE">
          <w:rPr>
            <w:sz w:val="18"/>
            <w:szCs w:val="18"/>
          </w:rPr>
          <w:t>I</w:t>
        </w:r>
      </w:ins>
      <w:ins w:id="757" w:author="Gert Morlion" w:date="2024-08-23T15:07:00Z">
        <w:r w:rsidRPr="007F078C">
          <w:rPr>
            <w:sz w:val="18"/>
            <w:szCs w:val="18"/>
          </w:rPr>
          <w:t>ENC Minimum Display</w:t>
        </w:r>
        <w:r>
          <w:rPr>
            <w:sz w:val="18"/>
            <w:szCs w:val="18"/>
          </w:rPr>
          <w:t xml:space="preserve"> and Optimum Display</w:t>
        </w:r>
        <w:r w:rsidRPr="007F078C">
          <w:rPr>
            <w:sz w:val="18"/>
            <w:szCs w:val="18"/>
          </w:rPr>
          <w:t xml:space="preserve"> Scales</w:t>
        </w:r>
      </w:ins>
    </w:p>
    <w:p w14:paraId="531C4A88" w14:textId="77777777" w:rsidR="00453023" w:rsidRPr="00D22CCD" w:rsidRDefault="007260E2">
      <w:pPr>
        <w:ind w:left="3400" w:hanging="3400"/>
      </w:pPr>
      <w:r w:rsidRPr="00D22CCD">
        <w:rPr>
          <w:b/>
          <w:sz w:val="22"/>
          <w:szCs w:val="22"/>
        </w:rPr>
        <w:tab/>
      </w:r>
    </w:p>
    <w:p w14:paraId="7F6414A0" w14:textId="77777777" w:rsidR="00453023" w:rsidRPr="00D22CCD" w:rsidRDefault="007260E2">
      <w:pPr>
        <w:ind w:left="3400" w:hanging="3400"/>
        <w:rPr>
          <w:sz w:val="18"/>
          <w:szCs w:val="18"/>
        </w:rPr>
      </w:pPr>
      <w:r w:rsidRPr="00D22CCD">
        <w:rPr>
          <w:b/>
          <w:sz w:val="22"/>
          <w:szCs w:val="22"/>
        </w:rPr>
        <w:t>Purpose:</w:t>
      </w:r>
      <w:r w:rsidRPr="00D22CCD">
        <w:rPr>
          <w:b/>
          <w:sz w:val="22"/>
          <w:szCs w:val="22"/>
        </w:rPr>
        <w:tab/>
      </w:r>
      <w:r w:rsidRPr="00D22CCD">
        <w:rPr>
          <w:sz w:val="22"/>
          <w:szCs w:val="22"/>
        </w:rPr>
        <w:t>Inland</w:t>
      </w:r>
      <w:r w:rsidRPr="00D22CCD">
        <w:rPr>
          <w:b/>
          <w:sz w:val="22"/>
          <w:szCs w:val="22"/>
        </w:rPr>
        <w:t xml:space="preserve"> </w:t>
      </w:r>
      <w:r w:rsidRPr="00D22CCD">
        <w:t>Electronic Navigational Chart for use in Inland Electronic Chart Display and Information Systems</w:t>
      </w:r>
      <w:r w:rsidRPr="00D22CCD">
        <w:rPr>
          <w:sz w:val="18"/>
          <w:szCs w:val="18"/>
        </w:rPr>
        <w:t xml:space="preserve"> or Electronic Chart Systems.</w:t>
      </w:r>
    </w:p>
    <w:p w14:paraId="3D783A6E" w14:textId="77777777" w:rsidR="00453023" w:rsidRPr="00D22CCD" w:rsidRDefault="007260E2">
      <w:pPr>
        <w:rPr>
          <w:sz w:val="18"/>
          <w:szCs w:val="18"/>
        </w:rPr>
      </w:pPr>
      <w:r w:rsidRPr="00D22CCD">
        <w:rPr>
          <w:b/>
          <w:sz w:val="22"/>
          <w:szCs w:val="22"/>
        </w:rPr>
        <w:t>Language:</w:t>
      </w:r>
      <w:r w:rsidRPr="00D22CCD">
        <w:rPr>
          <w:sz w:val="18"/>
          <w:szCs w:val="18"/>
        </w:rPr>
        <w:t xml:space="preserve"> </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English (Mandatory), other (Optional)</w:t>
      </w:r>
    </w:p>
    <w:p w14:paraId="486674FD" w14:textId="77777777" w:rsidR="00453023" w:rsidRPr="00D22CCD" w:rsidRDefault="007260E2">
      <w:pPr>
        <w:autoSpaceDE w:val="0"/>
        <w:autoSpaceDN w:val="0"/>
        <w:adjustRightInd w:val="0"/>
        <w:spacing w:after="0" w:line="240" w:lineRule="auto"/>
        <w:ind w:left="3400" w:hanging="3400"/>
      </w:pPr>
      <w:r w:rsidRPr="00D22CCD">
        <w:rPr>
          <w:b/>
          <w:sz w:val="22"/>
          <w:szCs w:val="22"/>
        </w:rPr>
        <w:t>Classification:</w:t>
      </w:r>
      <w:r w:rsidRPr="00D22CCD">
        <w:rPr>
          <w:sz w:val="18"/>
          <w:szCs w:val="18"/>
        </w:rPr>
        <w:t xml:space="preserve"> </w:t>
      </w:r>
      <w:r w:rsidRPr="00D22CCD">
        <w:rPr>
          <w:sz w:val="18"/>
          <w:szCs w:val="18"/>
        </w:rPr>
        <w:tab/>
      </w:r>
      <w:r w:rsidRPr="00D22CCD">
        <w:t>Data may be classified as one of the following:</w:t>
      </w:r>
    </w:p>
    <w:p w14:paraId="1DA2DE63" w14:textId="77777777" w:rsidR="00453023" w:rsidRPr="00D22CCD" w:rsidRDefault="00453023">
      <w:pPr>
        <w:autoSpaceDE w:val="0"/>
        <w:autoSpaceDN w:val="0"/>
        <w:adjustRightInd w:val="0"/>
        <w:spacing w:after="0" w:line="240" w:lineRule="auto"/>
      </w:pPr>
    </w:p>
    <w:p w14:paraId="0C3A3297" w14:textId="77777777" w:rsidR="00453023" w:rsidRPr="00D22CCD" w:rsidRDefault="007260E2" w:rsidP="00F835A1">
      <w:pPr>
        <w:numPr>
          <w:ilvl w:val="5"/>
          <w:numId w:val="47"/>
        </w:numPr>
        <w:autoSpaceDE w:val="0"/>
        <w:autoSpaceDN w:val="0"/>
        <w:adjustRightInd w:val="0"/>
        <w:spacing w:after="0" w:line="240" w:lineRule="auto"/>
      </w:pPr>
      <w:r w:rsidRPr="00D22CCD">
        <w:t>Unclassified</w:t>
      </w:r>
    </w:p>
    <w:p w14:paraId="2FB38E4B" w14:textId="77777777" w:rsidR="00453023" w:rsidRPr="00D22CCD" w:rsidRDefault="007260E2" w:rsidP="00F835A1">
      <w:pPr>
        <w:numPr>
          <w:ilvl w:val="5"/>
          <w:numId w:val="47"/>
        </w:numPr>
        <w:autoSpaceDE w:val="0"/>
        <w:autoSpaceDN w:val="0"/>
        <w:adjustRightInd w:val="0"/>
        <w:spacing w:after="0" w:line="240" w:lineRule="auto"/>
      </w:pPr>
      <w:r w:rsidRPr="00D22CCD">
        <w:t>Restricted</w:t>
      </w:r>
    </w:p>
    <w:p w14:paraId="16669902" w14:textId="77777777" w:rsidR="00453023" w:rsidRPr="00D22CCD" w:rsidRDefault="007260E2" w:rsidP="00F835A1">
      <w:pPr>
        <w:numPr>
          <w:ilvl w:val="5"/>
          <w:numId w:val="47"/>
        </w:numPr>
        <w:autoSpaceDE w:val="0"/>
        <w:autoSpaceDN w:val="0"/>
        <w:adjustRightInd w:val="0"/>
        <w:spacing w:after="0" w:line="240" w:lineRule="auto"/>
      </w:pPr>
      <w:r w:rsidRPr="00D22CCD">
        <w:t>Confidential</w:t>
      </w:r>
    </w:p>
    <w:p w14:paraId="79089952" w14:textId="77777777" w:rsidR="00453023" w:rsidRPr="00D22CCD" w:rsidRDefault="007260E2" w:rsidP="00F835A1">
      <w:pPr>
        <w:numPr>
          <w:ilvl w:val="5"/>
          <w:numId w:val="47"/>
        </w:numPr>
        <w:autoSpaceDE w:val="0"/>
        <w:autoSpaceDN w:val="0"/>
        <w:adjustRightInd w:val="0"/>
        <w:spacing w:after="0" w:line="240" w:lineRule="auto"/>
      </w:pPr>
      <w:r w:rsidRPr="00D22CCD">
        <w:t>Secret</w:t>
      </w:r>
    </w:p>
    <w:p w14:paraId="59EED673" w14:textId="77777777" w:rsidR="00453023" w:rsidRPr="00D22CCD" w:rsidRDefault="007260E2" w:rsidP="00F835A1">
      <w:pPr>
        <w:numPr>
          <w:ilvl w:val="5"/>
          <w:numId w:val="47"/>
        </w:numPr>
        <w:autoSpaceDE w:val="0"/>
        <w:autoSpaceDN w:val="0"/>
        <w:adjustRightInd w:val="0"/>
        <w:spacing w:after="0" w:line="240" w:lineRule="auto"/>
      </w:pPr>
      <w:r w:rsidRPr="00D22CCD">
        <w:t xml:space="preserve">Top Secret </w:t>
      </w:r>
    </w:p>
    <w:p w14:paraId="3AA5D6C4" w14:textId="77777777" w:rsidR="00AE19E1" w:rsidRPr="00D22CCD" w:rsidRDefault="00AE19E1" w:rsidP="00F835A1">
      <w:pPr>
        <w:numPr>
          <w:ilvl w:val="5"/>
          <w:numId w:val="47"/>
        </w:numPr>
        <w:autoSpaceDE w:val="0"/>
        <w:autoSpaceDN w:val="0"/>
        <w:adjustRightInd w:val="0"/>
        <w:spacing w:after="0" w:line="240" w:lineRule="auto"/>
      </w:pPr>
      <w:r w:rsidRPr="00D22CCD">
        <w:t>Sensitive but Unclassified</w:t>
      </w:r>
    </w:p>
    <w:p w14:paraId="072CE0A4" w14:textId="77777777" w:rsidR="00AE19E1" w:rsidRPr="00D22CCD" w:rsidRDefault="00AE19E1" w:rsidP="00F835A1">
      <w:pPr>
        <w:numPr>
          <w:ilvl w:val="5"/>
          <w:numId w:val="47"/>
        </w:numPr>
        <w:autoSpaceDE w:val="0"/>
        <w:autoSpaceDN w:val="0"/>
        <w:adjustRightInd w:val="0"/>
        <w:spacing w:after="0" w:line="240" w:lineRule="auto"/>
      </w:pPr>
      <w:r w:rsidRPr="00D22CCD">
        <w:t>For Official Use Only</w:t>
      </w:r>
    </w:p>
    <w:p w14:paraId="5FB2B956" w14:textId="77777777" w:rsidR="00AE19E1" w:rsidRPr="00D22CCD" w:rsidRDefault="00AE19E1" w:rsidP="00F835A1">
      <w:pPr>
        <w:numPr>
          <w:ilvl w:val="5"/>
          <w:numId w:val="47"/>
        </w:numPr>
        <w:autoSpaceDE w:val="0"/>
        <w:autoSpaceDN w:val="0"/>
        <w:adjustRightInd w:val="0"/>
        <w:spacing w:after="0" w:line="240" w:lineRule="auto"/>
      </w:pPr>
      <w:r w:rsidRPr="00D22CCD">
        <w:t>Protected</w:t>
      </w:r>
    </w:p>
    <w:p w14:paraId="667CF633" w14:textId="77777777" w:rsidR="00AE19E1" w:rsidRPr="00F835A1" w:rsidRDefault="00AE19E1" w:rsidP="00F835A1">
      <w:pPr>
        <w:numPr>
          <w:ilvl w:val="5"/>
          <w:numId w:val="47"/>
        </w:numPr>
        <w:autoSpaceDE w:val="0"/>
        <w:autoSpaceDN w:val="0"/>
        <w:adjustRightInd w:val="0"/>
        <w:spacing w:after="0" w:line="240" w:lineRule="auto"/>
      </w:pPr>
      <w:r w:rsidRPr="00D22CCD">
        <w:t>Limited Distribution</w:t>
      </w:r>
    </w:p>
    <w:p w14:paraId="62FDFA30" w14:textId="77777777" w:rsidR="00453023" w:rsidRPr="00D22CCD" w:rsidRDefault="00453023">
      <w:pPr>
        <w:autoSpaceDE w:val="0"/>
        <w:autoSpaceDN w:val="0"/>
        <w:adjustRightInd w:val="0"/>
        <w:spacing w:after="0" w:line="240" w:lineRule="auto"/>
        <w:ind w:left="3400"/>
        <w:rPr>
          <w:color w:val="FF0000"/>
          <w:sz w:val="18"/>
          <w:szCs w:val="18"/>
        </w:rPr>
      </w:pPr>
    </w:p>
    <w:p w14:paraId="4473E059" w14:textId="77777777" w:rsidR="00453023" w:rsidRPr="00D22CCD" w:rsidRDefault="007260E2">
      <w:pPr>
        <w:rPr>
          <w:rFonts w:cs="Arial"/>
          <w:szCs w:val="18"/>
        </w:rPr>
      </w:pPr>
      <w:r w:rsidRPr="00D22CCD">
        <w:rPr>
          <w:b/>
          <w:sz w:val="22"/>
          <w:szCs w:val="22"/>
        </w:rPr>
        <w:t>Spatial Representation Type</w:t>
      </w:r>
      <w:r w:rsidRPr="00D22CCD">
        <w:rPr>
          <w:rFonts w:cs="Arial"/>
          <w:b/>
          <w:sz w:val="22"/>
          <w:szCs w:val="22"/>
        </w:rPr>
        <w:t>:</w:t>
      </w:r>
      <w:r w:rsidRPr="00D22CCD">
        <w:rPr>
          <w:rFonts w:cs="Arial"/>
          <w:szCs w:val="18"/>
        </w:rPr>
        <w:t xml:space="preserve"> </w:t>
      </w:r>
      <w:r w:rsidRPr="00D22CCD">
        <w:rPr>
          <w:rFonts w:cs="Arial"/>
          <w:szCs w:val="18"/>
        </w:rPr>
        <w:tab/>
        <w:t>Vector</w:t>
      </w:r>
    </w:p>
    <w:p w14:paraId="2C72992A" w14:textId="77777777" w:rsidR="00453023" w:rsidRPr="00D22CCD" w:rsidRDefault="007260E2">
      <w:pPr>
        <w:rPr>
          <w:rFonts w:cs="Arial"/>
          <w:sz w:val="18"/>
          <w:szCs w:val="18"/>
        </w:rPr>
      </w:pPr>
      <w:r w:rsidRPr="00D22CCD">
        <w:rPr>
          <w:rFonts w:cs="Arial"/>
          <w:b/>
          <w:sz w:val="22"/>
          <w:szCs w:val="22"/>
        </w:rPr>
        <w:t>Point of Contact:</w:t>
      </w:r>
      <w:r w:rsidRPr="00D22CCD">
        <w:rPr>
          <w:rFonts w:cs="Arial"/>
          <w:szCs w:val="18"/>
        </w:rPr>
        <w:t xml:space="preserve"> </w:t>
      </w:r>
      <w:r w:rsidRPr="00D22CCD">
        <w:rPr>
          <w:rFonts w:cs="Arial"/>
          <w:szCs w:val="18"/>
        </w:rPr>
        <w:tab/>
      </w:r>
      <w:r w:rsidRPr="00D22CCD">
        <w:rPr>
          <w:rFonts w:cs="Arial"/>
          <w:szCs w:val="18"/>
        </w:rPr>
        <w:tab/>
      </w:r>
      <w:r w:rsidRPr="00D22CCD">
        <w:rPr>
          <w:rFonts w:cs="Arial"/>
          <w:szCs w:val="18"/>
        </w:rPr>
        <w:tab/>
      </w:r>
      <w:r w:rsidRPr="00D22CCD">
        <w:rPr>
          <w:rFonts w:cs="Arial"/>
          <w:szCs w:val="18"/>
        </w:rPr>
        <w:tab/>
      </w:r>
      <w:r w:rsidRPr="00D22CCD">
        <w:rPr>
          <w:rFonts w:cs="Arial"/>
          <w:szCs w:val="18"/>
        </w:rPr>
        <w:tab/>
        <w:t xml:space="preserve">Producing Agency </w:t>
      </w:r>
      <w:r w:rsidRPr="00D22CCD">
        <w:rPr>
          <w:rFonts w:cs="Arial"/>
          <w:sz w:val="18"/>
          <w:szCs w:val="18"/>
        </w:rPr>
        <w:t xml:space="preserve"> </w:t>
      </w:r>
    </w:p>
    <w:p w14:paraId="436AAA23" w14:textId="77777777" w:rsidR="00453023" w:rsidRPr="00D22CCD" w:rsidRDefault="007260E2">
      <w:pPr>
        <w:rPr>
          <w:rFonts w:cs="Arial"/>
        </w:rPr>
      </w:pPr>
      <w:r w:rsidRPr="00D22CCD">
        <w:rPr>
          <w:rFonts w:cs="Arial"/>
          <w:b/>
          <w:sz w:val="22"/>
          <w:szCs w:val="22"/>
        </w:rPr>
        <w:t>Use Limitation:</w:t>
      </w:r>
      <w:r w:rsidRPr="00D22CCD">
        <w:rPr>
          <w:rFonts w:cs="Arial"/>
          <w:sz w:val="18"/>
          <w:szCs w:val="18"/>
        </w:rPr>
        <w:t xml:space="preserve"> </w:t>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rPr>
        <w:t xml:space="preserve">Not to be used for navigation on land. </w:t>
      </w:r>
    </w:p>
    <w:p w14:paraId="6E0DDE4C" w14:textId="77777777" w:rsidR="00453023" w:rsidRPr="00D22CCD" w:rsidRDefault="00453023">
      <w:pPr>
        <w:rPr>
          <w:rFonts w:cs="Arial"/>
          <w:sz w:val="18"/>
          <w:szCs w:val="18"/>
        </w:rPr>
      </w:pPr>
    </w:p>
    <w:p w14:paraId="251604CB" w14:textId="77777777" w:rsidR="00453023" w:rsidRPr="00D22CCD" w:rsidRDefault="007260E2">
      <w:pPr>
        <w:pStyle w:val="berschrift1"/>
      </w:pPr>
      <w:bookmarkStart w:id="758" w:name="_Toc225648280"/>
      <w:bookmarkStart w:id="759" w:name="_Toc225065137"/>
      <w:bookmarkStart w:id="760" w:name="_Toc487203117"/>
      <w:r w:rsidRPr="00D22CCD">
        <w:t>Data Content and structure</w:t>
      </w:r>
      <w:bookmarkEnd w:id="758"/>
      <w:bookmarkEnd w:id="759"/>
      <w:bookmarkEnd w:id="760"/>
    </w:p>
    <w:p w14:paraId="58C2AAE6" w14:textId="77777777" w:rsidR="00453023" w:rsidRPr="00D22CCD" w:rsidRDefault="007260E2">
      <w:pPr>
        <w:pStyle w:val="berschrift2"/>
      </w:pPr>
      <w:bookmarkStart w:id="761" w:name="_Toc487203118"/>
      <w:bookmarkStart w:id="762" w:name="_Toc225648281"/>
      <w:bookmarkStart w:id="763" w:name="_Toc225065138"/>
      <w:r w:rsidRPr="00D22CCD">
        <w:t>Introduction</w:t>
      </w:r>
      <w:bookmarkEnd w:id="761"/>
    </w:p>
    <w:p w14:paraId="3F231A83" w14:textId="77777777" w:rsidR="00453023" w:rsidRPr="00D22CCD" w:rsidRDefault="007260E2">
      <w:pPr>
        <w:rPr>
          <w:rFonts w:cs="Arial"/>
        </w:rPr>
      </w:pPr>
      <w:r w:rsidRPr="00D22CCD">
        <w:t xml:space="preserve">An S-401 </w:t>
      </w:r>
      <w:r w:rsidR="00AE19E1" w:rsidRPr="00D22CCD">
        <w:t>I</w:t>
      </w:r>
      <w:r w:rsidRPr="00D22CCD">
        <w:t xml:space="preserve">ENC is a feature-based product.  The content information is described in terms of a general </w:t>
      </w:r>
      <w:r w:rsidR="00AE19E1" w:rsidRPr="00D22CCD">
        <w:t>F</w:t>
      </w:r>
      <w:r w:rsidRPr="00D22CCD">
        <w:t xml:space="preserve">eature </w:t>
      </w:r>
      <w:r w:rsidR="00AE19E1" w:rsidRPr="00D22CCD">
        <w:t>M</w:t>
      </w:r>
      <w:r w:rsidRPr="00D22CCD">
        <w:t xml:space="preserve">odel and a </w:t>
      </w:r>
      <w:r w:rsidR="00AE19E1" w:rsidRPr="00D22CCD">
        <w:t>F</w:t>
      </w:r>
      <w:r w:rsidRPr="00D22CCD">
        <w:t xml:space="preserve">eature </w:t>
      </w:r>
      <w:r w:rsidR="00AE19E1" w:rsidRPr="00D22CCD">
        <w:t>C</w:t>
      </w:r>
      <w:r w:rsidRPr="00D22CCD">
        <w:t>atalogue</w:t>
      </w:r>
      <w:r w:rsidRPr="00D22CCD">
        <w:rPr>
          <w:rFonts w:cs="Arial"/>
        </w:rPr>
        <w:t>.</w:t>
      </w:r>
    </w:p>
    <w:p w14:paraId="40BCEF14" w14:textId="77777777" w:rsidR="00453023" w:rsidRPr="00D22CCD" w:rsidRDefault="007260E2">
      <w:pPr>
        <w:pStyle w:val="berschrift2"/>
      </w:pPr>
      <w:bookmarkStart w:id="764" w:name="_Toc487203119"/>
      <w:r w:rsidRPr="00D22CCD">
        <w:t>Application Schema</w:t>
      </w:r>
      <w:bookmarkEnd w:id="762"/>
      <w:bookmarkEnd w:id="763"/>
      <w:bookmarkEnd w:id="764"/>
    </w:p>
    <w:p w14:paraId="2B2CA3CA" w14:textId="77777777" w:rsidR="00453023" w:rsidRPr="00D22CCD" w:rsidRDefault="007260E2">
      <w:r w:rsidRPr="00D22CCD">
        <w:t>S-401 conforms to the General Feature Model (GFM) from S-100 Part 3.  The GFM is the conceptual model and the implementation is defined in the Feature Catalogue.  The S-401 Application Schema is realised in the feature catalogue and the product specification only contains specific examples.</w:t>
      </w:r>
    </w:p>
    <w:p w14:paraId="6A9447D5" w14:textId="77777777" w:rsidR="00453023" w:rsidRPr="00D22CCD" w:rsidRDefault="007260E2">
      <w:pPr>
        <w:pStyle w:val="berschrift2"/>
      </w:pPr>
      <w:bookmarkStart w:id="765" w:name="_Toc225648301"/>
      <w:bookmarkStart w:id="766" w:name="_Toc225065158"/>
      <w:bookmarkStart w:id="767" w:name="_Toc487203120"/>
      <w:bookmarkStart w:id="768" w:name="_Toc225648282"/>
      <w:bookmarkStart w:id="769" w:name="_Toc225065139"/>
      <w:r w:rsidRPr="00D22CCD">
        <w:lastRenderedPageBreak/>
        <w:t>Feature Catalogue</w:t>
      </w:r>
      <w:bookmarkEnd w:id="765"/>
      <w:bookmarkEnd w:id="766"/>
      <w:bookmarkEnd w:id="767"/>
      <w:r w:rsidRPr="00D22CCD">
        <w:t xml:space="preserve"> </w:t>
      </w:r>
    </w:p>
    <w:p w14:paraId="5594B335" w14:textId="77777777" w:rsidR="00453023" w:rsidRPr="00D22CCD" w:rsidRDefault="007260E2">
      <w:pPr>
        <w:pStyle w:val="berschrift3"/>
        <w:jc w:val="both"/>
        <w:rPr>
          <w:lang w:eastAsia="en-US"/>
        </w:rPr>
      </w:pPr>
      <w:bookmarkStart w:id="770" w:name="_Toc487203121"/>
      <w:r w:rsidRPr="00D22CCD">
        <w:rPr>
          <w:lang w:eastAsia="en-US"/>
        </w:rPr>
        <w:t>Introduction</w:t>
      </w:r>
      <w:bookmarkEnd w:id="770"/>
    </w:p>
    <w:p w14:paraId="44ABE99F" w14:textId="77777777" w:rsidR="00453023" w:rsidRPr="00D22CCD" w:rsidRDefault="007260E2">
      <w:r w:rsidRPr="00D22CCD">
        <w:rPr>
          <w:rFonts w:eastAsia="Times New Roman" w:cs="Arial"/>
          <w:lang w:eastAsia="en-US"/>
        </w:rPr>
        <w:t xml:space="preserve">The S-401 Feature Catalogue describes the feature types, information types, attributes, attribute values, associations and roles which may be used in an IENC. </w:t>
      </w:r>
    </w:p>
    <w:p w14:paraId="122E4BC9" w14:textId="768DBB66" w:rsidR="00AE19E1" w:rsidRPr="00D22CCD" w:rsidRDefault="007260E2" w:rsidP="00AE19E1">
      <w:pPr>
        <w:rPr>
          <w:lang w:eastAsia="en-US"/>
        </w:rPr>
      </w:pPr>
      <w:r w:rsidRPr="00D22CCD">
        <w:rPr>
          <w:lang w:eastAsia="en-US"/>
        </w:rPr>
        <w:t xml:space="preserve">The S-401 Feature Catalogue is available in an XML document which conforms to the S-100 XML Feature Catalogue Schema and can be downloaded from the </w:t>
      </w:r>
      <w:r w:rsidR="00AE19E1" w:rsidRPr="00D22CCD">
        <w:rPr>
          <w:lang w:eastAsia="en-US"/>
        </w:rPr>
        <w:t>IHO website. S-401 Annex A –</w:t>
      </w:r>
      <w:r w:rsidR="004E7521" w:rsidRPr="00D22CCD">
        <w:rPr>
          <w:lang w:eastAsia="en-US"/>
        </w:rPr>
        <w:t xml:space="preserve"> </w:t>
      </w:r>
      <w:ins w:id="771" w:author="Gert Morlion" w:date="2024-08-23T15:08:00Z">
        <w:r w:rsidR="007A0FC3">
          <w:rPr>
            <w:lang w:eastAsia="en-US"/>
          </w:rPr>
          <w:t xml:space="preserve">Data Classification and </w:t>
        </w:r>
      </w:ins>
      <w:r w:rsidR="00AE19E1" w:rsidRPr="00D22CCD">
        <w:rPr>
          <w:lang w:eastAsia="en-US"/>
        </w:rPr>
        <w:t xml:space="preserve">Encoding Guide, constitutes a human readable interpretation of the Feature Catalogue. </w:t>
      </w:r>
    </w:p>
    <w:p w14:paraId="151E1B64" w14:textId="77777777" w:rsidR="00453023" w:rsidRDefault="007260E2" w:rsidP="00AE19E1">
      <w:pPr>
        <w:pStyle w:val="berschrift3"/>
        <w:rPr>
          <w:ins w:id="772" w:author="Gert Morlion" w:date="2023-06-05T13:29:00Z"/>
        </w:rPr>
      </w:pPr>
      <w:bookmarkStart w:id="773" w:name="_Toc487203122"/>
      <w:r w:rsidRPr="00D22CCD">
        <w:t>Feature Types</w:t>
      </w:r>
      <w:bookmarkEnd w:id="773"/>
      <w:r w:rsidRPr="00D22CCD">
        <w:t xml:space="preserve"> </w:t>
      </w:r>
      <w:bookmarkEnd w:id="768"/>
      <w:bookmarkEnd w:id="769"/>
    </w:p>
    <w:p w14:paraId="265BF3AD" w14:textId="0EFAEF35" w:rsidR="005903DD" w:rsidRPr="005903DD" w:rsidRDefault="005903DD" w:rsidP="005903DD">
      <w:commentRangeStart w:id="774"/>
      <w:commentRangeStart w:id="775"/>
      <w:ins w:id="776" w:author="Gert Morlion" w:date="2023-06-05T13:29:00Z">
        <w:r>
          <w:t xml:space="preserve">Details of feature types can be found in Annex A – </w:t>
        </w:r>
        <w:r>
          <w:rPr>
            <w:i/>
            <w:iCs/>
          </w:rPr>
          <w:t>Data Classification and Encoding Guide</w:t>
        </w:r>
        <w:r>
          <w:t xml:space="preserve">, clause </w:t>
        </w:r>
      </w:ins>
      <w:ins w:id="777" w:author="Gert Morlion" w:date="2024-08-23T15:09:00Z">
        <w:r w:rsidR="00E652BD">
          <w:t>2.1</w:t>
        </w:r>
      </w:ins>
      <w:ins w:id="778" w:author="Gert Morlion" w:date="2023-06-05T13:29:00Z">
        <w:r>
          <w:t xml:space="preserve"> and Sections </w:t>
        </w:r>
      </w:ins>
      <w:ins w:id="779" w:author="Gert Morlion" w:date="2024-08-23T15:09:00Z">
        <w:r w:rsidR="00E652BD">
          <w:t>3-23</w:t>
        </w:r>
      </w:ins>
      <w:ins w:id="780" w:author="Gert Morlion" w:date="2023-06-05T13:29:00Z">
        <w:r>
          <w:t>.</w:t>
        </w:r>
      </w:ins>
      <w:commentRangeEnd w:id="774"/>
      <w:ins w:id="781" w:author="Gert Morlion" w:date="2024-08-23T15:09:00Z">
        <w:r w:rsidR="00B02D9B">
          <w:rPr>
            <w:rStyle w:val="Kommentarzeichen"/>
          </w:rPr>
          <w:commentReference w:id="774"/>
        </w:r>
      </w:ins>
      <w:commentRangeEnd w:id="775"/>
      <w:r w:rsidR="00553979">
        <w:rPr>
          <w:rStyle w:val="Kommentarzeichen"/>
        </w:rPr>
        <w:commentReference w:id="775"/>
      </w:r>
    </w:p>
    <w:p w14:paraId="3F0D75BD" w14:textId="77777777" w:rsidR="00453023" w:rsidRPr="00D22CCD" w:rsidRDefault="007260E2">
      <w:pPr>
        <w:pStyle w:val="berschrift4"/>
        <w:jc w:val="both"/>
        <w:rPr>
          <w:rFonts w:eastAsia="Times New Roman" w:cs="Arial"/>
          <w:lang w:eastAsia="en-US"/>
        </w:rPr>
      </w:pPr>
      <w:bookmarkStart w:id="782" w:name="_Toc225648283"/>
      <w:bookmarkStart w:id="783" w:name="_Toc225065140"/>
      <w:r w:rsidRPr="00D22CCD">
        <w:t xml:space="preserve">Geographic </w:t>
      </w:r>
    </w:p>
    <w:p w14:paraId="026AA629" w14:textId="77777777" w:rsidR="00453023" w:rsidRDefault="007260E2">
      <w:pPr>
        <w:rPr>
          <w:ins w:id="784" w:author="Gert Morlion" w:date="2023-06-05T13:30:00Z"/>
        </w:rPr>
      </w:pPr>
      <w:r w:rsidRPr="00D22CCD">
        <w:t>Geographic (geo) feature types form the principle content of the IENC and are fully defined by their associated attributes and information types.</w:t>
      </w:r>
    </w:p>
    <w:p w14:paraId="3E152B61" w14:textId="6B9EF025" w:rsidR="00A81161" w:rsidRPr="00D22CCD" w:rsidDel="00A81161" w:rsidRDefault="00A81161">
      <w:pPr>
        <w:rPr>
          <w:del w:id="785" w:author="Gert Morlion" w:date="2023-06-05T13:30:00Z"/>
        </w:rPr>
      </w:pPr>
      <w:commentRangeStart w:id="786"/>
      <w:ins w:id="787" w:author="Gert Morlion" w:date="2023-06-05T13:30:00Z">
        <w:r>
          <w:t xml:space="preserve">Details of feature types can be found in Annex A – </w:t>
        </w:r>
        <w:r>
          <w:rPr>
            <w:i/>
            <w:iCs/>
          </w:rPr>
          <w:t>Data Classification and Encoding Guide</w:t>
        </w:r>
        <w:r>
          <w:t xml:space="preserve">, clause </w:t>
        </w:r>
      </w:ins>
      <w:ins w:id="788" w:author="Gert Morlion" w:date="2024-08-23T15:09:00Z">
        <w:r w:rsidR="00B02D9B">
          <w:t>2.</w:t>
        </w:r>
      </w:ins>
      <w:ins w:id="789" w:author="Gert Morlion" w:date="2024-08-23T15:10:00Z">
        <w:r w:rsidR="00B02D9B">
          <w:t>1</w:t>
        </w:r>
      </w:ins>
      <w:ins w:id="790" w:author="Gert Morlion" w:date="2023-06-05T13:30:00Z">
        <w:r>
          <w:t xml:space="preserve"> and Sections </w:t>
        </w:r>
      </w:ins>
      <w:ins w:id="791" w:author="Gert Morlion" w:date="2024-08-23T15:10:00Z">
        <w:r w:rsidR="00B02D9B">
          <w:t>4-22</w:t>
        </w:r>
      </w:ins>
      <w:ins w:id="792" w:author="Gert Morlion" w:date="2023-06-05T13:30:00Z">
        <w:r>
          <w:t>.</w:t>
        </w:r>
      </w:ins>
      <w:commentRangeEnd w:id="786"/>
      <w:ins w:id="793" w:author="Gert Morlion" w:date="2024-08-23T15:10:00Z">
        <w:r w:rsidR="00B02D9B">
          <w:rPr>
            <w:rStyle w:val="Kommentarzeichen"/>
          </w:rPr>
          <w:commentReference w:id="786"/>
        </w:r>
      </w:ins>
    </w:p>
    <w:p w14:paraId="507525D8" w14:textId="77777777" w:rsidR="00453023" w:rsidRPr="00D22CCD" w:rsidRDefault="007260E2">
      <w:pPr>
        <w:pStyle w:val="berschrift5"/>
        <w:jc w:val="both"/>
      </w:pPr>
      <w:bookmarkStart w:id="794" w:name="_Toc225648288"/>
      <w:bookmarkStart w:id="795" w:name="_Toc225065145"/>
      <w:r w:rsidRPr="00D22CCD">
        <w:t xml:space="preserve">Skin of the Earth </w:t>
      </w:r>
      <w:bookmarkEnd w:id="794"/>
      <w:bookmarkEnd w:id="795"/>
    </w:p>
    <w:p w14:paraId="12859C8D" w14:textId="3D4DB02C" w:rsidR="00A81161" w:rsidRPr="005903DD" w:rsidRDefault="00A81161" w:rsidP="00A81161">
      <w:pPr>
        <w:rPr>
          <w:ins w:id="796" w:author="Gert Morlion" w:date="2023-06-05T13:30:00Z"/>
        </w:rPr>
      </w:pPr>
      <w:commentRangeStart w:id="797"/>
      <w:ins w:id="798" w:author="Gert Morlion" w:date="2023-06-05T13:30:00Z">
        <w:r>
          <w:t xml:space="preserve">Details of feature </w:t>
        </w:r>
      </w:ins>
      <w:ins w:id="799" w:author="Gert Morlion" w:date="2023-06-05T13:37:00Z">
        <w:r w:rsidR="0027323D">
          <w:t>comprising the Skin of the Earth</w:t>
        </w:r>
      </w:ins>
      <w:ins w:id="800" w:author="Gert Morlion" w:date="2023-06-05T13:30:00Z">
        <w:r>
          <w:t xml:space="preserve"> can be found in Annex A – </w:t>
        </w:r>
        <w:r>
          <w:rPr>
            <w:i/>
            <w:iCs/>
          </w:rPr>
          <w:t>Data Classification and Encoding Guide</w:t>
        </w:r>
        <w:r>
          <w:t xml:space="preserve">, clause </w:t>
        </w:r>
      </w:ins>
      <w:ins w:id="801" w:author="Gert Morlion" w:date="2024-08-23T15:10:00Z">
        <w:r w:rsidR="00E4522A">
          <w:t>2.5.1.1</w:t>
        </w:r>
      </w:ins>
      <w:ins w:id="802" w:author="Gert Morlion" w:date="2023-06-05T13:30:00Z">
        <w:r>
          <w:t>.</w:t>
        </w:r>
      </w:ins>
      <w:commentRangeEnd w:id="797"/>
      <w:ins w:id="803" w:author="Gert Morlion" w:date="2024-08-23T15:10:00Z">
        <w:r w:rsidR="00B02D9B">
          <w:rPr>
            <w:rStyle w:val="Kommentarzeichen"/>
          </w:rPr>
          <w:commentReference w:id="797"/>
        </w:r>
      </w:ins>
    </w:p>
    <w:p w14:paraId="3939BD18" w14:textId="165D7C27" w:rsidR="00453023" w:rsidRPr="00A81161" w:rsidDel="00523061" w:rsidRDefault="007260E2">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04" w:author="Gert Morlion" w:date="2023-06-05T13:31:00Z"/>
          <w:strike/>
        </w:rPr>
      </w:pPr>
      <w:del w:id="805" w:author="Gert Morlion" w:date="2023-06-05T13:31:00Z">
        <w:r w:rsidRPr="00A81161" w:rsidDel="00523061">
          <w:rPr>
            <w:strike/>
          </w:rPr>
          <w:delText xml:space="preserve">Each area covered by a meta-feature </w:delText>
        </w:r>
        <w:r w:rsidRPr="00A81161" w:rsidDel="00523061">
          <w:rPr>
            <w:b/>
            <w:strike/>
          </w:rPr>
          <w:delText xml:space="preserve">Data Coverage </w:delText>
        </w:r>
        <w:r w:rsidRPr="00A81161" w:rsidDel="00523061">
          <w:rPr>
            <w:strike/>
          </w:rPr>
          <w:delText>must be totally covered by a set of geo features of geometric primitive type surface that do not overlap each other (the Skin of the Earth). Feature types that comprise the Skin of the Earth are listed below:</w:delText>
        </w:r>
      </w:del>
    </w:p>
    <w:p w14:paraId="7718023B" w14:textId="135913A6"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06" w:author="Gert Morlion" w:date="2023-06-05T13:31:00Z"/>
        </w:rPr>
      </w:pPr>
      <w:del w:id="807" w:author="Gert Morlion" w:date="2023-06-05T13:31:00Z">
        <w:r w:rsidRPr="00D22CCD" w:rsidDel="00523061">
          <w:rPr>
            <w:b/>
          </w:rPr>
          <w:delText>Depth Area</w:delText>
        </w:r>
        <w:r w:rsidRPr="00D22CCD" w:rsidDel="00523061">
          <w:tab/>
        </w:r>
        <w:r w:rsidRPr="00D22CCD" w:rsidDel="00523061">
          <w:tab/>
        </w:r>
      </w:del>
    </w:p>
    <w:p w14:paraId="18F8CE30" w14:textId="7580BD8C" w:rsidR="00A81161" w:rsidRPr="00D22CCD" w:rsidDel="00523061" w:rsidRDefault="007260E2" w:rsidP="00A81161">
      <w:pPr>
        <w:rPr>
          <w:del w:id="808" w:author="Gert Morlion" w:date="2023-06-05T13:31:00Z"/>
        </w:rPr>
      </w:pPr>
      <w:del w:id="809" w:author="Gert Morlion" w:date="2023-06-05T13:31:00Z">
        <w:r w:rsidRPr="00D22CCD" w:rsidDel="00523061">
          <w:rPr>
            <w:b/>
          </w:rPr>
          <w:delText>Dredged Area</w:delText>
        </w:r>
        <w:r w:rsidRPr="00D22CCD" w:rsidDel="00523061">
          <w:delText xml:space="preserve"> </w:delText>
        </w:r>
      </w:del>
    </w:p>
    <w:p w14:paraId="65D3F41B" w14:textId="6DF724AA"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10" w:author="Gert Morlion" w:date="2023-06-05T13:31:00Z"/>
        </w:rPr>
      </w:pPr>
      <w:del w:id="811" w:author="Gert Morlion" w:date="2023-06-05T13:31:00Z">
        <w:r w:rsidRPr="00D22CCD" w:rsidDel="00523061">
          <w:rPr>
            <w:b/>
          </w:rPr>
          <w:delText>Land Area</w:delText>
        </w:r>
        <w:r w:rsidRPr="00D22CCD" w:rsidDel="00523061">
          <w:delText xml:space="preserve"> </w:delText>
        </w:r>
      </w:del>
    </w:p>
    <w:p w14:paraId="0F4898F0" w14:textId="572E2333"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12" w:author="Gert Morlion" w:date="2023-06-05T13:31:00Z"/>
          <w:b/>
        </w:rPr>
      </w:pPr>
      <w:del w:id="813" w:author="Gert Morlion" w:date="2023-06-05T13:31:00Z">
        <w:r w:rsidRPr="00D22CCD" w:rsidDel="00523061">
          <w:rPr>
            <w:b/>
          </w:rPr>
          <w:delText>Unsurveyed Area</w:delText>
        </w:r>
      </w:del>
    </w:p>
    <w:p w14:paraId="6F1FDC97" w14:textId="1CD2830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14" w:author="Gert Morlion" w:date="2023-06-05T13:31:00Z"/>
          <w:b/>
        </w:rPr>
      </w:pPr>
      <w:del w:id="815" w:author="Gert Morlion" w:date="2023-06-05T13:31:00Z">
        <w:r w:rsidRPr="00D22CCD" w:rsidDel="00523061">
          <w:rPr>
            <w:b/>
          </w:rPr>
          <w:delText>Dock Area</w:delText>
        </w:r>
      </w:del>
    </w:p>
    <w:p w14:paraId="345E8FE8" w14:textId="51578E0B"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16" w:author="Gert Morlion" w:date="2023-06-05T13:31:00Z"/>
        </w:rPr>
      </w:pPr>
      <w:del w:id="817" w:author="Gert Morlion" w:date="2023-06-05T13:31:00Z">
        <w:r w:rsidRPr="00D22CCD" w:rsidDel="00523061">
          <w:rPr>
            <w:b/>
          </w:rPr>
          <w:delText>Lock Basin</w:delText>
        </w:r>
        <w:r w:rsidRPr="00D22CCD" w:rsidDel="00523061">
          <w:tab/>
        </w:r>
        <w:r w:rsidRPr="00D22CCD" w:rsidDel="00523061">
          <w:tab/>
        </w:r>
      </w:del>
    </w:p>
    <w:p w14:paraId="2AC38549" w14:textId="0C91656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818" w:author="Gert Morlion" w:date="2023-06-05T13:31:00Z"/>
          <w:color w:val="000000"/>
        </w:rPr>
      </w:pPr>
      <w:del w:id="819" w:author="Gert Morlion" w:date="2023-06-05T13:31:00Z">
        <w:r w:rsidRPr="00D22CCD" w:rsidDel="00523061">
          <w:rPr>
            <w:color w:val="000000"/>
          </w:rPr>
          <w:delText xml:space="preserve">The geometry of coincident boundaries between Skin of the Earth features in a dataset must not be duplicated. </w:delText>
        </w:r>
      </w:del>
    </w:p>
    <w:p w14:paraId="29DCF85E" w14:textId="6DB56F79" w:rsidR="00453023" w:rsidRPr="00D22CCD" w:rsidRDefault="007260E2">
      <w:pPr>
        <w:pStyle w:val="berschrift4"/>
        <w:jc w:val="both"/>
      </w:pPr>
      <w:r w:rsidRPr="00D22CCD">
        <w:t>Meta</w:t>
      </w:r>
      <w:ins w:id="820" w:author="Gert Morlion" w:date="2023-06-05T13:31:00Z">
        <w:r w:rsidR="00D55B09">
          <w:t>data features</w:t>
        </w:r>
      </w:ins>
      <w:del w:id="821" w:author="Gert Morlion" w:date="2023-06-05T13:31:00Z">
        <w:r w:rsidRPr="00D22CCD" w:rsidDel="00D55B09">
          <w:delText xml:space="preserve"> </w:delText>
        </w:r>
        <w:bookmarkEnd w:id="782"/>
        <w:bookmarkEnd w:id="783"/>
        <w:r w:rsidRPr="00D22CCD" w:rsidDel="00D55B09">
          <w:delText xml:space="preserve"> </w:delText>
        </w:r>
      </w:del>
    </w:p>
    <w:p w14:paraId="4D291B26" w14:textId="2542C22F" w:rsidR="00D55B09" w:rsidRPr="005903DD" w:rsidRDefault="00D55B09" w:rsidP="00D55B09">
      <w:pPr>
        <w:rPr>
          <w:ins w:id="822" w:author="Gert Morlion" w:date="2023-06-05T13:31:00Z"/>
        </w:rPr>
      </w:pPr>
      <w:bookmarkStart w:id="823" w:name="_Toc225648284"/>
      <w:bookmarkStart w:id="824" w:name="_Toc225065141"/>
      <w:commentRangeStart w:id="825"/>
      <w:ins w:id="826" w:author="Gert Morlion" w:date="2023-06-05T13:31:00Z">
        <w:r>
          <w:t xml:space="preserve">Details of </w:t>
        </w:r>
      </w:ins>
      <w:ins w:id="827" w:author="Gert Morlion" w:date="2023-06-05T13:36:00Z">
        <w:r w:rsidR="0027323D">
          <w:t>metadata feature</w:t>
        </w:r>
      </w:ins>
      <w:ins w:id="828" w:author="Gert Morlion" w:date="2023-06-05T13:31:00Z">
        <w:r>
          <w:t xml:space="preserve"> types can be found in Annex A – </w:t>
        </w:r>
        <w:r>
          <w:rPr>
            <w:i/>
            <w:iCs/>
          </w:rPr>
          <w:t>Data Classification and Encoding Guide</w:t>
        </w:r>
        <w:r>
          <w:t xml:space="preserve">, clause </w:t>
        </w:r>
      </w:ins>
      <w:ins w:id="829" w:author="Gert Morlion" w:date="2024-08-23T15:11:00Z">
        <w:r w:rsidR="00E4522A">
          <w:t>2.1</w:t>
        </w:r>
      </w:ins>
      <w:ins w:id="830" w:author="Gert Morlion" w:date="2023-06-05T13:31:00Z">
        <w:r>
          <w:t xml:space="preserve"> and Section </w:t>
        </w:r>
      </w:ins>
      <w:ins w:id="831" w:author="Gert Morlion" w:date="2024-08-23T15:11:00Z">
        <w:r w:rsidR="00607FB3">
          <w:t>3</w:t>
        </w:r>
      </w:ins>
      <w:ins w:id="832" w:author="Gert Morlion" w:date="2023-06-05T13:31:00Z">
        <w:r>
          <w:t>.</w:t>
        </w:r>
      </w:ins>
      <w:commentRangeEnd w:id="825"/>
      <w:ins w:id="833" w:author="Gert Morlion" w:date="2024-08-23T15:11:00Z">
        <w:r w:rsidR="00E4522A">
          <w:rPr>
            <w:rStyle w:val="Kommentarzeichen"/>
          </w:rPr>
          <w:commentReference w:id="825"/>
        </w:r>
      </w:ins>
    </w:p>
    <w:p w14:paraId="1D31067E" w14:textId="7060D06F" w:rsidR="00453023" w:rsidRPr="00D22CCD" w:rsidDel="00D55B09" w:rsidRDefault="007260E2">
      <w:pPr>
        <w:rPr>
          <w:del w:id="834" w:author="Gert Morlion" w:date="2023-06-05T13:31:00Z"/>
          <w:rFonts w:cs="Arial"/>
          <w:color w:val="000000"/>
          <w:lang w:val="en-US" w:eastAsia="en-US"/>
        </w:rPr>
      </w:pPr>
      <w:del w:id="835" w:author="Gert Morlion" w:date="2023-06-05T13:31:00Z">
        <w:r w:rsidRPr="00D22CCD" w:rsidDel="00D55B09">
          <w:rPr>
            <w:rFonts w:cs="Arial"/>
            <w:lang w:val="en-US"/>
          </w:rPr>
          <w:delText xml:space="preserve">Meta features contain information about other features within a dataset. Information defined by meta features override the default metadata values defined by the dataset descriptive records. </w:delText>
        </w:r>
        <w:r w:rsidRPr="00D22CCD" w:rsidDel="00D55B09">
          <w:rPr>
            <w:rFonts w:cs="Arial"/>
            <w:color w:val="000000"/>
            <w:lang w:val="en-US" w:eastAsia="en-US"/>
          </w:rPr>
          <w:delText>Meta attribution on individual features overrides attribution on meta features.</w:delText>
        </w:r>
      </w:del>
    </w:p>
    <w:p w14:paraId="7CD2C92A" w14:textId="77777777" w:rsidR="00453023" w:rsidRPr="00D22CCD" w:rsidRDefault="007260E2">
      <w:pPr>
        <w:pStyle w:val="berschrift4"/>
        <w:rPr>
          <w:lang w:val="en-US" w:eastAsia="en-US"/>
        </w:rPr>
      </w:pPr>
      <w:r w:rsidRPr="00D22CCD">
        <w:rPr>
          <w:lang w:val="en-US" w:eastAsia="en-US"/>
        </w:rPr>
        <w:lastRenderedPageBreak/>
        <w:t>Cartographic</w:t>
      </w:r>
    </w:p>
    <w:p w14:paraId="4937F5AF" w14:textId="1308FCA0" w:rsidR="00D55B09" w:rsidRPr="005903DD" w:rsidRDefault="00D55B09" w:rsidP="00D55B09">
      <w:pPr>
        <w:rPr>
          <w:ins w:id="836" w:author="Gert Morlion" w:date="2023-06-05T13:32:00Z"/>
        </w:rPr>
      </w:pPr>
      <w:commentRangeStart w:id="837"/>
      <w:ins w:id="838" w:author="Gert Morlion" w:date="2023-06-05T13:32:00Z">
        <w:r>
          <w:t xml:space="preserve">Details of </w:t>
        </w:r>
      </w:ins>
      <w:ins w:id="839" w:author="Gert Morlion" w:date="2023-06-05T13:36:00Z">
        <w:r w:rsidR="0027323D">
          <w:t>cartographic feature</w:t>
        </w:r>
      </w:ins>
      <w:ins w:id="840" w:author="Gert Morlion" w:date="2023-06-05T13:32:00Z">
        <w:r>
          <w:t xml:space="preserve"> types can be found in Annex A – </w:t>
        </w:r>
        <w:r>
          <w:rPr>
            <w:i/>
            <w:iCs/>
          </w:rPr>
          <w:t>Data Classification and Encoding Guide</w:t>
        </w:r>
        <w:r>
          <w:t xml:space="preserve">, clause </w:t>
        </w:r>
      </w:ins>
      <w:ins w:id="841" w:author="Gert Morlion" w:date="2024-08-23T15:41:00Z">
        <w:r w:rsidR="00DE6902">
          <w:t>2.1</w:t>
        </w:r>
      </w:ins>
      <w:ins w:id="842" w:author="Gert Morlion" w:date="2023-06-05T13:32:00Z">
        <w:r>
          <w:t xml:space="preserve"> and Section </w:t>
        </w:r>
      </w:ins>
      <w:ins w:id="843" w:author="Gert Morlion" w:date="2024-08-23T15:41:00Z">
        <w:r w:rsidR="000D538C">
          <w:t>23</w:t>
        </w:r>
      </w:ins>
      <w:ins w:id="844" w:author="Gert Morlion" w:date="2023-06-05T13:32:00Z">
        <w:r>
          <w:t>.</w:t>
        </w:r>
      </w:ins>
      <w:commentRangeEnd w:id="837"/>
      <w:ins w:id="845" w:author="Gert Morlion" w:date="2024-08-23T15:44:00Z">
        <w:r w:rsidR="009D0F4A">
          <w:rPr>
            <w:rStyle w:val="Kommentarzeichen"/>
          </w:rPr>
          <w:commentReference w:id="837"/>
        </w:r>
      </w:ins>
    </w:p>
    <w:p w14:paraId="3D7C55B5" w14:textId="16DD7757" w:rsidR="00453023" w:rsidRPr="00D22CCD" w:rsidDel="00D55B09" w:rsidRDefault="007260E2">
      <w:pPr>
        <w:rPr>
          <w:del w:id="846" w:author="Gert Morlion" w:date="2023-06-05T13:32:00Z"/>
          <w:lang w:val="en-US" w:eastAsia="en-US"/>
        </w:rPr>
      </w:pPr>
      <w:del w:id="847" w:author="Gert Morlion" w:date="2023-06-05T13:32:00Z">
        <w:r w:rsidRPr="00D22CCD" w:rsidDel="00D55B09">
          <w:rPr>
            <w:lang w:val="en-US" w:eastAsia="en-US"/>
          </w:rPr>
          <w:delText xml:space="preserve">Cartographic features contain information about the cartographic representation (including text) of real world entities. </w:delText>
        </w:r>
      </w:del>
    </w:p>
    <w:p w14:paraId="65F0C78F" w14:textId="77777777" w:rsidR="00453023" w:rsidRPr="00D22CCD" w:rsidRDefault="007260E2">
      <w:pPr>
        <w:pStyle w:val="berschrift3"/>
        <w:jc w:val="both"/>
      </w:pPr>
      <w:bookmarkStart w:id="848" w:name="_Toc487203123"/>
      <w:bookmarkStart w:id="849" w:name="_Toc225648285"/>
      <w:bookmarkStart w:id="850" w:name="_Toc225065142"/>
      <w:bookmarkEnd w:id="823"/>
      <w:bookmarkEnd w:id="824"/>
      <w:r w:rsidRPr="00D22CCD">
        <w:t>Feature Relationship</w:t>
      </w:r>
      <w:bookmarkEnd w:id="848"/>
    </w:p>
    <w:p w14:paraId="6124ABBD" w14:textId="79B1C325" w:rsidR="00453023" w:rsidRPr="00D22CCD" w:rsidRDefault="007260E2">
      <w:r w:rsidRPr="00D22CCD">
        <w:rPr>
          <w:rFonts w:cs="Arial"/>
        </w:rPr>
        <w:t>A feature relationship links instances of one feature type with instances of the same or a different feature type.</w:t>
      </w:r>
      <w:r w:rsidRPr="00D22CCD">
        <w:t xml:space="preserve">  There are four types of defined feature relationships in S-401 as described in the following sub clauses.</w:t>
      </w:r>
    </w:p>
    <w:p w14:paraId="56DD55FD" w14:textId="2DC5C474" w:rsidR="00453023" w:rsidRPr="00D22CCD" w:rsidDel="001D5DB1" w:rsidRDefault="007260E2">
      <w:pPr>
        <w:pStyle w:val="berschrift4"/>
        <w:jc w:val="both"/>
        <w:rPr>
          <w:del w:id="851" w:author="Gert Morlion" w:date="2024-11-21T09:43:00Z"/>
        </w:rPr>
      </w:pPr>
      <w:bookmarkStart w:id="852" w:name="_Ref307922365"/>
      <w:commentRangeStart w:id="853"/>
      <w:del w:id="854" w:author="Gert Morlion" w:date="2024-11-21T09:43:00Z">
        <w:r w:rsidRPr="00D22CCD" w:rsidDel="001D5DB1">
          <w:delText>Information Association</w:delText>
        </w:r>
      </w:del>
    </w:p>
    <w:p w14:paraId="0438AD12" w14:textId="640FE47B" w:rsidR="00453023" w:rsidRPr="00D22CCD" w:rsidDel="001D5DB1" w:rsidRDefault="007260E2">
      <w:pPr>
        <w:rPr>
          <w:del w:id="855" w:author="Gert Morlion" w:date="2024-11-21T09:43:00Z"/>
        </w:rPr>
      </w:pPr>
      <w:del w:id="856" w:author="Gert Morlion" w:date="2024-11-21T09:43:00Z">
        <w:r w:rsidRPr="00D22CCD" w:rsidDel="001D5DB1">
          <w:delText xml:space="preserve">An </w:delText>
        </w:r>
        <w:r w:rsidR="00AE19E1" w:rsidRPr="00D22CCD" w:rsidDel="001D5DB1">
          <w:delText xml:space="preserve">information </w:delText>
        </w:r>
        <w:r w:rsidRPr="00D22CCD" w:rsidDel="001D5DB1">
          <w:delText xml:space="preserve">association is used to describe a relationship between </w:delText>
        </w:r>
        <w:r w:rsidR="00AE19E1" w:rsidRPr="00D22CCD" w:rsidDel="001D5DB1">
          <w:delText>a feature type, spatial object, or information type on one side and an information type on the other side.</w:delText>
        </w:r>
      </w:del>
    </w:p>
    <w:p w14:paraId="0D543D12" w14:textId="05882CCC" w:rsidR="00453023" w:rsidRPr="00D22CCD" w:rsidDel="001D5DB1" w:rsidRDefault="007260E2">
      <w:pPr>
        <w:pStyle w:val="Small"/>
        <w:jc w:val="both"/>
        <w:rPr>
          <w:del w:id="857" w:author="Gert Morlion" w:date="2024-11-21T09:43:00Z"/>
          <w:sz w:val="18"/>
          <w:szCs w:val="18"/>
        </w:rPr>
      </w:pPr>
      <w:del w:id="858" w:author="Gert Morlion" w:date="2024-11-21T09:43:00Z">
        <w:r w:rsidRPr="00D22CCD" w:rsidDel="001D5DB1">
          <w:rPr>
            <w:sz w:val="18"/>
            <w:szCs w:val="18"/>
          </w:rPr>
          <w:delText xml:space="preserve">EXAMPLE </w:delText>
        </w:r>
        <w:r w:rsidRPr="00D22CCD" w:rsidDel="001D5DB1">
          <w:rPr>
            <w:sz w:val="18"/>
            <w:szCs w:val="18"/>
          </w:rPr>
          <w:tab/>
        </w:r>
        <w:r w:rsidRPr="00D22CCD" w:rsidDel="001D5DB1">
          <w:rPr>
            <w:sz w:val="18"/>
            <w:szCs w:val="18"/>
          </w:rPr>
          <w:tab/>
          <w:delText xml:space="preserve">A </w:delText>
        </w:r>
        <w:r w:rsidRPr="00D22CCD" w:rsidDel="001D5DB1">
          <w:rPr>
            <w:b/>
            <w:sz w:val="18"/>
            <w:szCs w:val="18"/>
          </w:rPr>
          <w:delText>Supplementary Information</w:delText>
        </w:r>
        <w:r w:rsidRPr="00D22CCD" w:rsidDel="001D5DB1">
          <w:rPr>
            <w:sz w:val="18"/>
            <w:szCs w:val="18"/>
          </w:rPr>
          <w:delText xml:space="preserve"> information type provides additional information to any geo feature using an information association called </w:delText>
        </w:r>
        <w:r w:rsidRPr="00D22CCD" w:rsidDel="001D5DB1">
          <w:rPr>
            <w:b/>
            <w:sz w:val="18"/>
            <w:szCs w:val="18"/>
          </w:rPr>
          <w:delText>additional information</w:delText>
        </w:r>
        <w:r w:rsidRPr="00D22CCD" w:rsidDel="001D5DB1">
          <w:rPr>
            <w:sz w:val="18"/>
            <w:szCs w:val="18"/>
          </w:rPr>
          <w:delText>.</w:delText>
        </w:r>
      </w:del>
    </w:p>
    <w:p w14:paraId="73B7917C" w14:textId="542B300D" w:rsidR="00453023" w:rsidRPr="00D22CCD" w:rsidDel="001D5DB1" w:rsidRDefault="00453023">
      <w:pPr>
        <w:rPr>
          <w:del w:id="859" w:author="Gert Morlion" w:date="2024-11-21T09:43:00Z"/>
        </w:rPr>
      </w:pPr>
    </w:p>
    <w:p w14:paraId="645539DB" w14:textId="6BC3FF3B" w:rsidR="00453023" w:rsidRPr="00D22CCD" w:rsidDel="001D5DB1" w:rsidRDefault="00262FFA">
      <w:pPr>
        <w:keepNext/>
        <w:jc w:val="center"/>
        <w:rPr>
          <w:del w:id="860" w:author="Gert Morlion" w:date="2024-11-21T09:43:00Z"/>
        </w:rPr>
      </w:pPr>
      <w:del w:id="861" w:author="Gert Morlion" w:date="2024-11-21T09:43:00Z">
        <w:r>
          <w:rPr>
            <w:noProof/>
            <w:lang w:val="en-US" w:eastAsia="ko-KR"/>
          </w:rPr>
          <w:pict w14:anchorId="31E3F8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4.5pt;height:89pt;visibility:visible;mso-width-percent:0;mso-height-percent:0;mso-width-percent:0;mso-height-percent:0">
              <v:imagedata r:id="rId17" o:title=""/>
            </v:shape>
          </w:pict>
        </w:r>
      </w:del>
    </w:p>
    <w:p w14:paraId="3499717B" w14:textId="3D6495A3" w:rsidR="00453023" w:rsidRPr="00D22CCD" w:rsidDel="001D5DB1" w:rsidRDefault="007260E2">
      <w:pPr>
        <w:pStyle w:val="Beschriftung"/>
        <w:jc w:val="center"/>
        <w:rPr>
          <w:del w:id="862" w:author="Gert Morlion" w:date="2024-11-21T09:43:00Z"/>
        </w:rPr>
      </w:pPr>
      <w:del w:id="863" w:author="Gert Morlion" w:date="2024-11-21T09:43:00Z">
        <w:r w:rsidRPr="00D22CCD" w:rsidDel="001D5DB1">
          <w:delText xml:space="preserve">Figure </w:delText>
        </w:r>
        <w:r w:rsidDel="001D5DB1">
          <w:fldChar w:fldCharType="begin"/>
        </w:r>
        <w:r w:rsidDel="001D5DB1">
          <w:delInstrText xml:space="preserve"> SEQ Figure \* ARABIC </w:delInstrText>
        </w:r>
        <w:r w:rsidDel="001D5DB1">
          <w:fldChar w:fldCharType="separate"/>
        </w:r>
        <w:r w:rsidRPr="00D22CCD" w:rsidDel="001D5DB1">
          <w:rPr>
            <w:noProof/>
          </w:rPr>
          <w:delText>1</w:delText>
        </w:r>
        <w:r w:rsidDel="001D5DB1">
          <w:rPr>
            <w:noProof/>
          </w:rPr>
          <w:fldChar w:fldCharType="end"/>
        </w:r>
        <w:r w:rsidRPr="00D22CCD" w:rsidDel="001D5DB1">
          <w:delText xml:space="preserve"> - Information Association</w:delText>
        </w:r>
        <w:commentRangeEnd w:id="853"/>
        <w:r w:rsidR="006A7C19" w:rsidDel="001D5DB1">
          <w:rPr>
            <w:rStyle w:val="Kommentarzeichen"/>
            <w:b w:val="0"/>
          </w:rPr>
          <w:commentReference w:id="853"/>
        </w:r>
      </w:del>
    </w:p>
    <w:p w14:paraId="7DA35D3D" w14:textId="77777777" w:rsidR="00453023" w:rsidRPr="00D22CCD" w:rsidRDefault="007260E2">
      <w:pPr>
        <w:pStyle w:val="berschrift4"/>
        <w:jc w:val="both"/>
      </w:pPr>
      <w:r w:rsidRPr="00D22CCD">
        <w:t>Feature Association</w:t>
      </w:r>
      <w:bookmarkEnd w:id="852"/>
    </w:p>
    <w:p w14:paraId="7F3CDA07"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w:t>
      </w:r>
      <w:r w:rsidR="0080687A" w:rsidRPr="00D22CCD">
        <w:rPr>
          <w:rFonts w:cs="Arial"/>
          <w:color w:val="000000"/>
          <w:lang w:val="en-US" w:eastAsia="en-US"/>
        </w:rPr>
        <w:t xml:space="preserve"> feature </w:t>
      </w:r>
      <w:r w:rsidRPr="00D22CCD">
        <w:rPr>
          <w:rFonts w:cs="Arial"/>
          <w:color w:val="000000"/>
          <w:lang w:val="en-US" w:eastAsia="en-US"/>
        </w:rPr>
        <w:t xml:space="preserve">association is used to describe a relationship between two feature types that involves connections between their instances. </w:t>
      </w:r>
    </w:p>
    <w:p w14:paraId="5C853BE6"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7E57BC0B" w14:textId="55F931C3" w:rsidR="00453023" w:rsidRPr="00D22CCD" w:rsidRDefault="00922E86">
      <w:pPr>
        <w:pStyle w:val="Small"/>
        <w:jc w:val="both"/>
        <w:rPr>
          <w:sz w:val="18"/>
          <w:szCs w:val="18"/>
        </w:rPr>
      </w:pPr>
      <w:ins w:id="864" w:author="Bernd Birklhuber" w:date="2025-06-19T11:21:00Z">
        <w:r>
          <w:rPr>
            <w:noProof/>
          </w:rPr>
          <w:pict w14:anchorId="3C14C697">
            <v:shape id="Picture 2" o:spid="_x0000_s1068" type="#_x0000_t75" alt="A black text on a white background&#10;&#10;Description automatically generated" style="position:absolute;left:0;text-align:left;margin-left:1.8pt;margin-top:68.15pt;width:453pt;height:67.6pt;z-index: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
              <v:imagedata r:id="rId18" o:title="A black text on a white background&#10;&#10;Description automatically generated"/>
              <w10:wrap type="topAndBottom" anchorx="margin"/>
            </v:shape>
          </w:pict>
        </w:r>
      </w:ins>
      <w:commentRangeStart w:id="865"/>
      <w:r w:rsidR="007260E2" w:rsidRPr="00D22CCD">
        <w:rPr>
          <w:sz w:val="18"/>
          <w:szCs w:val="18"/>
        </w:rPr>
        <w:t xml:space="preserve">EXAMPLE </w:t>
      </w:r>
      <w:r w:rsidR="007260E2" w:rsidRPr="00D22CCD">
        <w:rPr>
          <w:sz w:val="18"/>
          <w:szCs w:val="18"/>
        </w:rPr>
        <w:tab/>
      </w:r>
      <w:r w:rsidR="007260E2" w:rsidRPr="00D22CCD">
        <w:rPr>
          <w:sz w:val="18"/>
          <w:szCs w:val="18"/>
        </w:rPr>
        <w:tab/>
      </w:r>
      <w:ins w:id="866" w:author="Bernd Birklhuber" w:date="2025-06-19T11:18:00Z">
        <w:r w:rsidR="007E10D3" w:rsidRPr="00922E86">
          <w:rPr>
            <w:sz w:val="18"/>
            <w:szCs w:val="20"/>
          </w:rPr>
          <w:t xml:space="preserve">A </w:t>
        </w:r>
        <w:r w:rsidR="007E10D3" w:rsidRPr="00922E86">
          <w:rPr>
            <w:b/>
            <w:bCs/>
            <w:sz w:val="18"/>
            <w:szCs w:val="20"/>
          </w:rPr>
          <w:t xml:space="preserve">Caution Area </w:t>
        </w:r>
        <w:r w:rsidR="007E10D3" w:rsidRPr="00922E86">
          <w:rPr>
            <w:sz w:val="18"/>
            <w:szCs w:val="20"/>
          </w:rPr>
          <w:t xml:space="preserve">feature provides additional caution information to the </w:t>
        </w:r>
        <w:r w:rsidR="007E10D3" w:rsidRPr="00922E86">
          <w:rPr>
            <w:b/>
            <w:bCs/>
            <w:sz w:val="18"/>
            <w:szCs w:val="20"/>
          </w:rPr>
          <w:t>T</w:t>
        </w:r>
        <w:r w:rsidR="007E10D3" w:rsidRPr="00922E86">
          <w:rPr>
            <w:b/>
            <w:bCs/>
            <w:sz w:val="18"/>
            <w:szCs w:val="20"/>
          </w:rPr>
          <w:t>r</w:t>
        </w:r>
        <w:r w:rsidR="007E10D3" w:rsidRPr="00922E86">
          <w:rPr>
            <w:b/>
            <w:bCs/>
            <w:sz w:val="18"/>
            <w:szCs w:val="20"/>
          </w:rPr>
          <w:t>affic Separation Scheme</w:t>
        </w:r>
        <w:r w:rsidR="007E10D3" w:rsidRPr="00922E86">
          <w:rPr>
            <w:b/>
            <w:bCs/>
            <w:sz w:val="18"/>
            <w:szCs w:val="20"/>
          </w:rPr>
          <w:t xml:space="preserve"> </w:t>
        </w:r>
        <w:r w:rsidR="007E10D3" w:rsidRPr="00922E86">
          <w:rPr>
            <w:sz w:val="18"/>
            <w:szCs w:val="20"/>
          </w:rPr>
          <w:t xml:space="preserve">feature. An association named </w:t>
        </w:r>
        <w:r w:rsidR="007E10D3" w:rsidRPr="00922E86">
          <w:rPr>
            <w:b/>
            <w:bCs/>
            <w:sz w:val="18"/>
            <w:szCs w:val="20"/>
          </w:rPr>
          <w:t xml:space="preserve">Caution Area Association </w:t>
        </w:r>
        <w:r w:rsidR="007E10D3" w:rsidRPr="00922E86">
          <w:rPr>
            <w:sz w:val="18"/>
            <w:szCs w:val="20"/>
          </w:rPr>
          <w:t xml:space="preserve">is used to relate the two features; roles are used to convey the meaning of the relationship. </w:t>
        </w:r>
      </w:ins>
      <w:del w:id="867" w:author="Bernd Birklhuber" w:date="2025-06-19T11:18:00Z">
        <w:r w:rsidR="007260E2" w:rsidRPr="00D22CCD" w:rsidDel="007E10D3">
          <w:rPr>
            <w:sz w:val="18"/>
            <w:szCs w:val="18"/>
          </w:rPr>
          <w:delText xml:space="preserve">A </w:delText>
        </w:r>
        <w:r w:rsidR="007260E2" w:rsidRPr="00D22CCD" w:rsidDel="007E10D3">
          <w:rPr>
            <w:b/>
            <w:bCs/>
            <w:sz w:val="18"/>
            <w:szCs w:val="18"/>
          </w:rPr>
          <w:delText>Light</w:delText>
        </w:r>
        <w:r w:rsidR="007260E2" w:rsidRPr="00D22CCD" w:rsidDel="007E10D3">
          <w:rPr>
            <w:sz w:val="18"/>
            <w:szCs w:val="18"/>
          </w:rPr>
          <w:delText xml:space="preserve"> feature provides additional information to the </w:delText>
        </w:r>
        <w:r w:rsidR="007260E2" w:rsidRPr="00D22CCD" w:rsidDel="007E10D3">
          <w:rPr>
            <w:b/>
            <w:bCs/>
            <w:sz w:val="18"/>
            <w:szCs w:val="18"/>
          </w:rPr>
          <w:delText>bridge</w:delText>
        </w:r>
        <w:r w:rsidR="007260E2" w:rsidRPr="00D22CCD" w:rsidDel="007E10D3">
          <w:rPr>
            <w:sz w:val="18"/>
            <w:szCs w:val="18"/>
          </w:rPr>
          <w:delText xml:space="preserve"> feature. An association named </w:delText>
        </w:r>
        <w:r w:rsidR="007260E2" w:rsidRPr="00D22CCD" w:rsidDel="007E10D3">
          <w:rPr>
            <w:b/>
            <w:bCs/>
            <w:sz w:val="18"/>
            <w:szCs w:val="18"/>
          </w:rPr>
          <w:delText xml:space="preserve">Bridge Association </w:delText>
        </w:r>
        <w:r w:rsidR="007260E2" w:rsidRPr="00D22CCD" w:rsidDel="007E10D3">
          <w:rPr>
            <w:sz w:val="18"/>
            <w:szCs w:val="18"/>
          </w:rPr>
          <w:delText>is used to relate the features; roles are used to convey the meaning of the relationship.</w:delText>
        </w:r>
        <w:commentRangeEnd w:id="865"/>
        <w:r w:rsidR="00F835A1" w:rsidDel="007E10D3">
          <w:rPr>
            <w:rStyle w:val="Kommentarzeichen"/>
            <w:rFonts w:eastAsia="MS Mincho"/>
            <w:snapToGrid/>
            <w:szCs w:val="20"/>
            <w:lang w:eastAsia="ja-JP"/>
          </w:rPr>
          <w:commentReference w:id="865"/>
        </w:r>
      </w:del>
    </w:p>
    <w:p w14:paraId="06D5FBDE" w14:textId="4E48B29E" w:rsidR="00453023" w:rsidRPr="00D22CCD" w:rsidRDefault="00453023">
      <w:pPr>
        <w:pStyle w:val="Small"/>
        <w:jc w:val="both"/>
        <w:rPr>
          <w:sz w:val="18"/>
          <w:szCs w:val="18"/>
        </w:rPr>
      </w:pPr>
    </w:p>
    <w:p w14:paraId="5A2C2F84" w14:textId="6F2EC0C7" w:rsidR="00453023" w:rsidRPr="00D22CCD" w:rsidRDefault="00453023">
      <w:pPr>
        <w:pStyle w:val="Small"/>
        <w:jc w:val="both"/>
        <w:rPr>
          <w:sz w:val="18"/>
          <w:szCs w:val="18"/>
        </w:rPr>
      </w:pPr>
    </w:p>
    <w:p w14:paraId="6C27B9CF" w14:textId="18A71C01" w:rsidR="00453023" w:rsidRPr="00D22CCD" w:rsidRDefault="00262FFA">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pPr>
      <w:del w:id="868" w:author="Bernd Birklhuber" w:date="2025-06-19T11:21:00Z">
        <w:r w:rsidDel="00922E86">
          <w:rPr>
            <w:rFonts w:cs="Arial"/>
            <w:b/>
            <w:noProof/>
            <w:color w:val="000000"/>
            <w:lang w:val="en-US" w:eastAsia="ko-KR"/>
          </w:rPr>
          <w:lastRenderedPageBreak/>
          <w:pict w14:anchorId="11BCFF1B">
            <v:shape id="_x0000_i1026" type="#_x0000_t75" alt="" style="width:419pt;height:99pt;visibility:visible;mso-width-percent:0;mso-height-percent:0;mso-width-percent:0;mso-height-percent:0">
              <v:imagedata r:id="rId19" o:title=""/>
            </v:shape>
          </w:pict>
        </w:r>
      </w:del>
    </w:p>
    <w:p w14:paraId="4B1038C1" w14:textId="4D978619" w:rsidR="00453023" w:rsidRPr="00D22CCD" w:rsidRDefault="007260E2">
      <w:pPr>
        <w:pStyle w:val="Beschriftung"/>
        <w:jc w:val="center"/>
      </w:pPr>
      <w:bookmarkStart w:id="869" w:name="_Ref307922491"/>
      <w:r w:rsidRPr="00D22CCD">
        <w:t xml:space="preserve">Figure </w:t>
      </w:r>
      <w:ins w:id="870" w:author="Gert Morlion" w:date="2024-08-23T15:42:00Z">
        <w:r w:rsidR="009F6679">
          <w:t>4-1</w:t>
        </w:r>
      </w:ins>
      <w:r>
        <w:fldChar w:fldCharType="begin"/>
      </w:r>
      <w:r>
        <w:instrText xml:space="preserve"> SEQ Figure \* ARABIC </w:instrText>
      </w:r>
      <w:r>
        <w:fldChar w:fldCharType="separate"/>
      </w:r>
      <w:r w:rsidRPr="00D22CCD">
        <w:rPr>
          <w:noProof/>
        </w:rPr>
        <w:t>2</w:t>
      </w:r>
      <w:r>
        <w:rPr>
          <w:noProof/>
        </w:rPr>
        <w:fldChar w:fldCharType="end"/>
      </w:r>
      <w:r w:rsidRPr="00D22CCD">
        <w:t xml:space="preserve"> – Feature Association</w:t>
      </w:r>
    </w:p>
    <w:p w14:paraId="485E1602" w14:textId="77777777" w:rsidR="00453023" w:rsidRPr="00D22CCD" w:rsidRDefault="007260E2">
      <w:pPr>
        <w:pStyle w:val="berschrift4"/>
        <w:jc w:val="both"/>
      </w:pPr>
      <w:r w:rsidRPr="00D22CCD">
        <w:t>Aggregation</w:t>
      </w:r>
      <w:bookmarkEnd w:id="869"/>
    </w:p>
    <w:p w14:paraId="5C7F3905" w14:textId="77777777" w:rsidR="00453023" w:rsidRPr="00D22CCD" w:rsidRDefault="007260E2">
      <w:pPr>
        <w:rPr>
          <w:rFonts w:cs="Arial"/>
          <w:color w:val="000000"/>
          <w:lang w:val="en-US" w:eastAsia="en-US"/>
        </w:rPr>
      </w:pPr>
      <w:r w:rsidRPr="00D22CCD">
        <w:rPr>
          <w:rFonts w:cs="Arial"/>
          <w:color w:val="000000"/>
          <w:lang w:val="en-US" w:eastAsia="en-US"/>
        </w:rPr>
        <w:t xml:space="preserve">An aggregation is a relationship between two or more feature types where the aggregation feature is made up of component features.  </w:t>
      </w:r>
    </w:p>
    <w:p w14:paraId="17BB5D0B" w14:textId="77777777" w:rsidR="00453023" w:rsidRPr="00D22CCD" w:rsidRDefault="007260E2">
      <w:pPr>
        <w:rPr>
          <w:rFonts w:cs="Arial"/>
          <w:sz w:val="18"/>
          <w:szCs w:val="18"/>
          <w:lang w:eastAsia="de-DE"/>
        </w:rPr>
      </w:pPr>
      <w:r w:rsidRPr="00D22CCD">
        <w:rPr>
          <w:rFonts w:cs="Arial"/>
          <w:sz w:val="18"/>
          <w:szCs w:val="18"/>
          <w:lang w:eastAsia="de-DE"/>
        </w:rPr>
        <w:t>EXAMPLE</w:t>
      </w:r>
      <w:r w:rsidRPr="00D22CCD">
        <w:rPr>
          <w:rFonts w:cs="Arial"/>
          <w:sz w:val="18"/>
          <w:szCs w:val="18"/>
          <w:lang w:eastAsia="de-DE"/>
        </w:rPr>
        <w:tab/>
      </w:r>
      <w:r w:rsidRPr="00D22CCD">
        <w:rPr>
          <w:rFonts w:cs="Arial"/>
          <w:sz w:val="18"/>
          <w:szCs w:val="18"/>
          <w:lang w:eastAsia="de-DE"/>
        </w:rPr>
        <w:tab/>
        <w:t>An</w:t>
      </w:r>
      <w:r w:rsidRPr="00D22CCD">
        <w:rPr>
          <w:rFonts w:cs="Arial"/>
          <w:b/>
          <w:sz w:val="18"/>
          <w:szCs w:val="18"/>
          <w:lang w:eastAsia="de-DE"/>
        </w:rPr>
        <w:t xml:space="preserve"> Bridge</w:t>
      </w:r>
      <w:r w:rsidRPr="00D22CCD">
        <w:rPr>
          <w:rFonts w:cs="Arial"/>
          <w:sz w:val="18"/>
          <w:szCs w:val="18"/>
          <w:lang w:eastAsia="de-DE"/>
        </w:rPr>
        <w:t xml:space="preserve"> feature may be composed of multiple </w:t>
      </w:r>
      <w:r w:rsidRPr="00D22CCD">
        <w:rPr>
          <w:rFonts w:cs="Arial"/>
          <w:b/>
          <w:sz w:val="18"/>
          <w:szCs w:val="18"/>
          <w:lang w:eastAsia="de-DE"/>
        </w:rPr>
        <w:t>Span Fixed</w:t>
      </w:r>
      <w:r w:rsidRPr="00D22CCD">
        <w:rPr>
          <w:rFonts w:cs="Arial"/>
          <w:sz w:val="18"/>
          <w:szCs w:val="18"/>
          <w:lang w:eastAsia="de-DE"/>
        </w:rPr>
        <w:t xml:space="preserve"> features</w:t>
      </w:r>
      <w:del w:id="871" w:author="Bernd Birklhuber" w:date="2025-06-19T11:23:00Z">
        <w:r w:rsidRPr="00D22CCD" w:rsidDel="00922E86">
          <w:rPr>
            <w:rFonts w:cs="Arial"/>
            <w:sz w:val="18"/>
            <w:szCs w:val="18"/>
            <w:lang w:eastAsia="de-DE"/>
          </w:rPr>
          <w:delText xml:space="preserve"> </w:delText>
        </w:r>
      </w:del>
      <w:r w:rsidRPr="00D22CCD">
        <w:rPr>
          <w:rFonts w:cs="Arial"/>
          <w:sz w:val="18"/>
          <w:szCs w:val="18"/>
          <w:lang w:eastAsia="de-DE"/>
        </w:rPr>
        <w:t xml:space="preserve">.  </w:t>
      </w:r>
    </w:p>
    <w:p w14:paraId="09ED3BE0" w14:textId="77777777" w:rsidR="00453023" w:rsidRPr="00D22CCD" w:rsidRDefault="00453023"/>
    <w:p w14:paraId="6D1EC1C9" w14:textId="77777777" w:rsidR="00453023" w:rsidRPr="00D22CCD" w:rsidRDefault="00262FFA">
      <w:pPr>
        <w:autoSpaceDE w:val="0"/>
        <w:autoSpaceDN w:val="0"/>
        <w:adjustRightInd w:val="0"/>
        <w:jc w:val="center"/>
      </w:pPr>
      <w:r>
        <w:rPr>
          <w:rFonts w:cs="Arial"/>
          <w:noProof/>
          <w:color w:val="000000"/>
          <w:sz w:val="18"/>
          <w:szCs w:val="18"/>
          <w:lang w:val="en-US" w:eastAsia="ko-KR"/>
        </w:rPr>
        <w:pict w14:anchorId="1A935C11">
          <v:shape id="_x0000_i1027" type="#_x0000_t75" alt="" style="width:414pt;height:192pt;visibility:visible;mso-width-percent:0;mso-height-percent:0;mso-width-percent:0;mso-height-percent:0">
            <v:imagedata r:id="rId20" o:title=""/>
          </v:shape>
        </w:pict>
      </w:r>
      <w:commentRangeStart w:id="872"/>
      <w:commentRangeEnd w:id="872"/>
      <w:r w:rsidR="0027323D">
        <w:rPr>
          <w:rStyle w:val="Kommentarzeichen"/>
        </w:rPr>
        <w:commentReference w:id="872"/>
      </w:r>
    </w:p>
    <w:p w14:paraId="4FFD2BD0" w14:textId="7F3A5898" w:rsidR="00453023" w:rsidRPr="00D22CCD" w:rsidRDefault="007260E2">
      <w:pPr>
        <w:pStyle w:val="Beschriftung"/>
        <w:jc w:val="center"/>
        <w:rPr>
          <w:rFonts w:cs="Arial"/>
          <w:lang w:eastAsia="de-DE"/>
        </w:rPr>
      </w:pPr>
      <w:r w:rsidRPr="00D22CCD">
        <w:t xml:space="preserve">Figure </w:t>
      </w:r>
      <w:ins w:id="873" w:author="Gert Morlion" w:date="2024-08-23T15:43:00Z">
        <w:r w:rsidR="009F6679">
          <w:t>4-2</w:t>
        </w:r>
      </w:ins>
      <w:r>
        <w:fldChar w:fldCharType="begin"/>
      </w:r>
      <w:r>
        <w:instrText xml:space="preserve"> SEQ Figure \* ARABIC </w:instrText>
      </w:r>
      <w:r>
        <w:fldChar w:fldCharType="separate"/>
      </w:r>
      <w:r w:rsidRPr="00D22CCD">
        <w:rPr>
          <w:noProof/>
        </w:rPr>
        <w:t>3</w:t>
      </w:r>
      <w:r>
        <w:rPr>
          <w:noProof/>
        </w:rPr>
        <w:fldChar w:fldCharType="end"/>
      </w:r>
      <w:r w:rsidRPr="00D22CCD">
        <w:t xml:space="preserve"> - Aggregation</w:t>
      </w:r>
    </w:p>
    <w:p w14:paraId="3E86A4B4" w14:textId="77777777" w:rsidR="00453023" w:rsidRPr="00D22CCD" w:rsidRDefault="007260E2">
      <w:pPr>
        <w:pStyle w:val="berschrift4"/>
        <w:jc w:val="both"/>
      </w:pPr>
      <w:bookmarkStart w:id="874" w:name="_Ref307922421"/>
      <w:r w:rsidRPr="00D22CCD">
        <w:t>Composition</w:t>
      </w:r>
      <w:bookmarkEnd w:id="874"/>
    </w:p>
    <w:p w14:paraId="4E695492"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 composition is a strong aggregation. In a composition, if a container feature is deleted then all of its containe</w:t>
      </w:r>
      <w:r w:rsidRPr="00D22CCD">
        <w:rPr>
          <w:rFonts w:cs="Arial" w:hint="eastAsia"/>
          <w:color w:val="000000"/>
          <w:lang w:val="en-US"/>
        </w:rPr>
        <w:t>r</w:t>
      </w:r>
      <w:r w:rsidRPr="00D22CCD">
        <w:rPr>
          <w:rFonts w:cs="Arial"/>
          <w:color w:val="000000"/>
          <w:lang w:val="en-US" w:eastAsia="en-US"/>
        </w:rPr>
        <w:t xml:space="preserve"> features are deleted as well. </w:t>
      </w:r>
    </w:p>
    <w:p w14:paraId="39DE544F"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21552A6D" w14:textId="77777777" w:rsidR="00453023"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EXAMPLE</w:t>
      </w:r>
      <w:r w:rsidRPr="00D22CCD">
        <w:rPr>
          <w:rFonts w:cs="Arial"/>
          <w:color w:val="000000"/>
          <w:lang w:val="en-US" w:eastAsia="en-US"/>
        </w:rPr>
        <w:tab/>
        <w:t xml:space="preserve"> </w:t>
      </w:r>
      <w:r w:rsidRPr="00D22CCD">
        <w:rPr>
          <w:rFonts w:cs="Arial"/>
          <w:color w:val="000000"/>
          <w:lang w:val="en-US" w:eastAsia="en-US"/>
        </w:rPr>
        <w:tab/>
        <w:t xml:space="preserve">If a feature type that is considered a structure feature, such as a beacon is deleted, then all of its component feature types that make up the equipment composition, such as lights and fog signals must be deleted as they make up the </w:t>
      </w:r>
      <w:r w:rsidRPr="00D22CCD">
        <w:rPr>
          <w:rFonts w:cs="Arial"/>
          <w:b/>
          <w:color w:val="000000"/>
          <w:lang w:val="en-US" w:eastAsia="en-US"/>
        </w:rPr>
        <w:t>Structure/Equipment</w:t>
      </w:r>
      <w:r w:rsidRPr="00D22CCD">
        <w:rPr>
          <w:rFonts w:cs="Arial"/>
          <w:color w:val="000000"/>
          <w:lang w:val="en-US" w:eastAsia="en-US"/>
        </w:rPr>
        <w:t xml:space="preserve"> Composition.</w:t>
      </w:r>
    </w:p>
    <w:p w14:paraId="5B495543" w14:textId="77777777" w:rsidR="00D22CCD" w:rsidRPr="00D22CCD" w:rsidRDefault="00D22CCD">
      <w:pPr>
        <w:autoSpaceDE w:val="0"/>
        <w:autoSpaceDN w:val="0"/>
        <w:adjustRightInd w:val="0"/>
        <w:spacing w:before="60" w:after="60" w:line="240" w:lineRule="auto"/>
        <w:rPr>
          <w:rFonts w:cs="Arial"/>
          <w:color w:val="000000"/>
          <w:lang w:val="en-US" w:eastAsia="en-US"/>
        </w:rPr>
      </w:pPr>
    </w:p>
    <w:bookmarkEnd w:id="849"/>
    <w:bookmarkEnd w:id="850"/>
    <w:p w14:paraId="2758D7FD" w14:textId="0A353D8F" w:rsidR="008C1F21" w:rsidRPr="00D22CCD" w:rsidRDefault="00262FFA" w:rsidP="008C1F21">
      <w:pPr>
        <w:rPr>
          <w:lang w:val="en-US" w:eastAsia="en-US"/>
        </w:rPr>
      </w:pPr>
      <w:del w:id="875" w:author="Bernd Birklhuber" w:date="2025-03-07T11:59:00Z">
        <w:r>
          <w:rPr>
            <w:noProof/>
            <w:lang w:val="en-US" w:eastAsia="ko-KR"/>
          </w:rPr>
          <w:lastRenderedPageBreak/>
          <w:pict w14:anchorId="223FC6ED">
            <v:shape id="_x0000_i1028" type="#_x0000_t75" alt="" style="width:422.5pt;height:73pt;visibility:visible;mso-width-percent:0;mso-height-percent:0;mso-width-percent:0;mso-height-percent:0">
              <v:imagedata r:id="rId21" o:title=""/>
            </v:shape>
          </w:pict>
        </w:r>
      </w:del>
      <w:ins w:id="876" w:author="Bernd Birklhuber" w:date="2025-03-07T11:59:00Z">
        <w:r>
          <w:rPr>
            <w:noProof/>
            <w:lang w:val="de-DE" w:eastAsia="de-DE"/>
          </w:rPr>
          <w:pict w14:anchorId="1C47D14D">
            <v:shape id="Picture 5" o:spid="_x0000_i1029" type="#_x0000_t75" alt="A close up of a sign&#10;&#10;Description automatically generated" style="width:454.5pt;height:59pt;visibility:visible;mso-wrap-style:square">
              <v:imagedata r:id="rId22" o:title="A close up of a sign&#10;&#10;Description automatically generated"/>
            </v:shape>
          </w:pict>
        </w:r>
      </w:ins>
    </w:p>
    <w:p w14:paraId="1662C6ED" w14:textId="77777777" w:rsidR="00453023" w:rsidRPr="00D22CCD" w:rsidRDefault="00453023">
      <w:pPr>
        <w:autoSpaceDE w:val="0"/>
        <w:autoSpaceDN w:val="0"/>
        <w:adjustRightInd w:val="0"/>
        <w:spacing w:after="0" w:line="240" w:lineRule="auto"/>
        <w:rPr>
          <w:rFonts w:eastAsia="Times New Roman" w:cs="Arial"/>
          <w:lang w:eastAsia="en-GB"/>
        </w:rPr>
      </w:pPr>
    </w:p>
    <w:p w14:paraId="6676268C" w14:textId="77777777" w:rsidR="00453023" w:rsidRPr="00D22CCD" w:rsidRDefault="00262FFA">
      <w:pPr>
        <w:autoSpaceDE w:val="0"/>
        <w:autoSpaceDN w:val="0"/>
        <w:adjustRightInd w:val="0"/>
        <w:spacing w:after="0" w:line="240" w:lineRule="auto"/>
        <w:rPr>
          <w:rFonts w:eastAsia="Times New Roman" w:cs="Arial"/>
          <w:lang w:eastAsia="en-US"/>
        </w:rPr>
      </w:pPr>
      <w:r>
        <w:rPr>
          <w:noProof/>
        </w:rPr>
        <w:pict w14:anchorId="38522462">
          <v:shapetype id="_x0000_t202" coordsize="21600,21600" o:spt="202" path="m,l,21600r21600,l21600,xe">
            <v:stroke joinstyle="miter"/>
            <v:path gradientshapeok="t" o:connecttype="rect"/>
          </v:shapetype>
          <v:shape id="Text Box 644" o:spid="_x0000_s1028" type="#_x0000_t202" style="position:absolute;left:0;text-align:left;margin-left:37.1pt;margin-top:5.7pt;width:363pt;height:23.5pt;z-index: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" stroked="f">
            <v:textbox style="mso-next-textbox:#Text Box 644;mso-fit-shape-to-text:t" inset="0,0,0,0">
              <w:txbxContent>
                <w:p w14:paraId="772D0137" w14:textId="271C685E" w:rsidR="00262FFA" w:rsidRDefault="00262FFA">
                  <w:pPr>
                    <w:pStyle w:val="Beschriftung"/>
                    <w:jc w:val="center"/>
                    <w:rPr>
                      <w:noProof/>
                    </w:rPr>
                  </w:pPr>
                  <w:r>
                    <w:t xml:space="preserve">Figure </w:t>
                  </w:r>
                  <w:r>
                    <w:fldChar w:fldCharType="begin"/>
                  </w:r>
                  <w:r>
                    <w:instrText xml:space="preserve"> SEQ Figure \* ARABIC </w:instrText>
                  </w:r>
                  <w:r>
                    <w:fldChar w:fldCharType="separate"/>
                  </w:r>
                  <w:r>
                    <w:rPr>
                      <w:noProof/>
                    </w:rPr>
                    <w:t>4</w:t>
                  </w:r>
                  <w:r>
                    <w:rPr>
                      <w:noProof/>
                    </w:rPr>
                    <w:fldChar w:fldCharType="end"/>
                  </w:r>
                  <w:ins w:id="877" w:author="Gert Morlion" w:date="2024-08-23T15:43:00Z">
                    <w:r>
                      <w:rPr>
                        <w:noProof/>
                      </w:rPr>
                      <w:t>-3</w:t>
                    </w:r>
                  </w:ins>
                  <w:r>
                    <w:t xml:space="preserve"> - Composition</w:t>
                  </w:r>
                </w:p>
              </w:txbxContent>
            </v:textbox>
          </v:shape>
        </w:pict>
      </w:r>
    </w:p>
    <w:p w14:paraId="5DB1A864" w14:textId="77777777" w:rsidR="00453023" w:rsidRPr="00D22CCD" w:rsidRDefault="00453023">
      <w:pPr>
        <w:pStyle w:val="berschrift3"/>
        <w:numPr>
          <w:ilvl w:val="0"/>
          <w:numId w:val="0"/>
        </w:numPr>
        <w:ind w:left="720"/>
        <w:jc w:val="both"/>
        <w:rPr>
          <w:lang w:eastAsia="en-US"/>
        </w:rPr>
      </w:pPr>
      <w:bookmarkStart w:id="878" w:name="_Toc225648292"/>
      <w:bookmarkStart w:id="879" w:name="_Toc225065149"/>
    </w:p>
    <w:p w14:paraId="0395F4E0" w14:textId="77777777" w:rsidR="00453023" w:rsidRPr="00D22CCD" w:rsidRDefault="007260E2">
      <w:pPr>
        <w:pStyle w:val="berschrift3"/>
        <w:jc w:val="both"/>
        <w:rPr>
          <w:lang w:eastAsia="en-US"/>
        </w:rPr>
      </w:pPr>
      <w:bookmarkStart w:id="880" w:name="_Toc487203124"/>
      <w:r w:rsidRPr="00D22CCD">
        <w:rPr>
          <w:lang w:eastAsia="en-US"/>
        </w:rPr>
        <w:t>Information Types</w:t>
      </w:r>
      <w:bookmarkEnd w:id="880"/>
    </w:p>
    <w:p w14:paraId="55DA710F" w14:textId="04C48D2E" w:rsidR="0027323D" w:rsidRPr="005903DD" w:rsidRDefault="0027323D" w:rsidP="0027323D">
      <w:pPr>
        <w:rPr>
          <w:ins w:id="881" w:author="Gert Morlion" w:date="2023-06-05T13:35:00Z"/>
        </w:rPr>
      </w:pPr>
      <w:commentRangeStart w:id="882"/>
      <w:ins w:id="883" w:author="Gert Morlion" w:date="2023-06-05T13:35:00Z">
        <w:r>
          <w:t xml:space="preserve">Details of information types can be found in Annex A – </w:t>
        </w:r>
        <w:r>
          <w:rPr>
            <w:i/>
            <w:iCs/>
          </w:rPr>
          <w:t>Data Classification and Encoding Guide</w:t>
        </w:r>
        <w:r>
          <w:t xml:space="preserve">, clause </w:t>
        </w:r>
      </w:ins>
      <w:ins w:id="884" w:author="Gert Morlion" w:date="2024-08-23T15:44:00Z">
        <w:r w:rsidR="009D0F4A">
          <w:t>2.3, 2.4.7</w:t>
        </w:r>
      </w:ins>
      <w:ins w:id="885" w:author="Gert Morlion" w:date="2023-06-05T13:35:00Z">
        <w:r>
          <w:t xml:space="preserve"> and Section </w:t>
        </w:r>
      </w:ins>
      <w:ins w:id="886" w:author="Gert Morlion" w:date="2024-08-23T15:44:00Z">
        <w:r w:rsidR="00757FD4">
          <w:t>24</w:t>
        </w:r>
      </w:ins>
      <w:ins w:id="887" w:author="Gert Morlion" w:date="2023-06-05T13:35:00Z">
        <w:r>
          <w:t>.</w:t>
        </w:r>
      </w:ins>
      <w:commentRangeEnd w:id="882"/>
      <w:ins w:id="888" w:author="Gert Morlion" w:date="2024-08-23T15:44:00Z">
        <w:r w:rsidR="009D0F4A">
          <w:rPr>
            <w:rStyle w:val="Kommentarzeichen"/>
          </w:rPr>
          <w:commentReference w:id="882"/>
        </w:r>
      </w:ins>
    </w:p>
    <w:p w14:paraId="2ADFE21C" w14:textId="781EEF97" w:rsidR="00453023" w:rsidRPr="00D22CCD" w:rsidDel="0027323D" w:rsidRDefault="007260E2">
      <w:pPr>
        <w:rPr>
          <w:del w:id="889" w:author="Gert Morlion" w:date="2023-06-05T13:35:00Z"/>
          <w:rFonts w:cs="Arial"/>
          <w:lang w:eastAsia="en-GB"/>
        </w:rPr>
      </w:pPr>
      <w:del w:id="890" w:author="Gert Morlion" w:date="2023-06-05T13:35:00Z">
        <w:r w:rsidRPr="00D22CCD" w:rsidDel="0027323D">
          <w:rPr>
            <w:rFonts w:cs="Arial"/>
            <w:lang w:eastAsia="en-GB"/>
          </w:rPr>
          <w:delText xml:space="preserve">Information types define identifiable pieces of information in a dataset that can be shared </w:delText>
        </w:r>
        <w:r w:rsidR="0080687A" w:rsidRPr="00D22CCD" w:rsidDel="0027323D">
          <w:rPr>
            <w:rFonts w:cs="Arial"/>
            <w:lang w:eastAsia="en-GB"/>
          </w:rPr>
          <w:delText xml:space="preserve">using information associations </w:delText>
        </w:r>
        <w:r w:rsidRPr="00D22CCD" w:rsidDel="0027323D">
          <w:rPr>
            <w:rFonts w:cs="Arial"/>
            <w:lang w:eastAsia="en-GB"/>
          </w:rPr>
          <w:delText>They have attributes but have no geometry.</w:delText>
        </w:r>
      </w:del>
    </w:p>
    <w:p w14:paraId="69F21081" w14:textId="77777777" w:rsidR="00453023" w:rsidRPr="00D22CCD" w:rsidRDefault="00453023">
      <w:pPr>
        <w:keepNext/>
      </w:pPr>
    </w:p>
    <w:p w14:paraId="067017E2" w14:textId="77777777" w:rsidR="00453023" w:rsidRPr="00D22CCD" w:rsidRDefault="007260E2">
      <w:pPr>
        <w:pStyle w:val="berschrift4"/>
        <w:rPr>
          <w:lang w:val="en-AU"/>
        </w:rPr>
      </w:pPr>
      <w:r w:rsidRPr="00D22CCD">
        <w:rPr>
          <w:lang w:val="en-AU"/>
        </w:rPr>
        <w:t>Spatial Quality</w:t>
      </w:r>
    </w:p>
    <w:p w14:paraId="6B7078A9" w14:textId="77777777" w:rsidR="00CD31AA" w:rsidRPr="004E17D6" w:rsidRDefault="00CD31AA" w:rsidP="00CD31AA">
      <w:pPr>
        <w:autoSpaceDE w:val="0"/>
        <w:autoSpaceDN w:val="0"/>
        <w:adjustRightInd w:val="0"/>
        <w:spacing w:after="120" w:line="240" w:lineRule="auto"/>
        <w:rPr>
          <w:ins w:id="891" w:author="Gert Morlion" w:date="2024-08-23T15:45:00Z"/>
          <w:rFonts w:cs="Arial"/>
          <w:lang w:val="en-AU"/>
        </w:rPr>
      </w:pPr>
      <w:ins w:id="892" w:author="Gert Morlion" w:date="2024-08-23T15:45:00Z">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Pr>
            <w:rFonts w:cs="Arial"/>
            <w:lang w:eastAsia="en-GB"/>
          </w:rPr>
          <w:t>D</w:t>
        </w:r>
        <w:r>
          <w:rPr>
            <w:rFonts w:eastAsia="Times New Roman" w:cs="Arial"/>
            <w:lang w:eastAsia="en-US"/>
          </w:rPr>
          <w:t xml:space="preserve">etails of spatial quality can be found in Annex A – </w:t>
        </w:r>
        <w:r>
          <w:rPr>
            <w:rFonts w:eastAsia="Times New Roman" w:cs="Arial"/>
            <w:i/>
            <w:iCs/>
            <w:lang w:eastAsia="en-US"/>
          </w:rPr>
          <w:t>Data Classification and Encoding Guide</w:t>
        </w:r>
        <w:r>
          <w:rPr>
            <w:rFonts w:eastAsia="Times New Roman" w:cs="Arial"/>
            <w:lang w:eastAsia="en-US"/>
          </w:rPr>
          <w:t>, clauses 2.4.7 and 24.5.</w:t>
        </w:r>
      </w:ins>
    </w:p>
    <w:p w14:paraId="52DF79AE" w14:textId="77777777" w:rsidR="0027323D" w:rsidRPr="00BD700F" w:rsidRDefault="0027323D">
      <w:pPr>
        <w:autoSpaceDE w:val="0"/>
        <w:autoSpaceDN w:val="0"/>
        <w:adjustRightInd w:val="0"/>
        <w:rPr>
          <w:ins w:id="893" w:author="Gert Morlion" w:date="2023-06-05T13:37:00Z"/>
          <w:strike/>
        </w:rPr>
      </w:pPr>
      <w:ins w:id="894" w:author="Gert Morlion" w:date="2023-06-05T13:37:00Z">
        <w:r w:rsidRPr="00BD700F">
          <w:rPr>
            <w:strike/>
          </w:rPr>
          <w:t xml:space="preserve">The information association “Spatial association” provides the binding between spatial objects and spatial quality. It is noted here because the S-100 Feature Catalogue model is incapable of describing this relationship. </w:t>
        </w:r>
      </w:ins>
    </w:p>
    <w:p w14:paraId="1550E59D" w14:textId="20B57CA8" w:rsidR="00453023" w:rsidRPr="00D22CCD" w:rsidRDefault="0027323D">
      <w:pPr>
        <w:autoSpaceDE w:val="0"/>
        <w:autoSpaceDN w:val="0"/>
        <w:adjustRightInd w:val="0"/>
        <w:rPr>
          <w:rFonts w:cs="Arial"/>
          <w:lang w:val="en-AU"/>
        </w:rPr>
      </w:pPr>
      <w:ins w:id="895" w:author="Gert Morlion" w:date="2023-06-05T13:38:00Z">
        <w:r w:rsidRPr="00BD700F">
          <w:rPr>
            <w:strike/>
          </w:rPr>
          <w:t>Any spatial type other than surface may be associated with spatial quality (no use case for associating surfaces with spatial quality attributes has been identified). Vertical uncertainty is prohibited for curves as this dimension is not supported by curves.</w:t>
        </w:r>
        <w:r>
          <w:t xml:space="preserve"> </w:t>
        </w:r>
      </w:ins>
      <w:del w:id="896" w:author="Gert Morlion" w:date="2023-06-05T13:38:00Z">
        <w:r w:rsidR="007260E2" w:rsidRPr="00D22CCD" w:rsidDel="0027323D">
          <w:rPr>
            <w:rFonts w:cs="Arial"/>
            <w:lang w:val="en-AU"/>
          </w:rPr>
          <w:delText xml:space="preserve">Spatial quality attributes are carried in an information class called </w:delText>
        </w:r>
        <w:r w:rsidR="007260E2" w:rsidRPr="00D22CCD" w:rsidDel="0027323D">
          <w:rPr>
            <w:rFonts w:cs="Arial"/>
            <w:b/>
            <w:lang w:val="en-AU"/>
          </w:rPr>
          <w:delText>Spatial quality</w:delText>
        </w:r>
        <w:r w:rsidR="007260E2" w:rsidRPr="00D22CCD" w:rsidDel="0027323D">
          <w:rPr>
            <w:rFonts w:cs="Arial"/>
            <w:lang w:val="en-AU"/>
          </w:rPr>
          <w:delText>. Only points, multipoints and curves can be associated with spatial quality.  Currently no use case for associating surfaces with spatial quality attributes is known, therefore this is prohibited.  Vertical uncertainty is prohibited for curves as this dimension is not supported by curves.</w:delText>
        </w:r>
      </w:del>
    </w:p>
    <w:p w14:paraId="5B856777" w14:textId="77777777" w:rsidR="00453023" w:rsidRPr="00D22CCD" w:rsidRDefault="00453023">
      <w:pPr>
        <w:rPr>
          <w:rFonts w:cs="Arial"/>
          <w:lang w:val="en-AU"/>
        </w:rPr>
      </w:pPr>
    </w:p>
    <w:p w14:paraId="27DF193F" w14:textId="268070F0" w:rsidR="00453023" w:rsidRPr="00D22CCD" w:rsidDel="00BD700F" w:rsidRDefault="00262FFA">
      <w:pPr>
        <w:keepNext/>
        <w:jc w:val="center"/>
        <w:rPr>
          <w:del w:id="897" w:author="Gert Morlion" w:date="2024-08-23T15:46:00Z"/>
        </w:rPr>
      </w:pPr>
      <w:del w:id="898" w:author="Gert Morlion" w:date="2023-06-05T13:38:00Z">
        <w:r>
          <w:rPr>
            <w:noProof/>
            <w:lang w:val="en-US" w:eastAsia="ko-KR"/>
          </w:rPr>
          <w:lastRenderedPageBreak/>
          <w:pict w14:anchorId="03BF4845">
            <v:shape id="_x0000_i1030" type="#_x0000_t75" alt="" style="width:413.5pt;height:347.5pt;visibility:visible;mso-width-percent:0;mso-height-percent:0;mso-width-percent:0;mso-height-percent:0">
              <v:imagedata r:id="rId23" o:title=""/>
            </v:shape>
          </w:pict>
        </w:r>
      </w:del>
    </w:p>
    <w:p w14:paraId="34D857A2" w14:textId="2033298D" w:rsidR="00453023" w:rsidRPr="00D22CCD" w:rsidDel="00BD700F" w:rsidRDefault="007260E2">
      <w:pPr>
        <w:pStyle w:val="Beschriftung"/>
        <w:jc w:val="center"/>
        <w:rPr>
          <w:del w:id="899" w:author="Gert Morlion" w:date="2024-08-23T15:46:00Z"/>
          <w:lang w:val="en-AU"/>
        </w:rPr>
      </w:pPr>
      <w:del w:id="900" w:author="Gert Morlion" w:date="2024-08-23T15:46:00Z">
        <w:r w:rsidRPr="00D22CCD" w:rsidDel="00BD700F">
          <w:delText xml:space="preserve">Figure </w:delText>
        </w:r>
        <w:r w:rsidDel="00BD700F">
          <w:fldChar w:fldCharType="begin"/>
        </w:r>
        <w:r w:rsidDel="00BD700F">
          <w:delInstrText xml:space="preserve"> SEQ Figure \* ARABIC </w:delInstrText>
        </w:r>
        <w:r w:rsidDel="00BD700F">
          <w:fldChar w:fldCharType="separate"/>
        </w:r>
        <w:r w:rsidRPr="00D22CCD" w:rsidDel="00BD700F">
          <w:rPr>
            <w:noProof/>
          </w:rPr>
          <w:delText>5</w:delText>
        </w:r>
        <w:r w:rsidDel="00BD700F">
          <w:rPr>
            <w:noProof/>
          </w:rPr>
          <w:fldChar w:fldCharType="end"/>
        </w:r>
        <w:r w:rsidRPr="00D22CCD" w:rsidDel="00BD700F">
          <w:delText xml:space="preserve"> - Spatial Quality Information Type</w:delText>
        </w:r>
      </w:del>
    </w:p>
    <w:p w14:paraId="336E0F7D" w14:textId="77777777" w:rsidR="00066C71" w:rsidRDefault="00066C71" w:rsidP="00066C71">
      <w:pPr>
        <w:pStyle w:val="berschrift3"/>
        <w:tabs>
          <w:tab w:val="clear" w:pos="660"/>
          <w:tab w:val="clear" w:pos="880"/>
          <w:tab w:val="left" w:pos="851"/>
        </w:tabs>
        <w:spacing w:before="120" w:after="120" w:line="240" w:lineRule="auto"/>
        <w:ind w:left="851" w:hanging="851"/>
        <w:jc w:val="both"/>
        <w:rPr>
          <w:ins w:id="901" w:author="Gert Morlion" w:date="2024-08-23T15:47:00Z"/>
          <w:lang w:eastAsia="en-US"/>
        </w:rPr>
      </w:pPr>
      <w:bookmarkStart w:id="902" w:name="_Toc170072358"/>
      <w:ins w:id="903" w:author="Gert Morlion" w:date="2024-08-23T15:47:00Z">
        <w:r>
          <w:rPr>
            <w:lang w:eastAsia="en-US"/>
          </w:rPr>
          <w:t>Information relationships</w:t>
        </w:r>
        <w:bookmarkEnd w:id="902"/>
      </w:ins>
    </w:p>
    <w:p w14:paraId="2054ECC1" w14:textId="77777777" w:rsidR="00066C71" w:rsidRDefault="00066C71" w:rsidP="00066C71">
      <w:pPr>
        <w:spacing w:after="120" w:line="240" w:lineRule="auto"/>
        <w:rPr>
          <w:ins w:id="904" w:author="Gert Morlion" w:date="2024-08-23T15:47:00Z"/>
          <w:lang w:eastAsia="en-US"/>
        </w:rPr>
      </w:pPr>
      <w:ins w:id="905" w:author="Gert Morlion" w:date="2024-08-23T15:47:00Z">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ins>
    </w:p>
    <w:p w14:paraId="750B6062" w14:textId="77777777" w:rsidR="00066C71" w:rsidRPr="00693533" w:rsidRDefault="00066C71" w:rsidP="00066C71">
      <w:pPr>
        <w:pStyle w:val="berschrift4"/>
        <w:tabs>
          <w:tab w:val="clear" w:pos="940"/>
          <w:tab w:val="clear" w:pos="1140"/>
          <w:tab w:val="clear" w:pos="1360"/>
          <w:tab w:val="left" w:pos="993"/>
        </w:tabs>
        <w:spacing w:before="120" w:after="120" w:line="240" w:lineRule="auto"/>
        <w:ind w:left="993" w:hanging="993"/>
        <w:jc w:val="both"/>
        <w:rPr>
          <w:ins w:id="906" w:author="Gert Morlion" w:date="2024-08-23T15:47:00Z"/>
        </w:rPr>
      </w:pPr>
      <w:ins w:id="907" w:author="Gert Morlion" w:date="2024-08-23T15:47:00Z">
        <w:r w:rsidRPr="00693533">
          <w:t xml:space="preserve">Information </w:t>
        </w:r>
        <w:r>
          <w:t>a</w:t>
        </w:r>
        <w:r w:rsidRPr="00693533">
          <w:t>ssociation</w:t>
        </w:r>
      </w:ins>
    </w:p>
    <w:p w14:paraId="507D7940" w14:textId="77777777" w:rsidR="00066C71" w:rsidRDefault="00066C71" w:rsidP="00066C71">
      <w:pPr>
        <w:spacing w:after="120" w:line="240" w:lineRule="auto"/>
        <w:rPr>
          <w:ins w:id="908" w:author="Gert Morlion" w:date="2024-08-23T15:47:00Z"/>
        </w:rPr>
      </w:pPr>
      <w:ins w:id="909" w:author="Gert Morlion" w:date="2024-08-23T15:47:00Z">
        <w:r w:rsidRPr="00693533">
          <w:t xml:space="preserve">An </w:t>
        </w:r>
        <w:r w:rsidRPr="004E17D6">
          <w:t>information association is used to describe a relationship between a feature type, spatial object, or information type on one side and an information type on the other side.</w:t>
        </w:r>
      </w:ins>
    </w:p>
    <w:p w14:paraId="78A16A95" w14:textId="77777777" w:rsidR="00066C71" w:rsidRPr="00BE2B82" w:rsidRDefault="00066C71" w:rsidP="00066C71">
      <w:pPr>
        <w:pStyle w:val="Small"/>
        <w:spacing w:before="0" w:after="120"/>
        <w:jc w:val="both"/>
        <w:rPr>
          <w:ins w:id="910" w:author="Gert Morlion" w:date="2024-08-23T15:47:00Z"/>
          <w:sz w:val="20"/>
          <w:szCs w:val="20"/>
        </w:rPr>
      </w:pPr>
      <w:ins w:id="911" w:author="Gert Morlion" w:date="2024-08-23T15:47:00Z">
        <w:r w:rsidRPr="00BE2B82">
          <w:rPr>
            <w:sz w:val="20"/>
            <w:szCs w:val="20"/>
          </w:rPr>
          <w:t xml:space="preserve">EXAMPLE: A </w:t>
        </w:r>
        <w:r w:rsidRPr="00BE2B82">
          <w:rPr>
            <w:b/>
            <w:sz w:val="20"/>
            <w:szCs w:val="20"/>
          </w:rPr>
          <w:t>Nautical Information</w:t>
        </w:r>
        <w:r w:rsidRPr="00BE2B82">
          <w:rPr>
            <w:sz w:val="20"/>
            <w:szCs w:val="20"/>
          </w:rPr>
          <w:t xml:space="preserve"> information type provides additional information to any geo feature using an information association called </w:t>
        </w:r>
        <w:r w:rsidRPr="00BE2B82">
          <w:rPr>
            <w:b/>
            <w:sz w:val="20"/>
            <w:szCs w:val="20"/>
          </w:rPr>
          <w:t>additional information</w:t>
        </w:r>
        <w:r w:rsidRPr="00BE2B82">
          <w:rPr>
            <w:sz w:val="20"/>
            <w:szCs w:val="20"/>
          </w:rPr>
          <w:t>.</w:t>
        </w:r>
      </w:ins>
    </w:p>
    <w:p w14:paraId="6382CA44" w14:textId="6C7F992D" w:rsidR="00066C71" w:rsidRPr="004E17D6" w:rsidRDefault="00262FFA" w:rsidP="00066C71">
      <w:pPr>
        <w:pStyle w:val="Small"/>
        <w:spacing w:before="0"/>
        <w:jc w:val="both"/>
        <w:rPr>
          <w:ins w:id="912" w:author="Gert Morlion" w:date="2024-08-23T15:47:00Z"/>
          <w:sz w:val="18"/>
          <w:szCs w:val="18"/>
        </w:rPr>
      </w:pPr>
      <w:ins w:id="913" w:author="Gert Morlion" w:date="2024-08-23T15:47:00Z">
        <w:r>
          <w:rPr>
            <w:noProof/>
            <w:snapToGrid/>
          </w:rPr>
          <w:pict w14:anchorId="7200919A">
            <v:shape id="_x0000_i1031" type="#_x0000_t75" alt="A close up of a text&#10;&#10;Description automatically generated" style="width:455pt;height:68.5pt;visibility:visible;mso-wrap-style:square">
              <v:imagedata r:id="rId24" o:title="A close up of a text&#10;&#10;Description automatically generated"/>
            </v:shape>
          </w:pict>
        </w:r>
        <w:r w:rsidR="00066C71" w:rsidRPr="009932F8" w:rsidDel="000F3006">
          <w:rPr>
            <w:noProof/>
            <w:sz w:val="18"/>
            <w:szCs w:val="18"/>
            <w:lang w:val="fr-FR" w:eastAsia="fr-FR"/>
          </w:rPr>
          <w:t xml:space="preserve"> </w:t>
        </w:r>
      </w:ins>
    </w:p>
    <w:p w14:paraId="2B968186" w14:textId="77777777" w:rsidR="00066C71" w:rsidRDefault="00066C71" w:rsidP="00066C71">
      <w:pPr>
        <w:pStyle w:val="Beschriftung"/>
        <w:spacing w:line="240" w:lineRule="auto"/>
        <w:jc w:val="center"/>
        <w:rPr>
          <w:ins w:id="914" w:author="Gert Morlion" w:date="2024-08-23T15:47:00Z"/>
          <w:sz w:val="18"/>
          <w:szCs w:val="18"/>
        </w:rPr>
      </w:pPr>
      <w:ins w:id="915" w:author="Gert Morlion" w:date="2024-08-23T15:47:00Z">
        <w:r w:rsidRPr="00BA2B1C">
          <w:rPr>
            <w:sz w:val="18"/>
            <w:szCs w:val="18"/>
          </w:rPr>
          <w:t>Figure 4-</w:t>
        </w:r>
        <w:r>
          <w:rPr>
            <w:sz w:val="18"/>
            <w:szCs w:val="18"/>
          </w:rPr>
          <w:t>4</w:t>
        </w:r>
        <w:r w:rsidRPr="00BA2B1C">
          <w:rPr>
            <w:sz w:val="18"/>
            <w:szCs w:val="18"/>
          </w:rPr>
          <w:t xml:space="preserve"> – Information association</w:t>
        </w:r>
      </w:ins>
    </w:p>
    <w:p w14:paraId="47F3BDF5" w14:textId="77777777" w:rsidR="00066C71" w:rsidRDefault="00066C71" w:rsidP="00066C71">
      <w:pPr>
        <w:pStyle w:val="berschrift4"/>
        <w:rPr>
          <w:ins w:id="916" w:author="Gert Morlion" w:date="2024-08-23T15:47:00Z"/>
          <w:lang w:eastAsia="en-US"/>
        </w:rPr>
      </w:pPr>
      <w:ins w:id="917" w:author="Gert Morlion" w:date="2024-08-23T15:47:00Z">
        <w:r>
          <w:rPr>
            <w:lang w:eastAsia="en-US"/>
          </w:rPr>
          <w:t>Spatial associations</w:t>
        </w:r>
      </w:ins>
    </w:p>
    <w:p w14:paraId="6CCB3665" w14:textId="77777777" w:rsidR="00066C71" w:rsidRDefault="00066C71" w:rsidP="00066C71">
      <w:pPr>
        <w:spacing w:after="120" w:line="240" w:lineRule="auto"/>
        <w:rPr>
          <w:ins w:id="918" w:author="Gert Morlion" w:date="2024-08-23T15:47:00Z"/>
          <w:lang w:eastAsia="en-US"/>
        </w:rPr>
      </w:pPr>
      <w:ins w:id="919" w:author="Gert Morlion" w:date="2024-08-23T15:47:00Z">
        <w:r>
          <w:rPr>
            <w:lang w:eastAsia="en-US"/>
          </w:rPr>
          <w:t>The information association “Spatial association” provides the binding between spatial objects and spatial quality. It is noted here because the S-100 Feature Catalogue model is incapable of describing this relationship.</w:t>
        </w:r>
      </w:ins>
    </w:p>
    <w:p w14:paraId="4AF2AB17" w14:textId="77777777" w:rsidR="00066C71" w:rsidRPr="00C429A2" w:rsidRDefault="00066C71" w:rsidP="00066C71">
      <w:pPr>
        <w:spacing w:after="120" w:line="240" w:lineRule="auto"/>
        <w:rPr>
          <w:ins w:id="920" w:author="Gert Morlion" w:date="2024-08-23T15:47:00Z"/>
          <w:lang w:eastAsia="en-US"/>
        </w:rPr>
      </w:pPr>
      <w:ins w:id="921" w:author="Gert Morlion" w:date="2024-08-23T15:47:00Z">
        <w:r>
          <w:rPr>
            <w:lang w:eastAsia="en-US"/>
          </w:rPr>
          <w:lastRenderedPageBreak/>
          <w:t>Any spatial type other than surface may be associated with spatial quality (no use case for associating surfaces with spatial quality attributes has been identified). Vertical uncertainty is prohibited for curves as this dimension is not supported by curves.</w:t>
        </w:r>
      </w:ins>
    </w:p>
    <w:p w14:paraId="6AA6C235" w14:textId="77777777" w:rsidR="00453023" w:rsidRPr="00D22CCD" w:rsidRDefault="00453023">
      <w:pPr>
        <w:rPr>
          <w:sz w:val="18"/>
          <w:szCs w:val="18"/>
        </w:rPr>
      </w:pPr>
    </w:p>
    <w:p w14:paraId="1A755BB9" w14:textId="77777777" w:rsidR="00453023" w:rsidRPr="00D22CCD" w:rsidRDefault="007260E2">
      <w:pPr>
        <w:pStyle w:val="berschrift3"/>
        <w:jc w:val="both"/>
        <w:rPr>
          <w:lang w:eastAsia="en-US"/>
        </w:rPr>
      </w:pPr>
      <w:bookmarkStart w:id="922" w:name="_Toc487203125"/>
      <w:r w:rsidRPr="00D22CCD">
        <w:rPr>
          <w:lang w:eastAsia="en-US"/>
        </w:rPr>
        <w:t>Attributes</w:t>
      </w:r>
      <w:bookmarkEnd w:id="878"/>
      <w:bookmarkEnd w:id="879"/>
      <w:bookmarkEnd w:id="922"/>
    </w:p>
    <w:p w14:paraId="234C9456" w14:textId="77777777" w:rsidR="00453023" w:rsidRPr="00D22CCD" w:rsidRDefault="007260E2">
      <w:pPr>
        <w:rPr>
          <w:lang w:eastAsia="en-US"/>
        </w:rPr>
      </w:pPr>
      <w:r w:rsidRPr="00D22CCD">
        <w:rPr>
          <w:lang w:eastAsia="en-US"/>
        </w:rPr>
        <w:t>S-401 defines attributes as either simple or complex.</w:t>
      </w:r>
    </w:p>
    <w:p w14:paraId="4BE36FB3" w14:textId="77777777" w:rsidR="00453023" w:rsidRPr="00D22CCD" w:rsidRDefault="007260E2">
      <w:pPr>
        <w:pStyle w:val="berschrift4"/>
        <w:jc w:val="both"/>
      </w:pPr>
      <w:r w:rsidRPr="00D22CCD">
        <w:t>Simple Attributes</w:t>
      </w:r>
    </w:p>
    <w:p w14:paraId="2CA3BDB9" w14:textId="231B74F4" w:rsidR="0027323D" w:rsidRDefault="0027323D">
      <w:pPr>
        <w:pStyle w:val="Textkrper"/>
        <w:spacing w:after="120"/>
        <w:rPr>
          <w:ins w:id="923" w:author="Gert Morlion" w:date="2023-06-05T13:38:00Z"/>
          <w:sz w:val="20"/>
        </w:rPr>
      </w:pPr>
      <w:commentRangeStart w:id="924"/>
      <w:ins w:id="925" w:author="Gert Morlion" w:date="2023-06-05T13:38:00Z">
        <w:r>
          <w:rPr>
            <w:sz w:val="20"/>
          </w:rPr>
          <w:t>S-</w:t>
        </w:r>
      </w:ins>
      <w:ins w:id="926" w:author="Gert Morlion" w:date="2023-06-05T13:39:00Z">
        <w:r>
          <w:rPr>
            <w:sz w:val="20"/>
          </w:rPr>
          <w:t>4</w:t>
        </w:r>
      </w:ins>
      <w:ins w:id="927" w:author="Gert Morlion" w:date="2023-06-05T13:38:00Z">
        <w:r>
          <w:rPr>
            <w:sz w:val="20"/>
          </w:rPr>
          <w:t xml:space="preserve">01 uses </w:t>
        </w:r>
      </w:ins>
      <w:ins w:id="928" w:author="Gert Morlion" w:date="2024-08-23T15:53:00Z">
        <w:r w:rsidR="000469F4">
          <w:rPr>
            <w:sz w:val="20"/>
          </w:rPr>
          <w:t>nine</w:t>
        </w:r>
      </w:ins>
      <w:ins w:id="929" w:author="Gert Morlion" w:date="2023-06-05T13:38:00Z">
        <w:r w:rsidRPr="000469F4">
          <w:rPr>
            <w:strike/>
            <w:sz w:val="20"/>
          </w:rPr>
          <w:t>seven</w:t>
        </w:r>
        <w:r>
          <w:rPr>
            <w:sz w:val="20"/>
          </w:rPr>
          <w:t xml:space="preserve"> types of simple attributes; these types are listed in Annex A – </w:t>
        </w:r>
        <w:r>
          <w:rPr>
            <w:i/>
            <w:iCs/>
            <w:sz w:val="20"/>
          </w:rPr>
          <w:t>Data Classification and Encoding Guide</w:t>
        </w:r>
        <w:r>
          <w:rPr>
            <w:sz w:val="20"/>
          </w:rPr>
          <w:t>, clause 2.4.2. Descriptions of the simple attributes included in S-</w:t>
        </w:r>
      </w:ins>
      <w:ins w:id="930" w:author="Gert Morlion" w:date="2023-06-05T13:39:00Z">
        <w:r>
          <w:rPr>
            <w:sz w:val="20"/>
          </w:rPr>
          <w:t>4</w:t>
        </w:r>
      </w:ins>
      <w:ins w:id="931" w:author="Gert Morlion" w:date="2023-06-05T13:38:00Z">
        <w:r>
          <w:rPr>
            <w:sz w:val="20"/>
          </w:rPr>
          <w:t xml:space="preserve">01 can be found in Annex A, Sections 27, 28 and 30. </w:t>
        </w:r>
      </w:ins>
      <w:commentRangeEnd w:id="924"/>
      <w:ins w:id="932" w:author="Gert Morlion" w:date="2023-06-05T13:39:00Z">
        <w:r>
          <w:rPr>
            <w:rStyle w:val="Kommentarzeichen"/>
          </w:rPr>
          <w:commentReference w:id="924"/>
        </w:r>
      </w:ins>
    </w:p>
    <w:p w14:paraId="6F40F24D" w14:textId="165F4E32" w:rsidR="00453023" w:rsidRPr="00D22CCD" w:rsidDel="0027323D" w:rsidRDefault="007260E2">
      <w:pPr>
        <w:pStyle w:val="Textkrper"/>
        <w:spacing w:after="120"/>
        <w:rPr>
          <w:del w:id="933" w:author="Gert Morlion" w:date="2023-06-05T13:39:00Z"/>
          <w:lang w:val="en-AU"/>
        </w:rPr>
      </w:pPr>
      <w:del w:id="934" w:author="Gert Morlion" w:date="2023-06-05T13:39:00Z">
        <w:r w:rsidRPr="00D22CCD" w:rsidDel="0027323D">
          <w:rPr>
            <w:lang w:val="en-AU"/>
          </w:rPr>
          <w:delText xml:space="preserve">S-401 uses </w:delText>
        </w:r>
        <w:r w:rsidR="00692DFC" w:rsidRPr="00D22CCD" w:rsidDel="0027323D">
          <w:rPr>
            <w:lang w:val="en-AU"/>
          </w:rPr>
          <w:delText xml:space="preserve">seven </w:delText>
        </w:r>
        <w:r w:rsidRPr="00D22CCD" w:rsidDel="0027323D">
          <w:rPr>
            <w:lang w:val="en-AU"/>
          </w:rPr>
          <w:delText>types of simple attributes; they are listed in the following table:</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19"/>
      </w:tblGrid>
      <w:tr w:rsidR="00453023" w:rsidRPr="00D22CCD" w:rsidDel="0027323D" w14:paraId="415FD61B" w14:textId="7AB5085B" w:rsidTr="00514B73">
        <w:trPr>
          <w:cantSplit/>
          <w:tblHeader/>
          <w:del w:id="935" w:author="Gert Morlion" w:date="2023-06-05T13:39:00Z"/>
        </w:trPr>
        <w:tc>
          <w:tcPr>
            <w:tcW w:w="2059" w:type="dxa"/>
            <w:shd w:val="clear" w:color="auto" w:fill="auto"/>
          </w:tcPr>
          <w:p w14:paraId="299C70BB" w14:textId="13926911" w:rsidR="00453023" w:rsidRPr="00D22CCD" w:rsidDel="0027323D" w:rsidRDefault="007260E2">
            <w:pPr>
              <w:pStyle w:val="Textkrper"/>
              <w:spacing w:after="120"/>
              <w:rPr>
                <w:del w:id="936" w:author="Gert Morlion" w:date="2023-06-05T13:39:00Z"/>
                <w:b/>
                <w:lang w:val="en-AU"/>
              </w:rPr>
            </w:pPr>
            <w:del w:id="937" w:author="Gert Morlion" w:date="2023-06-05T13:39:00Z">
              <w:r w:rsidRPr="00D22CCD" w:rsidDel="0027323D">
                <w:rPr>
                  <w:b/>
                  <w:lang w:val="en-AU"/>
                </w:rPr>
                <w:delText>Type</w:delText>
              </w:r>
            </w:del>
          </w:p>
        </w:tc>
        <w:tc>
          <w:tcPr>
            <w:tcW w:w="7019" w:type="dxa"/>
            <w:shd w:val="clear" w:color="auto" w:fill="auto"/>
          </w:tcPr>
          <w:p w14:paraId="719D7A0A" w14:textId="522BF078" w:rsidR="00453023" w:rsidRPr="00D22CCD" w:rsidDel="0027323D" w:rsidRDefault="007260E2">
            <w:pPr>
              <w:pStyle w:val="Textkrper"/>
              <w:spacing w:after="120"/>
              <w:rPr>
                <w:del w:id="938" w:author="Gert Morlion" w:date="2023-06-05T13:39:00Z"/>
                <w:b/>
                <w:lang w:val="en-AU"/>
              </w:rPr>
            </w:pPr>
            <w:del w:id="939" w:author="Gert Morlion" w:date="2023-06-05T13:39:00Z">
              <w:r w:rsidRPr="00D22CCD" w:rsidDel="0027323D">
                <w:rPr>
                  <w:b/>
                  <w:lang w:val="en-AU"/>
                </w:rPr>
                <w:delText>Definition</w:delText>
              </w:r>
            </w:del>
          </w:p>
        </w:tc>
      </w:tr>
      <w:tr w:rsidR="00453023" w:rsidRPr="00D22CCD" w:rsidDel="0027323D" w14:paraId="305B6057" w14:textId="4F3CA7EE" w:rsidTr="00514B73">
        <w:trPr>
          <w:cantSplit/>
          <w:tblHeader/>
          <w:del w:id="940" w:author="Gert Morlion" w:date="2023-06-05T13:39:00Z"/>
        </w:trPr>
        <w:tc>
          <w:tcPr>
            <w:tcW w:w="2059" w:type="dxa"/>
            <w:shd w:val="clear" w:color="auto" w:fill="auto"/>
          </w:tcPr>
          <w:p w14:paraId="14A5A90C" w14:textId="1583431D" w:rsidR="00453023" w:rsidRPr="00D22CCD" w:rsidDel="0027323D" w:rsidRDefault="007260E2">
            <w:pPr>
              <w:pStyle w:val="Textkrper"/>
              <w:spacing w:after="120"/>
              <w:rPr>
                <w:del w:id="941" w:author="Gert Morlion" w:date="2023-06-05T13:39:00Z"/>
                <w:lang w:val="en-AU"/>
              </w:rPr>
            </w:pPr>
            <w:del w:id="942" w:author="Gert Morlion" w:date="2023-06-05T13:39:00Z">
              <w:r w:rsidRPr="00D22CCD" w:rsidDel="0027323D">
                <w:rPr>
                  <w:rFonts w:cs="Arial"/>
                  <w:lang w:val="en-AU"/>
                </w:rPr>
                <w:delText>Boolean</w:delText>
              </w:r>
              <w:r w:rsidRPr="00D22CCD" w:rsidDel="0027323D">
                <w:rPr>
                  <w:rFonts w:cs="Arial"/>
                </w:rPr>
                <w:delText xml:space="preserve"> </w:delText>
              </w:r>
            </w:del>
          </w:p>
        </w:tc>
        <w:tc>
          <w:tcPr>
            <w:tcW w:w="7019" w:type="dxa"/>
            <w:shd w:val="clear" w:color="auto" w:fill="auto"/>
          </w:tcPr>
          <w:p w14:paraId="3252DFAB" w14:textId="15614264" w:rsidR="00453023" w:rsidRPr="00D22CCD" w:rsidDel="0027323D" w:rsidRDefault="007260E2">
            <w:pPr>
              <w:pStyle w:val="Textkrper"/>
              <w:spacing w:after="120"/>
              <w:rPr>
                <w:del w:id="943" w:author="Gert Morlion" w:date="2023-06-05T13:39:00Z"/>
                <w:lang w:val="en-AU"/>
              </w:rPr>
            </w:pPr>
            <w:del w:id="944" w:author="Gert Morlion" w:date="2023-06-05T13:39:00Z">
              <w:r w:rsidRPr="00D22CCD" w:rsidDel="0027323D">
                <w:delText xml:space="preserve"> </w:delText>
              </w:r>
              <w:r w:rsidRPr="00D22CCD" w:rsidDel="0027323D">
                <w:rPr>
                  <w:rFonts w:cs="Arial"/>
                </w:rPr>
                <w:delText>the value is a logical value either ‘True’ or ‘False’</w:delText>
              </w:r>
            </w:del>
          </w:p>
        </w:tc>
      </w:tr>
      <w:tr w:rsidR="00453023" w:rsidRPr="00D22CCD" w:rsidDel="0027323D" w14:paraId="5C792EF2" w14:textId="6B3FE80D" w:rsidTr="00514B73">
        <w:trPr>
          <w:cantSplit/>
          <w:tblHeader/>
          <w:del w:id="945" w:author="Gert Morlion" w:date="2023-06-05T13:39:00Z"/>
        </w:trPr>
        <w:tc>
          <w:tcPr>
            <w:tcW w:w="2059" w:type="dxa"/>
            <w:shd w:val="clear" w:color="auto" w:fill="auto"/>
          </w:tcPr>
          <w:p w14:paraId="3C8BAC71" w14:textId="47A49E59" w:rsidR="00453023" w:rsidRPr="00D22CCD" w:rsidDel="0027323D" w:rsidRDefault="007260E2">
            <w:pPr>
              <w:pStyle w:val="Textkrper"/>
              <w:spacing w:after="120"/>
              <w:rPr>
                <w:del w:id="946" w:author="Gert Morlion" w:date="2023-06-05T13:39:00Z"/>
                <w:lang w:val="en-AU"/>
              </w:rPr>
            </w:pPr>
            <w:del w:id="947" w:author="Gert Morlion" w:date="2023-06-05T13:39:00Z">
              <w:r w:rsidRPr="00D22CCD" w:rsidDel="0027323D">
                <w:rPr>
                  <w:rFonts w:cs="Arial"/>
                  <w:lang w:val="en-AU"/>
                </w:rPr>
                <w:delText xml:space="preserve">Integer </w:delText>
              </w:r>
            </w:del>
          </w:p>
        </w:tc>
        <w:tc>
          <w:tcPr>
            <w:tcW w:w="7019" w:type="dxa"/>
            <w:shd w:val="clear" w:color="auto" w:fill="auto"/>
          </w:tcPr>
          <w:p w14:paraId="556345CA" w14:textId="0437C9A8" w:rsidR="00453023" w:rsidRPr="00D22CCD" w:rsidDel="0027323D" w:rsidRDefault="007260E2" w:rsidP="0080687A">
            <w:pPr>
              <w:pStyle w:val="Default"/>
              <w:spacing w:before="60" w:after="60"/>
              <w:jc w:val="both"/>
              <w:rPr>
                <w:del w:id="948" w:author="Gert Morlion" w:date="2023-06-05T13:39:00Z"/>
              </w:rPr>
            </w:pPr>
            <w:del w:id="949" w:author="Gert Morlion" w:date="2023-06-05T13:39:00Z">
              <w:r w:rsidRPr="00D22CCD" w:rsidDel="0027323D">
                <w:rPr>
                  <w:sz w:val="18"/>
                  <w:szCs w:val="18"/>
                </w:rPr>
                <w:delText xml:space="preserve">the value is an integer number </w:delText>
              </w:r>
            </w:del>
          </w:p>
        </w:tc>
      </w:tr>
      <w:tr w:rsidR="00453023" w:rsidRPr="00D22CCD" w:rsidDel="0027323D" w14:paraId="05216145" w14:textId="31FFC92D" w:rsidTr="00514B73">
        <w:trPr>
          <w:cantSplit/>
          <w:tblHeader/>
          <w:del w:id="950" w:author="Gert Morlion" w:date="2023-06-05T13:39:00Z"/>
        </w:trPr>
        <w:tc>
          <w:tcPr>
            <w:tcW w:w="2059" w:type="dxa"/>
            <w:shd w:val="clear" w:color="auto" w:fill="auto"/>
          </w:tcPr>
          <w:p w14:paraId="300AEE94" w14:textId="22C8CA3B" w:rsidR="00453023" w:rsidRPr="00D22CCD" w:rsidDel="0027323D" w:rsidRDefault="007260E2">
            <w:pPr>
              <w:pStyle w:val="Textkrper"/>
              <w:spacing w:after="120"/>
              <w:rPr>
                <w:del w:id="951" w:author="Gert Morlion" w:date="2023-06-05T13:39:00Z"/>
                <w:lang w:val="en-AU"/>
              </w:rPr>
            </w:pPr>
            <w:del w:id="952" w:author="Gert Morlion" w:date="2023-06-05T13:39:00Z">
              <w:r w:rsidRPr="00D22CCD" w:rsidDel="0027323D">
                <w:rPr>
                  <w:rFonts w:cs="Arial"/>
                  <w:lang w:val="en-AU"/>
                </w:rPr>
                <w:delText>Real</w:delText>
              </w:r>
            </w:del>
          </w:p>
        </w:tc>
        <w:tc>
          <w:tcPr>
            <w:tcW w:w="7019" w:type="dxa"/>
            <w:shd w:val="clear" w:color="auto" w:fill="auto"/>
          </w:tcPr>
          <w:p w14:paraId="2E6F767D" w14:textId="67729660" w:rsidR="00453023" w:rsidRPr="00D22CCD" w:rsidDel="0027323D" w:rsidRDefault="007260E2">
            <w:pPr>
              <w:pStyle w:val="Textkrper"/>
              <w:spacing w:after="120"/>
              <w:rPr>
                <w:del w:id="953" w:author="Gert Morlion" w:date="2023-06-05T13:39:00Z"/>
                <w:lang w:val="en-AU"/>
              </w:rPr>
            </w:pPr>
            <w:del w:id="954" w:author="Gert Morlion" w:date="2023-06-05T13:39:00Z">
              <w:r w:rsidRPr="00D22CCD" w:rsidDel="0027323D">
                <w:rPr>
                  <w:rFonts w:cs="Arial"/>
                </w:rPr>
                <w:delText>the value is a floating point number</w:delText>
              </w:r>
            </w:del>
          </w:p>
        </w:tc>
      </w:tr>
      <w:tr w:rsidR="00453023" w:rsidRPr="00D22CCD" w:rsidDel="0027323D" w14:paraId="78134B42" w14:textId="7538D1ED" w:rsidTr="00514B73">
        <w:trPr>
          <w:cantSplit/>
          <w:tblHeader/>
          <w:del w:id="955"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6C9D4EF5" w14:textId="0F685050" w:rsidR="00453023" w:rsidRPr="00D22CCD" w:rsidDel="0027323D" w:rsidRDefault="0080687A">
            <w:pPr>
              <w:pStyle w:val="Textkrper"/>
              <w:spacing w:after="120"/>
              <w:rPr>
                <w:del w:id="956" w:author="Gert Morlion" w:date="2023-06-05T13:39:00Z"/>
                <w:rFonts w:cs="Arial"/>
                <w:lang w:val="en-AU"/>
              </w:rPr>
            </w:pPr>
            <w:del w:id="957" w:author="Gert Morlion" w:date="2023-06-05T13:39:00Z">
              <w:r w:rsidRPr="00D22CCD" w:rsidDel="0027323D">
                <w:rPr>
                  <w:rFonts w:cs="Arial"/>
                  <w:lang w:val="en-AU"/>
                </w:rPr>
                <w:delText>E</w:delText>
              </w:r>
              <w:r w:rsidR="007260E2" w:rsidRPr="00D22CCD" w:rsidDel="0027323D">
                <w:rPr>
                  <w:rFonts w:cs="Arial"/>
                  <w:lang w:val="en-AU"/>
                </w:rPr>
                <w:delText xml:space="preserve">numeration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69EB045D" w14:textId="68B4A55D" w:rsidR="00453023" w:rsidRPr="00D22CCD" w:rsidDel="0027323D" w:rsidRDefault="007260E2">
            <w:pPr>
              <w:pStyle w:val="Textkrper"/>
              <w:spacing w:after="120"/>
              <w:rPr>
                <w:del w:id="958" w:author="Gert Morlion" w:date="2023-06-05T13:39:00Z"/>
                <w:rFonts w:cs="Arial"/>
              </w:rPr>
            </w:pPr>
            <w:del w:id="959" w:author="Gert Morlion" w:date="2023-06-05T13:39:00Z">
              <w:r w:rsidRPr="00D22CCD" w:rsidDel="0027323D">
                <w:rPr>
                  <w:rFonts w:cs="Arial"/>
                </w:rPr>
                <w:delText xml:space="preserve">the value is one of a list of predefined values </w:delText>
              </w:r>
            </w:del>
          </w:p>
        </w:tc>
      </w:tr>
      <w:tr w:rsidR="00453023" w:rsidRPr="00D22CCD" w:rsidDel="0027323D" w14:paraId="59D374A1" w14:textId="37F58947" w:rsidTr="00514B73">
        <w:trPr>
          <w:cantSplit/>
          <w:tblHeader/>
          <w:del w:id="960"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173B1D43" w14:textId="45AE2FA8" w:rsidR="00453023" w:rsidRPr="00D22CCD" w:rsidDel="0027323D" w:rsidRDefault="0080687A">
            <w:pPr>
              <w:pStyle w:val="Textkrper"/>
              <w:spacing w:after="120"/>
              <w:rPr>
                <w:del w:id="961" w:author="Gert Morlion" w:date="2023-06-05T13:39:00Z"/>
                <w:rFonts w:cs="Arial"/>
                <w:lang w:val="en-AU"/>
              </w:rPr>
            </w:pPr>
            <w:del w:id="962" w:author="Gert Morlion" w:date="2023-06-05T13:39:00Z">
              <w:r w:rsidRPr="00D22CCD" w:rsidDel="0027323D">
                <w:rPr>
                  <w:rFonts w:cs="Arial"/>
                  <w:lang w:val="en-AU"/>
                </w:rPr>
                <w:delText>Te</w:delText>
              </w:r>
              <w:r w:rsidR="007260E2" w:rsidRPr="00D22CCD" w:rsidDel="0027323D">
                <w:rPr>
                  <w:rFonts w:cs="Arial"/>
                  <w:lang w:val="en-AU"/>
                </w:rPr>
                <w:delText xml:space="preserve">xt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51DE5799" w14:textId="7C35D33B" w:rsidR="00453023" w:rsidRPr="00D22CCD" w:rsidDel="0027323D" w:rsidRDefault="007260E2">
            <w:pPr>
              <w:pStyle w:val="Textkrper"/>
              <w:spacing w:after="120"/>
              <w:rPr>
                <w:del w:id="963" w:author="Gert Morlion" w:date="2023-06-05T13:39:00Z"/>
                <w:rFonts w:cs="Arial"/>
              </w:rPr>
            </w:pPr>
            <w:del w:id="964" w:author="Gert Morlion" w:date="2023-06-05T13:39:00Z">
              <w:r w:rsidRPr="00D22CCD" w:rsidDel="0027323D">
                <w:rPr>
                  <w:rFonts w:cs="Arial"/>
                </w:rPr>
                <w:delText>the value is general text. This is also defined as CharacterString</w:delText>
              </w:r>
            </w:del>
          </w:p>
        </w:tc>
      </w:tr>
      <w:tr w:rsidR="0080687A" w:rsidRPr="00D22CCD" w:rsidDel="0027323D" w14:paraId="0CA6A8FC" w14:textId="19C5DA25" w:rsidTr="00514B73">
        <w:trPr>
          <w:cantSplit/>
          <w:tblHeader/>
          <w:del w:id="965"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202E1B7B" w14:textId="59C1EE33" w:rsidR="0080687A" w:rsidRPr="00D22CCD" w:rsidDel="0027323D" w:rsidRDefault="0080687A">
            <w:pPr>
              <w:pStyle w:val="Textkrper"/>
              <w:spacing w:after="120"/>
              <w:rPr>
                <w:del w:id="966" w:author="Gert Morlion" w:date="2023-06-05T13:39:00Z"/>
                <w:rFonts w:cs="Arial"/>
                <w:lang w:val="en-AU"/>
              </w:rPr>
            </w:pPr>
            <w:del w:id="967" w:author="Gert Morlion" w:date="2023-06-05T13:39:00Z">
              <w:r w:rsidRPr="00D22CCD" w:rsidDel="0027323D">
                <w:rPr>
                  <w:rFonts w:cs="Arial"/>
                  <w:lang w:val="en-AU"/>
                </w:rPr>
                <w:delText>Truncated Date</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23E1131B" w14:textId="34180D60" w:rsidR="0080687A" w:rsidRPr="00D22CCD" w:rsidDel="0027323D" w:rsidRDefault="0080687A">
            <w:pPr>
              <w:pStyle w:val="Textkrper"/>
              <w:spacing w:after="120"/>
              <w:rPr>
                <w:del w:id="968" w:author="Gert Morlion" w:date="2023-06-05T13:39:00Z"/>
                <w:rFonts w:cs="Arial"/>
              </w:rPr>
            </w:pPr>
            <w:del w:id="969" w:author="Gert Morlion" w:date="2023-06-05T13:39:00Z">
              <w:r w:rsidRPr="00D22CCD" w:rsidDel="0027323D">
                <w:rPr>
                  <w:rFonts w:cs="Arial"/>
                </w:rPr>
                <w:delText>the value is a date according to the Gregorian calendar, and allows for partial date to be provided</w:delText>
              </w:r>
            </w:del>
          </w:p>
        </w:tc>
      </w:tr>
      <w:tr w:rsidR="00453023" w:rsidRPr="00D22CCD" w:rsidDel="0027323D" w14:paraId="383DCA67" w14:textId="51F83AB7" w:rsidTr="00514B73">
        <w:trPr>
          <w:cantSplit/>
          <w:tblHeader/>
          <w:del w:id="970"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70AD8B88" w14:textId="5B23B58E" w:rsidR="00453023" w:rsidRPr="00D22CCD" w:rsidDel="0027323D" w:rsidRDefault="0080687A">
            <w:pPr>
              <w:pStyle w:val="Textkrper"/>
              <w:spacing w:after="120"/>
              <w:rPr>
                <w:del w:id="971" w:author="Gert Morlion" w:date="2023-06-05T13:39:00Z"/>
                <w:rFonts w:cs="Arial"/>
                <w:lang w:val="en-AU"/>
              </w:rPr>
            </w:pPr>
            <w:del w:id="972" w:author="Gert Morlion" w:date="2023-06-05T13:39:00Z">
              <w:r w:rsidRPr="00D22CCD" w:rsidDel="0027323D">
                <w:rPr>
                  <w:rFonts w:cs="Arial"/>
                  <w:lang w:val="en-AU"/>
                </w:rPr>
                <w:delText>T</w:delText>
              </w:r>
              <w:r w:rsidR="007260E2" w:rsidRPr="00D22CCD" w:rsidDel="0027323D">
                <w:rPr>
                  <w:rFonts w:cs="Arial"/>
                  <w:lang w:val="en-AU"/>
                </w:rPr>
                <w:delText xml:space="preserve">ime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4CCEE541" w14:textId="160B7E48" w:rsidR="00453023" w:rsidRPr="00D22CCD" w:rsidDel="0027323D" w:rsidRDefault="007260E2">
            <w:pPr>
              <w:pStyle w:val="Textkrper"/>
              <w:keepNext/>
              <w:spacing w:after="120"/>
              <w:rPr>
                <w:del w:id="973" w:author="Gert Morlion" w:date="2023-06-05T13:39:00Z"/>
                <w:rFonts w:cs="Arial"/>
              </w:rPr>
            </w:pPr>
            <w:del w:id="974" w:author="Gert Morlion" w:date="2023-06-05T13:39:00Z">
              <w:r w:rsidRPr="00D22CCD" w:rsidDel="0027323D">
                <w:rPr>
                  <w:rFonts w:cs="Arial"/>
                </w:rPr>
                <w:delText>the value is a 24 hour time, It may contain a time zone</w:delText>
              </w:r>
            </w:del>
          </w:p>
        </w:tc>
      </w:tr>
    </w:tbl>
    <w:p w14:paraId="358A9873" w14:textId="41D1BB24" w:rsidR="00453023" w:rsidRPr="00D22CCD" w:rsidDel="0027323D" w:rsidRDefault="007260E2">
      <w:pPr>
        <w:pStyle w:val="Beschriftung"/>
        <w:jc w:val="center"/>
        <w:rPr>
          <w:del w:id="975" w:author="Gert Morlion" w:date="2023-06-05T13:39:00Z"/>
        </w:rPr>
      </w:pPr>
      <w:del w:id="976" w:author="Gert Morlion" w:date="2023-06-05T13:39:00Z">
        <w:r w:rsidRPr="00D22CCD" w:rsidDel="0027323D">
          <w:delText xml:space="preserve">Table </w:delText>
        </w:r>
        <w:r w:rsidR="00AC585C" w:rsidDel="0027323D">
          <w:rPr>
            <w:b w:val="0"/>
          </w:rPr>
          <w:fldChar w:fldCharType="begin"/>
        </w:r>
        <w:r w:rsidR="00AC585C" w:rsidDel="0027323D">
          <w:delInstrText xml:space="preserve"> SEQ Table \* ARABIC </w:delInstrText>
        </w:r>
        <w:r w:rsidR="00AC585C" w:rsidDel="0027323D">
          <w:rPr>
            <w:b w:val="0"/>
          </w:rPr>
          <w:fldChar w:fldCharType="separate"/>
        </w:r>
        <w:r w:rsidRPr="00D22CCD" w:rsidDel="0027323D">
          <w:rPr>
            <w:noProof/>
          </w:rPr>
          <w:delText>2</w:delText>
        </w:r>
        <w:r w:rsidR="00AC585C" w:rsidDel="0027323D">
          <w:rPr>
            <w:b w:val="0"/>
            <w:noProof/>
          </w:rPr>
          <w:fldChar w:fldCharType="end"/>
        </w:r>
        <w:r w:rsidRPr="00D22CCD" w:rsidDel="0027323D">
          <w:delText xml:space="preserve"> - Simple Attribute Types</w:delText>
        </w:r>
      </w:del>
    </w:p>
    <w:p w14:paraId="2107551D" w14:textId="77777777" w:rsidR="00453023" w:rsidRPr="00D22CCD" w:rsidRDefault="007260E2">
      <w:pPr>
        <w:pStyle w:val="berschrift4"/>
        <w:jc w:val="both"/>
      </w:pPr>
      <w:bookmarkStart w:id="977" w:name="_Toc225648295"/>
      <w:bookmarkStart w:id="978" w:name="_Toc225065152"/>
      <w:r w:rsidRPr="00D22CCD">
        <w:t>Complex Attributes</w:t>
      </w:r>
    </w:p>
    <w:p w14:paraId="3158EB24" w14:textId="3F621ACA" w:rsidR="00453023" w:rsidRPr="00D22CCD" w:rsidDel="0027323D" w:rsidRDefault="007260E2" w:rsidP="0027323D">
      <w:pPr>
        <w:pStyle w:val="KeinLeerraum"/>
        <w:rPr>
          <w:del w:id="979" w:author="Gert Morlion" w:date="2023-06-05T13:40:00Z"/>
        </w:rPr>
      </w:pPr>
      <w:r w:rsidRPr="00D22CCD">
        <w:t>Complex attributes are aggregations of other attributes that are either simple or complex. The aggregation is defined by means of attribute bindings.</w:t>
      </w:r>
      <w:r w:rsidR="002A7457" w:rsidRPr="00D22CCD">
        <w:t xml:space="preserve"> </w:t>
      </w:r>
      <w:commentRangeStart w:id="980"/>
      <w:ins w:id="981" w:author="Gert Morlion" w:date="2023-06-05T13:40:00Z">
        <w:r w:rsidR="0027323D">
          <w:t xml:space="preserve">Examples of modelling complex attributes can be found in S-100 Part 2a, Appendix 2a-A. Descriptions of the complex attributes included in S-401 can be found in Annex A – </w:t>
        </w:r>
        <w:r w:rsidR="0027323D">
          <w:rPr>
            <w:i/>
            <w:iCs/>
          </w:rPr>
          <w:t>Data Classification and Encoding Guide</w:t>
        </w:r>
        <w:r w:rsidR="0027323D">
          <w:t>, Section 29</w:t>
        </w:r>
        <w:commentRangeEnd w:id="980"/>
        <w:r w:rsidR="0027323D">
          <w:rPr>
            <w:rStyle w:val="Kommentarzeichen"/>
          </w:rPr>
          <w:commentReference w:id="980"/>
        </w:r>
        <w:r w:rsidR="0027323D">
          <w:t>.</w:t>
        </w:r>
      </w:ins>
      <w:del w:id="982" w:author="Gert Morlion" w:date="2023-06-05T13:40:00Z">
        <w:r w:rsidR="002A7457" w:rsidRPr="00D22CCD" w:rsidDel="0027323D">
          <w:delText xml:space="preserve">Bindings of complex attributes may be represented in UML by a composition (Figure 6, left, </w:delText>
        </w:r>
        <w:r w:rsidR="002A7457" w:rsidRPr="00D22CCD" w:rsidDel="0027323D">
          <w:rPr>
            <w:i/>
            <w:iCs/>
          </w:rPr>
          <w:delText>BuoyLateral</w:delText>
        </w:r>
        <w:r w:rsidR="002A7457" w:rsidRPr="00D22CCD" w:rsidDel="0027323D">
          <w:delText>/</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 xml:space="preserve">topmark/shapeInformation </w:delText>
        </w:r>
        <w:r w:rsidR="002A7457" w:rsidRPr="00D22CCD" w:rsidDel="0027323D">
          <w:delText xml:space="preserve">compositions) or a local attribute (Figure 6, right, </w:delText>
        </w:r>
        <w:r w:rsidR="002A7457" w:rsidRPr="00D22CCD" w:rsidDel="0027323D">
          <w:rPr>
            <w:i/>
            <w:iCs/>
          </w:rPr>
          <w:delText xml:space="preserve">BuoyCardinal </w:delText>
        </w:r>
        <w:r w:rsidR="002A7457" w:rsidRPr="00D22CCD" w:rsidDel="0027323D">
          <w:delText xml:space="preserve">attributes </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featureName</w:delText>
        </w:r>
        <w:r w:rsidR="002A7457" w:rsidRPr="00D22CCD" w:rsidDel="0027323D">
          <w:delText>). S-</w:delText>
        </w:r>
        <w:r w:rsidR="00F52E2B" w:rsidRPr="00D22CCD" w:rsidDel="0027323D">
          <w:delText>4</w:delText>
        </w:r>
        <w:r w:rsidR="002A7457" w:rsidRPr="00D22CCD" w:rsidDel="0027323D">
          <w:delText>01 uses the convention on the right.</w:delText>
        </w:r>
      </w:del>
    </w:p>
    <w:p w14:paraId="3B4180FF" w14:textId="6B8D7E83" w:rsidR="00453023" w:rsidRPr="00D22CCD" w:rsidDel="0027323D" w:rsidRDefault="00453023" w:rsidP="0027323D">
      <w:pPr>
        <w:pStyle w:val="KeinLeerraum"/>
        <w:rPr>
          <w:del w:id="983" w:author="Gert Morlion" w:date="2023-06-05T13:40:00Z"/>
        </w:rPr>
      </w:pPr>
    </w:p>
    <w:p w14:paraId="5AFE83F6" w14:textId="2E3B55D0" w:rsidR="008C1F21" w:rsidRPr="00D22CCD" w:rsidRDefault="00262FFA" w:rsidP="0027323D">
      <w:pPr>
        <w:pStyle w:val="KeinLeerraum"/>
      </w:pPr>
      <w:del w:id="984" w:author="Gert Morlion" w:date="2023-06-05T13:40:00Z">
        <w:r>
          <w:rPr>
            <w:noProof/>
            <w:lang w:val="en-US" w:eastAsia="ko-KR"/>
          </w:rPr>
          <w:lastRenderedPageBreak/>
          <w:pict w14:anchorId="5C442E32">
            <v:shape id="_x0000_i1032" type="#_x0000_t75" alt="" style="width:431.5pt;height:237.5pt;visibility:visible;mso-width-percent:0;mso-height-percent:0;mso-width-percent:0;mso-height-percent:0">
              <v:imagedata r:id="rId25" o:title=""/>
            </v:shape>
          </w:pict>
        </w:r>
      </w:del>
    </w:p>
    <w:p w14:paraId="71195F96" w14:textId="77777777" w:rsidR="00453023" w:rsidRPr="00D22CCD" w:rsidRDefault="007260E2">
      <w:pPr>
        <w:pStyle w:val="Beschriftung"/>
        <w:jc w:val="center"/>
      </w:pPr>
      <w:r w:rsidRPr="00D22CCD">
        <w:t xml:space="preserve">Figure </w:t>
      </w:r>
      <w:r>
        <w:fldChar w:fldCharType="begin"/>
      </w:r>
      <w:r>
        <w:instrText xml:space="preserve"> SEQ Figure \* ARABIC </w:instrText>
      </w:r>
      <w:r>
        <w:fldChar w:fldCharType="separate"/>
      </w:r>
      <w:r w:rsidRPr="00D22CCD">
        <w:rPr>
          <w:noProof/>
        </w:rPr>
        <w:t>6</w:t>
      </w:r>
      <w:r>
        <w:rPr>
          <w:noProof/>
        </w:rPr>
        <w:fldChar w:fldCharType="end"/>
      </w:r>
      <w:r w:rsidRPr="00D22CCD">
        <w:t xml:space="preserve"> - Complex Attribute</w:t>
      </w:r>
    </w:p>
    <w:p w14:paraId="02A7E064" w14:textId="77777777" w:rsidR="00CE2E10" w:rsidRDefault="007260E2" w:rsidP="00CE2E10">
      <w:pPr>
        <w:spacing w:after="120" w:line="240" w:lineRule="auto"/>
        <w:rPr>
          <w:ins w:id="985" w:author="Gert Morlion" w:date="2024-08-23T15:54:00Z"/>
          <w:rFonts w:eastAsia="Times New Roman" w:cs="Arial"/>
          <w:lang w:eastAsia="en-US"/>
        </w:rPr>
      </w:pPr>
      <w:del w:id="986" w:author="Gert Morlion" w:date="2023-06-05T13:40:00Z">
        <w:r w:rsidRPr="00D22CCD" w:rsidDel="0027323D">
          <w:rPr>
            <w:sz w:val="18"/>
            <w:szCs w:val="18"/>
          </w:rPr>
          <w:delText>EXAMPLE</w:delText>
        </w:r>
        <w:r w:rsidRPr="00D22CCD" w:rsidDel="0027323D">
          <w:rPr>
            <w:sz w:val="18"/>
            <w:szCs w:val="18"/>
          </w:rPr>
          <w:tab/>
        </w:r>
        <w:r w:rsidRPr="00D22CCD" w:rsidDel="0027323D">
          <w:rPr>
            <w:sz w:val="18"/>
            <w:szCs w:val="18"/>
          </w:rPr>
          <w:tab/>
        </w:r>
        <w:r w:rsidR="002A7457" w:rsidRPr="00D22CCD" w:rsidDel="0027323D">
          <w:rPr>
            <w:sz w:val="18"/>
            <w:szCs w:val="18"/>
          </w:rPr>
          <w:delText xml:space="preserve"> In the left example the complex attribute </w:delText>
        </w:r>
        <w:r w:rsidR="002A7457" w:rsidRPr="00D22CCD" w:rsidDel="0027323D">
          <w:rPr>
            <w:b/>
            <w:bCs/>
            <w:sz w:val="18"/>
            <w:szCs w:val="18"/>
          </w:rPr>
          <w:delText xml:space="preserve">topmark </w:delText>
        </w:r>
        <w:r w:rsidR="002A7457" w:rsidRPr="00D22CCD" w:rsidDel="0027323D">
          <w:rPr>
            <w:sz w:val="18"/>
            <w:szCs w:val="18"/>
          </w:rPr>
          <w:delText>has three sub attributes, one of which (</w:delText>
        </w:r>
        <w:r w:rsidR="002A7457" w:rsidRPr="00D22CCD" w:rsidDel="0027323D">
          <w:rPr>
            <w:b/>
            <w:bCs/>
            <w:sz w:val="18"/>
            <w:szCs w:val="18"/>
          </w:rPr>
          <w:delText>shape information</w:delText>
        </w:r>
        <w:r w:rsidR="002A7457" w:rsidRPr="00D22CCD" w:rsidDel="0027323D">
          <w:rPr>
            <w:sz w:val="18"/>
            <w:szCs w:val="18"/>
          </w:rPr>
          <w:delText xml:space="preserve">) is itself complex. The </w:delText>
        </w:r>
        <w:r w:rsidR="002A7457" w:rsidRPr="00D22CCD" w:rsidDel="0027323D">
          <w:rPr>
            <w:b/>
            <w:bCs/>
            <w:sz w:val="18"/>
            <w:szCs w:val="18"/>
          </w:rPr>
          <w:delText xml:space="preserve">Buoy Lateral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topmark</w:delText>
        </w:r>
        <w:r w:rsidR="002A7457" w:rsidRPr="00D22CCD" w:rsidDel="0027323D">
          <w:rPr>
            <w:sz w:val="18"/>
            <w:szCs w:val="18"/>
          </w:rPr>
          <w:delText xml:space="preserve">. In the right example the </w:delText>
        </w:r>
        <w:r w:rsidR="002A7457" w:rsidRPr="00D22CCD" w:rsidDel="0027323D">
          <w:rPr>
            <w:b/>
            <w:bCs/>
            <w:sz w:val="18"/>
            <w:szCs w:val="18"/>
          </w:rPr>
          <w:delText xml:space="preserve">Buoy Cardinal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 xml:space="preserve">topmark </w:delText>
        </w:r>
        <w:r w:rsidR="002A7457" w:rsidRPr="00D22CCD" w:rsidDel="0027323D">
          <w:rPr>
            <w:sz w:val="18"/>
            <w:szCs w:val="18"/>
          </w:rPr>
          <w:delText xml:space="preserve">(as for the left example) and one or more instances of </w:delText>
        </w:r>
        <w:r w:rsidR="002A7457" w:rsidRPr="00D22CCD" w:rsidDel="0027323D">
          <w:rPr>
            <w:b/>
            <w:bCs/>
            <w:sz w:val="18"/>
            <w:szCs w:val="18"/>
          </w:rPr>
          <w:delText>feature name</w:delText>
        </w:r>
        <w:r w:rsidRPr="00D22CCD" w:rsidDel="0027323D">
          <w:rPr>
            <w:rFonts w:cs="Arial"/>
            <w:sz w:val="18"/>
            <w:szCs w:val="18"/>
          </w:rPr>
          <w:delText>.</w:delText>
        </w:r>
      </w:del>
    </w:p>
    <w:p w14:paraId="7D581FE9" w14:textId="77777777" w:rsidR="00CE2E10" w:rsidRPr="005B73F1" w:rsidRDefault="00CE2E10" w:rsidP="00CE2E10">
      <w:pPr>
        <w:pStyle w:val="berschrift4"/>
        <w:tabs>
          <w:tab w:val="clear" w:pos="940"/>
          <w:tab w:val="left" w:pos="993"/>
        </w:tabs>
        <w:spacing w:before="120" w:after="120" w:line="240" w:lineRule="auto"/>
        <w:ind w:left="993" w:hanging="993"/>
        <w:rPr>
          <w:ins w:id="987" w:author="Gert Morlion" w:date="2024-08-23T15:54:00Z"/>
          <w:lang w:eastAsia="en-US"/>
        </w:rPr>
      </w:pPr>
      <w:commentRangeStart w:id="988"/>
      <w:ins w:id="989" w:author="Gert Morlion" w:date="2024-08-23T15:54:00Z">
        <w:r>
          <w:rPr>
            <w:lang w:eastAsia="en-US"/>
          </w:rPr>
          <w:t>Attribute suppression</w:t>
        </w:r>
        <w:commentRangeEnd w:id="988"/>
        <w:r>
          <w:rPr>
            <w:rStyle w:val="Kommentarzeichen"/>
            <w:b w:val="0"/>
            <w:bCs w:val="0"/>
          </w:rPr>
          <w:commentReference w:id="988"/>
        </w:r>
        <w:r w:rsidRPr="005B73F1">
          <w:rPr>
            <w:lang w:eastAsia="en-US"/>
          </w:rPr>
          <w:t xml:space="preserve"> </w:t>
        </w:r>
      </w:ins>
    </w:p>
    <w:p w14:paraId="38CD27B5" w14:textId="09CB623F" w:rsidR="00CE2E10" w:rsidRDefault="00CE2E10" w:rsidP="00CE2E10">
      <w:pPr>
        <w:autoSpaceDE w:val="0"/>
        <w:autoSpaceDN w:val="0"/>
        <w:adjustRightInd w:val="0"/>
        <w:spacing w:after="120" w:line="240" w:lineRule="auto"/>
        <w:rPr>
          <w:ins w:id="990" w:author="Gert Morlion" w:date="2024-08-23T15:54:00Z"/>
          <w:rFonts w:eastAsia="Times New Roman" w:cs="Arial"/>
          <w:lang w:eastAsia="en-US"/>
        </w:rPr>
      </w:pPr>
      <w:ins w:id="991" w:author="Gert Morlion" w:date="2024-08-23T15:54:00Z">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r>
          <w:rPr>
            <w:i/>
            <w:iCs/>
            <w:lang w:eastAsia="en-US"/>
          </w:rPr>
          <w:t>attributeVisibility</w:t>
        </w:r>
        <w:r>
          <w:rPr>
            <w:lang w:eastAsia="en-US"/>
          </w:rPr>
          <w:t xml:space="preserve"> for the class S100_FC_AttributeBinding (see S-100 Part 5, Appendix 5-A, Tables 5-A-16 and 5-A-21) </w:t>
        </w:r>
        <w:r w:rsidRPr="005B73F1">
          <w:rPr>
            <w:rFonts w:eastAsia="Times New Roman" w:cs="Arial"/>
            <w:lang w:eastAsia="en-US"/>
          </w:rPr>
          <w:t>.</w:t>
        </w:r>
        <w:r>
          <w:rPr>
            <w:rFonts w:eastAsia="Times New Roman" w:cs="Arial"/>
            <w:lang w:eastAsia="en-US"/>
          </w:rPr>
          <w:t xml:space="preserve"> These attributes are generally used to assist with optimum display of features in </w:t>
        </w:r>
      </w:ins>
      <w:ins w:id="992" w:author="Bernd Birklhuber" w:date="2024-10-13T15:57:00Z">
        <w:r w:rsidR="001E12FA">
          <w:rPr>
            <w:rFonts w:eastAsia="Times New Roman" w:cs="Arial"/>
            <w:lang w:eastAsia="en-US"/>
          </w:rPr>
          <w:t xml:space="preserve">Inland </w:t>
        </w:r>
      </w:ins>
      <w:ins w:id="993" w:author="Gert Morlion" w:date="2024-08-23T15:54:00Z">
        <w:r>
          <w:rPr>
            <w:rFonts w:eastAsia="Times New Roman" w:cs="Arial"/>
            <w:lang w:eastAsia="en-US"/>
          </w:rPr>
          <w:t xml:space="preserve">ECDIS </w:t>
        </w:r>
      </w:ins>
      <w:ins w:id="994" w:author="Bernd Birklhuber" w:date="2024-10-13T15:57:00Z">
        <w:r w:rsidR="001E12FA">
          <w:rPr>
            <w:rFonts w:eastAsia="Times New Roman" w:cs="Arial"/>
            <w:lang w:eastAsia="en-US"/>
          </w:rPr>
          <w:t xml:space="preserve">or ECS </w:t>
        </w:r>
      </w:ins>
      <w:ins w:id="995" w:author="Gert Morlion" w:date="2024-08-23T15:54:00Z">
        <w:r>
          <w:rPr>
            <w:rFonts w:eastAsia="Times New Roman" w:cs="Arial"/>
            <w:lang w:eastAsia="en-US"/>
          </w:rPr>
          <w:t xml:space="preserve">systems; or to perform other administrative roles. </w:t>
        </w:r>
        <w:commentRangeStart w:id="996"/>
        <w:r>
          <w:rPr>
            <w:rFonts w:eastAsia="Times New Roman" w:cs="Arial"/>
            <w:lang w:eastAsia="en-US"/>
          </w:rPr>
          <w:t>For S-</w:t>
        </w:r>
        <w:del w:id="997" w:author="Bernd Birklhuber" w:date="2024-10-13T15:57:00Z">
          <w:r w:rsidDel="001E12FA">
            <w:rPr>
              <w:rFonts w:eastAsia="Times New Roman" w:cs="Arial"/>
              <w:lang w:eastAsia="en-US"/>
            </w:rPr>
            <w:delText>1</w:delText>
          </w:r>
        </w:del>
      </w:ins>
      <w:ins w:id="998" w:author="Bernd Birklhuber" w:date="2025-03-09T20:05:00Z">
        <w:r w:rsidR="0059361F">
          <w:rPr>
            <w:rFonts w:eastAsia="Times New Roman" w:cs="Arial"/>
            <w:lang w:eastAsia="en-US"/>
          </w:rPr>
          <w:t>4</w:t>
        </w:r>
      </w:ins>
      <w:ins w:id="999" w:author="Gert Morlion" w:date="2024-08-23T15:54:00Z">
        <w:r>
          <w:rPr>
            <w:rFonts w:eastAsia="Times New Roman" w:cs="Arial"/>
            <w:lang w:eastAsia="en-US"/>
          </w:rPr>
          <w:t xml:space="preserve">01, these attributes are identified in the Feature Catalogue by population of </w:t>
        </w:r>
        <w:r>
          <w:rPr>
            <w:rFonts w:eastAsia="Times New Roman" w:cs="Arial"/>
            <w:i/>
            <w:iCs/>
            <w:lang w:eastAsia="en-US"/>
          </w:rPr>
          <w:t>attributeVisibility</w:t>
        </w:r>
        <w:r>
          <w:rPr>
            <w:rFonts w:eastAsia="Times New Roman" w:cs="Arial"/>
            <w:lang w:eastAsia="en-US"/>
          </w:rPr>
          <w:t xml:space="preserve"> value “privateVisibility”.</w:t>
        </w:r>
      </w:ins>
      <w:commentRangeEnd w:id="996"/>
      <w:r w:rsidR="0059361F">
        <w:rPr>
          <w:rStyle w:val="Kommentarzeichen"/>
        </w:rPr>
        <w:commentReference w:id="996"/>
      </w:r>
    </w:p>
    <w:p w14:paraId="3179111D" w14:textId="7B6E1654" w:rsidR="00CE2E10" w:rsidRDefault="00CE2E10" w:rsidP="00CE2E10">
      <w:pPr>
        <w:autoSpaceDE w:val="0"/>
        <w:autoSpaceDN w:val="0"/>
        <w:adjustRightInd w:val="0"/>
        <w:spacing w:after="120" w:line="240" w:lineRule="auto"/>
        <w:rPr>
          <w:ins w:id="1000" w:author="Gert Morlion" w:date="2024-08-23T15:54:00Z"/>
          <w:rFonts w:eastAsia="Times New Roman" w:cs="Arial"/>
          <w:lang w:eastAsia="en-US"/>
        </w:rPr>
      </w:pPr>
      <w:ins w:id="1001" w:author="Gert Morlion" w:date="2024-08-23T15:54:00Z">
        <w:r>
          <w:rPr>
            <w:rFonts w:eastAsia="Times New Roman" w:cs="Arial"/>
            <w:lang w:eastAsia="en-US"/>
          </w:rPr>
          <w:t>The following is the list of S-</w:t>
        </w:r>
      </w:ins>
      <w:ins w:id="1002" w:author="Bernd Birklhuber" w:date="2025-03-07T12:48:00Z">
        <w:r w:rsidR="008012B2">
          <w:rPr>
            <w:rFonts w:eastAsia="Times New Roman" w:cs="Arial"/>
            <w:lang w:eastAsia="en-US"/>
          </w:rPr>
          <w:t>4</w:t>
        </w:r>
      </w:ins>
      <w:ins w:id="1003" w:author="Gert Morlion" w:date="2024-08-23T15:54:00Z">
        <w:del w:id="1004" w:author="Bernd Birklhuber" w:date="2025-03-07T12:48:00Z">
          <w:r w:rsidDel="008012B2">
            <w:rPr>
              <w:rFonts w:eastAsia="Times New Roman" w:cs="Arial"/>
              <w:lang w:eastAsia="en-US"/>
            </w:rPr>
            <w:delText>1</w:delText>
          </w:r>
        </w:del>
        <w:r>
          <w:rPr>
            <w:rFonts w:eastAsia="Times New Roman" w:cs="Arial"/>
            <w:lang w:eastAsia="en-US"/>
          </w:rPr>
          <w:t xml:space="preserve">01 attributes that will be suppressed in the </w:t>
        </w:r>
      </w:ins>
      <w:ins w:id="1005" w:author="Bernd Birklhuber" w:date="2025-03-07T12:48:00Z">
        <w:r w:rsidR="008012B2">
          <w:rPr>
            <w:rFonts w:eastAsia="Times New Roman" w:cs="Arial"/>
            <w:lang w:eastAsia="en-US"/>
          </w:rPr>
          <w:t xml:space="preserve">Inland </w:t>
        </w:r>
      </w:ins>
      <w:ins w:id="1006" w:author="Gert Morlion" w:date="2024-08-23T15:54:00Z">
        <w:r>
          <w:rPr>
            <w:rFonts w:eastAsia="Times New Roman" w:cs="Arial"/>
            <w:lang w:eastAsia="en-US"/>
          </w:rPr>
          <w:t xml:space="preserve">ECDIS </w:t>
        </w:r>
      </w:ins>
      <w:ins w:id="1007" w:author="Bernd Birklhuber" w:date="2025-03-07T12:48:00Z">
        <w:r w:rsidR="008012B2">
          <w:rPr>
            <w:rFonts w:eastAsia="Times New Roman" w:cs="Arial"/>
            <w:lang w:eastAsia="en-US"/>
          </w:rPr>
          <w:t xml:space="preserve">or ECS </w:t>
        </w:r>
      </w:ins>
      <w:ins w:id="1008" w:author="Gert Morlion" w:date="2024-08-23T15:54:00Z">
        <w:r>
          <w:rPr>
            <w:rFonts w:eastAsia="Times New Roman" w:cs="Arial"/>
            <w:lang w:eastAsia="en-US"/>
          </w:rPr>
          <w:t>Pick Report:</w:t>
        </w:r>
      </w:ins>
    </w:p>
    <w:p w14:paraId="0C924E85" w14:textId="77777777" w:rsidR="00CE2E10" w:rsidRDefault="00CE2E10" w:rsidP="00CE2E10">
      <w:pPr>
        <w:autoSpaceDE w:val="0"/>
        <w:autoSpaceDN w:val="0"/>
        <w:adjustRightInd w:val="0"/>
        <w:spacing w:after="120" w:line="240" w:lineRule="auto"/>
        <w:rPr>
          <w:ins w:id="1009" w:author="Gert Morlion" w:date="2024-08-23T15:54:00Z"/>
          <w:rFonts w:eastAsia="Times New Roman" w:cs="Arial"/>
          <w:b/>
          <w:bCs/>
          <w:lang w:eastAsia="en-US"/>
        </w:rPr>
      </w:pPr>
      <w:ins w:id="1010" w:author="Gert Morlion" w:date="2024-08-23T15:54:00Z">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commentRangeStart w:id="1011"/>
        <w:r>
          <w:rPr>
            <w:rFonts w:eastAsia="Times New Roman" w:cs="Arial"/>
            <w:b/>
            <w:bCs/>
            <w:lang w:eastAsia="en-US"/>
          </w:rPr>
          <w:t>display priority</w:t>
        </w:r>
      </w:ins>
      <w:commentRangeEnd w:id="1011"/>
      <w:r w:rsidR="003D036F">
        <w:rPr>
          <w:rStyle w:val="Kommentarzeichen"/>
        </w:rPr>
        <w:commentReference w:id="1011"/>
      </w:r>
      <w:ins w:id="1012" w:author="Gert Morlion" w:date="2024-08-23T15:54:00Z">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drawing index</w:t>
        </w:r>
      </w:ins>
    </w:p>
    <w:p w14:paraId="63DAF4A5" w14:textId="4BED4298" w:rsidR="00CE2E10" w:rsidRDefault="00CE2E10" w:rsidP="00CE2E10">
      <w:pPr>
        <w:autoSpaceDE w:val="0"/>
        <w:autoSpaceDN w:val="0"/>
        <w:adjustRightInd w:val="0"/>
        <w:spacing w:after="120" w:line="240" w:lineRule="auto"/>
        <w:rPr>
          <w:ins w:id="1013" w:author="Gert Morlion" w:date="2024-08-23T15:54:00Z"/>
          <w:rFonts w:eastAsia="Times New Roman" w:cs="Arial"/>
          <w:b/>
          <w:bCs/>
          <w:lang w:eastAsia="en-US"/>
        </w:rPr>
      </w:pPr>
      <w:ins w:id="1014" w:author="Gert Morlion" w:date="2024-08-23T15:54:00Z">
        <w:del w:id="1015" w:author="Bernd Birklhuber" w:date="2025-06-19T11:55:00Z">
          <w:r w:rsidDel="003D036F">
            <w:rPr>
              <w:rFonts w:eastAsia="Times New Roman" w:cs="Arial"/>
              <w:b/>
              <w:bCs/>
              <w:lang w:eastAsia="en-US"/>
            </w:rPr>
            <w:delText>drawing instruction</w:delText>
          </w:r>
          <w:r w:rsidDel="003D036F">
            <w:rPr>
              <w:rFonts w:eastAsia="Times New Roman" w:cs="Arial"/>
              <w:b/>
              <w:bCs/>
              <w:lang w:eastAsia="en-US"/>
            </w:rPr>
            <w:tab/>
          </w:r>
          <w:r w:rsidDel="003D036F">
            <w:rPr>
              <w:rFonts w:eastAsia="Times New Roman" w:cs="Arial"/>
              <w:b/>
              <w:bCs/>
              <w:lang w:eastAsia="en-US"/>
            </w:rPr>
            <w:tab/>
          </w:r>
          <w:r w:rsidDel="003D036F">
            <w:rPr>
              <w:rFonts w:eastAsia="Times New Roman" w:cs="Arial"/>
              <w:b/>
              <w:bCs/>
              <w:lang w:eastAsia="en-US"/>
            </w:rPr>
            <w:tab/>
          </w:r>
          <w:r w:rsidDel="003D036F">
            <w:rPr>
              <w:rFonts w:eastAsia="Times New Roman" w:cs="Arial"/>
              <w:b/>
              <w:bCs/>
              <w:lang w:eastAsia="en-US"/>
            </w:rPr>
            <w:tab/>
          </w:r>
        </w:del>
        <w:r>
          <w:rPr>
            <w:rFonts w:eastAsia="Times New Roman" w:cs="Arial"/>
            <w:b/>
            <w:bCs/>
            <w:lang w:eastAsia="en-US"/>
          </w:rPr>
          <w:t>file locator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flare bearing</w:t>
        </w:r>
      </w:ins>
    </w:p>
    <w:p w14:paraId="61E83DD9" w14:textId="77777777" w:rsidR="00CE2E10" w:rsidRDefault="00CE2E10" w:rsidP="00CE2E10">
      <w:pPr>
        <w:autoSpaceDE w:val="0"/>
        <w:autoSpaceDN w:val="0"/>
        <w:adjustRightInd w:val="0"/>
        <w:spacing w:after="120" w:line="240" w:lineRule="auto"/>
        <w:rPr>
          <w:ins w:id="1016" w:author="Gert Morlion" w:date="2024-08-23T15:54:00Z"/>
          <w:rFonts w:eastAsia="Times New Roman" w:cs="Arial"/>
          <w:b/>
          <w:bCs/>
          <w:lang w:eastAsia="en-US"/>
        </w:rPr>
      </w:pPr>
      <w:ins w:id="1017" w:author="Gert Morlion" w:date="2024-08-23T15:54:00Z">
        <w:r>
          <w:rPr>
            <w:rFonts w:eastAsia="Times New Roman" w:cs="Arial"/>
            <w:b/>
            <w:bCs/>
            <w:lang w:eastAsia="en-US"/>
          </w:rPr>
          <w:t>in the water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interoperability identifier</w:t>
        </w:r>
        <w:r>
          <w:rPr>
            <w:rFonts w:eastAsia="Times New Roman" w:cs="Arial"/>
            <w:b/>
            <w:bCs/>
            <w:lang w:eastAsia="en-US"/>
          </w:rPr>
          <w:tab/>
        </w:r>
        <w:r>
          <w:rPr>
            <w:rFonts w:eastAsia="Times New Roman" w:cs="Arial"/>
            <w:b/>
            <w:bCs/>
            <w:lang w:eastAsia="en-US"/>
          </w:rPr>
          <w:tab/>
        </w:r>
        <w:r>
          <w:rPr>
            <w:rFonts w:eastAsia="Times New Roman" w:cs="Arial"/>
            <w:b/>
            <w:bCs/>
            <w:lang w:eastAsia="en-US"/>
          </w:rPr>
          <w:tab/>
          <w:t>major light</w:t>
        </w:r>
      </w:ins>
    </w:p>
    <w:p w14:paraId="25999ADB" w14:textId="77777777" w:rsidR="00CE2E10" w:rsidRDefault="00CE2E10" w:rsidP="00CE2E10">
      <w:pPr>
        <w:autoSpaceDE w:val="0"/>
        <w:autoSpaceDN w:val="0"/>
        <w:adjustRightInd w:val="0"/>
        <w:spacing w:after="120" w:line="240" w:lineRule="auto"/>
        <w:rPr>
          <w:ins w:id="1018" w:author="Gert Morlion" w:date="2024-08-23T15:54:00Z"/>
          <w:rFonts w:eastAsia="Times New Roman" w:cs="Arial"/>
          <w:b/>
          <w:bCs/>
          <w:lang w:eastAsia="en-US"/>
        </w:rPr>
      </w:pPr>
      <w:ins w:id="1019" w:author="Gert Morlion" w:date="2024-08-23T15:54:00Z">
        <w:r>
          <w:rPr>
            <w:rFonts w:eastAsia="Times New Roman" w:cs="Arial"/>
            <w:b/>
            <w:bCs/>
            <w:lang w:eastAsia="en-US"/>
          </w:rPr>
          <w:t>name usage</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arc extension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line length</w:t>
        </w:r>
      </w:ins>
    </w:p>
    <w:p w14:paraId="7574FAEB" w14:textId="17F9674E" w:rsidR="00453023" w:rsidRPr="00CE2E10" w:rsidDel="0027323D" w:rsidRDefault="00CE2E10" w:rsidP="00CE2E10">
      <w:pPr>
        <w:autoSpaceDE w:val="0"/>
        <w:autoSpaceDN w:val="0"/>
        <w:adjustRightInd w:val="0"/>
        <w:spacing w:after="120" w:line="240" w:lineRule="auto"/>
        <w:rPr>
          <w:del w:id="1020" w:author="Gert Morlion" w:date="2023-06-05T13:40:00Z"/>
          <w:rFonts w:eastAsia="Times New Roman" w:cs="Arial"/>
          <w:b/>
          <w:bCs/>
          <w:lang w:eastAsia="en-US"/>
        </w:rPr>
      </w:pPr>
      <w:ins w:id="1021" w:author="Gert Morlion" w:date="2024-08-23T15:54:00Z">
        <w:r>
          <w:rPr>
            <w:rFonts w:eastAsia="Times New Roman" w:cs="Arial"/>
            <w:b/>
            <w:bCs/>
            <w:lang w:eastAsia="en-US"/>
          </w:rPr>
          <w:t>surrounding depth</w:t>
        </w:r>
      </w:ins>
    </w:p>
    <w:p w14:paraId="23CB0C46" w14:textId="77777777" w:rsidR="00514B73" w:rsidRPr="00D22CCD" w:rsidRDefault="00514B73">
      <w:pPr>
        <w:rPr>
          <w:sz w:val="18"/>
          <w:szCs w:val="18"/>
        </w:rPr>
      </w:pPr>
    </w:p>
    <w:p w14:paraId="3FA2997E" w14:textId="77777777" w:rsidR="00453023" w:rsidRPr="00D22CCD" w:rsidRDefault="007260E2">
      <w:pPr>
        <w:pStyle w:val="berschrift2"/>
        <w:rPr>
          <w:szCs w:val="22"/>
        </w:rPr>
      </w:pPr>
      <w:bookmarkStart w:id="1022" w:name="_Toc487203126"/>
      <w:bookmarkEnd w:id="977"/>
      <w:bookmarkEnd w:id="978"/>
      <w:r w:rsidRPr="00D22CCD">
        <w:t>Feature Object Identifier</w:t>
      </w:r>
      <w:bookmarkEnd w:id="1022"/>
      <w:r w:rsidRPr="00D22CCD">
        <w:t xml:space="preserve"> </w:t>
      </w:r>
    </w:p>
    <w:p w14:paraId="5BE75C3A" w14:textId="77777777" w:rsidR="00453023" w:rsidRPr="00D22CCD" w:rsidRDefault="007260E2">
      <w:r w:rsidRPr="00D22CCD">
        <w:t>Each real world feature within an IENC must have a unique universal Feature Object Identifier.  This identifier</w:t>
      </w:r>
      <w:r w:rsidR="002A7457" w:rsidRPr="00D22CCD">
        <w:t xml:space="preserve"> </w:t>
      </w:r>
      <w:r w:rsidRPr="00D22CCD">
        <w:t>is formed by the binary concatenation of the contents of the subfields of the “Feature Object Identifier” [FOID] field.  Information types must not have a FOID.</w:t>
      </w:r>
    </w:p>
    <w:p w14:paraId="55C9F4A9" w14:textId="77777777" w:rsidR="00453023" w:rsidRPr="00D22CCD" w:rsidRDefault="007260E2">
      <w:pPr>
        <w:rPr>
          <w:rFonts w:cs="Arial"/>
          <w:color w:val="222222"/>
        </w:rPr>
      </w:pPr>
      <w:r w:rsidRPr="00D22CCD">
        <w:rPr>
          <w:rFonts w:cs="Arial"/>
          <w:color w:val="222222"/>
        </w:rPr>
        <w:t>The FOID may be used to identify that the same feature has instances in separate datasets. For example the same feature included in different maximum display scale datasets, or a feature being split by the IENC dataset limits within the same maximum display scale.</w:t>
      </w:r>
    </w:p>
    <w:p w14:paraId="3FBBDE32" w14:textId="77777777" w:rsidR="00453023" w:rsidRPr="00D22CCD" w:rsidRDefault="007260E2">
      <w:pPr>
        <w:rPr>
          <w:lang w:eastAsia="en-GB"/>
        </w:rPr>
      </w:pPr>
      <w:r w:rsidRPr="00D22CCD">
        <w:rPr>
          <w:rFonts w:cs="Arial"/>
        </w:rPr>
        <w:t xml:space="preserve">FOIDs must not be repeated in a dataset.  Where a real-world feature has multiple parts within a single IENC dataset due to IENC dataset limit truncations, the feature will reference each spatial part of the </w:t>
      </w:r>
      <w:r w:rsidRPr="00D22CCD">
        <w:rPr>
          <w:rFonts w:cs="Arial"/>
        </w:rPr>
        <w:lastRenderedPageBreak/>
        <w:t xml:space="preserve">feature within the dataset.  This is accomplished in the </w:t>
      </w:r>
      <w:r w:rsidR="002A7457" w:rsidRPr="00D22CCD">
        <w:rPr>
          <w:rFonts w:cs="Arial"/>
        </w:rPr>
        <w:t xml:space="preserve">ISO/EIC </w:t>
      </w:r>
      <w:r w:rsidRPr="00D22CCD">
        <w:rPr>
          <w:rFonts w:cs="Arial"/>
        </w:rPr>
        <w:t xml:space="preserve">8211 encoding by including a Spatial Association for each disjoint component.  When a feature’s geometry is split each component must be represented by a separate spatial feature that the feature refers to. </w:t>
      </w:r>
    </w:p>
    <w:p w14:paraId="25480619" w14:textId="416855FB" w:rsidR="00453023" w:rsidRPr="00D22CCD" w:rsidDel="0027323D" w:rsidRDefault="007260E2" w:rsidP="0027323D">
      <w:pPr>
        <w:pStyle w:val="StandardWeb"/>
        <w:rPr>
          <w:del w:id="1023" w:author="Gert Morlion" w:date="2023-06-05T13:41:00Z"/>
          <w:rFonts w:ascii="Arial" w:hAnsi="Arial" w:cs="Arial"/>
          <w:sz w:val="20"/>
          <w:szCs w:val="20"/>
        </w:rPr>
      </w:pPr>
      <w:r w:rsidRPr="00D22CCD">
        <w:rPr>
          <w:rFonts w:ascii="Arial" w:hAnsi="Arial" w:cs="Arial"/>
          <w:sz w:val="20"/>
          <w:szCs w:val="20"/>
        </w:rPr>
        <w:t>Where a real-world feature is repeated in datasets of different maximum display scale, the FOID should be repeated for each instance of the feature across the maximum display scale range. </w:t>
      </w:r>
      <w:r w:rsidRPr="00D22CCD">
        <w:rPr>
          <w:rStyle w:val="apple-converted-space"/>
          <w:rFonts w:ascii="Arial" w:hAnsi="Arial" w:cs="Arial"/>
          <w:sz w:val="20"/>
          <w:szCs w:val="20"/>
        </w:rPr>
        <w:t> </w:t>
      </w:r>
      <w:r w:rsidRPr="00D22CCD">
        <w:rPr>
          <w:rFonts w:ascii="Arial" w:hAnsi="Arial" w:cs="Arial"/>
          <w:sz w:val="20"/>
          <w:szCs w:val="20"/>
        </w:rPr>
        <w:t xml:space="preserve">Where this occurs, all instances of the geo feature must be identical, </w:t>
      </w:r>
      <w:r w:rsidRPr="00E27500">
        <w:rPr>
          <w:rFonts w:ascii="Arial" w:eastAsia="MS Mincho" w:hAnsi="Arial" w:cs="Arial" w:hint="eastAsia"/>
          <w:sz w:val="20"/>
          <w:szCs w:val="20"/>
          <w:lang w:eastAsia="ja-JP"/>
        </w:rPr>
        <w:t>that is</w:t>
      </w:r>
      <w:r w:rsidRPr="00D22CCD">
        <w:rPr>
          <w:rFonts w:ascii="Arial" w:hAnsi="Arial" w:cs="Arial"/>
          <w:sz w:val="20"/>
          <w:szCs w:val="20"/>
        </w:rPr>
        <w:t xml:space="preserve"> same feature class and attribute values.</w:t>
      </w:r>
    </w:p>
    <w:p w14:paraId="571EB011" w14:textId="32737134" w:rsidR="00453023" w:rsidRPr="00D22CCD" w:rsidRDefault="007260E2" w:rsidP="0027323D">
      <w:pPr>
        <w:pStyle w:val="StandardWeb"/>
      </w:pPr>
      <w:del w:id="1024" w:author="Gert Morlion" w:date="2023-06-05T13:41:00Z">
        <w:r w:rsidRPr="00D22CCD" w:rsidDel="0027323D">
          <w:rPr>
            <w:rFonts w:cs="Arial"/>
          </w:rPr>
          <w:delText>Feature Object Identifiers must not be reused by another feature, even when a feature has been deleted. </w:delText>
        </w:r>
        <w:r w:rsidRPr="00D22CCD" w:rsidDel="0027323D">
          <w:rPr>
            <w:rStyle w:val="apple-converted-space"/>
            <w:rFonts w:cs="Arial"/>
          </w:rPr>
          <w:delText> </w:delText>
        </w:r>
        <w:r w:rsidRPr="00D22CCD" w:rsidDel="0027323D">
          <w:rPr>
            <w:rFonts w:cs="Arial"/>
          </w:rPr>
          <w:delText>The same feature can be deleted and added again later using the same FOID</w:delText>
        </w:r>
        <w:r w:rsidRPr="00D22CCD" w:rsidDel="0027323D">
          <w:delText>.</w:delText>
        </w:r>
      </w:del>
    </w:p>
    <w:p w14:paraId="4F5564DA" w14:textId="77777777" w:rsidR="00453023" w:rsidRPr="00D22CCD" w:rsidRDefault="00453023">
      <w:pPr>
        <w:autoSpaceDE w:val="0"/>
        <w:autoSpaceDN w:val="0"/>
        <w:adjustRightInd w:val="0"/>
        <w:spacing w:after="0" w:line="240" w:lineRule="auto"/>
      </w:pPr>
    </w:p>
    <w:p w14:paraId="1A0ACF85" w14:textId="77777777" w:rsidR="00453023" w:rsidRPr="00D22CCD" w:rsidRDefault="007260E2">
      <w:pPr>
        <w:pStyle w:val="berschrift2"/>
      </w:pPr>
      <w:bookmarkStart w:id="1025" w:name="_Toc487203127"/>
      <w:bookmarkStart w:id="1026" w:name="_Toc225648315"/>
      <w:bookmarkStart w:id="1027" w:name="_Toc225065172"/>
      <w:r w:rsidRPr="00D22CCD">
        <w:t>Dataset</w:t>
      </w:r>
      <w:bookmarkEnd w:id="1025"/>
      <w:r w:rsidRPr="00D22CCD">
        <w:t xml:space="preserve"> </w:t>
      </w:r>
    </w:p>
    <w:p w14:paraId="2BC7F05E" w14:textId="77777777" w:rsidR="00453023" w:rsidRPr="00D22CCD" w:rsidRDefault="007260E2">
      <w:pPr>
        <w:pStyle w:val="berschrift3"/>
        <w:jc w:val="both"/>
      </w:pPr>
      <w:bookmarkStart w:id="1028" w:name="_Toc487203128"/>
      <w:r w:rsidRPr="00D22CCD">
        <w:t>Introduction</w:t>
      </w:r>
      <w:bookmarkEnd w:id="1028"/>
    </w:p>
    <w:p w14:paraId="305D11D4" w14:textId="77777777" w:rsidR="00453023" w:rsidRPr="00D22CCD" w:rsidRDefault="007260E2">
      <w:r w:rsidRPr="00D22CCD">
        <w:t xml:space="preserve">A </w:t>
      </w:r>
      <w:r w:rsidRPr="00D22CCD">
        <w:rPr>
          <w:rFonts w:hint="eastAsia"/>
        </w:rPr>
        <w:t>d</w:t>
      </w:r>
      <w:r w:rsidRPr="00D22CCD">
        <w:t xml:space="preserve">ataset is a grouping of features, attributes, geometry and metadata which comprises a specific coverage. </w:t>
      </w:r>
    </w:p>
    <w:p w14:paraId="7D81B705" w14:textId="77777777" w:rsidR="00453023" w:rsidRPr="00D22CCD" w:rsidRDefault="007260E2">
      <w:pPr>
        <w:pStyle w:val="berschrift3"/>
      </w:pPr>
      <w:bookmarkStart w:id="1029" w:name="_Toc487203129"/>
      <w:r w:rsidRPr="00D22CCD">
        <w:t>Dataset rules</w:t>
      </w:r>
      <w:bookmarkEnd w:id="1029"/>
    </w:p>
    <w:p w14:paraId="7457462E" w14:textId="1F7AF16D"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In order to facilitate the efficient processing of </w:t>
      </w:r>
      <w:r w:rsidR="000067D3" w:rsidRPr="00D22CCD">
        <w:t>I</w:t>
      </w:r>
      <w:r w:rsidRPr="00D22CCD">
        <w:t xml:space="preserve">ENC data the geographic coverage of a given </w:t>
      </w:r>
      <w:del w:id="1030" w:author="Gert Morlion" w:date="2024-08-23T15:56:00Z">
        <w:r w:rsidRPr="00D22CCD" w:rsidDel="00481A2C">
          <w:rPr>
            <w:b/>
            <w:bCs/>
          </w:rPr>
          <w:delText xml:space="preserve">maximum </w:delText>
        </w:r>
      </w:del>
      <w:ins w:id="1031" w:author="Gert Morlion" w:date="2024-08-23T15:56:00Z">
        <w:r w:rsidR="00481A2C">
          <w:rPr>
            <w:b/>
            <w:bCs/>
          </w:rPr>
          <w:t>optimum</w:t>
        </w:r>
        <w:r w:rsidR="00481A2C" w:rsidRPr="00D22CCD">
          <w:rPr>
            <w:b/>
            <w:bCs/>
          </w:rPr>
          <w:t xml:space="preserve"> </w:t>
        </w:r>
      </w:ins>
      <w:r w:rsidR="002A7457" w:rsidRPr="00D22CCD">
        <w:rPr>
          <w:b/>
          <w:bCs/>
        </w:rPr>
        <w:t>d</w:t>
      </w:r>
      <w:r w:rsidRPr="00D22CCD">
        <w:rPr>
          <w:b/>
          <w:bCs/>
        </w:rPr>
        <w:t xml:space="preserve">isplay </w:t>
      </w:r>
      <w:r w:rsidR="002A7457" w:rsidRPr="00D22CCD">
        <w:rPr>
          <w:b/>
          <w:bCs/>
        </w:rPr>
        <w:t>s</w:t>
      </w:r>
      <w:r w:rsidRPr="00D22CCD">
        <w:rPr>
          <w:b/>
          <w:bCs/>
        </w:rPr>
        <w:t>cale</w:t>
      </w:r>
      <w:r w:rsidRPr="00D22CCD">
        <w:t xml:space="preserve"> may be split into multiple datasets</w:t>
      </w:r>
      <w:ins w:id="1032" w:author="Gert Morlion" w:date="2024-08-23T15:56:00Z">
        <w:r w:rsidR="006E506C">
          <w:t xml:space="preserve"> (see clause 4.5.4)</w:t>
        </w:r>
      </w:ins>
      <w:r w:rsidRPr="00D22CCD">
        <w:t xml:space="preserve">. </w:t>
      </w:r>
    </w:p>
    <w:p w14:paraId="532C4D38"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The discovery metadata of a dataset must list all the </w:t>
      </w:r>
      <w:r w:rsidRPr="00D22CCD">
        <w:rPr>
          <w:b/>
        </w:rPr>
        <w:t>Data Coverage</w:t>
      </w:r>
      <w:r w:rsidRPr="00D22CCD">
        <w:t xml:space="preserve"> features contained within that dataset and their assigned scale attributions.</w:t>
      </w:r>
    </w:p>
    <w:p w14:paraId="659B3695" w14:textId="77777777" w:rsidR="00453023" w:rsidRPr="00D22CCD" w:rsidRDefault="007260E2" w:rsidP="3CCBF2F9">
      <w:pPr>
        <w:pStyle w:val="Textkrper"/>
        <w:spacing w:after="240"/>
        <w:rPr>
          <w:rFonts w:cs="Arial"/>
          <w:sz w:val="20"/>
        </w:rPr>
      </w:pPr>
      <w:r w:rsidRPr="00D22CCD">
        <w:rPr>
          <w:rFonts w:cs="Arial"/>
          <w:sz w:val="20"/>
        </w:rPr>
        <w:t xml:space="preserve">An IENC update dataset must not change the limit of a </w:t>
      </w:r>
      <w:r w:rsidRPr="00D22CCD">
        <w:rPr>
          <w:rFonts w:cs="Arial"/>
          <w:b/>
          <w:bCs/>
          <w:sz w:val="20"/>
        </w:rPr>
        <w:t>Data Coverage</w:t>
      </w:r>
      <w:r w:rsidRPr="00D22CCD">
        <w:rPr>
          <w:rFonts w:cs="Arial"/>
          <w:sz w:val="20"/>
        </w:rPr>
        <w:t xml:space="preserve"> feature for the base IENC dataset. Where the limit of a</w:t>
      </w:r>
      <w:r w:rsidRPr="00D22CCD">
        <w:rPr>
          <w:rFonts w:cs="Arial"/>
          <w:b/>
          <w:bCs/>
          <w:sz w:val="20"/>
        </w:rPr>
        <w:t xml:space="preserve"> Data Coverage</w:t>
      </w:r>
      <w:r w:rsidRPr="00D22CCD">
        <w:rPr>
          <w:rFonts w:cs="Arial"/>
          <w:sz w:val="20"/>
        </w:rPr>
        <w:t xml:space="preserve"> feature for a base IENC dataset is to be changed, this must be done by issuing a new edition of the dataset. </w:t>
      </w:r>
    </w:p>
    <w:p w14:paraId="0E89D8C9" w14:textId="3302462A" w:rsidR="00453023" w:rsidRPr="00D22CCD" w:rsidRDefault="001468B5" w:rsidP="3CCBF2F9">
      <w:pPr>
        <w:pStyle w:val="Textkrper"/>
        <w:spacing w:after="240"/>
        <w:rPr>
          <w:rFonts w:cs="Arial"/>
          <w:sz w:val="20"/>
        </w:rPr>
      </w:pPr>
      <w:ins w:id="1033" w:author="Gert Morlion" w:date="2024-08-23T15:57:00Z">
        <w:r>
          <w:rPr>
            <w:rFonts w:cs="Arial"/>
            <w:sz w:val="20"/>
          </w:rPr>
          <w:t>A d</w:t>
        </w:r>
      </w:ins>
      <w:del w:id="1034" w:author="Gert Morlion" w:date="2024-08-23T15:57:00Z">
        <w:r w:rsidR="007260E2" w:rsidRPr="00D22CCD" w:rsidDel="001468B5">
          <w:rPr>
            <w:rFonts w:cs="Arial"/>
            <w:sz w:val="20"/>
          </w:rPr>
          <w:delText>D</w:delText>
        </w:r>
      </w:del>
      <w:r w:rsidR="007260E2" w:rsidRPr="00D22CCD">
        <w:rPr>
          <w:rFonts w:cs="Arial"/>
          <w:sz w:val="20"/>
        </w:rPr>
        <w:t>ataset</w:t>
      </w:r>
      <w:del w:id="1035" w:author="Gert Morlion" w:date="2024-08-23T15:57:00Z">
        <w:r w:rsidR="007260E2" w:rsidRPr="00D22CCD" w:rsidDel="001468B5">
          <w:rPr>
            <w:rFonts w:cs="Arial"/>
            <w:sz w:val="20"/>
          </w:rPr>
          <w:delText>s</w:delText>
        </w:r>
      </w:del>
      <w:r w:rsidR="007260E2" w:rsidRPr="00D22CCD">
        <w:rPr>
          <w:rFonts w:cs="Arial"/>
          <w:sz w:val="20"/>
        </w:rPr>
        <w:t xml:space="preserve"> must not cross the 180° meridian</w:t>
      </w:r>
      <w:del w:id="1036" w:author="Gert Morlion" w:date="2024-08-23T15:57:00Z">
        <w:r w:rsidR="007260E2" w:rsidRPr="00D22CCD" w:rsidDel="001468B5">
          <w:rPr>
            <w:rFonts w:cs="Arial"/>
            <w:sz w:val="20"/>
          </w:rPr>
          <w:delText xml:space="preserve">; this includes both the </w:delText>
        </w:r>
        <w:r w:rsidR="007260E2" w:rsidRPr="00D22CCD" w:rsidDel="001468B5">
          <w:rPr>
            <w:rFonts w:cs="Arial"/>
            <w:b/>
            <w:bCs/>
            <w:sz w:val="20"/>
          </w:rPr>
          <w:delText>Data Coverage</w:delText>
        </w:r>
        <w:r w:rsidR="007260E2" w:rsidRPr="00D22CCD" w:rsidDel="001468B5">
          <w:rPr>
            <w:rFonts w:cs="Arial"/>
            <w:sz w:val="20"/>
          </w:rPr>
          <w:delText xml:space="preserve"> features and the bounding </w:delText>
        </w:r>
        <w:r w:rsidR="002A7457" w:rsidRPr="00D22CCD" w:rsidDel="001468B5">
          <w:rPr>
            <w:rFonts w:cs="Arial"/>
            <w:sz w:val="20"/>
          </w:rPr>
          <w:delText xml:space="preserve"> b</w:delText>
        </w:r>
        <w:r w:rsidR="007260E2" w:rsidRPr="00D22CCD" w:rsidDel="001468B5">
          <w:rPr>
            <w:rFonts w:cs="Arial"/>
            <w:sz w:val="20"/>
          </w:rPr>
          <w:delText>ox</w:delText>
        </w:r>
        <w:r w:rsidR="002A7457" w:rsidRPr="00D22CCD" w:rsidDel="001468B5">
          <w:rPr>
            <w:rFonts w:cs="Arial"/>
            <w:sz w:val="20"/>
          </w:rPr>
          <w:delText xml:space="preserve"> for the dataset</w:delText>
        </w:r>
      </w:del>
      <w:r w:rsidR="007260E2" w:rsidRPr="00D22CCD">
        <w:rPr>
          <w:rFonts w:cs="Arial"/>
          <w:sz w:val="20"/>
        </w:rPr>
        <w:t>.</w:t>
      </w:r>
    </w:p>
    <w:p w14:paraId="594E44A6" w14:textId="77777777" w:rsidR="00453023" w:rsidRPr="00D22CCD" w:rsidRDefault="007260E2">
      <w:pPr>
        <w:pStyle w:val="berschrift3"/>
      </w:pPr>
      <w:bookmarkStart w:id="1037" w:name="_Toc487203130"/>
      <w:r w:rsidRPr="00D22CCD">
        <w:t>Data Coverage rules</w:t>
      </w:r>
      <w:bookmarkEnd w:id="1037"/>
    </w:p>
    <w:p w14:paraId="2AAC85E6" w14:textId="77777777" w:rsidR="00453023" w:rsidRPr="00D22CCD" w:rsidRDefault="002A7457" w:rsidP="00AC585C">
      <w:pPr>
        <w:numPr>
          <w:ilvl w:val="0"/>
          <w:numId w:val="21"/>
        </w:numPr>
      </w:pPr>
      <w:r w:rsidRPr="00D22CCD">
        <w:t xml:space="preserve">All base datasets (new dataset, new edition and re-issue) </w:t>
      </w:r>
      <w:r w:rsidR="007260E2" w:rsidRPr="00D22CCD">
        <w:t xml:space="preserve">must contain at least one </w:t>
      </w:r>
      <w:r w:rsidR="007260E2" w:rsidRPr="00D22CCD">
        <w:rPr>
          <w:b/>
          <w:bCs/>
        </w:rPr>
        <w:t xml:space="preserve">Data Coverage </w:t>
      </w:r>
      <w:r w:rsidR="007260E2" w:rsidRPr="00D22CCD">
        <w:t>feature.</w:t>
      </w:r>
    </w:p>
    <w:p w14:paraId="37998A1E" w14:textId="77777777" w:rsidR="00453023" w:rsidRPr="00D22CCD" w:rsidDel="0027323D" w:rsidRDefault="007260E2" w:rsidP="00AC585C">
      <w:pPr>
        <w:numPr>
          <w:ilvl w:val="0"/>
          <w:numId w:val="21"/>
        </w:numPr>
        <w:rPr>
          <w:del w:id="1038" w:author="Gert Morlion" w:date="2023-06-05T13:43:00Z"/>
        </w:rPr>
      </w:pPr>
      <w:r w:rsidRPr="00D22CCD">
        <w:t xml:space="preserve">The data boundary of the IENC dataset is defined by the extent of the </w:t>
      </w:r>
      <w:r w:rsidRPr="0027323D">
        <w:rPr>
          <w:b/>
          <w:bCs/>
        </w:rPr>
        <w:t>Data Coverage</w:t>
      </w:r>
      <w:r w:rsidRPr="00D22CCD">
        <w:t xml:space="preserve"> features and must be contained within the </w:t>
      </w:r>
      <w:r w:rsidRPr="0027323D">
        <w:rPr>
          <w:b/>
          <w:bCs/>
        </w:rPr>
        <w:t>bounding Box</w:t>
      </w:r>
      <w:del w:id="1039" w:author="Gert Morlion" w:date="2023-06-05T13:43:00Z">
        <w:r w:rsidRPr="00D22CCD" w:rsidDel="0027323D">
          <w:delText>.</w:delText>
        </w:r>
      </w:del>
    </w:p>
    <w:p w14:paraId="45334B2A" w14:textId="77777777" w:rsidR="0027323D" w:rsidRPr="0027323D" w:rsidRDefault="0027323D" w:rsidP="00AC585C">
      <w:pPr>
        <w:numPr>
          <w:ilvl w:val="0"/>
          <w:numId w:val="21"/>
        </w:numPr>
        <w:rPr>
          <w:ins w:id="1040" w:author="Gert Morlion" w:date="2023-06-05T13:42:00Z"/>
        </w:rPr>
      </w:pPr>
      <w:ins w:id="1041" w:author="Gert Morlion" w:date="2023-06-05T13:42:00Z">
        <w:r w:rsidRPr="0027323D">
          <w:t xml:space="preserve">Data Coverage features from different datasets covering the same geographical area must have non-overlapping display scale ranges (see clause 4.6). The scale ranges should, as much as possible, be continuous. </w:t>
        </w:r>
      </w:ins>
    </w:p>
    <w:p w14:paraId="5BD76478" w14:textId="77777777" w:rsidR="0027323D" w:rsidRPr="0027323D" w:rsidRDefault="0027323D" w:rsidP="0027323D">
      <w:pPr>
        <w:pStyle w:val="Textkrper"/>
        <w:spacing w:after="240"/>
        <w:ind w:left="1020"/>
        <w:rPr>
          <w:ins w:id="1042" w:author="Gert Morlion" w:date="2023-06-05T13:42:00Z"/>
          <w:rFonts w:cs="Arial"/>
          <w:sz w:val="20"/>
        </w:rPr>
      </w:pPr>
      <w:ins w:id="1043" w:author="Gert Morlion" w:date="2023-06-05T13:42:00Z">
        <w:r w:rsidRPr="0027323D">
          <w:rPr>
            <w:rFonts w:cs="Arial"/>
            <w:color w:val="000000"/>
            <w:lang w:eastAsia="en-GB"/>
          </w:rPr>
          <w:t>[</w:t>
        </w:r>
        <w:r w:rsidRPr="0027323D">
          <w:rPr>
            <w:rFonts w:cs="Arial"/>
            <w:sz w:val="20"/>
          </w:rPr>
          <w:t xml:space="preserve">Exception: At areas of agreed national data limits, where, if it is difficult to achieve a perfect join, an overlapping buffer zone of up to 5 metres may be used. For this situation, there must be no gaps in data between the adjoining datasets.] </w:t>
        </w:r>
      </w:ins>
    </w:p>
    <w:p w14:paraId="7136441B" w14:textId="1872047A" w:rsidR="0027323D" w:rsidRDefault="0027323D" w:rsidP="0027323D">
      <w:pPr>
        <w:pStyle w:val="Textkrper"/>
        <w:spacing w:after="240"/>
        <w:ind w:left="1020"/>
        <w:rPr>
          <w:ins w:id="1044" w:author="Gert Morlion" w:date="2023-06-05T13:44:00Z"/>
          <w:rFonts w:cs="Arial"/>
          <w:sz w:val="20"/>
        </w:rPr>
      </w:pPr>
      <w:ins w:id="1045" w:author="Gert Morlion" w:date="2023-06-05T13:42:00Z">
        <w:r w:rsidRPr="0027323D">
          <w:rPr>
            <w:rFonts w:cs="Arial"/>
            <w:sz w:val="20"/>
          </w:rPr>
          <w:t>Data Producers should develop consistent S-</w:t>
        </w:r>
      </w:ins>
      <w:ins w:id="1046" w:author="Gert Morlion [3]" w:date="2023-06-07T09:23:00Z">
        <w:r w:rsidR="00BE52D5">
          <w:rPr>
            <w:rFonts w:cs="Arial"/>
            <w:sz w:val="20"/>
          </w:rPr>
          <w:t>4</w:t>
        </w:r>
      </w:ins>
      <w:ins w:id="1047" w:author="Gert Morlion" w:date="2023-06-05T13:42:00Z">
        <w:del w:id="1048" w:author="Gert Morlion [3]" w:date="2023-06-07T09:23:00Z">
          <w:r w:rsidRPr="0027323D" w:rsidDel="00BE52D5">
            <w:rPr>
              <w:rFonts w:cs="Arial"/>
              <w:sz w:val="20"/>
            </w:rPr>
            <w:delText>1</w:delText>
          </w:r>
        </w:del>
        <w:r w:rsidRPr="0027323D">
          <w:rPr>
            <w:rFonts w:cs="Arial"/>
            <w:sz w:val="20"/>
          </w:rPr>
          <w:t xml:space="preserve">01 ENC schemes carefully and try to avoid complex situations, using a regional approach where possible. </w:t>
        </w:r>
      </w:ins>
    </w:p>
    <w:p w14:paraId="713EAA31" w14:textId="678BC346" w:rsidR="0027323D" w:rsidRPr="0027323D" w:rsidRDefault="00262FFA" w:rsidP="0027323D">
      <w:pPr>
        <w:pStyle w:val="Textkrper"/>
        <w:spacing w:after="240"/>
        <w:ind w:left="1020"/>
        <w:rPr>
          <w:ins w:id="1049" w:author="Gert Morlion" w:date="2023-06-05T13:42:00Z"/>
          <w:rFonts w:cs="Arial"/>
          <w:sz w:val="20"/>
        </w:rPr>
      </w:pPr>
      <w:ins w:id="1050" w:author="Gert Morlion" w:date="2024-08-23T15:58:00Z">
        <w:r>
          <w:rPr>
            <w:noProof/>
            <w:lang w:val="fr-FR" w:eastAsia="fr-FR"/>
          </w:rPr>
          <w:lastRenderedPageBreak/>
          <w:pict w14:anchorId="155FD7E5">
            <v:shape id="_x0000_i1033" type="#_x0000_t75" style="width:357.5pt;height:269.5pt;visibility:visible;mso-wrap-style:square">
              <v:imagedata r:id="rId26" o:title="20231108_2 Figure_4_5_new" croptop="22992f" cropbottom="24073f" cropleft="27851f" cropright="3006f"/>
            </v:shape>
          </w:pict>
        </w:r>
      </w:ins>
    </w:p>
    <w:p w14:paraId="49DFAAF5" w14:textId="38AC46D0" w:rsidR="0027323D" w:rsidRDefault="0027323D" w:rsidP="0027323D">
      <w:pPr>
        <w:autoSpaceDE w:val="0"/>
        <w:autoSpaceDN w:val="0"/>
        <w:adjustRightInd w:val="0"/>
        <w:spacing w:after="0" w:line="240" w:lineRule="auto"/>
        <w:jc w:val="center"/>
        <w:rPr>
          <w:ins w:id="1051" w:author="Gert Morlion" w:date="2023-06-05T13:44:00Z"/>
          <w:rFonts w:cs="Arial"/>
          <w:b/>
          <w:bCs/>
          <w:color w:val="000000"/>
          <w:sz w:val="18"/>
          <w:szCs w:val="18"/>
          <w:lang w:eastAsia="en-GB"/>
        </w:rPr>
      </w:pPr>
      <w:ins w:id="1052" w:author="Gert Morlion" w:date="2023-06-05T13:42:00Z">
        <w:r w:rsidRPr="0027323D">
          <w:rPr>
            <w:rFonts w:cs="Arial"/>
            <w:b/>
            <w:bCs/>
            <w:color w:val="000000"/>
            <w:sz w:val="18"/>
            <w:szCs w:val="18"/>
            <w:lang w:eastAsia="en-GB"/>
          </w:rPr>
          <w:t>Figure 4-5 – Example of Datasets with single Data Coverage feature</w:t>
        </w:r>
      </w:ins>
    </w:p>
    <w:p w14:paraId="44256EE8" w14:textId="77777777" w:rsidR="0027323D" w:rsidRPr="0027323D" w:rsidRDefault="0027323D" w:rsidP="0027323D">
      <w:pPr>
        <w:autoSpaceDE w:val="0"/>
        <w:autoSpaceDN w:val="0"/>
        <w:adjustRightInd w:val="0"/>
        <w:spacing w:after="0" w:line="240" w:lineRule="auto"/>
        <w:jc w:val="center"/>
        <w:rPr>
          <w:ins w:id="1053" w:author="Gert Morlion" w:date="2023-06-05T13:42:00Z"/>
          <w:rFonts w:cs="Arial"/>
          <w:color w:val="000000"/>
          <w:sz w:val="18"/>
          <w:szCs w:val="18"/>
          <w:lang w:eastAsia="en-GB"/>
        </w:rPr>
      </w:pPr>
    </w:p>
    <w:p w14:paraId="24AE4941" w14:textId="5FC01BE7" w:rsidR="0027323D" w:rsidRPr="0027323D" w:rsidRDefault="0027323D" w:rsidP="00AC585C">
      <w:pPr>
        <w:numPr>
          <w:ilvl w:val="0"/>
          <w:numId w:val="21"/>
        </w:numPr>
        <w:autoSpaceDE w:val="0"/>
        <w:autoSpaceDN w:val="0"/>
        <w:adjustRightInd w:val="0"/>
        <w:spacing w:after="0" w:line="240" w:lineRule="auto"/>
        <w:jc w:val="left"/>
        <w:rPr>
          <w:ins w:id="1054" w:author="Gert Morlion" w:date="2023-06-05T13:42:00Z"/>
          <w:rFonts w:cs="Arial"/>
          <w:color w:val="000000"/>
          <w:lang w:eastAsia="en-GB"/>
        </w:rPr>
      </w:pPr>
      <w:ins w:id="1055" w:author="Gert Morlion" w:date="2023-06-05T13:42:00Z">
        <w:r w:rsidRPr="0027323D">
          <w:rPr>
            <w:rFonts w:cs="Arial"/>
            <w:color w:val="000000"/>
            <w:lang w:eastAsia="en-GB"/>
          </w:rPr>
          <w:t xml:space="preserve">When a dataset has multiple </w:t>
        </w:r>
        <w:r w:rsidRPr="0027323D">
          <w:rPr>
            <w:rFonts w:cs="Arial"/>
            <w:b/>
            <w:bCs/>
            <w:color w:val="000000"/>
            <w:lang w:eastAsia="en-GB"/>
          </w:rPr>
          <w:t xml:space="preserve">Data Coverage </w:t>
        </w:r>
        <w:r w:rsidRPr="0027323D">
          <w:rPr>
            <w:rFonts w:cs="Arial"/>
            <w:color w:val="000000"/>
            <w:lang w:eastAsia="en-GB"/>
          </w:rPr>
          <w:t xml:space="preserve">features: </w:t>
        </w:r>
      </w:ins>
    </w:p>
    <w:p w14:paraId="002D7FDE" w14:textId="77777777" w:rsidR="0027323D" w:rsidRPr="0027323D" w:rsidRDefault="0027323D" w:rsidP="0027323D">
      <w:pPr>
        <w:autoSpaceDE w:val="0"/>
        <w:autoSpaceDN w:val="0"/>
        <w:adjustRightInd w:val="0"/>
        <w:spacing w:after="0" w:line="240" w:lineRule="auto"/>
        <w:jc w:val="left"/>
        <w:rPr>
          <w:ins w:id="1056" w:author="Gert Morlion" w:date="2023-06-05T13:42:00Z"/>
          <w:rFonts w:cs="Arial"/>
          <w:sz w:val="24"/>
          <w:szCs w:val="24"/>
          <w:lang w:eastAsia="en-GB"/>
        </w:rPr>
      </w:pPr>
    </w:p>
    <w:p w14:paraId="6C8F29CF" w14:textId="77777777" w:rsidR="0027323D" w:rsidRPr="0027323D" w:rsidRDefault="0027323D" w:rsidP="0027323D">
      <w:pPr>
        <w:pageBreakBefore/>
        <w:autoSpaceDE w:val="0"/>
        <w:autoSpaceDN w:val="0"/>
        <w:adjustRightInd w:val="0"/>
        <w:spacing w:after="0" w:line="240" w:lineRule="auto"/>
        <w:jc w:val="left"/>
        <w:rPr>
          <w:ins w:id="1057" w:author="Gert Morlion" w:date="2023-06-05T13:42:00Z"/>
          <w:rFonts w:cs="Arial"/>
          <w:sz w:val="24"/>
          <w:szCs w:val="24"/>
          <w:lang w:eastAsia="en-GB"/>
        </w:rPr>
      </w:pPr>
    </w:p>
    <w:p w14:paraId="5E8D2165" w14:textId="77777777" w:rsidR="00A707BF" w:rsidRDefault="00791E48" w:rsidP="00A707BF">
      <w:pPr>
        <w:numPr>
          <w:ilvl w:val="1"/>
          <w:numId w:val="21"/>
        </w:numPr>
        <w:autoSpaceDE w:val="0"/>
        <w:autoSpaceDN w:val="0"/>
        <w:adjustRightInd w:val="0"/>
        <w:spacing w:after="0" w:line="240" w:lineRule="auto"/>
        <w:jc w:val="left"/>
        <w:rPr>
          <w:ins w:id="1058" w:author="Gert Morlion" w:date="2024-08-23T16:00:00Z"/>
          <w:rFonts w:cs="Arial"/>
          <w:lang w:eastAsia="en-GB"/>
        </w:rPr>
      </w:pPr>
      <w:ins w:id="1059" w:author="Gert Morlion" w:date="2024-08-23T16:00:00Z">
        <w:r w:rsidRPr="00A707BF">
          <w:rPr>
            <w:rFonts w:cs="Arial"/>
            <w:lang w:eastAsia="en-GB"/>
          </w:rPr>
          <w:t xml:space="preserve">The </w:t>
        </w:r>
        <w:r w:rsidRPr="00A707BF">
          <w:rPr>
            <w:rFonts w:cs="Arial"/>
            <w:b/>
            <w:bCs/>
            <w:lang w:eastAsia="en-GB"/>
          </w:rPr>
          <w:t>minimum display scale</w:t>
        </w:r>
        <w:r w:rsidRPr="00A707BF">
          <w:rPr>
            <w:rFonts w:cs="Arial"/>
            <w:lang w:eastAsia="en-GB"/>
          </w:rPr>
          <w:t>s must all be the same</w:t>
        </w:r>
        <w:r w:rsidRPr="00A707BF">
          <w:rPr>
            <w:rFonts w:cs="Arial"/>
          </w:rPr>
          <w:t xml:space="preserve"> </w:t>
        </w:r>
      </w:ins>
    </w:p>
    <w:p w14:paraId="7B963C8B" w14:textId="7C1F79B5" w:rsidR="00A707BF" w:rsidRPr="00A707BF" w:rsidRDefault="00784D33" w:rsidP="00A707BF">
      <w:pPr>
        <w:numPr>
          <w:ilvl w:val="1"/>
          <w:numId w:val="21"/>
        </w:numPr>
        <w:autoSpaceDE w:val="0"/>
        <w:autoSpaceDN w:val="0"/>
        <w:adjustRightInd w:val="0"/>
        <w:spacing w:after="0" w:line="240" w:lineRule="auto"/>
        <w:jc w:val="left"/>
        <w:rPr>
          <w:ins w:id="1060" w:author="Gert Morlion" w:date="2024-08-23T16:00:00Z"/>
          <w:rFonts w:cs="Arial"/>
          <w:lang w:eastAsia="en-GB"/>
        </w:rPr>
      </w:pPr>
      <w:ins w:id="1061" w:author="Gert Morlion" w:date="2024-08-23T15:59:00Z">
        <w:r w:rsidRPr="00A707BF">
          <w:rPr>
            <w:rFonts w:cs="Arial"/>
          </w:rPr>
          <w:t xml:space="preserve">The </w:t>
        </w:r>
        <w:r w:rsidRPr="00A707BF">
          <w:rPr>
            <w:rFonts w:cs="Arial"/>
            <w:b/>
            <w:bCs/>
          </w:rPr>
          <w:t>drawing index</w:t>
        </w:r>
        <w:r w:rsidRPr="00A707BF">
          <w:rPr>
            <w:rFonts w:cs="Arial"/>
          </w:rPr>
          <w:t>es, where populated, must be the same.</w:t>
        </w:r>
      </w:ins>
    </w:p>
    <w:p w14:paraId="7C8A27C9" w14:textId="40C25DD3" w:rsidR="00A707BF" w:rsidRPr="00A707BF" w:rsidRDefault="00784D33" w:rsidP="00A707BF">
      <w:pPr>
        <w:numPr>
          <w:ilvl w:val="1"/>
          <w:numId w:val="21"/>
        </w:numPr>
        <w:autoSpaceDE w:val="0"/>
        <w:autoSpaceDN w:val="0"/>
        <w:adjustRightInd w:val="0"/>
        <w:spacing w:after="0" w:line="240" w:lineRule="auto"/>
        <w:jc w:val="left"/>
        <w:rPr>
          <w:ins w:id="1062" w:author="Gert Morlion" w:date="2024-08-23T16:00:00Z"/>
          <w:rFonts w:cs="Arial"/>
          <w:lang w:eastAsia="en-GB"/>
        </w:rPr>
      </w:pPr>
      <w:ins w:id="1063" w:author="Gert Morlion" w:date="2024-08-23T15:59:00Z">
        <w:r w:rsidRPr="00A707BF">
          <w:rPr>
            <w:rFonts w:cs="Arial"/>
          </w:rPr>
          <w:t xml:space="preserve">The </w:t>
        </w:r>
        <w:r w:rsidRPr="00A707BF">
          <w:rPr>
            <w:rFonts w:cs="Arial"/>
            <w:b/>
          </w:rPr>
          <w:t>optimum display scale</w:t>
        </w:r>
        <w:r w:rsidRPr="00A707BF">
          <w:rPr>
            <w:rFonts w:cs="Arial"/>
          </w:rPr>
          <w:t>s may be different; and</w:t>
        </w:r>
      </w:ins>
    </w:p>
    <w:p w14:paraId="040099F6" w14:textId="249B7FFF" w:rsidR="0027323D" w:rsidRPr="00791E48" w:rsidRDefault="0027323D" w:rsidP="00A707BF">
      <w:pPr>
        <w:numPr>
          <w:ilvl w:val="1"/>
          <w:numId w:val="21"/>
        </w:numPr>
        <w:autoSpaceDE w:val="0"/>
        <w:autoSpaceDN w:val="0"/>
        <w:adjustRightInd w:val="0"/>
        <w:spacing w:after="0" w:line="240" w:lineRule="auto"/>
        <w:jc w:val="left"/>
        <w:rPr>
          <w:ins w:id="1064" w:author="Gert Morlion" w:date="2023-06-05T13:42:00Z"/>
          <w:rFonts w:cs="Arial"/>
          <w:lang w:eastAsia="en-GB"/>
        </w:rPr>
      </w:pPr>
      <w:ins w:id="1065" w:author="Gert Morlion" w:date="2023-06-05T13:42:00Z">
        <w:r w:rsidRPr="00791E48">
          <w:rPr>
            <w:rFonts w:cs="Arial"/>
            <w:lang w:eastAsia="en-GB"/>
          </w:rPr>
          <w:t xml:space="preserve">The </w:t>
        </w:r>
        <w:r w:rsidRPr="00791E48">
          <w:rPr>
            <w:rFonts w:cs="Arial"/>
            <w:b/>
            <w:bCs/>
            <w:lang w:eastAsia="en-GB"/>
          </w:rPr>
          <w:t>maximum display scale</w:t>
        </w:r>
        <w:r w:rsidRPr="00791E48">
          <w:rPr>
            <w:rFonts w:cs="Arial"/>
            <w:lang w:eastAsia="en-GB"/>
          </w:rPr>
          <w:t xml:space="preserve">s may be different. </w:t>
        </w:r>
      </w:ins>
    </w:p>
    <w:p w14:paraId="261F1224" w14:textId="1EE32558" w:rsidR="0027323D" w:rsidRDefault="0027323D" w:rsidP="00AC585C">
      <w:pPr>
        <w:numPr>
          <w:ilvl w:val="0"/>
          <w:numId w:val="21"/>
        </w:numPr>
        <w:autoSpaceDE w:val="0"/>
        <w:autoSpaceDN w:val="0"/>
        <w:adjustRightInd w:val="0"/>
        <w:spacing w:after="0" w:line="240" w:lineRule="auto"/>
        <w:jc w:val="left"/>
        <w:rPr>
          <w:ins w:id="1066" w:author="Bernd Birklhuber" w:date="2025-03-07T12:51:00Z"/>
          <w:rFonts w:cs="Arial"/>
          <w:lang w:eastAsia="en-GB"/>
        </w:rPr>
      </w:pPr>
      <w:ins w:id="1067" w:author="Gert Morlion" w:date="2023-06-05T13:42:00Z">
        <w:r w:rsidRPr="0027323D">
          <w:rPr>
            <w:rFonts w:cs="Arial"/>
            <w:lang w:eastAsia="en-GB"/>
          </w:rPr>
          <w:t xml:space="preserve">When a dataset has multiple </w:t>
        </w:r>
        <w:r w:rsidRPr="0027323D">
          <w:rPr>
            <w:rFonts w:cs="Arial"/>
            <w:b/>
            <w:bCs/>
            <w:lang w:eastAsia="en-GB"/>
          </w:rPr>
          <w:t xml:space="preserve">Data Coverage </w:t>
        </w:r>
        <w:r w:rsidRPr="0027323D">
          <w:rPr>
            <w:rFonts w:cs="Arial"/>
            <w:lang w:eastAsia="en-GB"/>
          </w:rPr>
          <w:t xml:space="preserve">features then the </w:t>
        </w:r>
      </w:ins>
      <w:ins w:id="1068" w:author="Gert Morlion" w:date="2024-08-23T16:01:00Z">
        <w:r w:rsidR="00696E79" w:rsidRPr="00696E79">
          <w:rPr>
            <w:rFonts w:cs="Arial"/>
            <w:b/>
            <w:bCs/>
            <w:lang w:eastAsia="en-GB"/>
          </w:rPr>
          <w:t>optimum</w:t>
        </w:r>
      </w:ins>
      <w:ins w:id="1069" w:author="Gert Morlion" w:date="2023-06-05T13:42:00Z">
        <w:r w:rsidRPr="00696E79">
          <w:rPr>
            <w:rFonts w:cs="Arial"/>
            <w:b/>
            <w:bCs/>
            <w:strike/>
            <w:lang w:eastAsia="en-GB"/>
          </w:rPr>
          <w:t xml:space="preserve">maximum </w:t>
        </w:r>
        <w:r w:rsidRPr="0027323D">
          <w:rPr>
            <w:rFonts w:cs="Arial"/>
            <w:b/>
            <w:bCs/>
            <w:lang w:eastAsia="en-GB"/>
          </w:rPr>
          <w:t xml:space="preserve">display scale </w:t>
        </w:r>
        <w:r w:rsidRPr="0027323D">
          <w:rPr>
            <w:rFonts w:cs="Arial"/>
            <w:lang w:eastAsia="en-GB"/>
          </w:rPr>
          <w:t xml:space="preserve">of the dataset must be equal to the largest </w:t>
        </w:r>
      </w:ins>
      <w:ins w:id="1070" w:author="Gert Morlion" w:date="2024-08-23T16:01:00Z">
        <w:r w:rsidR="00696E79" w:rsidRPr="00696E79">
          <w:rPr>
            <w:rFonts w:cs="Arial"/>
            <w:b/>
            <w:bCs/>
            <w:lang w:eastAsia="en-GB"/>
          </w:rPr>
          <w:t>optimum</w:t>
        </w:r>
      </w:ins>
      <w:ins w:id="1071" w:author="Gert Morlion" w:date="2023-06-05T13:42:00Z">
        <w:r w:rsidRPr="00696E79">
          <w:rPr>
            <w:rFonts w:cs="Arial"/>
            <w:b/>
            <w:bCs/>
            <w:strike/>
            <w:lang w:eastAsia="en-GB"/>
          </w:rPr>
          <w:t>maximum</w:t>
        </w:r>
        <w:r w:rsidRPr="0027323D">
          <w:rPr>
            <w:rFonts w:cs="Arial"/>
            <w:b/>
            <w:bCs/>
            <w:lang w:eastAsia="en-GB"/>
          </w:rPr>
          <w:t xml:space="preserve"> display scale </w:t>
        </w:r>
        <w:r w:rsidRPr="0027323D">
          <w:rPr>
            <w:rFonts w:cs="Arial"/>
            <w:lang w:eastAsia="en-GB"/>
          </w:rPr>
          <w:t xml:space="preserve">of the </w:t>
        </w:r>
        <w:r w:rsidRPr="0027323D">
          <w:rPr>
            <w:rFonts w:cs="Arial"/>
            <w:b/>
            <w:bCs/>
            <w:lang w:eastAsia="en-GB"/>
          </w:rPr>
          <w:t xml:space="preserve">Data Coverage </w:t>
        </w:r>
        <w:r w:rsidRPr="0027323D">
          <w:rPr>
            <w:rFonts w:cs="Arial"/>
            <w:lang w:eastAsia="en-GB"/>
          </w:rPr>
          <w:t xml:space="preserve">features. </w:t>
        </w:r>
      </w:ins>
    </w:p>
    <w:p w14:paraId="7366A437" w14:textId="77671722" w:rsidR="008012B2" w:rsidRPr="00167C36" w:rsidRDefault="008012B2" w:rsidP="008012B2">
      <w:pPr>
        <w:spacing w:after="120" w:line="240" w:lineRule="auto"/>
        <w:rPr>
          <w:ins w:id="1072" w:author="Bernd Birklhuber" w:date="2025-03-07T12:51:00Z"/>
          <w:rFonts w:cs="Arial"/>
          <w:iCs/>
          <w:lang w:val="en-AU"/>
        </w:rPr>
      </w:pPr>
      <w:ins w:id="1073" w:author="Bernd Birklhuber" w:date="2025-03-07T12:51:00Z">
        <w:r w:rsidRPr="00EE38D5">
          <w:rPr>
            <w:rFonts w:cs="Arial"/>
            <w:lang w:val="en-AU"/>
          </w:rPr>
          <w:t>*</w:t>
        </w:r>
        <w:r>
          <w:rPr>
            <w:rFonts w:cs="Arial"/>
            <w:lang w:val="en-AU"/>
          </w:rPr>
          <w:t xml:space="preserve"> </w:t>
        </w:r>
        <w:r>
          <w:rPr>
            <w:rFonts w:cs="Arial"/>
            <w:iCs/>
          </w:rPr>
          <w:t xml:space="preserve">The attribute </w:t>
        </w:r>
        <w:r>
          <w:rPr>
            <w:rFonts w:cs="Arial"/>
            <w:b/>
            <w:bCs/>
            <w:iCs/>
          </w:rPr>
          <w:t>drawing index</w:t>
        </w:r>
        <w:r>
          <w:rPr>
            <w:rFonts w:cs="Arial"/>
            <w:iCs/>
          </w:rPr>
          <w:t xml:space="preserve"> is r</w:t>
        </w:r>
        <w:r w:rsidRPr="00B63849">
          <w:rPr>
            <w:rFonts w:cs="Arial"/>
            <w:iCs/>
          </w:rPr>
          <w:t xml:space="preserve">equired where </w:t>
        </w:r>
        <w:r>
          <w:rPr>
            <w:rFonts w:cs="Arial"/>
            <w:iCs/>
          </w:rPr>
          <w:t xml:space="preserve">the datasets intended to form a seamless presentation in Inland ECDIS or ECS do not share a common minimum display scale. The attribute </w:t>
        </w:r>
        <w:r>
          <w:rPr>
            <w:rFonts w:cs="Arial"/>
            <w:b/>
            <w:bCs/>
            <w:iCs/>
          </w:rPr>
          <w:t>drawing index</w:t>
        </w:r>
        <w:r>
          <w:rPr>
            <w:rFonts w:cs="Arial"/>
            <w:iCs/>
          </w:rPr>
          <w:t xml:space="preserve"> is also required if the dataset may need to form a seamless presentation with one or more S-57 datasets, in which case the value should correspond to the usage band of the adjoining or overlapping S-57 dataset(s). See S-401 Annex A – </w:t>
        </w:r>
        <w:r>
          <w:rPr>
            <w:rFonts w:cs="Arial"/>
            <w:i/>
          </w:rPr>
          <w:t>Data Classification and Encoding Guide</w:t>
        </w:r>
        <w:r>
          <w:rPr>
            <w:rFonts w:cs="Arial"/>
            <w:iCs/>
          </w:rPr>
          <w:t xml:space="preserve">, clauses </w:t>
        </w:r>
        <w:commentRangeStart w:id="1074"/>
        <w:r>
          <w:rPr>
            <w:rFonts w:cs="Arial"/>
            <w:iCs/>
          </w:rPr>
          <w:t>3.5 and 28.3</w:t>
        </w:r>
        <w:commentRangeEnd w:id="1074"/>
        <w:r>
          <w:rPr>
            <w:rStyle w:val="Kommentarzeichen"/>
          </w:rPr>
          <w:commentReference w:id="1074"/>
        </w:r>
        <w:r>
          <w:rPr>
            <w:rFonts w:cs="Arial"/>
            <w:iCs/>
          </w:rPr>
          <w:t>.</w:t>
        </w:r>
      </w:ins>
    </w:p>
    <w:p w14:paraId="0B1C63CF" w14:textId="77777777" w:rsidR="008012B2" w:rsidRPr="0027323D" w:rsidRDefault="008012B2" w:rsidP="00AC585C">
      <w:pPr>
        <w:numPr>
          <w:ilvl w:val="0"/>
          <w:numId w:val="21"/>
        </w:numPr>
        <w:autoSpaceDE w:val="0"/>
        <w:autoSpaceDN w:val="0"/>
        <w:adjustRightInd w:val="0"/>
        <w:spacing w:after="0" w:line="240" w:lineRule="auto"/>
        <w:jc w:val="left"/>
        <w:rPr>
          <w:ins w:id="1075" w:author="Gert Morlion" w:date="2023-06-05T13:42:00Z"/>
          <w:rFonts w:cs="Arial"/>
          <w:lang w:eastAsia="en-GB"/>
        </w:rPr>
      </w:pPr>
    </w:p>
    <w:p w14:paraId="1107A328" w14:textId="2D158751" w:rsidR="0027323D" w:rsidRDefault="0027323D" w:rsidP="0027323D">
      <w:pPr>
        <w:autoSpaceDE w:val="0"/>
        <w:autoSpaceDN w:val="0"/>
        <w:adjustRightInd w:val="0"/>
        <w:spacing w:after="0" w:line="240" w:lineRule="auto"/>
        <w:jc w:val="left"/>
        <w:rPr>
          <w:ins w:id="1076" w:author="Gert Morlion" w:date="2023-06-05T13:44:00Z"/>
          <w:rFonts w:cs="Arial"/>
          <w:lang w:eastAsia="en-GB"/>
        </w:rPr>
      </w:pPr>
    </w:p>
    <w:p w14:paraId="2DF4F11D" w14:textId="246F5C51" w:rsidR="0027323D" w:rsidRPr="0027323D" w:rsidRDefault="00262FFA" w:rsidP="0027323D">
      <w:pPr>
        <w:autoSpaceDE w:val="0"/>
        <w:autoSpaceDN w:val="0"/>
        <w:adjustRightInd w:val="0"/>
        <w:spacing w:after="0" w:line="240" w:lineRule="auto"/>
        <w:jc w:val="left"/>
        <w:rPr>
          <w:ins w:id="1077" w:author="Gert Morlion" w:date="2023-06-05T13:42:00Z"/>
          <w:rFonts w:cs="Arial"/>
          <w:lang w:eastAsia="en-GB"/>
        </w:rPr>
      </w:pPr>
      <w:ins w:id="1078" w:author="Gert Morlion" w:date="2024-08-23T16:02:00Z">
        <w:r>
          <w:rPr>
            <w:noProof/>
            <w:lang w:val="fr-FR" w:eastAsia="fr-FR"/>
          </w:rPr>
          <w:pict w14:anchorId="4B7104CF">
            <v:shape id="_x0000_i1034" type="#_x0000_t75" style="width:417.5pt;height:277pt;visibility:visible;mso-wrap-style:square">
              <v:imagedata r:id="rId27" o:title="20231108_3 Figure_4_6_new" croptop="19174f" cropbottom="16638f" cropleft="1842f" cropright="296f"/>
            </v:shape>
          </w:pict>
        </w:r>
      </w:ins>
    </w:p>
    <w:p w14:paraId="1D00209F" w14:textId="39D3FACF" w:rsidR="0027323D" w:rsidRPr="0027323D" w:rsidRDefault="0027323D" w:rsidP="0027323D">
      <w:pPr>
        <w:ind w:left="708"/>
        <w:jc w:val="center"/>
        <w:rPr>
          <w:ins w:id="1079" w:author="Gert Morlion" w:date="2023-06-05T13:44:00Z"/>
        </w:rPr>
      </w:pPr>
      <w:ins w:id="1080" w:author="Gert Morlion" w:date="2023-06-05T13:42:00Z">
        <w:r w:rsidRPr="0027323D">
          <w:rPr>
            <w:rFonts w:cs="Arial"/>
            <w:b/>
            <w:bCs/>
            <w:sz w:val="18"/>
            <w:szCs w:val="18"/>
            <w:lang w:eastAsia="en-GB"/>
          </w:rPr>
          <w:t>Figure 4-6 – Dataset with multiple Data Coverage features</w:t>
        </w:r>
      </w:ins>
    </w:p>
    <w:p w14:paraId="28F047E8" w14:textId="77777777" w:rsidR="0027323D" w:rsidRDefault="0027323D" w:rsidP="0027323D">
      <w:pPr>
        <w:pStyle w:val="Listenabsatz"/>
        <w:rPr>
          <w:ins w:id="1081" w:author="Gert Morlion" w:date="2023-06-05T13:44:00Z"/>
          <w:rFonts w:cs="Arial"/>
          <w:bCs/>
          <w:szCs w:val="18"/>
        </w:rPr>
      </w:pPr>
    </w:p>
    <w:p w14:paraId="18547844" w14:textId="781D7436" w:rsidR="00453023" w:rsidRPr="00D22CCD" w:rsidDel="0027323D" w:rsidRDefault="007260E2" w:rsidP="00AC585C">
      <w:pPr>
        <w:numPr>
          <w:ilvl w:val="0"/>
          <w:numId w:val="21"/>
        </w:numPr>
        <w:rPr>
          <w:del w:id="1082" w:author="Gert Morlion" w:date="2023-06-05T13:42:00Z"/>
        </w:rPr>
      </w:pPr>
      <w:del w:id="1083" w:author="Gert Morlion" w:date="2023-06-05T13:42:00Z">
        <w:r w:rsidRPr="00D22CCD" w:rsidDel="0027323D">
          <w:rPr>
            <w:rFonts w:cs="Arial"/>
            <w:bCs/>
            <w:szCs w:val="18"/>
          </w:rPr>
          <w:delText xml:space="preserve">The </w:delText>
        </w:r>
        <w:r w:rsidRPr="00D22CCD" w:rsidDel="0027323D">
          <w:rPr>
            <w:rFonts w:cs="Arial"/>
            <w:b/>
            <w:bCs/>
            <w:szCs w:val="18"/>
          </w:rPr>
          <w:delText>Data Coverage</w:delText>
        </w:r>
        <w:r w:rsidRPr="00D22CCD" w:rsidDel="0027323D">
          <w:rPr>
            <w:rFonts w:cs="Arial"/>
            <w:bCs/>
            <w:szCs w:val="18"/>
          </w:rPr>
          <w:delText xml:space="preserve"> features within a dataset must not overlap, however Data Coverage features from different datasets may overlap if they have differing maximum display scales.</w:delText>
        </w:r>
      </w:del>
    </w:p>
    <w:p w14:paraId="7B969A99" w14:textId="23788237" w:rsidR="00453023" w:rsidRPr="00D22CCD" w:rsidDel="0027323D" w:rsidRDefault="007260E2" w:rsidP="00AC585C">
      <w:pPr>
        <w:numPr>
          <w:ilvl w:val="0"/>
          <w:numId w:val="21"/>
        </w:numPr>
        <w:rPr>
          <w:del w:id="1084" w:author="Gert Morlion" w:date="2023-06-05T13:42:00Z"/>
        </w:rPr>
      </w:pPr>
      <w:del w:id="1085" w:author="Gert Morlion" w:date="2023-06-05T13:42:00Z">
        <w:r w:rsidRPr="00D22CCD" w:rsidDel="0027323D">
          <w:rPr>
            <w:rFonts w:cs="Arial"/>
          </w:rPr>
          <w:delText xml:space="preserve">Datasets may overlap, however there must be no overlapping </w:delText>
        </w:r>
        <w:r w:rsidRPr="00D22CCD" w:rsidDel="0027323D">
          <w:rPr>
            <w:rFonts w:cs="Arial"/>
            <w:b/>
          </w:rPr>
          <w:delText>Data</w:delText>
        </w:r>
        <w:r w:rsidRPr="00D22CCD" w:rsidDel="0027323D">
          <w:rPr>
            <w:rFonts w:cs="Arial"/>
            <w:b/>
            <w:color w:val="FF0000"/>
          </w:rPr>
          <w:delText xml:space="preserve"> </w:delText>
        </w:r>
        <w:r w:rsidRPr="00D22CCD" w:rsidDel="0027323D">
          <w:rPr>
            <w:rFonts w:cs="Arial"/>
            <w:b/>
          </w:rPr>
          <w:delText>Coverage</w:delText>
        </w:r>
        <w:r w:rsidRPr="00D22CCD" w:rsidDel="0027323D">
          <w:rPr>
            <w:rFonts w:cs="Arial"/>
          </w:rPr>
          <w:delText xml:space="preserve"> features of the same </w:delText>
        </w:r>
        <w:r w:rsidRPr="00D22CCD" w:rsidDel="0027323D">
          <w:rPr>
            <w:rFonts w:cs="Arial"/>
            <w:b/>
          </w:rPr>
          <w:delText>maximum display scale</w:delText>
        </w:r>
        <w:r w:rsidRPr="00D22CCD" w:rsidDel="0027323D">
          <w:rPr>
            <w:rFonts w:cs="Arial"/>
          </w:rPr>
          <w:delText xml:space="preserve">, except at the agreed adjoining national data limits, where, if it is difficult to achieve a perfect join, a 5 metre overlapping buffer zone may be used; and for this situation, there must be no gaps in data. </w:delText>
        </w:r>
      </w:del>
    </w:p>
    <w:p w14:paraId="5BB5CDE0" w14:textId="1A357F23" w:rsidR="00453023" w:rsidRPr="00D22CCD" w:rsidDel="0027323D" w:rsidRDefault="007260E2" w:rsidP="00AC585C">
      <w:pPr>
        <w:numPr>
          <w:ilvl w:val="0"/>
          <w:numId w:val="21"/>
        </w:numPr>
        <w:rPr>
          <w:del w:id="1086" w:author="Gert Morlion" w:date="2023-06-05T13:42:00Z"/>
        </w:rPr>
      </w:pPr>
      <w:del w:id="1087" w:author="Gert Morlion" w:date="2023-06-05T13:42:00Z">
        <w:r w:rsidRPr="00D22CCD" w:rsidDel="0027323D">
          <w:rPr>
            <w:rFonts w:cs="Arial"/>
          </w:rPr>
          <w:delText xml:space="preserve">When a dataset has multiple </w:delText>
        </w:r>
        <w:r w:rsidRPr="00D22CCD" w:rsidDel="0027323D">
          <w:rPr>
            <w:rFonts w:cs="Arial"/>
            <w:b/>
          </w:rPr>
          <w:delText>Data Coverage</w:delText>
        </w:r>
        <w:r w:rsidRPr="00D22CCD" w:rsidDel="0027323D">
          <w:rPr>
            <w:rFonts w:cs="Arial"/>
          </w:rPr>
          <w:delText xml:space="preserve"> features, then the </w:delText>
        </w:r>
        <w:r w:rsidRPr="00D22CCD" w:rsidDel="0027323D">
          <w:rPr>
            <w:rFonts w:cs="Arial"/>
            <w:b/>
          </w:rPr>
          <w:delText>minimum display scale</w:delText>
        </w:r>
        <w:r w:rsidRPr="00D22CCD" w:rsidDel="0027323D">
          <w:rPr>
            <w:rFonts w:cs="Arial"/>
          </w:rPr>
          <w:delText xml:space="preserve"> must be the same for all </w:delText>
        </w:r>
        <w:r w:rsidRPr="00D22CCD" w:rsidDel="0027323D">
          <w:rPr>
            <w:rFonts w:cs="Arial"/>
            <w:b/>
          </w:rPr>
          <w:delText xml:space="preserve">Data Coverage </w:delText>
        </w:r>
        <w:r w:rsidRPr="00D22CCD" w:rsidDel="0027323D">
          <w:rPr>
            <w:rFonts w:cs="Arial"/>
          </w:rPr>
          <w:delText xml:space="preserve">features within the dataset. The </w:delText>
        </w:r>
        <w:r w:rsidRPr="00D22CCD" w:rsidDel="0027323D">
          <w:rPr>
            <w:rFonts w:cs="Arial"/>
            <w:b/>
          </w:rPr>
          <w:delText>maximum display scale</w:delText>
        </w:r>
        <w:r w:rsidRPr="00D22CCD" w:rsidDel="0027323D">
          <w:rPr>
            <w:rFonts w:cs="Arial"/>
          </w:rPr>
          <w:delText xml:space="preserve"> for multiple </w:delText>
        </w:r>
        <w:r w:rsidRPr="00D22CCD" w:rsidDel="0027323D">
          <w:rPr>
            <w:rFonts w:cs="Arial"/>
            <w:b/>
          </w:rPr>
          <w:delText>Data Coverage</w:delText>
        </w:r>
        <w:r w:rsidRPr="00D22CCD" w:rsidDel="0027323D">
          <w:rPr>
            <w:rFonts w:cs="Arial"/>
          </w:rPr>
          <w:delText xml:space="preserve"> features within a dataset may be different.</w:delText>
        </w:r>
      </w:del>
    </w:p>
    <w:p w14:paraId="68A7F299" w14:textId="4A915CF0" w:rsidR="00453023" w:rsidRPr="00D22CCD" w:rsidDel="0027323D" w:rsidRDefault="007260E2" w:rsidP="00AC585C">
      <w:pPr>
        <w:numPr>
          <w:ilvl w:val="0"/>
          <w:numId w:val="21"/>
        </w:numPr>
        <w:spacing w:after="0" w:line="240" w:lineRule="auto"/>
        <w:rPr>
          <w:del w:id="1088" w:author="Gert Morlion" w:date="2023-06-05T13:42:00Z"/>
          <w:rFonts w:cs="Arial"/>
          <w:lang w:val="en-AU"/>
        </w:rPr>
      </w:pPr>
      <w:del w:id="1089" w:author="Gert Morlion" w:date="2023-06-05T13:42:00Z">
        <w:r w:rsidRPr="00D22CCD" w:rsidDel="0027323D">
          <w:rPr>
            <w:rFonts w:cs="Arial"/>
            <w:lang w:val="en-AU"/>
          </w:rPr>
          <w:lastRenderedPageBreak/>
          <w:delText xml:space="preserve">When a dataset has multiple </w:delText>
        </w:r>
        <w:r w:rsidRPr="00D22CCD" w:rsidDel="0027323D">
          <w:rPr>
            <w:rFonts w:cs="Arial"/>
            <w:b/>
            <w:lang w:val="en-AU"/>
          </w:rPr>
          <w:delText>Data Coverage</w:delText>
        </w:r>
        <w:r w:rsidRPr="00D22CCD" w:rsidDel="0027323D">
          <w:rPr>
            <w:rFonts w:cs="Arial"/>
            <w:lang w:val="en-AU"/>
          </w:rPr>
          <w:delText xml:space="preserve"> features then the </w:delText>
        </w:r>
        <w:r w:rsidRPr="00D22CCD" w:rsidDel="0027323D">
          <w:rPr>
            <w:rFonts w:cs="Arial"/>
            <w:b/>
            <w:lang w:val="en-AU"/>
          </w:rPr>
          <w:delText>maximum display scale</w:delText>
        </w:r>
        <w:r w:rsidRPr="00D22CCD" w:rsidDel="0027323D">
          <w:rPr>
            <w:rFonts w:cs="Arial"/>
            <w:lang w:val="en-AU"/>
          </w:rPr>
          <w:delText xml:space="preserve"> of the dataset must be equal to the largest </w:delText>
        </w:r>
        <w:r w:rsidRPr="00D22CCD" w:rsidDel="0027323D">
          <w:rPr>
            <w:rFonts w:cs="Arial"/>
            <w:b/>
            <w:lang w:val="en-AU"/>
          </w:rPr>
          <w:delText>maximum display scale</w:delText>
        </w:r>
        <w:r w:rsidRPr="00D22CCD" w:rsidDel="0027323D">
          <w:rPr>
            <w:rFonts w:cs="Arial"/>
            <w:lang w:val="en-AU"/>
          </w:rPr>
          <w:delText xml:space="preserve"> of the </w:delText>
        </w:r>
        <w:r w:rsidRPr="00D22CCD" w:rsidDel="0027323D">
          <w:rPr>
            <w:rFonts w:cs="Arial"/>
            <w:b/>
            <w:lang w:val="en-AU"/>
          </w:rPr>
          <w:delText>Data Coverage</w:delText>
        </w:r>
        <w:r w:rsidRPr="00D22CCD" w:rsidDel="0027323D">
          <w:rPr>
            <w:rFonts w:cs="Arial"/>
            <w:lang w:val="en-AU"/>
          </w:rPr>
          <w:delText xml:space="preserve"> feature.</w:delText>
        </w:r>
      </w:del>
    </w:p>
    <w:p w14:paraId="0E12CAD3" w14:textId="45A74412" w:rsidR="00453023" w:rsidRPr="00D22CCD" w:rsidDel="0027323D" w:rsidRDefault="00453023">
      <w:pPr>
        <w:spacing w:after="0" w:line="240" w:lineRule="auto"/>
        <w:ind w:left="1068"/>
        <w:rPr>
          <w:del w:id="1090" w:author="Gert Morlion" w:date="2023-06-05T13:42:00Z"/>
          <w:rFonts w:cs="Arial"/>
          <w:lang w:val="en-AU"/>
        </w:rPr>
      </w:pPr>
    </w:p>
    <w:p w14:paraId="01FBC212" w14:textId="02DA071A" w:rsidR="00453023" w:rsidDel="0027323D" w:rsidRDefault="007260E2" w:rsidP="00AC585C">
      <w:pPr>
        <w:numPr>
          <w:ilvl w:val="0"/>
          <w:numId w:val="21"/>
        </w:numPr>
        <w:spacing w:after="0" w:line="240" w:lineRule="auto"/>
        <w:rPr>
          <w:del w:id="1091" w:author="Gert Morlion" w:date="2023-06-05T13:42:00Z"/>
          <w:rFonts w:cs="Arial"/>
          <w:lang w:val="en-AU"/>
        </w:rPr>
      </w:pPr>
      <w:del w:id="1092" w:author="Gert Morlion" w:date="2023-06-05T13:42:00Z">
        <w:r w:rsidRPr="00D22CCD" w:rsidDel="0027323D">
          <w:rPr>
            <w:rFonts w:cs="Arial"/>
            <w:lang w:val="en-AU"/>
          </w:rPr>
          <w:delText xml:space="preserve">The </w:delText>
        </w:r>
        <w:r w:rsidRPr="00D22CCD" w:rsidDel="0027323D">
          <w:rPr>
            <w:rFonts w:cs="Arial"/>
            <w:b/>
            <w:lang w:val="en-AU"/>
          </w:rPr>
          <w:delText xml:space="preserve">maximum display scale </w:delText>
        </w:r>
        <w:r w:rsidRPr="00D22CCD" w:rsidDel="0027323D">
          <w:rPr>
            <w:rFonts w:cs="Arial"/>
            <w:lang w:val="en-AU"/>
          </w:rPr>
          <w:delText>is considered to be the equivalent of the compilation scale of the data.</w:delText>
        </w:r>
      </w:del>
    </w:p>
    <w:p w14:paraId="3250CF9B" w14:textId="014F29B2" w:rsidR="00514B73" w:rsidRPr="00D22CCD" w:rsidDel="0027323D" w:rsidRDefault="00514B73" w:rsidP="00514B73">
      <w:pPr>
        <w:spacing w:after="0" w:line="240" w:lineRule="auto"/>
        <w:ind w:left="1068"/>
        <w:rPr>
          <w:del w:id="1093" w:author="Gert Morlion" w:date="2023-06-05T13:42:00Z"/>
          <w:rFonts w:cs="Arial"/>
          <w:lang w:val="en-AU"/>
        </w:rPr>
      </w:pPr>
    </w:p>
    <w:p w14:paraId="61394773" w14:textId="54FF3C73" w:rsidR="00453023" w:rsidRPr="00D22CCD" w:rsidDel="0027323D" w:rsidRDefault="00453023">
      <w:pPr>
        <w:rPr>
          <w:del w:id="1094" w:author="Gert Morlion" w:date="2023-06-05T13:42:00Z"/>
        </w:rPr>
      </w:pPr>
    </w:p>
    <w:p w14:paraId="6D76E4F6" w14:textId="51199D68" w:rsidR="00453023" w:rsidRPr="00D22CCD" w:rsidDel="0027323D" w:rsidRDefault="00262FFA">
      <w:pPr>
        <w:rPr>
          <w:del w:id="1095" w:author="Gert Morlion" w:date="2023-06-05T13:42:00Z"/>
        </w:rPr>
      </w:pPr>
      <w:del w:id="1096" w:author="Gert Morlion" w:date="2023-06-05T13:42:00Z">
        <w:r>
          <w:rPr>
            <w:noProof/>
          </w:rPr>
          <w:pict w14:anchorId="200497AF">
            <v:shape id="Picture 1" o:spid="_x0000_s1027" type="#_x0000_t75" alt="" style="position:absolute;margin-left:28.1pt;margin-top:-26.45pt;width:406.9pt;height:235.15pt;z-index:2;visibility:visible;mso-wrap-edited:f;mso-width-percent:0;mso-height-percent:0;mso-position-horizontal-relative:char;mso-position-vertical-relative:line;mso-width-percent:0;mso-height-percent:0">
              <v:imagedata r:id="rId28" o:title=""/>
            </v:shape>
          </w:pict>
        </w:r>
        <w:r>
          <w:rPr>
            <w:noProof/>
          </w:rPr>
          <w:pict w14:anchorId="0425210F">
            <v:shape id="Text Box 22" o:spid="_x0000_s1026" type="#_x0000_t202" style="position:absolute;left:0;text-align:left;margin-left:33.8pt;margin-top:215.15pt;width:406.95pt;height:.05pt;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" stroked="f">
              <v:textbox style="mso-next-textbox:#Text Box 22;mso-fit-shape-to-text:t" inset="0,0,0,0">
                <w:txbxContent>
                  <w:p w14:paraId="20C7F1CA" w14:textId="312EC382" w:rsidR="00262FFA" w:rsidRDefault="00262FFA">
                    <w:pPr>
                      <w:pStyle w:val="Beschriftung"/>
                      <w:jc w:val="center"/>
                      <w:rPr>
                        <w:noProof/>
                      </w:rPr>
                    </w:pPr>
                    <w:del w:id="1097" w:author="Gert Morlion" w:date="2024-08-23T16:02:00Z">
                      <w:r w:rsidDel="00C34D16">
                        <w:delText xml:space="preserve">Figure </w:delText>
                      </w:r>
                      <w:r w:rsidDel="00C34D16">
                        <w:fldChar w:fldCharType="begin"/>
                      </w:r>
                      <w:r w:rsidDel="00C34D16">
                        <w:delInstrText xml:space="preserve"> SEQ Figure \* ARABIC </w:delInstrText>
                      </w:r>
                      <w:r w:rsidDel="00C34D16">
                        <w:fldChar w:fldCharType="separate"/>
                      </w:r>
                      <w:r w:rsidDel="00C34D16">
                        <w:rPr>
                          <w:noProof/>
                        </w:rPr>
                        <w:delText>7</w:delText>
                      </w:r>
                      <w:r w:rsidDel="00C34D16">
                        <w:rPr>
                          <w:noProof/>
                        </w:rPr>
                        <w:fldChar w:fldCharType="end"/>
                      </w:r>
                      <w:r w:rsidDel="00C34D16">
                        <w:delText xml:space="preserve"> – Data Coverage Rules</w:delText>
                      </w:r>
                    </w:del>
                  </w:p>
                </w:txbxContent>
              </v:textbox>
            </v:shape>
          </w:pict>
        </w:r>
      </w:del>
    </w:p>
    <w:p w14:paraId="053A9793" w14:textId="5EB89265" w:rsidR="00453023" w:rsidRPr="00D22CCD" w:rsidDel="0027323D" w:rsidRDefault="00453023">
      <w:pPr>
        <w:rPr>
          <w:del w:id="1098" w:author="Gert Morlion" w:date="2023-06-05T13:42:00Z"/>
        </w:rPr>
      </w:pPr>
    </w:p>
    <w:p w14:paraId="33D58C97" w14:textId="69D510F1" w:rsidR="00453023" w:rsidRPr="00D22CCD" w:rsidDel="0027323D" w:rsidRDefault="00453023">
      <w:pPr>
        <w:rPr>
          <w:del w:id="1099" w:author="Gert Morlion" w:date="2023-06-05T13:42:00Z"/>
        </w:rPr>
      </w:pPr>
    </w:p>
    <w:p w14:paraId="227F3A73" w14:textId="2DF7EF1A" w:rsidR="00453023" w:rsidRPr="00D22CCD" w:rsidDel="0027323D" w:rsidRDefault="00453023">
      <w:pPr>
        <w:rPr>
          <w:del w:id="1100" w:author="Gert Morlion" w:date="2023-06-05T13:42:00Z"/>
        </w:rPr>
      </w:pPr>
    </w:p>
    <w:p w14:paraId="05F20D18" w14:textId="1B9C9476" w:rsidR="00453023" w:rsidRPr="00D22CCD" w:rsidDel="0027323D" w:rsidRDefault="00453023">
      <w:pPr>
        <w:rPr>
          <w:del w:id="1101" w:author="Gert Morlion" w:date="2023-06-05T13:42:00Z"/>
        </w:rPr>
      </w:pPr>
    </w:p>
    <w:p w14:paraId="31ED17DA" w14:textId="60F82870" w:rsidR="00453023" w:rsidRPr="00D22CCD" w:rsidDel="0027323D" w:rsidRDefault="00453023">
      <w:pPr>
        <w:rPr>
          <w:del w:id="1102" w:author="Gert Morlion" w:date="2023-06-05T13:42:00Z"/>
        </w:rPr>
      </w:pPr>
    </w:p>
    <w:p w14:paraId="6FB8E0A2" w14:textId="2B344C05" w:rsidR="00453023" w:rsidRPr="00D22CCD" w:rsidDel="0027323D" w:rsidRDefault="00453023">
      <w:pPr>
        <w:rPr>
          <w:del w:id="1103" w:author="Gert Morlion" w:date="2023-06-05T13:42:00Z"/>
        </w:rPr>
      </w:pPr>
    </w:p>
    <w:p w14:paraId="228E89E9" w14:textId="105534E9" w:rsidR="00453023" w:rsidRPr="00D22CCD" w:rsidDel="0027323D" w:rsidRDefault="00453023">
      <w:pPr>
        <w:rPr>
          <w:del w:id="1104" w:author="Gert Morlion" w:date="2023-06-05T13:42:00Z"/>
        </w:rPr>
      </w:pPr>
    </w:p>
    <w:p w14:paraId="514D6837" w14:textId="2FDB80FF" w:rsidR="00453023" w:rsidRPr="00D22CCD" w:rsidDel="0027323D" w:rsidRDefault="00453023">
      <w:pPr>
        <w:rPr>
          <w:del w:id="1105" w:author="Gert Morlion" w:date="2023-06-05T13:42:00Z"/>
        </w:rPr>
      </w:pPr>
    </w:p>
    <w:p w14:paraId="21A3E524" w14:textId="12F092E0" w:rsidR="00453023" w:rsidRPr="00D22CCD" w:rsidDel="0027323D" w:rsidRDefault="00453023">
      <w:pPr>
        <w:rPr>
          <w:del w:id="1106" w:author="Gert Morlion" w:date="2023-06-05T13:42:00Z"/>
        </w:rPr>
      </w:pPr>
    </w:p>
    <w:p w14:paraId="279A63C8" w14:textId="77777777" w:rsidR="00453023" w:rsidRPr="00D22CCD" w:rsidRDefault="00453023"/>
    <w:p w14:paraId="68F2B0FE" w14:textId="77777777" w:rsidR="00453023" w:rsidRPr="00D22CCD" w:rsidRDefault="007260E2">
      <w:pPr>
        <w:pStyle w:val="berschrift3"/>
        <w:rPr>
          <w:lang w:eastAsia="en-US"/>
        </w:rPr>
      </w:pPr>
      <w:bookmarkStart w:id="1107" w:name="_Toc487203131"/>
      <w:r w:rsidRPr="00D22CCD">
        <w:rPr>
          <w:lang w:eastAsia="en-US"/>
        </w:rPr>
        <w:t>Dataset size</w:t>
      </w:r>
      <w:bookmarkEnd w:id="1107"/>
    </w:p>
    <w:p w14:paraId="417CE919" w14:textId="4109C572" w:rsidR="00453023" w:rsidRPr="00D22CCD" w:rsidRDefault="007260E2">
      <w:pPr>
        <w:pStyle w:val="berschrift4"/>
        <w:numPr>
          <w:ilvl w:val="0"/>
          <w:numId w:val="0"/>
        </w:numPr>
        <w:jc w:val="both"/>
        <w:rPr>
          <w:b w:val="0"/>
          <w:lang w:eastAsia="en-US"/>
        </w:rPr>
      </w:pPr>
      <w:r w:rsidRPr="00D22CCD">
        <w:rPr>
          <w:b w:val="0"/>
          <w:lang w:eastAsia="en-US"/>
        </w:rPr>
        <w:t>Datasets must not exceed 10</w:t>
      </w:r>
      <w:ins w:id="1108" w:author="Bernd Birklhuber" w:date="2025-06-19T12:06:00Z">
        <w:r w:rsidR="00F67708">
          <w:rPr>
            <w:b w:val="0"/>
            <w:lang w:eastAsia="en-US"/>
          </w:rPr>
          <w:t> </w:t>
        </w:r>
      </w:ins>
      <w:r w:rsidRPr="00D22CCD">
        <w:rPr>
          <w:b w:val="0"/>
          <w:lang w:eastAsia="en-US"/>
        </w:rPr>
        <w:t>MB.</w:t>
      </w:r>
    </w:p>
    <w:p w14:paraId="70074257" w14:textId="77777777" w:rsidR="00453023" w:rsidRPr="00D22CCD" w:rsidRDefault="007260E2">
      <w:r w:rsidRPr="00D22CCD">
        <w:t>Updates should not normally be larger than 1MB and must not be larger than 5 MB.</w:t>
      </w:r>
    </w:p>
    <w:p w14:paraId="6188F0C6" w14:textId="77777777" w:rsidR="00453023" w:rsidRPr="00D22CCD" w:rsidRDefault="00453023">
      <w:pPr>
        <w:autoSpaceDE w:val="0"/>
        <w:autoSpaceDN w:val="0"/>
        <w:adjustRightInd w:val="0"/>
        <w:spacing w:after="0" w:line="240" w:lineRule="auto"/>
        <w:rPr>
          <w:rFonts w:eastAsia="Times New Roman" w:cs="Arial"/>
          <w:lang w:eastAsia="en-GB"/>
        </w:rPr>
      </w:pPr>
    </w:p>
    <w:p w14:paraId="5D89CECB" w14:textId="77777777" w:rsidR="00453023" w:rsidRPr="00D22CCD" w:rsidRDefault="007260E2">
      <w:pPr>
        <w:pStyle w:val="berschrift2"/>
      </w:pPr>
      <w:bookmarkStart w:id="1109" w:name="_Toc487203132"/>
      <w:r w:rsidRPr="00D22CCD">
        <w:t>Display Scale Range</w:t>
      </w:r>
      <w:bookmarkEnd w:id="1109"/>
    </w:p>
    <w:p w14:paraId="0ACF2D0C" w14:textId="7F86977B" w:rsidR="00453023" w:rsidRDefault="007260E2">
      <w:pPr>
        <w:rPr>
          <w:ins w:id="1110" w:author="Gert Morlion" w:date="2023-06-05T13:45:00Z"/>
          <w:rFonts w:cs="Arial"/>
        </w:rPr>
      </w:pPr>
      <w:r w:rsidRPr="00D22CCD">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D22CCD">
        <w:rPr>
          <w:rFonts w:cs="Arial"/>
          <w:b/>
          <w:bCs/>
        </w:rPr>
        <w:t xml:space="preserve">minimum </w:t>
      </w:r>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and the largest scale by the </w:t>
      </w:r>
      <w:del w:id="1111" w:author="Gert Morlion" w:date="2024-08-23T16:05:00Z">
        <w:r w:rsidRPr="00D22CCD" w:rsidDel="00257970">
          <w:rPr>
            <w:rFonts w:cs="Arial"/>
            <w:b/>
            <w:bCs/>
          </w:rPr>
          <w:delText xml:space="preserve">maximum </w:delText>
        </w:r>
      </w:del>
      <w:ins w:id="1112" w:author="Gert Morlion" w:date="2024-08-23T16:05:00Z">
        <w:r w:rsidR="00257970">
          <w:rPr>
            <w:rFonts w:cs="Arial"/>
            <w:b/>
            <w:bCs/>
          </w:rPr>
          <w:t>optim</w:t>
        </w:r>
      </w:ins>
      <w:ins w:id="1113" w:author="Bernd Birklhuber" w:date="2024-10-13T15:59:00Z">
        <w:r w:rsidR="001E12FA">
          <w:rPr>
            <w:rFonts w:cs="Arial"/>
            <w:b/>
            <w:bCs/>
          </w:rPr>
          <w:t>u</w:t>
        </w:r>
      </w:ins>
      <w:ins w:id="1114" w:author="Gert Morlion" w:date="2024-08-23T16:05:00Z">
        <w:del w:id="1115" w:author="Bernd Birklhuber" w:date="2024-10-13T15:59:00Z">
          <w:r w:rsidR="00257970" w:rsidDel="001E12FA">
            <w:rPr>
              <w:rFonts w:cs="Arial"/>
              <w:b/>
              <w:bCs/>
            </w:rPr>
            <w:delText>i</w:delText>
          </w:r>
        </w:del>
        <w:r w:rsidR="00257970">
          <w:rPr>
            <w:rFonts w:cs="Arial"/>
            <w:b/>
            <w:bCs/>
          </w:rPr>
          <w:t>m</w:t>
        </w:r>
        <w:r w:rsidR="00257970" w:rsidRPr="00D22CCD">
          <w:rPr>
            <w:rFonts w:cs="Arial"/>
            <w:b/>
            <w:bCs/>
          </w:rPr>
          <w:t xml:space="preserve"> </w:t>
        </w:r>
      </w:ins>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w:t>
      </w:r>
      <w:ins w:id="1116" w:author="Gert Morlion" w:date="2024-08-23T16:05:00Z">
        <w:r w:rsidR="00383DCE">
          <w:rPr>
            <w:rFonts w:cs="Arial"/>
          </w:rPr>
          <w:t xml:space="preserve">The </w:t>
        </w:r>
        <w:r w:rsidR="00383DCE">
          <w:rPr>
            <w:rFonts w:cs="Arial"/>
            <w:b/>
          </w:rPr>
          <w:t>maximum display scale</w:t>
        </w:r>
        <w:r w:rsidR="00383DCE">
          <w:rPr>
            <w:rFonts w:cs="Arial"/>
          </w:rPr>
          <w:t xml:space="preserve"> indicates the scale that the Data Producer considers that the “grossly overscaled” warning should be triggered. </w:t>
        </w:r>
      </w:ins>
      <w:r w:rsidRPr="00D22CCD">
        <w:rPr>
          <w:rFonts w:cs="Arial"/>
        </w:rPr>
        <w:t>These scales must be set at one of the scales specified in clause 3 (spatial resolutions).</w:t>
      </w:r>
    </w:p>
    <w:p w14:paraId="0EDFE50F" w14:textId="2AF238D9" w:rsidR="00DC5B03" w:rsidRPr="00D22CCD" w:rsidRDefault="00DC5B03">
      <w:pPr>
        <w:rPr>
          <w:rFonts w:cs="Arial"/>
        </w:rPr>
      </w:pPr>
      <w:commentRangeStart w:id="1117"/>
      <w:ins w:id="1118" w:author="Gert Morlion" w:date="2023-06-05T13:45:00Z">
        <w:r>
          <w:t>There must not be overlapping scale ranges</w:t>
        </w:r>
      </w:ins>
      <w:ins w:id="1119" w:author="Gert Morlion" w:date="2024-08-23T16:08:00Z">
        <w:r w:rsidR="00EA011D">
          <w:t xml:space="preserve"> </w:t>
        </w:r>
        <w:r w:rsidR="00EA011D">
          <w:rPr>
            <w:rFonts w:cs="Arial"/>
          </w:rPr>
          <w:t xml:space="preserve">(that is, overlaps between values of </w:t>
        </w:r>
        <w:r w:rsidR="00EA011D">
          <w:rPr>
            <w:rFonts w:cs="Arial"/>
            <w:b/>
          </w:rPr>
          <w:t>optimum display scale</w:t>
        </w:r>
        <w:r w:rsidR="00EA011D">
          <w:rPr>
            <w:rFonts w:cs="Arial"/>
          </w:rPr>
          <w:t xml:space="preserve"> and </w:t>
        </w:r>
        <w:r w:rsidR="00EA011D">
          <w:rPr>
            <w:rFonts w:cs="Arial"/>
            <w:b/>
          </w:rPr>
          <w:t>minimum display scale</w:t>
        </w:r>
        <w:r w:rsidR="00EA011D">
          <w:rPr>
            <w:rFonts w:cs="Arial"/>
          </w:rPr>
          <w:t xml:space="preserve">) </w:t>
        </w:r>
      </w:ins>
      <w:ins w:id="1120" w:author="Gert Morlion" w:date="2023-06-05T13:45:00Z">
        <w:r>
          <w:t>between datasets covering the same geographical area.</w:t>
        </w:r>
      </w:ins>
      <w:commentRangeEnd w:id="1117"/>
      <w:r w:rsidR="001E12FA">
        <w:rPr>
          <w:rStyle w:val="Kommentarzeichen"/>
        </w:rPr>
        <w:commentReference w:id="1117"/>
      </w:r>
    </w:p>
    <w:p w14:paraId="7218CACD" w14:textId="34B5FCE6" w:rsidR="00DC5B03" w:rsidRDefault="007260E2">
      <w:pPr>
        <w:rPr>
          <w:ins w:id="1121" w:author="Gert Morlion" w:date="2023-06-05T13:45:00Z"/>
          <w:rFonts w:cs="Arial"/>
        </w:rPr>
      </w:pPr>
      <w:commentRangeStart w:id="1122"/>
      <w:r w:rsidRPr="00D22CCD">
        <w:rPr>
          <w:rFonts w:cs="Arial"/>
        </w:rPr>
        <w:t xml:space="preserve">When the </w:t>
      </w:r>
      <w:del w:id="1123" w:author="Bernd Birklhuber" w:date="2025-03-07T12:53:00Z">
        <w:r w:rsidRPr="00D22CCD" w:rsidDel="008012B2">
          <w:rPr>
            <w:rFonts w:cs="Arial"/>
          </w:rPr>
          <w:delText xml:space="preserve">systems </w:delText>
        </w:r>
      </w:del>
      <w:ins w:id="1124" w:author="Bernd Birklhuber" w:date="2025-03-07T12:53:00Z">
        <w:r w:rsidR="008012B2">
          <w:rPr>
            <w:rFonts w:cs="Arial"/>
          </w:rPr>
          <w:t>boatmaster’s selected</w:t>
        </w:r>
        <w:r w:rsidR="008012B2" w:rsidRPr="00D22CCD">
          <w:rPr>
            <w:rFonts w:cs="Arial"/>
          </w:rPr>
          <w:t xml:space="preserve"> </w:t>
        </w:r>
      </w:ins>
      <w:r w:rsidRPr="00D22CCD">
        <w:rPr>
          <w:rFonts w:cs="Arial"/>
        </w:rPr>
        <w:t xml:space="preserve">viewing scale </w:t>
      </w:r>
      <w:ins w:id="1125" w:author="Bernd Birklhuber" w:date="2025-03-07T12:54:00Z">
        <w:r w:rsidR="008012B2">
          <w:rPr>
            <w:rFonts w:cs="Arial"/>
          </w:rPr>
          <w:t xml:space="preserve">(MSVS) </w:t>
        </w:r>
      </w:ins>
      <w:r w:rsidRPr="00D22CCD">
        <w:rPr>
          <w:rFonts w:cs="Arial"/>
        </w:rPr>
        <w:t xml:space="preserve">is smaller than the value indicated by </w:t>
      </w:r>
      <w:r w:rsidRPr="00D22CCD">
        <w:rPr>
          <w:rFonts w:cs="Arial"/>
          <w:b/>
          <w:bCs/>
        </w:rPr>
        <w:t>minimum display scale</w:t>
      </w:r>
      <w:r w:rsidRPr="00D22CCD">
        <w:rPr>
          <w:rFonts w:cs="Arial"/>
        </w:rPr>
        <w:t xml:space="preserve">, features within the </w:t>
      </w:r>
      <w:r w:rsidRPr="00D22CCD">
        <w:rPr>
          <w:rFonts w:cs="Arial"/>
          <w:b/>
          <w:bCs/>
        </w:rPr>
        <w:t>Data Coverage</w:t>
      </w:r>
      <w:r w:rsidRPr="00D22CCD">
        <w:rPr>
          <w:rFonts w:cs="Arial"/>
        </w:rPr>
        <w:t xml:space="preserve"> feature are not displayed, except where the </w:t>
      </w:r>
      <w:ins w:id="1126" w:author="Gert Morlion" w:date="2024-08-23T16:12:00Z">
        <w:r w:rsidR="00CD6BEE" w:rsidRPr="00693533">
          <w:rPr>
            <w:rFonts w:cs="Arial"/>
          </w:rPr>
          <w:t xml:space="preserve">the </w:t>
        </w:r>
        <w:r w:rsidR="00CD6BEE">
          <w:rPr>
            <w:rFonts w:cs="Arial"/>
          </w:rPr>
          <w:t>System Database</w:t>
        </w:r>
      </w:ins>
      <w:del w:id="1127" w:author="Gert Morlion" w:date="2024-08-23T16:12:00Z">
        <w:r w:rsidRPr="00D22CCD" w:rsidDel="00CD6BEE">
          <w:rPr>
            <w:rFonts w:cs="Arial"/>
          </w:rPr>
          <w:delText xml:space="preserve">SENC </w:delText>
        </w:r>
      </w:del>
      <w:r w:rsidRPr="00D22CCD">
        <w:rPr>
          <w:rFonts w:cs="Arial"/>
        </w:rPr>
        <w:t xml:space="preserve">does not contain a dataset covering the area at a smaller scale, in which case the dataset will be displayed at all smaller scales.  </w:t>
      </w:r>
      <w:commentRangeEnd w:id="1122"/>
      <w:r w:rsidR="001E12FA">
        <w:rPr>
          <w:rStyle w:val="Kommentarzeichen"/>
        </w:rPr>
        <w:commentReference w:id="1122"/>
      </w:r>
    </w:p>
    <w:p w14:paraId="48FFDD08" w14:textId="1E5BC74B" w:rsidR="00453023" w:rsidRDefault="007260E2">
      <w:pPr>
        <w:rPr>
          <w:ins w:id="1128" w:author="Gert Morlion" w:date="2024-08-23T16:14:00Z"/>
          <w:rFonts w:cs="Arial"/>
        </w:rPr>
      </w:pPr>
      <w:r w:rsidRPr="00D22CCD">
        <w:rPr>
          <w:rFonts w:cs="Arial"/>
        </w:rPr>
        <w:t xml:space="preserve">When the </w:t>
      </w:r>
      <w:del w:id="1129" w:author="Gert Morlion" w:date="2024-08-23T16:13:00Z">
        <w:r w:rsidRPr="00D22CCD" w:rsidDel="00691D5F">
          <w:rPr>
            <w:rFonts w:cs="Arial"/>
          </w:rPr>
          <w:delText>viewing scale</w:delText>
        </w:r>
      </w:del>
      <w:commentRangeStart w:id="1130"/>
      <w:ins w:id="1131" w:author="Bernd Birklhuber" w:date="2025-03-07T12:55:00Z">
        <w:r w:rsidR="008012B2">
          <w:rPr>
            <w:rFonts w:cs="Arial"/>
          </w:rPr>
          <w:t>M</w:t>
        </w:r>
      </w:ins>
      <w:ins w:id="1132" w:author="Gert Morlion" w:date="2024-08-23T16:13:00Z">
        <w:del w:id="1133" w:author="Bernd Birklhuber" w:date="2025-03-07T12:55:00Z">
          <w:r w:rsidR="00691D5F" w:rsidDel="008012B2">
            <w:rPr>
              <w:rFonts w:cs="Arial"/>
            </w:rPr>
            <w:delText>S</w:delText>
          </w:r>
        </w:del>
        <w:r w:rsidR="00691D5F">
          <w:rPr>
            <w:rFonts w:cs="Arial"/>
          </w:rPr>
          <w:t>SVS</w:t>
        </w:r>
      </w:ins>
      <w:commentRangeEnd w:id="1130"/>
      <w:r w:rsidR="008012B2">
        <w:rPr>
          <w:rStyle w:val="Kommentarzeichen"/>
        </w:rPr>
        <w:commentReference w:id="1130"/>
      </w:r>
      <w:r w:rsidRPr="00D22CCD">
        <w:rPr>
          <w:rFonts w:cs="Arial"/>
        </w:rPr>
        <w:t xml:space="preserve"> is larger than the value indicated by </w:t>
      </w:r>
      <w:del w:id="1134" w:author="Gert Morlion" w:date="2024-08-23T16:13:00Z">
        <w:r w:rsidRPr="00D22CCD" w:rsidDel="00691D5F">
          <w:rPr>
            <w:rFonts w:cs="Arial"/>
            <w:b/>
            <w:bCs/>
          </w:rPr>
          <w:delText xml:space="preserve">maximum </w:delText>
        </w:r>
      </w:del>
      <w:ins w:id="1135" w:author="Gert Morlion" w:date="2024-08-23T16:13:00Z">
        <w:r w:rsidR="00691D5F">
          <w:rPr>
            <w:rFonts w:cs="Arial"/>
            <w:b/>
            <w:bCs/>
          </w:rPr>
          <w:t>optimum</w:t>
        </w:r>
        <w:r w:rsidR="00691D5F" w:rsidRPr="00D22CCD">
          <w:rPr>
            <w:rFonts w:cs="Arial"/>
            <w:b/>
            <w:bCs/>
          </w:rPr>
          <w:t xml:space="preserve"> </w:t>
        </w:r>
      </w:ins>
      <w:r w:rsidRPr="00D22CCD">
        <w:rPr>
          <w:rFonts w:cs="Arial"/>
          <w:b/>
          <w:bCs/>
        </w:rPr>
        <w:t>display scale</w:t>
      </w:r>
      <w:r w:rsidRPr="00D22CCD">
        <w:rPr>
          <w:rFonts w:cs="Arial"/>
        </w:rPr>
        <w:t xml:space="preserve">, </w:t>
      </w:r>
      <w:r w:rsidR="00AE693F" w:rsidRPr="00D22CCD">
        <w:rPr>
          <w:rFonts w:cs="Arial"/>
        </w:rPr>
        <w:t xml:space="preserve">the overscale indication, in the form of an overscale factor and pattern covering the area that is overscale, must be shown. When own vessel’s position is covered by a dataset with a larger </w:t>
      </w:r>
      <w:del w:id="1136" w:author="Gert Morlion" w:date="2024-08-23T16:13:00Z">
        <w:r w:rsidR="00AE693F" w:rsidRPr="00D22CCD" w:rsidDel="00687A9E">
          <w:rPr>
            <w:rFonts w:cs="Arial"/>
            <w:b/>
            <w:bCs/>
          </w:rPr>
          <w:lastRenderedPageBreak/>
          <w:delText xml:space="preserve">maximum </w:delText>
        </w:r>
      </w:del>
      <w:ins w:id="1137" w:author="Gert Morlion" w:date="2024-08-23T16:13:00Z">
        <w:r w:rsidR="00687A9E">
          <w:rPr>
            <w:rFonts w:cs="Arial"/>
            <w:b/>
            <w:bCs/>
          </w:rPr>
          <w:t>optimum</w:t>
        </w:r>
        <w:r w:rsidR="00687A9E" w:rsidRPr="00D22CCD">
          <w:rPr>
            <w:rFonts w:cs="Arial"/>
            <w:b/>
            <w:bCs/>
          </w:rPr>
          <w:t xml:space="preserve"> </w:t>
        </w:r>
      </w:ins>
      <w:r w:rsidR="00AE693F" w:rsidRPr="00D22CCD">
        <w:rPr>
          <w:rFonts w:cs="Arial"/>
          <w:b/>
          <w:bCs/>
        </w:rPr>
        <w:t>display scale</w:t>
      </w:r>
      <w:r w:rsidR="00AE693F" w:rsidRPr="00D22CCD">
        <w:rPr>
          <w:rFonts w:cs="Arial"/>
        </w:rPr>
        <w:t xml:space="preserve"> tha</w:t>
      </w:r>
      <w:ins w:id="1138" w:author="Gert Morlion" w:date="2024-08-23T16:14:00Z">
        <w:r w:rsidR="001C56D6">
          <w:rPr>
            <w:rFonts w:cs="Arial"/>
          </w:rPr>
          <w:t xml:space="preserve">n the </w:t>
        </w:r>
      </w:ins>
      <w:ins w:id="1139" w:author="Bernd Birklhuber" w:date="2025-03-07T12:55:00Z">
        <w:r w:rsidR="008012B2">
          <w:rPr>
            <w:rFonts w:cs="Arial"/>
          </w:rPr>
          <w:t>M</w:t>
        </w:r>
      </w:ins>
      <w:ins w:id="1140" w:author="Gert Morlion" w:date="2024-08-23T16:14:00Z">
        <w:del w:id="1141" w:author="Bernd Birklhuber" w:date="2025-03-07T12:55:00Z">
          <w:r w:rsidR="001C56D6" w:rsidDel="008012B2">
            <w:rPr>
              <w:rFonts w:cs="Arial"/>
            </w:rPr>
            <w:delText>S</w:delText>
          </w:r>
        </w:del>
        <w:r w:rsidR="001C56D6">
          <w:rPr>
            <w:rFonts w:cs="Arial"/>
          </w:rPr>
          <w:t>SCS is available</w:t>
        </w:r>
      </w:ins>
      <w:del w:id="1142" w:author="Gert Morlion" w:date="2024-08-23T16:14:00Z">
        <w:r w:rsidR="00AE693F" w:rsidRPr="00D22CCD" w:rsidDel="001C56D6">
          <w:rPr>
            <w:rFonts w:cs="Arial"/>
          </w:rPr>
          <w:delText>t the skipper’s selected viewing scale (SSV</w:delText>
        </w:r>
        <w:r w:rsidR="00AE693F" w:rsidRPr="00D22CCD" w:rsidDel="0066241E">
          <w:rPr>
            <w:rFonts w:cs="Arial"/>
          </w:rPr>
          <w:delText>S)</w:delText>
        </w:r>
      </w:del>
      <w:ins w:id="1143" w:author="Gert Morlion" w:date="2024-08-23T16:14:00Z">
        <w:r w:rsidR="0066241E">
          <w:rPr>
            <w:rFonts w:cs="Arial"/>
          </w:rPr>
          <w:t>,</w:t>
        </w:r>
      </w:ins>
      <w:r w:rsidR="00AE693F" w:rsidRPr="00D22CCD">
        <w:rPr>
          <w:rFonts w:cs="Arial"/>
        </w:rPr>
        <w:t xml:space="preserve"> an indication is required and should be shown on the same screen as the chart display. </w:t>
      </w:r>
      <w:r w:rsidRPr="00D22CCD">
        <w:rPr>
          <w:rFonts w:cs="Arial"/>
        </w:rPr>
        <w:t xml:space="preserve">  </w:t>
      </w:r>
    </w:p>
    <w:p w14:paraId="7B1E6A7F" w14:textId="3E437F36" w:rsidR="00320BFB" w:rsidDel="00AE5B66" w:rsidRDefault="00320BFB" w:rsidP="00320BFB">
      <w:pPr>
        <w:spacing w:after="120" w:line="240" w:lineRule="auto"/>
        <w:rPr>
          <w:ins w:id="1144" w:author="Gert Morlion" w:date="2024-08-23T16:14:00Z"/>
          <w:del w:id="1145" w:author="Bernd Birklhuber" w:date="2025-03-07T12:59:00Z"/>
          <w:rFonts w:cs="Arial"/>
        </w:rPr>
      </w:pPr>
      <w:ins w:id="1146" w:author="Gert Morlion" w:date="2024-08-23T16:14:00Z">
        <w:r w:rsidRPr="004507E0">
          <w:rPr>
            <w:rFonts w:cs="Arial"/>
          </w:rPr>
          <w:t xml:space="preserve">When the </w:t>
        </w:r>
      </w:ins>
      <w:ins w:id="1147" w:author="Bernd Birklhuber" w:date="2025-03-07T12:56:00Z">
        <w:r w:rsidR="008012B2">
          <w:rPr>
            <w:rFonts w:cs="Arial"/>
          </w:rPr>
          <w:t>M</w:t>
        </w:r>
      </w:ins>
      <w:ins w:id="1148" w:author="Gert Morlion" w:date="2024-08-23T16:14:00Z">
        <w:del w:id="1149" w:author="Bernd Birklhuber" w:date="2025-03-07T12:56:00Z">
          <w:r w:rsidDel="008012B2">
            <w:rPr>
              <w:rFonts w:cs="Arial"/>
            </w:rPr>
            <w:delText>S</w:delText>
          </w:r>
        </w:del>
        <w:r>
          <w:rPr>
            <w:rFonts w:cs="Arial"/>
          </w:rPr>
          <w:t>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overscaled”.</w:t>
        </w:r>
      </w:ins>
    </w:p>
    <w:p w14:paraId="55B66388" w14:textId="77777777" w:rsidR="00320BFB" w:rsidRDefault="00320BFB" w:rsidP="00AE5B66">
      <w:pPr>
        <w:spacing w:after="120" w:line="240" w:lineRule="auto"/>
        <w:rPr>
          <w:ins w:id="1150" w:author="Gert Morlion" w:date="2023-06-05T13:45:00Z"/>
          <w:rFonts w:cs="Arial"/>
        </w:rPr>
      </w:pPr>
    </w:p>
    <w:p w14:paraId="34CF169A" w14:textId="662AF323" w:rsidR="00DC5B03" w:rsidRPr="00D22CCD" w:rsidRDefault="00DC5B03">
      <w:pPr>
        <w:rPr>
          <w:rFonts w:cs="Arial"/>
        </w:rPr>
      </w:pPr>
      <w:ins w:id="1151" w:author="Gert Morlion" w:date="2023-06-05T13:45:00Z">
        <w:r>
          <w:t xml:space="preserve">Within </w:t>
        </w:r>
      </w:ins>
      <w:ins w:id="1152" w:author="Gert Morlion [3]" w:date="2023-06-07T09:24:00Z">
        <w:r w:rsidR="00ED6A5E">
          <w:t>I</w:t>
        </w:r>
      </w:ins>
      <w:ins w:id="1153" w:author="Gert Morlion" w:date="2023-06-05T13:45:00Z">
        <w:r>
          <w:t xml:space="preserve">ENC schemes it is preferable that the scale ranges for different datasets covering the same geographical area to be continuous (see clause 4.5.3). However, where the scale ranges are non-continuous, the </w:t>
        </w:r>
      </w:ins>
      <w:ins w:id="1154" w:author="Gert Morlion" w:date="2024-08-23T16:15:00Z">
        <w:r w:rsidR="00CC0E15">
          <w:t>I</w:t>
        </w:r>
      </w:ins>
      <w:ins w:id="1155" w:author="Gert Morlion" w:date="2023-06-05T13:45:00Z">
        <w:r>
          <w:t xml:space="preserve">ECDIS will display the larger scale dataset until the </w:t>
        </w:r>
      </w:ins>
      <w:ins w:id="1156" w:author="Gert Morlion" w:date="2024-08-23T16:15:00Z">
        <w:r w:rsidR="00320BFB">
          <w:t>S</w:t>
        </w:r>
      </w:ins>
      <w:ins w:id="1157" w:author="Gert Morlion" w:date="2023-06-05T13:45:00Z">
        <w:r>
          <w:t xml:space="preserve">SVS is equal to or at smaller scale than the </w:t>
        </w:r>
        <w:r w:rsidRPr="00320BFB">
          <w:rPr>
            <w:b/>
            <w:bCs/>
            <w:strike/>
          </w:rPr>
          <w:t>maximum</w:t>
        </w:r>
      </w:ins>
      <w:ins w:id="1158" w:author="Gert Morlion" w:date="2024-08-23T16:15:00Z">
        <w:r w:rsidR="00320BFB" w:rsidRPr="00320BFB">
          <w:rPr>
            <w:b/>
            <w:bCs/>
          </w:rPr>
          <w:t>optimum</w:t>
        </w:r>
      </w:ins>
      <w:ins w:id="1159" w:author="Gert Morlion" w:date="2023-06-05T13:45:00Z">
        <w:r w:rsidRPr="00320BFB">
          <w:rPr>
            <w:b/>
            <w:bCs/>
          </w:rPr>
          <w:t xml:space="preserve"> </w:t>
        </w:r>
        <w:r>
          <w:rPr>
            <w:b/>
            <w:bCs/>
          </w:rPr>
          <w:t xml:space="preserve">display scale </w:t>
        </w:r>
        <w:r>
          <w:t>of the next smaller scale dataset</w:t>
        </w:r>
        <w:r>
          <w:rPr>
            <w:b/>
            <w:bCs/>
          </w:rPr>
          <w:t>.</w:t>
        </w:r>
      </w:ins>
    </w:p>
    <w:p w14:paraId="1ACF542D" w14:textId="77777777" w:rsidR="00453023" w:rsidRPr="00D22CCD" w:rsidRDefault="00453023">
      <w:pPr>
        <w:rPr>
          <w:rFonts w:cs="Arial"/>
        </w:rPr>
      </w:pPr>
    </w:p>
    <w:p w14:paraId="1EDCF4C7" w14:textId="054F2000" w:rsidR="00453023" w:rsidRPr="00D22CCD" w:rsidRDefault="007260E2">
      <w:pPr>
        <w:pStyle w:val="berschrift2"/>
      </w:pPr>
      <w:bookmarkStart w:id="1160" w:name="_Toc487203133"/>
      <w:r w:rsidRPr="00D22CCD">
        <w:t xml:space="preserve">Dataset </w:t>
      </w:r>
      <w:ins w:id="1161" w:author="Gert Morlion" w:date="2024-08-23T16:15:00Z">
        <w:r w:rsidR="00CC0E15">
          <w:t>l</w:t>
        </w:r>
      </w:ins>
      <w:del w:id="1162" w:author="Gert Morlion" w:date="2024-08-23T16:16:00Z">
        <w:r w:rsidRPr="00D22CCD" w:rsidDel="00CC0E15">
          <w:delText>L</w:delText>
        </w:r>
      </w:del>
      <w:r w:rsidRPr="00D22CCD">
        <w:t xml:space="preserve">oading and </w:t>
      </w:r>
      <w:bookmarkEnd w:id="1160"/>
      <w:ins w:id="1163" w:author="Gert Morlion" w:date="2024-08-23T16:16:00Z">
        <w:r w:rsidR="00CC0E15">
          <w:t>d</w:t>
        </w:r>
      </w:ins>
      <w:del w:id="1164" w:author="Gert Morlion" w:date="2024-08-23T16:16:00Z">
        <w:r w:rsidR="00AE693F" w:rsidRPr="00D22CCD" w:rsidDel="00CC0E15">
          <w:delText>D</w:delText>
        </w:r>
      </w:del>
      <w:r w:rsidR="00AE693F" w:rsidRPr="00D22CCD">
        <w:t xml:space="preserve">isplay </w:t>
      </w:r>
      <w:ins w:id="1165" w:author="Gert Morlion" w:date="2024-08-23T16:16:00Z">
        <w:r w:rsidR="00CC0E15">
          <w:t>o</w:t>
        </w:r>
      </w:ins>
      <w:del w:id="1166" w:author="Gert Morlion" w:date="2024-08-23T16:16:00Z">
        <w:r w:rsidR="00AE693F" w:rsidRPr="00D22CCD" w:rsidDel="00CC0E15">
          <w:delText>O</w:delText>
        </w:r>
      </w:del>
      <w:r w:rsidR="00AE693F" w:rsidRPr="00D22CCD">
        <w:t>rder</w:t>
      </w:r>
    </w:p>
    <w:p w14:paraId="1DA73323" w14:textId="27FF84BD" w:rsidR="00453023" w:rsidRDefault="005B5B4B">
      <w:pPr>
        <w:rPr>
          <w:ins w:id="1167" w:author="Gert Morlion" w:date="2023-06-05T13:46:00Z"/>
          <w:rFonts w:cs="Arial"/>
          <w:lang w:val="en-AU"/>
        </w:rPr>
      </w:pPr>
      <w:ins w:id="1168" w:author="Gert Morlion" w:date="2024-08-23T16:16:00Z">
        <w:r>
          <w:rPr>
            <w:rFonts w:cs="Arial"/>
          </w:rPr>
          <w:t>N</w:t>
        </w:r>
      </w:ins>
      <w:del w:id="1169" w:author="Gert Morlion" w:date="2024-08-23T16:16:00Z">
        <w:r w:rsidR="007260E2" w:rsidRPr="00D22CCD" w:rsidDel="005B5B4B">
          <w:rPr>
            <w:rFonts w:cs="Arial"/>
          </w:rPr>
          <w:delText>A n</w:delText>
        </w:r>
      </w:del>
      <w:r w:rsidR="007260E2" w:rsidRPr="00D22CCD">
        <w:rPr>
          <w:rFonts w:cs="Arial"/>
        </w:rPr>
        <w:t>ew algorithm</w:t>
      </w:r>
      <w:ins w:id="1170" w:author="Gert Morlion" w:date="2024-08-23T16:16:00Z">
        <w:r>
          <w:rPr>
            <w:rFonts w:cs="Arial"/>
          </w:rPr>
          <w:t>s for datasets loading and unloading, ande rendering (display</w:t>
        </w:r>
        <w:r w:rsidR="007E2E2A">
          <w:rPr>
            <w:rFonts w:cs="Arial"/>
          </w:rPr>
          <w:t>)</w:t>
        </w:r>
      </w:ins>
      <w:del w:id="1171" w:author="Gert Morlion" w:date="2024-08-23T16:16:00Z">
        <w:r w:rsidR="007260E2" w:rsidRPr="00D22CCD" w:rsidDel="007E2E2A">
          <w:rPr>
            <w:rFonts w:cs="Arial"/>
          </w:rPr>
          <w:delText xml:space="preserve"> based on producer defined dataset display scales (minimum and maximum) for dataset loading </w:delText>
        </w:r>
      </w:del>
      <w:del w:id="1172" w:author="Gert Morlion" w:date="2024-08-23T16:17:00Z">
        <w:r w:rsidR="007260E2" w:rsidRPr="00D22CCD" w:rsidDel="007E2E2A">
          <w:rPr>
            <w:rFonts w:cs="Arial"/>
          </w:rPr>
          <w:delText>and unloading</w:delText>
        </w:r>
      </w:del>
      <w:r w:rsidR="007260E2" w:rsidRPr="00D22CCD">
        <w:rPr>
          <w:rFonts w:cs="Arial"/>
        </w:rPr>
        <w:t xml:space="preserve"> within a navigation system </w:t>
      </w:r>
      <w:ins w:id="1173" w:author="Gert Morlion" w:date="2024-08-23T16:17:00Z">
        <w:r w:rsidR="007E2E2A">
          <w:rPr>
            <w:rFonts w:cs="Arial"/>
          </w:rPr>
          <w:t>are</w:t>
        </w:r>
      </w:ins>
      <w:del w:id="1174" w:author="Gert Morlion" w:date="2024-08-23T16:17:00Z">
        <w:r w:rsidR="007260E2" w:rsidRPr="00D22CCD" w:rsidDel="007E2E2A">
          <w:rPr>
            <w:rFonts w:cs="Arial"/>
          </w:rPr>
          <w:delText>is</w:delText>
        </w:r>
      </w:del>
      <w:r w:rsidR="007260E2" w:rsidRPr="00D22CCD">
        <w:rPr>
          <w:rFonts w:cs="Arial"/>
        </w:rPr>
        <w:t xml:space="preserve"> prescribed in </w:t>
      </w:r>
      <w:r w:rsidR="00AE693F" w:rsidRPr="00D22CCD">
        <w:rPr>
          <w:rFonts w:cs="Arial"/>
        </w:rPr>
        <w:t>S</w:t>
      </w:r>
      <w:r w:rsidR="007260E2" w:rsidRPr="00D22CCD">
        <w:rPr>
          <w:rFonts w:cs="Arial"/>
        </w:rPr>
        <w:t>-401 in order for the appropriate IENC to be viewed at the skipper</w:t>
      </w:r>
      <w:r w:rsidR="00AE693F" w:rsidRPr="00D22CCD">
        <w:rPr>
          <w:rFonts w:cs="Arial"/>
        </w:rPr>
        <w:t>’</w:t>
      </w:r>
      <w:r w:rsidR="007260E2" w:rsidRPr="00D22CCD">
        <w:rPr>
          <w:rFonts w:cs="Arial"/>
        </w:rPr>
        <w:t>s selected viewing scale. This will simplify the process for the Inland ECDIS or ECS, giving clear and concise rules on how and when data is loaded and unloaded</w:t>
      </w:r>
      <w:ins w:id="1175" w:author="Gert Morlion" w:date="2024-08-23T16:17:00Z">
        <w:r w:rsidR="000B06E6">
          <w:rPr>
            <w:rFonts w:cs="Arial"/>
          </w:rPr>
          <w:t>; and the order at which datasets are to be displayed</w:t>
        </w:r>
      </w:ins>
      <w:r w:rsidR="007260E2" w:rsidRPr="00D22CCD">
        <w:rPr>
          <w:rFonts w:cs="Arial"/>
        </w:rPr>
        <w:t>. The concept of navigation purpose is restricted for use in presenting IENCs in a visual catalogue and must not be used for determining with dataset should be displayed.</w:t>
      </w:r>
      <w:r w:rsidR="007260E2" w:rsidRPr="00D22CCD">
        <w:rPr>
          <w:rFonts w:cs="Arial"/>
          <w:lang w:val="en-AU"/>
        </w:rPr>
        <w:t xml:space="preserve">  </w:t>
      </w:r>
    </w:p>
    <w:p w14:paraId="452F2F69" w14:textId="49A1C2B8" w:rsidR="00DC5B03" w:rsidRPr="00DC5B03" w:rsidRDefault="00DC5B03" w:rsidP="00DC5B03">
      <w:pPr>
        <w:rPr>
          <w:ins w:id="1176" w:author="Gert Morlion" w:date="2023-06-05T13:46:00Z"/>
          <w:rFonts w:cs="Arial"/>
          <w:color w:val="000000"/>
          <w:lang w:eastAsia="en-GB"/>
        </w:rPr>
      </w:pPr>
      <w:commentRangeStart w:id="1177"/>
      <w:ins w:id="1178" w:author="Gert Morlion" w:date="2023-06-05T13:46:00Z">
        <w:r w:rsidRPr="00DC5B03">
          <w:rPr>
            <w:rFonts w:cs="Arial"/>
          </w:rPr>
          <w:t>Details</w:t>
        </w:r>
        <w:r w:rsidRPr="00DC5B03">
          <w:rPr>
            <w:rFonts w:cs="Arial"/>
            <w:color w:val="000000"/>
            <w:lang w:eastAsia="en-GB"/>
          </w:rPr>
          <w:t xml:space="preserve"> of the dataset loading and data display algorithms are available in </w:t>
        </w:r>
      </w:ins>
      <w:ins w:id="1179" w:author="Gert Morlion" w:date="2024-08-23T16:18:00Z">
        <w:r w:rsidR="00E31722">
          <w:rPr>
            <w:rFonts w:cs="Arial"/>
            <w:color w:val="000000"/>
            <w:lang w:eastAsia="en-GB"/>
          </w:rPr>
          <w:t>S-</w:t>
        </w:r>
      </w:ins>
      <w:ins w:id="1180" w:author="Bernd Birklhuber" w:date="2025-06-19T12:11:00Z">
        <w:r w:rsidR="00F67708">
          <w:rPr>
            <w:rFonts w:cs="Arial"/>
            <w:color w:val="000000"/>
            <w:lang w:eastAsia="en-GB"/>
          </w:rPr>
          <w:t>403</w:t>
        </w:r>
      </w:ins>
      <w:ins w:id="1181" w:author="Gert Morlion" w:date="2024-08-23T16:18:00Z">
        <w:del w:id="1182" w:author="Bernd Birklhuber" w:date="2025-06-19T12:11:00Z">
          <w:r w:rsidR="00E31722" w:rsidDel="00F67708">
            <w:rPr>
              <w:rFonts w:cs="Arial"/>
              <w:color w:val="000000"/>
              <w:lang w:eastAsia="en-GB"/>
            </w:rPr>
            <w:delText>98</w:delText>
          </w:r>
        </w:del>
        <w:r w:rsidR="00E31722">
          <w:rPr>
            <w:rFonts w:cs="Arial"/>
            <w:color w:val="000000"/>
            <w:lang w:eastAsia="en-GB"/>
          </w:rPr>
          <w:t xml:space="preserve"> </w:t>
        </w:r>
      </w:ins>
      <w:ins w:id="1183" w:author="Gert Morlion" w:date="2023-06-05T13:46:00Z">
        <w:r w:rsidRPr="00DC5B03">
          <w:rPr>
            <w:rFonts w:cs="Arial"/>
            <w:color w:val="000000"/>
            <w:lang w:eastAsia="en-GB"/>
          </w:rPr>
          <w:t xml:space="preserve">Annex </w:t>
        </w:r>
      </w:ins>
      <w:ins w:id="1184" w:author="Gert Morlion" w:date="2024-08-23T16:18:00Z">
        <w:r w:rsidR="00E31722">
          <w:rPr>
            <w:rFonts w:cs="Arial"/>
            <w:color w:val="000000"/>
            <w:lang w:eastAsia="en-GB"/>
          </w:rPr>
          <w:t>C. Appendix</w:t>
        </w:r>
        <w:r w:rsidR="00E82EAF">
          <w:rPr>
            <w:rFonts w:cs="Arial"/>
            <w:color w:val="000000"/>
            <w:lang w:eastAsia="en-GB"/>
          </w:rPr>
          <w:t xml:space="preserve"> C-5</w:t>
        </w:r>
      </w:ins>
      <w:ins w:id="1185" w:author="Gert Morlion" w:date="2023-06-05T13:46:00Z">
        <w:r w:rsidRPr="00DC5B03">
          <w:rPr>
            <w:rFonts w:cs="Arial"/>
            <w:color w:val="000000"/>
            <w:lang w:eastAsia="en-GB"/>
          </w:rPr>
          <w:t xml:space="preserve"> – </w:t>
        </w:r>
        <w:r w:rsidRPr="00DC5B03">
          <w:rPr>
            <w:rFonts w:cs="Arial"/>
            <w:i/>
            <w:iCs/>
            <w:color w:val="000000"/>
            <w:lang w:eastAsia="en-GB"/>
          </w:rPr>
          <w:t>Dataset Loading Algorithm (Dataset Selection)</w:t>
        </w:r>
      </w:ins>
      <w:ins w:id="1186" w:author="Gert Morlion" w:date="2024-08-23T16:18:00Z">
        <w:r w:rsidR="00E82EAF">
          <w:rPr>
            <w:rFonts w:cs="Arial"/>
            <w:i/>
            <w:iCs/>
            <w:color w:val="000000"/>
            <w:lang w:eastAsia="en-GB"/>
          </w:rPr>
          <w:t xml:space="preserve"> and Dataset Display Order (Dataset Rendering)</w:t>
        </w:r>
      </w:ins>
      <w:ins w:id="1187" w:author="Gert Morlion" w:date="2023-06-05T13:46:00Z">
        <w:r w:rsidRPr="00DC5B03">
          <w:rPr>
            <w:rFonts w:cs="Arial"/>
            <w:color w:val="000000"/>
            <w:lang w:eastAsia="en-GB"/>
          </w:rPr>
          <w:t xml:space="preserve">. </w:t>
        </w:r>
      </w:ins>
      <w:commentRangeEnd w:id="1177"/>
      <w:ins w:id="1188" w:author="Gert Morlion" w:date="2024-08-23T16:19:00Z">
        <w:r w:rsidR="00E60A4E">
          <w:rPr>
            <w:rStyle w:val="Kommentarzeichen"/>
          </w:rPr>
          <w:commentReference w:id="1177"/>
        </w:r>
      </w:ins>
    </w:p>
    <w:p w14:paraId="3E3AB14D" w14:textId="77777777" w:rsidR="00DC5B03" w:rsidRPr="00DC5B03" w:rsidRDefault="00DC5B03" w:rsidP="00DC5B03">
      <w:pPr>
        <w:rPr>
          <w:ins w:id="1189" w:author="Gert Morlion" w:date="2023-06-05T13:46:00Z"/>
          <w:rFonts w:cs="Arial"/>
          <w:color w:val="000000"/>
          <w:lang w:eastAsia="en-GB"/>
        </w:rPr>
      </w:pPr>
      <w:ins w:id="1190" w:author="Gert Morlion" w:date="2023-06-05T13:46:00Z">
        <w:r w:rsidRPr="00DC5B03">
          <w:rPr>
            <w:rFonts w:cs="Arial"/>
            <w:color w:val="000000"/>
            <w:lang w:eastAsia="en-GB"/>
          </w:rPr>
          <w:t xml:space="preserve">Note 1: </w:t>
        </w:r>
        <w:r w:rsidRPr="00DC5B03">
          <w:rPr>
            <w:rFonts w:cs="Arial"/>
          </w:rPr>
          <w:t>The</w:t>
        </w:r>
        <w:r w:rsidRPr="00DC5B03">
          <w:rPr>
            <w:rFonts w:cs="Arial"/>
            <w:color w:val="000000"/>
            <w:lang w:eastAsia="en-GB"/>
          </w:rPr>
          <w:t xml:space="preserve"> algorithms only address loading and display related to visualization within the system graphics window. The application may need to load other datasets to satisfy requirements related to alerts processing, such as MSC.232(82) A11.2. </w:t>
        </w:r>
      </w:ins>
    </w:p>
    <w:p w14:paraId="4B066500" w14:textId="6CB0AEDC" w:rsidR="00DC5B03" w:rsidRPr="00D22CCD" w:rsidRDefault="00DC5B03" w:rsidP="00DC5B03">
      <w:pPr>
        <w:rPr>
          <w:rFonts w:cs="Arial"/>
          <w:lang w:val="en-AU"/>
        </w:rPr>
      </w:pPr>
      <w:ins w:id="1191" w:author="Gert Morlion" w:date="2023-06-05T13:46:00Z">
        <w:r w:rsidRPr="00DC5B03">
          <w:rPr>
            <w:rFonts w:cs="Arial"/>
            <w:color w:val="000000"/>
            <w:lang w:eastAsia="en-GB"/>
          </w:rPr>
          <w:t>Note 2: Light sectors. It should be possible, on request, for the mariner to be capable of identifying the colour of the sectors affecting the ship, even if the lights involved are off the display.</w:t>
        </w:r>
      </w:ins>
    </w:p>
    <w:p w14:paraId="32618C13" w14:textId="23C26F27" w:rsidR="00453023" w:rsidRDefault="007260E2">
      <w:pPr>
        <w:pStyle w:val="berschrift3"/>
        <w:rPr>
          <w:ins w:id="1192" w:author="Gert Morlion" w:date="2023-06-05T13:47:00Z"/>
        </w:rPr>
      </w:pPr>
      <w:bookmarkStart w:id="1193" w:name="_Toc487203134"/>
      <w:r w:rsidRPr="00D22CCD">
        <w:t xml:space="preserve">Dataset </w:t>
      </w:r>
      <w:ins w:id="1194" w:author="Gert Morlion" w:date="2024-08-23T16:19:00Z">
        <w:r w:rsidR="00E60A4E">
          <w:t>l</w:t>
        </w:r>
      </w:ins>
      <w:del w:id="1195" w:author="Gert Morlion" w:date="2024-08-23T16:19:00Z">
        <w:r w:rsidRPr="00D22CCD" w:rsidDel="00E60A4E">
          <w:delText>L</w:delText>
        </w:r>
      </w:del>
      <w:r w:rsidRPr="00D22CCD">
        <w:t xml:space="preserve">oading </w:t>
      </w:r>
      <w:ins w:id="1196" w:author="Gert Morlion" w:date="2024-08-23T16:19:00Z">
        <w:r w:rsidR="00E60A4E">
          <w:t>a</w:t>
        </w:r>
      </w:ins>
      <w:del w:id="1197" w:author="Gert Morlion" w:date="2024-08-23T16:19:00Z">
        <w:r w:rsidRPr="00D22CCD" w:rsidDel="00E60A4E">
          <w:delText>A</w:delText>
        </w:r>
      </w:del>
      <w:r w:rsidRPr="00D22CCD">
        <w:t>lgorithm</w:t>
      </w:r>
      <w:bookmarkEnd w:id="1193"/>
      <w:ins w:id="1198" w:author="Gert Morlion" w:date="2023-06-05T13:47:00Z">
        <w:r w:rsidR="00DC5B03">
          <w:t xml:space="preserve"> (dataset selection)</w:t>
        </w:r>
      </w:ins>
    </w:p>
    <w:p w14:paraId="49D4653D" w14:textId="4276A127" w:rsidR="00DC5B03" w:rsidRPr="00446BAF" w:rsidRDefault="00DC5B03" w:rsidP="00DC5B03">
      <w:pPr>
        <w:rPr>
          <w:ins w:id="1199" w:author="Gert Morlion" w:date="2023-06-05T13:47:00Z"/>
          <w:lang w:val="fr-FR"/>
        </w:rPr>
      </w:pPr>
      <w:ins w:id="1200" w:author="Gert Morlion" w:date="2023-06-05T13:47:00Z">
        <w:r>
          <w:t xml:space="preserve">See </w:t>
        </w:r>
      </w:ins>
      <w:ins w:id="1201" w:author="Gert Morlion" w:date="2024-08-23T16:20:00Z">
        <w:r w:rsidR="00E60A4E">
          <w:t>S-</w:t>
        </w:r>
      </w:ins>
      <w:ins w:id="1202" w:author="Bernd Birklhuber" w:date="2025-06-19T12:11:00Z">
        <w:r w:rsidR="00F67708">
          <w:t>403</w:t>
        </w:r>
      </w:ins>
      <w:ins w:id="1203" w:author="Gert Morlion" w:date="2024-08-23T16:20:00Z">
        <w:del w:id="1204" w:author="Bernd Birklhuber" w:date="2025-06-19T12:11:00Z">
          <w:r w:rsidR="00E60A4E" w:rsidDel="00F67708">
            <w:delText>98</w:delText>
          </w:r>
        </w:del>
        <w:r w:rsidR="00E60A4E">
          <w:t xml:space="preserve"> </w:t>
        </w:r>
      </w:ins>
      <w:ins w:id="1205" w:author="Gert Morlion" w:date="2023-06-05T13:47:00Z">
        <w:r>
          <w:t xml:space="preserve">Annex </w:t>
        </w:r>
      </w:ins>
      <w:ins w:id="1206" w:author="Gert Morlion" w:date="2024-08-23T16:20:00Z">
        <w:r w:rsidR="00E60A4E">
          <w:t>C</w:t>
        </w:r>
        <w:r w:rsidR="00446BAF">
          <w:t>. Appendix C-5</w:t>
        </w:r>
      </w:ins>
      <w:ins w:id="1207" w:author="Gert Morlion" w:date="2023-06-05T13:47:00Z">
        <w:r>
          <w:t xml:space="preserve">– </w:t>
        </w:r>
        <w:r>
          <w:rPr>
            <w:i/>
            <w:iCs/>
          </w:rPr>
          <w:t>Dataset Loading Algorithm (Dataset Selection)</w:t>
        </w:r>
      </w:ins>
      <w:ins w:id="1208" w:author="Gert Morlion" w:date="2024-08-23T16:20:00Z">
        <w:r w:rsidR="00446BAF" w:rsidRPr="00446BAF">
          <w:rPr>
            <w:rFonts w:cs="Arial"/>
            <w:i/>
            <w:iCs/>
            <w:color w:val="000000"/>
            <w:lang w:eastAsia="en-GB"/>
          </w:rPr>
          <w:t xml:space="preserve"> </w:t>
        </w:r>
        <w:r w:rsidR="00446BAF">
          <w:rPr>
            <w:rFonts w:cs="Arial"/>
            <w:i/>
            <w:iCs/>
            <w:color w:val="000000"/>
            <w:lang w:eastAsia="en-GB"/>
          </w:rPr>
          <w:t>and Dataset Display Order (Dataset Rendering)</w:t>
        </w:r>
        <w:r w:rsidR="00446BAF" w:rsidRPr="00DC5B03">
          <w:rPr>
            <w:rFonts w:cs="Arial"/>
            <w:color w:val="000000"/>
            <w:lang w:eastAsia="en-GB"/>
          </w:rPr>
          <w:t xml:space="preserve">. </w:t>
        </w:r>
        <w:commentRangeStart w:id="1209"/>
        <w:commentRangeEnd w:id="1209"/>
        <w:r w:rsidR="00446BAF">
          <w:rPr>
            <w:rStyle w:val="Kommentarzeichen"/>
          </w:rPr>
          <w:commentReference w:id="1209"/>
        </w:r>
      </w:ins>
    </w:p>
    <w:p w14:paraId="591E7871" w14:textId="7B524A17" w:rsidR="00DC5B03" w:rsidRPr="00DC5B03" w:rsidRDefault="00DC5B03" w:rsidP="00DC5B03">
      <w:pPr>
        <w:pStyle w:val="berschrift3"/>
        <w:rPr>
          <w:ins w:id="1210" w:author="Gert Morlion" w:date="2023-06-05T13:48:00Z"/>
          <w:rFonts w:cs="Arial"/>
          <w:color w:val="000000"/>
          <w:lang w:eastAsia="en-GB"/>
        </w:rPr>
      </w:pPr>
      <w:ins w:id="1211" w:author="Gert Morlion" w:date="2023-06-05T13:48:00Z">
        <w:r w:rsidRPr="00DC5B03">
          <w:t>Dataset</w:t>
        </w:r>
        <w:r w:rsidRPr="00DC5B03">
          <w:rPr>
            <w:rFonts w:cs="Arial"/>
            <w:color w:val="000000"/>
            <w:lang w:eastAsia="en-GB"/>
          </w:rPr>
          <w:t xml:space="preserve"> display order (dataset rendering) </w:t>
        </w:r>
      </w:ins>
    </w:p>
    <w:p w14:paraId="56F2112A" w14:textId="4EF22EEB" w:rsidR="004C20A2" w:rsidRDefault="004C20A2" w:rsidP="00DC5B03">
      <w:pPr>
        <w:rPr>
          <w:ins w:id="1212" w:author="Gert Morlion" w:date="2024-08-23T16:21:00Z"/>
          <w:rFonts w:cs="Arial"/>
        </w:rPr>
      </w:pPr>
      <w:commentRangeStart w:id="1213"/>
      <w:ins w:id="1214" w:author="Gert Morlion" w:date="2024-08-23T16:21:00Z">
        <w:r>
          <w:rPr>
            <w:rFonts w:cs="Arial"/>
          </w:rPr>
          <w:t>See S-</w:t>
        </w:r>
      </w:ins>
      <w:ins w:id="1215" w:author="Bernd Birklhuber" w:date="2025-06-19T12:11:00Z">
        <w:r w:rsidR="00F67708">
          <w:rPr>
            <w:rFonts w:cs="Arial"/>
          </w:rPr>
          <w:t>403</w:t>
        </w:r>
      </w:ins>
      <w:ins w:id="1216" w:author="Gert Morlion" w:date="2024-08-23T16:21:00Z">
        <w:del w:id="1217" w:author="Bernd Birklhuber" w:date="2025-06-19T12:11:00Z">
          <w:r w:rsidDel="00F67708">
            <w:rPr>
              <w:rFonts w:cs="Arial"/>
            </w:rPr>
            <w:delText>98</w:delText>
          </w:r>
        </w:del>
        <w:r>
          <w:rPr>
            <w:rFonts w:cs="Arial"/>
          </w:rPr>
          <w:t xml:space="preserve"> </w:t>
        </w:r>
        <w:r w:rsidRPr="005F0731">
          <w:rPr>
            <w:rFonts w:cs="Arial"/>
          </w:rPr>
          <w:t xml:space="preserve">Annex </w:t>
        </w:r>
        <w:r>
          <w:rPr>
            <w:rFonts w:cs="Arial"/>
          </w:rPr>
          <w:t>C, Appendix C-5</w:t>
        </w:r>
        <w:r w:rsidRPr="005F0731">
          <w:rPr>
            <w:rFonts w:cs="Arial"/>
          </w:rPr>
          <w:t xml:space="preserve"> – </w:t>
        </w:r>
        <w:r w:rsidRPr="00412A1B">
          <w:rPr>
            <w:rFonts w:cs="Arial"/>
            <w:i/>
          </w:rPr>
          <w:t>Dataset Loading Algorithm (Dataset Selection)</w:t>
        </w:r>
        <w:r>
          <w:rPr>
            <w:rFonts w:cs="Arial"/>
            <w:i/>
          </w:rPr>
          <w:t xml:space="preserve"> and Dataset Display Order (Dataset Rendering)</w:t>
        </w:r>
        <w:r>
          <w:rPr>
            <w:rFonts w:cs="Arial"/>
            <w:iCs/>
          </w:rPr>
          <w:t xml:space="preserve"> (in development)</w:t>
        </w:r>
        <w:r w:rsidRPr="005F0731">
          <w:rPr>
            <w:rFonts w:cs="Arial"/>
          </w:rPr>
          <w:t>.</w:t>
        </w:r>
        <w:commentRangeEnd w:id="1213"/>
        <w:r>
          <w:rPr>
            <w:rStyle w:val="Kommentarzeichen"/>
          </w:rPr>
          <w:commentReference w:id="1213"/>
        </w:r>
      </w:ins>
    </w:p>
    <w:p w14:paraId="410858E3" w14:textId="331427CF" w:rsidR="00DC5B03" w:rsidRDefault="00DC5B03" w:rsidP="00DC5B03">
      <w:pPr>
        <w:rPr>
          <w:ins w:id="1218" w:author="Gert Morlion" w:date="2023-06-05T13:49:00Z"/>
          <w:rFonts w:cs="Arial"/>
          <w:color w:val="000000"/>
          <w:lang w:eastAsia="en-GB"/>
        </w:rPr>
      </w:pPr>
      <w:ins w:id="1219" w:author="Gert Morlion" w:date="2023-06-05T13:48:00Z">
        <w:r w:rsidRPr="00DC5B03">
          <w:rPr>
            <w:rFonts w:cs="Arial"/>
            <w:color w:val="000000"/>
            <w:lang w:eastAsia="en-GB"/>
          </w:rPr>
          <w:t>Figures 4-7 to 4-</w:t>
        </w:r>
      </w:ins>
      <w:ins w:id="1220" w:author="Bernd Birklhuber" w:date="2025-06-18T07:42:00Z">
        <w:r w:rsidR="00E4214A">
          <w:rPr>
            <w:rFonts w:cs="Arial"/>
            <w:color w:val="000000"/>
            <w:lang w:eastAsia="en-GB"/>
          </w:rPr>
          <w:t>10</w:t>
        </w:r>
      </w:ins>
      <w:ins w:id="1221" w:author="Gert Morlion" w:date="2023-06-05T13:48:00Z">
        <w:del w:id="1222" w:author="Bernd Birklhuber" w:date="2025-06-18T07:42:00Z">
          <w:r w:rsidRPr="00DC5B03" w:rsidDel="00E4214A">
            <w:rPr>
              <w:rFonts w:cs="Arial"/>
              <w:color w:val="000000"/>
              <w:lang w:eastAsia="en-GB"/>
            </w:rPr>
            <w:delText>9</w:delText>
          </w:r>
        </w:del>
        <w:r w:rsidRPr="00DC5B03">
          <w:rPr>
            <w:rFonts w:cs="Arial"/>
            <w:color w:val="000000"/>
            <w:lang w:eastAsia="en-GB"/>
          </w:rPr>
          <w:t xml:space="preserve"> below are intended to assist in understanding how the datasets should be displayed in the system graphics window:</w:t>
        </w:r>
      </w:ins>
    </w:p>
    <w:p w14:paraId="56B7BDDD" w14:textId="2CF65E5E" w:rsidR="00DC5B03" w:rsidRDefault="00262FFA" w:rsidP="00DC5B03">
      <w:pPr>
        <w:rPr>
          <w:ins w:id="1223" w:author="Gert Morlion" w:date="2023-06-05T13:49:00Z"/>
        </w:rPr>
      </w:pPr>
      <w:ins w:id="1224" w:author="Gert Morlion" w:date="2023-06-05T13:49:00Z">
        <w:r>
          <w:rPr>
            <w:noProof/>
          </w:rPr>
          <w:lastRenderedPageBreak/>
          <w:pict w14:anchorId="490A2D5B">
            <v:shape id="_x0000_i1035" type="#_x0000_t75" alt="" style="width:453.5pt;height:225pt;mso-width-percent:0;mso-height-percent:0;mso-width-percent:0;mso-height-percent:0">
              <v:imagedata r:id="rId29" o:title=""/>
            </v:shape>
          </w:pict>
        </w:r>
      </w:ins>
    </w:p>
    <w:p w14:paraId="028F0D3A" w14:textId="29B969A3" w:rsidR="00DC5B03" w:rsidRDefault="00DC5B03" w:rsidP="00DC5B03">
      <w:pPr>
        <w:jc w:val="center"/>
        <w:rPr>
          <w:ins w:id="1225" w:author="Gert Morlion" w:date="2023-06-05T13:49:00Z"/>
          <w:b/>
          <w:bCs/>
          <w:sz w:val="18"/>
          <w:szCs w:val="18"/>
        </w:rPr>
      </w:pPr>
      <w:ins w:id="1226" w:author="Gert Morlion" w:date="2023-06-05T13:49:00Z">
        <w:r>
          <w:rPr>
            <w:b/>
            <w:bCs/>
            <w:sz w:val="18"/>
            <w:szCs w:val="18"/>
          </w:rPr>
          <w:t>Figure 4-7 – Dataset loading – scenario 1</w:t>
        </w:r>
      </w:ins>
    </w:p>
    <w:p w14:paraId="49166862" w14:textId="55277D13" w:rsidR="00DC5B03" w:rsidRDefault="00262FFA" w:rsidP="00DC5B03">
      <w:pPr>
        <w:jc w:val="center"/>
        <w:rPr>
          <w:ins w:id="1227" w:author="Gert Morlion" w:date="2023-06-05T13:49:00Z"/>
        </w:rPr>
      </w:pPr>
      <w:ins w:id="1228" w:author="Gert Morlion" w:date="2023-06-05T13:49:00Z">
        <w:r>
          <w:rPr>
            <w:noProof/>
          </w:rPr>
          <w:pict w14:anchorId="519073D1">
            <v:shape id="_x0000_i1036" type="#_x0000_t75" alt="" style="width:453.5pt;height:226.5pt;mso-width-percent:0;mso-height-percent:0;mso-width-percent:0;mso-height-percent:0">
              <v:imagedata r:id="rId30" o:title=""/>
            </v:shape>
          </w:pict>
        </w:r>
      </w:ins>
    </w:p>
    <w:p w14:paraId="66F632BE" w14:textId="17430DC3" w:rsidR="00DC5B03" w:rsidRDefault="00DC5B03" w:rsidP="00DC5B03">
      <w:pPr>
        <w:tabs>
          <w:tab w:val="center" w:pos="4544"/>
          <w:tab w:val="left" w:pos="6860"/>
        </w:tabs>
        <w:jc w:val="left"/>
        <w:rPr>
          <w:ins w:id="1229" w:author="Gert Morlion" w:date="2023-06-05T13:50:00Z"/>
          <w:b/>
          <w:bCs/>
          <w:sz w:val="18"/>
          <w:szCs w:val="18"/>
        </w:rPr>
      </w:pPr>
      <w:ins w:id="1230" w:author="Gert Morlion" w:date="2023-06-05T13:50:00Z">
        <w:r>
          <w:rPr>
            <w:b/>
            <w:bCs/>
            <w:sz w:val="18"/>
            <w:szCs w:val="18"/>
          </w:rPr>
          <w:tab/>
        </w:r>
      </w:ins>
      <w:ins w:id="1231" w:author="Gert Morlion" w:date="2023-06-05T13:49:00Z">
        <w:r>
          <w:rPr>
            <w:b/>
            <w:bCs/>
            <w:sz w:val="18"/>
            <w:szCs w:val="18"/>
          </w:rPr>
          <w:t>Figure 4-8 – Dataset loading – scenario 2</w:t>
        </w:r>
      </w:ins>
      <w:ins w:id="1232" w:author="Gert Morlion" w:date="2023-06-05T13:50:00Z">
        <w:r>
          <w:rPr>
            <w:b/>
            <w:bCs/>
            <w:sz w:val="18"/>
            <w:szCs w:val="18"/>
          </w:rPr>
          <w:tab/>
        </w:r>
      </w:ins>
    </w:p>
    <w:p w14:paraId="0273A971" w14:textId="0E8AE73F" w:rsidR="00DC5B03" w:rsidRDefault="00262FFA" w:rsidP="00DC5B03">
      <w:pPr>
        <w:tabs>
          <w:tab w:val="center" w:pos="4544"/>
          <w:tab w:val="left" w:pos="6860"/>
        </w:tabs>
        <w:jc w:val="left"/>
        <w:rPr>
          <w:ins w:id="1233" w:author="Gert Morlion" w:date="2023-06-05T13:50:00Z"/>
        </w:rPr>
      </w:pPr>
      <w:ins w:id="1234" w:author="Gert Morlion" w:date="2023-06-05T13:50:00Z">
        <w:r>
          <w:rPr>
            <w:noProof/>
          </w:rPr>
          <w:lastRenderedPageBreak/>
          <w:pict w14:anchorId="710AE1E8">
            <v:shape id="_x0000_i1037" type="#_x0000_t75" alt="" style="width:453.5pt;height:226pt;mso-width-percent:0;mso-height-percent:0;mso-width-percent:0;mso-height-percent:0">
              <v:imagedata r:id="rId31" o:title=""/>
            </v:shape>
          </w:pict>
        </w:r>
      </w:ins>
    </w:p>
    <w:p w14:paraId="01D622D9" w14:textId="562A5833" w:rsidR="00DC5B03" w:rsidRPr="00DC5B03" w:rsidRDefault="00DC5B03" w:rsidP="00DC5B03">
      <w:pPr>
        <w:tabs>
          <w:tab w:val="center" w:pos="4544"/>
          <w:tab w:val="left" w:pos="6860"/>
        </w:tabs>
        <w:jc w:val="center"/>
      </w:pPr>
      <w:ins w:id="1235" w:author="Gert Morlion" w:date="2023-06-05T13:50:00Z">
        <w:r>
          <w:rPr>
            <w:b/>
            <w:bCs/>
            <w:sz w:val="18"/>
            <w:szCs w:val="18"/>
          </w:rPr>
          <w:t>Figure 4-9 – Dataset loading – scenario 3</w:t>
        </w:r>
      </w:ins>
    </w:p>
    <w:p w14:paraId="63477DE1" w14:textId="47711704" w:rsidR="00453023" w:rsidRPr="00D22CCD" w:rsidDel="00DC5B03" w:rsidRDefault="007260E2">
      <w:pPr>
        <w:rPr>
          <w:del w:id="1236" w:author="Gert Morlion" w:date="2023-06-05T13:50:00Z"/>
          <w:rFonts w:cs="Arial"/>
        </w:rPr>
      </w:pPr>
      <w:del w:id="1237" w:author="Gert Morlion" w:date="2023-06-05T13:50:00Z">
        <w:r w:rsidRPr="00D22CCD" w:rsidDel="00DC5B03">
          <w:rPr>
            <w:rFonts w:cs="Arial"/>
          </w:rPr>
          <w:delText xml:space="preserve">This clause defines the dataset loading and unloading algorithm for use within navigation systems.  </w:delText>
        </w:r>
      </w:del>
    </w:p>
    <w:p w14:paraId="48B51DCB" w14:textId="3FAFCFD9" w:rsidR="00AE693F" w:rsidRPr="00D22CCD" w:rsidDel="00DC5B03" w:rsidRDefault="00AE693F" w:rsidP="00AE693F">
      <w:pPr>
        <w:rPr>
          <w:del w:id="1238" w:author="Gert Morlion" w:date="2023-06-05T13:50:00Z"/>
          <w:rFonts w:cs="Arial"/>
        </w:rPr>
      </w:pPr>
      <w:del w:id="1239" w:author="Gert Morlion" w:date="2023-06-05T13:50:00Z">
        <w:r w:rsidRPr="00D22CCD" w:rsidDel="00DC5B03">
          <w:rPr>
            <w:rFonts w:cs="Arial"/>
          </w:rPr>
          <w:delText xml:space="preserve">In order for systems to properly load and unload data as the skipper is zooming in and out using the skipper’s selected viewing scale (SSVS) the following algorithm must be used. </w:delText>
        </w:r>
      </w:del>
    </w:p>
    <w:p w14:paraId="6744D4A7" w14:textId="56C59F15" w:rsidR="00AE693F" w:rsidRPr="00D22CCD" w:rsidDel="00DC5B03" w:rsidRDefault="00AE693F">
      <w:pPr>
        <w:rPr>
          <w:del w:id="1240" w:author="Gert Morlion" w:date="2023-06-05T13:50:00Z"/>
          <w:rFonts w:cs="Arial"/>
        </w:rPr>
      </w:pPr>
    </w:p>
    <w:p w14:paraId="569EF7B0" w14:textId="7674CE01" w:rsidR="00453023" w:rsidRPr="00D22CCD" w:rsidRDefault="00262FFA">
      <w:pPr>
        <w:keepNext/>
      </w:pPr>
      <w:del w:id="1241" w:author="Gert Morlion" w:date="2023-06-05T13:50:00Z">
        <w:r>
          <w:rPr>
            <w:noProof/>
            <w:sz w:val="16"/>
            <w:lang w:val="en-US" w:eastAsia="ko-KR"/>
          </w:rPr>
          <w:lastRenderedPageBreak/>
          <w:pict w14:anchorId="3EAD17AB">
            <v:shape id="_x0000_i1038" type="#_x0000_t75" alt="" style="width:455pt;height:324.5pt;visibility:visible;mso-width-percent:0;mso-height-percent:0;mso-width-percent:0;mso-height-percent:0">
              <v:imagedata r:id="rId32" o:title=""/>
            </v:shape>
          </w:pict>
        </w:r>
      </w:del>
    </w:p>
    <w:p w14:paraId="2B90FFCB" w14:textId="41D2C1AC" w:rsidR="00453023" w:rsidRPr="00D22CCD" w:rsidDel="00DC5B03" w:rsidRDefault="007260E2">
      <w:pPr>
        <w:pStyle w:val="Beschriftung"/>
        <w:jc w:val="center"/>
        <w:rPr>
          <w:del w:id="1242" w:author="Gert Morlion" w:date="2023-06-05T13:52:00Z"/>
          <w:rFonts w:cs="Arial"/>
        </w:rPr>
      </w:pPr>
      <w:del w:id="1243" w:author="Gert Morlion" w:date="2023-06-05T13:52:00Z">
        <w:r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Pr="00D22CCD" w:rsidDel="00DC5B03">
          <w:rPr>
            <w:noProof/>
          </w:rPr>
          <w:delText>8</w:delText>
        </w:r>
        <w:r w:rsidR="00AC585C" w:rsidDel="00DC5B03">
          <w:rPr>
            <w:b w:val="0"/>
            <w:noProof/>
          </w:rPr>
          <w:fldChar w:fldCharType="end"/>
        </w:r>
        <w:r w:rsidRPr="00D22CCD" w:rsidDel="00DC5B03">
          <w:delText xml:space="preserve"> - Data Loading Algorithm</w:delText>
        </w:r>
      </w:del>
    </w:p>
    <w:p w14:paraId="74B1D4F3" w14:textId="4D5CAD37" w:rsidR="00453023" w:rsidRPr="00D22CCD" w:rsidDel="00DC5B03" w:rsidRDefault="00453023">
      <w:pPr>
        <w:rPr>
          <w:del w:id="1244" w:author="Gert Morlion" w:date="2023-06-05T13:52:00Z"/>
        </w:rPr>
      </w:pPr>
    </w:p>
    <w:p w14:paraId="6543760C" w14:textId="4E358B8C" w:rsidR="00453023" w:rsidRPr="00D22CCD" w:rsidDel="00DC5B03" w:rsidRDefault="007260E2" w:rsidP="00B0696B">
      <w:pPr>
        <w:numPr>
          <w:ilvl w:val="0"/>
          <w:numId w:val="14"/>
        </w:numPr>
        <w:rPr>
          <w:del w:id="1245" w:author="Gert Morlion" w:date="2023-06-05T13:52:00Z"/>
          <w:rFonts w:cs="Arial"/>
        </w:rPr>
      </w:pPr>
      <w:del w:id="1246" w:author="Gert Morlion" w:date="2023-06-05T13:52:00Z">
        <w:r w:rsidRPr="00D22CCD" w:rsidDel="00DC5B03">
          <w:rPr>
            <w:rFonts w:cs="Arial"/>
          </w:rPr>
          <w:delText>1. Create selection List</w:delText>
        </w:r>
      </w:del>
    </w:p>
    <w:p w14:paraId="6814894B" w14:textId="1A91689D" w:rsidR="00453023" w:rsidRPr="00D22CCD" w:rsidDel="00DC5B03" w:rsidRDefault="007260E2">
      <w:pPr>
        <w:pStyle w:val="Listenabsatz"/>
        <w:spacing w:after="200" w:line="276" w:lineRule="auto"/>
        <w:rPr>
          <w:del w:id="1247" w:author="Gert Morlion" w:date="2023-06-05T13:52:00Z"/>
          <w:rFonts w:cs="Arial"/>
        </w:rPr>
      </w:pPr>
      <w:del w:id="1248" w:author="Gert Morlion" w:date="2023-06-05T13:52:00Z">
        <w:r w:rsidRPr="00D22CCD" w:rsidDel="00DC5B03">
          <w:rPr>
            <w:rFonts w:cs="Arial"/>
          </w:rPr>
          <w:delText>a.</w:delText>
        </w:r>
        <w:r w:rsidRPr="00D22CCD" w:rsidDel="00DC5B03">
          <w:rPr>
            <w:rFonts w:cs="Arial"/>
          </w:rPr>
          <w:tab/>
          <w:delText xml:space="preserve"> All </w:delText>
        </w:r>
        <w:r w:rsidRPr="00D22CCD" w:rsidDel="00DC5B03">
          <w:rPr>
            <w:rFonts w:cs="Arial"/>
            <w:b/>
            <w:bCs/>
          </w:rPr>
          <w:delText>Data Coverage</w:delText>
        </w:r>
        <w:r w:rsidRPr="00D22CCD" w:rsidDel="00DC5B03">
          <w:rPr>
            <w:rFonts w:cs="Arial"/>
          </w:rPr>
          <w:delText xml:space="preserve"> areas within the graphics window within scale range (covered by the </w:delText>
        </w:r>
        <w:r w:rsidR="00E43F3A" w:rsidRPr="00D22CCD" w:rsidDel="00DC5B03">
          <w:rPr>
            <w:rFonts w:cs="Arial"/>
          </w:rPr>
          <w:delText>S</w:delText>
        </w:r>
        <w:r w:rsidRPr="00D22CCD" w:rsidDel="00DC5B03">
          <w:rPr>
            <w:rFonts w:cs="Arial"/>
          </w:rPr>
          <w:delText xml:space="preserve">SVS)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76E3E167" w14:textId="55256BCA" w:rsidR="00453023" w:rsidRPr="00D22CCD" w:rsidDel="00DC5B03" w:rsidRDefault="007260E2">
      <w:pPr>
        <w:pStyle w:val="Listenabsatz"/>
        <w:spacing w:after="200" w:line="276" w:lineRule="auto"/>
        <w:ind w:left="680"/>
        <w:rPr>
          <w:del w:id="1249" w:author="Gert Morlion" w:date="2023-06-05T13:52:00Z"/>
          <w:rFonts w:cs="Arial"/>
        </w:rPr>
      </w:pPr>
      <w:del w:id="1250" w:author="Gert Morlion" w:date="2023-06-05T13:52:00Z">
        <w:r w:rsidRPr="00D22CCD" w:rsidDel="00DC5B03">
          <w:rPr>
            <w:rFonts w:cs="Arial"/>
          </w:rPr>
          <w:delText xml:space="preserve">b. </w:delText>
        </w:r>
        <w:r w:rsidRPr="00D22CCD" w:rsidDel="00DC5B03">
          <w:rPr>
            <w:rFonts w:cs="Arial"/>
          </w:rPr>
          <w:tab/>
          <w:delText xml:space="preserve">All other smaller scale </w:delText>
        </w:r>
        <w:r w:rsidRPr="00D22CCD" w:rsidDel="00DC5B03">
          <w:rPr>
            <w:rFonts w:cs="Arial"/>
            <w:b/>
            <w:bCs/>
          </w:rPr>
          <w:delText>Data Coverage</w:delText>
        </w:r>
        <w:r w:rsidRPr="00D22CCD" w:rsidDel="00DC5B03">
          <w:rPr>
            <w:rFonts w:cs="Arial"/>
          </w:rPr>
          <w:delText xml:space="preserve"> areas within the graphics window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1F4B207C" w14:textId="480C33F7" w:rsidR="00453023" w:rsidRPr="00D22CCD" w:rsidDel="00DC5B03" w:rsidRDefault="007260E2">
      <w:pPr>
        <w:pStyle w:val="Listenabsatz"/>
        <w:spacing w:after="200" w:line="276" w:lineRule="auto"/>
        <w:ind w:left="680"/>
        <w:rPr>
          <w:del w:id="1251" w:author="Gert Morlion" w:date="2023-06-05T13:52:00Z"/>
          <w:rFonts w:cs="Arial"/>
        </w:rPr>
      </w:pPr>
      <w:del w:id="1252" w:author="Gert Morlion" w:date="2023-06-05T13:52:00Z">
        <w:r w:rsidRPr="00D22CCD" w:rsidDel="00DC5B03">
          <w:rPr>
            <w:rFonts w:cs="Arial"/>
          </w:rPr>
          <w:delText xml:space="preserve">c. </w:delText>
        </w:r>
        <w:r w:rsidRPr="00D22CCD" w:rsidDel="00DC5B03">
          <w:rPr>
            <w:rFonts w:cs="Arial"/>
          </w:rPr>
          <w:tab/>
          <w:delText xml:space="preserve">The display order is from the smallest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to the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the </w:delText>
        </w:r>
        <w:r w:rsidRPr="00D22CCD" w:rsidDel="00DC5B03">
          <w:rPr>
            <w:rFonts w:cs="Arial"/>
            <w:b/>
            <w:bCs/>
          </w:rPr>
          <w:delText>Data Coverage</w:delText>
        </w:r>
        <w:r w:rsidRPr="00D22CCD" w:rsidDel="00DC5B03">
          <w:rPr>
            <w:rFonts w:cs="Arial"/>
          </w:rPr>
          <w:delText xml:space="preserve"> area with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will be displayed with the highest priority</w:delText>
        </w:r>
      </w:del>
    </w:p>
    <w:p w14:paraId="2029F676" w14:textId="41A1FF1A" w:rsidR="00E43F3A" w:rsidRPr="00D22CCD" w:rsidDel="00DC5B03" w:rsidRDefault="00E43F3A">
      <w:pPr>
        <w:pStyle w:val="Listenabsatz"/>
        <w:spacing w:after="200" w:line="276" w:lineRule="auto"/>
        <w:ind w:left="680"/>
        <w:rPr>
          <w:del w:id="1253" w:author="Gert Morlion" w:date="2023-06-05T13:52:00Z"/>
          <w:rFonts w:cs="Arial"/>
        </w:rPr>
      </w:pPr>
      <w:del w:id="1254" w:author="Gert Morlion" w:date="2023-06-05T13:52:00Z">
        <w:r w:rsidRPr="00D22CCD" w:rsidDel="00DC5B03">
          <w:rPr>
            <w:rFonts w:cs="Arial"/>
          </w:rPr>
          <w:delText xml:space="preserve">d. </w:delText>
        </w:r>
        <w:r w:rsidRPr="00D22CCD" w:rsidDel="00DC5B03">
          <w:delText xml:space="preserve">If adjacent data coverages have the same </w:delText>
        </w:r>
        <w:r w:rsidRPr="00D22CCD" w:rsidDel="00DC5B03">
          <w:rPr>
            <w:b/>
            <w:bCs/>
          </w:rPr>
          <w:delText xml:space="preserve">maximum display scale </w:delText>
        </w:r>
        <w:r w:rsidRPr="00D22CCD" w:rsidDel="00DC5B03">
          <w:delText>they should be drawn so that all features of a given display priority from the adjacent data coverages are drawn prior to drawing features of the next display priority</w:delText>
        </w:r>
      </w:del>
    </w:p>
    <w:p w14:paraId="04E0D64D" w14:textId="4512C66B" w:rsidR="00453023" w:rsidRPr="00D22CCD" w:rsidDel="00DC5B03" w:rsidRDefault="007260E2">
      <w:pPr>
        <w:ind w:left="340"/>
        <w:rPr>
          <w:del w:id="1255" w:author="Gert Morlion" w:date="2023-06-05T13:52:00Z"/>
          <w:rFonts w:cs="Arial"/>
        </w:rPr>
      </w:pPr>
      <w:del w:id="1256" w:author="Gert Morlion" w:date="2023-06-05T13:52:00Z">
        <w:r w:rsidRPr="00D22CCD" w:rsidDel="00DC5B03">
          <w:rPr>
            <w:rFonts w:cs="Arial"/>
          </w:rPr>
          <w:delText xml:space="preserve">2. </w:delText>
        </w:r>
        <w:r w:rsidRPr="00D22CCD" w:rsidDel="00DC5B03">
          <w:rPr>
            <w:rFonts w:cs="Arial"/>
          </w:rPr>
          <w:tab/>
          <w:delText xml:space="preserve">If the SSVS is larger than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an area within the window, turn on overscale indication.</w:delText>
        </w:r>
      </w:del>
    </w:p>
    <w:p w14:paraId="4089FBC0" w14:textId="75276B97" w:rsidR="00453023" w:rsidRPr="00D22CCD" w:rsidDel="00DC5B03" w:rsidRDefault="007260E2">
      <w:pPr>
        <w:ind w:left="340"/>
        <w:rPr>
          <w:del w:id="1257" w:author="Gert Morlion" w:date="2023-06-05T13:52:00Z"/>
          <w:rFonts w:cs="Arial"/>
        </w:rPr>
      </w:pPr>
      <w:del w:id="1258" w:author="Gert Morlion" w:date="2023-06-05T13:52:00Z">
        <w:r w:rsidRPr="00D22CCD" w:rsidDel="00DC5B03">
          <w:rPr>
            <w:rFonts w:cs="Arial"/>
          </w:rPr>
          <w:delText>3.</w:delText>
        </w:r>
        <w:r w:rsidRPr="00D22CCD" w:rsidDel="00DC5B03">
          <w:rPr>
            <w:rFonts w:cs="Arial"/>
          </w:rPr>
          <w:tab/>
          <w:delText xml:space="preserve">If the skipper selects an individual dataset to load it must be displayed at its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SSVS is set to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the selected dataset, and then the algorithm is used to fill the graphics window.</w:delText>
        </w:r>
      </w:del>
    </w:p>
    <w:p w14:paraId="088BBBF0" w14:textId="3F963ECB" w:rsidR="00453023" w:rsidRPr="00D22CCD" w:rsidDel="00DC5B03" w:rsidRDefault="007260E2">
      <w:pPr>
        <w:rPr>
          <w:del w:id="1259" w:author="Gert Morlion" w:date="2023-06-05T13:52:00Z"/>
        </w:rPr>
      </w:pPr>
      <w:del w:id="1260" w:author="Gert Morlion" w:date="2023-06-05T13:52:00Z">
        <w:r w:rsidRPr="00D22CCD" w:rsidDel="00DC5B03">
          <w:lastRenderedPageBreak/>
          <w:delText xml:space="preserve">The example below works through four scenarios and uses four different types of </w:delText>
        </w:r>
        <w:r w:rsidRPr="00D22CCD" w:rsidDel="00DC5B03">
          <w:rPr>
            <w:b/>
            <w:bCs/>
          </w:rPr>
          <w:delText>Data Coverage</w:delText>
        </w:r>
        <w:r w:rsidRPr="00D22CCD" w:rsidDel="00DC5B03">
          <w:delText xml:space="preserve"> with different </w:delText>
        </w:r>
        <w:r w:rsidRPr="00D22CCD" w:rsidDel="00DC5B03">
          <w:rPr>
            <w:b/>
            <w:bCs/>
          </w:rPr>
          <w:delText xml:space="preserve">maximum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xml:space="preserve"> and </w:delText>
        </w:r>
        <w:r w:rsidRPr="00D22CCD" w:rsidDel="00DC5B03">
          <w:rPr>
            <w:b/>
            <w:bCs/>
          </w:rPr>
          <w:delText xml:space="preserve">minimum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They are denoted as areas A, B, C and D.</w:delText>
        </w:r>
      </w:del>
    </w:p>
    <w:p w14:paraId="73B588BA" w14:textId="001573D5" w:rsidR="00453023" w:rsidDel="00DC5B03" w:rsidRDefault="00001A80">
      <w:pPr>
        <w:keepNext/>
        <w:rPr>
          <w:del w:id="1261" w:author="Gert Morlion" w:date="2023-06-05T13:52:00Z"/>
          <w:noProof/>
        </w:rPr>
      </w:pPr>
      <w:del w:id="1262" w:author="Gert Morlion" w:date="2023-06-05T13:52:00Z">
        <w:r w:rsidDel="00DC5B03">
          <w:rPr>
            <w:noProof/>
          </w:rPr>
          <w:softHyphen/>
        </w:r>
        <w:r w:rsidDel="00DC5B03">
          <w:rPr>
            <w:noProof/>
          </w:rPr>
          <w:softHyphen/>
        </w:r>
        <w:r w:rsidDel="00DC5B03">
          <w:rPr>
            <w:noProof/>
          </w:rPr>
          <w:softHyphen/>
        </w:r>
      </w:del>
    </w:p>
    <w:p w14:paraId="164B3DA9" w14:textId="4EA67EF1" w:rsidR="00C14B00" w:rsidRPr="00D22CCD" w:rsidDel="00DC5B03" w:rsidRDefault="00262FFA">
      <w:pPr>
        <w:keepNext/>
        <w:rPr>
          <w:del w:id="1263" w:author="Gert Morlion" w:date="2023-06-05T13:52:00Z"/>
        </w:rPr>
      </w:pPr>
      <w:del w:id="1264" w:author="Gert Morlion" w:date="2023-06-05T13:52:00Z">
        <w:r>
          <w:rPr>
            <w:noProof/>
            <w:lang w:val="en-US" w:eastAsia="ko-KR"/>
          </w:rPr>
          <w:pict w14:anchorId="1171DD5B">
            <v:shape id="_x0000_i1039" type="#_x0000_t75" alt="" style="width:453.5pt;height:313pt;visibility:visible;mso-width-percent:0;mso-height-percent:0;mso-width-percent:0;mso-height-percent:0" o:bordertopcolor="black" o:borderleftcolor="black" o:borderbottomcolor="black" o:borderrightcolor="black">
              <v:imagedata r:id="rId33" o:title=""/>
              <w10:bordertop type="single" width="6"/>
              <w10:borderleft type="single" width="6"/>
              <w10:borderbottom type="single" width="6"/>
              <w10:borderright type="single" width="6"/>
            </v:shape>
          </w:pict>
        </w:r>
      </w:del>
    </w:p>
    <w:p w14:paraId="5F893A0F" w14:textId="0240E3D4" w:rsidR="00453023" w:rsidRPr="00D22CCD" w:rsidDel="00DC5B03" w:rsidRDefault="007260E2">
      <w:pPr>
        <w:pStyle w:val="Beschriftung"/>
        <w:jc w:val="center"/>
        <w:rPr>
          <w:del w:id="1265" w:author="Gert Morlion" w:date="2023-06-05T13:52:00Z"/>
        </w:rPr>
      </w:pPr>
      <w:del w:id="1266" w:author="Gert Morlion" w:date="2023-06-05T13:52:00Z">
        <w:r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Pr="00D22CCD" w:rsidDel="00DC5B03">
          <w:rPr>
            <w:noProof/>
          </w:rPr>
          <w:delText>9</w:delText>
        </w:r>
        <w:r w:rsidR="00AC585C" w:rsidDel="00DC5B03">
          <w:rPr>
            <w:b w:val="0"/>
            <w:noProof/>
          </w:rPr>
          <w:fldChar w:fldCharType="end"/>
        </w:r>
        <w:r w:rsidRPr="00D22CCD" w:rsidDel="00DC5B03">
          <w:delText xml:space="preserve"> – Scenario 1: Simple Data Coverage Display</w:delText>
        </w:r>
      </w:del>
    </w:p>
    <w:p w14:paraId="2E853E19" w14:textId="31E1A184" w:rsidR="00453023" w:rsidRPr="00D22CCD" w:rsidDel="00DC5B03" w:rsidRDefault="00262FFA">
      <w:pPr>
        <w:jc w:val="center"/>
        <w:rPr>
          <w:del w:id="1267" w:author="Gert Morlion" w:date="2023-06-05T13:52:00Z"/>
          <w:b/>
        </w:rPr>
      </w:pPr>
      <w:del w:id="1268" w:author="Gert Morlion" w:date="2023-06-05T13:52:00Z">
        <w:r>
          <w:rPr>
            <w:noProof/>
            <w:sz w:val="16"/>
            <w:lang w:val="en-US" w:eastAsia="ko-KR"/>
          </w:rPr>
          <w:lastRenderedPageBreak/>
          <w:pict w14:anchorId="5845A48E">
            <v:shape id="_x0000_i1040" type="#_x0000_t75" alt="" style="width:454.5pt;height:306pt;visibility:visible;mso-width-percent:0;mso-height-percent:0;mso-width-percent:0;mso-height-percent:0" o:bordertopcolor="black" o:borderleftcolor="black" o:borderbottomcolor="black" o:borderrightcolor="black">
              <v:imagedata r:id="rId34"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10</w:delText>
        </w:r>
        <w:r w:rsidR="007260E2" w:rsidRPr="00D22CCD" w:rsidDel="00DC5B03">
          <w:rPr>
            <w:b/>
          </w:rPr>
          <w:fldChar w:fldCharType="end"/>
        </w:r>
        <w:r w:rsidR="007260E2" w:rsidRPr="00D22CCD" w:rsidDel="00DC5B03">
          <w:rPr>
            <w:b/>
          </w:rPr>
          <w:delText xml:space="preserve"> - Scenario 2: Display of two different overlapping Data Coverages</w:delText>
        </w:r>
      </w:del>
    </w:p>
    <w:p w14:paraId="48AC0718" w14:textId="37FE09E3" w:rsidR="00453023" w:rsidRPr="00D22CCD" w:rsidDel="00DC5B03" w:rsidRDefault="00453023">
      <w:pPr>
        <w:jc w:val="center"/>
        <w:rPr>
          <w:del w:id="1269" w:author="Gert Morlion" w:date="2023-06-05T13:52:00Z"/>
          <w:b/>
        </w:rPr>
      </w:pPr>
    </w:p>
    <w:p w14:paraId="0A98FE89" w14:textId="70E90D28" w:rsidR="00453023" w:rsidRPr="00D22CCD" w:rsidDel="00DC5B03" w:rsidRDefault="00262FFA">
      <w:pPr>
        <w:jc w:val="center"/>
        <w:rPr>
          <w:del w:id="1270" w:author="Gert Morlion" w:date="2023-06-05T13:52:00Z"/>
        </w:rPr>
      </w:pPr>
      <w:del w:id="1271" w:author="Gert Morlion" w:date="2023-06-05T13:52:00Z">
        <w:r>
          <w:rPr>
            <w:noProof/>
            <w:sz w:val="16"/>
            <w:lang w:val="en-US" w:eastAsia="ko-KR"/>
          </w:rPr>
          <w:pict w14:anchorId="02C6B3C8">
            <v:shape id="_x0000_i1041" type="#_x0000_t75" alt="" style="width:454.5pt;height:296pt;visibility:visible;mso-width-percent:0;mso-height-percent:0;mso-width-percent:0;mso-height-percent:0" o:bordertopcolor="black" o:borderleftcolor="black" o:borderbottomcolor="black" o:borderrightcolor="black">
              <v:imagedata r:id="rId35"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11</w:delText>
        </w:r>
        <w:r w:rsidR="007260E2" w:rsidRPr="00D22CCD" w:rsidDel="00DC5B03">
          <w:rPr>
            <w:b/>
          </w:rPr>
          <w:fldChar w:fldCharType="end"/>
        </w:r>
        <w:r w:rsidR="007260E2" w:rsidRPr="00D22CCD" w:rsidDel="00DC5B03">
          <w:rPr>
            <w:b/>
          </w:rPr>
          <w:delText xml:space="preserve"> - Scenario 3: Display of three different overlapping Data Coverages</w:delText>
        </w:r>
      </w:del>
    </w:p>
    <w:p w14:paraId="2A6986F1" w14:textId="57FCED8B" w:rsidR="00453023" w:rsidRPr="00D22CCD" w:rsidDel="00DC5B03" w:rsidRDefault="00262FFA">
      <w:pPr>
        <w:pStyle w:val="Beschriftung"/>
        <w:jc w:val="center"/>
        <w:rPr>
          <w:del w:id="1272" w:author="Gert Morlion" w:date="2023-06-05T13:52:00Z"/>
        </w:rPr>
      </w:pPr>
      <w:del w:id="1273" w:author="Gert Morlion" w:date="2023-06-05T13:52:00Z">
        <w:r>
          <w:rPr>
            <w:noProof/>
            <w:sz w:val="16"/>
            <w:lang w:val="en-US" w:eastAsia="ko-KR"/>
          </w:rPr>
          <w:lastRenderedPageBreak/>
          <w:pict w14:anchorId="1BEBAB1E">
            <v:shape id="_x0000_i1042" type="#_x0000_t75" alt="" style="width:454pt;height:311.5pt;visibility:visible;mso-width-percent:0;mso-height-percent:0;mso-width-percent:0;mso-height-percent:0" o:bordertopcolor="black" o:borderleftcolor="black" o:borderbottomcolor="black" o:borderrightcolor="black">
              <v:imagedata r:id="rId36" o:title=""/>
              <w10:bordertop type="single" width="6"/>
              <w10:borderleft type="single" width="6"/>
              <w10:borderbottom type="single" width="6"/>
              <w10:borderright type="single" width="6"/>
            </v:shape>
          </w:pict>
        </w:r>
        <w:r w:rsidR="007260E2"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007260E2" w:rsidRPr="00D22CCD" w:rsidDel="00DC5B03">
          <w:rPr>
            <w:noProof/>
          </w:rPr>
          <w:delText>12</w:delText>
        </w:r>
        <w:r w:rsidR="00AC585C" w:rsidDel="00DC5B03">
          <w:rPr>
            <w:b w:val="0"/>
            <w:noProof/>
          </w:rPr>
          <w:fldChar w:fldCharType="end"/>
        </w:r>
        <w:r w:rsidR="007260E2" w:rsidRPr="00D22CCD" w:rsidDel="00DC5B03">
          <w:delText xml:space="preserve"> - Scenario 4: Display of four different overlapping coverages</w:delText>
        </w:r>
      </w:del>
    </w:p>
    <w:p w14:paraId="2D6A95BB" w14:textId="2D296AC5" w:rsidR="00453023" w:rsidRPr="00D22CCD" w:rsidDel="00DC5B03" w:rsidRDefault="00453023">
      <w:pPr>
        <w:rPr>
          <w:del w:id="1274" w:author="Gert Morlion" w:date="2023-06-05T13:52:00Z"/>
          <w:rFonts w:cs="Arial"/>
        </w:rPr>
      </w:pPr>
    </w:p>
    <w:p w14:paraId="6CFEFA07" w14:textId="77777777" w:rsidR="00453023" w:rsidRPr="00D22CCD" w:rsidRDefault="007260E2">
      <w:pPr>
        <w:pStyle w:val="berschrift2"/>
        <w:autoSpaceDE w:val="0"/>
        <w:autoSpaceDN w:val="0"/>
        <w:adjustRightInd w:val="0"/>
        <w:spacing w:after="0" w:line="240" w:lineRule="auto"/>
      </w:pPr>
      <w:bookmarkStart w:id="1275" w:name="_Toc487203135"/>
      <w:r w:rsidRPr="00D22CCD">
        <w:t>Geometry</w:t>
      </w:r>
      <w:bookmarkEnd w:id="1026"/>
      <w:bookmarkEnd w:id="1027"/>
      <w:bookmarkEnd w:id="1275"/>
      <w:r w:rsidRPr="00D22CCD">
        <w:t xml:space="preserve"> </w:t>
      </w:r>
    </w:p>
    <w:p w14:paraId="0CCAC93F" w14:textId="77777777" w:rsidR="00453023" w:rsidRPr="00D22CCD" w:rsidRDefault="00453023">
      <w:pPr>
        <w:autoSpaceDE w:val="0"/>
        <w:autoSpaceDN w:val="0"/>
        <w:adjustRightInd w:val="0"/>
        <w:spacing w:after="0" w:line="240" w:lineRule="auto"/>
      </w:pPr>
    </w:p>
    <w:p w14:paraId="5A971C2C" w14:textId="77777777" w:rsidR="00453023" w:rsidRPr="00D22CCD" w:rsidRDefault="007260E2">
      <w:pPr>
        <w:pStyle w:val="berschrift3"/>
        <w:jc w:val="both"/>
      </w:pPr>
      <w:bookmarkStart w:id="1276" w:name="_Toc487203136"/>
      <w:r w:rsidRPr="00D22CCD">
        <w:t>S-100 Level 3a Geometry</w:t>
      </w:r>
      <w:bookmarkEnd w:id="1276"/>
    </w:p>
    <w:p w14:paraId="7220BD37"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t xml:space="preserve">The underlying geometry of an IENC is constrained to </w:t>
      </w:r>
      <w:r w:rsidRPr="00D22CCD">
        <w:rPr>
          <w:rFonts w:eastAsia="Times New Roman" w:cs="Arial"/>
          <w:lang w:eastAsia="en-GB"/>
        </w:rPr>
        <w:t>level 3a which supports 0, 1 and 2 dimensional features (points, curves and surfaces) as defined by S-100 Part 7 – Spatial Schema.</w:t>
      </w:r>
    </w:p>
    <w:p w14:paraId="6D07E322" w14:textId="77777777" w:rsidR="00453023" w:rsidRPr="00D22CCD" w:rsidRDefault="007260E2">
      <w:pPr>
        <w:autoSpaceDE w:val="0"/>
        <w:autoSpaceDN w:val="0"/>
        <w:adjustRightInd w:val="0"/>
        <w:spacing w:line="240" w:lineRule="auto"/>
        <w:rPr>
          <w:rFonts w:eastAsia="Times New Roman" w:cs="Arial"/>
          <w:bCs/>
          <w:lang w:eastAsia="en-GB"/>
        </w:rPr>
      </w:pPr>
      <w:r w:rsidRPr="00D22CCD">
        <w:rPr>
          <w:rFonts w:eastAsia="Times New Roman" w:cs="Arial"/>
          <w:bCs/>
          <w:lang w:eastAsia="en-GB"/>
        </w:rPr>
        <w:t>Level 3a is described by the following constraints:</w:t>
      </w:r>
    </w:p>
    <w:p w14:paraId="62A18ECE"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Each curve must reference a start and end point (they may be the same).</w:t>
      </w:r>
    </w:p>
    <w:p w14:paraId="6AF04DA0" w14:textId="2F459791"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Curves must not self intersect. See Figure </w:t>
      </w:r>
      <w:del w:id="1277" w:author="Bernd Birklhuber" w:date="2025-03-07T13:00:00Z">
        <w:r w:rsidRPr="00D22CCD" w:rsidDel="00AE5B66">
          <w:rPr>
            <w:rFonts w:eastAsia="Times New Roman" w:cs="Arial"/>
            <w:lang w:eastAsia="en-GB"/>
          </w:rPr>
          <w:delText>13</w:delText>
        </w:r>
      </w:del>
      <w:ins w:id="1278" w:author="Bernd Birklhuber" w:date="2025-03-07T13:00:00Z">
        <w:r w:rsidR="00AE5B66">
          <w:rPr>
            <w:rFonts w:eastAsia="Times New Roman" w:cs="Arial"/>
            <w:lang w:eastAsia="en-GB"/>
          </w:rPr>
          <w:t>4-1</w:t>
        </w:r>
      </w:ins>
      <w:ins w:id="1279" w:author="Bernd Birklhuber" w:date="2025-03-07T13:01:00Z">
        <w:r w:rsidR="00AE5B66">
          <w:rPr>
            <w:rFonts w:eastAsia="Times New Roman" w:cs="Arial"/>
            <w:lang w:eastAsia="en-GB"/>
          </w:rPr>
          <w:t>1</w:t>
        </w:r>
      </w:ins>
      <w:r w:rsidRPr="00D22CCD">
        <w:rPr>
          <w:rFonts w:eastAsia="Times New Roman" w:cs="Arial"/>
          <w:lang w:eastAsia="en-GB"/>
        </w:rPr>
        <w:t>.</w:t>
      </w:r>
    </w:p>
    <w:p w14:paraId="1FDED655"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Areas are represented by a closed loop of curves beginning and ending at a common point.</w:t>
      </w:r>
    </w:p>
    <w:p w14:paraId="42D1413D" w14:textId="16211F09"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cs="Arial"/>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(That is at one point) as shown in Figure</w:t>
      </w:r>
      <w:r w:rsidRPr="00D22CCD">
        <w:rPr>
          <w:rFonts w:eastAsia="Times New Roman" w:cs="Arial"/>
          <w:lang w:eastAsia="en-GB"/>
        </w:rPr>
        <w:t xml:space="preserve"> </w:t>
      </w:r>
      <w:del w:id="1280" w:author="Bernd Birklhuber" w:date="2025-03-07T13:01:00Z">
        <w:r w:rsidRPr="00D22CCD" w:rsidDel="00AE5B66">
          <w:rPr>
            <w:rFonts w:eastAsia="Times New Roman" w:cs="Arial"/>
            <w:lang w:eastAsia="en-GB"/>
          </w:rPr>
          <w:delText>14</w:delText>
        </w:r>
      </w:del>
      <w:ins w:id="1281" w:author="Bernd Birklhuber" w:date="2025-03-07T13:01:00Z">
        <w:r w:rsidR="00AE5B66">
          <w:rPr>
            <w:rFonts w:eastAsia="Times New Roman" w:cs="Arial"/>
            <w:lang w:eastAsia="en-GB"/>
          </w:rPr>
          <w:t>4-12</w:t>
        </w:r>
      </w:ins>
      <w:r w:rsidRPr="00D22CCD">
        <w:rPr>
          <w:rFonts w:eastAsia="Times New Roman" w:cs="Arial"/>
          <w:lang w:eastAsia="en-GB"/>
        </w:rPr>
        <w:t>.</w:t>
      </w:r>
    </w:p>
    <w:p w14:paraId="70C08A23" w14:textId="3FC9543D"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del w:id="1282" w:author="Bernd Birklhuber" w:date="2025-03-07T13:01:00Z">
        <w:r w:rsidRPr="00D22CCD" w:rsidDel="00AE5B66">
          <w:delText>15</w:delText>
        </w:r>
      </w:del>
      <w:ins w:id="1283" w:author="Bernd Birklhuber" w:date="2025-03-07T13:01:00Z">
        <w:r w:rsidR="00AE5B66">
          <w:t>4-13</w:t>
        </w:r>
      </w:ins>
      <w:r w:rsidRPr="00D22CCD">
        <w:t>.</w:t>
      </w:r>
    </w:p>
    <w:p w14:paraId="25805DC6" w14:textId="77777777" w:rsidR="00453023" w:rsidRPr="00D22CCD" w:rsidRDefault="00453023">
      <w:pPr>
        <w:autoSpaceDE w:val="0"/>
        <w:autoSpaceDN w:val="0"/>
        <w:adjustRightInd w:val="0"/>
        <w:spacing w:line="240" w:lineRule="auto"/>
        <w:rPr>
          <w:rFonts w:eastAsia="Times New Roman" w:cs="Arial"/>
          <w:bCs/>
          <w:lang w:eastAsia="en-GB"/>
        </w:rPr>
      </w:pPr>
    </w:p>
    <w:p w14:paraId="489A2E8D"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S-401 further constrains Level 3a with the following:</w:t>
      </w:r>
    </w:p>
    <w:p w14:paraId="5DF8A4D9" w14:textId="77777777" w:rsidR="00453023" w:rsidRPr="00D22CCD" w:rsidRDefault="007260E2" w:rsidP="00B0696B">
      <w:pPr>
        <w:pStyle w:val="StandardWeb"/>
        <w:numPr>
          <w:ilvl w:val="0"/>
          <w:numId w:val="17"/>
        </w:numPr>
        <w:spacing w:before="0" w:beforeAutospacing="0" w:after="0" w:afterAutospacing="0"/>
        <w:jc w:val="both"/>
        <w:rPr>
          <w:rFonts w:ascii="Arial" w:hAnsi="Arial" w:cs="Arial"/>
          <w:sz w:val="20"/>
          <w:szCs w:val="20"/>
        </w:rPr>
      </w:pPr>
      <w:r w:rsidRPr="00D22CCD">
        <w:rPr>
          <w:rFonts w:ascii="Arial" w:hAnsi="Arial" w:cs="Arial"/>
          <w:sz w:val="20"/>
          <w:szCs w:val="20"/>
        </w:rPr>
        <w:t xml:space="preserve">Coincident linear geometry must be avoided when there is a dependency between features. </w:t>
      </w:r>
    </w:p>
    <w:p w14:paraId="26D8F991" w14:textId="77777777" w:rsidR="00453023" w:rsidRPr="00D22CCD"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rPr>
      </w:pPr>
      <w:r w:rsidRPr="00D22CCD">
        <w:rPr>
          <w:rFonts w:cs="Arial"/>
        </w:rPr>
        <w:lastRenderedPageBreak/>
        <w:t xml:space="preserve">  The interpolation of GM_CurveSegment must be loxodromic.</w:t>
      </w:r>
    </w:p>
    <w:p w14:paraId="6CEAF641" w14:textId="654A4794" w:rsidR="00453023" w:rsidRPr="00AE5B66"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ins w:id="1284" w:author="Bernd Birklhuber" w:date="2025-03-07T13:01:00Z"/>
          <w:rFonts w:cs="Arial"/>
          <w:color w:val="000000"/>
        </w:rPr>
      </w:pPr>
      <w:r w:rsidRPr="00D22CCD">
        <w:rPr>
          <w:rFonts w:cs="Arial"/>
          <w:color w:val="1A1A1A"/>
          <w:lang w:val="en-US" w:eastAsia="en-US"/>
        </w:rPr>
        <w:t xml:space="preserve">  Linear geometry is defined by curves which are made of curve segments. Each curve segments contains the geographic coordinates as control points and defines an interpolation method between them. The distance between two consecutive control points must not exceed 0.3 mm at the maximum display scale.</w:t>
      </w:r>
    </w:p>
    <w:p w14:paraId="6DA8EE07" w14:textId="0AC2F88C" w:rsidR="00AE5B66" w:rsidRPr="00AE5B66" w:rsidRDefault="00AE5B66" w:rsidP="00414E63">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color w:val="000000"/>
        </w:rPr>
      </w:pPr>
      <w:ins w:id="1285" w:author="Bernd Birklhuber" w:date="2025-03-07T13:01:00Z">
        <w:r w:rsidRPr="00AE5B66">
          <w:rPr>
            <w:rFonts w:cs="Arial"/>
          </w:rPr>
          <w:tab/>
          <w:t xml:space="preserve">A feature may </w:t>
        </w:r>
        <w:r w:rsidRPr="00AE5B66">
          <w:rPr>
            <w:rFonts w:cs="Arial"/>
            <w:color w:val="1A1A1A"/>
            <w:lang w:val="en-US" w:eastAsia="en-US"/>
          </w:rPr>
          <w:t>reference</w:t>
        </w:r>
        <w:r w:rsidRPr="00AE5B66">
          <w:rPr>
            <w:rFonts w:cs="Arial"/>
          </w:rPr>
          <w:t xml:space="preserve"> multiple geometries but must only reference geometries of a single geometric primitive (point, pointset, curve or surface).</w:t>
        </w:r>
      </w:ins>
    </w:p>
    <w:p w14:paraId="0CF61FDD" w14:textId="77777777" w:rsidR="00453023" w:rsidRPr="00D22CCD" w:rsidRDefault="00453023">
      <w:pPr>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ind w:left="720"/>
        <w:rPr>
          <w:rFonts w:cs="Arial"/>
          <w:color w:val="000000"/>
        </w:rPr>
      </w:pPr>
    </w:p>
    <w:p w14:paraId="59312BB0"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The following exception applies to S-401:</w:t>
      </w:r>
    </w:p>
    <w:p w14:paraId="4E65E6F0" w14:textId="77777777" w:rsidR="00453023" w:rsidRPr="00D22CCD" w:rsidRDefault="007260E2" w:rsidP="00B0696B">
      <w:pPr>
        <w:numPr>
          <w:ilvl w:val="0"/>
          <w:numId w:val="18"/>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t>The use of coordinates is restricted to two dimensions, except in the case of soundings which use GM_Point or GM_Multipoint with three dimensional coordinates.</w:t>
      </w:r>
    </w:p>
    <w:p w14:paraId="36596386" w14:textId="77777777" w:rsidR="00453023" w:rsidRPr="00D22CCD" w:rsidRDefault="0045302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p>
    <w:p w14:paraId="1E4BD975" w14:textId="77777777" w:rsidR="002B5B36" w:rsidRPr="00D22CCD" w:rsidRDefault="00262FFA">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Pr>
          <w:noProof/>
          <w:lang w:val="en-US" w:eastAsia="ko-KR"/>
        </w:rPr>
        <w:pict w14:anchorId="3B105EDD">
          <v:shape id="_x0000_i1043" type="#_x0000_t75" alt="" style="width:454.5pt;height:212.5pt;visibility:visible;mso-width-percent:0;mso-height-percent:0;mso-width-percent:0;mso-height-percent:0">
            <v:imagedata r:id="rId37" o:title=""/>
          </v:shape>
        </w:pict>
      </w:r>
    </w:p>
    <w:p w14:paraId="5EE225CF" w14:textId="75D91AA6" w:rsidR="00453023" w:rsidRPr="00D22CCD" w:rsidRDefault="007260E2">
      <w:pPr>
        <w:pStyle w:val="Beschriftung"/>
        <w:jc w:val="center"/>
      </w:pPr>
      <w:r w:rsidRPr="00D22CCD">
        <w:t xml:space="preserve">Figure </w:t>
      </w:r>
      <w:ins w:id="1286" w:author="Gert Morlion" w:date="2024-08-23T16:22:00Z">
        <w:r w:rsidR="00E8009A">
          <w:t>4-1</w:t>
        </w:r>
      </w:ins>
      <w:ins w:id="1287" w:author="Bernd Birklhuber" w:date="2025-03-07T13:02:00Z">
        <w:r w:rsidR="00AE5B66">
          <w:t>1</w:t>
        </w:r>
      </w:ins>
      <w:ins w:id="1288" w:author="Gert Morlion" w:date="2024-08-23T16:22:00Z">
        <w:del w:id="1289" w:author="Bernd Birklhuber" w:date="2025-03-07T13:02:00Z">
          <w:r w:rsidR="00E8009A" w:rsidDel="00AE5B66">
            <w:delText>0</w:delText>
          </w:r>
        </w:del>
      </w:ins>
      <w:r>
        <w:fldChar w:fldCharType="begin"/>
      </w:r>
      <w:r>
        <w:instrText xml:space="preserve"> SEQ Figure \* ARABIC </w:instrText>
      </w:r>
      <w:r>
        <w:fldChar w:fldCharType="separate"/>
      </w:r>
      <w:r w:rsidRPr="00D22CCD">
        <w:rPr>
          <w:noProof/>
        </w:rPr>
        <w:t>13</w:t>
      </w:r>
      <w:r>
        <w:rPr>
          <w:noProof/>
        </w:rPr>
        <w:fldChar w:fldCharType="end"/>
      </w:r>
      <w:r w:rsidRPr="00D22CCD">
        <w:t xml:space="preserve"> - Self Intersect Example</w:t>
      </w:r>
    </w:p>
    <w:p w14:paraId="24D15AE8"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0E992E8E"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br w:type="page"/>
      </w:r>
    </w:p>
    <w:p w14:paraId="259BC0E0"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360"/>
        <w:rPr>
          <w:color w:val="000000"/>
        </w:rPr>
      </w:pPr>
    </w:p>
    <w:p w14:paraId="63430932" w14:textId="77777777" w:rsidR="00453023" w:rsidRPr="00D22CCD" w:rsidRDefault="00262FFA">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color w:val="000000"/>
        </w:rPr>
      </w:pPr>
      <w:r>
        <w:rPr>
          <w:noProof/>
          <w:lang w:val="en-US" w:eastAsia="ko-KR"/>
        </w:rPr>
        <w:pict w14:anchorId="7E142145">
          <v:shape id="_x0000_i1044" type="#_x0000_t75" alt="boundary" style="width:343pt;height:234.5pt;visibility:visible;mso-width-percent:0;mso-height-percent:0;mso-width-percent:0;mso-height-percent:0">
            <v:imagedata r:id="rId38" o:title="boundary"/>
          </v:shape>
        </w:pict>
      </w:r>
    </w:p>
    <w:p w14:paraId="1DC4A95E"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1CA24BB3" w14:textId="35B3BA61" w:rsidR="00453023" w:rsidRPr="00D22CCD" w:rsidRDefault="007260E2">
      <w:pPr>
        <w:pStyle w:val="Beschriftung"/>
        <w:jc w:val="center"/>
      </w:pPr>
      <w:r w:rsidRPr="00D22CCD">
        <w:t xml:space="preserve">Figure </w:t>
      </w:r>
      <w:del w:id="1290" w:author="Gert Morlion" w:date="2024-08-23T16:22:00Z">
        <w:r w:rsidRPr="00D22CCD" w:rsidDel="00E8009A">
          <w:delText xml:space="preserve">14 </w:delText>
        </w:r>
      </w:del>
      <w:ins w:id="1291" w:author="Gert Morlion" w:date="2024-08-23T16:22:00Z">
        <w:r w:rsidR="00E8009A">
          <w:t>4-1</w:t>
        </w:r>
      </w:ins>
      <w:ins w:id="1292" w:author="Bernd Birklhuber" w:date="2025-03-07T13:02:00Z">
        <w:r w:rsidR="00AE5B66">
          <w:t>2</w:t>
        </w:r>
      </w:ins>
      <w:ins w:id="1293" w:author="Gert Morlion" w:date="2024-08-23T16:22:00Z">
        <w:del w:id="1294" w:author="Bernd Birklhuber" w:date="2025-03-07T13:02:00Z">
          <w:r w:rsidR="00E8009A" w:rsidDel="00AE5B66">
            <w:delText>1</w:delText>
          </w:r>
        </w:del>
        <w:r w:rsidR="00E8009A" w:rsidRPr="00D22CCD">
          <w:t xml:space="preserve"> </w:t>
        </w:r>
      </w:ins>
      <w:r w:rsidRPr="00D22CCD">
        <w:t>- Area Holes</w:t>
      </w:r>
    </w:p>
    <w:p w14:paraId="193ECF9F"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19AFC614"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074EB367" w14:textId="77777777" w:rsidR="00453023" w:rsidRPr="00D22CCD" w:rsidRDefault="00262FFA">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jc w:val="center"/>
      </w:pPr>
      <w:r>
        <w:rPr>
          <w:noProof/>
          <w:lang w:val="en-US" w:eastAsia="ko-KR"/>
        </w:rPr>
        <w:pict w14:anchorId="654D3DDD">
          <v:shape id="_x0000_i1045" type="#_x0000_t75" alt="direction" style="width:344pt;height:157pt;visibility:visible;mso-width-percent:0;mso-height-percent:0;mso-width-percent:0;mso-height-percent:0">
            <v:imagedata r:id="rId39" o:title="direction"/>
          </v:shape>
        </w:pict>
      </w:r>
    </w:p>
    <w:p w14:paraId="71452A7E" w14:textId="57218E5D" w:rsidR="00453023" w:rsidRDefault="007260E2">
      <w:pPr>
        <w:pStyle w:val="Beschriftung"/>
        <w:jc w:val="center"/>
        <w:rPr>
          <w:ins w:id="1295" w:author="Gert Morlion" w:date="2024-08-23T16:22:00Z"/>
        </w:rPr>
      </w:pPr>
      <w:r w:rsidRPr="00D22CCD">
        <w:t xml:space="preserve">Figure </w:t>
      </w:r>
      <w:del w:id="1296" w:author="Gert Morlion" w:date="2024-08-23T16:22:00Z">
        <w:r w:rsidRPr="00D22CCD" w:rsidDel="00E8009A">
          <w:delText xml:space="preserve">15 </w:delText>
        </w:r>
      </w:del>
      <w:ins w:id="1297" w:author="Gert Morlion" w:date="2024-08-23T16:22:00Z">
        <w:r w:rsidR="00E8009A">
          <w:t>4-1</w:t>
        </w:r>
      </w:ins>
      <w:ins w:id="1298" w:author="Bernd Birklhuber" w:date="2025-03-07T13:02:00Z">
        <w:r w:rsidR="00AE5B66">
          <w:t>3</w:t>
        </w:r>
      </w:ins>
      <w:ins w:id="1299" w:author="Gert Morlion" w:date="2024-08-23T16:22:00Z">
        <w:del w:id="1300" w:author="Bernd Birklhuber" w:date="2025-03-07T13:02:00Z">
          <w:r w:rsidR="00E8009A" w:rsidDel="00AE5B66">
            <w:delText>2</w:delText>
          </w:r>
        </w:del>
        <w:r w:rsidR="00E8009A" w:rsidRPr="00D22CCD">
          <w:t xml:space="preserve"> </w:t>
        </w:r>
      </w:ins>
      <w:r w:rsidRPr="00D22CCD">
        <w:t>- Boundary Direction</w:t>
      </w:r>
    </w:p>
    <w:p w14:paraId="0437AF9C" w14:textId="77777777" w:rsidR="00C978E8" w:rsidRPr="00C978E8" w:rsidRDefault="00C978E8" w:rsidP="00C978E8"/>
    <w:p w14:paraId="0CE0863C" w14:textId="77777777" w:rsidR="00C978E8" w:rsidRDefault="00C978E8" w:rsidP="00C978E8">
      <w:pPr>
        <w:pStyle w:val="berschrift3"/>
        <w:tabs>
          <w:tab w:val="clear" w:pos="660"/>
          <w:tab w:val="clear" w:pos="880"/>
          <w:tab w:val="left" w:pos="851"/>
        </w:tabs>
        <w:spacing w:before="120" w:after="120" w:line="240" w:lineRule="auto"/>
        <w:ind w:left="851" w:hanging="851"/>
        <w:jc w:val="both"/>
        <w:rPr>
          <w:ins w:id="1301" w:author="Gert Morlion" w:date="2024-08-23T16:22:00Z"/>
        </w:rPr>
      </w:pPr>
      <w:bookmarkStart w:id="1302" w:name="_Toc170072372"/>
      <w:bookmarkStart w:id="1303" w:name="_Toc487203137"/>
      <w:ins w:id="1304" w:author="Gert Morlion" w:date="2024-08-23T16:22:00Z">
        <w:r>
          <w:t>Use of scale properties for feature to geometry relations</w:t>
        </w:r>
        <w:bookmarkEnd w:id="1302"/>
      </w:ins>
    </w:p>
    <w:p w14:paraId="1C8A6AF7" w14:textId="77777777" w:rsidR="00C978E8" w:rsidRDefault="00C978E8" w:rsidP="00C978E8">
      <w:pPr>
        <w:spacing w:after="120" w:line="240" w:lineRule="auto"/>
        <w:rPr>
          <w:ins w:id="1305" w:author="Gert Morlion" w:date="2024-08-23T16:22:00Z"/>
        </w:rPr>
      </w:pPr>
      <w:ins w:id="1306" w:author="Gert Morlion" w:date="2024-08-23T16:22:00Z">
        <w:r>
          <w:t xml:space="preserve">The attributes </w:t>
        </w:r>
        <w:r w:rsidRPr="00A87DF5">
          <w:rPr>
            <w:i/>
          </w:rPr>
          <w:t>scaleMinimum</w:t>
        </w:r>
        <w:r>
          <w:t xml:space="preserve"> and </w:t>
        </w:r>
        <w:r w:rsidRPr="00A87DF5">
          <w:rPr>
            <w:i/>
          </w:rPr>
          <w:t>scaleMaximum</w:t>
        </w:r>
        <w:r>
          <w:t xml:space="preserve"> of class S100_GF_SpatialAttributeType are not used. Therefore, the encoding must always encode the values ‘Not Applicable’.</w:t>
        </w:r>
      </w:ins>
    </w:p>
    <w:p w14:paraId="053654ED" w14:textId="77777777" w:rsidR="00C978E8" w:rsidRPr="00A87DF5" w:rsidRDefault="00C978E8" w:rsidP="00C978E8">
      <w:pPr>
        <w:spacing w:after="120" w:line="240" w:lineRule="auto"/>
        <w:rPr>
          <w:ins w:id="1307" w:author="Gert Morlion" w:date="2024-08-23T16:22:00Z"/>
        </w:rPr>
      </w:pPr>
      <w:ins w:id="1308" w:author="Gert Morlion" w:date="2024-08-23T16:22:00Z">
        <w:r>
          <w:t xml:space="preserve">Scale dependent depiction for the end user system is controlled by the thematic attribute </w:t>
        </w:r>
        <w:r>
          <w:rPr>
            <w:b/>
          </w:rPr>
          <w:t>scale minimum</w:t>
        </w:r>
        <w:r>
          <w:t xml:space="preserve"> for the feature type only.</w:t>
        </w:r>
      </w:ins>
    </w:p>
    <w:p w14:paraId="057C06D5" w14:textId="77777777" w:rsidR="00453023" w:rsidRPr="00D22CCD" w:rsidRDefault="007260E2">
      <w:pPr>
        <w:pStyle w:val="berschrift3"/>
        <w:jc w:val="both"/>
      </w:pPr>
      <w:r w:rsidRPr="00D22CCD">
        <w:lastRenderedPageBreak/>
        <w:t>Masking</w:t>
      </w:r>
      <w:bookmarkEnd w:id="1303"/>
    </w:p>
    <w:p w14:paraId="021ED1F4" w14:textId="77777777" w:rsidR="00453023" w:rsidRPr="00D22CCD" w:rsidRDefault="007260E2">
      <w:pPr>
        <w:autoSpaceDE w:val="0"/>
        <w:autoSpaceDN w:val="0"/>
        <w:adjustRightInd w:val="0"/>
        <w:rPr>
          <w:rFonts w:cs="Arial"/>
        </w:rPr>
      </w:pPr>
      <w:r w:rsidRPr="00D22CCD">
        <w:rPr>
          <w:rFonts w:cs="Arial"/>
        </w:rPr>
        <w:t>In certain circumstances, the symbolization of a curve may need to be suppressed. This is done using the Masked Spatial Type [MASK] field of the Feature Type record. The Mask Update Instruction [MUIN] must be set to {1} and Referenced Record name [RRNM] and Referenced Record identifier [RRID] fields must be populated with the values of the referenced spatial record. The Mask Indicator [MIND] must be set to either {1} or {2} (see Annex B – clause B.5.</w:t>
      </w:r>
      <w:r w:rsidR="002B5B36" w:rsidRPr="00D22CCD">
        <w:rPr>
          <w:rFonts w:cs="Arial"/>
        </w:rPr>
        <w:t>1.33</w:t>
      </w:r>
      <w:r w:rsidRPr="00D22CCD">
        <w:rPr>
          <w:rFonts w:cs="Arial"/>
        </w:rPr>
        <w:t>)</w:t>
      </w:r>
    </w:p>
    <w:p w14:paraId="7369366F" w14:textId="3FD24B49" w:rsidR="00453023" w:rsidRPr="00D22CCD" w:rsidRDefault="007260E2" w:rsidP="3CCBF2F9">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b/>
          <w:bCs/>
        </w:rPr>
      </w:pPr>
      <w:r w:rsidRPr="00D22CCD">
        <w:rPr>
          <w:rFonts w:cs="Arial"/>
        </w:rPr>
        <w:t xml:space="preserve">Figure </w:t>
      </w:r>
      <w:del w:id="1309" w:author="Bernd Birklhuber" w:date="2025-03-07T13:03:00Z">
        <w:r w:rsidRPr="00D22CCD" w:rsidDel="00AE5B66">
          <w:rPr>
            <w:rFonts w:cs="Arial"/>
          </w:rPr>
          <w:delText xml:space="preserve">16 </w:delText>
        </w:r>
      </w:del>
      <w:ins w:id="1310" w:author="Bernd Birklhuber" w:date="2025-03-07T13:03:00Z">
        <w:r w:rsidR="00AE5B66">
          <w:rPr>
            <w:rFonts w:cs="Arial"/>
          </w:rPr>
          <w:t>4-14</w:t>
        </w:r>
        <w:r w:rsidR="00AE5B66" w:rsidRPr="00D22CCD">
          <w:rPr>
            <w:rFonts w:cs="Arial"/>
          </w:rPr>
          <w:t xml:space="preserve"> </w:t>
        </w:r>
      </w:ins>
      <w:r w:rsidRPr="00D22CCD">
        <w:rPr>
          <w:rFonts w:cs="Arial"/>
        </w:rPr>
        <w:t xml:space="preserve">is an example without masking and Figure </w:t>
      </w:r>
      <w:del w:id="1311" w:author="Bernd Birklhuber" w:date="2025-03-07T13:03:00Z">
        <w:r w:rsidRPr="00D22CCD" w:rsidDel="00AE5B66">
          <w:rPr>
            <w:rFonts w:cs="Arial"/>
          </w:rPr>
          <w:delText xml:space="preserve">17 </w:delText>
        </w:r>
      </w:del>
      <w:ins w:id="1312" w:author="Bernd Birklhuber" w:date="2025-03-07T13:03:00Z">
        <w:r w:rsidR="00AE5B66">
          <w:rPr>
            <w:rFonts w:cs="Arial"/>
          </w:rPr>
          <w:t>4-15</w:t>
        </w:r>
        <w:r w:rsidR="00AE5B66" w:rsidRPr="00D22CCD">
          <w:rPr>
            <w:rFonts w:cs="Arial"/>
          </w:rPr>
          <w:t xml:space="preserve"> </w:t>
        </w:r>
      </w:ins>
      <w:r w:rsidRPr="00D22CCD">
        <w:rPr>
          <w:rFonts w:cs="Arial"/>
        </w:rPr>
        <w:t xml:space="preserve">is an example of a masked edge </w:t>
      </w:r>
      <w:r w:rsidRPr="00D22CCD">
        <w:t xml:space="preserve">between </w:t>
      </w:r>
      <w:r w:rsidRPr="00D22CCD">
        <w:rPr>
          <w:b/>
          <w:bCs/>
        </w:rPr>
        <w:t>River</w:t>
      </w:r>
      <w:r w:rsidRPr="00D22CCD">
        <w:t xml:space="preserve"> and </w:t>
      </w:r>
      <w:r w:rsidRPr="00D22CCD">
        <w:rPr>
          <w:b/>
          <w:bCs/>
        </w:rPr>
        <w:t>Depth Area</w:t>
      </w:r>
      <w:r w:rsidRPr="00D22CCD">
        <w:t xml:space="preserve"> features, where the River should be masked.  In this example MIND is set to {2} – supress portrayal. </w:t>
      </w:r>
      <w:r w:rsidRPr="00D22CCD">
        <w:rPr>
          <w:rFonts w:cs="Arial"/>
        </w:rPr>
        <w:t xml:space="preserve"> </w:t>
      </w:r>
    </w:p>
    <w:p w14:paraId="265A3464" w14:textId="388B5549" w:rsidR="00453023" w:rsidRPr="00D22CCD" w:rsidDel="00C978E8" w:rsidRDefault="00453023">
      <w:pPr>
        <w:autoSpaceDE w:val="0"/>
        <w:autoSpaceDN w:val="0"/>
        <w:adjustRightInd w:val="0"/>
        <w:rPr>
          <w:del w:id="1313" w:author="Gert Morlion" w:date="2024-08-23T16:23:00Z"/>
          <w:rFonts w:cs="Arial"/>
        </w:rPr>
      </w:pPr>
    </w:p>
    <w:p w14:paraId="6D98B8AB" w14:textId="77777777" w:rsidR="00453023" w:rsidRPr="00D22CCD" w:rsidRDefault="00453023"/>
    <w:p w14:paraId="16F157E2" w14:textId="77777777" w:rsidR="00453023" w:rsidRPr="00D22CCD" w:rsidRDefault="00262FFA">
      <w:pPr>
        <w:keepNext/>
        <w:jc w:val="center"/>
      </w:pPr>
      <w:r>
        <w:rPr>
          <w:noProof/>
          <w:lang w:val="en-US" w:eastAsia="ko-KR"/>
        </w:rPr>
        <w:pict w14:anchorId="5F4B3368">
          <v:shape id="_x0000_i1046" type="#_x0000_t75" alt="" style="width:255.5pt;height:218pt;visibility:visible;mso-width-percent:0;mso-height-percent:0;mso-width-percent:0;mso-height-percent:0">
            <v:imagedata r:id="rId40" o:title=""/>
          </v:shape>
        </w:pict>
      </w:r>
    </w:p>
    <w:p w14:paraId="43C531F9" w14:textId="5CD526FD" w:rsidR="00453023" w:rsidRPr="00D22CCD" w:rsidRDefault="007260E2">
      <w:pPr>
        <w:pStyle w:val="Beschriftung"/>
        <w:jc w:val="center"/>
      </w:pPr>
      <w:r w:rsidRPr="00D22CCD">
        <w:t xml:space="preserve">Figure </w:t>
      </w:r>
      <w:ins w:id="1314" w:author="Gert Morlion" w:date="2024-08-23T16:23:00Z">
        <w:r w:rsidR="00C978E8">
          <w:t>4-1</w:t>
        </w:r>
      </w:ins>
      <w:ins w:id="1315" w:author="Bernd Birklhuber" w:date="2025-03-07T13:03:00Z">
        <w:r w:rsidR="00AE5B66">
          <w:t>4</w:t>
        </w:r>
      </w:ins>
      <w:ins w:id="1316" w:author="Gert Morlion" w:date="2024-08-23T16:23:00Z">
        <w:del w:id="1317" w:author="Bernd Birklhuber" w:date="2025-03-07T13:03:00Z">
          <w:r w:rsidR="00C978E8" w:rsidDel="00AE5B66">
            <w:delText>3</w:delText>
          </w:r>
        </w:del>
      </w:ins>
      <w:del w:id="1318" w:author="Gert Morlion" w:date="2024-08-23T16:23:00Z">
        <w:r w:rsidRPr="00D22CCD" w:rsidDel="00C978E8">
          <w:delText>16</w:delText>
        </w:r>
      </w:del>
      <w:r w:rsidRPr="00D22CCD">
        <w:t xml:space="preserve"> - Example without masking</w:t>
      </w:r>
    </w:p>
    <w:p w14:paraId="7F1AF21F" w14:textId="77777777" w:rsidR="00453023" w:rsidRPr="00D22CCD" w:rsidRDefault="00453023"/>
    <w:p w14:paraId="47C79934" w14:textId="77777777" w:rsidR="00453023" w:rsidRPr="00D22CCD" w:rsidRDefault="00262FFA">
      <w:pPr>
        <w:keepNext/>
        <w:jc w:val="center"/>
      </w:pPr>
      <w:r>
        <w:rPr>
          <w:noProof/>
          <w:lang w:val="en-US" w:eastAsia="ko-KR"/>
        </w:rPr>
        <w:lastRenderedPageBreak/>
        <w:pict w14:anchorId="62FFFABD">
          <v:shape id="_x0000_i1047" type="#_x0000_t75" alt="" style="width:260.5pt;height:221pt;visibility:visible;mso-width-percent:0;mso-height-percent:0;mso-width-percent:0;mso-height-percent:0">
            <v:imagedata r:id="rId41" o:title=""/>
          </v:shape>
        </w:pict>
      </w:r>
      <w:bookmarkStart w:id="1319" w:name="_Toc225648316"/>
      <w:bookmarkStart w:id="1320" w:name="_Toc225065173"/>
    </w:p>
    <w:p w14:paraId="4F4D492A" w14:textId="32C4E7BB" w:rsidR="00453023" w:rsidRPr="00D22CCD" w:rsidRDefault="007260E2">
      <w:pPr>
        <w:pStyle w:val="Beschriftung"/>
        <w:jc w:val="center"/>
      </w:pPr>
      <w:r w:rsidRPr="00D22CCD">
        <w:t xml:space="preserve">Figure </w:t>
      </w:r>
      <w:del w:id="1321" w:author="Gert Morlion" w:date="2024-08-23T16:23:00Z">
        <w:r w:rsidRPr="00D22CCD" w:rsidDel="00C978E8">
          <w:delText xml:space="preserve">17 </w:delText>
        </w:r>
      </w:del>
      <w:ins w:id="1322" w:author="Gert Morlion" w:date="2024-08-23T16:23:00Z">
        <w:r w:rsidR="00C978E8">
          <w:t>4</w:t>
        </w:r>
      </w:ins>
      <w:ins w:id="1323" w:author="Bernd Birklhuber" w:date="2025-03-07T13:03:00Z">
        <w:r w:rsidR="00AE5B66">
          <w:t>-15</w:t>
        </w:r>
      </w:ins>
      <w:ins w:id="1324" w:author="Gert Morlion" w:date="2024-08-23T16:23:00Z">
        <w:r w:rsidR="00C978E8" w:rsidRPr="00D22CCD">
          <w:t xml:space="preserve"> </w:t>
        </w:r>
      </w:ins>
      <w:r w:rsidRPr="00D22CCD">
        <w:t>- Example with masking</w:t>
      </w:r>
    </w:p>
    <w:p w14:paraId="62FCB1F6" w14:textId="77777777" w:rsidR="00453023" w:rsidRPr="00D22CCD" w:rsidRDefault="00453023"/>
    <w:p w14:paraId="1344252D" w14:textId="77777777" w:rsidR="00453023" w:rsidRPr="00D22CCD" w:rsidRDefault="00453023">
      <w:pPr>
        <w:pStyle w:val="berschrift1"/>
        <w:numPr>
          <w:ilvl w:val="0"/>
          <w:numId w:val="0"/>
        </w:numPr>
        <w:ind w:left="432" w:hanging="432"/>
      </w:pPr>
    </w:p>
    <w:p w14:paraId="3852FE06" w14:textId="77777777" w:rsidR="00453023" w:rsidRPr="00D22CCD" w:rsidRDefault="007260E2">
      <w:pPr>
        <w:pStyle w:val="berschrift1"/>
      </w:pPr>
      <w:bookmarkStart w:id="1325" w:name="_Toc487203138"/>
      <w:r w:rsidRPr="00D22CCD">
        <w:t>Coordinate Reference Systems (CRS)</w:t>
      </w:r>
      <w:bookmarkEnd w:id="1319"/>
      <w:bookmarkEnd w:id="1320"/>
      <w:bookmarkEnd w:id="1325"/>
    </w:p>
    <w:p w14:paraId="62E7FB61" w14:textId="77777777" w:rsidR="00453023" w:rsidRPr="00D22CCD" w:rsidRDefault="007260E2">
      <w:pPr>
        <w:pStyle w:val="berschrift2"/>
      </w:pPr>
      <w:bookmarkStart w:id="1326" w:name="_Toc225648317"/>
      <w:bookmarkStart w:id="1327" w:name="_Toc225065174"/>
      <w:bookmarkStart w:id="1328" w:name="_Toc487203139"/>
      <w:r w:rsidRPr="00D22CCD">
        <w:t>Introduction</w:t>
      </w:r>
      <w:bookmarkEnd w:id="1326"/>
      <w:bookmarkEnd w:id="1327"/>
      <w:bookmarkEnd w:id="1328"/>
      <w:r w:rsidRPr="00D22CCD">
        <w:t xml:space="preserve"> </w:t>
      </w:r>
    </w:p>
    <w:p w14:paraId="008BC7D5" w14:textId="77777777" w:rsidR="00AD7EFA" w:rsidRDefault="007260E2" w:rsidP="00AD7EFA">
      <w:pPr>
        <w:spacing w:after="120" w:line="240" w:lineRule="auto"/>
        <w:rPr>
          <w:ins w:id="1329" w:author="Gert Morlion" w:date="2024-08-26T11:11:00Z"/>
          <w:rFonts w:cs="Arial"/>
          <w:lang w:eastAsia="en-GB"/>
        </w:rPr>
      </w:pPr>
      <w:bookmarkStart w:id="1330" w:name="_Toc225648318"/>
      <w:bookmarkStart w:id="1331" w:name="_Toc225065175"/>
      <w:r w:rsidRPr="00D22CCD">
        <w:rPr>
          <w:rFonts w:cs="Arial"/>
          <w:lang w:eastAsia="en-GB"/>
        </w:rPr>
        <w:t>An IENC dataset must define at least one compound CRS, which must be composed of one geodetic CRS and one vertical CRS.  All compound CRSs within the same dataset must use the same geodetic CRS.</w:t>
      </w:r>
    </w:p>
    <w:p w14:paraId="0D7DD3FB" w14:textId="0BE5143A" w:rsidR="00AD7EFA" w:rsidRDefault="00AD7EFA" w:rsidP="00AD7EFA">
      <w:pPr>
        <w:spacing w:after="120" w:line="240" w:lineRule="auto"/>
        <w:rPr>
          <w:ins w:id="1332" w:author="Gert Morlion" w:date="2024-08-26T11:11:00Z"/>
          <w:rFonts w:cs="Arial"/>
          <w:lang w:eastAsia="en-GB"/>
        </w:rPr>
      </w:pPr>
      <w:ins w:id="1333" w:author="Gert Morlion" w:date="2024-08-26T11:11:00Z">
        <w:r>
          <w:rPr>
            <w:rFonts w:cs="Arial"/>
            <w:lang w:eastAsia="en-GB"/>
          </w:rPr>
          <w:t xml:space="preserve">NOTE: The vertical CRS described in clause 5.3 below does not apply to depths, heights, elevations and vertical clearances where the information is encoded as an attribute rather than the vertical component (Z-coordinate) of the CRS. This vertical datum information is included in the </w:t>
        </w:r>
      </w:ins>
      <w:ins w:id="1334" w:author="Bernd Birklhuber" w:date="2024-10-13T16:06:00Z">
        <w:r w:rsidR="002D269F">
          <w:rPr>
            <w:rFonts w:cs="Arial"/>
            <w:lang w:eastAsia="en-GB"/>
          </w:rPr>
          <w:t>I</w:t>
        </w:r>
      </w:ins>
      <w:ins w:id="1335" w:author="Gert Morlion" w:date="2024-08-26T11:11:00Z">
        <w:r>
          <w:rPr>
            <w:rFonts w:cs="Arial"/>
            <w:lang w:eastAsia="en-GB"/>
          </w:rPr>
          <w:t xml:space="preserve">ENC dataset using the meta features </w:t>
        </w:r>
        <w:r>
          <w:rPr>
            <w:rFonts w:cs="Arial"/>
            <w:b/>
            <w:bCs/>
            <w:lang w:eastAsia="en-GB"/>
          </w:rPr>
          <w:t>Sounding Datum</w:t>
        </w:r>
        <w:r>
          <w:rPr>
            <w:rFonts w:cs="Arial"/>
            <w:lang w:eastAsia="en-GB"/>
          </w:rPr>
          <w:t xml:space="preserve"> and </w:t>
        </w:r>
        <w:r>
          <w:rPr>
            <w:rFonts w:cs="Arial"/>
            <w:b/>
            <w:bCs/>
            <w:lang w:eastAsia="en-GB"/>
          </w:rPr>
          <w:t>Vertical Datum of Data</w:t>
        </w:r>
        <w:r>
          <w:rPr>
            <w:rFonts w:cs="Arial"/>
            <w:lang w:eastAsia="en-GB"/>
          </w:rPr>
          <w:t xml:space="preserve">. See </w:t>
        </w:r>
        <w:r>
          <w:rPr>
            <w:rFonts w:cs="Arial"/>
          </w:rPr>
          <w:t>S-</w:t>
        </w:r>
      </w:ins>
      <w:ins w:id="1336" w:author="Bernd Birklhuber" w:date="2024-10-13T16:06:00Z">
        <w:r w:rsidR="002D269F">
          <w:rPr>
            <w:rFonts w:cs="Arial"/>
          </w:rPr>
          <w:t>4</w:t>
        </w:r>
      </w:ins>
      <w:ins w:id="1337" w:author="Gert Morlion" w:date="2024-08-26T11:11:00Z">
        <w:del w:id="1338" w:author="Bernd Birklhuber" w:date="2024-10-13T16:06:00Z">
          <w:r w:rsidDel="002D269F">
            <w:rPr>
              <w:rFonts w:cs="Arial"/>
            </w:rPr>
            <w:delText>1</w:delText>
          </w:r>
        </w:del>
        <w:r>
          <w:rPr>
            <w:rFonts w:cs="Arial"/>
          </w:rPr>
          <w:t xml:space="preserve">01 Annex A – </w:t>
        </w:r>
        <w:r>
          <w:rPr>
            <w:rFonts w:cs="Arial"/>
            <w:i/>
            <w:iCs/>
          </w:rPr>
          <w:t>Data Classification and Encoding Guide</w:t>
        </w:r>
        <w:r>
          <w:rPr>
            <w:rFonts w:cs="Arial"/>
          </w:rPr>
          <w:t xml:space="preserve"> clauses 3.9 and 3.10.</w:t>
        </w:r>
      </w:ins>
    </w:p>
    <w:p w14:paraId="78A391D9" w14:textId="2F39EDFF" w:rsidR="00453023" w:rsidRPr="00D22CCD" w:rsidRDefault="00453023">
      <w:pPr>
        <w:rPr>
          <w:rFonts w:cs="Arial"/>
          <w:lang w:eastAsia="en-GB"/>
        </w:rPr>
      </w:pPr>
    </w:p>
    <w:p w14:paraId="361F3B54" w14:textId="77777777" w:rsidR="00453023" w:rsidRPr="00D22CCD" w:rsidRDefault="007260E2">
      <w:pPr>
        <w:pStyle w:val="berschrift2"/>
      </w:pPr>
      <w:bookmarkStart w:id="1339" w:name="_Toc487203140"/>
      <w:r w:rsidRPr="00D22CCD">
        <w:t xml:space="preserve">Horizontal </w:t>
      </w:r>
      <w:bookmarkEnd w:id="1330"/>
      <w:bookmarkEnd w:id="1331"/>
      <w:r w:rsidRPr="00D22CCD">
        <w:t>Coordinate Reference System</w:t>
      </w:r>
      <w:bookmarkEnd w:id="1339"/>
      <w:r w:rsidRPr="00D22CCD">
        <w:t xml:space="preserve"> </w:t>
      </w:r>
    </w:p>
    <w:p w14:paraId="6733C4FA" w14:textId="77777777" w:rsidR="00453023" w:rsidRPr="00D22CCD" w:rsidRDefault="007260E2">
      <w:pPr>
        <w:autoSpaceDE w:val="0"/>
        <w:autoSpaceDN w:val="0"/>
        <w:adjustRightInd w:val="0"/>
        <w:rPr>
          <w:rFonts w:eastAsia="Times New Roman" w:cs="Arial"/>
          <w:lang w:eastAsia="en-GB"/>
        </w:rPr>
      </w:pPr>
      <w:bookmarkStart w:id="1340" w:name="_Toc225648320"/>
      <w:bookmarkStart w:id="1341" w:name="_Toc225065177"/>
      <w:r w:rsidRPr="00D22CCD">
        <w:rPr>
          <w:rFonts w:eastAsia="Times New Roman" w:cs="Arial"/>
          <w:lang w:eastAsia="en-GB"/>
        </w:rPr>
        <w:t xml:space="preserve">For IENC </w:t>
      </w:r>
      <w:r w:rsidRPr="00D22CCD">
        <w:rPr>
          <w:rFonts w:cs="Arial"/>
        </w:rPr>
        <w:t>the horizontal CRS</w:t>
      </w:r>
      <w:r w:rsidRPr="00D22CCD">
        <w:rPr>
          <w:rFonts w:eastAsia="Times New Roman" w:cs="Arial"/>
          <w:lang w:eastAsia="en-GB"/>
        </w:rPr>
        <w:t xml:space="preserve"> must be EPSG:4326 (WGS84).  The full reference to EPSG: 4326 can be found at </w:t>
      </w:r>
      <w:hyperlink r:id="rId42" w:history="1">
        <w:r w:rsidRPr="00D22CCD">
          <w:rPr>
            <w:rStyle w:val="Hyperlink"/>
            <w:rFonts w:eastAsia="Times New Roman" w:cs="Arial"/>
            <w:lang w:val="en-GB" w:eastAsia="en-GB"/>
          </w:rPr>
          <w:t>www.epsg-registry.org</w:t>
        </w:r>
      </w:hyperlink>
      <w:r w:rsidRPr="00D22CCD">
        <w:rPr>
          <w:rFonts w:eastAsia="Times New Roman" w:cs="Arial"/>
          <w:lang w:eastAsia="en-GB"/>
        </w:rPr>
        <w:t>.</w:t>
      </w:r>
    </w:p>
    <w:p w14:paraId="4818A541" w14:textId="77777777" w:rsidR="00453023" w:rsidRPr="00D22CCD" w:rsidRDefault="00453023">
      <w:pPr>
        <w:autoSpaceDE w:val="0"/>
        <w:autoSpaceDN w:val="0"/>
        <w:adjustRightInd w:val="0"/>
        <w:spacing w:after="0" w:line="240" w:lineRule="auto"/>
        <w:jc w:val="left"/>
        <w:rPr>
          <w:rFonts w:cs="Arial"/>
          <w:lang w:val="en-US" w:eastAsia="en-US"/>
        </w:rPr>
      </w:pPr>
    </w:p>
    <w:p w14:paraId="748880CF" w14:textId="77777777" w:rsidR="00453023" w:rsidRPr="00D22CCD" w:rsidRDefault="007260E2">
      <w:pPr>
        <w:spacing w:after="0" w:line="360" w:lineRule="auto"/>
      </w:pPr>
      <w:r w:rsidRPr="00D22CCD">
        <w:rPr>
          <w:b/>
        </w:rPr>
        <w:t>Horizontal coordinate reference system:</w:t>
      </w:r>
      <w:r w:rsidRPr="00D22CCD">
        <w:t xml:space="preserve"> </w:t>
      </w:r>
      <w:r w:rsidRPr="00D22CCD">
        <w:tab/>
      </w:r>
      <w:bookmarkStart w:id="1342" w:name="_Toc288810279"/>
      <w:bookmarkStart w:id="1343" w:name="_Toc288812326"/>
      <w:r w:rsidRPr="00D22CCD">
        <w:t>EPSG:4326 (WGS84)</w:t>
      </w:r>
    </w:p>
    <w:p w14:paraId="33C26901" w14:textId="77777777" w:rsidR="00453023" w:rsidRPr="00D22CCD" w:rsidRDefault="007260E2">
      <w:pPr>
        <w:spacing w:after="0" w:line="360" w:lineRule="auto"/>
      </w:pPr>
      <w:bookmarkStart w:id="1344" w:name="_Toc288810277"/>
      <w:bookmarkStart w:id="1345" w:name="_Toc288812324"/>
      <w:r w:rsidRPr="00D22CCD">
        <w:rPr>
          <w:b/>
        </w:rPr>
        <w:t xml:space="preserve">Projection: </w:t>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bookmarkEnd w:id="1344"/>
      <w:bookmarkEnd w:id="1345"/>
      <w:r w:rsidRPr="00D22CCD">
        <w:t>None</w:t>
      </w:r>
    </w:p>
    <w:p w14:paraId="4443231B" w14:textId="77777777" w:rsidR="00453023" w:rsidRPr="00BE52D5" w:rsidRDefault="007260E2">
      <w:pPr>
        <w:spacing w:after="0" w:line="360" w:lineRule="auto"/>
        <w:rPr>
          <w:lang w:val="pt-BR"/>
        </w:rPr>
      </w:pPr>
      <w:r w:rsidRPr="00BE52D5">
        <w:rPr>
          <w:b/>
          <w:lang w:val="pt-BR"/>
        </w:rPr>
        <w:t xml:space="preserve">Temporal reference system: </w:t>
      </w:r>
      <w:r w:rsidRPr="00BE52D5">
        <w:rPr>
          <w:b/>
          <w:lang w:val="pt-BR"/>
        </w:rPr>
        <w:tab/>
      </w:r>
      <w:r w:rsidRPr="00BE52D5">
        <w:rPr>
          <w:b/>
          <w:lang w:val="pt-BR"/>
        </w:rPr>
        <w:tab/>
      </w:r>
      <w:r w:rsidRPr="00BE52D5">
        <w:rPr>
          <w:b/>
          <w:lang w:val="pt-BR"/>
        </w:rPr>
        <w:tab/>
      </w:r>
      <w:r w:rsidRPr="00BE52D5">
        <w:rPr>
          <w:lang w:val="pt-BR"/>
        </w:rPr>
        <w:t>Gregorian calendar</w:t>
      </w:r>
      <w:r w:rsidRPr="00BE52D5">
        <w:rPr>
          <w:b/>
          <w:lang w:val="pt-BR"/>
        </w:rPr>
        <w:tab/>
      </w:r>
      <w:bookmarkEnd w:id="1342"/>
      <w:bookmarkEnd w:id="1343"/>
    </w:p>
    <w:p w14:paraId="5EA6912F" w14:textId="77777777" w:rsidR="00453023" w:rsidRPr="00D22CCD" w:rsidRDefault="007260E2">
      <w:pPr>
        <w:spacing w:after="0" w:line="360" w:lineRule="auto"/>
      </w:pPr>
      <w:bookmarkStart w:id="1346" w:name="_Toc288810280"/>
      <w:bookmarkStart w:id="1347" w:name="_Toc288812327"/>
      <w:r w:rsidRPr="00D22CCD">
        <w:rPr>
          <w:b/>
        </w:rPr>
        <w:t>Coordinate reference system registry:</w:t>
      </w:r>
      <w:r w:rsidRPr="00D22CCD">
        <w:t xml:space="preserve"> </w:t>
      </w:r>
      <w:r w:rsidRPr="00D22CCD">
        <w:tab/>
      </w:r>
      <w:hyperlink r:id="rId43" w:history="1">
        <w:r w:rsidRPr="00D22CCD">
          <w:rPr>
            <w:rStyle w:val="Hyperlink"/>
            <w:lang w:val="en-US"/>
          </w:rPr>
          <w:t xml:space="preserve">EPSG Geodetic Parameter </w:t>
        </w:r>
        <w:bookmarkEnd w:id="1346"/>
        <w:bookmarkEnd w:id="1347"/>
        <w:r w:rsidRPr="00D22CCD">
          <w:rPr>
            <w:rStyle w:val="Hyperlink"/>
            <w:lang w:val="en-US"/>
          </w:rPr>
          <w:t>Registry</w:t>
        </w:r>
      </w:hyperlink>
      <w:r w:rsidRPr="00D22CCD">
        <w:t xml:space="preserve"> </w:t>
      </w:r>
    </w:p>
    <w:p w14:paraId="371C91C4" w14:textId="77777777" w:rsidR="00453023" w:rsidRPr="00D22CCD" w:rsidRDefault="007260E2">
      <w:pPr>
        <w:spacing w:after="0" w:line="360" w:lineRule="auto"/>
      </w:pPr>
      <w:bookmarkStart w:id="1348" w:name="_Toc288810282"/>
      <w:bookmarkStart w:id="1349" w:name="_Toc288812329"/>
      <w:r w:rsidRPr="00D22CCD">
        <w:rPr>
          <w:b/>
        </w:rPr>
        <w:t>Date type (according to ISO 19115):</w:t>
      </w:r>
      <w:r w:rsidRPr="00D22CCD">
        <w:t xml:space="preserve">  </w:t>
      </w:r>
      <w:r w:rsidRPr="00D22CCD">
        <w:tab/>
      </w:r>
      <w:bookmarkEnd w:id="1348"/>
      <w:bookmarkEnd w:id="1349"/>
      <w:r w:rsidRPr="00D22CCD">
        <w:t>002- publication</w:t>
      </w:r>
    </w:p>
    <w:p w14:paraId="5E10CFF0" w14:textId="0EAEEB2D" w:rsidR="00453023" w:rsidRPr="00D22CCD" w:rsidRDefault="007260E2">
      <w:pPr>
        <w:spacing w:after="0" w:line="360" w:lineRule="auto"/>
        <w:rPr>
          <w:rFonts w:eastAsia="Times New Roman" w:cs="Arial"/>
          <w:lang w:eastAsia="en-GB"/>
        </w:rPr>
      </w:pPr>
      <w:bookmarkStart w:id="1350" w:name="_Toc288810283"/>
      <w:bookmarkStart w:id="1351" w:name="_Toc288812330"/>
      <w:r w:rsidRPr="00D22CCD">
        <w:rPr>
          <w:b/>
        </w:rPr>
        <w:t>Responsible party:</w:t>
      </w:r>
      <w:r w:rsidRPr="00D22CCD">
        <w:t xml:space="preserve">  </w:t>
      </w:r>
      <w:r w:rsidRPr="00D22CCD">
        <w:tab/>
      </w:r>
      <w:r w:rsidRPr="00D22CCD">
        <w:tab/>
      </w:r>
      <w:r w:rsidRPr="00D22CCD">
        <w:tab/>
      </w:r>
      <w:r w:rsidRPr="00D22CCD">
        <w:tab/>
      </w:r>
      <w:r w:rsidRPr="00D22CCD">
        <w:tab/>
      </w:r>
      <w:r w:rsidRPr="00D22CCD">
        <w:tab/>
        <w:t>International Organisation of Oil and Gas Producers</w:t>
      </w:r>
      <w:bookmarkEnd w:id="1350"/>
      <w:bookmarkEnd w:id="1351"/>
      <w:r w:rsidRPr="00D22CCD">
        <w:t xml:space="preserve"> (</w:t>
      </w:r>
      <w:ins w:id="1352" w:author="Gert Morlion" w:date="2024-08-26T11:12:00Z">
        <w:r w:rsidR="00AD7EFA">
          <w:t>I</w:t>
        </w:r>
      </w:ins>
      <w:r w:rsidRPr="00D22CCD">
        <w:t xml:space="preserve">OGP) </w:t>
      </w:r>
      <w:bookmarkStart w:id="1353" w:name="_Toc288810284"/>
      <w:bookmarkStart w:id="1354" w:name="_Toc288812331"/>
      <w:r w:rsidRPr="00D22CCD">
        <w:rPr>
          <w:b/>
        </w:rPr>
        <w:t>URL:</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r>
      <w:r w:rsidRPr="00D22CCD">
        <w:tab/>
      </w:r>
      <w:bookmarkEnd w:id="1353"/>
      <w:bookmarkEnd w:id="1354"/>
      <w:r w:rsidRPr="00D22CCD">
        <w:fldChar w:fldCharType="begin"/>
      </w:r>
      <w:r w:rsidRPr="00D22CCD">
        <w:instrText xml:space="preserve"> HYPERLINK "http://www.iogp.org" </w:instrText>
      </w:r>
      <w:r w:rsidRPr="00D22CCD">
        <w:fldChar w:fldCharType="separate"/>
      </w:r>
      <w:r w:rsidRPr="00D22CCD">
        <w:rPr>
          <w:rStyle w:val="Hyperlink"/>
          <w:rFonts w:hint="eastAsia"/>
          <w:lang w:val="en-GB"/>
        </w:rPr>
        <w:t>http</w:t>
      </w:r>
      <w:ins w:id="1355" w:author="Bernd Birklhuber" w:date="2025-06-19T12:14:00Z">
        <w:r w:rsidR="00F67708">
          <w:rPr>
            <w:rStyle w:val="Hyperlink"/>
            <w:lang w:val="en-GB"/>
          </w:rPr>
          <w:t>s</w:t>
        </w:r>
      </w:ins>
      <w:r w:rsidRPr="00D22CCD">
        <w:rPr>
          <w:rStyle w:val="Hyperlink"/>
          <w:rFonts w:hint="eastAsia"/>
          <w:lang w:val="en-GB"/>
        </w:rPr>
        <w:t>://www.io</w:t>
      </w:r>
      <w:r w:rsidRPr="00D22CCD">
        <w:rPr>
          <w:rStyle w:val="Hyperlink"/>
          <w:rFonts w:hint="eastAsia"/>
          <w:lang w:val="en-GB"/>
        </w:rPr>
        <w:t>g</w:t>
      </w:r>
      <w:r w:rsidRPr="00D22CCD">
        <w:rPr>
          <w:rStyle w:val="Hyperlink"/>
          <w:rFonts w:hint="eastAsia"/>
          <w:lang w:val="en-GB"/>
        </w:rPr>
        <w:t>p.org</w:t>
      </w:r>
      <w:r w:rsidRPr="00D22CCD">
        <w:rPr>
          <w:rStyle w:val="Hyperlink"/>
          <w:lang w:val="en-GB"/>
        </w:rPr>
        <w:fldChar w:fldCharType="end"/>
      </w:r>
    </w:p>
    <w:p w14:paraId="46060BD2" w14:textId="77777777" w:rsidR="00453023" w:rsidRPr="00D22CCD" w:rsidRDefault="007260E2">
      <w:pPr>
        <w:pStyle w:val="berschrift2"/>
      </w:pPr>
      <w:bookmarkStart w:id="1356" w:name="_Toc487203141"/>
      <w:r w:rsidRPr="00D22CCD">
        <w:lastRenderedPageBreak/>
        <w:t xml:space="preserve">Vertical </w:t>
      </w:r>
      <w:bookmarkEnd w:id="1340"/>
      <w:bookmarkEnd w:id="1341"/>
      <w:r w:rsidRPr="00D22CCD">
        <w:t>CRS for Soundings</w:t>
      </w:r>
      <w:bookmarkEnd w:id="1356"/>
      <w:r w:rsidRPr="00D22CCD">
        <w:t xml:space="preserve"> </w:t>
      </w:r>
    </w:p>
    <w:p w14:paraId="710044C3" w14:textId="0A0F738E" w:rsidR="00453023" w:rsidRPr="00D22CCD" w:rsidRDefault="007260E2">
      <w:pPr>
        <w:rPr>
          <w:rFonts w:cs="Arial"/>
        </w:rPr>
      </w:pPr>
      <w:r w:rsidRPr="00D22CCD">
        <w:rPr>
          <w:rFonts w:cs="Arial"/>
        </w:rPr>
        <w:t>For IENC the vertical CRS must be in metres</w:t>
      </w:r>
      <w:ins w:id="1357" w:author="Gert Morlion" w:date="2024-08-26T11:12:00Z">
        <w:r w:rsidR="00767673">
          <w:rPr>
            <w:rFonts w:cs="Arial"/>
          </w:rPr>
          <w:t xml:space="preserve"> and is only relevant to soundings (S-</w:t>
        </w:r>
      </w:ins>
      <w:ins w:id="1358" w:author="Bernd Birklhuber" w:date="2024-10-13T16:06:00Z">
        <w:r w:rsidR="002D269F">
          <w:rPr>
            <w:rFonts w:cs="Arial"/>
          </w:rPr>
          <w:t>4</w:t>
        </w:r>
      </w:ins>
      <w:ins w:id="1359" w:author="Gert Morlion" w:date="2024-08-26T11:12:00Z">
        <w:del w:id="1360" w:author="Bernd Birklhuber" w:date="2024-10-13T16:06:00Z">
          <w:r w:rsidR="00767673" w:rsidDel="002D269F">
            <w:rPr>
              <w:rFonts w:cs="Arial"/>
            </w:rPr>
            <w:delText>1</w:delText>
          </w:r>
        </w:del>
        <w:r w:rsidR="00767673">
          <w:rPr>
            <w:rFonts w:cs="Arial"/>
          </w:rPr>
          <w:t xml:space="preserve">01 features </w:t>
        </w:r>
        <w:r w:rsidR="00767673">
          <w:rPr>
            <w:rFonts w:cs="Arial"/>
            <w:b/>
            <w:bCs/>
          </w:rPr>
          <w:t>Sounding</w:t>
        </w:r>
        <w:r w:rsidR="00767673">
          <w:rPr>
            <w:rFonts w:cs="Arial"/>
          </w:rPr>
          <w:t xml:space="preserve"> </w:t>
        </w:r>
        <w:del w:id="1361" w:author="Bernd Birklhuber" w:date="2025-03-11T12:36:00Z">
          <w:r w:rsidR="00767673" w:rsidDel="0031422E">
            <w:rPr>
              <w:rFonts w:cs="Arial"/>
            </w:rPr>
            <w:delText xml:space="preserve">and </w:delText>
          </w:r>
          <w:r w:rsidR="00767673" w:rsidDel="0031422E">
            <w:rPr>
              <w:rFonts w:cs="Arial"/>
              <w:b/>
              <w:bCs/>
            </w:rPr>
            <w:delText>Depth – No Bottom Found</w:delText>
          </w:r>
        </w:del>
        <w:r w:rsidR="00767673">
          <w:rPr>
            <w:rFonts w:cs="Arial"/>
          </w:rPr>
          <w:t>, see S-</w:t>
        </w:r>
      </w:ins>
      <w:ins w:id="1362" w:author="Bernd Birklhuber" w:date="2024-10-13T16:07:00Z">
        <w:r w:rsidR="002D269F">
          <w:rPr>
            <w:rFonts w:cs="Arial"/>
          </w:rPr>
          <w:t>4</w:t>
        </w:r>
      </w:ins>
      <w:ins w:id="1363" w:author="Gert Morlion" w:date="2024-08-26T11:12:00Z">
        <w:del w:id="1364" w:author="Bernd Birklhuber" w:date="2024-10-13T16:07:00Z">
          <w:r w:rsidR="00767673" w:rsidDel="002D269F">
            <w:rPr>
              <w:rFonts w:cs="Arial"/>
            </w:rPr>
            <w:delText>1</w:delText>
          </w:r>
        </w:del>
        <w:r w:rsidR="00767673">
          <w:rPr>
            <w:rFonts w:cs="Arial"/>
          </w:rPr>
          <w:t xml:space="preserve">01 Annex A – </w:t>
        </w:r>
        <w:r w:rsidR="00767673">
          <w:rPr>
            <w:rFonts w:cs="Arial"/>
            <w:i/>
            <w:iCs/>
          </w:rPr>
          <w:t>Data Classification and Encoding Guide</w:t>
        </w:r>
        <w:r w:rsidR="00767673">
          <w:rPr>
            <w:rFonts w:cs="Arial"/>
          </w:rPr>
          <w:t xml:space="preserve"> clause 3.9), where </w:t>
        </w:r>
        <w:r w:rsidR="00767673" w:rsidRPr="00B63849">
          <w:rPr>
            <w:rFonts w:cs="Arial"/>
          </w:rPr>
          <w:t xml:space="preserve">the depth information </w:t>
        </w:r>
        <w:r w:rsidR="00767673">
          <w:rPr>
            <w:rFonts w:cs="Arial"/>
          </w:rPr>
          <w:t xml:space="preserve">is </w:t>
        </w:r>
        <w:r w:rsidR="00767673" w:rsidRPr="00B63849">
          <w:rPr>
            <w:rFonts w:cs="Arial"/>
          </w:rPr>
          <w:t>stored in the Z-coordinate</w:t>
        </w:r>
      </w:ins>
      <w:r w:rsidRPr="00D22CCD">
        <w:rPr>
          <w:rFonts w:cs="Arial"/>
        </w:rPr>
        <w:t xml:space="preserve">. Depths are represented by positive values, while negative values indicated intertidal </w:t>
      </w:r>
      <w:r w:rsidR="002B5B36" w:rsidRPr="00D22CCD">
        <w:rPr>
          <w:rFonts w:cs="Arial"/>
        </w:rPr>
        <w:t xml:space="preserve">(drying) </w:t>
      </w:r>
      <w:r w:rsidRPr="00D22CCD">
        <w:rPr>
          <w:rFonts w:cs="Arial"/>
        </w:rPr>
        <w:t>soundings.</w:t>
      </w:r>
    </w:p>
    <w:p w14:paraId="325AE600" w14:textId="77777777" w:rsidR="00453023" w:rsidRPr="00D22CCD" w:rsidRDefault="007260E2">
      <w:pPr>
        <w:rPr>
          <w:rFonts w:cs="Arial"/>
        </w:rPr>
      </w:pPr>
      <w:r w:rsidRPr="00D22CCD">
        <w:rPr>
          <w:rFonts w:cs="Arial"/>
        </w:rPr>
        <w:t xml:space="preserve">Although all coordinates in a </w:t>
      </w:r>
      <w:r w:rsidRPr="00D22CCD">
        <w:rPr>
          <w:rFonts w:cs="Arial" w:hint="eastAsia"/>
        </w:rPr>
        <w:t>dataset</w:t>
      </w:r>
      <w:r w:rsidRPr="00D22CCD">
        <w:rPr>
          <w:rFonts w:cs="Arial"/>
        </w:rPr>
        <w:t xml:space="preserve">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64365CE6" w14:textId="65BA0A26" w:rsidR="00453023" w:rsidRPr="00D22CCD" w:rsidRDefault="007260E2">
      <w:pPr>
        <w:pStyle w:val="NoSpacing1"/>
        <w:rPr>
          <w:rFonts w:ascii="Arial" w:eastAsia="MS Mincho" w:hAnsi="Arial" w:cs="Arial"/>
          <w:lang w:eastAsia="ja-JP"/>
        </w:rPr>
      </w:pPr>
      <w:r w:rsidRPr="00D22CCD">
        <w:rPr>
          <w:rFonts w:ascii="Arial" w:eastAsia="MS Mincho" w:hAnsi="Arial" w:cs="Arial"/>
          <w:lang w:eastAsia="ja-JP"/>
        </w:rPr>
        <w:t xml:space="preserve">The encoding of the Coordinate Reference System record </w:t>
      </w:r>
      <w:ins w:id="1365" w:author="Gert Morlion" w:date="2024-08-26T11:14:00Z">
        <w:r w:rsidR="006B7119">
          <w:rPr>
            <w:rFonts w:ascii="Arial" w:eastAsia="MS Mincho" w:hAnsi="Arial" w:cs="Arial"/>
            <w:lang w:eastAsia="ja-JP"/>
          </w:rPr>
          <w:t xml:space="preserve">fields can be found at </w:t>
        </w:r>
        <w:commentRangeStart w:id="1366"/>
        <w:r w:rsidR="006B7119">
          <w:rPr>
            <w:rFonts w:ascii="Arial" w:eastAsia="MS Mincho" w:hAnsi="Arial" w:cs="Arial"/>
            <w:lang w:eastAsia="ja-JP"/>
          </w:rPr>
          <w:t>Annex B, clauses B-5.1.9 to B-5.1.12</w:t>
        </w:r>
      </w:ins>
      <w:commentRangeEnd w:id="1366"/>
      <w:r w:rsidR="00F67708">
        <w:rPr>
          <w:rStyle w:val="Kommentarzeichen"/>
          <w:rFonts w:ascii="Arial" w:eastAsia="MS Mincho" w:hAnsi="Arial"/>
          <w:lang w:eastAsia="ja-JP"/>
        </w:rPr>
        <w:commentReference w:id="1366"/>
      </w:r>
      <w:ins w:id="1367" w:author="Gert Morlion" w:date="2024-08-26T11:14:00Z">
        <w:r w:rsidR="006B7119">
          <w:rPr>
            <w:rFonts w:ascii="Arial" w:eastAsia="MS Mincho" w:hAnsi="Arial" w:cs="Arial"/>
            <w:lang w:eastAsia="ja-JP"/>
          </w:rPr>
          <w:t>; and</w:t>
        </w:r>
        <w:r w:rsidR="006B7119" w:rsidRPr="004A70BB">
          <w:rPr>
            <w:rFonts w:ascii="Arial" w:eastAsia="MS Mincho" w:hAnsi="Arial" w:cs="Arial"/>
            <w:lang w:eastAsia="ja-JP"/>
          </w:rPr>
          <w:t xml:space="preserve"> </w:t>
        </w:r>
        <w:r w:rsidR="006B7119">
          <w:rPr>
            <w:rFonts w:ascii="Arial" w:eastAsia="MS Mincho" w:hAnsi="Arial" w:cs="Arial"/>
            <w:lang w:eastAsia="ja-JP"/>
          </w:rPr>
          <w:t>is</w:t>
        </w:r>
        <w:r w:rsidR="006B7119" w:rsidRPr="00D22CCD" w:rsidDel="006B7119">
          <w:rPr>
            <w:rFonts w:ascii="Arial" w:eastAsia="MS Mincho" w:hAnsi="Arial" w:cs="Arial"/>
            <w:lang w:eastAsia="ja-JP"/>
          </w:rPr>
          <w:t xml:space="preserve"> </w:t>
        </w:r>
      </w:ins>
      <w:del w:id="1368" w:author="Gert Morlion" w:date="2024-08-26T11:14:00Z">
        <w:r w:rsidRPr="00D22CCD" w:rsidDel="006B7119">
          <w:rPr>
            <w:rFonts w:ascii="Arial" w:eastAsia="MS Mincho" w:hAnsi="Arial" w:cs="Arial"/>
            <w:lang w:eastAsia="ja-JP"/>
          </w:rPr>
          <w:delText xml:space="preserve">will </w:delText>
        </w:r>
      </w:del>
      <w:r w:rsidRPr="00D22CCD">
        <w:rPr>
          <w:rFonts w:ascii="Arial" w:eastAsia="MS Mincho" w:hAnsi="Arial" w:cs="Arial"/>
          <w:lang w:eastAsia="ja-JP"/>
        </w:rPr>
        <w:t xml:space="preserve">be demonstrated with the following examples.  </w:t>
      </w:r>
      <w:ins w:id="1369" w:author="Gert Morlion" w:date="2024-08-26T11:14:00Z">
        <w:r w:rsidR="00A722B5" w:rsidRPr="004A70BB">
          <w:rPr>
            <w:rFonts w:ascii="Arial" w:eastAsia="MS Mincho" w:hAnsi="Arial" w:cs="Arial"/>
            <w:lang w:eastAsia="ja-JP"/>
          </w:rPr>
          <w:t xml:space="preserve">The example at Table </w:t>
        </w:r>
        <w:r w:rsidR="00A722B5">
          <w:rPr>
            <w:rFonts w:ascii="Arial" w:eastAsia="MS Mincho" w:hAnsi="Arial" w:cs="Arial"/>
            <w:lang w:eastAsia="ja-JP"/>
          </w:rPr>
          <w:t>5-1</w:t>
        </w:r>
        <w:r w:rsidR="00A722B5" w:rsidRPr="004A70BB">
          <w:rPr>
            <w:rFonts w:ascii="Arial" w:eastAsia="MS Mincho" w:hAnsi="Arial" w:cs="Arial"/>
            <w:lang w:eastAsia="ja-JP"/>
          </w:rPr>
          <w:t xml:space="preserve"> </w:t>
        </w:r>
      </w:ins>
      <w:del w:id="1370" w:author="Gert Morlion" w:date="2024-08-26T11:14:00Z">
        <w:r w:rsidRPr="00D22CCD" w:rsidDel="00A722B5">
          <w:rPr>
            <w:rFonts w:ascii="Arial" w:eastAsia="MS Mincho" w:hAnsi="Arial" w:cs="Arial"/>
            <w:lang w:eastAsia="ja-JP"/>
          </w:rPr>
          <w:delText>The first example</w:delText>
        </w:r>
      </w:del>
      <w:r w:rsidRPr="00D22CCD">
        <w:rPr>
          <w:rFonts w:ascii="Arial" w:eastAsia="MS Mincho" w:hAnsi="Arial" w:cs="Arial"/>
          <w:lang w:eastAsia="ja-JP"/>
        </w:rPr>
        <w:t xml:space="preserve"> specifies a compound CRS. The first component of the first example is a 2D Geographic CRS (WGS84). The second component of the first example is a Vertical CRS for depth using the Vertical Datum: </w:t>
      </w:r>
      <w:commentRangeStart w:id="1371"/>
      <w:r w:rsidRPr="00D22CCD">
        <w:rPr>
          <w:rFonts w:ascii="Arial" w:eastAsia="MS Mincho" w:hAnsi="Arial" w:cs="Arial"/>
          <w:lang w:eastAsia="ja-JP"/>
        </w:rPr>
        <w:t>Mean High Water</w:t>
      </w:r>
      <w:commentRangeEnd w:id="1371"/>
      <w:r w:rsidR="008B414C">
        <w:rPr>
          <w:rStyle w:val="Kommentarzeichen"/>
          <w:rFonts w:ascii="Arial" w:eastAsia="MS Mincho" w:hAnsi="Arial"/>
          <w:lang w:eastAsia="ja-JP"/>
        </w:rPr>
        <w:commentReference w:id="1371"/>
      </w:r>
      <w:r w:rsidRPr="00D22CCD">
        <w:rPr>
          <w:rFonts w:ascii="Arial" w:eastAsia="MS Mincho" w:hAnsi="Arial" w:cs="Arial"/>
          <w:lang w:eastAsia="ja-JP"/>
        </w:rPr>
        <w:t>.</w:t>
      </w:r>
    </w:p>
    <w:p w14:paraId="1496C7A9" w14:textId="77777777" w:rsidR="00453023" w:rsidRDefault="00453023" w:rsidP="000F5731">
      <w:pPr>
        <w:pStyle w:val="NoSpacing1"/>
        <w:jc w:val="center"/>
        <w:rPr>
          <w:ins w:id="1372" w:author="Gert Morlion" w:date="2024-08-26T11:17:00Z"/>
        </w:rPr>
      </w:pPr>
    </w:p>
    <w:p w14:paraId="7E82CA17" w14:textId="39A64FB4" w:rsidR="000F5731" w:rsidRPr="00D22CCD" w:rsidRDefault="000F5731" w:rsidP="000F5731">
      <w:pPr>
        <w:pStyle w:val="Beschriftung"/>
        <w:spacing w:line="240" w:lineRule="auto"/>
        <w:jc w:val="center"/>
      </w:pPr>
      <w:ins w:id="1373" w:author="Gert Morlion" w:date="2024-08-26T11:17:00Z">
        <w:r w:rsidRPr="00044DEE">
          <w:rPr>
            <w:sz w:val="18"/>
            <w:szCs w:val="18"/>
          </w:rPr>
          <w:t>Table 5-1 – Compound CRS (WGS84 an</w:t>
        </w:r>
      </w:ins>
      <w:ins w:id="1374" w:author="Bernd Birklhuber" w:date="2024-10-16T04:52:00Z">
        <w:r w:rsidR="0081157E">
          <w:rPr>
            <w:sz w:val="18"/>
            <w:szCs w:val="18"/>
          </w:rPr>
          <w:t>d mean high water</w:t>
        </w:r>
      </w:ins>
      <w:ins w:id="1375" w:author="Gert Morlion" w:date="2024-08-26T11:17:00Z">
        <w:del w:id="1376" w:author="Bernd Birklhuber" w:date="2024-10-16T04:52:00Z">
          <w:r w:rsidRPr="00044DEE" w:rsidDel="0081157E">
            <w:rPr>
              <w:sz w:val="18"/>
              <w:szCs w:val="18"/>
            </w:rPr>
            <w:delText>d Lowest Astronomical Tide</w:delText>
          </w:r>
        </w:del>
        <w:r w:rsidRPr="00044DEE">
          <w:rPr>
            <w:sz w:val="18"/>
            <w:szCs w:val="18"/>
          </w:rPr>
          <w:t>)</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1AEC197A" w14:textId="77777777" w:rsidTr="00E27500">
        <w:tc>
          <w:tcPr>
            <w:tcW w:w="410" w:type="pct"/>
            <w:shd w:val="clear" w:color="auto" w:fill="auto"/>
          </w:tcPr>
          <w:p w14:paraId="77766B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150C7D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1B2BC28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78D192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2270AB52" w14:textId="77777777" w:rsidTr="00E27500">
        <w:tc>
          <w:tcPr>
            <w:tcW w:w="410" w:type="pct"/>
            <w:shd w:val="clear" w:color="auto" w:fill="auto"/>
          </w:tcPr>
          <w:p w14:paraId="6E9A0CB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CSID</w:t>
            </w:r>
          </w:p>
        </w:tc>
        <w:tc>
          <w:tcPr>
            <w:tcW w:w="490" w:type="pct"/>
            <w:shd w:val="clear" w:color="auto" w:fill="auto"/>
          </w:tcPr>
          <w:p w14:paraId="26E7FAC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8C02F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125A04A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56BE465A" w14:textId="77777777" w:rsidTr="00E27500">
        <w:tc>
          <w:tcPr>
            <w:tcW w:w="410" w:type="pct"/>
            <w:shd w:val="clear" w:color="auto" w:fill="auto"/>
          </w:tcPr>
          <w:p w14:paraId="576934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A1FE3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3474084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626EFBC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Name  (15 = Coordinate Reference System Identifier)</w:t>
            </w:r>
          </w:p>
        </w:tc>
      </w:tr>
      <w:tr w:rsidR="00453023" w:rsidRPr="00D22CCD" w14:paraId="5EC8CABF" w14:textId="77777777" w:rsidTr="00E27500">
        <w:tc>
          <w:tcPr>
            <w:tcW w:w="410" w:type="pct"/>
            <w:shd w:val="clear" w:color="auto" w:fill="auto"/>
          </w:tcPr>
          <w:p w14:paraId="5C9DDF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A59E1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7FAF65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6D2C4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2869663" w14:textId="77777777" w:rsidTr="00E27500">
        <w:tc>
          <w:tcPr>
            <w:tcW w:w="410" w:type="pct"/>
            <w:shd w:val="clear" w:color="auto" w:fill="auto"/>
          </w:tcPr>
          <w:p w14:paraId="5816EB5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24F15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2F096D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7CA2F5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4AAC67C" w14:textId="77777777" w:rsidTr="00E27500">
        <w:tc>
          <w:tcPr>
            <w:tcW w:w="410" w:type="pct"/>
            <w:shd w:val="clear" w:color="auto" w:fill="auto"/>
          </w:tcPr>
          <w:p w14:paraId="40442AE2"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22DEE8E"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72577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374D8B7"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7C52BEC" w14:textId="77777777" w:rsidTr="00E27500">
        <w:tc>
          <w:tcPr>
            <w:tcW w:w="410" w:type="pct"/>
            <w:shd w:val="clear" w:color="auto" w:fill="auto"/>
          </w:tcPr>
          <w:p w14:paraId="568D735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B8F9B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1F4A0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764ECA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0DC9CFB9" w14:textId="77777777" w:rsidTr="00E27500">
        <w:tc>
          <w:tcPr>
            <w:tcW w:w="410" w:type="pct"/>
            <w:shd w:val="clear" w:color="auto" w:fill="auto"/>
          </w:tcPr>
          <w:p w14:paraId="7232E67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5BFFBA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51263E4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32F6F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4A0E1129" w14:textId="77777777" w:rsidTr="00E27500">
        <w:tc>
          <w:tcPr>
            <w:tcW w:w="410" w:type="pct"/>
            <w:shd w:val="clear" w:color="auto" w:fill="auto"/>
          </w:tcPr>
          <w:p w14:paraId="123297A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9F13C1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69ADDF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E428C5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01F8C0FC" w14:textId="77777777" w:rsidTr="00E27500">
        <w:tc>
          <w:tcPr>
            <w:tcW w:w="410" w:type="pct"/>
            <w:shd w:val="clear" w:color="auto" w:fill="auto"/>
          </w:tcPr>
          <w:p w14:paraId="18B536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B07E9B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799D513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340A4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368F11F5" w14:textId="77777777" w:rsidTr="00E27500">
        <w:tc>
          <w:tcPr>
            <w:tcW w:w="410" w:type="pct"/>
            <w:shd w:val="clear" w:color="auto" w:fill="auto"/>
          </w:tcPr>
          <w:p w14:paraId="3F1026C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9ABEEE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03F9835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162F7B0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2FF88E94" w14:textId="77777777" w:rsidTr="00E27500">
        <w:tc>
          <w:tcPr>
            <w:tcW w:w="410" w:type="pct"/>
            <w:shd w:val="clear" w:color="auto" w:fill="auto"/>
          </w:tcPr>
          <w:p w14:paraId="29B0C51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D86AC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29832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3E414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28DD4192" w14:textId="77777777" w:rsidTr="00E27500">
        <w:tc>
          <w:tcPr>
            <w:tcW w:w="410" w:type="pct"/>
            <w:shd w:val="clear" w:color="auto" w:fill="auto"/>
          </w:tcPr>
          <w:p w14:paraId="6D8283A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30281B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2379C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A7801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3A4FF4DE" w14:textId="77777777" w:rsidTr="00E27500">
        <w:tc>
          <w:tcPr>
            <w:tcW w:w="410" w:type="pct"/>
            <w:shd w:val="clear" w:color="auto" w:fill="auto"/>
          </w:tcPr>
          <w:p w14:paraId="4B2943D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091DA6F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19A38B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7F14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FA8929B" w14:textId="77777777" w:rsidTr="00E27500">
        <w:tc>
          <w:tcPr>
            <w:tcW w:w="410" w:type="pct"/>
            <w:shd w:val="clear" w:color="auto" w:fill="auto"/>
          </w:tcPr>
          <w:p w14:paraId="2871C44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8403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69977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88634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6A7F867D" w14:textId="77777777" w:rsidTr="00E27500">
        <w:tc>
          <w:tcPr>
            <w:tcW w:w="410" w:type="pct"/>
            <w:shd w:val="clear" w:color="auto" w:fill="auto"/>
          </w:tcPr>
          <w:p w14:paraId="110D14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DDA7A0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18854B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662668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31C917D6" w14:textId="77777777" w:rsidTr="00E27500">
        <w:tc>
          <w:tcPr>
            <w:tcW w:w="410" w:type="pct"/>
            <w:shd w:val="clear" w:color="auto" w:fill="auto"/>
          </w:tcPr>
          <w:p w14:paraId="39575DA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7AF92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559033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819D33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5FA15245" w14:textId="77777777" w:rsidTr="00E27500">
        <w:tc>
          <w:tcPr>
            <w:tcW w:w="410" w:type="pct"/>
            <w:shd w:val="clear" w:color="auto" w:fill="auto"/>
          </w:tcPr>
          <w:p w14:paraId="0AA436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8C4CF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1167369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high water</w:t>
            </w:r>
          </w:p>
        </w:tc>
        <w:tc>
          <w:tcPr>
            <w:tcW w:w="3209" w:type="pct"/>
            <w:shd w:val="clear" w:color="auto" w:fill="auto"/>
          </w:tcPr>
          <w:p w14:paraId="3FA608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2A13F06B" w14:textId="77777777" w:rsidTr="00E27500">
        <w:tc>
          <w:tcPr>
            <w:tcW w:w="410" w:type="pct"/>
            <w:shd w:val="clear" w:color="auto" w:fill="auto"/>
          </w:tcPr>
          <w:p w14:paraId="4ADE024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2091B4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72685E5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8F7160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7264645B" w14:textId="77777777" w:rsidTr="00E27500">
        <w:tc>
          <w:tcPr>
            <w:tcW w:w="410" w:type="pct"/>
            <w:shd w:val="clear" w:color="auto" w:fill="auto"/>
          </w:tcPr>
          <w:p w14:paraId="59FAFA5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C636B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5D2C2D4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02D2F743" w14:textId="77777777" w:rsidR="00453023" w:rsidRPr="00E27500" w:rsidRDefault="007260E2" w:rsidP="00E27500">
            <w:pPr>
              <w:widowControl w:val="0"/>
              <w:spacing w:after="0" w:line="240" w:lineRule="auto"/>
              <w:jc w:val="left"/>
              <w:rPr>
                <w:rFonts w:cs="Arial"/>
                <w:snapToGrid w:val="0"/>
                <w:lang w:val="en-US"/>
              </w:rPr>
            </w:pPr>
            <w:r w:rsidRPr="00E27500">
              <w:rPr>
                <w:rFonts w:eastAsia="Times New Roman" w:cs="Arial"/>
                <w:snapToGrid w:val="0"/>
                <w:lang w:val="en-US" w:eastAsia="en-US"/>
              </w:rPr>
              <w:t>CRS Source (</w:t>
            </w:r>
            <w:r w:rsidRPr="00E27500">
              <w:rPr>
                <w:rFonts w:cs="Arial" w:hint="eastAsia"/>
                <w:snapToGrid w:val="0"/>
                <w:lang w:val="en-US"/>
              </w:rPr>
              <w:t>255 = Not Applicable</w:t>
            </w:r>
            <w:r w:rsidRPr="00E27500">
              <w:rPr>
                <w:rFonts w:eastAsia="Times New Roman" w:cs="Arial"/>
                <w:snapToGrid w:val="0"/>
                <w:lang w:val="en-US" w:eastAsia="en-US"/>
              </w:rPr>
              <w:t>)</w:t>
            </w:r>
          </w:p>
        </w:tc>
      </w:tr>
      <w:tr w:rsidR="00453023" w:rsidRPr="00D22CCD" w14:paraId="7BA3DF19" w14:textId="77777777" w:rsidTr="00E27500">
        <w:tc>
          <w:tcPr>
            <w:tcW w:w="410" w:type="pct"/>
            <w:shd w:val="clear" w:color="auto" w:fill="auto"/>
          </w:tcPr>
          <w:p w14:paraId="106AFE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1E0D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FDAD09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8825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786D486F" w14:textId="77777777" w:rsidTr="00E27500">
        <w:tc>
          <w:tcPr>
            <w:tcW w:w="410" w:type="pct"/>
            <w:shd w:val="clear" w:color="auto" w:fill="auto"/>
          </w:tcPr>
          <w:p w14:paraId="58B2B46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5AC0744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4393729"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205ED4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3BD4E22B" w14:textId="77777777" w:rsidTr="00E27500">
        <w:tc>
          <w:tcPr>
            <w:tcW w:w="410" w:type="pct"/>
            <w:shd w:val="clear" w:color="auto" w:fill="auto"/>
          </w:tcPr>
          <w:p w14:paraId="1380C3A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DDDFA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7E70DC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56093F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663A9E6F" w14:textId="77777777" w:rsidTr="00E27500">
        <w:tc>
          <w:tcPr>
            <w:tcW w:w="410" w:type="pct"/>
            <w:shd w:val="clear" w:color="auto" w:fill="auto"/>
          </w:tcPr>
          <w:p w14:paraId="70F563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108B4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15F30E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288DE2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Unit of Measure (4 = Metres)</w:t>
            </w:r>
          </w:p>
        </w:tc>
      </w:tr>
      <w:tr w:rsidR="00453023" w:rsidRPr="00D22CCD" w14:paraId="7BFAB985" w14:textId="77777777" w:rsidTr="00E27500">
        <w:tc>
          <w:tcPr>
            <w:tcW w:w="410" w:type="pct"/>
            <w:shd w:val="clear" w:color="auto" w:fill="auto"/>
          </w:tcPr>
          <w:p w14:paraId="71DCF185"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442A7C6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F3E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EB8F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20A21D91" w14:textId="77777777" w:rsidTr="00E27500">
        <w:tc>
          <w:tcPr>
            <w:tcW w:w="410" w:type="pct"/>
            <w:shd w:val="clear" w:color="auto" w:fill="auto"/>
          </w:tcPr>
          <w:p w14:paraId="5CAC11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037F56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0DCD6CF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high water</w:t>
            </w:r>
          </w:p>
        </w:tc>
        <w:tc>
          <w:tcPr>
            <w:tcW w:w="3209" w:type="pct"/>
            <w:shd w:val="clear" w:color="auto" w:fill="auto"/>
          </w:tcPr>
          <w:p w14:paraId="1CDB358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7FF4F0E4" w14:textId="77777777" w:rsidTr="00E27500">
        <w:tc>
          <w:tcPr>
            <w:tcW w:w="410" w:type="pct"/>
            <w:shd w:val="clear" w:color="auto" w:fill="auto"/>
          </w:tcPr>
          <w:p w14:paraId="0655182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98B2B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B2165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16</w:t>
            </w:r>
          </w:p>
        </w:tc>
        <w:tc>
          <w:tcPr>
            <w:tcW w:w="3209" w:type="pct"/>
            <w:shd w:val="clear" w:color="auto" w:fill="auto"/>
          </w:tcPr>
          <w:p w14:paraId="0B3B609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(16 = Mean High Water)</w:t>
            </w:r>
          </w:p>
        </w:tc>
      </w:tr>
      <w:tr w:rsidR="00453023" w:rsidRPr="00D22CCD" w14:paraId="79EDA658" w14:textId="77777777" w:rsidTr="00E27500">
        <w:tc>
          <w:tcPr>
            <w:tcW w:w="410" w:type="pct"/>
            <w:shd w:val="clear" w:color="auto" w:fill="auto"/>
          </w:tcPr>
          <w:p w14:paraId="72CA66F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9DC1F2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6CA472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BCCC6A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3458AD14" w14:textId="77777777" w:rsidTr="00E27500">
        <w:tc>
          <w:tcPr>
            <w:tcW w:w="410" w:type="pct"/>
            <w:shd w:val="clear" w:color="auto" w:fill="auto"/>
          </w:tcPr>
          <w:p w14:paraId="2D13684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94D5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4CF313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BA0012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48F49A6D" w14:textId="77777777" w:rsidR="00453023" w:rsidRPr="00D22CCD" w:rsidRDefault="00453023">
      <w:pPr>
        <w:pStyle w:val="ParagraphText"/>
      </w:pPr>
    </w:p>
    <w:p w14:paraId="6AD53058" w14:textId="15267C01" w:rsidR="00453023" w:rsidRDefault="005C6BE7">
      <w:pPr>
        <w:rPr>
          <w:ins w:id="1377" w:author="Gert Morlion" w:date="2024-08-26T11:17:00Z"/>
          <w:rFonts w:cs="Arial"/>
        </w:rPr>
      </w:pPr>
      <w:ins w:id="1378" w:author="Gert Morlion" w:date="2024-08-26T11:16:00Z">
        <w:r w:rsidRPr="004A70BB">
          <w:rPr>
            <w:rFonts w:cs="Arial"/>
          </w:rPr>
          <w:t xml:space="preserve">The example at Table </w:t>
        </w:r>
        <w:r>
          <w:rPr>
            <w:rFonts w:cs="Arial"/>
          </w:rPr>
          <w:t>5-2</w:t>
        </w:r>
      </w:ins>
      <w:del w:id="1379" w:author="Gert Morlion" w:date="2024-08-26T11:16:00Z">
        <w:r w:rsidR="007260E2" w:rsidRPr="00D22CCD" w:rsidDel="005C6BE7">
          <w:rPr>
            <w:rFonts w:cs="Arial"/>
          </w:rPr>
          <w:delText xml:space="preserve">The second example </w:delText>
        </w:r>
      </w:del>
      <w:r w:rsidR="007260E2" w:rsidRPr="00D22CCD">
        <w:rPr>
          <w:rFonts w:cs="Arial"/>
        </w:rPr>
        <w:t xml:space="preserve">is similar to the </w:t>
      </w:r>
      <w:del w:id="1380" w:author="Gert Morlion" w:date="2024-08-26T11:16:00Z">
        <w:r w:rsidR="007260E2" w:rsidRPr="00D22CCD" w:rsidDel="005C6BE7">
          <w:rPr>
            <w:rFonts w:cs="Arial"/>
          </w:rPr>
          <w:delText xml:space="preserve">first </w:delText>
        </w:r>
      </w:del>
      <w:ins w:id="1381" w:author="Gert Morlion" w:date="2024-08-26T11:16:00Z">
        <w:r>
          <w:rPr>
            <w:rFonts w:cs="Arial"/>
          </w:rPr>
          <w:t>above</w:t>
        </w:r>
        <w:r w:rsidRPr="00D22CCD">
          <w:rPr>
            <w:rFonts w:cs="Arial"/>
          </w:rPr>
          <w:t xml:space="preserve"> </w:t>
        </w:r>
      </w:ins>
      <w:r w:rsidR="007260E2" w:rsidRPr="00D22CCD">
        <w:rPr>
          <w:rFonts w:cs="Arial"/>
        </w:rPr>
        <w:t>except that its second component is encoded with the Vertical Datum: Mean Sea Level.</w:t>
      </w:r>
    </w:p>
    <w:p w14:paraId="7D2191A9" w14:textId="074A03B3" w:rsidR="008357CC" w:rsidRPr="00D22CCD" w:rsidDel="008357CC" w:rsidRDefault="008357CC" w:rsidP="008357CC">
      <w:pPr>
        <w:pStyle w:val="Beschriftung"/>
        <w:spacing w:line="240" w:lineRule="auto"/>
        <w:jc w:val="center"/>
        <w:rPr>
          <w:del w:id="1382" w:author="Gert Morlion" w:date="2024-08-26T11:17:00Z"/>
          <w:rFonts w:cs="Arial"/>
        </w:rPr>
      </w:pPr>
      <w:ins w:id="1383" w:author="Gert Morlion" w:date="2024-08-26T11:17:00Z">
        <w:r w:rsidRPr="00044DEE">
          <w:rPr>
            <w:sz w:val="18"/>
            <w:szCs w:val="18"/>
          </w:rPr>
          <w:t>Table 5-2 – Compound CRS (WGS84 and Mean Sea Level)</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3E247C47" w14:textId="77777777" w:rsidTr="00E27500">
        <w:tc>
          <w:tcPr>
            <w:tcW w:w="410" w:type="pct"/>
            <w:shd w:val="clear" w:color="auto" w:fill="auto"/>
          </w:tcPr>
          <w:p w14:paraId="0FAC9DA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6C27CE2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4E1B9B0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14167F7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789267CA" w14:textId="77777777" w:rsidTr="00E27500">
        <w:tc>
          <w:tcPr>
            <w:tcW w:w="410" w:type="pct"/>
            <w:shd w:val="clear" w:color="auto" w:fill="auto"/>
          </w:tcPr>
          <w:p w14:paraId="18C0824B"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lastRenderedPageBreak/>
              <w:t>CSID</w:t>
            </w:r>
          </w:p>
        </w:tc>
        <w:tc>
          <w:tcPr>
            <w:tcW w:w="490" w:type="pct"/>
            <w:shd w:val="clear" w:color="auto" w:fill="auto"/>
          </w:tcPr>
          <w:p w14:paraId="2C532A3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D86ADC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2C5C7E6"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08FC07A5" w14:textId="77777777" w:rsidTr="00E27500">
        <w:tc>
          <w:tcPr>
            <w:tcW w:w="410" w:type="pct"/>
            <w:shd w:val="clear" w:color="auto" w:fill="auto"/>
          </w:tcPr>
          <w:p w14:paraId="23A4BB2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1ACA10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56A99B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43BB71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Name  (15 = Coordinate Reference System Identifier)</w:t>
            </w:r>
          </w:p>
        </w:tc>
      </w:tr>
      <w:tr w:rsidR="00453023" w:rsidRPr="00D22CCD" w14:paraId="2DC9F2F6" w14:textId="77777777" w:rsidTr="00E27500">
        <w:tc>
          <w:tcPr>
            <w:tcW w:w="410" w:type="pct"/>
            <w:shd w:val="clear" w:color="auto" w:fill="auto"/>
          </w:tcPr>
          <w:p w14:paraId="47BE07A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037784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4B0E8FB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8AB46D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0872D4D" w14:textId="77777777" w:rsidTr="00E27500">
        <w:tc>
          <w:tcPr>
            <w:tcW w:w="410" w:type="pct"/>
            <w:shd w:val="clear" w:color="auto" w:fill="auto"/>
          </w:tcPr>
          <w:p w14:paraId="377A9212"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4429A0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3A1CB29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9FB80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3A49A69" w14:textId="77777777" w:rsidTr="00E27500">
        <w:tc>
          <w:tcPr>
            <w:tcW w:w="410" w:type="pct"/>
            <w:shd w:val="clear" w:color="auto" w:fill="auto"/>
          </w:tcPr>
          <w:p w14:paraId="1CE1BE0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B43472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7F0DFA6F"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564D6EE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1DBE2DFF" w14:textId="77777777" w:rsidTr="00E27500">
        <w:tc>
          <w:tcPr>
            <w:tcW w:w="410" w:type="pct"/>
            <w:shd w:val="clear" w:color="auto" w:fill="auto"/>
          </w:tcPr>
          <w:p w14:paraId="0CC4B01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0A37B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4AB968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5FD33E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22E1F8F9" w14:textId="77777777" w:rsidTr="00E27500">
        <w:tc>
          <w:tcPr>
            <w:tcW w:w="410" w:type="pct"/>
            <w:shd w:val="clear" w:color="auto" w:fill="auto"/>
          </w:tcPr>
          <w:p w14:paraId="23F73EC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F2FC8B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4733A9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40D076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1AE5FE44" w14:textId="77777777" w:rsidTr="00E27500">
        <w:tc>
          <w:tcPr>
            <w:tcW w:w="410" w:type="pct"/>
            <w:shd w:val="clear" w:color="auto" w:fill="auto"/>
          </w:tcPr>
          <w:p w14:paraId="52193A4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CDD9D1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4CE1743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035616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3E7283D9" w14:textId="77777777" w:rsidTr="00E27500">
        <w:tc>
          <w:tcPr>
            <w:tcW w:w="410" w:type="pct"/>
            <w:shd w:val="clear" w:color="auto" w:fill="auto"/>
          </w:tcPr>
          <w:p w14:paraId="04582E6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5F7FF8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5612B20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644F4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747150F1" w14:textId="77777777" w:rsidTr="00E27500">
        <w:tc>
          <w:tcPr>
            <w:tcW w:w="410" w:type="pct"/>
            <w:shd w:val="clear" w:color="auto" w:fill="auto"/>
          </w:tcPr>
          <w:p w14:paraId="4A38F33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5D6BD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1A2DC68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6926114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3D275E2D" w14:textId="77777777" w:rsidTr="00E27500">
        <w:tc>
          <w:tcPr>
            <w:tcW w:w="410" w:type="pct"/>
            <w:shd w:val="clear" w:color="auto" w:fill="auto"/>
          </w:tcPr>
          <w:p w14:paraId="3A3B155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7AE010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969FD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23F302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6FAFC6BA" w14:textId="77777777" w:rsidTr="00E27500">
        <w:tc>
          <w:tcPr>
            <w:tcW w:w="410" w:type="pct"/>
            <w:shd w:val="clear" w:color="auto" w:fill="auto"/>
          </w:tcPr>
          <w:p w14:paraId="2A54B08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05E0A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1288087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07B96D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2C385397" w14:textId="77777777" w:rsidTr="00E27500">
        <w:tc>
          <w:tcPr>
            <w:tcW w:w="410" w:type="pct"/>
            <w:shd w:val="clear" w:color="auto" w:fill="auto"/>
          </w:tcPr>
          <w:p w14:paraId="4567B67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36CFFED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646FA75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A73816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65FAD672" w14:textId="77777777" w:rsidTr="00E27500">
        <w:tc>
          <w:tcPr>
            <w:tcW w:w="410" w:type="pct"/>
            <w:shd w:val="clear" w:color="auto" w:fill="auto"/>
          </w:tcPr>
          <w:p w14:paraId="07EB956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F908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CE9158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4ED12E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18FFFDB0" w14:textId="77777777" w:rsidTr="00E27500">
        <w:tc>
          <w:tcPr>
            <w:tcW w:w="410" w:type="pct"/>
            <w:shd w:val="clear" w:color="auto" w:fill="auto"/>
          </w:tcPr>
          <w:p w14:paraId="6301CBE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6F813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60CBF3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320F88C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2A8333DC" w14:textId="77777777" w:rsidTr="00E27500">
        <w:tc>
          <w:tcPr>
            <w:tcW w:w="410" w:type="pct"/>
            <w:shd w:val="clear" w:color="auto" w:fill="auto"/>
          </w:tcPr>
          <w:p w14:paraId="2FB3FA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6ADC2C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315B84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234BB59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4BC18AED" w14:textId="77777777" w:rsidTr="00E27500">
        <w:tc>
          <w:tcPr>
            <w:tcW w:w="410" w:type="pct"/>
            <w:shd w:val="clear" w:color="auto" w:fill="auto"/>
          </w:tcPr>
          <w:p w14:paraId="0669410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EFCB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205F15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sea level</w:t>
            </w:r>
          </w:p>
        </w:tc>
        <w:tc>
          <w:tcPr>
            <w:tcW w:w="3209" w:type="pct"/>
            <w:shd w:val="clear" w:color="auto" w:fill="auto"/>
          </w:tcPr>
          <w:p w14:paraId="7ACDFF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4FFBCFCB" w14:textId="77777777" w:rsidTr="00E27500">
        <w:tc>
          <w:tcPr>
            <w:tcW w:w="410" w:type="pct"/>
            <w:shd w:val="clear" w:color="auto" w:fill="auto"/>
          </w:tcPr>
          <w:p w14:paraId="5AFB7C5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DDF21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699C55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D8B31A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1410B633" w14:textId="77777777" w:rsidTr="00E27500">
        <w:tc>
          <w:tcPr>
            <w:tcW w:w="410" w:type="pct"/>
            <w:shd w:val="clear" w:color="auto" w:fill="auto"/>
          </w:tcPr>
          <w:p w14:paraId="0A5F849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D6DCF7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48BD272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1B93E6F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w:t>
            </w:r>
            <w:r w:rsidRPr="00E27500">
              <w:rPr>
                <w:rFonts w:cs="Arial" w:hint="eastAsia"/>
                <w:snapToGrid w:val="0"/>
                <w:lang w:val="en-US"/>
              </w:rPr>
              <w:t>255 = Not Applicabel</w:t>
            </w:r>
            <w:r w:rsidRPr="00E27500">
              <w:rPr>
                <w:rFonts w:eastAsia="Times New Roman" w:cs="Arial"/>
                <w:snapToGrid w:val="0"/>
                <w:lang w:val="en-US" w:eastAsia="en-US"/>
              </w:rPr>
              <w:t>)</w:t>
            </w:r>
          </w:p>
        </w:tc>
      </w:tr>
      <w:tr w:rsidR="00453023" w:rsidRPr="00D22CCD" w14:paraId="5CA711FB" w14:textId="77777777" w:rsidTr="00E27500">
        <w:tc>
          <w:tcPr>
            <w:tcW w:w="410" w:type="pct"/>
            <w:shd w:val="clear" w:color="auto" w:fill="auto"/>
          </w:tcPr>
          <w:p w14:paraId="602A90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05C79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4C76F6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5209CA6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6DF149D5" w14:textId="77777777" w:rsidTr="00E27500">
        <w:tc>
          <w:tcPr>
            <w:tcW w:w="410" w:type="pct"/>
            <w:shd w:val="clear" w:color="auto" w:fill="auto"/>
          </w:tcPr>
          <w:p w14:paraId="1069C3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4477D5C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4451A9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BEF147A"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5EBCDA53" w14:textId="77777777" w:rsidTr="00E27500">
        <w:tc>
          <w:tcPr>
            <w:tcW w:w="410" w:type="pct"/>
            <w:shd w:val="clear" w:color="auto" w:fill="auto"/>
          </w:tcPr>
          <w:p w14:paraId="5CAA757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268AD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4D0D5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6AA533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2E25B055" w14:textId="77777777" w:rsidTr="00E27500">
        <w:tc>
          <w:tcPr>
            <w:tcW w:w="410" w:type="pct"/>
            <w:shd w:val="clear" w:color="auto" w:fill="auto"/>
          </w:tcPr>
          <w:p w14:paraId="0E1097DE"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D9EE0D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43244CA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629CA2F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Unit of Measure (4 = Metres)</w:t>
            </w:r>
          </w:p>
        </w:tc>
      </w:tr>
      <w:tr w:rsidR="00453023" w:rsidRPr="00D22CCD" w14:paraId="3FDF3A71" w14:textId="77777777" w:rsidTr="00E27500">
        <w:tc>
          <w:tcPr>
            <w:tcW w:w="410" w:type="pct"/>
            <w:shd w:val="clear" w:color="auto" w:fill="auto"/>
          </w:tcPr>
          <w:p w14:paraId="76EA80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1D4AB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75502B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7355DBD4"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10C9D030" w14:textId="77777777" w:rsidTr="00E27500">
        <w:tc>
          <w:tcPr>
            <w:tcW w:w="410" w:type="pct"/>
            <w:shd w:val="clear" w:color="auto" w:fill="auto"/>
          </w:tcPr>
          <w:p w14:paraId="71D1E69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C879A5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193844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sea level</w:t>
            </w:r>
          </w:p>
        </w:tc>
        <w:tc>
          <w:tcPr>
            <w:tcW w:w="3209" w:type="pct"/>
            <w:shd w:val="clear" w:color="auto" w:fill="auto"/>
          </w:tcPr>
          <w:p w14:paraId="1EBB41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22698A04" w14:textId="77777777" w:rsidTr="00E27500">
        <w:tc>
          <w:tcPr>
            <w:tcW w:w="410" w:type="pct"/>
            <w:shd w:val="clear" w:color="auto" w:fill="auto"/>
          </w:tcPr>
          <w:p w14:paraId="29446FE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1856F5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70D63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7BF56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(3 = Mean Sea Level)</w:t>
            </w:r>
          </w:p>
        </w:tc>
      </w:tr>
      <w:tr w:rsidR="00453023" w:rsidRPr="00D22CCD" w14:paraId="66FDD714" w14:textId="77777777" w:rsidTr="00E27500">
        <w:tc>
          <w:tcPr>
            <w:tcW w:w="410" w:type="pct"/>
            <w:shd w:val="clear" w:color="auto" w:fill="auto"/>
          </w:tcPr>
          <w:p w14:paraId="45E086E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1A448B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2687B8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FC7972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560B6704" w14:textId="77777777" w:rsidTr="00E27500">
        <w:tc>
          <w:tcPr>
            <w:tcW w:w="410" w:type="pct"/>
            <w:shd w:val="clear" w:color="auto" w:fill="auto"/>
          </w:tcPr>
          <w:p w14:paraId="333111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756EE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402CE0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14A6976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0E7BF66C" w14:textId="77777777" w:rsidR="00453023" w:rsidRDefault="00453023" w:rsidP="00D10484">
      <w:pPr>
        <w:jc w:val="center"/>
        <w:rPr>
          <w:ins w:id="1384" w:author="Gert Morlion" w:date="2024-08-26T11:17:00Z"/>
        </w:rPr>
      </w:pPr>
    </w:p>
    <w:p w14:paraId="7481A18D" w14:textId="2EDB9B59" w:rsidR="00D10484" w:rsidRPr="00E46EB6" w:rsidRDefault="00D10484" w:rsidP="00D10484">
      <w:pPr>
        <w:spacing w:after="120" w:line="240" w:lineRule="auto"/>
        <w:rPr>
          <w:ins w:id="1385" w:author="Gert Morlion" w:date="2024-08-26T11:17:00Z"/>
        </w:rPr>
      </w:pPr>
      <w:ins w:id="1386" w:author="Gert Morlion" w:date="2024-08-26T11:17:00Z">
        <w:r>
          <w:t>NOTE: For S-</w:t>
        </w:r>
      </w:ins>
      <w:ins w:id="1387" w:author="Bernd Birklhuber" w:date="2024-10-13T16:07:00Z">
        <w:r w:rsidR="002D269F">
          <w:t>4</w:t>
        </w:r>
      </w:ins>
      <w:ins w:id="1388" w:author="Gert Morlion" w:date="2024-08-26T11:17:00Z">
        <w:del w:id="1389" w:author="Bernd Birklhuber" w:date="2024-10-13T16:07:00Z">
          <w:r w:rsidDel="002D269F">
            <w:delText>1</w:delText>
          </w:r>
        </w:del>
        <w:r>
          <w:t xml:space="preserve">01, the vertical CRS encoded in </w:t>
        </w:r>
        <w:r w:rsidRPr="004A70BB">
          <w:rPr>
            <w:rFonts w:cs="Arial"/>
          </w:rPr>
          <w:t>the Coordinate Reference System record</w:t>
        </w:r>
        <w:r>
          <w:rPr>
            <w:rFonts w:cs="Arial"/>
          </w:rPr>
          <w:t xml:space="preserve"> fields for soundings is not utilized by the </w:t>
        </w:r>
      </w:ins>
      <w:ins w:id="1390" w:author="Bernd Birklhuber" w:date="2024-10-13T16:07:00Z">
        <w:r w:rsidR="002D269F">
          <w:rPr>
            <w:rFonts w:cs="Arial"/>
          </w:rPr>
          <w:t xml:space="preserve">Inland </w:t>
        </w:r>
      </w:ins>
      <w:ins w:id="1391" w:author="Gert Morlion" w:date="2024-08-26T11:17:00Z">
        <w:r>
          <w:rPr>
            <w:rFonts w:cs="Arial"/>
          </w:rPr>
          <w:t xml:space="preserve">ECDIS </w:t>
        </w:r>
      </w:ins>
      <w:ins w:id="1392" w:author="Bernd Birklhuber" w:date="2024-10-13T16:07:00Z">
        <w:r w:rsidR="002D269F">
          <w:rPr>
            <w:rFonts w:cs="Arial"/>
          </w:rPr>
          <w:t xml:space="preserve">or ECS </w:t>
        </w:r>
      </w:ins>
      <w:ins w:id="1393" w:author="Gert Morlion" w:date="2024-08-26T11:17:00Z">
        <w:r>
          <w:rPr>
            <w:rFonts w:cs="Arial"/>
          </w:rPr>
          <w:t xml:space="preserve">in conveying the sounding datum information for an </w:t>
        </w:r>
      </w:ins>
      <w:ins w:id="1394" w:author="Bernd Birklhuber" w:date="2024-10-13T16:08:00Z">
        <w:r w:rsidR="002D269F">
          <w:rPr>
            <w:rFonts w:cs="Arial"/>
          </w:rPr>
          <w:t>I</w:t>
        </w:r>
      </w:ins>
      <w:ins w:id="1395" w:author="Gert Morlion" w:date="2024-08-26T11:17:00Z">
        <w:r>
          <w:rPr>
            <w:rFonts w:cs="Arial"/>
          </w:rPr>
          <w:t xml:space="preserve">ENC to the </w:t>
        </w:r>
      </w:ins>
      <w:ins w:id="1396" w:author="Bernd Birklhuber" w:date="2024-10-13T16:08:00Z">
        <w:r w:rsidR="002D269F">
          <w:rPr>
            <w:rFonts w:cs="Arial"/>
          </w:rPr>
          <w:t>boatmaster</w:t>
        </w:r>
      </w:ins>
      <w:ins w:id="1397" w:author="Gert Morlion" w:date="2024-08-26T11:17:00Z">
        <w:del w:id="1398" w:author="Bernd Birklhuber" w:date="2024-10-13T16:08:00Z">
          <w:r w:rsidDel="002D269F">
            <w:rPr>
              <w:rFonts w:cs="Arial"/>
            </w:rPr>
            <w:delText>Mariner</w:delText>
          </w:r>
        </w:del>
        <w:r>
          <w:rPr>
            <w:rFonts w:cs="Arial"/>
          </w:rPr>
          <w:t xml:space="preserve"> in </w:t>
        </w:r>
      </w:ins>
      <w:ins w:id="1399" w:author="Bernd Birklhuber" w:date="2024-10-13T16:08:00Z">
        <w:r w:rsidR="002D269F">
          <w:rPr>
            <w:rFonts w:cs="Arial"/>
          </w:rPr>
          <w:t xml:space="preserve">Inland </w:t>
        </w:r>
      </w:ins>
      <w:ins w:id="1400" w:author="Gert Morlion" w:date="2024-08-26T11:17:00Z">
        <w:r>
          <w:rPr>
            <w:rFonts w:cs="Arial"/>
          </w:rPr>
          <w:t>ECDIS</w:t>
        </w:r>
      </w:ins>
      <w:ins w:id="1401" w:author="Bernd Birklhuber" w:date="2024-10-13T16:08:00Z">
        <w:r w:rsidR="002D269F">
          <w:rPr>
            <w:rFonts w:cs="Arial"/>
          </w:rPr>
          <w:t xml:space="preserve"> or ECS</w:t>
        </w:r>
      </w:ins>
      <w:ins w:id="1402" w:author="Gert Morlion" w:date="2024-08-26T11:17:00Z">
        <w:r>
          <w:rPr>
            <w:rFonts w:cs="Arial"/>
          </w:rPr>
          <w:t>. This information is provided instead using the S-</w:t>
        </w:r>
      </w:ins>
      <w:ins w:id="1403" w:author="Bernd Birklhuber" w:date="2024-10-13T16:08:00Z">
        <w:r w:rsidR="002D269F">
          <w:rPr>
            <w:rFonts w:cs="Arial"/>
          </w:rPr>
          <w:t>4</w:t>
        </w:r>
      </w:ins>
      <w:ins w:id="1404" w:author="Gert Morlion" w:date="2024-08-26T11:17:00Z">
        <w:del w:id="1405" w:author="Bernd Birklhuber" w:date="2024-10-13T16:08:00Z">
          <w:r w:rsidDel="002D269F">
            <w:rPr>
              <w:rFonts w:cs="Arial"/>
            </w:rPr>
            <w:delText>1</w:delText>
          </w:r>
        </w:del>
        <w:r>
          <w:rPr>
            <w:rFonts w:cs="Arial"/>
          </w:rPr>
          <w:t xml:space="preserve">01 meta feature </w:t>
        </w:r>
        <w:r>
          <w:rPr>
            <w:rFonts w:cs="Arial"/>
            <w:b/>
            <w:bCs/>
          </w:rPr>
          <w:t>Sounding Datum</w:t>
        </w:r>
        <w:r>
          <w:rPr>
            <w:rFonts w:cs="Arial"/>
          </w:rPr>
          <w:t xml:space="preserve"> (see S-</w:t>
        </w:r>
      </w:ins>
      <w:ins w:id="1406" w:author="Bernd Birklhuber" w:date="2024-10-13T16:08:00Z">
        <w:r w:rsidR="002D269F">
          <w:rPr>
            <w:rFonts w:cs="Arial"/>
          </w:rPr>
          <w:t>4</w:t>
        </w:r>
      </w:ins>
      <w:ins w:id="1407" w:author="Gert Morlion" w:date="2024-08-26T11:17:00Z">
        <w:del w:id="1408" w:author="Bernd Birklhuber" w:date="2024-10-13T16:08:00Z">
          <w:r w:rsidDel="002D269F">
            <w:rPr>
              <w:rFonts w:cs="Arial"/>
            </w:rPr>
            <w:delText>1</w:delText>
          </w:r>
        </w:del>
        <w:r>
          <w:rPr>
            <w:rFonts w:cs="Arial"/>
          </w:rPr>
          <w:t xml:space="preserve">01 Annex A – </w:t>
        </w:r>
        <w:r>
          <w:rPr>
            <w:rFonts w:cs="Arial"/>
            <w:i/>
            <w:iCs/>
          </w:rPr>
          <w:t>Data Classification and Encoding Guide</w:t>
        </w:r>
        <w:r>
          <w:rPr>
            <w:rFonts w:cs="Arial"/>
          </w:rPr>
          <w:t>, clause 3.9).</w:t>
        </w:r>
      </w:ins>
    </w:p>
    <w:p w14:paraId="3AF0C6BA" w14:textId="05C9F4A2" w:rsidR="00D10484" w:rsidRPr="00D22CCD" w:rsidDel="00D10484" w:rsidRDefault="00D10484" w:rsidP="00D10484">
      <w:pPr>
        <w:jc w:val="center"/>
        <w:rPr>
          <w:del w:id="1409" w:author="Gert Morlion" w:date="2024-08-26T11:17:00Z"/>
        </w:rPr>
      </w:pPr>
    </w:p>
    <w:p w14:paraId="44A94B46" w14:textId="77777777" w:rsidR="00453023" w:rsidRPr="00D22CCD" w:rsidRDefault="007260E2">
      <w:pPr>
        <w:pStyle w:val="berschrift1"/>
      </w:pPr>
      <w:bookmarkStart w:id="1410" w:name="_Toc225648327"/>
      <w:bookmarkStart w:id="1411" w:name="_Toc225065184"/>
      <w:bookmarkStart w:id="1412" w:name="_Toc487203142"/>
      <w:r w:rsidRPr="00D22CCD">
        <w:t>Data Quality</w:t>
      </w:r>
      <w:bookmarkEnd w:id="1410"/>
      <w:bookmarkEnd w:id="1411"/>
      <w:bookmarkEnd w:id="1412"/>
      <w:r w:rsidRPr="00D22CCD">
        <w:t xml:space="preserve"> </w:t>
      </w:r>
    </w:p>
    <w:p w14:paraId="2DB9A58E" w14:textId="77777777" w:rsidR="00453023" w:rsidRPr="00D22CCD" w:rsidRDefault="007260E2">
      <w:pPr>
        <w:pStyle w:val="berschrift2"/>
      </w:pPr>
      <w:bookmarkStart w:id="1413" w:name="_Toc487203143"/>
      <w:bookmarkStart w:id="1414" w:name="_Toc422735435"/>
      <w:bookmarkStart w:id="1415" w:name="_Toc8629844"/>
      <w:bookmarkStart w:id="1416" w:name="_Toc8629976"/>
      <w:bookmarkStart w:id="1417" w:name="_Toc19077363"/>
      <w:bookmarkStart w:id="1418" w:name="_Toc191284893"/>
      <w:bookmarkStart w:id="1419" w:name="_Toc225648328"/>
      <w:bookmarkStart w:id="1420" w:name="_Toc225065185"/>
      <w:r w:rsidRPr="00D22CCD">
        <w:t>Introduction</w:t>
      </w:r>
      <w:bookmarkEnd w:id="1413"/>
    </w:p>
    <w:p w14:paraId="46110C5B" w14:textId="77777777" w:rsidR="00996DE5" w:rsidRPr="00D22CCD" w:rsidRDefault="00996DE5" w:rsidP="00996DE5">
      <w:pPr>
        <w:pStyle w:val="Default"/>
        <w:jc w:val="both"/>
        <w:rPr>
          <w:rFonts w:eastAsia="MS Mincho"/>
          <w:sz w:val="20"/>
          <w:szCs w:val="20"/>
        </w:rPr>
      </w:pPr>
      <w:r w:rsidRPr="00D22CCD">
        <w:rPr>
          <w:rFonts w:eastAsia="MS Mincho"/>
          <w:sz w:val="20"/>
          <w:szCs w:val="20"/>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 </w:t>
      </w:r>
    </w:p>
    <w:p w14:paraId="1713DBBF" w14:textId="77777777" w:rsidR="00996DE5" w:rsidRPr="00D22CCD" w:rsidRDefault="00996DE5" w:rsidP="00996DE5">
      <w:pPr>
        <w:pStyle w:val="Default"/>
        <w:rPr>
          <w:rFonts w:eastAsia="MS Mincho"/>
          <w:sz w:val="20"/>
          <w:szCs w:val="20"/>
        </w:rPr>
      </w:pPr>
    </w:p>
    <w:p w14:paraId="6FE1FC4F"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For S-401 the following data quality elements have been included; </w:t>
      </w:r>
    </w:p>
    <w:p w14:paraId="4B995F4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Conformance to this Product Specification; </w:t>
      </w:r>
    </w:p>
    <w:p w14:paraId="55EA0FDF"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Intended purpose of the data product; </w:t>
      </w:r>
    </w:p>
    <w:p w14:paraId="0F6FC45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Completeness of the data product in terms of coverage; </w:t>
      </w:r>
    </w:p>
    <w:p w14:paraId="4DCD0245"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Logical Consistency; </w:t>
      </w:r>
    </w:p>
    <w:p w14:paraId="4CDCECC7"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Depth Uncertainty and Accuracy; </w:t>
      </w:r>
    </w:p>
    <w:p w14:paraId="527474B8"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Positional Uncertainty and Accuracy; </w:t>
      </w:r>
    </w:p>
    <w:p w14:paraId="58AE9C4C"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Thematic Accuracy; </w:t>
      </w:r>
    </w:p>
    <w:p w14:paraId="3DAEE73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Temporal Quality; </w:t>
      </w:r>
    </w:p>
    <w:p w14:paraId="79E8765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lastRenderedPageBreak/>
        <w:t xml:space="preserve">Aggregation measures; </w:t>
      </w:r>
    </w:p>
    <w:p w14:paraId="66105672"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Validation checks or conformance checks including: </w:t>
      </w:r>
    </w:p>
    <w:p w14:paraId="1BD13CD7" w14:textId="77777777" w:rsidR="00996DE5" w:rsidRPr="00D22CCD" w:rsidRDefault="00996DE5" w:rsidP="00AC585C">
      <w:pPr>
        <w:pStyle w:val="Listenabsatz"/>
        <w:numPr>
          <w:ilvl w:val="1"/>
          <w:numId w:val="26"/>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General tests for dataset integrity; </w:t>
      </w:r>
    </w:p>
    <w:p w14:paraId="4517CD63" w14:textId="77777777" w:rsidR="00996DE5" w:rsidRPr="00D22CCD" w:rsidRDefault="00996DE5" w:rsidP="00AC585C">
      <w:pPr>
        <w:pStyle w:val="Listenabsatz"/>
        <w:numPr>
          <w:ilvl w:val="1"/>
          <w:numId w:val="26"/>
        </w:num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 tests for compliance against the S-401 data model. </w:t>
      </w:r>
    </w:p>
    <w:p w14:paraId="3D2F1B2B"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p>
    <w:p w14:paraId="406C0A20" w14:textId="4E261D3C" w:rsidR="00AE57C1" w:rsidRDefault="00AE57C1" w:rsidP="00AE57C1">
      <w:pPr>
        <w:spacing w:after="120" w:line="240" w:lineRule="auto"/>
        <w:rPr>
          <w:ins w:id="1421" w:author="Gert Morlion" w:date="2024-08-26T11:19:00Z"/>
        </w:rPr>
      </w:pPr>
      <w:ins w:id="1422" w:author="Gert Morlion" w:date="2024-08-26T11:19:00Z">
        <w:r>
          <w:t xml:space="preserve">In addition to conformance to the Data Quality elements detailed in clause 6.2 below, additional quantitative information may be provided to the user using relevant metadata features and attribution. The hierarchy of metadata provided in </w:t>
        </w:r>
        <w:r>
          <w:rPr>
            <w:rFonts w:cs="Arial"/>
          </w:rPr>
          <w:t xml:space="preserve">S-401 Annex A – </w:t>
        </w:r>
        <w:r w:rsidRPr="00E674DC">
          <w:rPr>
            <w:rFonts w:cs="Arial"/>
            <w:i/>
          </w:rPr>
          <w:t>Data Classification and Encoding Guide</w:t>
        </w:r>
        <w:r>
          <w:t xml:space="preserve"> at Table 3-1 in clause 3.3 describes this further. For S-401 it is not relevant to provide a Data Quality Report to end users.</w:t>
        </w:r>
        <w:r w:rsidRPr="00F74A0D">
          <w:t xml:space="preserve">  </w:t>
        </w:r>
      </w:ins>
    </w:p>
    <w:p w14:paraId="5332100B" w14:textId="335AE0BA" w:rsidR="00996DE5" w:rsidRPr="00D22CCD" w:rsidDel="00AE57C1" w:rsidRDefault="00996DE5" w:rsidP="00996DE5">
      <w:pPr>
        <w:autoSpaceDE w:val="0"/>
        <w:autoSpaceDN w:val="0"/>
        <w:adjustRightInd w:val="0"/>
        <w:spacing w:after="0" w:line="240" w:lineRule="auto"/>
        <w:jc w:val="left"/>
        <w:rPr>
          <w:del w:id="1423" w:author="Gert Morlion" w:date="2024-08-26T11:19:00Z"/>
          <w:rFonts w:cs="Arial"/>
          <w:color w:val="000000"/>
          <w:lang w:val="en-US" w:eastAsia="en-US"/>
        </w:rPr>
      </w:pPr>
      <w:del w:id="1424" w:author="Gert Morlion" w:date="2024-08-26T11:19:00Z">
        <w:r w:rsidRPr="00D22CCD" w:rsidDel="00AE57C1">
          <w:delText>For S-401 data quality is divided into two parts – data compliance, usability and integrity against all requirements of S-401; and bathymetric data quality.</w:delText>
        </w:r>
      </w:del>
    </w:p>
    <w:p w14:paraId="2E82B210" w14:textId="77777777" w:rsidR="009C79EF" w:rsidRDefault="009C79EF" w:rsidP="009C79EF">
      <w:pPr>
        <w:spacing w:after="120" w:line="240" w:lineRule="auto"/>
        <w:rPr>
          <w:ins w:id="1425" w:author="Gert Morlion" w:date="2024-08-26T11:20:00Z"/>
        </w:rPr>
      </w:pPr>
    </w:p>
    <w:p w14:paraId="66F5D6FE" w14:textId="77777777" w:rsidR="009C79EF" w:rsidRDefault="009C79EF" w:rsidP="009C79EF">
      <w:pPr>
        <w:spacing w:after="120" w:line="240" w:lineRule="auto"/>
        <w:rPr>
          <w:ins w:id="1426" w:author="Gert Morlion" w:date="2024-08-26T11:20:00Z"/>
        </w:rPr>
      </w:pPr>
    </w:p>
    <w:p w14:paraId="0045BD8C" w14:textId="77777777" w:rsidR="009C79EF" w:rsidRPr="004A70BB" w:rsidRDefault="009C79EF" w:rsidP="009C79EF">
      <w:pPr>
        <w:pStyle w:val="berschrift2"/>
        <w:tabs>
          <w:tab w:val="clear" w:pos="540"/>
        </w:tabs>
        <w:spacing w:before="120" w:after="200" w:line="240" w:lineRule="auto"/>
        <w:ind w:left="709" w:hanging="709"/>
        <w:rPr>
          <w:ins w:id="1427" w:author="Gert Morlion" w:date="2024-08-26T11:20:00Z"/>
        </w:rPr>
      </w:pPr>
      <w:bookmarkStart w:id="1428" w:name="_Toc170072380"/>
      <w:ins w:id="1429" w:author="Gert Morlion" w:date="2024-08-26T11:20:00Z">
        <w:r w:rsidRPr="008C5E4B">
          <w:t>Completeness</w:t>
        </w:r>
        <w:bookmarkEnd w:id="1428"/>
      </w:ins>
    </w:p>
    <w:p w14:paraId="0E854D39" w14:textId="77777777" w:rsidR="009C79EF" w:rsidRPr="00F74A0D" w:rsidRDefault="009C79EF" w:rsidP="009C79EF">
      <w:pPr>
        <w:pStyle w:val="berschrift3"/>
        <w:tabs>
          <w:tab w:val="clear" w:pos="660"/>
          <w:tab w:val="clear" w:pos="880"/>
          <w:tab w:val="left" w:pos="851"/>
        </w:tabs>
        <w:spacing w:before="120" w:after="120" w:line="240" w:lineRule="auto"/>
        <w:ind w:left="851" w:hanging="851"/>
        <w:jc w:val="both"/>
        <w:rPr>
          <w:ins w:id="1430" w:author="Gert Morlion" w:date="2024-08-26T11:20:00Z"/>
        </w:rPr>
      </w:pPr>
      <w:bookmarkStart w:id="1431" w:name="_Toc170072381"/>
      <w:ins w:id="1432" w:author="Gert Morlion" w:date="2024-08-26T11:20:00Z">
        <w:r w:rsidRPr="00107E61">
          <w:t>Commission</w:t>
        </w:r>
        <w:bookmarkEnd w:id="1431"/>
      </w:ins>
    </w:p>
    <w:p w14:paraId="2AF04160" w14:textId="648B3D13" w:rsidR="009C79EF" w:rsidRPr="009C79EF" w:rsidRDefault="009C79EF" w:rsidP="009C79EF">
      <w:pPr>
        <w:pStyle w:val="ParagraphText"/>
        <w:spacing w:after="120"/>
        <w:jc w:val="both"/>
        <w:rPr>
          <w:ins w:id="1433" w:author="Gert Morlion" w:date="2024-08-26T11:20:00Z"/>
          <w:rFonts w:eastAsia="DengXian" w:cs="Arial"/>
          <w:color w:val="auto"/>
          <w:szCs w:val="20"/>
          <w:lang w:eastAsia="zh-CN"/>
        </w:rPr>
      </w:pPr>
      <w:ins w:id="1434" w:author="Gert Morlion" w:date="2024-08-26T11:20:00Z">
        <w:r w:rsidRPr="00546C86">
          <w:rPr>
            <w:rFonts w:cs="Arial"/>
            <w:color w:val="auto"/>
            <w:szCs w:val="20"/>
          </w:rPr>
          <w:t>Commission is applicable for S-</w:t>
        </w:r>
        <w:r>
          <w:rPr>
            <w:rFonts w:cs="Arial"/>
            <w:color w:val="auto"/>
            <w:szCs w:val="20"/>
          </w:rPr>
          <w:t>4</w:t>
        </w:r>
        <w:r w:rsidRPr="00546C86">
          <w:rPr>
            <w:rFonts w:cs="Arial"/>
            <w:color w:val="auto"/>
            <w:szCs w:val="20"/>
          </w:rPr>
          <w:t>01.</w:t>
        </w:r>
        <w:r>
          <w:rPr>
            <w:rFonts w:cs="Arial"/>
            <w:color w:val="auto"/>
            <w:szCs w:val="20"/>
          </w:rPr>
          <w:t xml:space="preserve"> Data Producers must verify that no excess items have been included in the dataset. This includes duplicate items, which must be removed.</w:t>
        </w:r>
      </w:ins>
    </w:p>
    <w:p w14:paraId="5E08D486" w14:textId="729E40D7" w:rsidR="009C79EF" w:rsidRPr="00546C86" w:rsidRDefault="009C79EF" w:rsidP="009C79EF">
      <w:pPr>
        <w:pStyle w:val="ParagraphText"/>
        <w:spacing w:after="120"/>
        <w:jc w:val="both"/>
        <w:rPr>
          <w:ins w:id="1435" w:author="Gert Morlion" w:date="2024-08-26T11:20:00Z"/>
          <w:rFonts w:cs="Arial"/>
          <w:color w:val="auto"/>
          <w:szCs w:val="20"/>
        </w:rPr>
      </w:pPr>
      <w:bookmarkStart w:id="1436" w:name="OLE_LINK2"/>
      <w:ins w:id="1437" w:author="Gert Morlion" w:date="2024-08-26T11:20:00Z">
        <w:r>
          <w:rPr>
            <w:rFonts w:cs="Arial"/>
            <w:color w:val="auto"/>
            <w:szCs w:val="20"/>
          </w:rPr>
          <w:t xml:space="preserve">S-401 Annex C – </w:t>
        </w:r>
        <w:r>
          <w:rPr>
            <w:rFonts w:cs="Arial"/>
            <w:i/>
            <w:color w:val="auto"/>
            <w:szCs w:val="20"/>
          </w:rPr>
          <w:t>S-</w:t>
        </w:r>
      </w:ins>
      <w:ins w:id="1438" w:author="Gert Morlion" w:date="2024-08-26T11:21:00Z">
        <w:r>
          <w:rPr>
            <w:rFonts w:cs="Arial"/>
            <w:i/>
            <w:color w:val="auto"/>
            <w:szCs w:val="20"/>
          </w:rPr>
          <w:t>4</w:t>
        </w:r>
      </w:ins>
      <w:ins w:id="143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identify excess and/or duplicate items.</w:t>
        </w:r>
      </w:ins>
    </w:p>
    <w:p w14:paraId="13CE0421" w14:textId="77777777" w:rsidR="009C79EF" w:rsidRPr="00546C86" w:rsidRDefault="009C79EF" w:rsidP="009C79EF">
      <w:pPr>
        <w:pStyle w:val="ParagraphText"/>
        <w:spacing w:after="120"/>
        <w:jc w:val="both"/>
        <w:rPr>
          <w:ins w:id="1440" w:author="Gert Morlion" w:date="2024-08-26T11:20:00Z"/>
          <w:rFonts w:cs="Arial"/>
          <w:color w:val="auto"/>
          <w:szCs w:val="20"/>
        </w:rPr>
      </w:pPr>
      <w:ins w:id="1441" w:author="Gert Morlion" w:date="2024-08-26T11:20:00Z">
        <w:r w:rsidRPr="00306553">
          <w:t>If no excess or duplicate items are present the dataset PASSES this test.</w:t>
        </w:r>
      </w:ins>
    </w:p>
    <w:p w14:paraId="61812B98"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42" w:author="Gert Morlion" w:date="2024-08-26T11:20:00Z"/>
        </w:rPr>
      </w:pPr>
      <w:bookmarkStart w:id="1443" w:name="_Toc170072382"/>
      <w:bookmarkEnd w:id="1436"/>
      <w:ins w:id="1444" w:author="Gert Morlion" w:date="2024-08-26T11:20:00Z">
        <w:r w:rsidRPr="00AB2995">
          <w:t>Omission</w:t>
        </w:r>
        <w:bookmarkEnd w:id="1443"/>
      </w:ins>
    </w:p>
    <w:p w14:paraId="33725C9B" w14:textId="14D9B74A" w:rsidR="009C79EF" w:rsidRDefault="009C79EF" w:rsidP="009C79EF">
      <w:pPr>
        <w:pStyle w:val="ParagraphText"/>
        <w:spacing w:after="120"/>
        <w:jc w:val="both"/>
        <w:rPr>
          <w:ins w:id="1445" w:author="Gert Morlion" w:date="2024-08-26T11:20:00Z"/>
          <w:rFonts w:cs="Arial"/>
          <w:color w:val="auto"/>
          <w:szCs w:val="20"/>
        </w:rPr>
      </w:pPr>
      <w:ins w:id="1446" w:author="Gert Morlion" w:date="2024-08-26T11:20:00Z">
        <w:r w:rsidRPr="009C79EF">
          <w:rPr>
            <w:rFonts w:eastAsia="DengXian" w:cs="Arial"/>
            <w:color w:val="auto"/>
            <w:szCs w:val="20"/>
            <w:lang w:eastAsia="zh-CN"/>
          </w:rPr>
          <w:t>Omission</w:t>
        </w:r>
        <w:r w:rsidRPr="00546C86">
          <w:rPr>
            <w:rFonts w:cs="Arial"/>
            <w:color w:val="auto"/>
            <w:szCs w:val="20"/>
          </w:rPr>
          <w:t xml:space="preserve"> is applicable for S-</w:t>
        </w:r>
      </w:ins>
      <w:ins w:id="1447" w:author="Gert Morlion" w:date="2024-08-26T11:21:00Z">
        <w:r>
          <w:rPr>
            <w:rFonts w:cs="Arial"/>
            <w:color w:val="auto"/>
            <w:szCs w:val="20"/>
          </w:rPr>
          <w:t>4</w:t>
        </w:r>
      </w:ins>
      <w:ins w:id="1448" w:author="Gert Morlion" w:date="2024-08-26T11:20:00Z">
        <w:r w:rsidRPr="00546C86">
          <w:rPr>
            <w:rFonts w:cs="Arial"/>
            <w:color w:val="auto"/>
            <w:szCs w:val="20"/>
          </w:rPr>
          <w:t>01.</w:t>
        </w:r>
        <w:r>
          <w:rPr>
            <w:rFonts w:cs="Arial"/>
            <w:color w:val="auto"/>
            <w:szCs w:val="20"/>
          </w:rPr>
          <w:t xml:space="preserve"> Data Producers must verify that no items that should have been included in the dataset have been missed. This includes missing features specified as mandatory in S-101; and missing support files referenced by the dataset.</w:t>
        </w:r>
      </w:ins>
    </w:p>
    <w:p w14:paraId="45577FD9" w14:textId="633C1B7B" w:rsidR="009C79EF" w:rsidRPr="00546C86" w:rsidRDefault="009C79EF" w:rsidP="009C79EF">
      <w:pPr>
        <w:pStyle w:val="ParagraphText"/>
        <w:spacing w:after="120"/>
        <w:jc w:val="both"/>
        <w:rPr>
          <w:ins w:id="1449" w:author="Gert Morlion" w:date="2024-08-26T11:20:00Z"/>
          <w:rFonts w:cs="Arial"/>
          <w:color w:val="auto"/>
          <w:szCs w:val="20"/>
        </w:rPr>
      </w:pPr>
      <w:ins w:id="1450" w:author="Gert Morlion" w:date="2024-08-26T11:20:00Z">
        <w:r>
          <w:rPr>
            <w:rFonts w:cs="Arial"/>
            <w:color w:val="auto"/>
            <w:szCs w:val="20"/>
          </w:rPr>
          <w:t>S-</w:t>
        </w:r>
      </w:ins>
      <w:ins w:id="1451" w:author="Gert Morlion" w:date="2024-08-26T11:21:00Z">
        <w:r>
          <w:rPr>
            <w:rFonts w:cs="Arial"/>
            <w:color w:val="auto"/>
            <w:szCs w:val="20"/>
          </w:rPr>
          <w:t>4</w:t>
        </w:r>
      </w:ins>
      <w:ins w:id="1452" w:author="Gert Morlion" w:date="2024-08-26T11:20:00Z">
        <w:r>
          <w:rPr>
            <w:rFonts w:cs="Arial"/>
            <w:color w:val="auto"/>
            <w:szCs w:val="20"/>
          </w:rPr>
          <w:t xml:space="preserve">01 Annex C – </w:t>
        </w:r>
        <w:r>
          <w:rPr>
            <w:rFonts w:cs="Arial"/>
            <w:i/>
            <w:color w:val="auto"/>
            <w:szCs w:val="20"/>
          </w:rPr>
          <w:t>S-</w:t>
        </w:r>
      </w:ins>
      <w:ins w:id="1453" w:author="Gert Morlion" w:date="2024-08-26T11:21:00Z">
        <w:r>
          <w:rPr>
            <w:rFonts w:cs="Arial"/>
            <w:i/>
            <w:color w:val="auto"/>
            <w:szCs w:val="20"/>
          </w:rPr>
          <w:t>4</w:t>
        </w:r>
      </w:ins>
      <w:ins w:id="1454"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detect missing items.</w:t>
        </w:r>
      </w:ins>
    </w:p>
    <w:p w14:paraId="48D083FE" w14:textId="77777777" w:rsidR="009C79EF" w:rsidRPr="009C79EF" w:rsidRDefault="009C79EF" w:rsidP="009C79EF">
      <w:pPr>
        <w:pStyle w:val="ParagraphText"/>
        <w:spacing w:after="120"/>
        <w:jc w:val="both"/>
        <w:rPr>
          <w:ins w:id="1455" w:author="Gert Morlion" w:date="2024-08-26T11:20:00Z"/>
          <w:rFonts w:eastAsia="DengXian" w:cs="Arial"/>
          <w:color w:val="auto"/>
          <w:szCs w:val="20"/>
          <w:lang w:eastAsia="zh-CN"/>
        </w:rPr>
      </w:pPr>
      <w:ins w:id="1456" w:author="Gert Morlion" w:date="2024-08-26T11:20:00Z">
        <w:r>
          <w:rPr>
            <w:rFonts w:cs="Arial"/>
            <w:color w:val="auto"/>
            <w:szCs w:val="20"/>
          </w:rPr>
          <w:t xml:space="preserve">If no items have been omitted the dataset PASSES this test. </w:t>
        </w:r>
      </w:ins>
    </w:p>
    <w:p w14:paraId="02649127" w14:textId="77777777" w:rsidR="009C79EF" w:rsidRPr="008B3C81" w:rsidRDefault="009C79EF" w:rsidP="009C79EF">
      <w:pPr>
        <w:pStyle w:val="ParagraphText"/>
        <w:spacing w:after="120"/>
        <w:jc w:val="both"/>
        <w:rPr>
          <w:ins w:id="1457" w:author="Gert Morlion" w:date="2024-08-26T11:20:00Z"/>
          <w:rFonts w:cs="Arial"/>
          <w:color w:val="auto"/>
          <w:szCs w:val="20"/>
        </w:rPr>
      </w:pPr>
    </w:p>
    <w:p w14:paraId="67212B87" w14:textId="77777777" w:rsidR="009C79EF" w:rsidRPr="004A70BB" w:rsidRDefault="009C79EF" w:rsidP="009C79EF">
      <w:pPr>
        <w:pStyle w:val="berschrift2"/>
        <w:tabs>
          <w:tab w:val="clear" w:pos="540"/>
        </w:tabs>
        <w:spacing w:before="120" w:after="200" w:line="240" w:lineRule="auto"/>
        <w:ind w:left="709" w:hanging="709"/>
        <w:rPr>
          <w:ins w:id="1458" w:author="Gert Morlion" w:date="2024-08-26T11:20:00Z"/>
        </w:rPr>
      </w:pPr>
      <w:bookmarkStart w:id="1459" w:name="_Toc170072383"/>
      <w:ins w:id="1460" w:author="Gert Morlion" w:date="2024-08-26T11:20:00Z">
        <w:r>
          <w:t>Logical consistency</w:t>
        </w:r>
        <w:bookmarkEnd w:id="1459"/>
      </w:ins>
    </w:p>
    <w:p w14:paraId="7E8FDA3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61" w:author="Gert Morlion" w:date="2024-08-26T11:20:00Z"/>
        </w:rPr>
      </w:pPr>
      <w:bookmarkStart w:id="1462" w:name="_Toc170072384"/>
      <w:ins w:id="1463" w:author="Gert Morlion" w:date="2024-08-26T11:20:00Z">
        <w:r w:rsidRPr="00AB2995">
          <w:t>Conceptual consistency</w:t>
        </w:r>
        <w:bookmarkEnd w:id="1462"/>
      </w:ins>
    </w:p>
    <w:p w14:paraId="6FB48B8F" w14:textId="15D74ED4" w:rsidR="009C79EF" w:rsidRPr="009C79EF" w:rsidRDefault="009C79EF" w:rsidP="009C79EF">
      <w:pPr>
        <w:pStyle w:val="ParagraphText"/>
        <w:spacing w:after="120"/>
        <w:jc w:val="both"/>
        <w:rPr>
          <w:ins w:id="1464" w:author="Gert Morlion" w:date="2024-08-26T11:20:00Z"/>
          <w:rFonts w:eastAsia="DengXian" w:cs="Arial"/>
          <w:color w:val="auto"/>
          <w:szCs w:val="20"/>
          <w:lang w:eastAsia="zh-CN"/>
        </w:rPr>
      </w:pPr>
      <w:ins w:id="1465" w:author="Gert Morlion" w:date="2024-08-26T11:20:00Z">
        <w:r w:rsidRPr="00686B2E">
          <w:rPr>
            <w:rFonts w:cs="Arial"/>
            <w:color w:val="auto"/>
            <w:szCs w:val="20"/>
          </w:rPr>
          <w:t>Conceptual Consistency is applicable for S-</w:t>
        </w:r>
      </w:ins>
      <w:ins w:id="1466" w:author="Gert Morlion" w:date="2024-08-26T11:21:00Z">
        <w:r>
          <w:rPr>
            <w:rFonts w:cs="Arial"/>
            <w:color w:val="auto"/>
            <w:szCs w:val="20"/>
          </w:rPr>
          <w:t>4</w:t>
        </w:r>
      </w:ins>
      <w:ins w:id="1467" w:author="Gert Morlion" w:date="2024-08-26T11:20:00Z">
        <w:r w:rsidRPr="00686B2E">
          <w:rPr>
            <w:rFonts w:cs="Arial"/>
            <w:color w:val="auto"/>
            <w:szCs w:val="20"/>
          </w:rPr>
          <w:t>01 and follow</w:t>
        </w:r>
        <w:r w:rsidRPr="009C79EF">
          <w:rPr>
            <w:rFonts w:eastAsia="DengXian" w:cs="Arial"/>
            <w:color w:val="auto"/>
            <w:szCs w:val="20"/>
            <w:lang w:eastAsia="zh-CN"/>
          </w:rPr>
          <w:t>s</w:t>
        </w:r>
        <w:r w:rsidRPr="00686B2E">
          <w:rPr>
            <w:rFonts w:cs="Arial"/>
            <w:color w:val="auto"/>
            <w:szCs w:val="20"/>
          </w:rPr>
          <w:t xml:space="preserve"> the guidelines from S-100 Part 1.</w:t>
        </w:r>
      </w:ins>
    </w:p>
    <w:p w14:paraId="7C5AE3B5" w14:textId="56B11150" w:rsidR="009C79EF" w:rsidRDefault="009C79EF" w:rsidP="009C79EF">
      <w:pPr>
        <w:pStyle w:val="ParagraphText"/>
        <w:spacing w:after="120"/>
        <w:jc w:val="both"/>
        <w:rPr>
          <w:ins w:id="1468" w:author="Gert Morlion" w:date="2024-08-26T11:20:00Z"/>
          <w:rFonts w:cs="Arial"/>
          <w:color w:val="auto"/>
          <w:szCs w:val="20"/>
        </w:rPr>
      </w:pPr>
      <w:ins w:id="1469" w:author="Gert Morlion" w:date="2024-08-26T11:20:00Z">
        <w:r>
          <w:rPr>
            <w:rFonts w:cs="Arial"/>
            <w:color w:val="auto"/>
            <w:szCs w:val="20"/>
          </w:rPr>
          <w:t>Data Producers must verify that the dataset conforms to the S-100 General Feature Model. S-</w:t>
        </w:r>
      </w:ins>
      <w:ins w:id="1470" w:author="Gert Morlion" w:date="2024-08-26T11:21:00Z">
        <w:r>
          <w:rPr>
            <w:rFonts w:cs="Arial"/>
            <w:color w:val="auto"/>
            <w:szCs w:val="20"/>
          </w:rPr>
          <w:t>4</w:t>
        </w:r>
      </w:ins>
      <w:ins w:id="1471" w:author="Gert Morlion" w:date="2024-08-26T11:20:00Z">
        <w:r>
          <w:rPr>
            <w:rFonts w:cs="Arial"/>
            <w:color w:val="auto"/>
            <w:szCs w:val="20"/>
          </w:rPr>
          <w:t xml:space="preserve">01 Annex C – </w:t>
        </w:r>
        <w:r>
          <w:rPr>
            <w:rFonts w:cs="Arial"/>
            <w:i/>
            <w:color w:val="auto"/>
            <w:szCs w:val="20"/>
          </w:rPr>
          <w:t>S-</w:t>
        </w:r>
      </w:ins>
      <w:ins w:id="1472" w:author="Gert Morlion" w:date="2024-08-26T11:21:00Z">
        <w:r>
          <w:rPr>
            <w:rFonts w:cs="Arial"/>
            <w:i/>
            <w:color w:val="auto"/>
            <w:szCs w:val="20"/>
          </w:rPr>
          <w:t>4</w:t>
        </w:r>
      </w:ins>
      <w:ins w:id="1473"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DE9336" w14:textId="038348E1" w:rsidR="009C79EF" w:rsidRDefault="009C79EF" w:rsidP="009C79EF">
      <w:pPr>
        <w:pStyle w:val="ParagraphText"/>
        <w:spacing w:after="120"/>
        <w:jc w:val="both"/>
        <w:rPr>
          <w:ins w:id="1474" w:author="Gert Morlion" w:date="2024-08-26T11:20:00Z"/>
          <w:rFonts w:cs="Arial"/>
          <w:color w:val="auto"/>
          <w:szCs w:val="20"/>
        </w:rPr>
      </w:pPr>
      <w:ins w:id="1475" w:author="Gert Morlion" w:date="2024-08-26T11:20:00Z">
        <w:r>
          <w:rPr>
            <w:rFonts w:cs="Arial"/>
            <w:color w:val="auto"/>
            <w:szCs w:val="20"/>
          </w:rPr>
          <w:t>If no conceptual consistency checks classified as Critical in S-</w:t>
        </w:r>
      </w:ins>
      <w:ins w:id="1476" w:author="Gert Morlion" w:date="2024-08-26T11:21:00Z">
        <w:r>
          <w:rPr>
            <w:rFonts w:cs="Arial"/>
            <w:color w:val="auto"/>
            <w:szCs w:val="20"/>
          </w:rPr>
          <w:t>4</w:t>
        </w:r>
      </w:ins>
      <w:ins w:id="1477" w:author="Gert Morlion" w:date="2024-08-26T11:20:00Z">
        <w:r>
          <w:rPr>
            <w:rFonts w:cs="Arial"/>
            <w:color w:val="auto"/>
            <w:szCs w:val="20"/>
          </w:rPr>
          <w:t xml:space="preserve">01 Annex C are reported the dataset PASSES this test. </w:t>
        </w:r>
      </w:ins>
    </w:p>
    <w:p w14:paraId="06C24D39"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478" w:author="Gert Morlion" w:date="2024-08-26T11:20:00Z"/>
        </w:rPr>
      </w:pPr>
      <w:bookmarkStart w:id="1479" w:name="_Toc170072385"/>
      <w:ins w:id="1480" w:author="Gert Morlion" w:date="2024-08-26T11:20:00Z">
        <w:r>
          <w:t>Domain</w:t>
        </w:r>
        <w:r w:rsidRPr="00AB2995">
          <w:t xml:space="preserve"> consistency</w:t>
        </w:r>
        <w:bookmarkEnd w:id="1479"/>
      </w:ins>
    </w:p>
    <w:p w14:paraId="67192593" w14:textId="5F471CBB" w:rsidR="009C79EF" w:rsidRPr="009C79EF" w:rsidRDefault="009C79EF" w:rsidP="009C79EF">
      <w:pPr>
        <w:pStyle w:val="ParagraphText"/>
        <w:spacing w:after="120"/>
        <w:jc w:val="both"/>
        <w:rPr>
          <w:ins w:id="1481" w:author="Gert Morlion" w:date="2024-08-26T11:20:00Z"/>
          <w:rFonts w:eastAsia="DengXian" w:cs="Arial"/>
          <w:color w:val="auto"/>
          <w:szCs w:val="20"/>
          <w:lang w:eastAsia="zh-CN"/>
        </w:rPr>
      </w:pPr>
      <w:ins w:id="1482" w:author="Gert Morlion" w:date="2024-08-26T11:20:00Z">
        <w:r w:rsidRPr="00C835FC">
          <w:rPr>
            <w:rFonts w:cs="Arial"/>
            <w:color w:val="auto"/>
            <w:szCs w:val="20"/>
          </w:rPr>
          <w:t>Domain consistency is applicable for S-</w:t>
        </w:r>
      </w:ins>
      <w:ins w:id="1483" w:author="Gert Morlion" w:date="2024-08-26T11:21:00Z">
        <w:r>
          <w:rPr>
            <w:rFonts w:cs="Arial"/>
            <w:color w:val="auto"/>
            <w:szCs w:val="20"/>
          </w:rPr>
          <w:t>4</w:t>
        </w:r>
      </w:ins>
      <w:ins w:id="1484" w:author="Gert Morlion" w:date="2024-08-26T11:20:00Z">
        <w:r w:rsidRPr="00C835FC">
          <w:rPr>
            <w:rFonts w:cs="Arial"/>
            <w:color w:val="auto"/>
            <w:szCs w:val="20"/>
          </w:rPr>
          <w:t>01 and follow</w:t>
        </w:r>
        <w:r w:rsidRPr="009C79EF">
          <w:rPr>
            <w:rFonts w:eastAsia="DengXian" w:cs="Arial"/>
            <w:color w:val="auto"/>
            <w:szCs w:val="20"/>
            <w:lang w:eastAsia="zh-CN"/>
          </w:rPr>
          <w:t>s</w:t>
        </w:r>
        <w:r w:rsidRPr="00C835FC">
          <w:rPr>
            <w:rFonts w:cs="Arial"/>
            <w:color w:val="auto"/>
            <w:szCs w:val="20"/>
          </w:rPr>
          <w:t xml:space="preserve"> the guidelines from S-100 Part </w:t>
        </w:r>
        <w:r w:rsidRPr="009C79EF">
          <w:rPr>
            <w:rFonts w:eastAsia="DengXian" w:cs="Arial"/>
            <w:color w:val="auto"/>
            <w:szCs w:val="20"/>
            <w:lang w:eastAsia="zh-CN"/>
          </w:rPr>
          <w:t>5</w:t>
        </w:r>
        <w:r w:rsidRPr="00C835FC">
          <w:rPr>
            <w:rFonts w:cs="Arial"/>
            <w:color w:val="auto"/>
            <w:szCs w:val="20"/>
          </w:rPr>
          <w:t>.</w:t>
        </w:r>
      </w:ins>
    </w:p>
    <w:p w14:paraId="4AC35623" w14:textId="50501158" w:rsidR="009C79EF" w:rsidRDefault="009C79EF" w:rsidP="009C79EF">
      <w:pPr>
        <w:pStyle w:val="ParagraphText"/>
        <w:spacing w:after="120"/>
        <w:jc w:val="both"/>
        <w:rPr>
          <w:ins w:id="1485" w:author="Gert Morlion" w:date="2024-08-26T11:20:00Z"/>
          <w:rFonts w:cs="Arial"/>
          <w:color w:val="auto"/>
          <w:szCs w:val="20"/>
        </w:rPr>
      </w:pPr>
      <w:ins w:id="1486" w:author="Gert Morlion" w:date="2024-08-26T11:20:00Z">
        <w:r>
          <w:rPr>
            <w:rFonts w:cs="Arial"/>
            <w:color w:val="auto"/>
            <w:szCs w:val="20"/>
          </w:rPr>
          <w:t>Data Producers must verify that the dataset conforms to the S-</w:t>
        </w:r>
      </w:ins>
      <w:ins w:id="1487" w:author="Gert Morlion" w:date="2024-08-26T11:21:00Z">
        <w:r>
          <w:rPr>
            <w:rFonts w:cs="Arial"/>
            <w:color w:val="auto"/>
            <w:szCs w:val="20"/>
          </w:rPr>
          <w:t>4</w:t>
        </w:r>
      </w:ins>
      <w:ins w:id="1488" w:author="Gert Morlion" w:date="2024-08-26T11:20:00Z">
        <w:r>
          <w:rPr>
            <w:rFonts w:cs="Arial"/>
            <w:color w:val="auto"/>
            <w:szCs w:val="20"/>
          </w:rPr>
          <w:t>01 Feature Catalogue and rules described in the S-</w:t>
        </w:r>
      </w:ins>
      <w:ins w:id="1489" w:author="Gert Morlion" w:date="2024-08-26T11:21:00Z">
        <w:r>
          <w:rPr>
            <w:rFonts w:cs="Arial"/>
            <w:color w:val="auto"/>
            <w:szCs w:val="20"/>
          </w:rPr>
          <w:t>4</w:t>
        </w:r>
      </w:ins>
      <w:ins w:id="1490"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491" w:author="Gert Morlion" w:date="2024-08-26T11:21:00Z">
        <w:r>
          <w:rPr>
            <w:rFonts w:cs="Arial"/>
            <w:color w:val="auto"/>
            <w:szCs w:val="20"/>
          </w:rPr>
          <w:t>4</w:t>
        </w:r>
      </w:ins>
      <w:ins w:id="1492" w:author="Gert Morlion" w:date="2024-08-26T11:20:00Z">
        <w:r>
          <w:rPr>
            <w:rFonts w:cs="Arial"/>
            <w:color w:val="auto"/>
            <w:szCs w:val="20"/>
          </w:rPr>
          <w:t xml:space="preserve">01 Annex C – </w:t>
        </w:r>
        <w:r>
          <w:rPr>
            <w:rFonts w:cs="Arial"/>
            <w:i/>
            <w:color w:val="auto"/>
            <w:szCs w:val="20"/>
          </w:rPr>
          <w:t>S-</w:t>
        </w:r>
      </w:ins>
      <w:ins w:id="1493" w:author="Gert Morlion" w:date="2024-08-26T11:21:00Z">
        <w:r>
          <w:rPr>
            <w:rFonts w:cs="Arial"/>
            <w:i/>
            <w:color w:val="auto"/>
            <w:szCs w:val="20"/>
          </w:rPr>
          <w:t>4</w:t>
        </w:r>
      </w:ins>
      <w:ins w:id="1494"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CC5F78" w14:textId="7D283546" w:rsidR="009C79EF" w:rsidRDefault="009C79EF" w:rsidP="009C79EF">
      <w:pPr>
        <w:pStyle w:val="ParagraphText"/>
        <w:spacing w:after="120"/>
        <w:jc w:val="both"/>
        <w:rPr>
          <w:ins w:id="1495" w:author="Gert Morlion" w:date="2024-08-26T11:20:00Z"/>
          <w:rFonts w:cs="Arial"/>
          <w:color w:val="auto"/>
          <w:szCs w:val="20"/>
        </w:rPr>
      </w:pPr>
      <w:ins w:id="1496" w:author="Gert Morlion" w:date="2024-08-26T11:20:00Z">
        <w:r>
          <w:rPr>
            <w:rFonts w:cs="Arial"/>
            <w:color w:val="auto"/>
            <w:szCs w:val="20"/>
          </w:rPr>
          <w:t>If no domain consistency checks classified as Critical in S-</w:t>
        </w:r>
      </w:ins>
      <w:ins w:id="1497" w:author="Gert Morlion" w:date="2024-08-26T11:22:00Z">
        <w:r>
          <w:rPr>
            <w:rFonts w:cs="Arial"/>
            <w:color w:val="auto"/>
            <w:szCs w:val="20"/>
          </w:rPr>
          <w:t>4</w:t>
        </w:r>
      </w:ins>
      <w:ins w:id="1498" w:author="Gert Morlion" w:date="2024-08-26T11:20:00Z">
        <w:r>
          <w:rPr>
            <w:rFonts w:cs="Arial"/>
            <w:color w:val="auto"/>
            <w:szCs w:val="20"/>
          </w:rPr>
          <w:t xml:space="preserve">01 Annex C are reported the dataset PASSES this test. </w:t>
        </w:r>
      </w:ins>
    </w:p>
    <w:p w14:paraId="357767DE" w14:textId="77777777" w:rsidR="009C79EF" w:rsidRPr="0014612C" w:rsidRDefault="009C79EF" w:rsidP="009C79EF">
      <w:pPr>
        <w:pStyle w:val="berschrift3"/>
        <w:tabs>
          <w:tab w:val="clear" w:pos="660"/>
          <w:tab w:val="clear" w:pos="880"/>
          <w:tab w:val="left" w:pos="851"/>
        </w:tabs>
        <w:spacing w:before="120" w:after="120" w:line="240" w:lineRule="auto"/>
        <w:ind w:left="851" w:hanging="851"/>
        <w:jc w:val="both"/>
        <w:rPr>
          <w:ins w:id="1499" w:author="Gert Morlion" w:date="2024-08-26T11:20:00Z"/>
        </w:rPr>
      </w:pPr>
      <w:bookmarkStart w:id="1500" w:name="_Toc170072386"/>
      <w:ins w:id="1501" w:author="Gert Morlion" w:date="2024-08-26T11:20:00Z">
        <w:r w:rsidRPr="0014612C">
          <w:t>Format consistency</w:t>
        </w:r>
        <w:bookmarkEnd w:id="1500"/>
      </w:ins>
    </w:p>
    <w:p w14:paraId="40D8915B" w14:textId="5C45E9A6" w:rsidR="009C79EF" w:rsidRDefault="009C79EF" w:rsidP="009C79EF">
      <w:pPr>
        <w:pStyle w:val="ParagraphText"/>
        <w:spacing w:after="120"/>
        <w:jc w:val="both"/>
        <w:rPr>
          <w:ins w:id="1502" w:author="Gert Morlion" w:date="2024-08-26T11:20:00Z"/>
          <w:rFonts w:cs="Arial"/>
          <w:color w:val="auto"/>
          <w:szCs w:val="20"/>
        </w:rPr>
      </w:pPr>
      <w:ins w:id="1503" w:author="Gert Morlion" w:date="2024-08-26T11:20:00Z">
        <w:r w:rsidRPr="00C835FC">
          <w:rPr>
            <w:rFonts w:cs="Arial"/>
            <w:color w:val="auto"/>
            <w:szCs w:val="20"/>
          </w:rPr>
          <w:t>Format Consistency is applicable for S-</w:t>
        </w:r>
      </w:ins>
      <w:ins w:id="1504" w:author="Gert Morlion" w:date="2024-08-26T11:22:00Z">
        <w:r>
          <w:rPr>
            <w:rFonts w:cs="Arial"/>
            <w:color w:val="auto"/>
            <w:szCs w:val="20"/>
          </w:rPr>
          <w:t>4</w:t>
        </w:r>
      </w:ins>
      <w:ins w:id="1505" w:author="Gert Morlion" w:date="2024-08-26T11:20:00Z">
        <w:r w:rsidRPr="00C835FC">
          <w:rPr>
            <w:rFonts w:cs="Arial"/>
            <w:color w:val="auto"/>
            <w:szCs w:val="20"/>
          </w:rPr>
          <w:t>01 and follow</w:t>
        </w:r>
        <w:r w:rsidRPr="009C79EF">
          <w:rPr>
            <w:rFonts w:eastAsia="DengXian" w:cs="Arial"/>
            <w:color w:val="auto"/>
            <w:szCs w:val="20"/>
            <w:lang w:eastAsia="zh-CN"/>
          </w:rPr>
          <w:t>s</w:t>
        </w:r>
        <w:r>
          <w:rPr>
            <w:rFonts w:cs="Arial"/>
            <w:color w:val="auto"/>
            <w:szCs w:val="20"/>
          </w:rPr>
          <w:t xml:space="preserve"> the guidelines from S-100 Part</w:t>
        </w:r>
        <w:r w:rsidRPr="00C835FC">
          <w:rPr>
            <w:rFonts w:cs="Arial"/>
            <w:color w:val="auto"/>
            <w:szCs w:val="20"/>
          </w:rPr>
          <w:t xml:space="preserve"> </w:t>
        </w:r>
        <w:r w:rsidRPr="009C79EF">
          <w:rPr>
            <w:rFonts w:eastAsia="DengXian" w:cs="Arial"/>
            <w:color w:val="auto"/>
            <w:szCs w:val="20"/>
            <w:lang w:eastAsia="zh-CN"/>
          </w:rPr>
          <w:t>10a</w:t>
        </w:r>
        <w:r w:rsidRPr="00C835FC">
          <w:rPr>
            <w:rFonts w:cs="Arial"/>
            <w:color w:val="auto"/>
            <w:szCs w:val="20"/>
          </w:rPr>
          <w:t>.</w:t>
        </w:r>
      </w:ins>
    </w:p>
    <w:p w14:paraId="4F4D2481" w14:textId="3C1385B7" w:rsidR="009C79EF" w:rsidRDefault="009C79EF" w:rsidP="009C79EF">
      <w:pPr>
        <w:pStyle w:val="ParagraphText"/>
        <w:spacing w:after="120"/>
        <w:jc w:val="both"/>
        <w:rPr>
          <w:ins w:id="1506" w:author="Gert Morlion" w:date="2024-08-26T11:20:00Z"/>
          <w:rFonts w:cs="Arial"/>
          <w:color w:val="auto"/>
          <w:szCs w:val="20"/>
        </w:rPr>
      </w:pPr>
      <w:ins w:id="1507" w:author="Gert Morlion" w:date="2024-08-26T11:20:00Z">
        <w:r>
          <w:rPr>
            <w:rFonts w:cs="Arial"/>
            <w:color w:val="auto"/>
            <w:szCs w:val="20"/>
          </w:rPr>
          <w:lastRenderedPageBreak/>
          <w:t>Data Producers must verify that the dataset conforms to S-</w:t>
        </w:r>
      </w:ins>
      <w:ins w:id="1508" w:author="Gert Morlion" w:date="2024-08-26T11:22:00Z">
        <w:r>
          <w:rPr>
            <w:rFonts w:cs="Arial"/>
            <w:color w:val="auto"/>
            <w:szCs w:val="20"/>
          </w:rPr>
          <w:t>4</w:t>
        </w:r>
      </w:ins>
      <w:ins w:id="1509" w:author="Gert Morlion" w:date="2024-08-26T11:20:00Z">
        <w:r>
          <w:rPr>
            <w:rFonts w:cs="Arial"/>
            <w:color w:val="auto"/>
            <w:szCs w:val="20"/>
          </w:rPr>
          <w:t xml:space="preserve">01 Annex B – </w:t>
        </w:r>
        <w:r w:rsidRPr="0014612C">
          <w:rPr>
            <w:rFonts w:cs="Arial"/>
            <w:i/>
            <w:color w:val="auto"/>
            <w:szCs w:val="20"/>
          </w:rPr>
          <w:t>Data Product format (encoding)</w:t>
        </w:r>
        <w:r>
          <w:rPr>
            <w:rFonts w:cs="Arial"/>
            <w:color w:val="auto"/>
            <w:szCs w:val="20"/>
          </w:rPr>
          <w:t>. S-</w:t>
        </w:r>
      </w:ins>
      <w:ins w:id="1510" w:author="Gert Morlion" w:date="2024-08-26T11:22:00Z">
        <w:r>
          <w:rPr>
            <w:rFonts w:cs="Arial"/>
            <w:color w:val="auto"/>
            <w:szCs w:val="20"/>
          </w:rPr>
          <w:t>4</w:t>
        </w:r>
      </w:ins>
      <w:ins w:id="1511" w:author="Gert Morlion" w:date="2024-08-26T11:20:00Z">
        <w:r>
          <w:rPr>
            <w:rFonts w:cs="Arial"/>
            <w:color w:val="auto"/>
            <w:szCs w:val="20"/>
          </w:rPr>
          <w:t xml:space="preserve">01 Annex C – </w:t>
        </w:r>
        <w:r>
          <w:rPr>
            <w:rFonts w:cs="Arial"/>
            <w:i/>
            <w:color w:val="auto"/>
            <w:szCs w:val="20"/>
          </w:rPr>
          <w:t>S-</w:t>
        </w:r>
      </w:ins>
      <w:ins w:id="1512" w:author="Gert Morlion" w:date="2024-08-26T11:22:00Z">
        <w:r>
          <w:rPr>
            <w:rFonts w:cs="Arial"/>
            <w:i/>
            <w:color w:val="auto"/>
            <w:szCs w:val="20"/>
          </w:rPr>
          <w:t>4</w:t>
        </w:r>
      </w:ins>
      <w:ins w:id="1513"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5D7E3789" w14:textId="747A9175" w:rsidR="009C79EF" w:rsidRDefault="009C79EF" w:rsidP="009C79EF">
      <w:pPr>
        <w:pStyle w:val="ParagraphText"/>
        <w:spacing w:after="120"/>
        <w:jc w:val="both"/>
        <w:rPr>
          <w:ins w:id="1514" w:author="Gert Morlion" w:date="2024-08-26T11:20:00Z"/>
          <w:rFonts w:cs="Arial"/>
          <w:color w:val="auto"/>
          <w:szCs w:val="20"/>
        </w:rPr>
      </w:pPr>
      <w:ins w:id="1515" w:author="Gert Morlion" w:date="2024-08-26T11:20:00Z">
        <w:r>
          <w:rPr>
            <w:rFonts w:cs="Arial"/>
            <w:color w:val="auto"/>
            <w:szCs w:val="20"/>
          </w:rPr>
          <w:t>If no format consistency checks classified as Critical in S-</w:t>
        </w:r>
      </w:ins>
      <w:ins w:id="1516" w:author="Gert Morlion" w:date="2024-08-26T11:22:00Z">
        <w:r>
          <w:rPr>
            <w:rFonts w:cs="Arial"/>
            <w:color w:val="auto"/>
            <w:szCs w:val="20"/>
          </w:rPr>
          <w:t>4</w:t>
        </w:r>
      </w:ins>
      <w:ins w:id="1517" w:author="Gert Morlion" w:date="2024-08-26T11:20:00Z">
        <w:r>
          <w:rPr>
            <w:rFonts w:cs="Arial"/>
            <w:color w:val="auto"/>
            <w:szCs w:val="20"/>
          </w:rPr>
          <w:t xml:space="preserve">01 Annex C are reported the dataset PASSES this test. </w:t>
        </w:r>
      </w:ins>
    </w:p>
    <w:p w14:paraId="4E257855"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18" w:author="Gert Morlion" w:date="2024-08-26T11:20:00Z"/>
        </w:rPr>
      </w:pPr>
      <w:bookmarkStart w:id="1519" w:name="_Toc170072387"/>
      <w:ins w:id="1520" w:author="Gert Morlion" w:date="2024-08-26T11:20:00Z">
        <w:r>
          <w:t>Topological</w:t>
        </w:r>
        <w:r w:rsidRPr="00AB2995">
          <w:t xml:space="preserve"> consistency</w:t>
        </w:r>
        <w:bookmarkEnd w:id="1519"/>
      </w:ins>
    </w:p>
    <w:p w14:paraId="0E862E7F" w14:textId="3958D1CC" w:rsidR="009C79EF" w:rsidRPr="009C79EF" w:rsidRDefault="009C79EF" w:rsidP="009C79EF">
      <w:pPr>
        <w:pStyle w:val="ParagraphText"/>
        <w:spacing w:after="120"/>
        <w:jc w:val="both"/>
        <w:rPr>
          <w:ins w:id="1521" w:author="Gert Morlion" w:date="2024-08-26T11:20:00Z"/>
          <w:rFonts w:eastAsia="DengXian" w:cs="Arial"/>
          <w:color w:val="auto"/>
          <w:szCs w:val="20"/>
          <w:lang w:eastAsia="zh-CN"/>
        </w:rPr>
      </w:pPr>
      <w:ins w:id="1522" w:author="Gert Morlion" w:date="2024-08-26T11:20:00Z">
        <w:r w:rsidRPr="00ED1B8E">
          <w:rPr>
            <w:rFonts w:cs="Arial"/>
            <w:color w:val="auto"/>
            <w:szCs w:val="20"/>
          </w:rPr>
          <w:t>Topological consistency is applicable for S-</w:t>
        </w:r>
      </w:ins>
      <w:ins w:id="1523" w:author="Gert Morlion" w:date="2024-08-26T11:22:00Z">
        <w:r>
          <w:rPr>
            <w:rFonts w:cs="Arial"/>
            <w:color w:val="auto"/>
            <w:szCs w:val="20"/>
          </w:rPr>
          <w:t>4</w:t>
        </w:r>
      </w:ins>
      <w:ins w:id="1524" w:author="Gert Morlion" w:date="2024-08-26T11:20:00Z">
        <w:r w:rsidRPr="00ED1B8E">
          <w:rPr>
            <w:rFonts w:cs="Arial"/>
            <w:color w:val="auto"/>
            <w:szCs w:val="20"/>
          </w:rPr>
          <w:t>01 and follow</w:t>
        </w:r>
        <w:r w:rsidRPr="009C79EF">
          <w:rPr>
            <w:rFonts w:eastAsia="DengXian" w:cs="Arial"/>
            <w:color w:val="auto"/>
            <w:szCs w:val="20"/>
            <w:lang w:eastAsia="zh-CN"/>
          </w:rPr>
          <w:t>s</w:t>
        </w:r>
        <w:r w:rsidRPr="00ED1B8E">
          <w:rPr>
            <w:rFonts w:cs="Arial"/>
            <w:color w:val="auto"/>
            <w:szCs w:val="20"/>
          </w:rPr>
          <w:t xml:space="preserve"> the guidelines from S-100 Part </w:t>
        </w:r>
        <w:r w:rsidRPr="009C79EF">
          <w:rPr>
            <w:rFonts w:eastAsia="DengXian" w:cs="Arial"/>
            <w:color w:val="auto"/>
            <w:szCs w:val="20"/>
            <w:lang w:eastAsia="zh-CN"/>
          </w:rPr>
          <w:t>7</w:t>
        </w:r>
        <w:r w:rsidRPr="00ED1B8E">
          <w:rPr>
            <w:rFonts w:cs="Arial"/>
            <w:color w:val="auto"/>
            <w:szCs w:val="20"/>
          </w:rPr>
          <w:t>.</w:t>
        </w:r>
      </w:ins>
    </w:p>
    <w:p w14:paraId="4CB27AE7" w14:textId="741967DD" w:rsidR="009C79EF" w:rsidRDefault="009C79EF" w:rsidP="009C79EF">
      <w:pPr>
        <w:pStyle w:val="ParagraphText"/>
        <w:widowControl w:val="0"/>
        <w:spacing w:after="120"/>
        <w:jc w:val="both"/>
        <w:rPr>
          <w:ins w:id="1525" w:author="Gert Morlion" w:date="2024-08-26T11:20:00Z"/>
          <w:rFonts w:cs="Arial"/>
          <w:color w:val="auto"/>
          <w:szCs w:val="20"/>
        </w:rPr>
      </w:pPr>
      <w:ins w:id="1526" w:author="Gert Morlion" w:date="2024-08-26T11:20:00Z">
        <w:r>
          <w:rPr>
            <w:rFonts w:cs="Arial"/>
            <w:color w:val="auto"/>
            <w:szCs w:val="20"/>
          </w:rPr>
          <w:t>Data Producers must verify that the dataset conforms to the requirements for topology set out in Section 4 of this document. S-</w:t>
        </w:r>
      </w:ins>
      <w:ins w:id="1527" w:author="Gert Morlion" w:date="2024-08-26T11:22:00Z">
        <w:r>
          <w:rPr>
            <w:rFonts w:cs="Arial"/>
            <w:color w:val="auto"/>
            <w:szCs w:val="20"/>
          </w:rPr>
          <w:t>4</w:t>
        </w:r>
      </w:ins>
      <w:ins w:id="1528" w:author="Gert Morlion" w:date="2024-08-26T11:20:00Z">
        <w:r>
          <w:rPr>
            <w:rFonts w:cs="Arial"/>
            <w:color w:val="auto"/>
            <w:szCs w:val="20"/>
          </w:rPr>
          <w:t xml:space="preserve">01 Annex C – </w:t>
        </w:r>
        <w:r>
          <w:rPr>
            <w:rFonts w:cs="Arial"/>
            <w:i/>
            <w:color w:val="auto"/>
            <w:szCs w:val="20"/>
          </w:rPr>
          <w:t>S-</w:t>
        </w:r>
      </w:ins>
      <w:ins w:id="1529" w:author="Gert Morlion" w:date="2024-08-26T11:22:00Z">
        <w:r>
          <w:rPr>
            <w:rFonts w:cs="Arial"/>
            <w:i/>
            <w:color w:val="auto"/>
            <w:szCs w:val="20"/>
          </w:rPr>
          <w:t>4</w:t>
        </w:r>
      </w:ins>
      <w:ins w:id="153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621D5AB" w14:textId="18A6436A" w:rsidR="009C79EF" w:rsidRDefault="009C79EF" w:rsidP="009C79EF">
      <w:pPr>
        <w:pStyle w:val="ParagraphText"/>
        <w:widowControl w:val="0"/>
        <w:spacing w:after="120"/>
        <w:jc w:val="both"/>
        <w:rPr>
          <w:ins w:id="1531" w:author="Gert Morlion" w:date="2024-08-26T11:20:00Z"/>
          <w:rFonts w:cs="Arial"/>
          <w:color w:val="auto"/>
          <w:szCs w:val="20"/>
        </w:rPr>
      </w:pPr>
      <w:ins w:id="1532" w:author="Gert Morlion" w:date="2024-08-26T11:20:00Z">
        <w:r>
          <w:rPr>
            <w:rFonts w:cs="Arial"/>
            <w:color w:val="auto"/>
            <w:szCs w:val="20"/>
          </w:rPr>
          <w:t>If no topological consistency checks classified as Critical in S-</w:t>
        </w:r>
      </w:ins>
      <w:ins w:id="1533" w:author="Gert Morlion" w:date="2024-08-26T11:22:00Z">
        <w:r>
          <w:rPr>
            <w:rFonts w:cs="Arial"/>
            <w:color w:val="auto"/>
            <w:szCs w:val="20"/>
          </w:rPr>
          <w:t>4</w:t>
        </w:r>
      </w:ins>
      <w:ins w:id="1534" w:author="Gert Morlion" w:date="2024-08-26T11:20:00Z">
        <w:r>
          <w:rPr>
            <w:rFonts w:cs="Arial"/>
            <w:color w:val="auto"/>
            <w:szCs w:val="20"/>
          </w:rPr>
          <w:t xml:space="preserve">01 Annex C are reported the dataset PASSES this test. </w:t>
        </w:r>
      </w:ins>
    </w:p>
    <w:p w14:paraId="0B0EF497" w14:textId="77777777" w:rsidR="009C79EF" w:rsidRDefault="009C79EF" w:rsidP="009C79EF">
      <w:pPr>
        <w:pStyle w:val="ParagraphText"/>
        <w:spacing w:after="120"/>
        <w:jc w:val="both"/>
        <w:rPr>
          <w:ins w:id="1535" w:author="Gert Morlion" w:date="2024-08-26T11:20:00Z"/>
          <w:rFonts w:cs="Arial"/>
          <w:color w:val="auto"/>
          <w:szCs w:val="20"/>
        </w:rPr>
      </w:pPr>
    </w:p>
    <w:p w14:paraId="57C9F4E2" w14:textId="77777777" w:rsidR="009C79EF" w:rsidRPr="007F395B" w:rsidRDefault="009C79EF" w:rsidP="009C79EF">
      <w:pPr>
        <w:pStyle w:val="berschrift2"/>
        <w:tabs>
          <w:tab w:val="clear" w:pos="540"/>
        </w:tabs>
        <w:spacing w:before="120" w:after="200" w:line="240" w:lineRule="auto"/>
        <w:ind w:left="709" w:hanging="709"/>
        <w:rPr>
          <w:ins w:id="1536" w:author="Gert Morlion" w:date="2024-08-26T11:20:00Z"/>
        </w:rPr>
      </w:pPr>
      <w:bookmarkStart w:id="1537" w:name="_Toc170072388"/>
      <w:ins w:id="1538" w:author="Gert Morlion" w:date="2024-08-26T11:20:00Z">
        <w:r w:rsidRPr="007F395B">
          <w:t>Positional uncertainty and accuracy</w:t>
        </w:r>
        <w:bookmarkEnd w:id="1537"/>
      </w:ins>
    </w:p>
    <w:p w14:paraId="79C46C7F"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39" w:author="Gert Morlion" w:date="2024-08-26T11:20:00Z"/>
        </w:rPr>
      </w:pPr>
      <w:bookmarkStart w:id="1540" w:name="_Toc170072389"/>
      <w:ins w:id="1541" w:author="Gert Morlion" w:date="2024-08-26T11:20:00Z">
        <w:r w:rsidRPr="007F395B">
          <w:t>Absolute or external accuracy</w:t>
        </w:r>
        <w:bookmarkEnd w:id="1540"/>
      </w:ins>
    </w:p>
    <w:p w14:paraId="7F8341A3" w14:textId="3873518C" w:rsidR="009C79EF" w:rsidRDefault="009C79EF" w:rsidP="009C79EF">
      <w:pPr>
        <w:pStyle w:val="ParagraphText"/>
        <w:spacing w:after="120"/>
        <w:jc w:val="both"/>
        <w:rPr>
          <w:ins w:id="1542" w:author="Gert Morlion" w:date="2024-08-26T11:20:00Z"/>
          <w:rFonts w:cs="Arial"/>
          <w:color w:val="auto"/>
          <w:szCs w:val="20"/>
        </w:rPr>
      </w:pPr>
      <w:ins w:id="1543" w:author="Gert Morlion" w:date="2024-08-26T11:20:00Z">
        <w:r w:rsidRPr="00C43BD7">
          <w:rPr>
            <w:rFonts w:cs="Arial"/>
            <w:color w:val="auto"/>
            <w:szCs w:val="20"/>
          </w:rPr>
          <w:t>Absolute or external accuracy is applicable for S-</w:t>
        </w:r>
      </w:ins>
      <w:ins w:id="1544" w:author="Gert Morlion" w:date="2024-08-26T11:22:00Z">
        <w:r>
          <w:rPr>
            <w:rFonts w:cs="Arial"/>
            <w:color w:val="auto"/>
            <w:szCs w:val="20"/>
          </w:rPr>
          <w:t>4</w:t>
        </w:r>
      </w:ins>
      <w:ins w:id="1545" w:author="Gert Morlion" w:date="2024-08-26T11:20:00Z">
        <w:r w:rsidRPr="00C43BD7">
          <w:rPr>
            <w:rFonts w:cs="Arial"/>
            <w:color w:val="auto"/>
            <w:szCs w:val="20"/>
          </w:rPr>
          <w:t>01 and follow</w:t>
        </w:r>
        <w:r w:rsidRPr="009C79EF">
          <w:rPr>
            <w:rFonts w:eastAsia="DengXian" w:cs="Arial"/>
            <w:color w:val="auto"/>
            <w:szCs w:val="20"/>
            <w:lang w:eastAsia="zh-CN"/>
          </w:rPr>
          <w:t>s</w:t>
        </w:r>
        <w:r w:rsidRPr="00C43BD7">
          <w:rPr>
            <w:rFonts w:cs="Arial"/>
            <w:color w:val="auto"/>
            <w:szCs w:val="20"/>
          </w:rPr>
          <w:t xml:space="preserve"> the guidelines from </w:t>
        </w:r>
        <w:commentRangeStart w:id="1546"/>
        <w:r w:rsidRPr="00C43BD7">
          <w:rPr>
            <w:rFonts w:cs="Arial"/>
            <w:color w:val="auto"/>
            <w:szCs w:val="20"/>
          </w:rPr>
          <w:t xml:space="preserve">S-100 Part </w:t>
        </w:r>
        <w:r w:rsidRPr="009C79EF">
          <w:rPr>
            <w:rFonts w:eastAsia="DengXian" w:cs="Arial"/>
            <w:color w:val="auto"/>
            <w:szCs w:val="20"/>
            <w:lang w:eastAsia="zh-CN"/>
          </w:rPr>
          <w:t>4c</w:t>
        </w:r>
      </w:ins>
      <w:commentRangeEnd w:id="1546"/>
      <w:r w:rsidR="00057006">
        <w:rPr>
          <w:rStyle w:val="Kommentarzeichen"/>
          <w:color w:val="auto"/>
          <w:szCs w:val="20"/>
          <w:lang w:eastAsia="ja-JP"/>
        </w:rPr>
        <w:commentReference w:id="1546"/>
      </w:r>
      <w:ins w:id="1547" w:author="Gert Morlion" w:date="2024-08-26T11:20:00Z">
        <w:r w:rsidRPr="00C43BD7">
          <w:rPr>
            <w:rFonts w:cs="Arial"/>
            <w:color w:val="auto"/>
            <w:szCs w:val="20"/>
          </w:rPr>
          <w:t>.</w:t>
        </w:r>
      </w:ins>
    </w:p>
    <w:p w14:paraId="697A1401" w14:textId="6B62DAC2" w:rsidR="009C79EF" w:rsidRPr="009C79EF" w:rsidRDefault="009C79EF" w:rsidP="009C79EF">
      <w:pPr>
        <w:pStyle w:val="ParagraphText"/>
        <w:spacing w:after="120"/>
        <w:jc w:val="both"/>
        <w:rPr>
          <w:ins w:id="1548" w:author="Gert Morlion" w:date="2024-08-26T11:20:00Z"/>
          <w:rFonts w:eastAsia="DengXian" w:cs="Arial"/>
          <w:color w:val="auto"/>
          <w:szCs w:val="20"/>
          <w:lang w:eastAsia="zh-CN"/>
        </w:rPr>
      </w:pPr>
      <w:ins w:id="1549" w:author="Gert Morlion" w:date="2024-08-26T11:20:00Z">
        <w:r>
          <w:rPr>
            <w:rFonts w:cs="Arial"/>
            <w:color w:val="auto"/>
            <w:szCs w:val="20"/>
          </w:rPr>
          <w:t>Data Producers must verify the absolute accuracy of S-</w:t>
        </w:r>
      </w:ins>
      <w:ins w:id="1550" w:author="Gert Morlion" w:date="2024-08-26T11:22:00Z">
        <w:r>
          <w:rPr>
            <w:rFonts w:cs="Arial"/>
            <w:color w:val="auto"/>
            <w:szCs w:val="20"/>
          </w:rPr>
          <w:t>4</w:t>
        </w:r>
      </w:ins>
      <w:ins w:id="1551" w:author="Gert Morlion" w:date="2024-08-26T11:20:00Z">
        <w:r>
          <w:rPr>
            <w:rFonts w:cs="Arial"/>
            <w:color w:val="auto"/>
            <w:szCs w:val="20"/>
          </w:rPr>
          <w:t>01 datasets and ensure that they achieve an adequate accuracy. Additionally the relevant metadata features and attributes as described in S-</w:t>
        </w:r>
      </w:ins>
      <w:ins w:id="1552" w:author="Gert Morlion" w:date="2024-08-26T11:22:00Z">
        <w:r>
          <w:rPr>
            <w:rFonts w:cs="Arial"/>
            <w:color w:val="auto"/>
            <w:szCs w:val="20"/>
          </w:rPr>
          <w:t>4</w:t>
        </w:r>
      </w:ins>
      <w:ins w:id="1553"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must be populated where applicable.</w:t>
        </w:r>
      </w:ins>
    </w:p>
    <w:p w14:paraId="0B5E6C11"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54" w:author="Gert Morlion" w:date="2024-08-26T11:20:00Z"/>
        </w:rPr>
      </w:pPr>
      <w:bookmarkStart w:id="1555" w:name="_Toc170072390"/>
      <w:ins w:id="1556" w:author="Gert Morlion" w:date="2024-08-26T11:20:00Z">
        <w:r w:rsidRPr="00F738E1">
          <w:t>Vertical position accuracy</w:t>
        </w:r>
        <w:bookmarkEnd w:id="1555"/>
      </w:ins>
    </w:p>
    <w:p w14:paraId="40648BC3" w14:textId="10CF02F8" w:rsidR="009C79EF" w:rsidRDefault="009C79EF" w:rsidP="009C79EF">
      <w:pPr>
        <w:pStyle w:val="ParagraphText"/>
        <w:spacing w:after="120"/>
        <w:jc w:val="both"/>
        <w:rPr>
          <w:ins w:id="1557" w:author="Gert Morlion" w:date="2024-08-26T11:20:00Z"/>
          <w:rFonts w:cs="Arial"/>
          <w:color w:val="auto"/>
          <w:szCs w:val="20"/>
        </w:rPr>
      </w:pPr>
      <w:ins w:id="1558" w:author="Gert Morlion" w:date="2024-08-26T11:20:00Z">
        <w:r w:rsidRPr="001B179C">
          <w:rPr>
            <w:rFonts w:cs="Arial"/>
            <w:color w:val="auto"/>
            <w:szCs w:val="20"/>
          </w:rPr>
          <w:t>Vertical position accuracy is applicable for S-</w:t>
        </w:r>
      </w:ins>
      <w:ins w:id="1559" w:author="Gert Morlion" w:date="2024-08-26T11:23:00Z">
        <w:r>
          <w:rPr>
            <w:rFonts w:cs="Arial"/>
            <w:color w:val="auto"/>
            <w:szCs w:val="20"/>
          </w:rPr>
          <w:t>4</w:t>
        </w:r>
      </w:ins>
      <w:ins w:id="1560"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B53358">
          <w:rPr>
            <w:rFonts w:cs="Arial"/>
            <w:color w:val="auto"/>
            <w:szCs w:val="20"/>
          </w:rPr>
          <w:t>.</w:t>
        </w:r>
      </w:ins>
    </w:p>
    <w:p w14:paraId="6C528B88" w14:textId="32DC5A75" w:rsidR="009C79EF" w:rsidRPr="009C79EF" w:rsidRDefault="009C79EF" w:rsidP="009C79EF">
      <w:pPr>
        <w:pStyle w:val="ParagraphText"/>
        <w:spacing w:after="120"/>
        <w:jc w:val="both"/>
        <w:rPr>
          <w:ins w:id="1561" w:author="Gert Morlion" w:date="2024-08-26T11:20:00Z"/>
          <w:rFonts w:eastAsia="DengXian" w:cs="Arial"/>
          <w:color w:val="auto"/>
          <w:szCs w:val="20"/>
          <w:lang w:eastAsia="zh-CN"/>
        </w:rPr>
      </w:pPr>
      <w:ins w:id="1562" w:author="Gert Morlion" w:date="2024-08-26T11:20:00Z">
        <w:r>
          <w:rPr>
            <w:rFonts w:cs="Arial"/>
            <w:color w:val="auto"/>
            <w:szCs w:val="20"/>
          </w:rPr>
          <w:t>Data Producers must verify the vertical position accuracy of S-</w:t>
        </w:r>
      </w:ins>
      <w:ins w:id="1563" w:author="Gert Morlion" w:date="2024-08-26T11:23:00Z">
        <w:r>
          <w:rPr>
            <w:rFonts w:cs="Arial"/>
            <w:color w:val="auto"/>
            <w:szCs w:val="20"/>
          </w:rPr>
          <w:t>4</w:t>
        </w:r>
      </w:ins>
      <w:ins w:id="1564" w:author="Gert Morlion" w:date="2024-08-26T11:20:00Z">
        <w:r>
          <w:rPr>
            <w:rFonts w:cs="Arial"/>
            <w:color w:val="auto"/>
            <w:szCs w:val="20"/>
          </w:rPr>
          <w:t>01 datasets and ensure that they achieve an adequate accuracy. The relevant metadata features and attributes as described in S-</w:t>
        </w:r>
      </w:ins>
      <w:ins w:id="1565" w:author="Gert Morlion" w:date="2024-08-26T11:23:00Z">
        <w:r>
          <w:rPr>
            <w:rFonts w:cs="Arial"/>
            <w:color w:val="auto"/>
            <w:szCs w:val="20"/>
          </w:rPr>
          <w:t>4</w:t>
        </w:r>
      </w:ins>
      <w:ins w:id="156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should be populated to reflect the vertical position accuracy.</w:t>
        </w:r>
      </w:ins>
    </w:p>
    <w:p w14:paraId="35BFDC7D" w14:textId="77777777" w:rsidR="009C79EF" w:rsidRPr="00507803" w:rsidRDefault="009C79EF" w:rsidP="009C79EF">
      <w:pPr>
        <w:pStyle w:val="berschrift3"/>
        <w:tabs>
          <w:tab w:val="clear" w:pos="660"/>
          <w:tab w:val="clear" w:pos="880"/>
          <w:tab w:val="left" w:pos="851"/>
        </w:tabs>
        <w:spacing w:before="120" w:after="120" w:line="240" w:lineRule="auto"/>
        <w:ind w:left="851" w:hanging="851"/>
        <w:jc w:val="both"/>
        <w:rPr>
          <w:ins w:id="1567" w:author="Gert Morlion" w:date="2024-08-26T11:20:00Z"/>
        </w:rPr>
      </w:pPr>
      <w:bookmarkStart w:id="1568" w:name="_Toc170072391"/>
      <w:ins w:id="1569" w:author="Gert Morlion" w:date="2024-08-26T11:20:00Z">
        <w:r w:rsidRPr="00507803">
          <w:t>Horizontal position accuracy</w:t>
        </w:r>
        <w:bookmarkEnd w:id="1568"/>
      </w:ins>
    </w:p>
    <w:p w14:paraId="1C7A7976" w14:textId="41FC2FFE" w:rsidR="009C79EF" w:rsidRPr="009C79EF" w:rsidRDefault="009C79EF" w:rsidP="009C79EF">
      <w:pPr>
        <w:pStyle w:val="ParagraphText"/>
        <w:spacing w:after="120"/>
        <w:jc w:val="both"/>
        <w:rPr>
          <w:ins w:id="1570" w:author="Gert Morlion" w:date="2024-08-26T11:20:00Z"/>
          <w:rFonts w:eastAsia="DengXian" w:cs="Arial"/>
          <w:color w:val="auto"/>
          <w:szCs w:val="20"/>
          <w:lang w:eastAsia="zh-CN"/>
        </w:rPr>
      </w:pPr>
      <w:ins w:id="1571" w:author="Gert Morlion" w:date="2024-08-26T11:20:00Z">
        <w:r w:rsidRPr="001B179C">
          <w:rPr>
            <w:rFonts w:cs="Arial"/>
            <w:color w:val="auto"/>
            <w:szCs w:val="20"/>
          </w:rPr>
          <w:t>Horizontal position accuracy is applicable for S-</w:t>
        </w:r>
      </w:ins>
      <w:ins w:id="1572" w:author="Gert Morlion" w:date="2024-08-26T11:23:00Z">
        <w:r>
          <w:rPr>
            <w:rFonts w:cs="Arial"/>
            <w:color w:val="auto"/>
            <w:szCs w:val="20"/>
          </w:rPr>
          <w:t>4</w:t>
        </w:r>
      </w:ins>
      <w:ins w:id="1573"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1B179C">
          <w:rPr>
            <w:rFonts w:cs="Arial"/>
            <w:color w:val="auto"/>
            <w:szCs w:val="20"/>
          </w:rPr>
          <w:t>.</w:t>
        </w:r>
      </w:ins>
    </w:p>
    <w:p w14:paraId="21925360" w14:textId="214933BF" w:rsidR="009C79EF" w:rsidRPr="00EE21A9" w:rsidRDefault="009C79EF" w:rsidP="009C79EF">
      <w:pPr>
        <w:pStyle w:val="ParagraphText"/>
        <w:spacing w:after="120"/>
        <w:jc w:val="both"/>
        <w:rPr>
          <w:ins w:id="1574" w:author="Gert Morlion" w:date="2024-08-26T11:20:00Z"/>
          <w:rFonts w:cs="Arial"/>
          <w:color w:val="auto"/>
          <w:szCs w:val="20"/>
        </w:rPr>
      </w:pPr>
      <w:ins w:id="1575" w:author="Gert Morlion" w:date="2024-08-26T11:20:00Z">
        <w:r>
          <w:rPr>
            <w:rFonts w:cs="Arial"/>
            <w:color w:val="auto"/>
            <w:szCs w:val="20"/>
          </w:rPr>
          <w:t xml:space="preserve">Data </w:t>
        </w:r>
        <w:r w:rsidRPr="00507803">
          <w:rPr>
            <w:rFonts w:cs="Arial"/>
            <w:color w:val="auto"/>
            <w:szCs w:val="20"/>
          </w:rPr>
          <w:t>Producers must verify the horizontal position accuracy of S-</w:t>
        </w:r>
      </w:ins>
      <w:ins w:id="1576" w:author="Gert Morlion" w:date="2024-08-26T11:23:00Z">
        <w:r>
          <w:rPr>
            <w:rFonts w:cs="Arial"/>
            <w:color w:val="auto"/>
            <w:szCs w:val="20"/>
          </w:rPr>
          <w:t>4</w:t>
        </w:r>
      </w:ins>
      <w:ins w:id="1577" w:author="Gert Morlion" w:date="2024-08-26T11:20:00Z">
        <w:r w:rsidRPr="00507803">
          <w:rPr>
            <w:rFonts w:cs="Arial"/>
            <w:color w:val="auto"/>
            <w:szCs w:val="20"/>
          </w:rPr>
          <w:t xml:space="preserve">01 datasets and ensure that they achieve an adequate accuracy. The relevant metadata features and attributes </w:t>
        </w:r>
        <w:r>
          <w:rPr>
            <w:rFonts w:cs="Arial"/>
            <w:color w:val="auto"/>
            <w:szCs w:val="20"/>
          </w:rPr>
          <w:t>as described in S-</w:t>
        </w:r>
      </w:ins>
      <w:ins w:id="1578" w:author="Gert Morlion" w:date="2024-08-26T11:23:00Z">
        <w:r>
          <w:rPr>
            <w:rFonts w:cs="Arial"/>
            <w:color w:val="auto"/>
            <w:szCs w:val="20"/>
          </w:rPr>
          <w:t>4</w:t>
        </w:r>
      </w:ins>
      <w:ins w:id="1579"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ins>
    </w:p>
    <w:p w14:paraId="05954380"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80" w:author="Gert Morlion" w:date="2024-08-26T11:20:00Z"/>
        </w:rPr>
      </w:pPr>
      <w:bookmarkStart w:id="1581" w:name="_Toc170072392"/>
      <w:ins w:id="1582" w:author="Gert Morlion" w:date="2024-08-26T11:20:00Z">
        <w:r w:rsidRPr="00F738E1">
          <w:t>Relative or internal accuracy</w:t>
        </w:r>
        <w:bookmarkEnd w:id="1581"/>
      </w:ins>
    </w:p>
    <w:p w14:paraId="4A4B2CC3" w14:textId="327AA327" w:rsidR="009C79EF" w:rsidRPr="009C79EF" w:rsidRDefault="009C79EF" w:rsidP="009C79EF">
      <w:pPr>
        <w:pStyle w:val="ParagraphText"/>
        <w:spacing w:after="120"/>
        <w:jc w:val="both"/>
        <w:rPr>
          <w:ins w:id="1583" w:author="Gert Morlion" w:date="2024-08-26T11:20:00Z"/>
          <w:rFonts w:eastAsia="DengXian" w:cs="Arial"/>
          <w:color w:val="auto"/>
          <w:szCs w:val="20"/>
          <w:lang w:eastAsia="zh-CN"/>
        </w:rPr>
      </w:pPr>
      <w:ins w:id="1584" w:author="Gert Morlion" w:date="2024-08-26T11:20:00Z">
        <w:r w:rsidRPr="00B53358">
          <w:rPr>
            <w:rFonts w:cs="Arial"/>
            <w:color w:val="auto"/>
            <w:szCs w:val="20"/>
          </w:rPr>
          <w:t>Relative or internal accuracy is applicable for S-</w:t>
        </w:r>
      </w:ins>
      <w:ins w:id="1585" w:author="Gert Morlion" w:date="2024-08-26T11:23:00Z">
        <w:r>
          <w:rPr>
            <w:rFonts w:cs="Arial"/>
            <w:color w:val="auto"/>
            <w:szCs w:val="20"/>
          </w:rPr>
          <w:t>4</w:t>
        </w:r>
      </w:ins>
      <w:ins w:id="1586" w:author="Gert Morlion" w:date="2024-08-26T11:20:00Z">
        <w:r w:rsidRPr="00B53358">
          <w:rPr>
            <w:rFonts w:cs="Arial"/>
            <w:color w:val="auto"/>
            <w:szCs w:val="20"/>
          </w:rPr>
          <w:t>01 and follows the guidelines from S-100 Part 4c.</w:t>
        </w:r>
      </w:ins>
    </w:p>
    <w:p w14:paraId="41011593" w14:textId="261C0778" w:rsidR="009C79EF" w:rsidRPr="009C79EF" w:rsidRDefault="009C79EF" w:rsidP="009C79EF">
      <w:pPr>
        <w:pStyle w:val="ParagraphText"/>
        <w:spacing w:after="120"/>
        <w:jc w:val="both"/>
        <w:rPr>
          <w:ins w:id="1587" w:author="Gert Morlion" w:date="2024-08-26T11:20:00Z"/>
          <w:rFonts w:eastAsia="DengXian" w:cs="Arial"/>
          <w:color w:val="auto"/>
          <w:szCs w:val="20"/>
          <w:lang w:eastAsia="zh-CN"/>
        </w:rPr>
      </w:pPr>
      <w:ins w:id="1588" w:author="Gert Morlion" w:date="2024-08-26T11:20:00Z">
        <w:r>
          <w:rPr>
            <w:rFonts w:cs="Arial"/>
            <w:color w:val="auto"/>
            <w:szCs w:val="20"/>
          </w:rPr>
          <w:t xml:space="preserve">Data </w:t>
        </w:r>
        <w:r w:rsidRPr="00507803">
          <w:rPr>
            <w:rFonts w:cs="Arial"/>
            <w:color w:val="auto"/>
            <w:szCs w:val="20"/>
          </w:rPr>
          <w:t xml:space="preserve">Producers must verify the </w:t>
        </w:r>
        <w:r>
          <w:rPr>
            <w:rFonts w:cs="Arial"/>
            <w:color w:val="auto"/>
            <w:szCs w:val="20"/>
          </w:rPr>
          <w:t>relative or internal accuracy</w:t>
        </w:r>
        <w:r w:rsidRPr="00507803">
          <w:rPr>
            <w:rFonts w:cs="Arial"/>
            <w:color w:val="auto"/>
            <w:szCs w:val="20"/>
          </w:rPr>
          <w:t xml:space="preserve"> of S-</w:t>
        </w:r>
      </w:ins>
      <w:ins w:id="1589" w:author="Gert Morlion" w:date="2024-08-26T11:23:00Z">
        <w:r>
          <w:rPr>
            <w:rFonts w:cs="Arial"/>
            <w:color w:val="auto"/>
            <w:szCs w:val="20"/>
          </w:rPr>
          <w:t>4</w:t>
        </w:r>
      </w:ins>
      <w:ins w:id="1590" w:author="Gert Morlion" w:date="2024-08-26T11:20:00Z">
        <w:r w:rsidRPr="00507803">
          <w:rPr>
            <w:rFonts w:cs="Arial"/>
            <w:color w:val="auto"/>
            <w:szCs w:val="20"/>
          </w:rPr>
          <w:t>01 datasets and ensure that they achieve an adequate accuracy.</w:t>
        </w:r>
        <w:r w:rsidRPr="00B53358">
          <w:rPr>
            <w:rFonts w:cs="Arial"/>
            <w:color w:val="auto"/>
            <w:szCs w:val="20"/>
          </w:rPr>
          <w:t xml:space="preserve"> </w:t>
        </w:r>
      </w:ins>
    </w:p>
    <w:p w14:paraId="61A56EF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591" w:author="Gert Morlion" w:date="2024-08-26T11:20:00Z"/>
        </w:rPr>
      </w:pPr>
      <w:bookmarkStart w:id="1592" w:name="_Toc170072393"/>
      <w:ins w:id="1593" w:author="Gert Morlion" w:date="2024-08-26T11:20:00Z">
        <w:r w:rsidRPr="00F738E1">
          <w:t>Gridded data positional accuracy</w:t>
        </w:r>
        <w:bookmarkEnd w:id="1592"/>
      </w:ins>
    </w:p>
    <w:p w14:paraId="229F976F" w14:textId="3958C860" w:rsidR="009C79EF" w:rsidRPr="009C79EF" w:rsidRDefault="009C79EF" w:rsidP="009C79EF">
      <w:pPr>
        <w:pStyle w:val="ParagraphText"/>
        <w:spacing w:after="120"/>
        <w:jc w:val="both"/>
        <w:rPr>
          <w:ins w:id="1594" w:author="Gert Morlion" w:date="2024-08-26T11:20:00Z"/>
          <w:rFonts w:eastAsia="DengXian" w:cs="Arial"/>
          <w:color w:val="auto"/>
          <w:szCs w:val="20"/>
          <w:lang w:eastAsia="zh-CN"/>
        </w:rPr>
      </w:pPr>
      <w:ins w:id="1595" w:author="Gert Morlion" w:date="2024-08-26T11:20:00Z">
        <w:r w:rsidRPr="00B53358">
          <w:rPr>
            <w:rFonts w:cs="Arial"/>
            <w:color w:val="auto"/>
            <w:szCs w:val="20"/>
          </w:rPr>
          <w:t>Gridded</w:t>
        </w:r>
        <w:r w:rsidRPr="009C79EF">
          <w:rPr>
            <w:rFonts w:eastAsia="DengXian" w:cs="Arial"/>
            <w:color w:val="auto"/>
            <w:szCs w:val="20"/>
            <w:lang w:eastAsia="zh-CN"/>
          </w:rPr>
          <w:t xml:space="preserve"> data</w:t>
        </w:r>
        <w:r w:rsidRPr="00B53358">
          <w:rPr>
            <w:rFonts w:cs="Arial"/>
            <w:color w:val="auto"/>
            <w:szCs w:val="20"/>
          </w:rPr>
          <w:t xml:space="preserve"> positional accuracy is</w:t>
        </w:r>
        <w:r>
          <w:rPr>
            <w:rFonts w:cs="Arial"/>
            <w:color w:val="auto"/>
            <w:szCs w:val="20"/>
          </w:rPr>
          <w:t xml:space="preserve"> not</w:t>
        </w:r>
        <w:r w:rsidRPr="00B53358">
          <w:rPr>
            <w:rFonts w:cs="Arial"/>
            <w:color w:val="auto"/>
            <w:szCs w:val="20"/>
          </w:rPr>
          <w:t xml:space="preserve"> applicable for S-</w:t>
        </w:r>
      </w:ins>
      <w:ins w:id="1596" w:author="Gert Morlion" w:date="2024-08-26T11:23:00Z">
        <w:r>
          <w:rPr>
            <w:rFonts w:cs="Arial"/>
            <w:color w:val="auto"/>
            <w:szCs w:val="20"/>
          </w:rPr>
          <w:t>4</w:t>
        </w:r>
      </w:ins>
      <w:ins w:id="1597" w:author="Gert Morlion" w:date="2024-08-26T11:20:00Z">
        <w:r w:rsidRPr="00B53358">
          <w:rPr>
            <w:rFonts w:cs="Arial"/>
            <w:color w:val="auto"/>
            <w:szCs w:val="20"/>
          </w:rPr>
          <w:t>01.</w:t>
        </w:r>
      </w:ins>
    </w:p>
    <w:p w14:paraId="5F8147A7" w14:textId="77777777" w:rsidR="009C79EF" w:rsidRDefault="009C79EF" w:rsidP="009C79EF">
      <w:pPr>
        <w:pStyle w:val="ParagraphText"/>
        <w:spacing w:after="120"/>
        <w:jc w:val="both"/>
        <w:rPr>
          <w:ins w:id="1598" w:author="Gert Morlion" w:date="2024-08-26T11:20:00Z"/>
          <w:rFonts w:cs="Arial"/>
          <w:color w:val="auto"/>
          <w:szCs w:val="20"/>
        </w:rPr>
      </w:pPr>
    </w:p>
    <w:p w14:paraId="7DA6B2B2" w14:textId="77777777" w:rsidR="009C79EF" w:rsidRPr="007F395B" w:rsidRDefault="009C79EF" w:rsidP="009C79EF">
      <w:pPr>
        <w:pStyle w:val="berschrift2"/>
        <w:tabs>
          <w:tab w:val="clear" w:pos="540"/>
        </w:tabs>
        <w:spacing w:before="120" w:after="200" w:line="240" w:lineRule="auto"/>
        <w:ind w:left="709" w:hanging="709"/>
        <w:rPr>
          <w:ins w:id="1599" w:author="Gert Morlion" w:date="2024-08-26T11:20:00Z"/>
        </w:rPr>
      </w:pPr>
      <w:bookmarkStart w:id="1600" w:name="_Toc170072394"/>
      <w:ins w:id="1601" w:author="Gert Morlion" w:date="2024-08-26T11:20:00Z">
        <w:r w:rsidRPr="008F63E6">
          <w:t>Thematic accuracy</w:t>
        </w:r>
        <w:bookmarkEnd w:id="1600"/>
      </w:ins>
    </w:p>
    <w:p w14:paraId="7F225F7B"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02" w:author="Gert Morlion" w:date="2024-08-26T11:20:00Z"/>
        </w:rPr>
      </w:pPr>
      <w:bookmarkStart w:id="1603" w:name="_Toc170072395"/>
      <w:ins w:id="1604" w:author="Gert Morlion" w:date="2024-08-26T11:20:00Z">
        <w:r w:rsidRPr="008F63E6">
          <w:t>Thematic classification correctness</w:t>
        </w:r>
        <w:bookmarkEnd w:id="1603"/>
      </w:ins>
    </w:p>
    <w:p w14:paraId="64B5E599" w14:textId="650B5BFA" w:rsidR="009C79EF" w:rsidRPr="009C79EF" w:rsidRDefault="009C79EF" w:rsidP="009C79EF">
      <w:pPr>
        <w:pStyle w:val="ParagraphText"/>
        <w:spacing w:after="120"/>
        <w:jc w:val="both"/>
        <w:rPr>
          <w:ins w:id="1605" w:author="Gert Morlion" w:date="2024-08-26T11:20:00Z"/>
          <w:rFonts w:eastAsia="DengXian" w:cs="Arial"/>
          <w:color w:val="auto"/>
          <w:szCs w:val="20"/>
          <w:lang w:eastAsia="zh-CN"/>
        </w:rPr>
      </w:pPr>
      <w:ins w:id="1606" w:author="Gert Morlion" w:date="2024-08-26T11:20:00Z">
        <w:r w:rsidRPr="00F75022">
          <w:rPr>
            <w:rFonts w:cs="Arial"/>
            <w:color w:val="auto"/>
            <w:szCs w:val="20"/>
          </w:rPr>
          <w:t>Thematic classification correctness is applicable for S-</w:t>
        </w:r>
      </w:ins>
      <w:ins w:id="1607" w:author="Gert Morlion" w:date="2024-08-26T11:23:00Z">
        <w:r>
          <w:rPr>
            <w:rFonts w:cs="Arial"/>
            <w:color w:val="auto"/>
            <w:szCs w:val="20"/>
          </w:rPr>
          <w:t>4</w:t>
        </w:r>
      </w:ins>
      <w:ins w:id="1608" w:author="Gert Morlion" w:date="2024-08-26T11:20:00Z">
        <w:r w:rsidRPr="00F75022">
          <w:rPr>
            <w:rFonts w:cs="Arial"/>
            <w:color w:val="auto"/>
            <w:szCs w:val="20"/>
          </w:rPr>
          <w:t>01 and follow</w:t>
        </w:r>
        <w:r w:rsidRPr="009C79EF">
          <w:rPr>
            <w:rFonts w:eastAsia="DengXian" w:cs="Arial"/>
            <w:color w:val="auto"/>
            <w:szCs w:val="20"/>
            <w:lang w:eastAsia="zh-CN"/>
          </w:rPr>
          <w:t>s</w:t>
        </w:r>
        <w:r w:rsidRPr="00F75022">
          <w:rPr>
            <w:rFonts w:cs="Arial"/>
            <w:color w:val="auto"/>
            <w:szCs w:val="20"/>
          </w:rPr>
          <w:t xml:space="preserve"> the guidelines from S-100 Part </w:t>
        </w:r>
        <w:r w:rsidRPr="009C79EF">
          <w:rPr>
            <w:rFonts w:eastAsia="DengXian" w:cs="Arial"/>
            <w:color w:val="auto"/>
            <w:szCs w:val="20"/>
            <w:lang w:eastAsia="zh-CN"/>
          </w:rPr>
          <w:t>4c</w:t>
        </w:r>
        <w:r w:rsidRPr="00F75022">
          <w:rPr>
            <w:rFonts w:cs="Arial"/>
            <w:color w:val="auto"/>
            <w:szCs w:val="20"/>
          </w:rPr>
          <w:t>.</w:t>
        </w:r>
      </w:ins>
    </w:p>
    <w:p w14:paraId="3135F86C" w14:textId="594DDED5" w:rsidR="009C79EF" w:rsidRDefault="009C79EF" w:rsidP="009C79EF">
      <w:pPr>
        <w:pStyle w:val="ParagraphText"/>
        <w:spacing w:after="120"/>
        <w:jc w:val="both"/>
        <w:rPr>
          <w:ins w:id="1609" w:author="Gert Morlion" w:date="2024-08-26T11:20:00Z"/>
          <w:rFonts w:cs="Arial"/>
          <w:color w:val="auto"/>
          <w:szCs w:val="20"/>
        </w:rPr>
      </w:pPr>
      <w:ins w:id="1610" w:author="Gert Morlion" w:date="2024-08-26T11:20:00Z">
        <w:r>
          <w:rPr>
            <w:rFonts w:cs="Arial"/>
            <w:color w:val="auto"/>
            <w:szCs w:val="20"/>
          </w:rPr>
          <w:t>Data Producers must verify that features have been encoded correctly when included in the S-</w:t>
        </w:r>
      </w:ins>
      <w:ins w:id="1611" w:author="Gert Morlion" w:date="2024-08-26T11:23:00Z">
        <w:r>
          <w:rPr>
            <w:rFonts w:cs="Arial"/>
            <w:color w:val="auto"/>
            <w:szCs w:val="20"/>
          </w:rPr>
          <w:t>4</w:t>
        </w:r>
      </w:ins>
      <w:ins w:id="1612" w:author="Gert Morlion" w:date="2024-08-26T11:20:00Z">
        <w:r>
          <w:rPr>
            <w:rFonts w:cs="Arial"/>
            <w:color w:val="auto"/>
            <w:szCs w:val="20"/>
          </w:rPr>
          <w:t>01 dataset. Encoded features must conform to the S-</w:t>
        </w:r>
      </w:ins>
      <w:ins w:id="1613" w:author="Gert Morlion" w:date="2024-08-26T11:23:00Z">
        <w:r>
          <w:rPr>
            <w:rFonts w:cs="Arial"/>
            <w:color w:val="auto"/>
            <w:szCs w:val="20"/>
          </w:rPr>
          <w:t>4</w:t>
        </w:r>
      </w:ins>
      <w:ins w:id="1614" w:author="Gert Morlion" w:date="2024-08-26T11:20:00Z">
        <w:r>
          <w:rPr>
            <w:rFonts w:cs="Arial"/>
            <w:color w:val="auto"/>
            <w:szCs w:val="20"/>
          </w:rPr>
          <w:t xml:space="preserve">01 Feature Catalogue and the rules described in </w:t>
        </w:r>
        <w:r>
          <w:rPr>
            <w:rFonts w:cs="Arial"/>
            <w:color w:val="auto"/>
            <w:szCs w:val="20"/>
          </w:rPr>
          <w:lastRenderedPageBreak/>
          <w:t>the S-</w:t>
        </w:r>
      </w:ins>
      <w:ins w:id="1615" w:author="Gert Morlion" w:date="2024-08-26T11:24:00Z">
        <w:r w:rsidR="000C689E">
          <w:rPr>
            <w:rFonts w:cs="Arial"/>
            <w:color w:val="auto"/>
            <w:szCs w:val="20"/>
          </w:rPr>
          <w:t>4</w:t>
        </w:r>
      </w:ins>
      <w:ins w:id="161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617" w:author="Gert Morlion" w:date="2024-08-26T11:24:00Z">
        <w:r w:rsidR="000C689E">
          <w:rPr>
            <w:rFonts w:cs="Arial"/>
            <w:color w:val="auto"/>
            <w:szCs w:val="20"/>
          </w:rPr>
          <w:t>4</w:t>
        </w:r>
      </w:ins>
      <w:ins w:id="1618" w:author="Gert Morlion" w:date="2024-08-26T11:20:00Z">
        <w:r>
          <w:rPr>
            <w:rFonts w:cs="Arial"/>
            <w:color w:val="auto"/>
            <w:szCs w:val="20"/>
          </w:rPr>
          <w:t xml:space="preserve">01 Annex C – </w:t>
        </w:r>
        <w:r>
          <w:rPr>
            <w:rFonts w:cs="Arial"/>
            <w:i/>
            <w:color w:val="auto"/>
            <w:szCs w:val="20"/>
          </w:rPr>
          <w:t>S-</w:t>
        </w:r>
      </w:ins>
      <w:ins w:id="1619" w:author="Gert Morlion" w:date="2024-08-26T11:23:00Z">
        <w:r w:rsidR="000C689E">
          <w:rPr>
            <w:rFonts w:cs="Arial"/>
            <w:i/>
            <w:color w:val="auto"/>
            <w:szCs w:val="20"/>
          </w:rPr>
          <w:t>4</w:t>
        </w:r>
      </w:ins>
      <w:ins w:id="162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E8818E7" w14:textId="19C7A9D3" w:rsidR="009C79EF" w:rsidRPr="00F75022" w:rsidRDefault="009C79EF" w:rsidP="009C79EF">
      <w:pPr>
        <w:pStyle w:val="ParagraphText"/>
        <w:spacing w:after="120"/>
        <w:jc w:val="both"/>
        <w:rPr>
          <w:ins w:id="1621" w:author="Gert Morlion" w:date="2024-08-26T11:20:00Z"/>
          <w:rFonts w:cs="Arial"/>
          <w:color w:val="auto"/>
          <w:szCs w:val="20"/>
        </w:rPr>
      </w:pPr>
      <w:ins w:id="1622" w:author="Gert Morlion" w:date="2024-08-26T11:20:00Z">
        <w:r>
          <w:rPr>
            <w:rFonts w:cs="Arial"/>
            <w:color w:val="auto"/>
            <w:szCs w:val="20"/>
          </w:rPr>
          <w:t>If no thematic classification correctness checks classified as Critical in S-</w:t>
        </w:r>
      </w:ins>
      <w:ins w:id="1623" w:author="Gert Morlion" w:date="2024-08-26T11:24:00Z">
        <w:r w:rsidR="000C689E">
          <w:rPr>
            <w:rFonts w:cs="Arial"/>
            <w:color w:val="auto"/>
            <w:szCs w:val="20"/>
          </w:rPr>
          <w:t>4</w:t>
        </w:r>
      </w:ins>
      <w:ins w:id="1624" w:author="Gert Morlion" w:date="2024-08-26T11:20:00Z">
        <w:r>
          <w:rPr>
            <w:rFonts w:cs="Arial"/>
            <w:color w:val="auto"/>
            <w:szCs w:val="20"/>
          </w:rPr>
          <w:t>01 Annex C are reported the dataset PASSES this test.</w:t>
        </w:r>
      </w:ins>
    </w:p>
    <w:p w14:paraId="463055A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25" w:author="Gert Morlion" w:date="2024-08-26T11:20:00Z"/>
        </w:rPr>
      </w:pPr>
      <w:bookmarkStart w:id="1626" w:name="_Toc170072396"/>
      <w:ins w:id="1627" w:author="Gert Morlion" w:date="2024-08-26T11:20:00Z">
        <w:r w:rsidRPr="008F63E6">
          <w:t>Non-quantitative attribute accuracy</w:t>
        </w:r>
        <w:bookmarkEnd w:id="1626"/>
      </w:ins>
    </w:p>
    <w:p w14:paraId="475375C9" w14:textId="369AE1BE" w:rsidR="009C79EF" w:rsidRPr="009C79EF" w:rsidRDefault="009C79EF" w:rsidP="009C79EF">
      <w:pPr>
        <w:pStyle w:val="ParagraphText"/>
        <w:spacing w:after="120"/>
        <w:jc w:val="both"/>
        <w:rPr>
          <w:ins w:id="1628" w:author="Gert Morlion" w:date="2024-08-26T11:20:00Z"/>
          <w:rFonts w:eastAsia="DengXian" w:cs="Arial"/>
          <w:color w:val="auto"/>
          <w:szCs w:val="20"/>
          <w:lang w:eastAsia="zh-CN"/>
        </w:rPr>
      </w:pPr>
      <w:ins w:id="1629" w:author="Gert Morlion" w:date="2024-08-26T11:20:00Z">
        <w:r w:rsidRPr="00E07191">
          <w:rPr>
            <w:rFonts w:cs="Arial"/>
            <w:color w:val="auto"/>
            <w:szCs w:val="20"/>
          </w:rPr>
          <w:t>Non-quantitative attribute accuracy is applicable for S-</w:t>
        </w:r>
      </w:ins>
      <w:ins w:id="1630" w:author="Gert Morlion" w:date="2024-08-26T11:24:00Z">
        <w:r w:rsidR="000C689E">
          <w:rPr>
            <w:rFonts w:cs="Arial"/>
            <w:color w:val="auto"/>
            <w:szCs w:val="20"/>
          </w:rPr>
          <w:t>4</w:t>
        </w:r>
      </w:ins>
      <w:ins w:id="1631" w:author="Gert Morlion" w:date="2024-08-26T11:20:00Z">
        <w:r w:rsidRPr="00E07191">
          <w:rPr>
            <w:rFonts w:cs="Arial"/>
            <w:color w:val="auto"/>
            <w:szCs w:val="20"/>
          </w:rPr>
          <w:t>01 and follow</w:t>
        </w:r>
        <w:r w:rsidRPr="009C79EF">
          <w:rPr>
            <w:rFonts w:eastAsia="DengXian" w:cs="Arial"/>
            <w:color w:val="auto"/>
            <w:szCs w:val="20"/>
            <w:lang w:eastAsia="zh-CN"/>
          </w:rPr>
          <w:t>s</w:t>
        </w:r>
        <w:r w:rsidRPr="00E07191">
          <w:rPr>
            <w:rFonts w:cs="Arial"/>
            <w:color w:val="auto"/>
            <w:szCs w:val="20"/>
          </w:rPr>
          <w:t xml:space="preserve"> the guidelines from S-100 Part </w:t>
        </w:r>
        <w:r w:rsidRPr="009C79EF">
          <w:rPr>
            <w:rFonts w:eastAsia="DengXian" w:cs="Arial"/>
            <w:color w:val="auto"/>
            <w:szCs w:val="20"/>
            <w:lang w:eastAsia="zh-CN"/>
          </w:rPr>
          <w:t>4c</w:t>
        </w:r>
        <w:r w:rsidRPr="00E07191">
          <w:rPr>
            <w:rFonts w:cs="Arial"/>
            <w:color w:val="auto"/>
            <w:szCs w:val="20"/>
          </w:rPr>
          <w:t>.</w:t>
        </w:r>
      </w:ins>
    </w:p>
    <w:p w14:paraId="67DA72BD" w14:textId="19350086" w:rsidR="009C79EF" w:rsidRDefault="009C79EF" w:rsidP="009C79EF">
      <w:pPr>
        <w:pStyle w:val="ParagraphText"/>
        <w:spacing w:after="120"/>
        <w:jc w:val="both"/>
        <w:rPr>
          <w:ins w:id="1632" w:author="Gert Morlion" w:date="2024-08-26T11:20:00Z"/>
          <w:rFonts w:cs="Arial"/>
          <w:color w:val="auto"/>
          <w:szCs w:val="20"/>
        </w:rPr>
      </w:pPr>
      <w:ins w:id="1633" w:author="Gert Morlion" w:date="2024-08-26T11:20:00Z">
        <w:r>
          <w:rPr>
            <w:rFonts w:cs="Arial"/>
            <w:color w:val="auto"/>
            <w:szCs w:val="20"/>
          </w:rPr>
          <w:t>Data Producers must verify that n</w:t>
        </w:r>
        <w:r w:rsidRPr="00E07191">
          <w:rPr>
            <w:rFonts w:cs="Arial"/>
            <w:color w:val="auto"/>
            <w:szCs w:val="20"/>
          </w:rPr>
          <w:t>on-quantitative attribute</w:t>
        </w:r>
        <w:r>
          <w:rPr>
            <w:rFonts w:cs="Arial"/>
            <w:color w:val="auto"/>
            <w:szCs w:val="20"/>
          </w:rPr>
          <w:t>s have been populated correctly when included in the S-</w:t>
        </w:r>
      </w:ins>
      <w:ins w:id="1634" w:author="Gert Morlion" w:date="2024-08-26T11:24:00Z">
        <w:r w:rsidR="000C689E">
          <w:rPr>
            <w:rFonts w:cs="Arial"/>
            <w:color w:val="auto"/>
            <w:szCs w:val="20"/>
          </w:rPr>
          <w:t>4</w:t>
        </w:r>
      </w:ins>
      <w:ins w:id="1635" w:author="Gert Morlion" w:date="2024-08-26T11:20:00Z">
        <w:r>
          <w:rPr>
            <w:rFonts w:cs="Arial"/>
            <w:color w:val="auto"/>
            <w:szCs w:val="20"/>
          </w:rPr>
          <w:t xml:space="preserve">01 dataset. </w:t>
        </w:r>
        <w:r w:rsidRPr="00E07191">
          <w:rPr>
            <w:rFonts w:cs="Arial"/>
            <w:color w:val="auto"/>
            <w:szCs w:val="20"/>
          </w:rPr>
          <w:t>Non-quantitative attribute</w:t>
        </w:r>
        <w:r>
          <w:rPr>
            <w:rFonts w:cs="Arial"/>
            <w:color w:val="auto"/>
            <w:szCs w:val="20"/>
          </w:rPr>
          <w:t>s must conform to the S-</w:t>
        </w:r>
      </w:ins>
      <w:ins w:id="1636" w:author="Gert Morlion" w:date="2024-08-26T11:24:00Z">
        <w:r w:rsidR="000C689E">
          <w:rPr>
            <w:rFonts w:cs="Arial"/>
            <w:color w:val="auto"/>
            <w:szCs w:val="20"/>
          </w:rPr>
          <w:t>4</w:t>
        </w:r>
      </w:ins>
      <w:ins w:id="1637" w:author="Gert Morlion" w:date="2024-08-26T11:20:00Z">
        <w:r>
          <w:rPr>
            <w:rFonts w:cs="Arial"/>
            <w:color w:val="auto"/>
            <w:szCs w:val="20"/>
          </w:rPr>
          <w:t>01 Feature Catalogue and the rules described in the S-</w:t>
        </w:r>
      </w:ins>
      <w:ins w:id="1638" w:author="Gert Morlion" w:date="2024-08-26T11:24:00Z">
        <w:r w:rsidR="000C689E">
          <w:rPr>
            <w:rFonts w:cs="Arial"/>
            <w:color w:val="auto"/>
            <w:szCs w:val="20"/>
          </w:rPr>
          <w:t>4</w:t>
        </w:r>
      </w:ins>
      <w:ins w:id="1639"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640" w:author="Gert Morlion" w:date="2024-08-26T11:24:00Z">
        <w:r w:rsidR="000C689E">
          <w:rPr>
            <w:rFonts w:cs="Arial"/>
            <w:color w:val="auto"/>
            <w:szCs w:val="20"/>
          </w:rPr>
          <w:t>4</w:t>
        </w:r>
      </w:ins>
      <w:ins w:id="1641" w:author="Gert Morlion" w:date="2024-08-26T11:20:00Z">
        <w:r>
          <w:rPr>
            <w:rFonts w:cs="Arial"/>
            <w:color w:val="auto"/>
            <w:szCs w:val="20"/>
          </w:rPr>
          <w:t xml:space="preserve">01 Annex C – </w:t>
        </w:r>
        <w:r>
          <w:rPr>
            <w:rFonts w:cs="Arial"/>
            <w:i/>
            <w:color w:val="auto"/>
            <w:szCs w:val="20"/>
          </w:rPr>
          <w:t>S-</w:t>
        </w:r>
      </w:ins>
      <w:ins w:id="1642" w:author="Gert Morlion" w:date="2024-08-26T11:24:00Z">
        <w:r w:rsidR="000C689E">
          <w:rPr>
            <w:rFonts w:cs="Arial"/>
            <w:i/>
            <w:color w:val="auto"/>
            <w:szCs w:val="20"/>
          </w:rPr>
          <w:t>4</w:t>
        </w:r>
      </w:ins>
      <w:ins w:id="1643"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70AAE1" w14:textId="1F25D8E9" w:rsidR="009C79EF" w:rsidRPr="00E07191" w:rsidRDefault="009C79EF" w:rsidP="009C79EF">
      <w:pPr>
        <w:pStyle w:val="ParagraphText"/>
        <w:spacing w:after="120"/>
        <w:jc w:val="both"/>
        <w:rPr>
          <w:ins w:id="1644" w:author="Gert Morlion" w:date="2024-08-26T11:20:00Z"/>
          <w:rFonts w:cs="Arial"/>
          <w:color w:val="auto"/>
          <w:szCs w:val="20"/>
        </w:rPr>
      </w:pPr>
      <w:ins w:id="1645" w:author="Gert Morlion" w:date="2024-08-26T11:20:00Z">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w:t>
        </w:r>
      </w:ins>
      <w:ins w:id="1646" w:author="Gert Morlion" w:date="2024-08-26T11:24:00Z">
        <w:r w:rsidR="000C689E">
          <w:rPr>
            <w:rFonts w:cs="Arial"/>
            <w:color w:val="auto"/>
            <w:szCs w:val="20"/>
          </w:rPr>
          <w:t>4</w:t>
        </w:r>
      </w:ins>
      <w:ins w:id="1647" w:author="Gert Morlion" w:date="2024-08-26T11:20:00Z">
        <w:r>
          <w:rPr>
            <w:rFonts w:cs="Arial"/>
            <w:color w:val="auto"/>
            <w:szCs w:val="20"/>
          </w:rPr>
          <w:t>01 Annex C are reported the dataset PASSES this test.</w:t>
        </w:r>
      </w:ins>
    </w:p>
    <w:p w14:paraId="77585AF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48" w:author="Gert Morlion" w:date="2024-08-26T11:20:00Z"/>
        </w:rPr>
      </w:pPr>
      <w:bookmarkStart w:id="1649" w:name="_Toc170072397"/>
      <w:ins w:id="1650" w:author="Gert Morlion" w:date="2024-08-26T11:20:00Z">
        <w:r w:rsidRPr="008F63E6">
          <w:t>Quantitative attribute accuracy</w:t>
        </w:r>
        <w:bookmarkEnd w:id="1649"/>
      </w:ins>
    </w:p>
    <w:p w14:paraId="13A7B9A3" w14:textId="0B8F89FC" w:rsidR="009C79EF" w:rsidRPr="009C79EF" w:rsidRDefault="009C79EF" w:rsidP="009C79EF">
      <w:pPr>
        <w:pStyle w:val="ParagraphText"/>
        <w:spacing w:after="120"/>
        <w:jc w:val="both"/>
        <w:rPr>
          <w:ins w:id="1651" w:author="Gert Morlion" w:date="2024-08-26T11:20:00Z"/>
          <w:rFonts w:eastAsia="DengXian" w:cs="Arial"/>
          <w:color w:val="auto"/>
          <w:szCs w:val="20"/>
          <w:lang w:eastAsia="zh-CN"/>
        </w:rPr>
      </w:pPr>
      <w:ins w:id="1652" w:author="Gert Morlion" w:date="2024-08-26T11:20:00Z">
        <w:r w:rsidRPr="00F46785">
          <w:rPr>
            <w:rFonts w:cs="Arial"/>
            <w:color w:val="auto"/>
            <w:szCs w:val="20"/>
          </w:rPr>
          <w:t>Quantitative attribute accuracy is applicable for S-</w:t>
        </w:r>
      </w:ins>
      <w:ins w:id="1653" w:author="Gert Morlion" w:date="2024-08-26T11:24:00Z">
        <w:r w:rsidR="000C689E">
          <w:rPr>
            <w:rFonts w:cs="Arial"/>
            <w:color w:val="auto"/>
            <w:szCs w:val="20"/>
          </w:rPr>
          <w:t>4</w:t>
        </w:r>
      </w:ins>
      <w:ins w:id="1654" w:author="Gert Morlion" w:date="2024-08-26T11:20:00Z">
        <w:r w:rsidRPr="00F46785">
          <w:rPr>
            <w:rFonts w:cs="Arial"/>
            <w:color w:val="auto"/>
            <w:szCs w:val="20"/>
          </w:rPr>
          <w:t>01 and follow</w:t>
        </w:r>
        <w:r w:rsidRPr="009C79EF">
          <w:rPr>
            <w:rFonts w:eastAsia="DengXian" w:cs="Arial"/>
            <w:color w:val="auto"/>
            <w:szCs w:val="20"/>
            <w:lang w:eastAsia="zh-CN"/>
          </w:rPr>
          <w:t>s</w:t>
        </w:r>
        <w:r w:rsidRPr="00F46785">
          <w:rPr>
            <w:rFonts w:cs="Arial"/>
            <w:color w:val="auto"/>
            <w:szCs w:val="20"/>
          </w:rPr>
          <w:t xml:space="preserve"> the guidelines from S-100 Part </w:t>
        </w:r>
        <w:r w:rsidRPr="009C79EF">
          <w:rPr>
            <w:rFonts w:eastAsia="DengXian" w:cs="Arial"/>
            <w:color w:val="auto"/>
            <w:szCs w:val="20"/>
            <w:lang w:eastAsia="zh-CN"/>
          </w:rPr>
          <w:t>4c</w:t>
        </w:r>
        <w:r w:rsidRPr="00F46785">
          <w:rPr>
            <w:rFonts w:cs="Arial"/>
            <w:color w:val="auto"/>
            <w:szCs w:val="20"/>
          </w:rPr>
          <w:t>.</w:t>
        </w:r>
      </w:ins>
    </w:p>
    <w:p w14:paraId="24896354" w14:textId="2D9427CD" w:rsidR="009C79EF" w:rsidRDefault="009C79EF" w:rsidP="009C79EF">
      <w:pPr>
        <w:pStyle w:val="ParagraphText"/>
        <w:spacing w:after="120"/>
        <w:jc w:val="both"/>
        <w:rPr>
          <w:ins w:id="1655" w:author="Gert Morlion" w:date="2024-08-26T11:20:00Z"/>
          <w:rFonts w:cs="Arial"/>
          <w:color w:val="auto"/>
          <w:szCs w:val="20"/>
        </w:rPr>
      </w:pPr>
      <w:ins w:id="1656" w:author="Gert Morlion" w:date="2024-08-26T11:20:00Z">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w:t>
        </w:r>
      </w:ins>
      <w:ins w:id="1657" w:author="Gert Morlion" w:date="2024-08-26T11:24:00Z">
        <w:r w:rsidR="000C689E">
          <w:rPr>
            <w:rFonts w:cs="Arial"/>
            <w:color w:val="auto"/>
            <w:szCs w:val="20"/>
          </w:rPr>
          <w:t>4</w:t>
        </w:r>
      </w:ins>
      <w:ins w:id="1658" w:author="Gert Morlion" w:date="2024-08-26T11:20:00Z">
        <w:r>
          <w:rPr>
            <w:rFonts w:cs="Arial"/>
            <w:color w:val="auto"/>
            <w:szCs w:val="20"/>
          </w:rPr>
          <w:t>01 dataset. Q</w:t>
        </w:r>
        <w:r w:rsidRPr="00E07191">
          <w:rPr>
            <w:rFonts w:cs="Arial"/>
            <w:color w:val="auto"/>
            <w:szCs w:val="20"/>
          </w:rPr>
          <w:t>uantitative attribute</w:t>
        </w:r>
        <w:r>
          <w:rPr>
            <w:rFonts w:cs="Arial"/>
            <w:color w:val="auto"/>
            <w:szCs w:val="20"/>
          </w:rPr>
          <w:t>s must conform to the S-</w:t>
        </w:r>
      </w:ins>
      <w:ins w:id="1659" w:author="Gert Morlion" w:date="2024-08-26T11:24:00Z">
        <w:r w:rsidR="000C689E">
          <w:rPr>
            <w:rFonts w:cs="Arial"/>
            <w:color w:val="auto"/>
            <w:szCs w:val="20"/>
          </w:rPr>
          <w:t>4</w:t>
        </w:r>
      </w:ins>
      <w:ins w:id="1660" w:author="Gert Morlion" w:date="2024-08-26T11:20:00Z">
        <w:r>
          <w:rPr>
            <w:rFonts w:cs="Arial"/>
            <w:color w:val="auto"/>
            <w:szCs w:val="20"/>
          </w:rPr>
          <w:t>01 Feature Catalogue and the rules described in the S-</w:t>
        </w:r>
      </w:ins>
      <w:ins w:id="1661" w:author="Gert Morlion" w:date="2024-08-26T11:24:00Z">
        <w:r w:rsidR="000C689E">
          <w:rPr>
            <w:rFonts w:cs="Arial"/>
            <w:color w:val="auto"/>
            <w:szCs w:val="20"/>
          </w:rPr>
          <w:t>4</w:t>
        </w:r>
      </w:ins>
      <w:ins w:id="1662"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Relevant metadata features and attributes must be used to indicate the accuracy where applicable. S-</w:t>
        </w:r>
      </w:ins>
      <w:ins w:id="1663" w:author="Gert Morlion" w:date="2024-08-26T11:24:00Z">
        <w:r w:rsidR="00D345F0">
          <w:rPr>
            <w:rFonts w:cs="Arial"/>
            <w:color w:val="auto"/>
            <w:szCs w:val="20"/>
          </w:rPr>
          <w:t>4</w:t>
        </w:r>
      </w:ins>
      <w:ins w:id="1664" w:author="Gert Morlion" w:date="2024-08-26T11:20:00Z">
        <w:r>
          <w:rPr>
            <w:rFonts w:cs="Arial"/>
            <w:color w:val="auto"/>
            <w:szCs w:val="20"/>
          </w:rPr>
          <w:t xml:space="preserve">01 Annex C – </w:t>
        </w:r>
        <w:r>
          <w:rPr>
            <w:rFonts w:cs="Arial"/>
            <w:i/>
            <w:color w:val="auto"/>
            <w:szCs w:val="20"/>
          </w:rPr>
          <w:t>S-</w:t>
        </w:r>
      </w:ins>
      <w:ins w:id="1665" w:author="Gert Morlion" w:date="2024-08-26T11:25:00Z">
        <w:r w:rsidR="00D345F0">
          <w:rPr>
            <w:rFonts w:cs="Arial"/>
            <w:i/>
            <w:color w:val="auto"/>
            <w:szCs w:val="20"/>
          </w:rPr>
          <w:t>4</w:t>
        </w:r>
      </w:ins>
      <w:ins w:id="1666"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B4616F" w14:textId="320AE241" w:rsidR="009C79EF" w:rsidRPr="00F46785" w:rsidRDefault="009C79EF" w:rsidP="009C79EF">
      <w:pPr>
        <w:pStyle w:val="ParagraphText"/>
        <w:spacing w:after="120"/>
        <w:jc w:val="both"/>
        <w:rPr>
          <w:ins w:id="1667" w:author="Gert Morlion" w:date="2024-08-26T11:20:00Z"/>
          <w:rFonts w:cs="Arial"/>
          <w:color w:val="auto"/>
          <w:szCs w:val="20"/>
        </w:rPr>
      </w:pPr>
      <w:ins w:id="1668" w:author="Gert Morlion" w:date="2024-08-26T11:20:00Z">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w:t>
        </w:r>
      </w:ins>
      <w:ins w:id="1669" w:author="Gert Morlion" w:date="2024-08-26T11:25:00Z">
        <w:r w:rsidR="00D345F0">
          <w:rPr>
            <w:rFonts w:cs="Arial"/>
            <w:color w:val="auto"/>
            <w:szCs w:val="20"/>
          </w:rPr>
          <w:t>4</w:t>
        </w:r>
      </w:ins>
      <w:ins w:id="1670" w:author="Gert Morlion" w:date="2024-08-26T11:20:00Z">
        <w:r>
          <w:rPr>
            <w:rFonts w:cs="Arial"/>
            <w:color w:val="auto"/>
            <w:szCs w:val="20"/>
          </w:rPr>
          <w:t>01 Annex C are reported the dataset PASSES this test.</w:t>
        </w:r>
      </w:ins>
    </w:p>
    <w:p w14:paraId="340AC9F3" w14:textId="77777777" w:rsidR="009C79EF" w:rsidRPr="00F46785" w:rsidRDefault="009C79EF" w:rsidP="009C79EF">
      <w:pPr>
        <w:pStyle w:val="ParagraphText"/>
        <w:spacing w:after="120"/>
        <w:jc w:val="both"/>
        <w:rPr>
          <w:ins w:id="1671" w:author="Gert Morlion" w:date="2024-08-26T11:20:00Z"/>
          <w:rFonts w:cs="Arial"/>
          <w:color w:val="auto"/>
          <w:szCs w:val="20"/>
        </w:rPr>
      </w:pPr>
    </w:p>
    <w:p w14:paraId="1CF234F7" w14:textId="77777777" w:rsidR="009C79EF" w:rsidRPr="007F395B" w:rsidRDefault="009C79EF" w:rsidP="009C79EF">
      <w:pPr>
        <w:pStyle w:val="berschrift2"/>
        <w:tabs>
          <w:tab w:val="clear" w:pos="540"/>
        </w:tabs>
        <w:spacing w:before="120" w:after="200" w:line="240" w:lineRule="auto"/>
        <w:ind w:left="709" w:hanging="709"/>
        <w:rPr>
          <w:ins w:id="1672" w:author="Gert Morlion" w:date="2024-08-26T11:20:00Z"/>
        </w:rPr>
      </w:pPr>
      <w:bookmarkStart w:id="1673" w:name="_Toc170072398"/>
      <w:ins w:id="1674" w:author="Gert Morlion" w:date="2024-08-26T11:20:00Z">
        <w:r w:rsidRPr="002B2660">
          <w:t>Temporal quality</w:t>
        </w:r>
        <w:bookmarkEnd w:id="1673"/>
      </w:ins>
    </w:p>
    <w:p w14:paraId="12E6985D"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75" w:author="Gert Morlion" w:date="2024-08-26T11:20:00Z"/>
        </w:rPr>
      </w:pPr>
      <w:bookmarkStart w:id="1676" w:name="_Toc170072399"/>
      <w:ins w:id="1677" w:author="Gert Morlion" w:date="2024-08-26T11:20:00Z">
        <w:r w:rsidRPr="002B2660">
          <w:t>Temporal consistency</w:t>
        </w:r>
        <w:bookmarkEnd w:id="1676"/>
      </w:ins>
    </w:p>
    <w:p w14:paraId="336FD6D7" w14:textId="1F264839" w:rsidR="009C79EF" w:rsidRPr="009C79EF" w:rsidRDefault="009C79EF" w:rsidP="009C79EF">
      <w:pPr>
        <w:pStyle w:val="ParagraphText"/>
        <w:spacing w:after="120"/>
        <w:jc w:val="both"/>
        <w:rPr>
          <w:ins w:id="1678" w:author="Gert Morlion" w:date="2024-08-26T11:20:00Z"/>
          <w:rFonts w:eastAsia="DengXian" w:cs="Arial"/>
          <w:color w:val="auto"/>
          <w:szCs w:val="20"/>
          <w:lang w:eastAsia="zh-CN"/>
        </w:rPr>
      </w:pPr>
      <w:ins w:id="1679" w:author="Gert Morlion" w:date="2024-08-26T11:20:00Z">
        <w:r w:rsidRPr="00506EBA">
          <w:rPr>
            <w:rFonts w:cs="Arial"/>
            <w:color w:val="auto"/>
            <w:szCs w:val="20"/>
          </w:rPr>
          <w:t>Temporal consistency is applicable for S-</w:t>
        </w:r>
      </w:ins>
      <w:ins w:id="1680" w:author="Gert Morlion" w:date="2024-08-26T11:25:00Z">
        <w:r w:rsidR="00D345F0">
          <w:rPr>
            <w:rFonts w:cs="Arial"/>
            <w:color w:val="auto"/>
            <w:szCs w:val="20"/>
          </w:rPr>
          <w:t>4</w:t>
        </w:r>
      </w:ins>
      <w:ins w:id="1681" w:author="Gert Morlion" w:date="2024-08-26T11:20:00Z">
        <w:r w:rsidRPr="00506EBA">
          <w:rPr>
            <w:rFonts w:cs="Arial"/>
            <w:color w:val="auto"/>
            <w:szCs w:val="20"/>
          </w:rPr>
          <w:t>01 and follow</w:t>
        </w:r>
        <w:r w:rsidRPr="009C79EF">
          <w:rPr>
            <w:rFonts w:eastAsia="DengXian" w:cs="Arial"/>
            <w:color w:val="auto"/>
            <w:szCs w:val="20"/>
            <w:lang w:eastAsia="zh-CN"/>
          </w:rPr>
          <w:t>s</w:t>
        </w:r>
        <w:r w:rsidRPr="00506EBA">
          <w:rPr>
            <w:rFonts w:cs="Arial"/>
            <w:color w:val="auto"/>
            <w:szCs w:val="20"/>
          </w:rPr>
          <w:t xml:space="preserve"> the guidelines from S-100 Part </w:t>
        </w:r>
        <w:r w:rsidRPr="009C79EF">
          <w:rPr>
            <w:rFonts w:eastAsia="DengXian" w:cs="Arial"/>
            <w:color w:val="auto"/>
            <w:szCs w:val="20"/>
            <w:lang w:eastAsia="zh-CN"/>
          </w:rPr>
          <w:t>4c</w:t>
        </w:r>
        <w:r w:rsidRPr="00506EBA">
          <w:rPr>
            <w:rFonts w:cs="Arial"/>
            <w:color w:val="auto"/>
            <w:szCs w:val="20"/>
          </w:rPr>
          <w:t>.</w:t>
        </w:r>
      </w:ins>
    </w:p>
    <w:p w14:paraId="6491D2A4" w14:textId="02484E8F" w:rsidR="009C79EF" w:rsidRDefault="009C79EF" w:rsidP="009C79EF">
      <w:pPr>
        <w:pStyle w:val="ParagraphText"/>
        <w:widowControl w:val="0"/>
        <w:spacing w:after="120"/>
        <w:jc w:val="both"/>
        <w:rPr>
          <w:ins w:id="1682" w:author="Gert Morlion" w:date="2024-08-26T11:20:00Z"/>
          <w:rFonts w:cs="Arial"/>
          <w:color w:val="auto"/>
          <w:szCs w:val="20"/>
        </w:rPr>
      </w:pPr>
      <w:ins w:id="1683" w:author="Gert Morlion" w:date="2024-08-26T11:20:00Z">
        <w:r>
          <w:rPr>
            <w:rFonts w:cs="Arial"/>
            <w:color w:val="auto"/>
            <w:szCs w:val="20"/>
          </w:rPr>
          <w:t>Data Producers must verify that the dataset conforms to rules described in the S-</w:t>
        </w:r>
      </w:ins>
      <w:ins w:id="1684" w:author="Gert Morlion" w:date="2024-08-26T11:25:00Z">
        <w:r w:rsidR="00D345F0">
          <w:rPr>
            <w:rFonts w:cs="Arial"/>
            <w:color w:val="auto"/>
            <w:szCs w:val="20"/>
          </w:rPr>
          <w:t>4</w:t>
        </w:r>
      </w:ins>
      <w:ins w:id="1685"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686" w:author="Gert Morlion" w:date="2024-08-26T11:25:00Z">
        <w:r w:rsidR="00D345F0">
          <w:rPr>
            <w:rFonts w:cs="Arial"/>
            <w:color w:val="auto"/>
            <w:szCs w:val="20"/>
          </w:rPr>
          <w:t>4</w:t>
        </w:r>
      </w:ins>
      <w:ins w:id="1687" w:author="Gert Morlion" w:date="2024-08-26T11:20:00Z">
        <w:r>
          <w:rPr>
            <w:rFonts w:cs="Arial"/>
            <w:color w:val="auto"/>
            <w:szCs w:val="20"/>
          </w:rPr>
          <w:t xml:space="preserve">01 Annex C – </w:t>
        </w:r>
        <w:r>
          <w:rPr>
            <w:rFonts w:cs="Arial"/>
            <w:i/>
            <w:color w:val="auto"/>
            <w:szCs w:val="20"/>
          </w:rPr>
          <w:t>S-</w:t>
        </w:r>
      </w:ins>
      <w:ins w:id="1688" w:author="Gert Morlion" w:date="2024-08-26T11:25:00Z">
        <w:r w:rsidR="00D345F0">
          <w:rPr>
            <w:rFonts w:cs="Arial"/>
            <w:i/>
            <w:color w:val="auto"/>
            <w:szCs w:val="20"/>
          </w:rPr>
          <w:t>4</w:t>
        </w:r>
      </w:ins>
      <w:ins w:id="168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94AC3EE" w14:textId="1D320FA0" w:rsidR="009C79EF" w:rsidRPr="009C79EF" w:rsidRDefault="009C79EF" w:rsidP="009C79EF">
      <w:pPr>
        <w:pStyle w:val="ParagraphText"/>
        <w:spacing w:after="120"/>
        <w:jc w:val="both"/>
        <w:rPr>
          <w:ins w:id="1690" w:author="Gert Morlion" w:date="2024-08-26T11:20:00Z"/>
          <w:rFonts w:eastAsia="DengXian" w:cs="Arial"/>
          <w:color w:val="auto"/>
          <w:szCs w:val="20"/>
          <w:lang w:eastAsia="zh-CN"/>
        </w:rPr>
      </w:pPr>
      <w:ins w:id="1691" w:author="Gert Morlion" w:date="2024-08-26T11:20:00Z">
        <w:r>
          <w:rPr>
            <w:rFonts w:cs="Arial"/>
            <w:color w:val="auto"/>
            <w:szCs w:val="20"/>
          </w:rPr>
          <w:t>If no temporal consistency checks classified as Critical in S-</w:t>
        </w:r>
      </w:ins>
      <w:ins w:id="1692" w:author="Gert Morlion" w:date="2024-08-26T11:25:00Z">
        <w:r w:rsidR="00D345F0">
          <w:rPr>
            <w:rFonts w:cs="Arial"/>
            <w:color w:val="auto"/>
            <w:szCs w:val="20"/>
          </w:rPr>
          <w:t>4</w:t>
        </w:r>
      </w:ins>
      <w:ins w:id="1693" w:author="Gert Morlion" w:date="2024-08-26T11:20:00Z">
        <w:r>
          <w:rPr>
            <w:rFonts w:cs="Arial"/>
            <w:color w:val="auto"/>
            <w:szCs w:val="20"/>
          </w:rPr>
          <w:t>01 Annex C are reported the dataset PASSES this test.</w:t>
        </w:r>
        <w:bookmarkStart w:id="1694" w:name="OLE_LINK14"/>
        <w:bookmarkStart w:id="1695" w:name="OLE_LINK15"/>
      </w:ins>
    </w:p>
    <w:p w14:paraId="544B5FF2"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1696" w:author="Gert Morlion" w:date="2024-08-26T11:20:00Z"/>
        </w:rPr>
      </w:pPr>
      <w:bookmarkStart w:id="1697" w:name="_Toc170072400"/>
      <w:bookmarkEnd w:id="1694"/>
      <w:bookmarkEnd w:id="1695"/>
      <w:ins w:id="1698" w:author="Gert Morlion" w:date="2024-08-26T11:20:00Z">
        <w:r w:rsidRPr="002B2660">
          <w:t xml:space="preserve">Temporal </w:t>
        </w:r>
        <w:r>
          <w:t>validity</w:t>
        </w:r>
        <w:bookmarkEnd w:id="1697"/>
      </w:ins>
    </w:p>
    <w:p w14:paraId="6AACA2A0" w14:textId="7E99A9B6" w:rsidR="009C79EF" w:rsidRPr="009C79EF" w:rsidRDefault="009C79EF" w:rsidP="009C79EF">
      <w:pPr>
        <w:pStyle w:val="ParagraphText"/>
        <w:spacing w:after="120"/>
        <w:jc w:val="both"/>
        <w:rPr>
          <w:ins w:id="1699" w:author="Gert Morlion" w:date="2024-08-26T11:20:00Z"/>
          <w:rFonts w:eastAsia="DengXian" w:cs="Arial"/>
          <w:color w:val="auto"/>
          <w:szCs w:val="20"/>
          <w:lang w:eastAsia="zh-CN"/>
        </w:rPr>
      </w:pPr>
      <w:ins w:id="1700" w:author="Gert Morlion" w:date="2024-08-26T11:20:00Z">
        <w:r w:rsidRPr="0025449D">
          <w:rPr>
            <w:rFonts w:cs="Arial"/>
            <w:color w:val="auto"/>
            <w:szCs w:val="20"/>
          </w:rPr>
          <w:t>Temporal validity is applicable for S-</w:t>
        </w:r>
      </w:ins>
      <w:ins w:id="1701" w:author="Gert Morlion" w:date="2024-08-26T11:25:00Z">
        <w:r w:rsidR="00D345F0">
          <w:rPr>
            <w:rFonts w:cs="Arial"/>
            <w:color w:val="auto"/>
            <w:szCs w:val="20"/>
          </w:rPr>
          <w:t>4</w:t>
        </w:r>
      </w:ins>
      <w:ins w:id="1702"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7BE7BA8C" w14:textId="3989FF04" w:rsidR="009C79EF" w:rsidRDefault="009C79EF" w:rsidP="009C79EF">
      <w:pPr>
        <w:pStyle w:val="ParagraphText"/>
        <w:widowControl w:val="0"/>
        <w:spacing w:after="120"/>
        <w:jc w:val="both"/>
        <w:rPr>
          <w:ins w:id="1703" w:author="Gert Morlion" w:date="2024-08-26T11:20:00Z"/>
          <w:rFonts w:cs="Arial"/>
          <w:color w:val="auto"/>
          <w:szCs w:val="20"/>
        </w:rPr>
      </w:pPr>
      <w:ins w:id="1704" w:author="Gert Morlion" w:date="2024-08-26T11:20:00Z">
        <w:r>
          <w:rPr>
            <w:rFonts w:cs="Arial"/>
            <w:color w:val="auto"/>
            <w:szCs w:val="20"/>
          </w:rPr>
          <w:t>Data Producers must verify that the dataset conforms to rules described in the S-</w:t>
        </w:r>
      </w:ins>
      <w:ins w:id="1705" w:author="Gert Morlion" w:date="2024-08-26T11:25:00Z">
        <w:r w:rsidR="00D345F0">
          <w:rPr>
            <w:rFonts w:cs="Arial"/>
            <w:color w:val="auto"/>
            <w:szCs w:val="20"/>
          </w:rPr>
          <w:t>4</w:t>
        </w:r>
      </w:ins>
      <w:ins w:id="170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707" w:author="Gert Morlion" w:date="2024-08-26T11:25:00Z">
        <w:r w:rsidR="00D345F0">
          <w:rPr>
            <w:rFonts w:cs="Arial"/>
            <w:color w:val="auto"/>
            <w:szCs w:val="20"/>
          </w:rPr>
          <w:t>4</w:t>
        </w:r>
      </w:ins>
      <w:ins w:id="1708" w:author="Gert Morlion" w:date="2024-08-26T11:20:00Z">
        <w:r>
          <w:rPr>
            <w:rFonts w:cs="Arial"/>
            <w:color w:val="auto"/>
            <w:szCs w:val="20"/>
          </w:rPr>
          <w:t xml:space="preserve">01 Annex C – </w:t>
        </w:r>
        <w:r>
          <w:rPr>
            <w:rFonts w:cs="Arial"/>
            <w:i/>
            <w:color w:val="auto"/>
            <w:szCs w:val="20"/>
          </w:rPr>
          <w:t>S-</w:t>
        </w:r>
      </w:ins>
      <w:ins w:id="1709" w:author="Gert Morlion" w:date="2024-08-26T11:25:00Z">
        <w:r w:rsidR="00D345F0">
          <w:rPr>
            <w:rFonts w:cs="Arial"/>
            <w:i/>
            <w:color w:val="auto"/>
            <w:szCs w:val="20"/>
          </w:rPr>
          <w:t>4</w:t>
        </w:r>
      </w:ins>
      <w:ins w:id="171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03EC98AE" w14:textId="3A296ACF" w:rsidR="009C79EF" w:rsidRPr="009C79EF" w:rsidRDefault="009C79EF" w:rsidP="009C79EF">
      <w:pPr>
        <w:pStyle w:val="ParagraphText"/>
        <w:spacing w:after="120"/>
        <w:jc w:val="both"/>
        <w:rPr>
          <w:ins w:id="1711" w:author="Gert Morlion" w:date="2024-08-26T11:20:00Z"/>
          <w:rFonts w:eastAsia="DengXian" w:cs="Arial"/>
          <w:color w:val="auto"/>
          <w:szCs w:val="20"/>
          <w:lang w:eastAsia="zh-CN"/>
        </w:rPr>
      </w:pPr>
      <w:ins w:id="1712" w:author="Gert Morlion" w:date="2024-08-26T11:20:00Z">
        <w:r>
          <w:rPr>
            <w:rFonts w:cs="Arial"/>
            <w:color w:val="auto"/>
            <w:szCs w:val="20"/>
          </w:rPr>
          <w:t>If no temporal validity checks classified as Critical in S-</w:t>
        </w:r>
      </w:ins>
      <w:ins w:id="1713" w:author="Gert Morlion" w:date="2024-08-26T11:25:00Z">
        <w:r w:rsidR="00D345F0">
          <w:rPr>
            <w:rFonts w:cs="Arial"/>
            <w:color w:val="auto"/>
            <w:szCs w:val="20"/>
          </w:rPr>
          <w:t>4</w:t>
        </w:r>
      </w:ins>
      <w:ins w:id="1714" w:author="Gert Morlion" w:date="2024-08-26T11:20:00Z">
        <w:r>
          <w:rPr>
            <w:rFonts w:cs="Arial"/>
            <w:color w:val="auto"/>
            <w:szCs w:val="20"/>
          </w:rPr>
          <w:t>01 Annex C are reported the dataset PASSES this test.</w:t>
        </w:r>
      </w:ins>
    </w:p>
    <w:p w14:paraId="26A9FC97" w14:textId="77777777" w:rsidR="009C79EF" w:rsidRPr="00075403" w:rsidRDefault="009C79EF" w:rsidP="009C79EF">
      <w:pPr>
        <w:pStyle w:val="berschrift3"/>
        <w:tabs>
          <w:tab w:val="clear" w:pos="660"/>
          <w:tab w:val="clear" w:pos="880"/>
          <w:tab w:val="left" w:pos="851"/>
        </w:tabs>
        <w:spacing w:before="120" w:after="120" w:line="240" w:lineRule="auto"/>
        <w:ind w:left="851" w:hanging="851"/>
        <w:jc w:val="both"/>
        <w:rPr>
          <w:ins w:id="1715" w:author="Gert Morlion" w:date="2024-08-26T11:20:00Z"/>
        </w:rPr>
      </w:pPr>
      <w:bookmarkStart w:id="1716" w:name="_Toc170072401"/>
      <w:ins w:id="1717" w:author="Gert Morlion" w:date="2024-08-26T11:20:00Z">
        <w:r w:rsidRPr="00075403">
          <w:t>Temporal accuracy</w:t>
        </w:r>
        <w:bookmarkEnd w:id="1716"/>
      </w:ins>
    </w:p>
    <w:p w14:paraId="624BFB3B" w14:textId="3FE7D2E6" w:rsidR="009C79EF" w:rsidRPr="009C79EF" w:rsidRDefault="009C79EF" w:rsidP="009C79EF">
      <w:pPr>
        <w:pStyle w:val="ParagraphText"/>
        <w:spacing w:after="120"/>
        <w:jc w:val="both"/>
        <w:rPr>
          <w:ins w:id="1718" w:author="Gert Morlion" w:date="2024-08-26T11:20:00Z"/>
          <w:rFonts w:eastAsia="DengXian" w:cs="Arial"/>
          <w:color w:val="auto"/>
          <w:szCs w:val="20"/>
          <w:lang w:eastAsia="zh-CN"/>
        </w:rPr>
      </w:pPr>
      <w:ins w:id="1719" w:author="Gert Morlion" w:date="2024-08-26T11:20:00Z">
        <w:r w:rsidRPr="0025449D">
          <w:rPr>
            <w:rFonts w:cs="Arial"/>
            <w:color w:val="auto"/>
            <w:szCs w:val="20"/>
          </w:rPr>
          <w:t>Temporal accuracy is applicable for S-</w:t>
        </w:r>
      </w:ins>
      <w:ins w:id="1720" w:author="Gert Morlion" w:date="2024-08-26T11:25:00Z">
        <w:r w:rsidR="00923FE4">
          <w:rPr>
            <w:rFonts w:cs="Arial"/>
            <w:color w:val="auto"/>
            <w:szCs w:val="20"/>
          </w:rPr>
          <w:t>4</w:t>
        </w:r>
      </w:ins>
      <w:ins w:id="1721"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17F1E020" w14:textId="3CB31227" w:rsidR="009C79EF" w:rsidRPr="0025449D" w:rsidRDefault="009C79EF" w:rsidP="009C79EF">
      <w:pPr>
        <w:pStyle w:val="ParagraphText"/>
        <w:spacing w:after="120"/>
        <w:jc w:val="both"/>
        <w:rPr>
          <w:ins w:id="1722" w:author="Gert Morlion" w:date="2024-08-26T11:20:00Z"/>
          <w:rFonts w:cs="Arial"/>
          <w:color w:val="auto"/>
          <w:szCs w:val="20"/>
        </w:rPr>
      </w:pPr>
      <w:ins w:id="1723" w:author="Gert Morlion" w:date="2024-08-26T11:20:00Z">
        <w:r>
          <w:rPr>
            <w:rFonts w:cs="Arial"/>
            <w:color w:val="auto"/>
            <w:szCs w:val="20"/>
          </w:rPr>
          <w:t>The Data Producer must verify the temporal accuracy of the S-</w:t>
        </w:r>
      </w:ins>
      <w:ins w:id="1724" w:author="Gert Morlion" w:date="2024-08-26T11:26:00Z">
        <w:r w:rsidR="00923FE4">
          <w:rPr>
            <w:rFonts w:cs="Arial"/>
            <w:color w:val="auto"/>
            <w:szCs w:val="20"/>
          </w:rPr>
          <w:t>4</w:t>
        </w:r>
      </w:ins>
      <w:ins w:id="1725" w:author="Gert Morlion" w:date="2024-08-26T11:20:00Z">
        <w:r>
          <w:rPr>
            <w:rFonts w:cs="Arial"/>
            <w:color w:val="auto"/>
            <w:szCs w:val="20"/>
          </w:rPr>
          <w:t>01 dataset.</w:t>
        </w:r>
      </w:ins>
    </w:p>
    <w:p w14:paraId="352FEF5C" w14:textId="77777777" w:rsidR="009C79EF" w:rsidRDefault="009C79EF" w:rsidP="009C79EF">
      <w:pPr>
        <w:pStyle w:val="ParagraphText"/>
        <w:spacing w:after="120"/>
        <w:jc w:val="both"/>
        <w:rPr>
          <w:ins w:id="1726" w:author="Gert Morlion" w:date="2024-08-26T11:20:00Z"/>
          <w:rFonts w:cs="Arial"/>
          <w:szCs w:val="20"/>
        </w:rPr>
      </w:pPr>
    </w:p>
    <w:p w14:paraId="0AFE7E0F" w14:textId="77777777" w:rsidR="009C79EF" w:rsidRPr="007F395B" w:rsidRDefault="009C79EF" w:rsidP="009C79EF">
      <w:pPr>
        <w:pStyle w:val="berschrift2"/>
        <w:tabs>
          <w:tab w:val="clear" w:pos="540"/>
        </w:tabs>
        <w:spacing w:before="120" w:after="200" w:line="240" w:lineRule="auto"/>
        <w:ind w:left="709" w:hanging="709"/>
        <w:rPr>
          <w:ins w:id="1727" w:author="Gert Morlion" w:date="2024-08-26T11:20:00Z"/>
        </w:rPr>
      </w:pPr>
      <w:bookmarkStart w:id="1728" w:name="_Toc170072402"/>
      <w:ins w:id="1729" w:author="Gert Morlion" w:date="2024-08-26T11:20:00Z">
        <w:r>
          <w:t>Aggregation</w:t>
        </w:r>
        <w:bookmarkEnd w:id="1728"/>
      </w:ins>
    </w:p>
    <w:p w14:paraId="6036AC8F" w14:textId="00FE38B4" w:rsidR="009C79EF" w:rsidRPr="009C79EF" w:rsidRDefault="009C79EF" w:rsidP="009C79EF">
      <w:pPr>
        <w:pStyle w:val="ParagraphText"/>
        <w:spacing w:after="120"/>
        <w:jc w:val="both"/>
        <w:rPr>
          <w:ins w:id="1730" w:author="Gert Morlion" w:date="2024-08-26T11:20:00Z"/>
          <w:rFonts w:eastAsia="DengXian" w:cs="Arial"/>
          <w:color w:val="auto"/>
          <w:szCs w:val="20"/>
          <w:lang w:eastAsia="zh-CN"/>
        </w:rPr>
      </w:pPr>
      <w:ins w:id="1731" w:author="Gert Morlion" w:date="2024-08-26T11:20:00Z">
        <w:r w:rsidRPr="00000336">
          <w:rPr>
            <w:rFonts w:cs="Arial"/>
            <w:color w:val="auto"/>
            <w:szCs w:val="20"/>
          </w:rPr>
          <w:t>Aggregation is applicable for S-</w:t>
        </w:r>
      </w:ins>
      <w:ins w:id="1732" w:author="Gert Morlion" w:date="2024-08-26T11:26:00Z">
        <w:r w:rsidR="00923FE4">
          <w:rPr>
            <w:rFonts w:cs="Arial"/>
            <w:color w:val="auto"/>
            <w:szCs w:val="20"/>
          </w:rPr>
          <w:t>4</w:t>
        </w:r>
      </w:ins>
      <w:ins w:id="1733" w:author="Gert Morlion" w:date="2024-08-26T11:20:00Z">
        <w:r w:rsidRPr="00000336">
          <w:rPr>
            <w:rFonts w:cs="Arial"/>
            <w:color w:val="auto"/>
            <w:szCs w:val="20"/>
          </w:rPr>
          <w:t>01. The aggregated data quality result provides a result if the dataset has passed conformance to the Product Specification.</w:t>
        </w:r>
      </w:ins>
    </w:p>
    <w:p w14:paraId="2C86E31C" w14:textId="70338F78" w:rsidR="009C79EF" w:rsidRPr="00000336" w:rsidRDefault="00D05D41" w:rsidP="009C79EF">
      <w:pPr>
        <w:pStyle w:val="ParagraphText"/>
        <w:spacing w:after="120"/>
        <w:jc w:val="both"/>
        <w:rPr>
          <w:ins w:id="1734" w:author="Gert Morlion" w:date="2024-08-26T11:20:00Z"/>
          <w:rFonts w:cs="Arial"/>
          <w:color w:val="auto"/>
          <w:szCs w:val="20"/>
        </w:rPr>
      </w:pPr>
      <w:ins w:id="1735" w:author="Gert Morlion" w:date="2024-11-21T09:44:00Z">
        <w:r>
          <w:rPr>
            <w:rFonts w:cs="Arial"/>
            <w:color w:val="auto"/>
            <w:szCs w:val="20"/>
          </w:rPr>
          <w:lastRenderedPageBreak/>
          <w:t>The competent autho</w:t>
        </w:r>
      </w:ins>
      <w:ins w:id="1736" w:author="Gert Morlion" w:date="2024-11-21T09:45:00Z">
        <w:r>
          <w:rPr>
            <w:rFonts w:cs="Arial"/>
            <w:color w:val="auto"/>
            <w:szCs w:val="20"/>
          </w:rPr>
          <w:t>rities</w:t>
        </w:r>
        <w:r w:rsidRPr="00A43DB5">
          <w:rPr>
            <w:rFonts w:cs="Arial"/>
            <w:strike/>
            <w:color w:val="auto"/>
            <w:szCs w:val="20"/>
          </w:rPr>
          <w:t>D</w:t>
        </w:r>
      </w:ins>
      <w:ins w:id="1737" w:author="Gert Morlion" w:date="2024-08-26T11:20:00Z">
        <w:r w:rsidR="009C79EF" w:rsidRPr="00A43DB5">
          <w:rPr>
            <w:rFonts w:cs="Arial"/>
            <w:strike/>
            <w:color w:val="auto"/>
            <w:szCs w:val="20"/>
          </w:rPr>
          <w:t>ata Producers</w:t>
        </w:r>
        <w:r w:rsidR="009C79EF">
          <w:rPr>
            <w:rFonts w:cs="Arial"/>
            <w:color w:val="auto"/>
            <w:szCs w:val="20"/>
          </w:rPr>
          <w:t xml:space="preserve"> must ensure that all applicable data quality aspects are checked and only if all of these checks are PASSED can the dataset be considered a valid S-</w:t>
        </w:r>
      </w:ins>
      <w:ins w:id="1738" w:author="Gert Morlion" w:date="2024-08-26T11:26:00Z">
        <w:r w:rsidR="00923FE4">
          <w:rPr>
            <w:rFonts w:cs="Arial"/>
            <w:color w:val="auto"/>
            <w:szCs w:val="20"/>
          </w:rPr>
          <w:t>4</w:t>
        </w:r>
      </w:ins>
      <w:ins w:id="1739" w:author="Gert Morlion" w:date="2024-08-26T11:20:00Z">
        <w:r w:rsidR="009C79EF">
          <w:rPr>
            <w:rFonts w:cs="Arial"/>
            <w:color w:val="auto"/>
            <w:szCs w:val="20"/>
          </w:rPr>
          <w:t xml:space="preserve">01 dataset. </w:t>
        </w:r>
        <w:commentRangeStart w:id="1740"/>
        <w:r w:rsidR="009C79EF">
          <w:rPr>
            <w:rFonts w:cs="Arial"/>
            <w:color w:val="auto"/>
            <w:szCs w:val="20"/>
          </w:rPr>
          <w:t>This is indicated by the Data Producer signing the dataset.</w:t>
        </w:r>
      </w:ins>
      <w:commentRangeEnd w:id="1740"/>
      <w:r w:rsidR="002D269F">
        <w:rPr>
          <w:rStyle w:val="Kommentarzeichen"/>
          <w:color w:val="auto"/>
          <w:szCs w:val="20"/>
          <w:lang w:eastAsia="ja-JP"/>
        </w:rPr>
        <w:commentReference w:id="1740"/>
      </w:r>
    </w:p>
    <w:p w14:paraId="61FD90FA" w14:textId="77777777" w:rsidR="009C79EF" w:rsidRPr="00D22CCD" w:rsidRDefault="009C79EF"/>
    <w:p w14:paraId="5182F2B8" w14:textId="77777777" w:rsidR="00453023" w:rsidRPr="00D22CCD" w:rsidRDefault="007260E2" w:rsidP="00923FE4">
      <w:pPr>
        <w:pStyle w:val="berschrift2"/>
      </w:pPr>
      <w:bookmarkStart w:id="1741" w:name="_Toc487203144"/>
      <w:r w:rsidRPr="00D22CCD">
        <w:t xml:space="preserve">Data Compliance and </w:t>
      </w:r>
      <w:bookmarkEnd w:id="1741"/>
      <w:r w:rsidR="00996DE5" w:rsidRPr="00D22CCD">
        <w:t>Usability</w:t>
      </w:r>
    </w:p>
    <w:p w14:paraId="27A663B9" w14:textId="77777777" w:rsidR="00996DE5" w:rsidRPr="00D22CCD" w:rsidRDefault="00996DE5" w:rsidP="00996DE5">
      <w:pPr>
        <w:pStyle w:val="KeinLeerraum"/>
        <w:rPr>
          <w:lang w:val="en-US" w:eastAsia="en-US"/>
        </w:rPr>
      </w:pPr>
      <w:r w:rsidRPr="00D22CCD">
        <w:rPr>
          <w:lang w:val="en-US" w:eastAsia="en-US"/>
        </w:rPr>
        <w:t xml:space="preserve">All S-401 datasets must be validated against the above data quality elements using conformance checks that are located in Annex C – IENC Validation Checks. As a minimum requirement, all datasets must conform to all checks that are categorized as “Critical” in Annex C. </w:t>
      </w:r>
    </w:p>
    <w:p w14:paraId="354C72BF" w14:textId="77777777" w:rsidR="00996DE5" w:rsidRPr="00D22CCD" w:rsidRDefault="00996DE5" w:rsidP="00996DE5">
      <w:pPr>
        <w:pStyle w:val="KeinLeerraum"/>
        <w:rPr>
          <w:lang w:val="en-US" w:eastAsia="en-US"/>
        </w:rPr>
      </w:pPr>
    </w:p>
    <w:p w14:paraId="50DAC840" w14:textId="77777777" w:rsidR="00996DE5" w:rsidRPr="00D22CCD" w:rsidRDefault="00996DE5" w:rsidP="00996DE5">
      <w:pPr>
        <w:pStyle w:val="KeinLeerraum"/>
        <w:rPr>
          <w:lang w:val="en-US" w:eastAsia="en-US"/>
        </w:rPr>
      </w:pPr>
      <w:r w:rsidRPr="00D22CCD">
        <w:rPr>
          <w:lang w:val="en-US" w:eastAsia="en-US"/>
        </w:rPr>
        <w:t>S-401 datasets must conform to all mandatory elements of Annex A –</w:t>
      </w:r>
      <w:r w:rsidR="009A624E" w:rsidRPr="00D22CCD">
        <w:rPr>
          <w:lang w:val="en-US" w:eastAsia="en-US"/>
        </w:rPr>
        <w:t xml:space="preserve"> </w:t>
      </w:r>
      <w:r w:rsidRPr="00D22CCD">
        <w:rPr>
          <w:lang w:val="en-US" w:eastAsia="en-US"/>
        </w:rPr>
        <w:t xml:space="preserve">Encoding Guide, where the word ‘must’ is used. </w:t>
      </w:r>
    </w:p>
    <w:p w14:paraId="7441284C" w14:textId="77777777" w:rsidR="00996DE5" w:rsidRPr="00D22CCD" w:rsidRDefault="00996DE5" w:rsidP="00996DE5">
      <w:pPr>
        <w:pStyle w:val="KeinLeerraum"/>
        <w:rPr>
          <w:lang w:val="en-US" w:eastAsia="en-US"/>
        </w:rPr>
      </w:pPr>
    </w:p>
    <w:p w14:paraId="02B3DEC7" w14:textId="77777777" w:rsidR="00996DE5" w:rsidRPr="00D22CCD" w:rsidRDefault="00996DE5" w:rsidP="00996DE5">
      <w:pPr>
        <w:pStyle w:val="KeinLeerraum"/>
        <w:rPr>
          <w:lang w:val="en-US" w:eastAsia="en-US"/>
        </w:rPr>
      </w:pPr>
      <w:r w:rsidRPr="00D22CCD">
        <w:rPr>
          <w:lang w:val="en-US" w:eastAsia="en-US"/>
        </w:rPr>
        <w:t xml:space="preserve">In addition to the above, dataset usability must be assessed against: </w:t>
      </w:r>
    </w:p>
    <w:p w14:paraId="497632D0"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Intended user requirements in regard to coverage, scale and specific content requirements as defined by the Producing Agency and key stakeholders; </w:t>
      </w:r>
    </w:p>
    <w:p w14:paraId="56882A15"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Conformance to established maintenance processes (see Section 8); and </w:t>
      </w:r>
    </w:p>
    <w:p w14:paraId="40C35446"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Overall compliance with the S-401 Product Specification, including context-specific evaluation of individual encoding instances for requirement of conformance to checks classified as “Error” and “Warning” in Annex C – IENC Validation Checks. </w:t>
      </w:r>
    </w:p>
    <w:p w14:paraId="2084E9CF" w14:textId="77777777" w:rsidR="00996DE5" w:rsidRPr="00D22CCD" w:rsidRDefault="00996DE5" w:rsidP="00996DE5">
      <w:pPr>
        <w:pStyle w:val="KeinLeerraum"/>
        <w:rPr>
          <w:lang w:val="en-US" w:eastAsia="en-US"/>
        </w:rPr>
      </w:pPr>
    </w:p>
    <w:p w14:paraId="260A5EA7" w14:textId="77777777" w:rsidR="00996DE5" w:rsidRPr="00D22CCD" w:rsidRDefault="00996DE5" w:rsidP="00996DE5">
      <w:pPr>
        <w:pStyle w:val="KeinLeerraum"/>
        <w:rPr>
          <w:lang w:val="en-US" w:eastAsia="en-US"/>
        </w:rPr>
      </w:pPr>
      <w:r w:rsidRPr="00D22CCD">
        <w:rPr>
          <w:lang w:val="en-US" w:eastAsia="en-US"/>
        </w:rPr>
        <w:t>For dataset integrity requirements, see clause 11.6.</w:t>
      </w:r>
    </w:p>
    <w:p w14:paraId="76DDE5D6" w14:textId="77777777" w:rsidR="00996DE5" w:rsidRPr="00D22CCD" w:rsidRDefault="00996DE5" w:rsidP="00996DE5">
      <w:pPr>
        <w:pStyle w:val="KeinLeerraum"/>
        <w:rPr>
          <w:lang w:val="en-US"/>
        </w:rPr>
      </w:pPr>
    </w:p>
    <w:p w14:paraId="39C73349" w14:textId="2E4A97B2" w:rsidR="00453023" w:rsidRPr="00D22CCD" w:rsidDel="00DC5B03" w:rsidRDefault="007260E2">
      <w:pPr>
        <w:pStyle w:val="berschrift3"/>
        <w:jc w:val="both"/>
        <w:rPr>
          <w:del w:id="1742" w:author="Gert Morlion" w:date="2023-06-05T13:54:00Z"/>
        </w:rPr>
      </w:pPr>
      <w:bookmarkStart w:id="1743" w:name="_Toc487203145"/>
      <w:del w:id="1744" w:author="Gert Morlion" w:date="2023-06-05T13:54:00Z">
        <w:r w:rsidRPr="00D22CCD" w:rsidDel="00DC5B03">
          <w:delText>Bathymetric Data Quality</w:delText>
        </w:r>
        <w:bookmarkEnd w:id="1743"/>
      </w:del>
    </w:p>
    <w:p w14:paraId="2A074AC4" w14:textId="57D6584F"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1745" w:author="Gert Morlion" w:date="2023-06-05T13:54:00Z"/>
        </w:rPr>
      </w:pPr>
      <w:del w:id="1746" w:author="Gert Morlion" w:date="2023-06-05T13:54:00Z">
        <w:r w:rsidRPr="00D22CCD" w:rsidDel="00DC5B03">
          <w:delText>Bathymetric data quality comprises the following:</w:delText>
        </w:r>
      </w:del>
    </w:p>
    <w:p w14:paraId="74CC1379" w14:textId="5506AADC"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1747" w:author="Gert Morlion" w:date="2023-06-05T13:54:00Z"/>
        </w:rPr>
      </w:pPr>
    </w:p>
    <w:p w14:paraId="5413F3BB" w14:textId="51A4A240"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748" w:author="Gert Morlion" w:date="2023-06-05T13:54:00Z"/>
        </w:rPr>
      </w:pPr>
      <w:del w:id="1749" w:author="Gert Morlion" w:date="2023-06-05T13:54:00Z">
        <w:r w:rsidRPr="00D22CCD" w:rsidDel="00DC5B03">
          <w:delText>completeness of data (</w:delText>
        </w:r>
        <w:r w:rsidRPr="00D22CCD" w:rsidDel="00DC5B03">
          <w:rPr>
            <w:rFonts w:hint="eastAsia"/>
          </w:rPr>
          <w:delText>For example,</w:delText>
        </w:r>
        <w:r w:rsidRPr="00D22CCD" w:rsidDel="00DC5B03">
          <w:delText xml:space="preserve"> </w:delText>
        </w:r>
        <w:r w:rsidR="00505CD2" w:rsidDel="00DC5B03">
          <w:delText>waterway</w:delText>
        </w:r>
        <w:r w:rsidRPr="00D22CCD" w:rsidDel="00DC5B03">
          <w:delText xml:space="preserve"> coverage).</w:delText>
        </w:r>
      </w:del>
    </w:p>
    <w:p w14:paraId="1C7A20A2" w14:textId="164DB672"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750" w:author="Gert Morlion" w:date="2023-06-05T13:54:00Z"/>
        </w:rPr>
      </w:pPr>
      <w:del w:id="1751" w:author="Gert Morlion" w:date="2023-06-05T13:54:00Z">
        <w:r w:rsidRPr="00D22CCD" w:rsidDel="00DC5B03">
          <w:delText>currency of data (</w:delText>
        </w:r>
        <w:r w:rsidRPr="00D22CCD" w:rsidDel="00DC5B03">
          <w:rPr>
            <w:rFonts w:hint="eastAsia"/>
          </w:rPr>
          <w:delText>For example,</w:delText>
        </w:r>
        <w:r w:rsidRPr="00D22CCD" w:rsidDel="00DC5B03">
          <w:delText xml:space="preserve"> temporal degradation);</w:delText>
        </w:r>
      </w:del>
    </w:p>
    <w:p w14:paraId="14429636" w14:textId="0D014B48"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752" w:author="Gert Morlion" w:date="2023-06-05T13:54:00Z"/>
        </w:rPr>
      </w:pPr>
      <w:del w:id="1753" w:author="Gert Morlion" w:date="2023-06-05T13:54:00Z">
        <w:r w:rsidRPr="00D22CCD" w:rsidDel="00DC5B03">
          <w:delText xml:space="preserve">     uncertainty of data;</w:delText>
        </w:r>
      </w:del>
    </w:p>
    <w:p w14:paraId="5989414D" w14:textId="0C81FCD7"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754" w:author="Gert Morlion" w:date="2023-06-05T13:54:00Z"/>
        </w:rPr>
      </w:pPr>
      <w:del w:id="1755" w:author="Gert Morlion" w:date="2023-06-05T13:54:00Z">
        <w:r w:rsidRPr="00D22CCD" w:rsidDel="00DC5B03">
          <w:delText>source of data;</w:delText>
        </w:r>
      </w:del>
    </w:p>
    <w:p w14:paraId="019AFCD8" w14:textId="71CD7E9F"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ind w:left="360"/>
        <w:rPr>
          <w:del w:id="1756" w:author="Gert Morlion" w:date="2023-06-05T13:54:00Z"/>
        </w:rPr>
      </w:pPr>
    </w:p>
    <w:p w14:paraId="31E2A417" w14:textId="56716CA5" w:rsidR="00453023" w:rsidRPr="00D22CCD" w:rsidDel="00DC5B03" w:rsidRDefault="007260E2">
      <w:pPr>
        <w:rPr>
          <w:del w:id="1757" w:author="Gert Morlion" w:date="2023-06-05T13:54:00Z"/>
        </w:rPr>
      </w:pPr>
      <w:del w:id="1758" w:author="Gert Morlion" w:date="2023-06-05T13:54:00Z">
        <w:r w:rsidRPr="00D22CCD" w:rsidDel="00DC5B03">
          <w:delText xml:space="preserve">Data quality can be encoded at three different metadata levels (dataset, feature, feature instance).All positional (2D), vertical (1D), horizontal distance (1D) and orientation (1D) uncertainty attributes concern the 95% confidence level of the variation associated with all sources of measurement, processing and visualization error. Uncertainty due to temporal variation should not be included in these attributes. </w:delText>
        </w:r>
      </w:del>
    </w:p>
    <w:p w14:paraId="5EBDD3FB" w14:textId="3DA9970B"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759" w:author="Gert Morlion" w:date="2023-06-05T13:54:00Z"/>
        </w:rPr>
      </w:pPr>
      <w:del w:id="1760" w:author="Gert Morlion" w:date="2023-06-05T13:54:00Z">
        <w:r w:rsidRPr="00D22CCD" w:rsidDel="00DC5B03">
          <w:delText xml:space="preserve">The meta feature for Bathymetric data quality is: </w:delText>
        </w:r>
        <w:r w:rsidRPr="00D22CCD" w:rsidDel="00DC5B03">
          <w:rPr>
            <w:b/>
          </w:rPr>
          <w:delText>Quality Of Bathymetric Data</w:delText>
        </w:r>
        <w:r w:rsidRPr="00D22CCD" w:rsidDel="00DC5B03">
          <w:delText>,</w:delText>
        </w:r>
      </w:del>
    </w:p>
    <w:p w14:paraId="337A306B" w14:textId="46279830" w:rsidR="00453023" w:rsidRPr="00D22CCD" w:rsidDel="00DC5B03" w:rsidRDefault="007260E2">
      <w:pPr>
        <w:pStyle w:val="berschrift3"/>
        <w:rPr>
          <w:del w:id="1761" w:author="Gert Morlion" w:date="2023-06-05T13:54:00Z"/>
        </w:rPr>
      </w:pPr>
      <w:bookmarkStart w:id="1762" w:name="_Toc487203146"/>
      <w:del w:id="1763" w:author="Gert Morlion" w:date="2023-06-05T13:54:00Z">
        <w:r w:rsidRPr="00D22CCD" w:rsidDel="00DC5B03">
          <w:delText>Non Bathymetric Data Quality</w:delText>
        </w:r>
        <w:bookmarkEnd w:id="1762"/>
      </w:del>
    </w:p>
    <w:p w14:paraId="71A04E23" w14:textId="714EDC9C"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764" w:author="Gert Morlion" w:date="2023-06-05T13:54:00Z"/>
        </w:rPr>
      </w:pPr>
      <w:del w:id="1765" w:author="Gert Morlion" w:date="2023-06-05T13:54:00Z">
        <w:r w:rsidRPr="00D22CCD" w:rsidDel="00DC5B03">
          <w:delText xml:space="preserve">The meta feature </w:delText>
        </w:r>
        <w:r w:rsidRPr="00D22CCD" w:rsidDel="00DC5B03">
          <w:rPr>
            <w:b/>
          </w:rPr>
          <w:delText>Quality Of Nonbathymetric Data</w:delText>
        </w:r>
        <w:r w:rsidRPr="00D22CCD" w:rsidDel="00DC5B03">
          <w:delText xml:space="preserve"> allows for data quality to be expressed for non bathymetric items.</w:delText>
        </w:r>
      </w:del>
    </w:p>
    <w:p w14:paraId="2DE289AE" w14:textId="25FCB666" w:rsidR="00453023" w:rsidRPr="00D22CCD" w:rsidDel="00DC5B03" w:rsidRDefault="007260E2">
      <w:pPr>
        <w:pStyle w:val="berschrift3"/>
        <w:rPr>
          <w:del w:id="1766" w:author="Gert Morlion" w:date="2023-06-05T13:54:00Z"/>
        </w:rPr>
      </w:pPr>
      <w:bookmarkStart w:id="1767" w:name="_Toc487203147"/>
      <w:del w:id="1768" w:author="Gert Morlion" w:date="2023-06-05T13:54:00Z">
        <w:r w:rsidRPr="00D22CCD" w:rsidDel="00DC5B03">
          <w:delText>Survey Data Quality</w:delText>
        </w:r>
        <w:bookmarkEnd w:id="1767"/>
      </w:del>
    </w:p>
    <w:p w14:paraId="66C8A084" w14:textId="7D41A134"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769" w:author="Gert Morlion" w:date="2023-06-05T13:54:00Z"/>
        </w:rPr>
      </w:pPr>
      <w:del w:id="1770" w:author="Gert Morlion" w:date="2023-06-05T13:54:00Z">
        <w:r w:rsidRPr="00D22CCD" w:rsidDel="00DC5B03">
          <w:delText xml:space="preserve">Quality of the surveys that originated from which charted features are derived can be further expressed using the meta feature </w:delText>
        </w:r>
        <w:r w:rsidRPr="00D22CCD" w:rsidDel="00DC5B03">
          <w:rPr>
            <w:b/>
          </w:rPr>
          <w:delText>Quality Of Survey</w:delText>
        </w:r>
        <w:r w:rsidRPr="00D22CCD" w:rsidDel="00DC5B03">
          <w:delText xml:space="preserve">. </w:delText>
        </w:r>
        <w:r w:rsidRPr="00D22CCD" w:rsidDel="00DC5B03">
          <w:rPr>
            <w:b/>
          </w:rPr>
          <w:delText>Quality Of Survey</w:delText>
        </w:r>
        <w:r w:rsidRPr="00D22CCD" w:rsidDel="00DC5B03">
          <w:delText xml:space="preserve"> can apply to bathymetry (</w:delText>
        </w:r>
        <w:r w:rsidRPr="00D22CCD" w:rsidDel="00DC5B03">
          <w:rPr>
            <w:rFonts w:hint="eastAsia"/>
          </w:rPr>
          <w:delText>For example,</w:delText>
        </w:r>
        <w:r w:rsidRPr="00D22CCD" w:rsidDel="00DC5B03">
          <w:delText xml:space="preserve"> underwater rock), non-bathymetry (</w:delText>
        </w:r>
        <w:r w:rsidRPr="00D22CCD" w:rsidDel="00DC5B03">
          <w:rPr>
            <w:rFonts w:hint="eastAsia"/>
          </w:rPr>
          <w:delText>For example,</w:delText>
        </w:r>
        <w:r w:rsidRPr="00D22CCD" w:rsidDel="00DC5B03">
          <w:delText xml:space="preserve"> navigational aids) and a combination of these (</w:delText>
        </w:r>
        <w:r w:rsidRPr="00D22CCD" w:rsidDel="00DC5B03">
          <w:rPr>
            <w:rFonts w:hint="eastAsia"/>
          </w:rPr>
          <w:delText>For example,</w:delText>
        </w:r>
        <w:r w:rsidRPr="00D22CCD" w:rsidDel="00DC5B03">
          <w:delText xml:space="preserve"> lidar survey).</w:delText>
        </w:r>
      </w:del>
    </w:p>
    <w:p w14:paraId="39C2CCA8" w14:textId="77777777" w:rsidR="00453023" w:rsidRPr="00D22CCD" w:rsidRDefault="007260E2">
      <w:pPr>
        <w:pStyle w:val="berschrift1"/>
      </w:pPr>
      <w:bookmarkStart w:id="1771" w:name="_Toc225648349"/>
      <w:bookmarkStart w:id="1772" w:name="_Toc225065206"/>
      <w:bookmarkStart w:id="1773" w:name="_Toc487203148"/>
      <w:bookmarkEnd w:id="1414"/>
      <w:bookmarkEnd w:id="1415"/>
      <w:bookmarkEnd w:id="1416"/>
      <w:bookmarkEnd w:id="1417"/>
      <w:bookmarkEnd w:id="1418"/>
      <w:bookmarkEnd w:id="1419"/>
      <w:bookmarkEnd w:id="1420"/>
      <w:r w:rsidRPr="00D22CCD">
        <w:lastRenderedPageBreak/>
        <w:t>Data Capture and Classification</w:t>
      </w:r>
      <w:bookmarkEnd w:id="1771"/>
      <w:bookmarkEnd w:id="1772"/>
      <w:bookmarkEnd w:id="1773"/>
    </w:p>
    <w:p w14:paraId="013227AB" w14:textId="77777777" w:rsidR="00453023" w:rsidRPr="00D22CCD" w:rsidRDefault="007260E2">
      <w:pPr>
        <w:pStyle w:val="berschrift2"/>
      </w:pPr>
      <w:bookmarkStart w:id="1774" w:name="_Toc487203149"/>
      <w:r w:rsidRPr="00D22CCD">
        <w:t>Introduction</w:t>
      </w:r>
      <w:bookmarkEnd w:id="1774"/>
    </w:p>
    <w:p w14:paraId="7C288E67" w14:textId="77777777" w:rsidR="00453023" w:rsidRPr="00D22CCD" w:rsidRDefault="007260E2">
      <w:r w:rsidRPr="00D22CCD">
        <w:t>The S-401 IENC Encoding Guide</w:t>
      </w:r>
      <w:r w:rsidR="00996DE5" w:rsidRPr="00D22CCD">
        <w:t xml:space="preserve"> (DCEG)</w:t>
      </w:r>
      <w:r w:rsidRPr="00D22CCD">
        <w:t xml:space="preserve"> for Inland ENCs  </w:t>
      </w:r>
      <w:r w:rsidRPr="00D22CCD">
        <w:rPr>
          <w:lang w:eastAsia="en-GB"/>
        </w:rPr>
        <w:t>describes how data describing the real world should be captured using the types defined in the S-401 Feature Catalogue</w:t>
      </w:r>
      <w:r w:rsidRPr="00D22CCD">
        <w:t xml:space="preserve">.  This Guide is located in Annex A. </w:t>
      </w:r>
    </w:p>
    <w:p w14:paraId="3AEC09F8" w14:textId="77777777" w:rsidR="00453023" w:rsidRPr="00D22CCD" w:rsidRDefault="007260E2">
      <w:pPr>
        <w:pStyle w:val="berschrift1"/>
      </w:pPr>
      <w:bookmarkStart w:id="1775" w:name="_Toc8629863"/>
      <w:bookmarkStart w:id="1776" w:name="_Toc8629995"/>
      <w:bookmarkStart w:id="1777" w:name="_Toc19077382"/>
      <w:bookmarkStart w:id="1778" w:name="_Toc191284919"/>
      <w:bookmarkStart w:id="1779" w:name="_Toc225648351"/>
      <w:bookmarkStart w:id="1780" w:name="_Toc225065208"/>
      <w:bookmarkStart w:id="1781" w:name="_Toc487203150"/>
      <w:bookmarkEnd w:id="1775"/>
      <w:bookmarkEnd w:id="1776"/>
      <w:bookmarkEnd w:id="1777"/>
      <w:bookmarkEnd w:id="1778"/>
      <w:r w:rsidRPr="00D22CCD">
        <w:t>Maintenance</w:t>
      </w:r>
      <w:bookmarkEnd w:id="1779"/>
      <w:bookmarkEnd w:id="1780"/>
      <w:bookmarkEnd w:id="1781"/>
    </w:p>
    <w:p w14:paraId="0C473A8D" w14:textId="77777777" w:rsidR="00453023" w:rsidRPr="00D22CCD" w:rsidRDefault="007260E2">
      <w:pPr>
        <w:pStyle w:val="berschrift2"/>
      </w:pPr>
      <w:bookmarkStart w:id="1782" w:name="_Toc487203151"/>
      <w:r w:rsidRPr="00D22CCD">
        <w:t>Introduction</w:t>
      </w:r>
      <w:bookmarkEnd w:id="1782"/>
    </w:p>
    <w:p w14:paraId="239DE354" w14:textId="77777777" w:rsidR="00453023" w:rsidRPr="00D22CCD" w:rsidRDefault="007260E2">
      <w:r w:rsidRPr="00D22CCD">
        <w:t xml:space="preserve">This clause describes the </w:t>
      </w:r>
      <w:r w:rsidR="00121DE2" w:rsidRPr="00D22CCD">
        <w:t xml:space="preserve">requirements to adequately maintain datasets; use of newly acquired source data; maintenance requirements within the overall production process; </w:t>
      </w:r>
      <w:r w:rsidRPr="00D22CCD">
        <w:t xml:space="preserve">and how </w:t>
      </w:r>
      <w:r w:rsidR="00121DE2" w:rsidRPr="00D22CCD">
        <w:t>F</w:t>
      </w:r>
      <w:r w:rsidRPr="00D22CCD">
        <w:t xml:space="preserve">eature and </w:t>
      </w:r>
      <w:r w:rsidR="00121DE2" w:rsidRPr="00D22CCD">
        <w:t>P</w:t>
      </w:r>
      <w:r w:rsidRPr="00D22CCD">
        <w:t xml:space="preserve">ortrayal </w:t>
      </w:r>
      <w:r w:rsidR="00121DE2" w:rsidRPr="00D22CCD">
        <w:t>C</w:t>
      </w:r>
      <w:r w:rsidRPr="00D22CCD">
        <w:t>atalogues are to be managed within an S-100 system.</w:t>
      </w:r>
    </w:p>
    <w:p w14:paraId="7B26D884" w14:textId="77777777" w:rsidR="00453023" w:rsidRPr="00D22CCD" w:rsidRDefault="007260E2">
      <w:pPr>
        <w:pStyle w:val="berschrift2"/>
      </w:pPr>
      <w:bookmarkStart w:id="1783" w:name="_Toc487203152"/>
      <w:r w:rsidRPr="00D22CCD">
        <w:t>Maintenance and Update Frequency</w:t>
      </w:r>
      <w:bookmarkEnd w:id="1783"/>
    </w:p>
    <w:p w14:paraId="1C4D3957" w14:textId="77777777" w:rsidR="00453023" w:rsidRPr="00D22CCD" w:rsidRDefault="007260E2" w:rsidP="3CCBF2F9">
      <w:pPr>
        <w:rPr>
          <w:b/>
          <w:bCs/>
        </w:rPr>
      </w:pPr>
      <w:r w:rsidRPr="00D22CCD">
        <w:t xml:space="preserve">Datasets </w:t>
      </w:r>
      <w:r w:rsidR="00A95C38" w:rsidRPr="00D22CCD">
        <w:t xml:space="preserve">must be </w:t>
      </w:r>
      <w:r w:rsidRPr="00D22CCD">
        <w:t>maintained as needed</w:t>
      </w:r>
      <w:r w:rsidR="00A95C38" w:rsidRPr="00D22CCD">
        <w:t xml:space="preserve">; </w:t>
      </w:r>
      <w:r w:rsidRPr="00D22CCD">
        <w:t xml:space="preserve">and </w:t>
      </w:r>
      <w:r w:rsidR="00A95C38" w:rsidRPr="00D22CCD">
        <w:t xml:space="preserve">the overall production process </w:t>
      </w:r>
      <w:r w:rsidRPr="00D22CCD">
        <w:rPr>
          <w:rFonts w:cs="Arial"/>
          <w:lang w:val="en-US" w:eastAsia="en-US"/>
        </w:rPr>
        <w:t>must include mechanisms for IENC updating designed to meet the needs of the skipper regarding safety of navigation.</w:t>
      </w:r>
      <w:r w:rsidRPr="00D22CCD">
        <w:rPr>
          <w:rFonts w:ascii="Verdana" w:hAnsi="Verdana" w:cs="Verdana"/>
          <w:sz w:val="22"/>
          <w:szCs w:val="22"/>
          <w:lang w:val="en-US" w:eastAsia="en-US"/>
        </w:rPr>
        <w:t xml:space="preserve"> </w:t>
      </w:r>
    </w:p>
    <w:p w14:paraId="599D7BF8" w14:textId="77777777" w:rsidR="00453023" w:rsidRPr="00D22CCD" w:rsidRDefault="007260E2">
      <w:pPr>
        <w:pStyle w:val="berschrift2"/>
      </w:pPr>
      <w:bookmarkStart w:id="1784" w:name="_Toc487203153"/>
      <w:r w:rsidRPr="00D22CCD">
        <w:t>Data Source</w:t>
      </w:r>
      <w:bookmarkEnd w:id="1784"/>
    </w:p>
    <w:p w14:paraId="09A9D03C" w14:textId="77777777" w:rsidR="00A95C38" w:rsidRPr="00D22CCD" w:rsidRDefault="00A95C38" w:rsidP="3CCBF2F9">
      <w:r w:rsidRPr="00D22CCD">
        <w:t xml:space="preserve">Data Producers must use all available and applicable sources, as evaluated against a robust data assessment process to maintain and update IENC datasets as required.  </w:t>
      </w:r>
    </w:p>
    <w:p w14:paraId="52A639EE" w14:textId="77777777" w:rsidR="00453023" w:rsidRPr="00D22CCD" w:rsidRDefault="007260E2">
      <w:r w:rsidRPr="00D22CCD">
        <w:t xml:space="preserve">  </w:t>
      </w:r>
    </w:p>
    <w:p w14:paraId="4E0938C6" w14:textId="77777777" w:rsidR="00453023" w:rsidRPr="00D22CCD" w:rsidRDefault="007260E2">
      <w:pPr>
        <w:pStyle w:val="berschrift2"/>
      </w:pPr>
      <w:bookmarkStart w:id="1785" w:name="_Toc487203154"/>
      <w:r w:rsidRPr="00D22CCD">
        <w:t>Production Process</w:t>
      </w:r>
      <w:bookmarkEnd w:id="1785"/>
    </w:p>
    <w:p w14:paraId="52D3F18D" w14:textId="4CC958A5" w:rsidR="00453023" w:rsidRPr="00D22CCD" w:rsidRDefault="007260E2">
      <w:r w:rsidRPr="00D22CCD">
        <w:t xml:space="preserve">Data Producers should follow their established production processes for maintaining and updating datasets. Data is produced against </w:t>
      </w:r>
      <w:del w:id="1786" w:author="Gert Morlion" w:date="2023-06-05T13:56:00Z">
        <w:r w:rsidRPr="00D22CCD" w:rsidDel="00AC585C">
          <w:delText>t</w:delText>
        </w:r>
      </w:del>
      <w:del w:id="1787" w:author="Gert Morlion" w:date="2023-06-05T13:55:00Z">
        <w:r w:rsidRPr="00D22CCD" w:rsidDel="00AC585C">
          <w:delText xml:space="preserve">he </w:delText>
        </w:r>
      </w:del>
      <w:ins w:id="1788" w:author="Gert Morlion" w:date="2023-06-05T13:56:00Z">
        <w:r w:rsidR="00AC585C">
          <w:t xml:space="preserve">S-401 Annex A – </w:t>
        </w:r>
        <w:r w:rsidR="00AC585C" w:rsidRPr="004C5241">
          <w:rPr>
            <w:i/>
            <w:iCs/>
          </w:rPr>
          <w:t xml:space="preserve">Data Classification and </w:t>
        </w:r>
      </w:ins>
      <w:r w:rsidRPr="004C5241">
        <w:rPr>
          <w:i/>
          <w:iCs/>
        </w:rPr>
        <w:t>Encoding Guide</w:t>
      </w:r>
      <w:del w:id="1789" w:author="Gert Morlion" w:date="2023-06-05T13:56:00Z">
        <w:r w:rsidRPr="00D22CCD" w:rsidDel="00AC585C">
          <w:delText xml:space="preserve"> for Inland ENCs</w:delText>
        </w:r>
      </w:del>
      <w:r w:rsidRPr="00D22CCD">
        <w:t xml:space="preserve">, checked against </w:t>
      </w:r>
      <w:ins w:id="1790" w:author="Gert Morlion" w:date="2023-06-05T13:56:00Z">
        <w:r w:rsidR="00AC585C">
          <w:t xml:space="preserve">S-401 Annex C – </w:t>
        </w:r>
        <w:r w:rsidR="00AC585C" w:rsidRPr="004C5241">
          <w:rPr>
            <w:i/>
            <w:iCs/>
          </w:rPr>
          <w:t xml:space="preserve">IENC </w:t>
        </w:r>
      </w:ins>
      <w:del w:id="1791" w:author="Gert Morlion" w:date="2023-06-05T13:56:00Z">
        <w:r w:rsidRPr="004C5241" w:rsidDel="00AC585C">
          <w:rPr>
            <w:i/>
            <w:iCs/>
          </w:rPr>
          <w:delText xml:space="preserve">Recommended </w:delText>
        </w:r>
      </w:del>
      <w:r w:rsidRPr="004C5241">
        <w:rPr>
          <w:i/>
          <w:iCs/>
        </w:rPr>
        <w:t>Validation Checks</w:t>
      </w:r>
      <w:del w:id="1792" w:author="Gert Morlion" w:date="2023-06-05T13:57:00Z">
        <w:r w:rsidRPr="00D22CCD" w:rsidDel="00AC585C">
          <w:delText xml:space="preserve"> for Inland ENCs </w:delText>
        </w:r>
      </w:del>
      <w:r w:rsidRPr="00D22CCD">
        <w:t>and encapsulated in ISO/IEC 8211.</w:t>
      </w:r>
    </w:p>
    <w:p w14:paraId="27E67E19" w14:textId="77777777" w:rsidR="00453023" w:rsidRPr="00D22CCD" w:rsidRDefault="007260E2">
      <w:pPr>
        <w:spacing w:after="0" w:line="240" w:lineRule="auto"/>
        <w:rPr>
          <w:lang w:val="en-AU"/>
        </w:rPr>
      </w:pPr>
      <w:r w:rsidRPr="00D22CCD">
        <w:rPr>
          <w:lang w:val="en-AU"/>
        </w:rPr>
        <w:t>Only</w:t>
      </w:r>
      <w:r w:rsidR="00A95C38" w:rsidRPr="00D22CCD">
        <w:rPr>
          <w:lang w:val="en-AU"/>
        </w:rPr>
        <w:t xml:space="preserve"> maintained</w:t>
      </w:r>
      <w:r w:rsidRPr="00D22CCD">
        <w:rPr>
          <w:lang w:val="en-AU"/>
        </w:rPr>
        <w:t xml:space="preserve"> datasets that conform to the mandatory requirements outlined in S-401 will be considered an IENC.</w:t>
      </w:r>
    </w:p>
    <w:p w14:paraId="508050AF" w14:textId="77777777" w:rsidR="00453023" w:rsidRPr="00D22CCD" w:rsidRDefault="00453023">
      <w:pPr>
        <w:spacing w:after="0" w:line="240" w:lineRule="auto"/>
        <w:rPr>
          <w:lang w:val="en-AU"/>
        </w:rPr>
      </w:pPr>
    </w:p>
    <w:p w14:paraId="65A42DFA" w14:textId="77777777" w:rsidR="00453023" w:rsidRPr="00D22CCD" w:rsidRDefault="007260E2">
      <w:pPr>
        <w:pStyle w:val="berschrift2"/>
        <w:rPr>
          <w:lang w:val="en-AU"/>
        </w:rPr>
      </w:pPr>
      <w:bookmarkStart w:id="1793" w:name="_Toc487203155"/>
      <w:r w:rsidRPr="00D22CCD">
        <w:rPr>
          <w:lang w:val="en-AU"/>
        </w:rPr>
        <w:t>Feature and Portrayal Catalogue Management</w:t>
      </w:r>
      <w:bookmarkEnd w:id="1793"/>
    </w:p>
    <w:p w14:paraId="6684B8F1" w14:textId="5602114A" w:rsidR="00453023" w:rsidRPr="00D22CCD" w:rsidRDefault="007260E2">
      <w:pPr>
        <w:rPr>
          <w:lang w:val="en-AU"/>
        </w:rPr>
      </w:pPr>
      <w:r w:rsidRPr="00D22CCD">
        <w:rPr>
          <w:lang w:val="en-AU"/>
        </w:rPr>
        <w:t xml:space="preserve">For each new version of the S-401 Product Specification a new </w:t>
      </w:r>
      <w:ins w:id="1794" w:author="Gert Morlion" w:date="2023-06-05T13:57:00Z">
        <w:r w:rsidR="00AC585C">
          <w:rPr>
            <w:lang w:val="en-AU"/>
          </w:rPr>
          <w:t>F</w:t>
        </w:r>
      </w:ins>
      <w:del w:id="1795" w:author="Gert Morlion" w:date="2023-06-05T13:57:00Z">
        <w:r w:rsidRPr="00D22CCD" w:rsidDel="00AC585C">
          <w:rPr>
            <w:lang w:val="en-AU"/>
          </w:rPr>
          <w:delText>f</w:delText>
        </w:r>
      </w:del>
      <w:r w:rsidRPr="00D22CCD">
        <w:rPr>
          <w:lang w:val="en-AU"/>
        </w:rPr>
        <w:t>eature and</w:t>
      </w:r>
      <w:ins w:id="1796" w:author="Gert Morlion" w:date="2023-06-05T13:57:00Z">
        <w:r w:rsidR="00AC585C">
          <w:rPr>
            <w:lang w:val="en-AU"/>
          </w:rPr>
          <w:t>/or</w:t>
        </w:r>
      </w:ins>
      <w:r w:rsidRPr="00D22CCD">
        <w:rPr>
          <w:lang w:val="en-AU"/>
        </w:rPr>
        <w:t xml:space="preserve"> </w:t>
      </w:r>
      <w:ins w:id="1797" w:author="Gert Morlion" w:date="2023-06-05T13:57:00Z">
        <w:r w:rsidR="00AC585C">
          <w:rPr>
            <w:lang w:val="en-AU"/>
          </w:rPr>
          <w:t>P</w:t>
        </w:r>
      </w:ins>
      <w:del w:id="1798" w:author="Gert Morlion" w:date="2023-06-05T13:57:00Z">
        <w:r w:rsidRPr="00D22CCD" w:rsidDel="00AC585C">
          <w:rPr>
            <w:lang w:val="en-AU"/>
          </w:rPr>
          <w:delText>p</w:delText>
        </w:r>
      </w:del>
      <w:r w:rsidRPr="00D22CCD">
        <w:rPr>
          <w:lang w:val="en-AU"/>
        </w:rPr>
        <w:t xml:space="preserve">ortrayal catalogue will be released.  </w:t>
      </w:r>
      <w:ins w:id="1799" w:author="Gert Morlion" w:date="2023-06-05T13:58:00Z">
        <w:r w:rsidR="00AC585C">
          <w:t xml:space="preserve">The management of Feature and Portrayal Catalogues in end user systems is described in </w:t>
        </w:r>
        <w:commentRangeStart w:id="1800"/>
        <w:r w:rsidR="00AC585C">
          <w:t>IHO Publication S-</w:t>
        </w:r>
      </w:ins>
      <w:ins w:id="1801" w:author="Bernd Birklhuber" w:date="2025-06-19T12:18:00Z">
        <w:r w:rsidR="00B352A2">
          <w:t>403</w:t>
        </w:r>
      </w:ins>
      <w:ins w:id="1802" w:author="Gert Morlion" w:date="2023-06-05T13:58:00Z">
        <w:del w:id="1803" w:author="Bernd Birklhuber" w:date="2025-06-19T12:18:00Z">
          <w:r w:rsidR="00AC585C" w:rsidDel="00B352A2">
            <w:delText>98</w:delText>
          </w:r>
        </w:del>
        <w:r w:rsidR="00AC585C">
          <w:t xml:space="preserve"> – </w:t>
        </w:r>
        <w:r w:rsidR="00AC585C">
          <w:rPr>
            <w:i/>
            <w:iCs/>
          </w:rPr>
          <w:t xml:space="preserve">Data Product Interoperability </w:t>
        </w:r>
      </w:ins>
      <w:commentRangeEnd w:id="1800"/>
      <w:r w:rsidR="002D269F">
        <w:rPr>
          <w:rStyle w:val="Kommentarzeichen"/>
        </w:rPr>
        <w:commentReference w:id="1800"/>
      </w:r>
      <w:ins w:id="1804" w:author="Gert Morlion" w:date="2023-06-05T13:58:00Z">
        <w:r w:rsidR="00AC585C">
          <w:rPr>
            <w:i/>
            <w:iCs/>
          </w:rPr>
          <w:t>in S-100 Navigation Systems</w:t>
        </w:r>
        <w:r w:rsidR="00AC585C">
          <w:t xml:space="preserve">. </w:t>
        </w:r>
      </w:ins>
      <w:del w:id="1805" w:author="Gert Morlion" w:date="2023-06-05T13:58:00Z">
        <w:r w:rsidRPr="00D22CCD" w:rsidDel="00AC585C">
          <w:rPr>
            <w:lang w:val="en-AU"/>
          </w:rPr>
          <w:delText>The</w:delText>
        </w:r>
        <w:r w:rsidR="00A95C38" w:rsidRPr="00D22CCD" w:rsidDel="00AC585C">
          <w:rPr>
            <w:lang w:val="en-AU"/>
          </w:rPr>
          <w:delText xml:space="preserve"> end user</w:delText>
        </w:r>
        <w:r w:rsidRPr="00D22CCD" w:rsidDel="00AC585C">
          <w:rPr>
            <w:lang w:val="en-AU"/>
          </w:rPr>
          <w:delText xml:space="preserve"> system must be able to manage datasets and their catalogues that are created on different versions of the S-401 product specification.</w:delText>
        </w:r>
      </w:del>
    </w:p>
    <w:p w14:paraId="0CB7EFB0" w14:textId="1B191190" w:rsidR="00453023" w:rsidRPr="00D22CCD" w:rsidDel="00CD0072" w:rsidRDefault="007260E2">
      <w:pPr>
        <w:rPr>
          <w:del w:id="1806" w:author="Gert Morlion" w:date="2024-08-26T11:28:00Z"/>
          <w:color w:val="FF0000"/>
          <w:lang w:val="en-AU"/>
        </w:rPr>
      </w:pPr>
      <w:del w:id="1807" w:author="Gert Morlion" w:date="2024-08-26T11:28:00Z">
        <w:r w:rsidRPr="00D22CCD" w:rsidDel="00CD0072">
          <w:rPr>
            <w:color w:val="FF0000"/>
          </w:rPr>
          <w:delText>NOTE:  During the testing phase of S-</w:delText>
        </w:r>
        <w:r w:rsidR="00514B73" w:rsidDel="00CD0072">
          <w:rPr>
            <w:color w:val="FF0000"/>
          </w:rPr>
          <w:delText>4</w:delText>
        </w:r>
        <w:r w:rsidRPr="00D22CCD" w:rsidDel="00CD0072">
          <w:rPr>
            <w:color w:val="FF0000"/>
          </w:rPr>
          <w:delText>01, two different types of catalogue options are being tested.  Option 1 is to create a feature and portrayal catalogues that contain cumulative changes.  Option 2 is that the system will maintain multiple catalogues, where each catalogue is tied to a specific version of S-</w:delText>
        </w:r>
        <w:r w:rsidR="00514B73" w:rsidDel="00CD0072">
          <w:rPr>
            <w:color w:val="FF0000"/>
          </w:rPr>
          <w:delText>4</w:delText>
        </w:r>
        <w:r w:rsidRPr="00D22CCD" w:rsidDel="00CD0072">
          <w:rPr>
            <w:color w:val="FF0000"/>
          </w:rPr>
          <w:delText>01.</w:delText>
        </w:r>
      </w:del>
    </w:p>
    <w:p w14:paraId="0772E944" w14:textId="77777777" w:rsidR="00453023" w:rsidRPr="00D22CCD" w:rsidRDefault="007260E2">
      <w:pPr>
        <w:pStyle w:val="berschrift1"/>
      </w:pPr>
      <w:bookmarkStart w:id="1808" w:name="_Toc225648363"/>
      <w:bookmarkStart w:id="1809" w:name="_Toc225065220"/>
      <w:bookmarkStart w:id="1810" w:name="_Toc487203156"/>
      <w:r w:rsidRPr="00D22CCD">
        <w:lastRenderedPageBreak/>
        <w:t>Portrayal</w:t>
      </w:r>
      <w:bookmarkEnd w:id="1808"/>
      <w:bookmarkEnd w:id="1809"/>
      <w:bookmarkEnd w:id="1810"/>
    </w:p>
    <w:p w14:paraId="5E6B7D44" w14:textId="77777777" w:rsidR="00453023" w:rsidRPr="00D22CCD" w:rsidRDefault="007260E2">
      <w:pPr>
        <w:pStyle w:val="berschrift2"/>
      </w:pPr>
      <w:bookmarkStart w:id="1811" w:name="_Toc487203157"/>
      <w:r w:rsidRPr="00D22CCD">
        <w:t>Introduction</w:t>
      </w:r>
      <w:bookmarkEnd w:id="1811"/>
    </w:p>
    <w:p w14:paraId="5CB16FF2" w14:textId="4E95E5E4" w:rsidR="00453023" w:rsidRPr="00D22CCD" w:rsidRDefault="007260E2" w:rsidP="3CCBF2F9">
      <w:pPr>
        <w:tabs>
          <w:tab w:val="left" w:pos="993"/>
          <w:tab w:val="left" w:pos="1440"/>
          <w:tab w:val="left" w:pos="1985"/>
        </w:tabs>
        <w:snapToGrid w:val="0"/>
        <w:rPr>
          <w:rFonts w:cs="Arial"/>
        </w:rPr>
      </w:pPr>
      <w:r w:rsidRPr="00D22CCD">
        <w:rPr>
          <w:rFonts w:cs="Arial"/>
        </w:rPr>
        <w:t xml:space="preserve">S-401 portrayal is intended to contribute to the safe operation of an S-100 based </w:t>
      </w:r>
      <w:ins w:id="1812" w:author="Gert Morlion" w:date="2023-06-05T11:43:00Z">
        <w:r w:rsidR="000227D6">
          <w:rPr>
            <w:rFonts w:cs="Arial"/>
          </w:rPr>
          <w:t xml:space="preserve">navigation </w:t>
        </w:r>
      </w:ins>
      <w:r w:rsidRPr="00D22CCD">
        <w:rPr>
          <w:rFonts w:cs="Arial"/>
        </w:rPr>
        <w:t>system by:</w:t>
      </w:r>
    </w:p>
    <w:p w14:paraId="32BB53EF" w14:textId="09E55720" w:rsidR="00BF3863" w:rsidRPr="00234272" w:rsidRDefault="007260E2" w:rsidP="004B0AFB">
      <w:pPr>
        <w:numPr>
          <w:ilvl w:val="0"/>
          <w:numId w:val="19"/>
        </w:numPr>
        <w:tabs>
          <w:tab w:val="left" w:pos="993"/>
          <w:tab w:val="left" w:pos="1418"/>
          <w:tab w:val="left" w:pos="1985"/>
        </w:tabs>
        <w:snapToGrid w:val="0"/>
        <w:spacing w:after="0" w:line="240" w:lineRule="auto"/>
        <w:ind w:left="1068"/>
        <w:rPr>
          <w:ins w:id="1813" w:author="Gert Morlion" w:date="2023-06-05T11:46:00Z"/>
          <w:rFonts w:cs="Arial"/>
          <w:strike/>
        </w:rPr>
      </w:pPr>
      <w:r w:rsidRPr="00154337">
        <w:rPr>
          <w:rFonts w:cs="Arial"/>
        </w:rPr>
        <w:t>Ensuring a base and supplementary levels of display for IENC data; standards of symbols, colours and their standardized assignment to features</w:t>
      </w:r>
      <w:ins w:id="1814" w:author="Gert Morlion" w:date="2023-06-05T11:44:00Z">
        <w:r w:rsidR="002E5882" w:rsidRPr="00154337">
          <w:rPr>
            <w:rFonts w:cs="Arial"/>
          </w:rPr>
          <w:t xml:space="preserve">; </w:t>
        </w:r>
        <w:commentRangeStart w:id="1815"/>
        <w:r w:rsidR="002E5882" w:rsidRPr="00234272">
          <w:rPr>
            <w:rFonts w:cs="Arial"/>
            <w:strike/>
          </w:rPr>
          <w:t>scale l</w:t>
        </w:r>
      </w:ins>
      <w:ins w:id="1816" w:author="Gert Morlion" w:date="2023-06-05T11:45:00Z">
        <w:r w:rsidR="006E3797" w:rsidRPr="00234272">
          <w:rPr>
            <w:rFonts w:cs="Arial"/>
            <w:strike/>
          </w:rPr>
          <w:t>i</w:t>
        </w:r>
      </w:ins>
      <w:ins w:id="1817" w:author="Gert Morlion" w:date="2023-06-05T11:44:00Z">
        <w:r w:rsidR="002E5882" w:rsidRPr="00234272">
          <w:rPr>
            <w:rFonts w:cs="Arial"/>
            <w:strike/>
          </w:rPr>
          <w:t>mitations of data presentation</w:t>
        </w:r>
        <w:r w:rsidR="00506C37" w:rsidRPr="00234272">
          <w:rPr>
            <w:rFonts w:cs="Arial"/>
            <w:strike/>
          </w:rPr>
          <w:t>; and appropriate compatibility with paper chart symbols</w:t>
        </w:r>
      </w:ins>
      <w:ins w:id="1818" w:author="Gert Morlion" w:date="2024-08-26T11:28:00Z">
        <w:r w:rsidR="00154337" w:rsidRPr="00234272">
          <w:rPr>
            <w:rFonts w:cs="Arial"/>
            <w:strike/>
            <w:szCs w:val="22"/>
          </w:rPr>
          <w:t xml:space="preserve"> as standardized in the Chart Specifications of the IHO (IHO Publication S-4);</w:t>
        </w:r>
      </w:ins>
      <w:r w:rsidR="002A316E" w:rsidRPr="00234272">
        <w:rPr>
          <w:rFonts w:cs="Arial"/>
          <w:strike/>
        </w:rPr>
        <w:t xml:space="preserve">. </w:t>
      </w:r>
      <w:commentRangeEnd w:id="1815"/>
      <w:r w:rsidR="002D269F" w:rsidRPr="00234272">
        <w:rPr>
          <w:rStyle w:val="Kommentarzeichen"/>
          <w:strike/>
        </w:rPr>
        <w:commentReference w:id="1815"/>
      </w:r>
    </w:p>
    <w:p w14:paraId="1E207361" w14:textId="5F4D4776" w:rsidR="00453023" w:rsidRPr="00D22CCD" w:rsidRDefault="007260E2" w:rsidP="3CCBF2F9">
      <w:pPr>
        <w:numPr>
          <w:ilvl w:val="0"/>
          <w:numId w:val="19"/>
        </w:numPr>
        <w:tabs>
          <w:tab w:val="left" w:pos="993"/>
          <w:tab w:val="left" w:pos="1418"/>
          <w:tab w:val="left" w:pos="1985"/>
        </w:tabs>
        <w:snapToGrid w:val="0"/>
        <w:spacing w:after="0" w:line="240" w:lineRule="auto"/>
        <w:ind w:left="1068"/>
        <w:rPr>
          <w:rFonts w:cs="Arial"/>
        </w:rPr>
      </w:pPr>
      <w:r w:rsidRPr="00D22CCD">
        <w:rPr>
          <w:rFonts w:cs="Arial"/>
        </w:rPr>
        <w:t>Ensuring the display is clear and unambiguous</w:t>
      </w:r>
      <w:r w:rsidR="002A316E" w:rsidRPr="00D22CCD">
        <w:rPr>
          <w:rFonts w:cs="Arial"/>
        </w:rPr>
        <w:t>,</w:t>
      </w:r>
    </w:p>
    <w:p w14:paraId="5DF70942" w14:textId="7057A02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1819" w:author="Gert Morlion" w:date="2023-06-05T11:47:00Z">
        <w:r>
          <w:rPr>
            <w:rFonts w:cs="Arial"/>
          </w:rPr>
          <w:t>E</w:t>
        </w:r>
      </w:ins>
      <w:del w:id="1820" w:author="Gert Morlion" w:date="2023-06-05T11:47:00Z">
        <w:r w:rsidR="002A316E" w:rsidRPr="00D22CCD" w:rsidDel="00E957D7">
          <w:rPr>
            <w:rFonts w:cs="Arial"/>
          </w:rPr>
          <w:delText>e</w:delText>
        </w:r>
      </w:del>
      <w:r w:rsidR="007260E2" w:rsidRPr="00D22CCD">
        <w:rPr>
          <w:rFonts w:cs="Arial"/>
        </w:rPr>
        <w:t>stablishing an accepted pattern for presentation that becomes familiar to skippers and so can be recognized instantly without confusion</w:t>
      </w:r>
      <w:ins w:id="1821" w:author="Gert Morlion" w:date="2024-08-26T11:29:00Z">
        <w:r w:rsidR="00154337">
          <w:rPr>
            <w:rFonts w:cs="Arial"/>
          </w:rPr>
          <w:t>; and</w:t>
        </w:r>
      </w:ins>
      <w:del w:id="1822" w:author="Gert Morlion" w:date="2024-08-26T11:29:00Z">
        <w:r w:rsidR="002A316E" w:rsidRPr="00D22CCD" w:rsidDel="00154337">
          <w:rPr>
            <w:rFonts w:cs="Arial"/>
          </w:rPr>
          <w:delText>,</w:delText>
        </w:r>
      </w:del>
    </w:p>
    <w:p w14:paraId="692B0B94" w14:textId="5C49BF5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1823" w:author="Gert Morlion" w:date="2023-06-05T11:47:00Z">
        <w:r>
          <w:rPr>
            <w:rFonts w:cs="Arial"/>
          </w:rPr>
          <w:t>U</w:t>
        </w:r>
      </w:ins>
      <w:del w:id="1824" w:author="Gert Morlion" w:date="2023-06-05T11:47:00Z">
        <w:r w:rsidR="002A316E" w:rsidRPr="00D22CCD" w:rsidDel="00E957D7">
          <w:rPr>
            <w:rFonts w:cs="Arial"/>
          </w:rPr>
          <w:delText>u</w:delText>
        </w:r>
      </w:del>
      <w:r w:rsidR="007260E2" w:rsidRPr="00D22CCD">
        <w:rPr>
          <w:rFonts w:cs="Arial"/>
        </w:rPr>
        <w:t>tilizing the S-100 portrayal model to ensure interoperability.</w:t>
      </w:r>
    </w:p>
    <w:p w14:paraId="33682E78" w14:textId="77777777" w:rsidR="00453023" w:rsidRPr="00D22CCD" w:rsidRDefault="00453023">
      <w:pPr>
        <w:tabs>
          <w:tab w:val="left" w:pos="993"/>
          <w:tab w:val="left" w:pos="1418"/>
          <w:tab w:val="left" w:pos="1985"/>
        </w:tabs>
        <w:snapToGrid w:val="0"/>
        <w:spacing w:after="0" w:line="240" w:lineRule="auto"/>
        <w:ind w:left="1068"/>
        <w:rPr>
          <w:rFonts w:cs="Arial"/>
          <w:szCs w:val="22"/>
        </w:rPr>
      </w:pPr>
    </w:p>
    <w:p w14:paraId="4DCF6731" w14:textId="0EC82722" w:rsidR="00F80326" w:rsidRDefault="00F80326" w:rsidP="00F80326">
      <w:pPr>
        <w:tabs>
          <w:tab w:val="left" w:pos="993"/>
          <w:tab w:val="left" w:pos="1418"/>
          <w:tab w:val="left" w:pos="1985"/>
        </w:tabs>
        <w:snapToGrid w:val="0"/>
        <w:spacing w:after="60" w:line="240" w:lineRule="auto"/>
        <w:rPr>
          <w:ins w:id="1825" w:author="Gert Morlion" w:date="2024-08-26T11:29:00Z"/>
          <w:rFonts w:cs="Arial"/>
          <w:szCs w:val="22"/>
        </w:rPr>
      </w:pPr>
      <w:ins w:id="1826" w:author="Gert Morlion" w:date="2024-08-26T11:29:00Z">
        <w:r w:rsidRPr="00E73BC2">
          <w:rPr>
            <w:rFonts w:cs="Arial"/>
            <w:szCs w:val="22"/>
          </w:rPr>
          <w:t xml:space="preserve">To ensure that presentation </w:t>
        </w:r>
        <w:r>
          <w:rPr>
            <w:rFonts w:cs="Arial"/>
            <w:szCs w:val="22"/>
          </w:rPr>
          <w:t xml:space="preserve">remains intuitive, including where S-401 </w:t>
        </w:r>
      </w:ins>
      <w:ins w:id="1827" w:author="Bernd Birklhuber" w:date="2025-06-19T12:19:00Z">
        <w:r w:rsidR="00B352A2">
          <w:rPr>
            <w:rFonts w:cs="Arial"/>
            <w:szCs w:val="22"/>
          </w:rPr>
          <w:t>I</w:t>
        </w:r>
      </w:ins>
      <w:ins w:id="1828" w:author="Gert Morlion" w:date="2024-08-26T11:29:00Z">
        <w:r>
          <w:rPr>
            <w:rFonts w:cs="Arial"/>
            <w:szCs w:val="22"/>
          </w:rPr>
          <w:t xml:space="preserve">ENCs are used in conjunction with S-57 </w:t>
        </w:r>
      </w:ins>
      <w:ins w:id="1829" w:author="Bernd Birklhuber" w:date="2025-06-19T12:19:00Z">
        <w:r w:rsidR="00B352A2">
          <w:rPr>
            <w:rFonts w:cs="Arial"/>
            <w:szCs w:val="22"/>
          </w:rPr>
          <w:t>I</w:t>
        </w:r>
      </w:ins>
      <w:ins w:id="1830" w:author="Gert Morlion" w:date="2024-08-26T11:29:00Z">
        <w:r>
          <w:rPr>
            <w:rFonts w:cs="Arial"/>
            <w:szCs w:val="22"/>
          </w:rPr>
          <w:t>ENCs, the following principles must be followed when changes are made to the S-401 Portrayal Catalogue:</w:t>
        </w:r>
      </w:ins>
    </w:p>
    <w:p w14:paraId="28B6A4F5" w14:textId="37AA478D" w:rsidR="00F80326" w:rsidRPr="00234272" w:rsidRDefault="00F80326" w:rsidP="00F80326">
      <w:pPr>
        <w:pStyle w:val="Listenabsatz"/>
        <w:numPr>
          <w:ilvl w:val="0"/>
          <w:numId w:val="43"/>
        </w:numPr>
        <w:tabs>
          <w:tab w:val="left" w:pos="993"/>
          <w:tab w:val="left" w:pos="1418"/>
          <w:tab w:val="left" w:pos="1985"/>
        </w:tabs>
        <w:snapToGrid w:val="0"/>
        <w:spacing w:after="60" w:line="240" w:lineRule="auto"/>
        <w:rPr>
          <w:ins w:id="1831" w:author="Gert Morlion" w:date="2024-08-26T11:29:00Z"/>
          <w:rFonts w:cs="Arial"/>
          <w:strike/>
          <w:szCs w:val="22"/>
        </w:rPr>
      </w:pPr>
      <w:commentRangeStart w:id="1832"/>
      <w:ins w:id="1833" w:author="Gert Morlion" w:date="2024-08-26T11:29:00Z">
        <w:r w:rsidRPr="00234272">
          <w:rPr>
            <w:rFonts w:cs="Arial"/>
            <w:strike/>
            <w:szCs w:val="22"/>
          </w:rPr>
          <w:t>S-</w:t>
        </w:r>
      </w:ins>
      <w:ins w:id="1834" w:author="Gert Morlion" w:date="2024-08-26T11:30:00Z">
        <w:r w:rsidRPr="00234272">
          <w:rPr>
            <w:rFonts w:cs="Arial"/>
            <w:strike/>
            <w:szCs w:val="22"/>
          </w:rPr>
          <w:t>4</w:t>
        </w:r>
      </w:ins>
      <w:ins w:id="1835" w:author="Gert Morlion" w:date="2024-08-26T11:29:00Z">
        <w:r w:rsidRPr="00234272">
          <w:rPr>
            <w:rFonts w:cs="Arial"/>
            <w:strike/>
            <w:szCs w:val="22"/>
          </w:rPr>
          <w:t xml:space="preserve">01 may extend the Portrayal Catalogue with new symbols, however they must follow IHO Publication S-4 - </w:t>
        </w:r>
        <w:r w:rsidRPr="00234272">
          <w:rPr>
            <w:rFonts w:cs="Arial"/>
            <w:i/>
            <w:strike/>
            <w:szCs w:val="22"/>
          </w:rPr>
          <w:t>Regulations of the IHO for International (INT) Charts and Chart Specifications of the IHO</w:t>
        </w:r>
        <w:r w:rsidRPr="00234272">
          <w:rPr>
            <w:rFonts w:cs="Arial"/>
            <w:strike/>
            <w:szCs w:val="22"/>
          </w:rPr>
          <w:t>, including conventions on colour; and be designed to be intuitive to the user;</w:t>
        </w:r>
      </w:ins>
      <w:commentRangeEnd w:id="1832"/>
      <w:r w:rsidR="002D269F" w:rsidRPr="00234272">
        <w:rPr>
          <w:rStyle w:val="Kommentarzeichen"/>
          <w:strike/>
        </w:rPr>
        <w:commentReference w:id="1832"/>
      </w:r>
    </w:p>
    <w:p w14:paraId="01E322E6" w14:textId="3434F777" w:rsidR="00F80326" w:rsidRDefault="00F80326" w:rsidP="00F80326">
      <w:pPr>
        <w:pStyle w:val="Listenabsatz"/>
        <w:numPr>
          <w:ilvl w:val="0"/>
          <w:numId w:val="43"/>
        </w:numPr>
        <w:tabs>
          <w:tab w:val="left" w:pos="993"/>
          <w:tab w:val="left" w:pos="1418"/>
          <w:tab w:val="left" w:pos="1985"/>
        </w:tabs>
        <w:snapToGrid w:val="0"/>
        <w:spacing w:after="60" w:line="240" w:lineRule="auto"/>
        <w:rPr>
          <w:ins w:id="1836" w:author="Gert Morlion" w:date="2024-08-26T11:29:00Z"/>
          <w:rFonts w:cs="Arial"/>
          <w:szCs w:val="22"/>
        </w:rPr>
      </w:pPr>
      <w:ins w:id="1837" w:author="Gert Morlion" w:date="2024-08-26T11:29:00Z">
        <w:r w:rsidRPr="00412620">
          <w:rPr>
            <w:rFonts w:cs="Arial"/>
            <w:szCs w:val="22"/>
          </w:rPr>
          <w:t>S-</w:t>
        </w:r>
      </w:ins>
      <w:ins w:id="1838" w:author="Gert Morlion" w:date="2024-08-26T11:30:00Z">
        <w:r>
          <w:rPr>
            <w:rFonts w:cs="Arial"/>
            <w:szCs w:val="22"/>
          </w:rPr>
          <w:t>4</w:t>
        </w:r>
      </w:ins>
      <w:ins w:id="1839" w:author="Gert Morlion" w:date="2024-08-26T11:29:00Z">
        <w:r w:rsidRPr="00412620">
          <w:rPr>
            <w:rFonts w:cs="Arial"/>
            <w:szCs w:val="22"/>
          </w:rPr>
          <w:t>01 may modify existing symbols</w:t>
        </w:r>
        <w:r>
          <w:rPr>
            <w:rFonts w:cs="Arial"/>
            <w:szCs w:val="22"/>
          </w:rPr>
          <w:t>, however key aspects such as shape and colour should be retained in order to ensure that the symbol remains identifiable;</w:t>
        </w:r>
      </w:ins>
    </w:p>
    <w:p w14:paraId="01BE8782" w14:textId="67F6E777" w:rsidR="00F80326" w:rsidRDefault="00F80326" w:rsidP="00F80326">
      <w:pPr>
        <w:pStyle w:val="Listenabsatz"/>
        <w:numPr>
          <w:ilvl w:val="0"/>
          <w:numId w:val="43"/>
        </w:numPr>
        <w:tabs>
          <w:tab w:val="left" w:pos="993"/>
          <w:tab w:val="left" w:pos="1418"/>
          <w:tab w:val="left" w:pos="1985"/>
        </w:tabs>
        <w:snapToGrid w:val="0"/>
        <w:spacing w:after="60" w:line="240" w:lineRule="auto"/>
        <w:rPr>
          <w:ins w:id="1840" w:author="Gert Morlion" w:date="2024-08-26T11:29:00Z"/>
          <w:rFonts w:cs="Arial"/>
          <w:szCs w:val="22"/>
        </w:rPr>
      </w:pPr>
      <w:ins w:id="1841" w:author="Gert Morlion" w:date="2024-08-26T11:29:00Z">
        <w:r w:rsidRPr="00412620">
          <w:rPr>
            <w:rFonts w:cs="Arial"/>
            <w:szCs w:val="22"/>
          </w:rPr>
          <w:t>S-</w:t>
        </w:r>
      </w:ins>
      <w:ins w:id="1842" w:author="Gert Morlion" w:date="2024-08-26T11:30:00Z">
        <w:r>
          <w:rPr>
            <w:rFonts w:cs="Arial"/>
            <w:szCs w:val="22"/>
          </w:rPr>
          <w:t>4</w:t>
        </w:r>
      </w:ins>
      <w:ins w:id="1843" w:author="Gert Morlion" w:date="2024-08-26T11:29:00Z">
        <w:r w:rsidRPr="00412620">
          <w:rPr>
            <w:rFonts w:cs="Arial"/>
            <w:szCs w:val="22"/>
          </w:rPr>
          <w:t xml:space="preserve">01 must maintain equivalence in terms of alerts and indications functionality in </w:t>
        </w:r>
      </w:ins>
      <w:ins w:id="1844" w:author="Bernd Birklhuber" w:date="2024-10-13T16:14:00Z">
        <w:r w:rsidR="002D269F">
          <w:rPr>
            <w:rFonts w:cs="Arial"/>
            <w:szCs w:val="22"/>
          </w:rPr>
          <w:t xml:space="preserve">Inland </w:t>
        </w:r>
      </w:ins>
      <w:ins w:id="1845" w:author="Gert Morlion" w:date="2024-08-26T11:29:00Z">
        <w:r w:rsidRPr="00412620">
          <w:rPr>
            <w:rFonts w:cs="Arial"/>
            <w:szCs w:val="22"/>
          </w:rPr>
          <w:t>ECDIS</w:t>
        </w:r>
      </w:ins>
      <w:ins w:id="1846" w:author="Bernd Birklhuber" w:date="2024-10-13T16:14:00Z">
        <w:r w:rsidR="002D269F">
          <w:rPr>
            <w:rFonts w:cs="Arial"/>
            <w:szCs w:val="22"/>
          </w:rPr>
          <w:t xml:space="preserve"> or ECS</w:t>
        </w:r>
      </w:ins>
      <w:ins w:id="1847" w:author="Gert Morlion" w:date="2024-08-26T11:29:00Z">
        <w:r>
          <w:rPr>
            <w:rFonts w:cs="Arial"/>
            <w:szCs w:val="22"/>
          </w:rPr>
          <w:t>;</w:t>
        </w:r>
      </w:ins>
    </w:p>
    <w:p w14:paraId="05613151" w14:textId="10F89BC1" w:rsidR="00F80326" w:rsidRPr="00FE0CE5" w:rsidRDefault="00F80326" w:rsidP="00F80326">
      <w:pPr>
        <w:pStyle w:val="Listenabsatz"/>
        <w:numPr>
          <w:ilvl w:val="0"/>
          <w:numId w:val="43"/>
        </w:numPr>
        <w:tabs>
          <w:tab w:val="left" w:pos="993"/>
          <w:tab w:val="left" w:pos="1418"/>
          <w:tab w:val="left" w:pos="1985"/>
        </w:tabs>
        <w:snapToGrid w:val="0"/>
        <w:spacing w:after="120" w:line="240" w:lineRule="auto"/>
        <w:contextualSpacing/>
        <w:rPr>
          <w:ins w:id="1848" w:author="Gert Morlion" w:date="2024-08-26T11:29:00Z"/>
          <w:rFonts w:cs="Arial"/>
          <w:szCs w:val="22"/>
        </w:rPr>
      </w:pPr>
      <w:ins w:id="1849" w:author="Gert Morlion" w:date="2024-08-26T11:29:00Z">
        <w:r>
          <w:rPr>
            <w:rFonts w:cs="Arial"/>
            <w:szCs w:val="22"/>
          </w:rPr>
          <w:t>The S-</w:t>
        </w:r>
      </w:ins>
      <w:ins w:id="1850" w:author="Gert Morlion" w:date="2024-08-26T11:30:00Z">
        <w:r>
          <w:rPr>
            <w:rFonts w:cs="Arial"/>
            <w:szCs w:val="22"/>
          </w:rPr>
          <w:t>4</w:t>
        </w:r>
      </w:ins>
      <w:ins w:id="1851" w:author="Gert Morlion" w:date="2024-08-26T11:29:00Z">
        <w:r>
          <w:rPr>
            <w:rFonts w:cs="Arial"/>
            <w:szCs w:val="22"/>
          </w:rPr>
          <w:t>01 Portrayal Catalogue should be modified by extension. Symbols and Portrayal rules should be retained for items that have been superseded in the current version of S-</w:t>
        </w:r>
      </w:ins>
      <w:ins w:id="1852" w:author="Gert Morlion" w:date="2024-08-26T11:30:00Z">
        <w:r>
          <w:rPr>
            <w:rFonts w:cs="Arial"/>
            <w:szCs w:val="22"/>
          </w:rPr>
          <w:t>4</w:t>
        </w:r>
      </w:ins>
      <w:ins w:id="1853" w:author="Gert Morlion" w:date="2024-08-26T11:29:00Z">
        <w:r>
          <w:rPr>
            <w:rFonts w:cs="Arial"/>
            <w:szCs w:val="22"/>
          </w:rPr>
          <w:t>01. This ensures that S-</w:t>
        </w:r>
      </w:ins>
      <w:ins w:id="1854" w:author="Gert Morlion" w:date="2024-08-26T11:30:00Z">
        <w:r>
          <w:rPr>
            <w:rFonts w:cs="Arial"/>
            <w:szCs w:val="22"/>
          </w:rPr>
          <w:t>4</w:t>
        </w:r>
      </w:ins>
      <w:ins w:id="1855" w:author="Gert Morlion" w:date="2024-08-26T11:29:00Z">
        <w:r>
          <w:rPr>
            <w:rFonts w:cs="Arial"/>
            <w:szCs w:val="22"/>
          </w:rPr>
          <w:t xml:space="preserve">01 data produced to previous versions can be displayed using the latest Portrayal Catalogue. </w:t>
        </w:r>
      </w:ins>
    </w:p>
    <w:p w14:paraId="06FCF6EE" w14:textId="77777777" w:rsidR="00B41B60" w:rsidRPr="003F76E9" w:rsidRDefault="007260E2" w:rsidP="00B41B60">
      <w:pPr>
        <w:spacing w:after="120" w:line="240" w:lineRule="auto"/>
        <w:rPr>
          <w:ins w:id="1856" w:author="Gert Morlion" w:date="2024-08-26T11:31:00Z"/>
          <w:rFonts w:cs="Arial"/>
        </w:rPr>
      </w:pPr>
      <w:r w:rsidRPr="00D22CCD">
        <w:rPr>
          <w:rFonts w:cs="Arial"/>
        </w:rPr>
        <w:t>S-401 portrayal is covered by the portrayal model as defined in S-100.</w:t>
      </w:r>
      <w:r w:rsidR="004B219E" w:rsidRPr="00D22CCD">
        <w:rPr>
          <w:rFonts w:cs="Arial"/>
        </w:rPr>
        <w:t xml:space="preserve"> </w:t>
      </w:r>
      <w:r w:rsidRPr="00D22CCD">
        <w:rPr>
          <w:rFonts w:cs="Arial"/>
        </w:rPr>
        <w:t xml:space="preserve">This model reflects how the </w:t>
      </w:r>
      <w:ins w:id="1857" w:author="Gert Morlion" w:date="2023-06-05T11:47:00Z">
        <w:r w:rsidR="00E957D7">
          <w:rPr>
            <w:rFonts w:cs="Arial"/>
          </w:rPr>
          <w:t>P</w:t>
        </w:r>
      </w:ins>
      <w:del w:id="1858" w:author="Gert Morlion" w:date="2023-06-05T11:47:00Z">
        <w:r w:rsidRPr="00D22CCD" w:rsidDel="00E957D7">
          <w:rPr>
            <w:rFonts w:cs="Arial"/>
          </w:rPr>
          <w:delText>p</w:delText>
        </w:r>
      </w:del>
      <w:r w:rsidRPr="00D22CCD">
        <w:rPr>
          <w:rFonts w:cs="Arial"/>
        </w:rPr>
        <w:t xml:space="preserve">ortrayal </w:t>
      </w:r>
      <w:ins w:id="1859" w:author="Gert Morlion" w:date="2023-06-05T11:47:00Z">
        <w:r w:rsidR="00E957D7">
          <w:rPr>
            <w:rFonts w:cs="Arial"/>
          </w:rPr>
          <w:t>C</w:t>
        </w:r>
      </w:ins>
      <w:del w:id="1860" w:author="Gert Morlion" w:date="2023-06-05T11:47:00Z">
        <w:r w:rsidRPr="00D22CCD" w:rsidDel="00E957D7">
          <w:rPr>
            <w:rFonts w:cs="Arial"/>
          </w:rPr>
          <w:delText>c</w:delText>
        </w:r>
      </w:del>
      <w:r w:rsidRPr="00D22CCD">
        <w:rPr>
          <w:rFonts w:cs="Arial"/>
        </w:rPr>
        <w:t xml:space="preserve">atalogue is defined for use in </w:t>
      </w:r>
      <w:ins w:id="1861" w:author="Gert Morlion" w:date="2024-08-26T11:31:00Z">
        <w:r w:rsidR="00F5504F" w:rsidRPr="003F76E9">
          <w:rPr>
            <w:rFonts w:cs="Arial"/>
            <w:szCs w:val="22"/>
          </w:rPr>
          <w:t xml:space="preserve">navigation </w:t>
        </w:r>
      </w:ins>
      <w:r w:rsidRPr="00D22CCD">
        <w:rPr>
          <w:rFonts w:cs="Arial"/>
        </w:rPr>
        <w:t xml:space="preserve">systems.  The </w:t>
      </w:r>
      <w:ins w:id="1862" w:author="Gert Morlion" w:date="2023-06-05T11:47:00Z">
        <w:r w:rsidR="006742F5">
          <w:rPr>
            <w:rFonts w:cs="Arial"/>
          </w:rPr>
          <w:t>P</w:t>
        </w:r>
      </w:ins>
      <w:del w:id="1863" w:author="Gert Morlion" w:date="2023-06-05T11:47:00Z">
        <w:r w:rsidRPr="00D22CCD" w:rsidDel="006742F5">
          <w:rPr>
            <w:rFonts w:cs="Arial"/>
          </w:rPr>
          <w:delText>p</w:delText>
        </w:r>
      </w:del>
      <w:r w:rsidRPr="00D22CCD">
        <w:rPr>
          <w:rFonts w:cs="Arial"/>
        </w:rPr>
        <w:t xml:space="preserve">ortrayal </w:t>
      </w:r>
      <w:ins w:id="1864" w:author="Gert Morlion" w:date="2023-06-05T11:47:00Z">
        <w:r w:rsidR="006742F5">
          <w:rPr>
            <w:rFonts w:cs="Arial"/>
          </w:rPr>
          <w:t>C</w:t>
        </w:r>
      </w:ins>
      <w:del w:id="1865" w:author="Gert Morlion" w:date="2023-06-05T11:47:00Z">
        <w:r w:rsidRPr="00D22CCD" w:rsidDel="006742F5">
          <w:rPr>
            <w:rFonts w:cs="Arial"/>
          </w:rPr>
          <w:delText>c</w:delText>
        </w:r>
      </w:del>
      <w:r w:rsidRPr="00D22CCD">
        <w:rPr>
          <w:rFonts w:cs="Arial"/>
        </w:rPr>
        <w:t>atalogue defines symbology and the portrayal rules for each feature</w:t>
      </w:r>
      <w:ins w:id="1866" w:author="Gert Morlion" w:date="2023-06-05T11:48:00Z">
        <w:r w:rsidR="006742F5">
          <w:rPr>
            <w:rFonts w:cs="Arial"/>
          </w:rPr>
          <w:t>/</w:t>
        </w:r>
      </w:ins>
      <w:del w:id="1867" w:author="Gert Morlion" w:date="2023-06-05T11:48:00Z">
        <w:r w:rsidRPr="00D22CCD" w:rsidDel="006742F5">
          <w:rPr>
            <w:rFonts w:cs="Arial"/>
          </w:rPr>
          <w:delText xml:space="preserve"> </w:delText>
        </w:r>
      </w:del>
      <w:r w:rsidRPr="00D22CCD">
        <w:rPr>
          <w:rFonts w:cs="Arial"/>
        </w:rPr>
        <w:t xml:space="preserve">attribute combination contained in the </w:t>
      </w:r>
      <w:ins w:id="1868" w:author="Gert Morlion" w:date="2023-06-05T11:48:00Z">
        <w:r w:rsidR="00D31089">
          <w:rPr>
            <w:rFonts w:cs="Arial"/>
          </w:rPr>
          <w:t>F</w:t>
        </w:r>
      </w:ins>
      <w:del w:id="1869" w:author="Gert Morlion" w:date="2023-06-05T11:48:00Z">
        <w:r w:rsidRPr="00D22CCD" w:rsidDel="00D31089">
          <w:rPr>
            <w:rFonts w:cs="Arial"/>
          </w:rPr>
          <w:delText>f</w:delText>
        </w:r>
      </w:del>
      <w:r w:rsidRPr="00D22CCD">
        <w:rPr>
          <w:rFonts w:cs="Arial"/>
        </w:rPr>
        <w:t xml:space="preserve">eature </w:t>
      </w:r>
      <w:ins w:id="1870" w:author="Gert Morlion" w:date="2023-06-05T11:48:00Z">
        <w:r w:rsidR="00D31089">
          <w:rPr>
            <w:rFonts w:cs="Arial"/>
          </w:rPr>
          <w:t>C</w:t>
        </w:r>
      </w:ins>
      <w:del w:id="1871" w:author="Gert Morlion" w:date="2023-06-05T11:48:00Z">
        <w:r w:rsidRPr="00D22CCD" w:rsidDel="00D31089">
          <w:rPr>
            <w:rFonts w:cs="Arial"/>
          </w:rPr>
          <w:delText>c</w:delText>
        </w:r>
      </w:del>
      <w:r w:rsidRPr="00D22CCD">
        <w:rPr>
          <w:rFonts w:cs="Arial"/>
        </w:rPr>
        <w:t xml:space="preserve">atalogue. </w:t>
      </w:r>
    </w:p>
    <w:p w14:paraId="3199B02D" w14:textId="4423FE61" w:rsidR="00B41B60" w:rsidRDefault="00B41B60" w:rsidP="00B41B60">
      <w:pPr>
        <w:spacing w:after="120" w:line="240" w:lineRule="auto"/>
        <w:rPr>
          <w:ins w:id="1872" w:author="Gert Morlion" w:date="2024-08-26T11:31:00Z"/>
        </w:rPr>
      </w:pPr>
      <w:ins w:id="1873" w:author="Gert Morlion" w:date="2024-08-26T11:31:00Z">
        <w:r w:rsidRPr="003F76E9">
          <w:t>S-</w:t>
        </w:r>
        <w:r>
          <w:t>4</w:t>
        </w:r>
        <w:r w:rsidRPr="003F76E9">
          <w:t>01 uses the portrayal process defined in S-100 Part 9A.</w:t>
        </w:r>
      </w:ins>
    </w:p>
    <w:p w14:paraId="70086C29" w14:textId="216D44D1" w:rsidR="00B41B60" w:rsidRDefault="00B41B60" w:rsidP="00B41B60">
      <w:pPr>
        <w:spacing w:after="120" w:line="240" w:lineRule="auto"/>
        <w:rPr>
          <w:ins w:id="1874" w:author="Gert Morlion" w:date="2024-08-26T11:31:00Z"/>
        </w:rPr>
      </w:pPr>
      <w:ins w:id="1875" w:author="Gert Morlion" w:date="2024-08-26T11:31:00Z">
        <w:r>
          <w:t>Items included in an S-401 Portrayal Catalogue must be registered in the IHO Geospatial Information (GI) Registry.</w:t>
        </w:r>
      </w:ins>
    </w:p>
    <w:p w14:paraId="3ECB752E" w14:textId="0E2A5B7B" w:rsidR="00453023" w:rsidRPr="00D22CCD" w:rsidRDefault="00453023" w:rsidP="3CCBF2F9">
      <w:pPr>
        <w:rPr>
          <w:sz w:val="18"/>
          <w:szCs w:val="18"/>
        </w:rPr>
      </w:pPr>
    </w:p>
    <w:p w14:paraId="1E5B3969" w14:textId="77777777" w:rsidR="00453023" w:rsidRPr="00D22CCD" w:rsidRDefault="007260E2">
      <w:pPr>
        <w:pStyle w:val="berschrift2"/>
      </w:pPr>
      <w:bookmarkStart w:id="1876" w:name="_Toc487203158"/>
      <w:r w:rsidRPr="00D22CCD">
        <w:t>Portrayal Catalogue</w:t>
      </w:r>
      <w:bookmarkEnd w:id="1876"/>
    </w:p>
    <w:p w14:paraId="2CB62080" w14:textId="2AFFCB77" w:rsidR="00194AEF" w:rsidRDefault="00194AEF" w:rsidP="00194AEF">
      <w:pPr>
        <w:rPr>
          <w:ins w:id="1877" w:author="Gert Morlion" w:date="2024-08-26T11:32:00Z"/>
        </w:rPr>
      </w:pPr>
      <w:r w:rsidRPr="00D22CCD">
        <w:t>Citation information for the Portrayal Catalogue is provided in Table</w:t>
      </w:r>
      <w:ins w:id="1878" w:author="Gert Morlion" w:date="2024-08-26T11:32:00Z">
        <w:r w:rsidR="00381B72">
          <w:t xml:space="preserve"> 9-1</w:t>
        </w:r>
      </w:ins>
      <w:del w:id="1879" w:author="Gert Morlion" w:date="2024-08-26T11:32:00Z">
        <w:r w:rsidRPr="00D22CCD" w:rsidDel="00381B72">
          <w:delText xml:space="preserve"> 5</w:delText>
        </w:r>
      </w:del>
      <w:r w:rsidRPr="00D22CCD">
        <w:t xml:space="preserve"> below.</w:t>
      </w:r>
    </w:p>
    <w:p w14:paraId="2048B542" w14:textId="1037F5B7" w:rsidR="00381B72" w:rsidRPr="00D22CCD" w:rsidDel="00381B72" w:rsidRDefault="00381B72" w:rsidP="00381B72">
      <w:pPr>
        <w:pStyle w:val="Beschriftung"/>
        <w:spacing w:line="240" w:lineRule="auto"/>
        <w:jc w:val="center"/>
        <w:rPr>
          <w:del w:id="1880" w:author="Gert Morlion" w:date="2024-08-26T11:32:00Z"/>
        </w:rPr>
      </w:pPr>
      <w:ins w:id="1881" w:author="Gert Morlion" w:date="2024-08-26T11:32:00Z">
        <w:r w:rsidRPr="004814D2">
          <w:rPr>
            <w:sz w:val="18"/>
            <w:szCs w:val="18"/>
          </w:rPr>
          <w:t>Table 9-1 – S-</w:t>
        </w:r>
        <w:r>
          <w:rPr>
            <w:sz w:val="18"/>
            <w:szCs w:val="18"/>
          </w:rPr>
          <w:t>4</w:t>
        </w:r>
        <w:r w:rsidRPr="004814D2">
          <w:rPr>
            <w:sz w:val="18"/>
            <w:szCs w:val="18"/>
          </w:rPr>
          <w:t>01 Portrayal Catalogue</w:t>
        </w:r>
      </w:ins>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194AEF" w:rsidRPr="00D22CCD" w14:paraId="39FA405A" w14:textId="77777777" w:rsidTr="00E27500">
        <w:trPr>
          <w:cantSplit/>
          <w:tblHeader/>
          <w:jc w:val="center"/>
        </w:trPr>
        <w:tc>
          <w:tcPr>
            <w:tcW w:w="617" w:type="dxa"/>
            <w:tcBorders>
              <w:bottom w:val="double" w:sz="4" w:space="0" w:color="auto"/>
            </w:tcBorders>
            <w:shd w:val="clear" w:color="auto" w:fill="D9D9D9"/>
          </w:tcPr>
          <w:p w14:paraId="6209A08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No.</w:t>
            </w:r>
          </w:p>
        </w:tc>
        <w:tc>
          <w:tcPr>
            <w:tcW w:w="2371" w:type="dxa"/>
            <w:tcBorders>
              <w:bottom w:val="double" w:sz="4" w:space="0" w:color="auto"/>
            </w:tcBorders>
            <w:shd w:val="clear" w:color="auto" w:fill="D9D9D9"/>
          </w:tcPr>
          <w:p w14:paraId="2660F0B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ISO class or attribute</w:t>
            </w:r>
          </w:p>
        </w:tc>
        <w:tc>
          <w:tcPr>
            <w:tcW w:w="2028" w:type="dxa"/>
            <w:tcBorders>
              <w:bottom w:val="double" w:sz="4" w:space="0" w:color="auto"/>
            </w:tcBorders>
            <w:shd w:val="clear" w:color="auto" w:fill="D9D9D9"/>
          </w:tcPr>
          <w:p w14:paraId="6FFFEF8D"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Type</w:t>
            </w:r>
          </w:p>
        </w:tc>
        <w:tc>
          <w:tcPr>
            <w:tcW w:w="4560" w:type="dxa"/>
            <w:tcBorders>
              <w:bottom w:val="double" w:sz="4" w:space="0" w:color="auto"/>
            </w:tcBorders>
            <w:shd w:val="clear" w:color="auto" w:fill="D9D9D9"/>
          </w:tcPr>
          <w:p w14:paraId="4895E836"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Value</w:t>
            </w:r>
          </w:p>
        </w:tc>
      </w:tr>
      <w:tr w:rsidR="00194AEF" w:rsidRPr="00D22CCD" w14:paraId="137B1DCB" w14:textId="77777777" w:rsidTr="3CCBF2F9">
        <w:trPr>
          <w:cantSplit/>
          <w:tblHeader/>
          <w:jc w:val="center"/>
        </w:trPr>
        <w:tc>
          <w:tcPr>
            <w:tcW w:w="617" w:type="dxa"/>
            <w:tcBorders>
              <w:top w:val="double" w:sz="4" w:space="0" w:color="auto"/>
              <w:bottom w:val="single" w:sz="4" w:space="0" w:color="auto"/>
            </w:tcBorders>
          </w:tcPr>
          <w:p w14:paraId="50838347"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c>
          <w:tcPr>
            <w:tcW w:w="2371" w:type="dxa"/>
            <w:tcBorders>
              <w:top w:val="double" w:sz="4" w:space="0" w:color="auto"/>
              <w:bottom w:val="single" w:sz="4" w:space="0" w:color="auto"/>
            </w:tcBorders>
          </w:tcPr>
          <w:p w14:paraId="605018AD" w14:textId="77777777" w:rsidR="00194AEF" w:rsidRPr="00D22CCD" w:rsidRDefault="00194AEF" w:rsidP="00194AEF">
            <w:pPr>
              <w:spacing w:before="40" w:after="40" w:line="240" w:lineRule="auto"/>
              <w:rPr>
                <w:rFonts w:cs="Arial"/>
                <w:sz w:val="18"/>
                <w:szCs w:val="18"/>
              </w:rPr>
            </w:pPr>
            <w:r w:rsidRPr="00D22CCD">
              <w:rPr>
                <w:rFonts w:cs="Arial"/>
                <w:sz w:val="18"/>
                <w:szCs w:val="18"/>
              </w:rPr>
              <w:t>CI_Citation</w:t>
            </w:r>
          </w:p>
        </w:tc>
        <w:tc>
          <w:tcPr>
            <w:tcW w:w="2028" w:type="dxa"/>
            <w:tcBorders>
              <w:top w:val="double" w:sz="4" w:space="0" w:color="auto"/>
              <w:bottom w:val="single" w:sz="4" w:space="0" w:color="auto"/>
            </w:tcBorders>
          </w:tcPr>
          <w:p w14:paraId="7BCF9589" w14:textId="77777777" w:rsidR="00194AEF" w:rsidRPr="00D22CCD" w:rsidRDefault="00194AEF" w:rsidP="00194AEF">
            <w:pPr>
              <w:spacing w:before="40" w:after="40" w:line="240" w:lineRule="auto"/>
              <w:rPr>
                <w:rFonts w:cs="Arial"/>
                <w:sz w:val="18"/>
                <w:szCs w:val="18"/>
              </w:rPr>
            </w:pPr>
            <w:r w:rsidRPr="00D22CCD">
              <w:rPr>
                <w:rFonts w:cs="Arial"/>
                <w:sz w:val="18"/>
                <w:szCs w:val="18"/>
              </w:rPr>
              <w:t>Class</w:t>
            </w:r>
          </w:p>
        </w:tc>
        <w:tc>
          <w:tcPr>
            <w:tcW w:w="4560" w:type="dxa"/>
            <w:tcBorders>
              <w:top w:val="double" w:sz="4" w:space="0" w:color="auto"/>
              <w:bottom w:val="single" w:sz="4" w:space="0" w:color="auto"/>
            </w:tcBorders>
          </w:tcPr>
          <w:p w14:paraId="65A8B02A"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36679430" w14:textId="77777777" w:rsidTr="3CCBF2F9">
        <w:trPr>
          <w:cantSplit/>
          <w:tblHeader/>
          <w:jc w:val="center"/>
        </w:trPr>
        <w:tc>
          <w:tcPr>
            <w:tcW w:w="617" w:type="dxa"/>
            <w:tcBorders>
              <w:top w:val="single" w:sz="4" w:space="0" w:color="auto"/>
              <w:bottom w:val="single" w:sz="4" w:space="0" w:color="auto"/>
            </w:tcBorders>
          </w:tcPr>
          <w:p w14:paraId="7532A2C0" w14:textId="77777777" w:rsidR="00194AEF" w:rsidRPr="00D22CCD" w:rsidRDefault="00194AEF" w:rsidP="00194AEF">
            <w:pPr>
              <w:spacing w:before="40" w:after="40" w:line="240" w:lineRule="auto"/>
              <w:rPr>
                <w:rFonts w:cs="Arial"/>
                <w:sz w:val="18"/>
                <w:szCs w:val="18"/>
              </w:rPr>
            </w:pPr>
            <w:r w:rsidRPr="00D22CCD">
              <w:rPr>
                <w:rFonts w:cs="Arial"/>
                <w:sz w:val="18"/>
                <w:szCs w:val="18"/>
              </w:rPr>
              <w:t>1</w:t>
            </w:r>
          </w:p>
        </w:tc>
        <w:tc>
          <w:tcPr>
            <w:tcW w:w="2371" w:type="dxa"/>
            <w:tcBorders>
              <w:top w:val="single" w:sz="4" w:space="0" w:color="auto"/>
              <w:bottom w:val="single" w:sz="4" w:space="0" w:color="auto"/>
            </w:tcBorders>
          </w:tcPr>
          <w:p w14:paraId="329A8DD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title</w:t>
            </w:r>
          </w:p>
        </w:tc>
        <w:tc>
          <w:tcPr>
            <w:tcW w:w="2028" w:type="dxa"/>
            <w:tcBorders>
              <w:top w:val="single" w:sz="4" w:space="0" w:color="auto"/>
              <w:bottom w:val="single" w:sz="4" w:space="0" w:color="auto"/>
            </w:tcBorders>
          </w:tcPr>
          <w:p w14:paraId="6E3F84AF"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15D20DC9"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2351AEBA" w14:textId="77777777" w:rsidTr="3CCBF2F9">
        <w:trPr>
          <w:cantSplit/>
          <w:tblHeader/>
          <w:jc w:val="center"/>
        </w:trPr>
        <w:tc>
          <w:tcPr>
            <w:tcW w:w="617" w:type="dxa"/>
            <w:tcBorders>
              <w:top w:val="single" w:sz="4" w:space="0" w:color="auto"/>
              <w:bottom w:val="single" w:sz="4" w:space="0" w:color="auto"/>
            </w:tcBorders>
          </w:tcPr>
          <w:p w14:paraId="3EACC9CF" w14:textId="77777777" w:rsidR="00194AEF" w:rsidRPr="00D22CCD" w:rsidRDefault="00194AEF" w:rsidP="00194AEF">
            <w:pPr>
              <w:spacing w:before="40" w:after="40" w:line="240" w:lineRule="auto"/>
              <w:rPr>
                <w:rFonts w:cs="Arial"/>
                <w:sz w:val="18"/>
                <w:szCs w:val="18"/>
              </w:rPr>
            </w:pPr>
            <w:r w:rsidRPr="00D22CCD">
              <w:rPr>
                <w:rFonts w:cs="Arial"/>
                <w:sz w:val="18"/>
                <w:szCs w:val="18"/>
              </w:rPr>
              <w:t>2</w:t>
            </w:r>
          </w:p>
        </w:tc>
        <w:tc>
          <w:tcPr>
            <w:tcW w:w="2371" w:type="dxa"/>
            <w:tcBorders>
              <w:top w:val="single" w:sz="4" w:space="0" w:color="auto"/>
              <w:bottom w:val="single" w:sz="4" w:space="0" w:color="auto"/>
            </w:tcBorders>
          </w:tcPr>
          <w:p w14:paraId="05C6D1E9"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376F849A" w14:textId="77777777" w:rsidR="00194AEF" w:rsidRPr="00D22CCD" w:rsidRDefault="00194AEF" w:rsidP="00194AEF">
            <w:pPr>
              <w:spacing w:before="40" w:after="40" w:line="240" w:lineRule="auto"/>
              <w:rPr>
                <w:rFonts w:cs="Arial"/>
                <w:sz w:val="18"/>
                <w:szCs w:val="18"/>
              </w:rPr>
            </w:pPr>
            <w:r w:rsidRPr="00D22CCD">
              <w:rPr>
                <w:rFonts w:cs="Arial"/>
                <w:sz w:val="18"/>
                <w:szCs w:val="18"/>
              </w:rPr>
              <w:t>CI_Date (class)</w:t>
            </w:r>
          </w:p>
        </w:tc>
        <w:tc>
          <w:tcPr>
            <w:tcW w:w="4560" w:type="dxa"/>
            <w:tcBorders>
              <w:top w:val="single" w:sz="4" w:space="0" w:color="auto"/>
              <w:bottom w:val="single" w:sz="4" w:space="0" w:color="auto"/>
            </w:tcBorders>
          </w:tcPr>
          <w:p w14:paraId="4C3EE12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563163CA" w14:textId="77777777" w:rsidTr="3CCBF2F9">
        <w:trPr>
          <w:cantSplit/>
          <w:tblHeader/>
          <w:jc w:val="center"/>
        </w:trPr>
        <w:tc>
          <w:tcPr>
            <w:tcW w:w="617" w:type="dxa"/>
            <w:tcBorders>
              <w:top w:val="single" w:sz="4" w:space="0" w:color="auto"/>
              <w:bottom w:val="single" w:sz="4" w:space="0" w:color="auto"/>
            </w:tcBorders>
          </w:tcPr>
          <w:p w14:paraId="0FA8E991" w14:textId="77777777" w:rsidR="00194AEF" w:rsidRPr="00D22CCD" w:rsidRDefault="00194AEF" w:rsidP="00194AEF">
            <w:pPr>
              <w:spacing w:before="40" w:after="40" w:line="240" w:lineRule="auto"/>
              <w:rPr>
                <w:rFonts w:cs="Arial"/>
                <w:sz w:val="18"/>
                <w:szCs w:val="18"/>
              </w:rPr>
            </w:pPr>
            <w:r w:rsidRPr="00D22CCD">
              <w:rPr>
                <w:rFonts w:cs="Arial"/>
                <w:sz w:val="18"/>
                <w:szCs w:val="18"/>
              </w:rPr>
              <w:t>2.1</w:t>
            </w:r>
          </w:p>
        </w:tc>
        <w:tc>
          <w:tcPr>
            <w:tcW w:w="2371" w:type="dxa"/>
            <w:tcBorders>
              <w:top w:val="single" w:sz="4" w:space="0" w:color="auto"/>
              <w:bottom w:val="single" w:sz="4" w:space="0" w:color="auto"/>
            </w:tcBorders>
          </w:tcPr>
          <w:p w14:paraId="5E152AE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6D1BC7D7" w14:textId="77777777" w:rsidR="00194AEF" w:rsidRPr="00D22CCD" w:rsidRDefault="00194AEF" w:rsidP="00194AEF">
            <w:pPr>
              <w:spacing w:before="40" w:after="40" w:line="240" w:lineRule="auto"/>
              <w:rPr>
                <w:rFonts w:cs="Arial"/>
                <w:sz w:val="18"/>
                <w:szCs w:val="18"/>
              </w:rPr>
            </w:pPr>
            <w:r w:rsidRPr="00D22CCD">
              <w:rPr>
                <w:rFonts w:cs="Arial"/>
                <w:sz w:val="18"/>
                <w:szCs w:val="18"/>
              </w:rPr>
              <w:t>DateTime</w:t>
            </w:r>
          </w:p>
        </w:tc>
        <w:tc>
          <w:tcPr>
            <w:tcW w:w="4560" w:type="dxa"/>
            <w:tcBorders>
              <w:top w:val="single" w:sz="4" w:space="0" w:color="auto"/>
              <w:bottom w:val="single" w:sz="4" w:space="0" w:color="auto"/>
            </w:tcBorders>
          </w:tcPr>
          <w:p w14:paraId="5DCE80D5" w14:textId="77777777" w:rsidR="00194AEF" w:rsidRPr="00D22CCD" w:rsidRDefault="00194AEF" w:rsidP="00194AEF">
            <w:pPr>
              <w:spacing w:before="40" w:after="40" w:line="240" w:lineRule="auto"/>
              <w:rPr>
                <w:rFonts w:cs="Arial"/>
                <w:sz w:val="18"/>
                <w:szCs w:val="18"/>
              </w:rPr>
            </w:pPr>
            <w:commentRangeStart w:id="1882"/>
            <w:r w:rsidRPr="00D22CCD">
              <w:rPr>
                <w:rFonts w:cs="Arial"/>
                <w:sz w:val="18"/>
                <w:szCs w:val="18"/>
              </w:rPr>
              <w:t>2018-12-31T00:00:00</w:t>
            </w:r>
            <w:commentRangeEnd w:id="1882"/>
            <w:r w:rsidR="002D269F">
              <w:rPr>
                <w:rStyle w:val="Kommentarzeichen"/>
              </w:rPr>
              <w:commentReference w:id="1882"/>
            </w:r>
          </w:p>
        </w:tc>
      </w:tr>
      <w:tr w:rsidR="00194AEF" w:rsidRPr="00D22CCD" w14:paraId="7ED8CBBF" w14:textId="77777777" w:rsidTr="3CCBF2F9">
        <w:trPr>
          <w:cantSplit/>
          <w:tblHeader/>
          <w:jc w:val="center"/>
        </w:trPr>
        <w:tc>
          <w:tcPr>
            <w:tcW w:w="617" w:type="dxa"/>
            <w:tcBorders>
              <w:top w:val="single" w:sz="4" w:space="0" w:color="auto"/>
              <w:bottom w:val="single" w:sz="4" w:space="0" w:color="auto"/>
            </w:tcBorders>
          </w:tcPr>
          <w:p w14:paraId="3FCE1240" w14:textId="77777777" w:rsidR="00194AEF" w:rsidRPr="00D22CCD" w:rsidRDefault="00194AEF" w:rsidP="00194AEF">
            <w:pPr>
              <w:spacing w:before="40" w:after="40" w:line="240" w:lineRule="auto"/>
              <w:rPr>
                <w:rFonts w:cs="Arial"/>
                <w:sz w:val="18"/>
                <w:szCs w:val="18"/>
              </w:rPr>
            </w:pPr>
            <w:r w:rsidRPr="00D22CCD">
              <w:rPr>
                <w:rFonts w:cs="Arial"/>
                <w:sz w:val="18"/>
                <w:szCs w:val="18"/>
              </w:rPr>
              <w:t>2.2</w:t>
            </w:r>
          </w:p>
        </w:tc>
        <w:tc>
          <w:tcPr>
            <w:tcW w:w="2371" w:type="dxa"/>
            <w:tcBorders>
              <w:top w:val="single" w:sz="4" w:space="0" w:color="auto"/>
              <w:bottom w:val="single" w:sz="4" w:space="0" w:color="auto"/>
            </w:tcBorders>
          </w:tcPr>
          <w:p w14:paraId="5F9F013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dateType</w:t>
            </w:r>
          </w:p>
        </w:tc>
        <w:tc>
          <w:tcPr>
            <w:tcW w:w="2028" w:type="dxa"/>
            <w:tcBorders>
              <w:top w:val="single" w:sz="4" w:space="0" w:color="auto"/>
              <w:bottom w:val="single" w:sz="4" w:space="0" w:color="auto"/>
            </w:tcBorders>
          </w:tcPr>
          <w:p w14:paraId="71FF286B" w14:textId="77777777" w:rsidR="00194AEF" w:rsidRPr="00D22CCD" w:rsidRDefault="00194AEF" w:rsidP="00194AEF">
            <w:pPr>
              <w:spacing w:before="40" w:after="40" w:line="240" w:lineRule="auto"/>
              <w:rPr>
                <w:rFonts w:cs="Arial"/>
                <w:sz w:val="18"/>
                <w:szCs w:val="18"/>
              </w:rPr>
            </w:pPr>
            <w:r w:rsidRPr="00D22CCD">
              <w:rPr>
                <w:rFonts w:cs="Arial"/>
                <w:sz w:val="18"/>
                <w:szCs w:val="18"/>
              </w:rPr>
              <w:t>CI_DateTypeCode (ISO codelist)</w:t>
            </w:r>
          </w:p>
        </w:tc>
        <w:tc>
          <w:tcPr>
            <w:tcW w:w="4560" w:type="dxa"/>
            <w:tcBorders>
              <w:top w:val="single" w:sz="4" w:space="0" w:color="auto"/>
              <w:bottom w:val="single" w:sz="4" w:space="0" w:color="auto"/>
            </w:tcBorders>
          </w:tcPr>
          <w:p w14:paraId="64BE97F7" w14:textId="77777777" w:rsidR="00194AEF" w:rsidRPr="00D22CCD" w:rsidRDefault="00194AEF" w:rsidP="00194AEF">
            <w:pPr>
              <w:spacing w:before="40" w:after="40" w:line="240" w:lineRule="auto"/>
              <w:rPr>
                <w:rFonts w:cs="Arial"/>
                <w:sz w:val="18"/>
                <w:szCs w:val="18"/>
              </w:rPr>
            </w:pPr>
            <w:r w:rsidRPr="00D22CCD">
              <w:rPr>
                <w:rFonts w:cs="Arial"/>
                <w:sz w:val="18"/>
                <w:szCs w:val="18"/>
              </w:rPr>
              <w:t>publication</w:t>
            </w:r>
          </w:p>
        </w:tc>
      </w:tr>
      <w:tr w:rsidR="00194AEF" w:rsidRPr="00D22CCD" w14:paraId="65A1949F" w14:textId="77777777" w:rsidTr="3CCBF2F9">
        <w:trPr>
          <w:cantSplit/>
          <w:tblHeader/>
          <w:jc w:val="center"/>
        </w:trPr>
        <w:tc>
          <w:tcPr>
            <w:tcW w:w="617" w:type="dxa"/>
            <w:tcBorders>
              <w:top w:val="single" w:sz="4" w:space="0" w:color="auto"/>
              <w:bottom w:val="single" w:sz="4" w:space="0" w:color="auto"/>
            </w:tcBorders>
          </w:tcPr>
          <w:p w14:paraId="5E0D699A" w14:textId="77777777" w:rsidR="00194AEF" w:rsidRPr="00D22CCD" w:rsidRDefault="00194AEF" w:rsidP="00194AEF">
            <w:pPr>
              <w:spacing w:before="40" w:after="40" w:line="240" w:lineRule="auto"/>
              <w:rPr>
                <w:rFonts w:cs="Arial"/>
                <w:sz w:val="18"/>
                <w:szCs w:val="18"/>
              </w:rPr>
            </w:pPr>
            <w:r w:rsidRPr="00D22CCD">
              <w:rPr>
                <w:rFonts w:cs="Arial"/>
                <w:sz w:val="18"/>
                <w:szCs w:val="18"/>
              </w:rPr>
              <w:lastRenderedPageBreak/>
              <w:t>3</w:t>
            </w:r>
          </w:p>
        </w:tc>
        <w:tc>
          <w:tcPr>
            <w:tcW w:w="2371" w:type="dxa"/>
            <w:tcBorders>
              <w:top w:val="single" w:sz="4" w:space="0" w:color="auto"/>
              <w:bottom w:val="single" w:sz="4" w:space="0" w:color="auto"/>
            </w:tcBorders>
          </w:tcPr>
          <w:p w14:paraId="439925A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w:t>
            </w:r>
          </w:p>
        </w:tc>
        <w:tc>
          <w:tcPr>
            <w:tcW w:w="2028" w:type="dxa"/>
            <w:tcBorders>
              <w:top w:val="single" w:sz="4" w:space="0" w:color="auto"/>
              <w:bottom w:val="single" w:sz="4" w:space="0" w:color="auto"/>
            </w:tcBorders>
          </w:tcPr>
          <w:p w14:paraId="6546DA19"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6A29EE23" w14:textId="36AC8DB8" w:rsidR="00194AEF" w:rsidRPr="00D22CCD" w:rsidRDefault="00194AEF" w:rsidP="00194AEF">
            <w:pPr>
              <w:spacing w:before="40" w:after="40" w:line="240" w:lineRule="auto"/>
              <w:rPr>
                <w:rFonts w:cs="Arial"/>
                <w:sz w:val="18"/>
                <w:szCs w:val="18"/>
              </w:rPr>
            </w:pPr>
            <w:r w:rsidRPr="00D22CCD">
              <w:rPr>
                <w:rFonts w:cs="Arial"/>
                <w:sz w:val="18"/>
                <w:szCs w:val="18"/>
              </w:rPr>
              <w:t>1.</w:t>
            </w:r>
            <w:ins w:id="1883" w:author="Bernd Birklhuber" w:date="2025-03-07T13:21:00Z">
              <w:r w:rsidR="00620D0A">
                <w:rPr>
                  <w:rFonts w:cs="Arial"/>
                  <w:sz w:val="18"/>
                  <w:szCs w:val="18"/>
                </w:rPr>
                <w:t>2</w:t>
              </w:r>
            </w:ins>
            <w:del w:id="1884" w:author="Bernd Birklhuber" w:date="2025-03-07T13:21:00Z">
              <w:r w:rsidRPr="00D22CCD" w:rsidDel="00620D0A">
                <w:rPr>
                  <w:rFonts w:cs="Arial"/>
                  <w:sz w:val="18"/>
                  <w:szCs w:val="18"/>
                </w:rPr>
                <w:delText>0</w:delText>
              </w:r>
            </w:del>
            <w:r w:rsidRPr="00D22CCD">
              <w:rPr>
                <w:rFonts w:cs="Arial"/>
                <w:sz w:val="18"/>
                <w:szCs w:val="18"/>
              </w:rPr>
              <w:t>.0</w:t>
            </w:r>
          </w:p>
        </w:tc>
      </w:tr>
      <w:tr w:rsidR="00194AEF" w:rsidRPr="00D22CCD" w14:paraId="76EEDA2E" w14:textId="77777777" w:rsidTr="3CCBF2F9">
        <w:trPr>
          <w:cantSplit/>
          <w:tblHeader/>
          <w:jc w:val="center"/>
        </w:trPr>
        <w:tc>
          <w:tcPr>
            <w:tcW w:w="617" w:type="dxa"/>
            <w:tcBorders>
              <w:top w:val="single" w:sz="4" w:space="0" w:color="auto"/>
              <w:bottom w:val="single" w:sz="4" w:space="0" w:color="auto"/>
            </w:tcBorders>
          </w:tcPr>
          <w:p w14:paraId="02CF84C9" w14:textId="77777777" w:rsidR="00194AEF" w:rsidRPr="00D22CCD" w:rsidRDefault="00194AEF" w:rsidP="00194AEF">
            <w:pPr>
              <w:spacing w:before="40" w:after="40" w:line="240" w:lineRule="auto"/>
              <w:rPr>
                <w:rFonts w:cs="Arial"/>
                <w:sz w:val="18"/>
                <w:szCs w:val="18"/>
              </w:rPr>
            </w:pPr>
            <w:r w:rsidRPr="00D22CCD">
              <w:rPr>
                <w:rFonts w:cs="Arial"/>
                <w:sz w:val="18"/>
                <w:szCs w:val="18"/>
              </w:rPr>
              <w:t>4</w:t>
            </w:r>
          </w:p>
        </w:tc>
        <w:tc>
          <w:tcPr>
            <w:tcW w:w="2371" w:type="dxa"/>
            <w:tcBorders>
              <w:top w:val="single" w:sz="4" w:space="0" w:color="auto"/>
              <w:bottom w:val="single" w:sz="4" w:space="0" w:color="auto"/>
            </w:tcBorders>
          </w:tcPr>
          <w:p w14:paraId="6E25D1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editionDate</w:t>
            </w:r>
          </w:p>
        </w:tc>
        <w:tc>
          <w:tcPr>
            <w:tcW w:w="2028" w:type="dxa"/>
            <w:tcBorders>
              <w:top w:val="single" w:sz="4" w:space="0" w:color="auto"/>
              <w:bottom w:val="single" w:sz="4" w:space="0" w:color="auto"/>
            </w:tcBorders>
          </w:tcPr>
          <w:p w14:paraId="3BE354CD" w14:textId="77777777" w:rsidR="00194AEF" w:rsidRPr="00D22CCD" w:rsidRDefault="00194AEF" w:rsidP="00194AEF">
            <w:pPr>
              <w:spacing w:before="40" w:after="40" w:line="240" w:lineRule="auto"/>
              <w:rPr>
                <w:rFonts w:cs="Arial"/>
                <w:sz w:val="18"/>
                <w:szCs w:val="18"/>
              </w:rPr>
            </w:pPr>
            <w:r w:rsidRPr="00D22CCD">
              <w:rPr>
                <w:rFonts w:cs="Arial"/>
                <w:sz w:val="18"/>
                <w:szCs w:val="18"/>
              </w:rPr>
              <w:t>DateTime</w:t>
            </w:r>
          </w:p>
        </w:tc>
        <w:tc>
          <w:tcPr>
            <w:tcW w:w="4560" w:type="dxa"/>
            <w:tcBorders>
              <w:top w:val="single" w:sz="4" w:space="0" w:color="auto"/>
              <w:bottom w:val="single" w:sz="4" w:space="0" w:color="auto"/>
            </w:tcBorders>
          </w:tcPr>
          <w:p w14:paraId="1B390E86" w14:textId="77777777" w:rsidR="00194AEF" w:rsidRPr="00D22CCD" w:rsidRDefault="00194AEF" w:rsidP="00194AEF">
            <w:pPr>
              <w:spacing w:before="40" w:after="40" w:line="240" w:lineRule="auto"/>
              <w:rPr>
                <w:rFonts w:cs="Arial"/>
                <w:sz w:val="18"/>
                <w:szCs w:val="18"/>
              </w:rPr>
            </w:pPr>
            <w:commentRangeStart w:id="1885"/>
            <w:r w:rsidRPr="00D22CCD">
              <w:rPr>
                <w:rFonts w:cs="Arial"/>
                <w:sz w:val="18"/>
                <w:szCs w:val="18"/>
              </w:rPr>
              <w:t>2018-12-31T00:00:00</w:t>
            </w:r>
            <w:commentRangeEnd w:id="1885"/>
            <w:r w:rsidR="002D269F">
              <w:rPr>
                <w:rStyle w:val="Kommentarzeichen"/>
              </w:rPr>
              <w:commentReference w:id="1885"/>
            </w:r>
          </w:p>
        </w:tc>
      </w:tr>
      <w:tr w:rsidR="00194AEF" w:rsidRPr="00D22CCD" w14:paraId="10F57633" w14:textId="77777777" w:rsidTr="3CCBF2F9">
        <w:trPr>
          <w:cantSplit/>
          <w:tblHeader/>
          <w:jc w:val="center"/>
        </w:trPr>
        <w:tc>
          <w:tcPr>
            <w:tcW w:w="617" w:type="dxa"/>
            <w:tcBorders>
              <w:top w:val="single" w:sz="4" w:space="0" w:color="auto"/>
              <w:bottom w:val="single" w:sz="4" w:space="0" w:color="auto"/>
            </w:tcBorders>
          </w:tcPr>
          <w:p w14:paraId="44351D0F" w14:textId="77777777" w:rsidR="00194AEF" w:rsidRPr="00D22CCD" w:rsidRDefault="00194AEF" w:rsidP="00194AEF">
            <w:pPr>
              <w:spacing w:before="40" w:after="40" w:line="240" w:lineRule="auto"/>
              <w:rPr>
                <w:rFonts w:cs="Arial"/>
                <w:sz w:val="18"/>
                <w:szCs w:val="18"/>
              </w:rPr>
            </w:pPr>
            <w:r w:rsidRPr="00D22CCD">
              <w:rPr>
                <w:rFonts w:cs="Arial"/>
                <w:sz w:val="18"/>
                <w:szCs w:val="18"/>
              </w:rPr>
              <w:t>5</w:t>
            </w:r>
          </w:p>
        </w:tc>
        <w:tc>
          <w:tcPr>
            <w:tcW w:w="2371" w:type="dxa"/>
            <w:tcBorders>
              <w:top w:val="single" w:sz="4" w:space="0" w:color="auto"/>
              <w:bottom w:val="single" w:sz="4" w:space="0" w:color="auto"/>
            </w:tcBorders>
          </w:tcPr>
          <w:p w14:paraId="44A89626"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citedResponsibleParty</w:t>
            </w:r>
          </w:p>
        </w:tc>
        <w:tc>
          <w:tcPr>
            <w:tcW w:w="2028" w:type="dxa"/>
            <w:tcBorders>
              <w:top w:val="single" w:sz="4" w:space="0" w:color="auto"/>
              <w:bottom w:val="single" w:sz="4" w:space="0" w:color="auto"/>
            </w:tcBorders>
          </w:tcPr>
          <w:p w14:paraId="12951782" w14:textId="77777777" w:rsidR="00194AEF" w:rsidRPr="00D22CCD" w:rsidRDefault="00194AEF" w:rsidP="00194AEF">
            <w:pPr>
              <w:spacing w:before="40" w:after="40" w:line="240" w:lineRule="auto"/>
              <w:rPr>
                <w:rFonts w:cs="Arial"/>
                <w:sz w:val="18"/>
                <w:szCs w:val="18"/>
              </w:rPr>
            </w:pPr>
            <w:r w:rsidRPr="00D22CCD">
              <w:rPr>
                <w:rFonts w:cs="Arial"/>
                <w:sz w:val="18"/>
                <w:szCs w:val="18"/>
              </w:rPr>
              <w:t>CI_Responsibility (class)</w:t>
            </w:r>
          </w:p>
        </w:tc>
        <w:tc>
          <w:tcPr>
            <w:tcW w:w="4560" w:type="dxa"/>
            <w:tcBorders>
              <w:top w:val="single" w:sz="4" w:space="0" w:color="auto"/>
              <w:bottom w:val="single" w:sz="4" w:space="0" w:color="auto"/>
            </w:tcBorders>
          </w:tcPr>
          <w:p w14:paraId="7CB398A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69398873" w14:textId="77777777" w:rsidTr="3CCBF2F9">
        <w:trPr>
          <w:cantSplit/>
          <w:tblHeader/>
          <w:jc w:val="center"/>
        </w:trPr>
        <w:tc>
          <w:tcPr>
            <w:tcW w:w="617" w:type="dxa"/>
            <w:tcBorders>
              <w:top w:val="single" w:sz="4" w:space="0" w:color="auto"/>
              <w:bottom w:val="single" w:sz="4" w:space="0" w:color="auto"/>
            </w:tcBorders>
          </w:tcPr>
          <w:p w14:paraId="33C4497C" w14:textId="77777777" w:rsidR="00194AEF" w:rsidRPr="00D22CCD" w:rsidRDefault="00194AEF" w:rsidP="00194AEF">
            <w:pPr>
              <w:spacing w:before="40" w:after="40" w:line="240" w:lineRule="auto"/>
              <w:rPr>
                <w:rFonts w:cs="Arial"/>
                <w:sz w:val="18"/>
                <w:szCs w:val="18"/>
              </w:rPr>
            </w:pPr>
            <w:r w:rsidRPr="00D22CCD">
              <w:rPr>
                <w:rFonts w:cs="Arial"/>
                <w:sz w:val="18"/>
                <w:szCs w:val="18"/>
              </w:rPr>
              <w:t>5.1</w:t>
            </w:r>
          </w:p>
        </w:tc>
        <w:tc>
          <w:tcPr>
            <w:tcW w:w="2371" w:type="dxa"/>
            <w:tcBorders>
              <w:top w:val="single" w:sz="4" w:space="0" w:color="auto"/>
              <w:bottom w:val="single" w:sz="4" w:space="0" w:color="auto"/>
            </w:tcBorders>
          </w:tcPr>
          <w:p w14:paraId="0C43F46A"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role</w:t>
            </w:r>
          </w:p>
        </w:tc>
        <w:tc>
          <w:tcPr>
            <w:tcW w:w="2028" w:type="dxa"/>
            <w:tcBorders>
              <w:top w:val="single" w:sz="4" w:space="0" w:color="auto"/>
              <w:bottom w:val="single" w:sz="4" w:space="0" w:color="auto"/>
            </w:tcBorders>
          </w:tcPr>
          <w:p w14:paraId="26043C3C" w14:textId="77777777" w:rsidR="00194AEF" w:rsidRPr="00D22CCD" w:rsidRDefault="00194AEF" w:rsidP="00194AEF">
            <w:pPr>
              <w:spacing w:before="40" w:after="40" w:line="240" w:lineRule="auto"/>
              <w:rPr>
                <w:rFonts w:cs="Arial"/>
                <w:sz w:val="18"/>
                <w:szCs w:val="18"/>
              </w:rPr>
            </w:pPr>
            <w:r w:rsidRPr="00D22CCD">
              <w:rPr>
                <w:rFonts w:cs="Arial"/>
                <w:sz w:val="18"/>
                <w:szCs w:val="18"/>
              </w:rPr>
              <w:t>CI_RoleCode (ISO codelist)</w:t>
            </w:r>
          </w:p>
        </w:tc>
        <w:tc>
          <w:tcPr>
            <w:tcW w:w="4560" w:type="dxa"/>
            <w:tcBorders>
              <w:top w:val="single" w:sz="4" w:space="0" w:color="auto"/>
              <w:bottom w:val="single" w:sz="4" w:space="0" w:color="auto"/>
            </w:tcBorders>
          </w:tcPr>
          <w:p w14:paraId="0B878658" w14:textId="77777777" w:rsidR="00194AEF" w:rsidRPr="00D22CCD" w:rsidRDefault="00194AEF" w:rsidP="00194AEF">
            <w:pPr>
              <w:spacing w:before="40" w:after="40" w:line="240" w:lineRule="auto"/>
              <w:rPr>
                <w:rFonts w:cs="Arial"/>
                <w:sz w:val="18"/>
                <w:szCs w:val="18"/>
              </w:rPr>
            </w:pPr>
            <w:r w:rsidRPr="00D22CCD">
              <w:rPr>
                <w:rFonts w:cs="Arial"/>
                <w:sz w:val="18"/>
                <w:szCs w:val="18"/>
              </w:rPr>
              <w:t>publisher</w:t>
            </w:r>
          </w:p>
        </w:tc>
      </w:tr>
      <w:tr w:rsidR="00194AEF" w:rsidRPr="00D22CCD" w14:paraId="6C040245" w14:textId="77777777" w:rsidTr="3CCBF2F9">
        <w:trPr>
          <w:cantSplit/>
          <w:tblHeader/>
          <w:jc w:val="center"/>
        </w:trPr>
        <w:tc>
          <w:tcPr>
            <w:tcW w:w="617" w:type="dxa"/>
            <w:tcBorders>
              <w:top w:val="single" w:sz="4" w:space="0" w:color="auto"/>
              <w:bottom w:val="single" w:sz="4" w:space="0" w:color="auto"/>
            </w:tcBorders>
          </w:tcPr>
          <w:p w14:paraId="5F34A39A" w14:textId="77777777" w:rsidR="00194AEF" w:rsidRPr="00D22CCD" w:rsidRDefault="00194AEF" w:rsidP="00194AEF">
            <w:pPr>
              <w:spacing w:before="40" w:after="40" w:line="240" w:lineRule="auto"/>
              <w:rPr>
                <w:rFonts w:cs="Arial"/>
                <w:sz w:val="18"/>
                <w:szCs w:val="18"/>
              </w:rPr>
            </w:pPr>
            <w:r w:rsidRPr="00D22CCD">
              <w:rPr>
                <w:rFonts w:cs="Arial"/>
                <w:sz w:val="18"/>
                <w:szCs w:val="18"/>
              </w:rPr>
              <w:t>5.2</w:t>
            </w:r>
          </w:p>
        </w:tc>
        <w:tc>
          <w:tcPr>
            <w:tcW w:w="2371" w:type="dxa"/>
            <w:tcBorders>
              <w:top w:val="single" w:sz="4" w:space="0" w:color="auto"/>
              <w:bottom w:val="single" w:sz="4" w:space="0" w:color="auto"/>
            </w:tcBorders>
          </w:tcPr>
          <w:p w14:paraId="017546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party</w:t>
            </w:r>
          </w:p>
        </w:tc>
        <w:tc>
          <w:tcPr>
            <w:tcW w:w="2028" w:type="dxa"/>
            <w:tcBorders>
              <w:top w:val="single" w:sz="4" w:space="0" w:color="auto"/>
              <w:bottom w:val="single" w:sz="4" w:space="0" w:color="auto"/>
            </w:tcBorders>
          </w:tcPr>
          <w:p w14:paraId="0B1E8A80" w14:textId="77777777" w:rsidR="00194AEF" w:rsidRPr="00D22CCD" w:rsidRDefault="00194AEF" w:rsidP="00194AEF">
            <w:pPr>
              <w:spacing w:before="40" w:after="40" w:line="240" w:lineRule="auto"/>
              <w:rPr>
                <w:rFonts w:cs="Arial"/>
                <w:sz w:val="18"/>
                <w:szCs w:val="18"/>
              </w:rPr>
            </w:pPr>
            <w:r w:rsidRPr="00D22CCD">
              <w:rPr>
                <w:rFonts w:cs="Arial"/>
                <w:sz w:val="18"/>
                <w:szCs w:val="18"/>
              </w:rPr>
              <w:t>CI_Organisation (class)</w:t>
            </w:r>
          </w:p>
        </w:tc>
        <w:tc>
          <w:tcPr>
            <w:tcW w:w="4560" w:type="dxa"/>
            <w:tcBorders>
              <w:top w:val="single" w:sz="4" w:space="0" w:color="auto"/>
              <w:bottom w:val="single" w:sz="4" w:space="0" w:color="auto"/>
            </w:tcBorders>
          </w:tcPr>
          <w:p w14:paraId="2DB3F67E"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0777031" w14:textId="77777777" w:rsidTr="3CCBF2F9">
        <w:trPr>
          <w:cantSplit/>
          <w:tblHeader/>
          <w:jc w:val="center"/>
        </w:trPr>
        <w:tc>
          <w:tcPr>
            <w:tcW w:w="617" w:type="dxa"/>
            <w:tcBorders>
              <w:top w:val="single" w:sz="4" w:space="0" w:color="auto"/>
              <w:bottom w:val="single" w:sz="4" w:space="0" w:color="auto"/>
            </w:tcBorders>
          </w:tcPr>
          <w:p w14:paraId="70D805FD" w14:textId="77777777" w:rsidR="00194AEF" w:rsidRPr="00D22CCD" w:rsidRDefault="00194AEF" w:rsidP="00194AEF">
            <w:pPr>
              <w:spacing w:before="40" w:after="40" w:line="240" w:lineRule="auto"/>
              <w:rPr>
                <w:rFonts w:cs="Arial"/>
                <w:sz w:val="18"/>
                <w:szCs w:val="18"/>
              </w:rPr>
            </w:pPr>
            <w:r w:rsidRPr="00D22CCD">
              <w:rPr>
                <w:rFonts w:cs="Arial"/>
                <w:sz w:val="18"/>
                <w:szCs w:val="18"/>
              </w:rPr>
              <w:t>5.2.1</w:t>
            </w:r>
          </w:p>
        </w:tc>
        <w:tc>
          <w:tcPr>
            <w:tcW w:w="2371" w:type="dxa"/>
            <w:tcBorders>
              <w:top w:val="single" w:sz="4" w:space="0" w:color="auto"/>
              <w:bottom w:val="single" w:sz="4" w:space="0" w:color="auto"/>
            </w:tcBorders>
          </w:tcPr>
          <w:p w14:paraId="2A6AB951"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5B541C62"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44D1D223" w14:textId="77777777" w:rsidR="00194AEF" w:rsidRPr="00D22CCD" w:rsidRDefault="00A84212" w:rsidP="00194AEF">
            <w:pPr>
              <w:spacing w:before="40" w:after="40" w:line="240" w:lineRule="auto"/>
              <w:rPr>
                <w:rFonts w:cs="Arial"/>
                <w:sz w:val="18"/>
                <w:szCs w:val="18"/>
              </w:rPr>
            </w:pPr>
            <w:r w:rsidRPr="00D22CCD">
              <w:rPr>
                <w:rFonts w:cs="Arial"/>
                <w:sz w:val="18"/>
                <w:szCs w:val="18"/>
              </w:rPr>
              <w:t>IEHG</w:t>
            </w:r>
          </w:p>
        </w:tc>
      </w:tr>
      <w:tr w:rsidR="00194AEF" w:rsidRPr="00D22CCD" w14:paraId="3B7A0B70" w14:textId="77777777" w:rsidTr="3CCBF2F9">
        <w:trPr>
          <w:cantSplit/>
          <w:tblHeader/>
          <w:jc w:val="center"/>
        </w:trPr>
        <w:tc>
          <w:tcPr>
            <w:tcW w:w="617" w:type="dxa"/>
            <w:tcBorders>
              <w:top w:val="single" w:sz="4" w:space="0" w:color="auto"/>
              <w:bottom w:val="single" w:sz="4" w:space="0" w:color="auto"/>
            </w:tcBorders>
          </w:tcPr>
          <w:p w14:paraId="4117DBB9" w14:textId="77777777" w:rsidR="00194AEF" w:rsidRPr="00D22CCD" w:rsidRDefault="00194AEF" w:rsidP="00194AEF">
            <w:pPr>
              <w:spacing w:before="40" w:after="40" w:line="240" w:lineRule="auto"/>
              <w:rPr>
                <w:rFonts w:cs="Arial"/>
                <w:sz w:val="18"/>
                <w:szCs w:val="18"/>
              </w:rPr>
            </w:pPr>
            <w:r w:rsidRPr="00D22CCD">
              <w:rPr>
                <w:rFonts w:cs="Arial"/>
                <w:sz w:val="18"/>
                <w:szCs w:val="18"/>
              </w:rPr>
              <w:t>6</w:t>
            </w:r>
          </w:p>
        </w:tc>
        <w:tc>
          <w:tcPr>
            <w:tcW w:w="2371" w:type="dxa"/>
            <w:tcBorders>
              <w:top w:val="single" w:sz="4" w:space="0" w:color="auto"/>
              <w:bottom w:val="single" w:sz="4" w:space="0" w:color="auto"/>
            </w:tcBorders>
          </w:tcPr>
          <w:p w14:paraId="4B550C7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otherCitationDetails</w:t>
            </w:r>
          </w:p>
        </w:tc>
        <w:tc>
          <w:tcPr>
            <w:tcW w:w="2028" w:type="dxa"/>
            <w:tcBorders>
              <w:top w:val="single" w:sz="4" w:space="0" w:color="auto"/>
              <w:bottom w:val="single" w:sz="4" w:space="0" w:color="auto"/>
            </w:tcBorders>
          </w:tcPr>
          <w:p w14:paraId="18CC1D48"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698C03C8" w14:textId="4B636AEA" w:rsidR="00194AEF" w:rsidRPr="00D22CCD" w:rsidRDefault="00194AEF" w:rsidP="00194AEF">
            <w:pPr>
              <w:spacing w:before="40" w:after="40" w:line="240" w:lineRule="auto"/>
              <w:rPr>
                <w:rFonts w:cs="Arial"/>
                <w:sz w:val="18"/>
                <w:szCs w:val="18"/>
              </w:rPr>
            </w:pPr>
            <w:commentRangeStart w:id="1886"/>
            <w:r w:rsidRPr="00D22CCD">
              <w:rPr>
                <w:rFonts w:cs="Arial"/>
                <w:sz w:val="18"/>
                <w:szCs w:val="18"/>
              </w:rPr>
              <w:t>(</w:t>
            </w:r>
            <w:del w:id="1887" w:author="Gert Morlion" w:date="2024-11-21T09:49:00Z">
              <w:r w:rsidRPr="00D22CCD" w:rsidDel="00234272">
                <w:rPr>
                  <w:rFonts w:cs="Arial"/>
                  <w:sz w:val="18"/>
                  <w:szCs w:val="18"/>
                </w:rPr>
                <w:delText>Replace with website navigation instructions, etc.. ISO 19115-1 defines this attribute as “other information required to complete the citation that is not recorded elsewhere.”)</w:delText>
              </w:r>
              <w:commentRangeEnd w:id="1886"/>
              <w:r w:rsidR="00C61B4F" w:rsidDel="00234272">
                <w:rPr>
                  <w:rStyle w:val="Kommentarzeichen"/>
                </w:rPr>
                <w:commentReference w:id="1886"/>
              </w:r>
            </w:del>
            <w:ins w:id="1888" w:author="Gert Morlion" w:date="2024-11-21T09:49:00Z">
              <w:r w:rsidR="00234272" w:rsidRPr="00234272">
                <w:rPr>
                  <w:rFonts w:ascii="Segoe UI" w:hAnsi="Segoe UI" w:cs="Segoe UI"/>
                  <w:sz w:val="18"/>
                  <w:szCs w:val="18"/>
                </w:rPr>
                <w:t xml:space="preserve"> </w:t>
              </w:r>
              <w:r w:rsidR="00234272" w:rsidRPr="00234272">
                <w:rPr>
                  <w:rFonts w:cs="Arial"/>
                  <w:sz w:val="18"/>
                  <w:szCs w:val="18"/>
                </w:rPr>
                <w:t>https://ienc.openecdis.org?</w:t>
              </w:r>
            </w:ins>
          </w:p>
        </w:tc>
      </w:tr>
      <w:tr w:rsidR="00194AEF" w:rsidRPr="00D22CCD" w14:paraId="04F8C833" w14:textId="77777777" w:rsidTr="3CCBF2F9">
        <w:trPr>
          <w:cantSplit/>
          <w:tblHeader/>
          <w:jc w:val="center"/>
        </w:trPr>
        <w:tc>
          <w:tcPr>
            <w:tcW w:w="617" w:type="dxa"/>
            <w:tcBorders>
              <w:top w:val="single" w:sz="4" w:space="0" w:color="auto"/>
              <w:bottom w:val="single" w:sz="4" w:space="0" w:color="auto"/>
            </w:tcBorders>
          </w:tcPr>
          <w:p w14:paraId="5415A439" w14:textId="77777777" w:rsidR="00194AEF" w:rsidRPr="00D22CCD" w:rsidRDefault="00194AEF" w:rsidP="00194AEF">
            <w:pPr>
              <w:spacing w:before="40" w:after="40" w:line="240" w:lineRule="auto"/>
              <w:rPr>
                <w:rFonts w:cs="Arial"/>
                <w:sz w:val="18"/>
                <w:szCs w:val="18"/>
              </w:rPr>
            </w:pPr>
            <w:r w:rsidRPr="00D22CCD">
              <w:rPr>
                <w:rFonts w:cs="Arial"/>
                <w:sz w:val="18"/>
                <w:szCs w:val="18"/>
              </w:rPr>
              <w:t>7</w:t>
            </w:r>
          </w:p>
        </w:tc>
        <w:tc>
          <w:tcPr>
            <w:tcW w:w="2371" w:type="dxa"/>
            <w:tcBorders>
              <w:top w:val="single" w:sz="4" w:space="0" w:color="auto"/>
              <w:bottom w:val="single" w:sz="4" w:space="0" w:color="auto"/>
            </w:tcBorders>
          </w:tcPr>
          <w:p w14:paraId="5D4A050F"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onlineResource</w:t>
            </w:r>
          </w:p>
        </w:tc>
        <w:tc>
          <w:tcPr>
            <w:tcW w:w="2028" w:type="dxa"/>
            <w:tcBorders>
              <w:top w:val="single" w:sz="4" w:space="0" w:color="auto"/>
              <w:bottom w:val="single" w:sz="4" w:space="0" w:color="auto"/>
            </w:tcBorders>
          </w:tcPr>
          <w:p w14:paraId="7BB0EEEE" w14:textId="77777777" w:rsidR="00194AEF" w:rsidRPr="00D22CCD" w:rsidRDefault="00194AEF" w:rsidP="00194AEF">
            <w:pPr>
              <w:spacing w:before="40" w:after="40" w:line="240" w:lineRule="auto"/>
              <w:rPr>
                <w:rFonts w:cs="Arial"/>
                <w:sz w:val="18"/>
                <w:szCs w:val="18"/>
              </w:rPr>
            </w:pPr>
            <w:r w:rsidRPr="00D22CCD">
              <w:rPr>
                <w:rFonts w:cs="Arial"/>
                <w:sz w:val="18"/>
                <w:szCs w:val="18"/>
              </w:rPr>
              <w:t>CI_OnlineResource (class)</w:t>
            </w:r>
          </w:p>
        </w:tc>
        <w:tc>
          <w:tcPr>
            <w:tcW w:w="4560" w:type="dxa"/>
            <w:tcBorders>
              <w:top w:val="single" w:sz="4" w:space="0" w:color="auto"/>
              <w:bottom w:val="single" w:sz="4" w:space="0" w:color="auto"/>
            </w:tcBorders>
          </w:tcPr>
          <w:p w14:paraId="4DCB2289"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48C1CB5" w14:textId="77777777" w:rsidTr="3CCBF2F9">
        <w:trPr>
          <w:cantSplit/>
          <w:tblHeader/>
          <w:jc w:val="center"/>
        </w:trPr>
        <w:tc>
          <w:tcPr>
            <w:tcW w:w="617" w:type="dxa"/>
            <w:tcBorders>
              <w:top w:val="single" w:sz="4" w:space="0" w:color="auto"/>
              <w:bottom w:val="single" w:sz="4" w:space="0" w:color="auto"/>
            </w:tcBorders>
          </w:tcPr>
          <w:p w14:paraId="57250B9E" w14:textId="77777777" w:rsidR="00194AEF" w:rsidRPr="00D22CCD" w:rsidRDefault="00194AEF" w:rsidP="00194AEF">
            <w:pPr>
              <w:spacing w:before="40" w:after="40" w:line="240" w:lineRule="auto"/>
              <w:rPr>
                <w:rFonts w:cs="Arial"/>
                <w:sz w:val="18"/>
                <w:szCs w:val="18"/>
              </w:rPr>
            </w:pPr>
            <w:r w:rsidRPr="00D22CCD">
              <w:rPr>
                <w:rFonts w:cs="Arial"/>
                <w:sz w:val="18"/>
                <w:szCs w:val="18"/>
              </w:rPr>
              <w:t>7.1</w:t>
            </w:r>
          </w:p>
        </w:tc>
        <w:tc>
          <w:tcPr>
            <w:tcW w:w="2371" w:type="dxa"/>
            <w:tcBorders>
              <w:top w:val="single" w:sz="4" w:space="0" w:color="auto"/>
              <w:bottom w:val="single" w:sz="4" w:space="0" w:color="auto"/>
            </w:tcBorders>
          </w:tcPr>
          <w:p w14:paraId="433B83FD"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linkage</w:t>
            </w:r>
          </w:p>
        </w:tc>
        <w:tc>
          <w:tcPr>
            <w:tcW w:w="2028" w:type="dxa"/>
            <w:tcBorders>
              <w:top w:val="single" w:sz="4" w:space="0" w:color="auto"/>
              <w:bottom w:val="single" w:sz="4" w:space="0" w:color="auto"/>
            </w:tcBorders>
          </w:tcPr>
          <w:p w14:paraId="5D4367B6"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 (URL)</w:t>
            </w:r>
          </w:p>
        </w:tc>
        <w:tc>
          <w:tcPr>
            <w:tcW w:w="4560" w:type="dxa"/>
            <w:tcBorders>
              <w:top w:val="single" w:sz="4" w:space="0" w:color="auto"/>
              <w:bottom w:val="single" w:sz="4" w:space="0" w:color="auto"/>
            </w:tcBorders>
          </w:tcPr>
          <w:p w14:paraId="7DEE930C" w14:textId="77777777" w:rsidR="00194AEF" w:rsidRPr="00D22CCD" w:rsidRDefault="00194AEF" w:rsidP="00194AEF">
            <w:pPr>
              <w:spacing w:before="40" w:after="40" w:line="240" w:lineRule="auto"/>
              <w:rPr>
                <w:rFonts w:cs="Arial"/>
                <w:sz w:val="18"/>
                <w:szCs w:val="18"/>
              </w:rPr>
            </w:pPr>
            <w:r w:rsidRPr="00D22CCD">
              <w:rPr>
                <w:rFonts w:cs="Arial"/>
                <w:sz w:val="18"/>
                <w:szCs w:val="18"/>
              </w:rPr>
              <w:t>http://registry.iho.int</w:t>
            </w:r>
          </w:p>
        </w:tc>
      </w:tr>
      <w:tr w:rsidR="00194AEF" w:rsidRPr="00D22CCD" w14:paraId="30516998" w14:textId="77777777" w:rsidTr="3CCBF2F9">
        <w:trPr>
          <w:cantSplit/>
          <w:tblHeader/>
          <w:jc w:val="center"/>
        </w:trPr>
        <w:tc>
          <w:tcPr>
            <w:tcW w:w="617" w:type="dxa"/>
            <w:tcBorders>
              <w:top w:val="single" w:sz="4" w:space="0" w:color="auto"/>
              <w:bottom w:val="single" w:sz="4" w:space="0" w:color="auto"/>
            </w:tcBorders>
          </w:tcPr>
          <w:p w14:paraId="4E363494" w14:textId="77777777" w:rsidR="00194AEF" w:rsidRPr="00D22CCD" w:rsidRDefault="00194AEF" w:rsidP="00194AEF">
            <w:pPr>
              <w:spacing w:before="40" w:after="40" w:line="240" w:lineRule="auto"/>
              <w:rPr>
                <w:rFonts w:cs="Arial"/>
                <w:sz w:val="18"/>
                <w:szCs w:val="18"/>
              </w:rPr>
            </w:pPr>
            <w:r w:rsidRPr="00D22CCD">
              <w:rPr>
                <w:rFonts w:cs="Arial"/>
                <w:sz w:val="18"/>
                <w:szCs w:val="18"/>
              </w:rPr>
              <w:t>7.2</w:t>
            </w:r>
          </w:p>
        </w:tc>
        <w:tc>
          <w:tcPr>
            <w:tcW w:w="2371" w:type="dxa"/>
            <w:tcBorders>
              <w:top w:val="single" w:sz="4" w:space="0" w:color="auto"/>
              <w:bottom w:val="single" w:sz="4" w:space="0" w:color="auto"/>
            </w:tcBorders>
          </w:tcPr>
          <w:p w14:paraId="108BF00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63840359"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5A81601F"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3020AEFA" w14:textId="77777777" w:rsidTr="3CCBF2F9">
        <w:trPr>
          <w:cantSplit/>
          <w:tblHeader/>
          <w:jc w:val="center"/>
        </w:trPr>
        <w:tc>
          <w:tcPr>
            <w:tcW w:w="617" w:type="dxa"/>
            <w:tcBorders>
              <w:top w:val="single" w:sz="4" w:space="0" w:color="auto"/>
            </w:tcBorders>
          </w:tcPr>
          <w:p w14:paraId="3E4CA803" w14:textId="77777777" w:rsidR="00194AEF" w:rsidRPr="00D22CCD" w:rsidRDefault="00194AEF" w:rsidP="00194AEF">
            <w:pPr>
              <w:spacing w:before="40" w:after="40" w:line="240" w:lineRule="auto"/>
              <w:rPr>
                <w:rFonts w:cs="Arial"/>
                <w:sz w:val="18"/>
                <w:szCs w:val="18"/>
              </w:rPr>
            </w:pPr>
            <w:r w:rsidRPr="00D22CCD">
              <w:rPr>
                <w:rFonts w:cs="Arial"/>
                <w:sz w:val="18"/>
                <w:szCs w:val="18"/>
              </w:rPr>
              <w:t>7.3</w:t>
            </w:r>
          </w:p>
        </w:tc>
        <w:tc>
          <w:tcPr>
            <w:tcW w:w="2371" w:type="dxa"/>
            <w:tcBorders>
              <w:top w:val="single" w:sz="4" w:space="0" w:color="auto"/>
            </w:tcBorders>
          </w:tcPr>
          <w:p w14:paraId="1DD652FC"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description</w:t>
            </w:r>
          </w:p>
        </w:tc>
        <w:tc>
          <w:tcPr>
            <w:tcW w:w="2028" w:type="dxa"/>
            <w:tcBorders>
              <w:top w:val="single" w:sz="4" w:space="0" w:color="auto"/>
            </w:tcBorders>
          </w:tcPr>
          <w:p w14:paraId="423A437F"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tcBorders>
          </w:tcPr>
          <w:p w14:paraId="503C3095" w14:textId="77777777" w:rsidR="00194AEF" w:rsidRPr="00D22CCD" w:rsidRDefault="00194AEF" w:rsidP="00194AEF">
            <w:pPr>
              <w:spacing w:before="40" w:after="40" w:line="240" w:lineRule="auto"/>
              <w:rPr>
                <w:rFonts w:cs="Arial"/>
                <w:sz w:val="18"/>
                <w:szCs w:val="18"/>
              </w:rPr>
            </w:pPr>
            <w:r w:rsidRPr="00D22CCD">
              <w:rPr>
                <w:rFonts w:cs="Arial"/>
                <w:sz w:val="18"/>
                <w:szCs w:val="18"/>
              </w:rPr>
              <w:t>XML portrayal catalogue accompanied by related files for symbols, colour profiles, rules, etc.</w:t>
            </w:r>
          </w:p>
        </w:tc>
      </w:tr>
    </w:tbl>
    <w:p w14:paraId="70E58768" w14:textId="33C86B20" w:rsidR="00194AEF" w:rsidRPr="00D22CCD" w:rsidDel="00381B72" w:rsidRDefault="00194AEF" w:rsidP="3CCBF2F9">
      <w:pPr>
        <w:pStyle w:val="Beschriftung"/>
        <w:spacing w:after="240"/>
        <w:jc w:val="center"/>
        <w:rPr>
          <w:del w:id="1889" w:author="Gert Morlion" w:date="2024-08-26T11:32:00Z"/>
          <w:i/>
          <w:iCs/>
          <w:sz w:val="18"/>
          <w:szCs w:val="18"/>
        </w:rPr>
      </w:pPr>
      <w:del w:id="1890" w:author="Gert Morlion" w:date="2024-08-26T11:31:00Z">
        <w:r w:rsidRPr="00D22CCD" w:rsidDel="00381B72">
          <w:rPr>
            <w:i/>
            <w:iCs/>
            <w:sz w:val="18"/>
            <w:szCs w:val="18"/>
          </w:rPr>
          <w:delText>Table 5 – S-</w:delText>
        </w:r>
        <w:r w:rsidR="00514B73" w:rsidDel="00381B72">
          <w:rPr>
            <w:i/>
            <w:iCs/>
            <w:sz w:val="18"/>
            <w:szCs w:val="18"/>
          </w:rPr>
          <w:delText>4</w:delText>
        </w:r>
        <w:r w:rsidRPr="00D22CCD" w:rsidDel="00381B72">
          <w:rPr>
            <w:i/>
            <w:iCs/>
            <w:sz w:val="18"/>
            <w:szCs w:val="18"/>
          </w:rPr>
          <w:delText>01 Portrayal Catalogue</w:delText>
        </w:r>
      </w:del>
    </w:p>
    <w:p w14:paraId="308891C6" w14:textId="74E0C31C" w:rsidR="00453023" w:rsidRPr="00D22CCD" w:rsidDel="00381B72" w:rsidRDefault="00453023" w:rsidP="00381B72">
      <w:pPr>
        <w:pStyle w:val="Beschriftung"/>
        <w:spacing w:after="240"/>
        <w:jc w:val="center"/>
        <w:rPr>
          <w:del w:id="1891" w:author="Gert Morlion" w:date="2024-08-26T11:32:00Z"/>
          <w:lang w:eastAsia="en-US"/>
        </w:rPr>
      </w:pPr>
    </w:p>
    <w:p w14:paraId="024D2F7A" w14:textId="02642261" w:rsidR="00453023" w:rsidRPr="00D22CCD" w:rsidRDefault="007260E2">
      <w:pPr>
        <w:rPr>
          <w:lang w:eastAsia="en-US"/>
        </w:rPr>
      </w:pPr>
      <w:r w:rsidRPr="00D22CCD">
        <w:rPr>
          <w:lang w:eastAsia="en-US"/>
        </w:rPr>
        <w:t xml:space="preserve">The </w:t>
      </w:r>
      <w:ins w:id="1892" w:author="Gert Morlion" w:date="2023-06-05T11:48:00Z">
        <w:r w:rsidR="00D31089">
          <w:rPr>
            <w:lang w:eastAsia="en-US"/>
          </w:rPr>
          <w:t>P</w:t>
        </w:r>
      </w:ins>
      <w:del w:id="1893" w:author="Gert Morlion" w:date="2023-06-05T11:48:00Z">
        <w:r w:rsidRPr="00D22CCD" w:rsidDel="00D31089">
          <w:rPr>
            <w:lang w:eastAsia="en-US"/>
          </w:rPr>
          <w:delText>p</w:delText>
        </w:r>
      </w:del>
      <w:r w:rsidRPr="00D22CCD">
        <w:rPr>
          <w:lang w:eastAsia="en-US"/>
        </w:rPr>
        <w:t xml:space="preserve">ortrayal </w:t>
      </w:r>
      <w:ins w:id="1894" w:author="Gert Morlion" w:date="2023-06-05T11:48:00Z">
        <w:r w:rsidR="00D31089">
          <w:rPr>
            <w:lang w:eastAsia="en-US"/>
          </w:rPr>
          <w:t>C</w:t>
        </w:r>
      </w:ins>
      <w:del w:id="1895" w:author="Gert Morlion" w:date="2023-06-05T11:48:00Z">
        <w:r w:rsidRPr="00D22CCD" w:rsidDel="00D31089">
          <w:rPr>
            <w:lang w:eastAsia="en-US"/>
          </w:rPr>
          <w:delText>c</w:delText>
        </w:r>
      </w:del>
      <w:r w:rsidRPr="00D22CCD">
        <w:rPr>
          <w:lang w:eastAsia="en-US"/>
        </w:rPr>
        <w:t>atalogue contains the mechanisms for the system to portray information found in S-401 IENCs.  The S-401</w:t>
      </w:r>
      <w:ins w:id="1896" w:author="Gert Morlion" w:date="2023-06-05T11:48:00Z">
        <w:r w:rsidR="00D31089">
          <w:rPr>
            <w:lang w:eastAsia="en-US"/>
          </w:rPr>
          <w:t xml:space="preserve"> P</w:t>
        </w:r>
      </w:ins>
      <w:del w:id="1897" w:author="Gert Morlion" w:date="2023-06-05T11:48:00Z">
        <w:r w:rsidRPr="00D22CCD" w:rsidDel="00D31089">
          <w:rPr>
            <w:lang w:eastAsia="en-US"/>
          </w:rPr>
          <w:delText xml:space="preserve"> p</w:delText>
        </w:r>
      </w:del>
      <w:r w:rsidRPr="00D22CCD">
        <w:rPr>
          <w:lang w:eastAsia="en-US"/>
        </w:rPr>
        <w:t xml:space="preserve">ortrayal </w:t>
      </w:r>
      <w:ins w:id="1898" w:author="Gert Morlion" w:date="2023-06-05T11:49:00Z">
        <w:r w:rsidR="00D31089">
          <w:rPr>
            <w:lang w:eastAsia="en-US"/>
          </w:rPr>
          <w:t>C</w:t>
        </w:r>
      </w:ins>
      <w:del w:id="1899" w:author="Gert Morlion" w:date="2023-06-05T11:49:00Z">
        <w:r w:rsidRPr="00D22CCD" w:rsidDel="00D31089">
          <w:rPr>
            <w:lang w:eastAsia="en-US"/>
          </w:rPr>
          <w:delText>c</w:delText>
        </w:r>
      </w:del>
      <w:r w:rsidRPr="00D22CCD">
        <w:rPr>
          <w:lang w:eastAsia="en-US"/>
        </w:rPr>
        <w:t>atalogue contains the following types of mechanisms and structures:</w:t>
      </w:r>
    </w:p>
    <w:p w14:paraId="662306ED" w14:textId="77777777" w:rsidR="00453023" w:rsidRPr="00381B72" w:rsidRDefault="007260E2" w:rsidP="00381B72">
      <w:pPr>
        <w:pStyle w:val="Listenabsatz"/>
        <w:numPr>
          <w:ilvl w:val="0"/>
          <w:numId w:val="45"/>
        </w:numPr>
        <w:spacing w:line="240" w:lineRule="auto"/>
      </w:pPr>
      <w:r w:rsidRPr="00381B72">
        <w:t>Set of portrayal rules</w:t>
      </w:r>
    </w:p>
    <w:p w14:paraId="68CDA75C" w14:textId="77777777" w:rsidR="00453023" w:rsidRPr="00381B72" w:rsidRDefault="007260E2" w:rsidP="00381B72">
      <w:pPr>
        <w:pStyle w:val="Listenabsatz"/>
        <w:numPr>
          <w:ilvl w:val="0"/>
          <w:numId w:val="45"/>
        </w:numPr>
        <w:spacing w:line="240" w:lineRule="auto"/>
      </w:pPr>
      <w:r w:rsidRPr="00381B72">
        <w:t xml:space="preserve">Set of </w:t>
      </w:r>
      <w:r w:rsidR="00194AEF" w:rsidRPr="00381B72">
        <w:t xml:space="preserve">pixmaps, </w:t>
      </w:r>
      <w:r w:rsidRPr="00381B72">
        <w:t xml:space="preserve">symbols, </w:t>
      </w:r>
      <w:r w:rsidR="00194AEF" w:rsidRPr="00381B72">
        <w:t xml:space="preserve">complex </w:t>
      </w:r>
      <w:r w:rsidRPr="00381B72">
        <w:t>line styles</w:t>
      </w:r>
      <w:r w:rsidR="00194AEF" w:rsidRPr="00381B72">
        <w:t>, area filles, fonts</w:t>
      </w:r>
      <w:r w:rsidRPr="00381B72">
        <w:t xml:space="preserve"> and colour</w:t>
      </w:r>
      <w:r w:rsidR="00194AEF" w:rsidRPr="00381B72">
        <w:t xml:space="preserve"> profile</w:t>
      </w:r>
      <w:r w:rsidRPr="00381B72">
        <w:t>s</w:t>
      </w:r>
    </w:p>
    <w:p w14:paraId="349A6F88" w14:textId="77D4BF22" w:rsidR="00453023" w:rsidRPr="00D22CCD" w:rsidRDefault="007260E2">
      <w:pPr>
        <w:rPr>
          <w:lang w:eastAsia="en-US"/>
        </w:rPr>
      </w:pPr>
      <w:r w:rsidRPr="00D22CCD">
        <w:rPr>
          <w:lang w:eastAsia="en-US"/>
        </w:rPr>
        <w:t>The portrayal catalogue model is defined in S-100 Part 9</w:t>
      </w:r>
      <w:ins w:id="1900" w:author="Gert Morlion" w:date="2023-06-05T11:49:00Z">
        <w:r w:rsidR="00D82822">
          <w:rPr>
            <w:lang w:eastAsia="en-US"/>
          </w:rPr>
          <w:t xml:space="preserve">, </w:t>
        </w:r>
        <w:commentRangeStart w:id="1901"/>
        <w:r w:rsidR="00D82822">
          <w:rPr>
            <w:lang w:eastAsia="en-US"/>
          </w:rPr>
          <w:t>clause 9-13</w:t>
        </w:r>
      </w:ins>
      <w:r w:rsidRPr="00D22CCD">
        <w:rPr>
          <w:lang w:eastAsia="en-US"/>
        </w:rPr>
        <w:t>.</w:t>
      </w:r>
      <w:commentRangeEnd w:id="1901"/>
      <w:r w:rsidR="00D82822">
        <w:rPr>
          <w:rStyle w:val="Kommentarzeichen"/>
        </w:rPr>
        <w:commentReference w:id="1901"/>
      </w:r>
    </w:p>
    <w:p w14:paraId="23B57898" w14:textId="4DC18139" w:rsidR="00453023" w:rsidRPr="00D22CCD" w:rsidDel="007B06D8" w:rsidRDefault="007260E2" w:rsidP="007B06D8">
      <w:pPr>
        <w:rPr>
          <w:del w:id="1902" w:author="Gert Morlion" w:date="2023-06-05T11:52:00Z"/>
          <w:rFonts w:cs="Arial"/>
        </w:rPr>
      </w:pPr>
      <w:r w:rsidRPr="00D22CCD">
        <w:rPr>
          <w:rFonts w:cs="Arial"/>
        </w:rPr>
        <w:t>The S-401 Portrayal Catalogue will be available in an XML document which conforms to the S-100 XML Portrayal Catalogue Schema</w:t>
      </w:r>
      <w:ins w:id="1903" w:author="Gert Morlion" w:date="2023-06-05T11:52:00Z">
        <w:r w:rsidR="007B06D8">
          <w:rPr>
            <w:rFonts w:cs="Arial"/>
          </w:rPr>
          <w:t xml:space="preserve">. </w:t>
        </w:r>
        <w:r w:rsidR="007B06D8">
          <w:t>The structure for the Portrayal Catalogue is described in S-100 Part 9, clause 9-13.2.</w:t>
        </w:r>
      </w:ins>
      <w:r w:rsidRPr="00D22CCD">
        <w:rPr>
          <w:rFonts w:cs="Arial"/>
        </w:rPr>
        <w:t xml:space="preserve"> </w:t>
      </w:r>
      <w:del w:id="1904" w:author="Gert Morlion" w:date="2023-06-05T11:52:00Z">
        <w:r w:rsidRPr="00D22CCD" w:rsidDel="007B06D8">
          <w:rPr>
            <w:rFonts w:cs="Arial"/>
          </w:rPr>
          <w:delText>and is structured as follows:</w:delText>
        </w:r>
      </w:del>
    </w:p>
    <w:p w14:paraId="03E01DF0" w14:textId="1F84FA5D" w:rsidR="00453023" w:rsidRPr="00D22CCD" w:rsidDel="007B06D8" w:rsidRDefault="007260E2" w:rsidP="007B06D8">
      <w:pPr>
        <w:rPr>
          <w:del w:id="1905" w:author="Gert Morlion" w:date="2023-06-05T11:52:00Z"/>
          <w:rFonts w:cs="Arial"/>
        </w:rPr>
      </w:pPr>
      <w:del w:id="1906" w:author="Gert Morlion" w:date="2023-06-05T11:52:00Z">
        <w:r w:rsidRPr="00D22CCD" w:rsidDel="007B06D8">
          <w:rPr>
            <w:rFonts w:cs="Arial"/>
          </w:rPr>
          <w:delText>Root ---- (contains the catalogue named “</w:delText>
        </w:r>
        <w:r w:rsidRPr="00D22CCD" w:rsidDel="007B06D8">
          <w:rPr>
            <w:rFonts w:cs="Arial"/>
            <w:b/>
          </w:rPr>
          <w:delText>portrayal_catalogue.xml”</w:delText>
        </w:r>
        <w:r w:rsidRPr="00D22CCD" w:rsidDel="007B06D8">
          <w:rPr>
            <w:rFonts w:cs="Arial"/>
          </w:rPr>
          <w:delText>)</w:delText>
        </w:r>
      </w:del>
    </w:p>
    <w:p w14:paraId="47E934F0" w14:textId="5D1538CD" w:rsidR="00453023" w:rsidRPr="00D22CCD" w:rsidDel="007B06D8" w:rsidRDefault="007260E2" w:rsidP="007B06D8">
      <w:pPr>
        <w:rPr>
          <w:del w:id="1907" w:author="Gert Morlion" w:date="2023-06-05T11:52:00Z"/>
          <w:rFonts w:cs="Arial"/>
        </w:rPr>
      </w:pPr>
      <w:del w:id="1908" w:author="Gert Morlion" w:date="2023-06-05T11:52:00Z">
        <w:r w:rsidRPr="00D22CCD" w:rsidDel="007B06D8">
          <w:rPr>
            <w:rFonts w:cs="Arial"/>
          </w:rPr>
          <w:delText xml:space="preserve">   |</w:delText>
        </w:r>
      </w:del>
    </w:p>
    <w:p w14:paraId="58A0B03B" w14:textId="791596AE" w:rsidR="00453023" w:rsidRPr="00D22CCD" w:rsidDel="007B06D8" w:rsidRDefault="007260E2" w:rsidP="007B06D8">
      <w:pPr>
        <w:rPr>
          <w:del w:id="1909" w:author="Gert Morlion" w:date="2023-06-05T11:52:00Z"/>
          <w:rFonts w:cs="Arial"/>
        </w:rPr>
      </w:pPr>
      <w:del w:id="1910" w:author="Gert Morlion" w:date="2023-06-05T11:52:00Z">
        <w:r w:rsidRPr="00D22CCD" w:rsidDel="007B06D8">
          <w:rPr>
            <w:rFonts w:cs="Arial"/>
          </w:rPr>
          <w:delText xml:space="preserve">   |-- Pixmaps (contains XML files describing pixmaps)</w:delText>
        </w:r>
      </w:del>
    </w:p>
    <w:p w14:paraId="2795A77E" w14:textId="3069E5E9" w:rsidR="00453023" w:rsidRPr="00D22CCD" w:rsidDel="007B06D8" w:rsidRDefault="007260E2" w:rsidP="007B06D8">
      <w:pPr>
        <w:rPr>
          <w:del w:id="1911" w:author="Gert Morlion" w:date="2023-06-05T11:52:00Z"/>
          <w:rFonts w:cs="Arial"/>
        </w:rPr>
      </w:pPr>
      <w:del w:id="1912" w:author="Gert Morlion" w:date="2023-06-05T11:52:00Z">
        <w:r w:rsidRPr="00D22CCD" w:rsidDel="007B06D8">
          <w:rPr>
            <w:rFonts w:cs="Arial"/>
          </w:rPr>
          <w:delText xml:space="preserve">   |</w:delText>
        </w:r>
      </w:del>
    </w:p>
    <w:p w14:paraId="3347615E" w14:textId="1EFE0544" w:rsidR="00453023" w:rsidRPr="00D22CCD" w:rsidDel="007B06D8" w:rsidRDefault="007260E2" w:rsidP="007B06D8">
      <w:pPr>
        <w:rPr>
          <w:del w:id="1913" w:author="Gert Morlion" w:date="2023-06-05T11:52:00Z"/>
          <w:rFonts w:cs="Arial"/>
        </w:rPr>
      </w:pPr>
      <w:del w:id="1914" w:author="Gert Morlion" w:date="2023-06-05T11:52:00Z">
        <w:r w:rsidRPr="00D22CCD" w:rsidDel="007B06D8">
          <w:rPr>
            <w:rFonts w:cs="Arial"/>
          </w:rPr>
          <w:delText xml:space="preserve">   |-- ColorProfiles (contains XML files with colour profiles and CSS2 style sheets)</w:delText>
        </w:r>
      </w:del>
    </w:p>
    <w:p w14:paraId="546F2FC2" w14:textId="7211DADF" w:rsidR="00453023" w:rsidRPr="00D22CCD" w:rsidDel="007B06D8" w:rsidRDefault="007260E2" w:rsidP="007B06D8">
      <w:pPr>
        <w:rPr>
          <w:del w:id="1915" w:author="Gert Morlion" w:date="2023-06-05T11:52:00Z"/>
          <w:rFonts w:cs="Arial"/>
        </w:rPr>
      </w:pPr>
      <w:del w:id="1916" w:author="Gert Morlion" w:date="2023-06-05T11:52:00Z">
        <w:r w:rsidRPr="00D22CCD" w:rsidDel="007B06D8">
          <w:rPr>
            <w:rFonts w:cs="Arial"/>
          </w:rPr>
          <w:delText xml:space="preserve">   |</w:delText>
        </w:r>
      </w:del>
    </w:p>
    <w:p w14:paraId="488812CC" w14:textId="5078C408" w:rsidR="00453023" w:rsidRPr="00D22CCD" w:rsidDel="007B06D8" w:rsidRDefault="007260E2" w:rsidP="007B06D8">
      <w:pPr>
        <w:rPr>
          <w:del w:id="1917" w:author="Gert Morlion" w:date="2023-06-05T11:52:00Z"/>
          <w:rFonts w:cs="Arial"/>
        </w:rPr>
      </w:pPr>
      <w:del w:id="1918" w:author="Gert Morlion" w:date="2023-06-05T11:52:00Z">
        <w:r w:rsidRPr="00D22CCD" w:rsidDel="007B06D8">
          <w:rPr>
            <w:rFonts w:cs="Arial"/>
          </w:rPr>
          <w:delText xml:space="preserve">   |-- Symbols (contains SVG files with symbols)</w:delText>
        </w:r>
      </w:del>
    </w:p>
    <w:p w14:paraId="2745F67A" w14:textId="182475FA" w:rsidR="00453023" w:rsidRPr="00D22CCD" w:rsidDel="007B06D8" w:rsidRDefault="007260E2" w:rsidP="007B06D8">
      <w:pPr>
        <w:rPr>
          <w:del w:id="1919" w:author="Gert Morlion" w:date="2023-06-05T11:52:00Z"/>
          <w:rFonts w:cs="Arial"/>
        </w:rPr>
      </w:pPr>
      <w:del w:id="1920" w:author="Gert Morlion" w:date="2023-06-05T11:52:00Z">
        <w:r w:rsidRPr="00D22CCD" w:rsidDel="007B06D8">
          <w:rPr>
            <w:rFonts w:cs="Arial"/>
          </w:rPr>
          <w:delText xml:space="preserve">   |</w:delText>
        </w:r>
      </w:del>
    </w:p>
    <w:p w14:paraId="420D5C0B" w14:textId="18F5CFA1" w:rsidR="00453023" w:rsidRPr="00D22CCD" w:rsidDel="007B06D8" w:rsidRDefault="007260E2" w:rsidP="007B06D8">
      <w:pPr>
        <w:rPr>
          <w:del w:id="1921" w:author="Gert Morlion" w:date="2023-06-05T11:52:00Z"/>
          <w:rFonts w:cs="Arial"/>
        </w:rPr>
      </w:pPr>
      <w:del w:id="1922" w:author="Gert Morlion" w:date="2023-06-05T11:52:00Z">
        <w:r w:rsidRPr="00D22CCD" w:rsidDel="007B06D8">
          <w:rPr>
            <w:rFonts w:cs="Arial"/>
          </w:rPr>
          <w:delText xml:space="preserve">   |-- LineStyles (contains XML files with line styles)</w:delText>
        </w:r>
      </w:del>
    </w:p>
    <w:p w14:paraId="1590F4E8" w14:textId="73693B62" w:rsidR="00453023" w:rsidRPr="00D22CCD" w:rsidDel="007B06D8" w:rsidRDefault="007260E2" w:rsidP="007B06D8">
      <w:pPr>
        <w:rPr>
          <w:del w:id="1923" w:author="Gert Morlion" w:date="2023-06-05T11:52:00Z"/>
          <w:rFonts w:cs="Arial"/>
        </w:rPr>
      </w:pPr>
      <w:del w:id="1924" w:author="Gert Morlion" w:date="2023-06-05T11:52:00Z">
        <w:r w:rsidRPr="00D22CCD" w:rsidDel="007B06D8">
          <w:rPr>
            <w:rFonts w:cs="Arial"/>
          </w:rPr>
          <w:lastRenderedPageBreak/>
          <w:delText xml:space="preserve">   |</w:delText>
        </w:r>
      </w:del>
    </w:p>
    <w:p w14:paraId="751012C3" w14:textId="5F85C312" w:rsidR="00453023" w:rsidRPr="00D22CCD" w:rsidDel="007B06D8" w:rsidRDefault="007260E2" w:rsidP="007B06D8">
      <w:pPr>
        <w:rPr>
          <w:del w:id="1925" w:author="Gert Morlion" w:date="2023-06-05T11:52:00Z"/>
          <w:rFonts w:cs="Arial"/>
        </w:rPr>
      </w:pPr>
      <w:del w:id="1926" w:author="Gert Morlion" w:date="2023-06-05T11:52:00Z">
        <w:r w:rsidRPr="00D22CCD" w:rsidDel="007B06D8">
          <w:rPr>
            <w:rFonts w:cs="Arial"/>
          </w:rPr>
          <w:delText xml:space="preserve">   |-- AreaFills (contains XML files area fills)</w:delText>
        </w:r>
      </w:del>
    </w:p>
    <w:p w14:paraId="04ACC2AC" w14:textId="7D3B69C2" w:rsidR="00453023" w:rsidRPr="00D22CCD" w:rsidDel="007B06D8" w:rsidRDefault="007260E2" w:rsidP="007B06D8">
      <w:pPr>
        <w:rPr>
          <w:del w:id="1927" w:author="Gert Morlion" w:date="2023-06-05T11:52:00Z"/>
          <w:rFonts w:cs="Arial"/>
        </w:rPr>
      </w:pPr>
      <w:del w:id="1928" w:author="Gert Morlion" w:date="2023-06-05T11:52:00Z">
        <w:r w:rsidRPr="00D22CCD" w:rsidDel="007B06D8">
          <w:rPr>
            <w:rFonts w:cs="Arial"/>
          </w:rPr>
          <w:delText xml:space="preserve">   |</w:delText>
        </w:r>
      </w:del>
    </w:p>
    <w:p w14:paraId="72B4EF76" w14:textId="408AB145" w:rsidR="00453023" w:rsidRPr="00D22CCD" w:rsidDel="007B06D8" w:rsidRDefault="007260E2" w:rsidP="007B06D8">
      <w:pPr>
        <w:rPr>
          <w:del w:id="1929" w:author="Gert Morlion" w:date="2023-06-05T11:52:00Z"/>
          <w:rFonts w:cs="Arial"/>
        </w:rPr>
      </w:pPr>
      <w:del w:id="1930" w:author="Gert Morlion" w:date="2023-06-05T11:52:00Z">
        <w:r w:rsidRPr="00D22CCD" w:rsidDel="007B06D8">
          <w:rPr>
            <w:rFonts w:cs="Arial"/>
          </w:rPr>
          <w:delText xml:space="preserve">   |-- Fonts (contains TrueType font files)</w:delText>
        </w:r>
      </w:del>
    </w:p>
    <w:p w14:paraId="22537DCD" w14:textId="037388C9" w:rsidR="00453023" w:rsidRPr="00D22CCD" w:rsidDel="007B06D8" w:rsidRDefault="007260E2" w:rsidP="007B06D8">
      <w:pPr>
        <w:rPr>
          <w:del w:id="1931" w:author="Gert Morlion" w:date="2023-06-05T11:52:00Z"/>
          <w:rFonts w:cs="Arial"/>
        </w:rPr>
      </w:pPr>
      <w:del w:id="1932" w:author="Gert Morlion" w:date="2023-06-05T11:52:00Z">
        <w:r w:rsidRPr="00D22CCD" w:rsidDel="007B06D8">
          <w:rPr>
            <w:rFonts w:cs="Arial"/>
          </w:rPr>
          <w:delText xml:space="preserve">   |</w:delText>
        </w:r>
      </w:del>
    </w:p>
    <w:p w14:paraId="780DE5BB" w14:textId="136E1EE7" w:rsidR="00453023" w:rsidRPr="00D22CCD" w:rsidRDefault="007260E2" w:rsidP="007B06D8">
      <w:pPr>
        <w:rPr>
          <w:rFonts w:cs="Arial"/>
        </w:rPr>
      </w:pPr>
      <w:del w:id="1933" w:author="Gert Morlion" w:date="2023-06-05T11:52:00Z">
        <w:r w:rsidRPr="00D22CCD" w:rsidDel="007B06D8">
          <w:rPr>
            <w:rFonts w:cs="Arial"/>
          </w:rPr>
          <w:delText xml:space="preserve">   |-- Rules (contains </w:delText>
        </w:r>
        <w:r w:rsidR="00194AEF" w:rsidRPr="00D22CCD" w:rsidDel="007B06D8">
          <w:rPr>
            <w:rFonts w:cs="Arial"/>
          </w:rPr>
          <w:delText>files with rules which map features to drawing instructions</w:delText>
        </w:r>
        <w:r w:rsidRPr="00D22CCD" w:rsidDel="007B06D8">
          <w:rPr>
            <w:rFonts w:cs="Arial"/>
          </w:rPr>
          <w:delText>)</w:delText>
        </w:r>
      </w:del>
    </w:p>
    <w:p w14:paraId="483322FB" w14:textId="77777777" w:rsidR="00453023" w:rsidRPr="00D22CCD" w:rsidRDefault="00453023">
      <w:pPr>
        <w:spacing w:after="0"/>
        <w:rPr>
          <w:rFonts w:cs="Arial"/>
        </w:rPr>
      </w:pPr>
    </w:p>
    <w:p w14:paraId="6CD1CE53" w14:textId="77777777" w:rsidR="00453023" w:rsidRPr="00D22CCD" w:rsidRDefault="00453023">
      <w:pPr>
        <w:spacing w:after="0"/>
        <w:rPr>
          <w:rFonts w:cs="Arial"/>
        </w:rPr>
      </w:pPr>
    </w:p>
    <w:p w14:paraId="47E52982" w14:textId="77777777" w:rsidR="00453023" w:rsidRPr="00D22CCD" w:rsidRDefault="007260E2">
      <w:pPr>
        <w:pStyle w:val="berschrift1"/>
      </w:pPr>
      <w:bookmarkStart w:id="1934" w:name="_Toc487203159"/>
      <w:r w:rsidRPr="00D22CCD">
        <w:t>Data Product format (encoding)</w:t>
      </w:r>
      <w:bookmarkEnd w:id="1934"/>
    </w:p>
    <w:p w14:paraId="3D7634AC" w14:textId="77777777" w:rsidR="00453023" w:rsidRPr="00D22CCD" w:rsidRDefault="007260E2">
      <w:pPr>
        <w:pStyle w:val="berschrift2"/>
      </w:pPr>
      <w:bookmarkStart w:id="1935" w:name="_Toc487203160"/>
      <w:r w:rsidRPr="00D22CCD">
        <w:t>Introduction</w:t>
      </w:r>
      <w:bookmarkEnd w:id="1935"/>
    </w:p>
    <w:p w14:paraId="7ACF7928" w14:textId="77777777" w:rsidR="00453023" w:rsidRPr="00D22CCD" w:rsidRDefault="007260E2">
      <w:r w:rsidRPr="00D22CCD">
        <w:t>This clause specifies the encoding for S-4101 datasets.  See Annex B for a complete description of the data records, fields and subfields defined in the encoding.</w:t>
      </w:r>
    </w:p>
    <w:p w14:paraId="0467E919" w14:textId="77777777" w:rsidR="00453023" w:rsidRPr="00D22CCD" w:rsidRDefault="007260E2">
      <w:r w:rsidRPr="00D22CCD">
        <w:rPr>
          <w:b/>
        </w:rPr>
        <w:t>Format Name:</w:t>
      </w:r>
      <w:r w:rsidRPr="00D22CCD">
        <w:tab/>
      </w:r>
      <w:r w:rsidRPr="00D22CCD">
        <w:tab/>
        <w:t>ISO/IEC 8211</w:t>
      </w:r>
    </w:p>
    <w:p w14:paraId="21661769" w14:textId="77777777" w:rsidR="00453023" w:rsidRPr="00D22CCD" w:rsidRDefault="007260E2">
      <w:r w:rsidRPr="00D22CCD">
        <w:rPr>
          <w:b/>
        </w:rPr>
        <w:t>Character Set:</w:t>
      </w:r>
      <w:r w:rsidRPr="00D22CCD">
        <w:tab/>
        <w:t>ISO 10646 Base Multilingual Plane</w:t>
      </w:r>
    </w:p>
    <w:p w14:paraId="649CDAE1" w14:textId="77777777" w:rsidR="00194AEF" w:rsidRPr="00D22CCD" w:rsidRDefault="007260E2">
      <w:r w:rsidRPr="00D22CCD">
        <w:rPr>
          <w:b/>
        </w:rPr>
        <w:t>Specification:</w:t>
      </w:r>
      <w:r w:rsidRPr="00D22CCD">
        <w:tab/>
      </w:r>
      <w:r w:rsidRPr="00D22CCD">
        <w:tab/>
        <w:t>S-100 profile of ISO/IEC 8211 (part 10A)</w:t>
      </w:r>
    </w:p>
    <w:p w14:paraId="7085CB5E" w14:textId="77777777" w:rsidR="00453023" w:rsidRPr="00D22CCD" w:rsidRDefault="007260E2">
      <w:pPr>
        <w:pStyle w:val="berschrift3"/>
        <w:jc w:val="both"/>
      </w:pPr>
      <w:bookmarkStart w:id="1936" w:name="_Toc487203161"/>
      <w:r w:rsidRPr="00D22CCD">
        <w:t>Encoding of Latitude and Longitude</w:t>
      </w:r>
      <w:bookmarkEnd w:id="1936"/>
      <w:r w:rsidRPr="00D22CCD">
        <w:t xml:space="preserve"> </w:t>
      </w:r>
    </w:p>
    <w:p w14:paraId="57D7C8F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Coordinates are stored as integers.  Latitude and longitude are converted to integers using a multiplication factor held in the Dataset Structure Information field under [CMFX] and [CMFY] (</w:t>
      </w:r>
      <w:commentRangeStart w:id="1937"/>
      <w:r w:rsidRPr="00D22CCD">
        <w:t>see Annex B – clause B1.6.3</w:t>
      </w:r>
      <w:commentRangeEnd w:id="1937"/>
      <w:r w:rsidR="00B352A2">
        <w:rPr>
          <w:rStyle w:val="Kommentarzeichen"/>
        </w:rPr>
        <w:commentReference w:id="1937"/>
      </w:r>
      <w:r w:rsidRPr="00D22CCD">
        <w:t xml:space="preserve">).  </w:t>
      </w:r>
    </w:p>
    <w:p w14:paraId="0C4664D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These coordinate multiplication factors must be set to {10000000} (10</w:t>
      </w:r>
      <w:r w:rsidRPr="00D22CCD">
        <w:rPr>
          <w:vertAlign w:val="superscript"/>
        </w:rPr>
        <w:t>7</w:t>
      </w:r>
      <w:r w:rsidRPr="00D22CCD">
        <w:t>) for all datasets.</w:t>
      </w:r>
    </w:p>
    <w:p w14:paraId="03980253" w14:textId="77777777" w:rsidR="00453023" w:rsidRPr="00D22CCD" w:rsidRDefault="007260E2">
      <w:pPr>
        <w:pStyle w:val="Example"/>
      </w:pPr>
      <w:r w:rsidRPr="00D22CCD">
        <w:t>EXAMPLE</w:t>
      </w:r>
      <w:r w:rsidRPr="00D22CCD">
        <w:tab/>
        <w:t xml:space="preserve">A longitude = 42.0000 is converted into X = longitude * CMFX = 42.0000 * 10000000 = </w:t>
      </w:r>
      <w:r w:rsidRPr="00D22CCD">
        <w:tab/>
        <w:t>420000000.</w:t>
      </w:r>
    </w:p>
    <w:p w14:paraId="799DD8AE" w14:textId="3B818384" w:rsidR="00453023" w:rsidRPr="00D22CCD" w:rsidRDefault="007260E2">
      <w:pPr>
        <w:pStyle w:val="berschrift3"/>
        <w:jc w:val="both"/>
      </w:pPr>
      <w:bookmarkStart w:id="1938" w:name="_Toc487203162"/>
      <w:bookmarkStart w:id="1939" w:name="_Toc225648326"/>
      <w:bookmarkStart w:id="1940" w:name="_Toc225065183"/>
      <w:r w:rsidRPr="00D22CCD">
        <w:t>Encoding of Depths</w:t>
      </w:r>
      <w:bookmarkEnd w:id="1938"/>
      <w:r w:rsidRPr="00D22CCD">
        <w:t xml:space="preserve"> </w:t>
      </w:r>
      <w:ins w:id="1941" w:author="Bernd Birklhuber" w:date="2025-03-07T13:22:00Z">
        <w:r w:rsidR="00620D0A">
          <w:t>as coordinates</w:t>
        </w:r>
      </w:ins>
    </w:p>
    <w:p w14:paraId="378E83B2" w14:textId="5D602E3A"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Depths are converted from decimal metres to integers by means of the [CMFZ] (see </w:t>
      </w:r>
      <w:commentRangeStart w:id="1942"/>
      <w:r w:rsidRPr="00D22CCD">
        <w:t>Annex B – clause B1.6.3</w:t>
      </w:r>
      <w:commentRangeEnd w:id="1942"/>
      <w:r w:rsidR="00B352A2">
        <w:rPr>
          <w:rStyle w:val="Kommentarzeichen"/>
        </w:rPr>
        <w:commentReference w:id="1942"/>
      </w:r>
      <w:r w:rsidRPr="00D22CCD">
        <w:t>).  This product limits the resolution to two decimal places and therefore the [CMFZ] must be set to {10</w:t>
      </w:r>
      <w:del w:id="1943" w:author="Bernd Birklhuber" w:date="2025-03-07T13:22:00Z">
        <w:r w:rsidRPr="00D22CCD" w:rsidDel="00620D0A">
          <w:delText>0</w:delText>
        </w:r>
      </w:del>
      <w:r w:rsidRPr="00D22CCD">
        <w:t xml:space="preserve">}. </w:t>
      </w:r>
      <w:bookmarkEnd w:id="1939"/>
      <w:bookmarkEnd w:id="1940"/>
    </w:p>
    <w:p w14:paraId="715F207F" w14:textId="403FE41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EXAMPLE: A depth = 4.2 is converted in Z = depth*CMFZ = 4.2*10</w:t>
      </w:r>
      <w:del w:id="1944" w:author="Gert Morlion" w:date="2024-08-26T11:33:00Z">
        <w:r w:rsidRPr="00D22CCD" w:rsidDel="00DC3245">
          <w:delText>0</w:delText>
        </w:r>
      </w:del>
      <w:r w:rsidRPr="00D22CCD">
        <w:t xml:space="preserve"> = 42</w:t>
      </w:r>
      <w:del w:id="1945" w:author="Gert Morlion" w:date="2024-08-26T11:33:00Z">
        <w:r w:rsidRPr="00D22CCD" w:rsidDel="00DC3245">
          <w:delText>0</w:delText>
        </w:r>
      </w:del>
    </w:p>
    <w:p w14:paraId="696EAA5C" w14:textId="77777777" w:rsidR="00453023" w:rsidRPr="00D22CCD" w:rsidRDefault="007260E2">
      <w:pPr>
        <w:pStyle w:val="berschrift3"/>
        <w:jc w:val="both"/>
      </w:pPr>
      <w:bookmarkStart w:id="1946" w:name="_Toc225648294"/>
      <w:bookmarkStart w:id="1947" w:name="_Toc225065151"/>
      <w:bookmarkStart w:id="1948" w:name="_Toc487203163"/>
      <w:r w:rsidRPr="00D22CCD">
        <w:t xml:space="preserve">Numeric Attribute </w:t>
      </w:r>
      <w:bookmarkEnd w:id="1946"/>
      <w:bookmarkEnd w:id="1947"/>
      <w:r w:rsidRPr="00D22CCD">
        <w:t>Encoding</w:t>
      </w:r>
      <w:bookmarkEnd w:id="1948"/>
    </w:p>
    <w:p w14:paraId="558A7FEF" w14:textId="77777777" w:rsidR="00453023" w:rsidRPr="00D22CCD" w:rsidRDefault="007260E2" w:rsidP="00194AEF">
      <w:pPr>
        <w:pStyle w:val="ISOChange"/>
        <w:spacing w:before="60" w:after="60" w:line="240" w:lineRule="auto"/>
        <w:jc w:val="both"/>
        <w:rPr>
          <w:sz w:val="20"/>
        </w:rPr>
      </w:pPr>
      <w:r w:rsidRPr="00D22CCD">
        <w:rPr>
          <w:sz w:val="20"/>
        </w:rPr>
        <w:t>Floating point and integer attribute values must not contain leading zeros.  Floating point attribute values must not contain non-significant trailing zeros.</w:t>
      </w:r>
    </w:p>
    <w:p w14:paraId="3D5ADEF9"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pPr>
    </w:p>
    <w:p w14:paraId="6228C68E" w14:textId="77777777" w:rsidR="00453023" w:rsidRPr="00D22CCD" w:rsidRDefault="007260E2">
      <w:pPr>
        <w:pStyle w:val="berschrift3"/>
        <w:jc w:val="both"/>
      </w:pPr>
      <w:bookmarkStart w:id="1949" w:name="_Toc487203164"/>
      <w:r w:rsidRPr="00D22CCD">
        <w:t>Text Attribute Values</w:t>
      </w:r>
      <w:bookmarkEnd w:id="1949"/>
      <w:r w:rsidRPr="00D22CCD">
        <w:t xml:space="preserve"> </w:t>
      </w:r>
    </w:p>
    <w:p w14:paraId="51561618" w14:textId="77777777" w:rsidR="00453023" w:rsidRPr="00D22CCD" w:rsidRDefault="007260E2" w:rsidP="00194AEF">
      <w:r w:rsidRPr="00D22CCD">
        <w:t xml:space="preserve">Character strings must be encoded using the character set defined in ISO 10646-1, in Unicode Transformation Format-8 (UTF-8). </w:t>
      </w:r>
    </w:p>
    <w:p w14:paraId="6E9A6EC2" w14:textId="77777777" w:rsidR="00453023" w:rsidRPr="00D22CCD" w:rsidRDefault="00453023">
      <w:pPr>
        <w:autoSpaceDE w:val="0"/>
        <w:autoSpaceDN w:val="0"/>
        <w:adjustRightInd w:val="0"/>
        <w:spacing w:after="0" w:line="240" w:lineRule="auto"/>
        <w:rPr>
          <w:rFonts w:eastAsia="Times New Roman" w:cs="Arial"/>
          <w:lang w:eastAsia="en-US"/>
        </w:rPr>
      </w:pPr>
    </w:p>
    <w:p w14:paraId="3597F2BA" w14:textId="77777777" w:rsidR="00453023" w:rsidRPr="00D22CCD" w:rsidRDefault="007260E2">
      <w:pPr>
        <w:pStyle w:val="berschrift3"/>
        <w:jc w:val="both"/>
        <w:rPr>
          <w:lang w:eastAsia="en-US"/>
        </w:rPr>
      </w:pPr>
      <w:bookmarkStart w:id="1950" w:name="_Toc487203166"/>
      <w:r w:rsidRPr="00D22CCD">
        <w:rPr>
          <w:lang w:eastAsia="en-US"/>
        </w:rPr>
        <w:t>Unknown Attribute Values</w:t>
      </w:r>
      <w:bookmarkEnd w:id="1950"/>
      <w:r w:rsidRPr="00D22CCD">
        <w:rPr>
          <w:lang w:eastAsia="en-US"/>
        </w:rPr>
        <w:t xml:space="preserve"> </w:t>
      </w:r>
    </w:p>
    <w:p w14:paraId="214792ED"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 base dataset and an update dataset, when an attribute code is present but the attribute value is missing, it means that the producer wishes to indicate that this attribute value is unknown.</w:t>
      </w:r>
    </w:p>
    <w:p w14:paraId="51DC6144" w14:textId="77777777" w:rsidR="00453023" w:rsidRPr="00D22CCD" w:rsidRDefault="00453023">
      <w:pPr>
        <w:autoSpaceDE w:val="0"/>
        <w:autoSpaceDN w:val="0"/>
        <w:adjustRightInd w:val="0"/>
        <w:spacing w:after="0" w:line="240" w:lineRule="auto"/>
        <w:rPr>
          <w:rFonts w:eastAsia="Times New Roman" w:cs="Arial"/>
          <w:lang w:eastAsia="en-US"/>
        </w:rPr>
      </w:pPr>
    </w:p>
    <w:p w14:paraId="0E8C5F5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an update dataset, when an attribute code is present but the attribute value is missing it means:</w:t>
      </w:r>
    </w:p>
    <w:p w14:paraId="3A33880B" w14:textId="77777777" w:rsidR="00194AEF" w:rsidRPr="00D22CCD" w:rsidRDefault="00194AEF">
      <w:pPr>
        <w:autoSpaceDE w:val="0"/>
        <w:autoSpaceDN w:val="0"/>
        <w:adjustRightInd w:val="0"/>
        <w:spacing w:after="0" w:line="240" w:lineRule="auto"/>
        <w:rPr>
          <w:rFonts w:eastAsia="Times New Roman" w:cs="Arial"/>
          <w:lang w:eastAsia="en-US"/>
        </w:rPr>
      </w:pPr>
    </w:p>
    <w:p w14:paraId="65F6E13D"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709" w:hanging="283"/>
        <w:rPr>
          <w:rFonts w:cs="Arial"/>
          <w:lang w:val="en-AU"/>
        </w:rPr>
      </w:pPr>
      <w:r w:rsidRPr="00D22CCD">
        <w:rPr>
          <w:rFonts w:cs="Arial"/>
          <w:lang w:val="en-AU"/>
        </w:rPr>
        <w:sym w:font="Symbol" w:char="F0B7"/>
      </w:r>
      <w:r w:rsidRPr="00D22CCD">
        <w:rPr>
          <w:rFonts w:cs="Arial"/>
          <w:lang w:val="en-AU"/>
        </w:rPr>
        <w:tab/>
        <w:t>that the value of this attribute is to be replaced by an empty (null) value if it was present in the original dataset; or</w:t>
      </w:r>
    </w:p>
    <w:p w14:paraId="4B2BD9CB"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09" w:hanging="283"/>
        <w:rPr>
          <w:rFonts w:cs="Arial"/>
          <w:lang w:val="en-AU"/>
        </w:rPr>
      </w:pPr>
      <w:r w:rsidRPr="00D22CCD">
        <w:rPr>
          <w:rFonts w:cs="Arial"/>
          <w:lang w:val="en-AU"/>
        </w:rPr>
        <w:sym w:font="Symbol" w:char="F0B7"/>
      </w:r>
      <w:r w:rsidRPr="00D22CCD">
        <w:rPr>
          <w:rFonts w:cs="Arial"/>
          <w:lang w:val="en-AU"/>
        </w:rPr>
        <w:tab/>
        <w:t>that an empty (null) value is to be inserted if the attribute was not present in the original dataset.</w:t>
      </w:r>
    </w:p>
    <w:p w14:paraId="6C4F2B84" w14:textId="77777777" w:rsidR="00194AEF" w:rsidRPr="00D22CCD" w:rsidRDefault="00194AEF">
      <w:pPr>
        <w:autoSpaceDE w:val="0"/>
        <w:autoSpaceDN w:val="0"/>
        <w:adjustRightInd w:val="0"/>
        <w:spacing w:after="0" w:line="240" w:lineRule="auto"/>
        <w:rPr>
          <w:rFonts w:eastAsia="Times New Roman" w:cs="Arial"/>
          <w:lang w:val="en-AU" w:eastAsia="en-US"/>
        </w:rPr>
      </w:pPr>
    </w:p>
    <w:p w14:paraId="344560F0" w14:textId="77777777" w:rsidR="00453023" w:rsidRPr="00D22CCD" w:rsidRDefault="00453023">
      <w:pPr>
        <w:autoSpaceDE w:val="0"/>
        <w:autoSpaceDN w:val="0"/>
        <w:adjustRightInd w:val="0"/>
        <w:spacing w:after="0" w:line="240" w:lineRule="auto"/>
        <w:rPr>
          <w:rFonts w:ascii="WP.TypographicSymbols083" w:eastAsia="Times New Roman" w:hAnsi="WP.TypographicSymbols083" w:cs="WP.TypographicSymbols083"/>
          <w:lang w:eastAsia="en-US"/>
        </w:rPr>
      </w:pPr>
    </w:p>
    <w:p w14:paraId="64A4A5EF" w14:textId="77777777" w:rsidR="00453023" w:rsidRPr="00D22CCD" w:rsidRDefault="007260E2">
      <w:pPr>
        <w:pStyle w:val="berschrift1"/>
      </w:pPr>
      <w:bookmarkStart w:id="1951" w:name="_Toc225648364"/>
      <w:bookmarkStart w:id="1952" w:name="_Toc225065221"/>
      <w:bookmarkStart w:id="1953" w:name="_Toc487203167"/>
      <w:bookmarkStart w:id="1954" w:name="_Toc225648340"/>
      <w:bookmarkStart w:id="1955" w:name="_Toc225065197"/>
      <w:r w:rsidRPr="00D22CCD">
        <w:t>Data Product Delivery</w:t>
      </w:r>
      <w:bookmarkEnd w:id="1951"/>
      <w:bookmarkEnd w:id="1952"/>
      <w:bookmarkEnd w:id="1953"/>
      <w:r w:rsidRPr="00D22CCD">
        <w:t xml:space="preserve"> </w:t>
      </w:r>
    </w:p>
    <w:p w14:paraId="1B7EBE5C" w14:textId="77777777" w:rsidR="00453023" w:rsidRPr="00D22CCD" w:rsidRDefault="007260E2">
      <w:pPr>
        <w:pStyle w:val="berschrift2"/>
      </w:pPr>
      <w:bookmarkStart w:id="1956" w:name="_Toc487203168"/>
      <w:r w:rsidRPr="00D22CCD">
        <w:t>Introduction</w:t>
      </w:r>
      <w:bookmarkEnd w:id="1956"/>
    </w:p>
    <w:p w14:paraId="68597E8D" w14:textId="223E413B" w:rsidR="00453023" w:rsidRDefault="007260E2">
      <w:pPr>
        <w:rPr>
          <w:ins w:id="1957" w:author="Gert Morlion" w:date="2023-06-05T13:59:00Z"/>
        </w:rPr>
      </w:pPr>
      <w:r w:rsidRPr="00D22CCD">
        <w:t xml:space="preserve">This clause specifies the encoding and delivery mechanisms for an S-401 </w:t>
      </w:r>
      <w:ins w:id="1958" w:author="Bernd Birklhuber" w:date="2024-10-13T16:18:00Z">
        <w:r w:rsidR="00C61B4F">
          <w:t>I</w:t>
        </w:r>
      </w:ins>
      <w:r w:rsidRPr="00D22CCD">
        <w:t>ENC.  Data which conforms to this product specification must be delivered by means of an exchange set.</w:t>
      </w:r>
    </w:p>
    <w:p w14:paraId="356E4134" w14:textId="1D2E2F67" w:rsidR="00AC585C" w:rsidRPr="00D22CCD" w:rsidRDefault="00AC585C">
      <w:ins w:id="1959" w:author="Gert Morlion" w:date="2023-06-05T13:59:00Z">
        <w:r>
          <w:t>The S-100 Exchange Set structure is described in S-100 Part 17, clause 17-4.1.</w:t>
        </w:r>
      </w:ins>
    </w:p>
    <w:p w14:paraId="4C58CABA" w14:textId="77777777" w:rsidR="00453023" w:rsidRPr="00D22CCD" w:rsidRDefault="00453023">
      <w:pPr>
        <w:keepNext/>
      </w:pPr>
    </w:p>
    <w:p w14:paraId="056623CE" w14:textId="3222DB15" w:rsidR="00453023" w:rsidRPr="00D22CCD" w:rsidRDefault="00262FFA">
      <w:pPr>
        <w:autoSpaceDE w:val="0"/>
        <w:autoSpaceDN w:val="0"/>
        <w:adjustRightInd w:val="0"/>
        <w:spacing w:before="120" w:line="240" w:lineRule="auto"/>
        <w:jc w:val="center"/>
        <w:rPr>
          <w:noProof/>
          <w:lang w:eastAsia="de-AT"/>
        </w:rPr>
      </w:pPr>
      <w:del w:id="1960" w:author="Gert Morlion" w:date="2023-06-05T13:59:00Z">
        <w:r>
          <w:rPr>
            <w:noProof/>
            <w:lang w:val="en-US" w:eastAsia="ko-KR"/>
          </w:rPr>
          <w:pict w14:anchorId="11431C53">
            <v:shape id="_x0000_i1048" type="#_x0000_t75" alt="" style="width:434.5pt;height:182pt;visibility:visible;mso-width-percent:0;mso-height-percent:0;mso-width-percent:0;mso-height-percent:0">
              <v:imagedata r:id="rId44" o:title="" croptop="4857f" cropbottom="3469f" cropleft="1576f" cropright="1576f"/>
            </v:shape>
          </w:pict>
        </w:r>
      </w:del>
    </w:p>
    <w:p w14:paraId="3A784E55" w14:textId="1B3AC8E8" w:rsidR="00453023" w:rsidRPr="00D22CCD" w:rsidDel="0007214C" w:rsidRDefault="00262FFA">
      <w:pPr>
        <w:autoSpaceDE w:val="0"/>
        <w:autoSpaceDN w:val="0"/>
        <w:adjustRightInd w:val="0"/>
        <w:spacing w:before="120" w:line="240" w:lineRule="auto"/>
        <w:jc w:val="center"/>
        <w:rPr>
          <w:del w:id="1961" w:author="Gert Morlion" w:date="2024-08-26T11:34:00Z"/>
          <w:noProof/>
          <w:lang w:eastAsia="de-AT"/>
        </w:rPr>
      </w:pPr>
      <w:del w:id="1962" w:author="Gert Morlion" w:date="2023-06-05T13:59:00Z">
        <w:r>
          <w:rPr>
            <w:rFonts w:cs="Arial"/>
            <w:noProof/>
            <w:color w:val="000000"/>
            <w:lang w:val="en-US" w:eastAsia="ko-KR"/>
          </w:rPr>
          <w:lastRenderedPageBreak/>
          <w:pict w14:anchorId="56A252B3">
            <v:shape id="_x0000_i1049" type="#_x0000_t75" alt="" style="width:454.5pt;height:348pt;visibility:visible;mso-width-percent:0;mso-height-percent:0;mso-width-percent:0;mso-height-percent:0">
              <v:imagedata r:id="rId45" o:title=""/>
            </v:shape>
          </w:pict>
        </w:r>
      </w:del>
    </w:p>
    <w:p w14:paraId="3461EB12" w14:textId="0A5653CF" w:rsidR="00453023" w:rsidRPr="00D22CCD" w:rsidDel="0007214C" w:rsidRDefault="007260E2">
      <w:pPr>
        <w:pStyle w:val="Beschriftung"/>
        <w:jc w:val="center"/>
        <w:rPr>
          <w:del w:id="1963" w:author="Gert Morlion" w:date="2024-08-26T11:34:00Z"/>
        </w:rPr>
      </w:pPr>
      <w:del w:id="1964" w:author="Gert Morlion" w:date="2024-08-26T11:34:00Z">
        <w:r w:rsidRPr="00D22CCD" w:rsidDel="0007214C">
          <w:delText>Figure 18 - Exchange Set Structure</w:delText>
        </w:r>
      </w:del>
    </w:p>
    <w:p w14:paraId="2B83E35D" w14:textId="77777777" w:rsidR="00453023" w:rsidRPr="00D22CCD" w:rsidRDefault="007260E2">
      <w:pPr>
        <w:pStyle w:val="berschrift2"/>
        <w:rPr>
          <w:lang w:eastAsia="en-US"/>
        </w:rPr>
      </w:pPr>
      <w:bookmarkStart w:id="1965" w:name="_Toc487203169"/>
      <w:r w:rsidRPr="00D22CCD">
        <w:rPr>
          <w:lang w:eastAsia="en-US"/>
        </w:rPr>
        <w:t>Exchange Set</w:t>
      </w:r>
      <w:bookmarkEnd w:id="1965"/>
    </w:p>
    <w:p w14:paraId="7DB627BF" w14:textId="3A6952CB" w:rsidR="00453023" w:rsidRPr="00D22CCD" w:rsidRDefault="007260E2">
      <w:pPr>
        <w:rPr>
          <w:rFonts w:cs="Arial"/>
        </w:rPr>
      </w:pPr>
      <w:r w:rsidRPr="00D22CCD">
        <w:rPr>
          <w:rFonts w:cs="Arial"/>
        </w:rPr>
        <w:t xml:space="preserve">S-401 datasets are grouped into </w:t>
      </w:r>
      <w:ins w:id="1966" w:author="Gert Morlion" w:date="2024-08-26T11:34:00Z">
        <w:r w:rsidR="001646A9">
          <w:rPr>
            <w:rFonts w:cs="Arial"/>
          </w:rPr>
          <w:t>E</w:t>
        </w:r>
      </w:ins>
      <w:del w:id="1967" w:author="Gert Morlion" w:date="2024-08-26T11:34:00Z">
        <w:r w:rsidRPr="00D22CCD" w:rsidDel="001646A9">
          <w:rPr>
            <w:rFonts w:cs="Arial"/>
          </w:rPr>
          <w:delText>e</w:delText>
        </w:r>
      </w:del>
      <w:r w:rsidRPr="00D22CCD">
        <w:rPr>
          <w:rFonts w:cs="Arial"/>
        </w:rPr>
        <w:t xml:space="preserve">xchange </w:t>
      </w:r>
      <w:ins w:id="1968" w:author="Gert Morlion" w:date="2024-08-26T11:34:00Z">
        <w:r w:rsidR="001646A9">
          <w:rPr>
            <w:rFonts w:cs="Arial"/>
          </w:rPr>
          <w:t>S</w:t>
        </w:r>
      </w:ins>
      <w:del w:id="1969" w:author="Gert Morlion" w:date="2024-08-26T11:34:00Z">
        <w:r w:rsidRPr="00D22CCD" w:rsidDel="001646A9">
          <w:rPr>
            <w:rFonts w:cs="Arial"/>
          </w:rPr>
          <w:delText>s</w:delText>
        </w:r>
      </w:del>
      <w:r w:rsidRPr="00D22CCD">
        <w:rPr>
          <w:rFonts w:cs="Arial"/>
        </w:rPr>
        <w:t xml:space="preserve">ets. Each </w:t>
      </w:r>
      <w:ins w:id="1970" w:author="Gert Morlion" w:date="2024-08-26T11:34:00Z">
        <w:r w:rsidR="001646A9">
          <w:rPr>
            <w:rFonts w:cs="Arial"/>
          </w:rPr>
          <w:t>E</w:t>
        </w:r>
      </w:ins>
      <w:del w:id="1971" w:author="Gert Morlion" w:date="2024-08-26T11:34:00Z">
        <w:r w:rsidRPr="00D22CCD" w:rsidDel="001646A9">
          <w:rPr>
            <w:rFonts w:cs="Arial"/>
          </w:rPr>
          <w:delText>e</w:delText>
        </w:r>
      </w:del>
      <w:r w:rsidRPr="00D22CCD">
        <w:rPr>
          <w:rFonts w:cs="Arial"/>
        </w:rPr>
        <w:t xml:space="preserve">xchange </w:t>
      </w:r>
      <w:ins w:id="1972" w:author="Gert Morlion" w:date="2024-08-26T11:34:00Z">
        <w:r w:rsidR="001646A9">
          <w:rPr>
            <w:rFonts w:cs="Arial"/>
          </w:rPr>
          <w:t>S</w:t>
        </w:r>
      </w:ins>
      <w:del w:id="1973" w:author="Gert Morlion" w:date="2024-08-26T11:34:00Z">
        <w:r w:rsidRPr="00D22CCD" w:rsidDel="001646A9">
          <w:rPr>
            <w:rFonts w:cs="Arial"/>
          </w:rPr>
          <w:delText>s</w:delText>
        </w:r>
      </w:del>
      <w:r w:rsidRPr="00D22CCD">
        <w:rPr>
          <w:rFonts w:cs="Arial"/>
        </w:rPr>
        <w:t xml:space="preserve">et consists of one or more IENC datasets with </w:t>
      </w:r>
      <w:del w:id="1974" w:author="Gert Morlion" w:date="2024-08-26T11:35:00Z">
        <w:r w:rsidRPr="00D22CCD" w:rsidDel="001E3CBF">
          <w:rPr>
            <w:rFonts w:cs="Arial"/>
          </w:rPr>
          <w:delText xml:space="preserve">an associated XML metadata file and </w:delText>
        </w:r>
      </w:del>
      <w:r w:rsidRPr="00D22CCD">
        <w:rPr>
          <w:rFonts w:cs="Arial"/>
        </w:rPr>
        <w:t>a single Exchange Catalogue XML file containing metadata</w:t>
      </w:r>
      <w:ins w:id="1975" w:author="Gert Morlion" w:date="2024-08-26T11:35:00Z">
        <w:r w:rsidR="001E3CBF">
          <w:rPr>
            <w:rFonts w:cs="Arial"/>
          </w:rPr>
          <w:t>, an associated XML Metadata file (S100_ResourcePurpose</w:t>
        </w:r>
      </w:ins>
      <w:ins w:id="1976" w:author="Gert Morlion" w:date="2024-08-26T11:36:00Z">
        <w:r w:rsidR="001E3CBF">
          <w:rPr>
            <w:rFonts w:cs="Arial"/>
          </w:rPr>
          <w:t xml:space="preserve"> (ISOMetadata) – see S-100 Part 17, clause 17-4</w:t>
        </w:r>
        <w:r w:rsidR="008663A4">
          <w:rPr>
            <w:rFonts w:cs="Arial"/>
          </w:rPr>
          <w:t>.5) may be included (see clause 11.5)</w:t>
        </w:r>
      </w:ins>
      <w:r w:rsidRPr="00D22CCD">
        <w:rPr>
          <w:rFonts w:cs="Arial"/>
        </w:rPr>
        <w:t>. It may also include one or more support files.</w:t>
      </w:r>
      <w:r w:rsidR="001E48E7" w:rsidRPr="00D22CCD">
        <w:rPr>
          <w:rFonts w:cs="Arial"/>
        </w:rPr>
        <w:t xml:space="preserve"> The S-401 </w:t>
      </w:r>
      <w:ins w:id="1977" w:author="Gert Morlion" w:date="2024-08-26T11:37:00Z">
        <w:r w:rsidR="00C74248">
          <w:rPr>
            <w:rFonts w:cs="Arial"/>
          </w:rPr>
          <w:t>E</w:t>
        </w:r>
      </w:ins>
      <w:del w:id="1978" w:author="Gert Morlion" w:date="2024-08-26T11:37:00Z">
        <w:r w:rsidR="001E48E7" w:rsidRPr="00D22CCD" w:rsidDel="00C74248">
          <w:rPr>
            <w:rFonts w:cs="Arial"/>
          </w:rPr>
          <w:delText>e</w:delText>
        </w:r>
      </w:del>
      <w:r w:rsidR="001E48E7" w:rsidRPr="00D22CCD">
        <w:rPr>
          <w:rFonts w:cs="Arial"/>
        </w:rPr>
        <w:t xml:space="preserve">xchange </w:t>
      </w:r>
      <w:ins w:id="1979" w:author="Gert Morlion" w:date="2024-08-26T11:37:00Z">
        <w:r w:rsidR="00C74248">
          <w:rPr>
            <w:rFonts w:cs="Arial"/>
          </w:rPr>
          <w:t>S</w:t>
        </w:r>
      </w:ins>
      <w:del w:id="1980" w:author="Gert Morlion" w:date="2024-08-26T11:37:00Z">
        <w:r w:rsidR="001E48E7" w:rsidRPr="00D22CCD" w:rsidDel="00C74248">
          <w:rPr>
            <w:rFonts w:cs="Arial"/>
          </w:rPr>
          <w:delText>s</w:delText>
        </w:r>
      </w:del>
      <w:r w:rsidR="001E48E7" w:rsidRPr="00D22CCD">
        <w:rPr>
          <w:rFonts w:cs="Arial"/>
        </w:rPr>
        <w:t>et structure is the same as that described in S-100</w:t>
      </w:r>
      <w:ins w:id="1981" w:author="Gert Morlion" w:date="2024-08-26T11:37:00Z">
        <w:r w:rsidR="00C74248">
          <w:rPr>
            <w:rFonts w:cs="Arial"/>
          </w:rPr>
          <w:t xml:space="preserve"> Part 17-4.1</w:t>
        </w:r>
      </w:ins>
      <w:r w:rsidR="001E48E7" w:rsidRPr="00D22CCD">
        <w:rPr>
          <w:rFonts w:cs="Arial"/>
        </w:rPr>
        <w:t>.</w:t>
      </w:r>
    </w:p>
    <w:p w14:paraId="501FB6BB" w14:textId="77777777" w:rsidR="00453023" w:rsidRPr="00D22CCD" w:rsidRDefault="007260E2">
      <w:r w:rsidRPr="00D22CCD">
        <w:rPr>
          <w:b/>
        </w:rPr>
        <w:t>Units of Delivery:</w:t>
      </w:r>
      <w:r w:rsidRPr="00D22CCD">
        <w:rPr>
          <w:b/>
        </w:rPr>
        <w:tab/>
      </w:r>
      <w:r w:rsidRPr="00D22CCD">
        <w:tab/>
      </w:r>
      <w:r w:rsidRPr="00D22CCD">
        <w:tab/>
      </w:r>
      <w:r w:rsidRPr="00D22CCD">
        <w:tab/>
      </w:r>
      <w:r w:rsidRPr="00D22CCD">
        <w:tab/>
        <w:t>Exchange Set</w:t>
      </w:r>
    </w:p>
    <w:p w14:paraId="6BB216F2" w14:textId="77777777" w:rsidR="00453023" w:rsidRPr="00D22CCD" w:rsidRDefault="007260E2">
      <w:r w:rsidRPr="00D22CCD">
        <w:rPr>
          <w:b/>
        </w:rPr>
        <w:t>Transfer Size:</w:t>
      </w:r>
      <w:r w:rsidRPr="00D22CCD">
        <w:rPr>
          <w:b/>
        </w:rPr>
        <w:tab/>
      </w:r>
      <w:r w:rsidRPr="00D22CCD">
        <w:rPr>
          <w:b/>
        </w:rPr>
        <w:tab/>
      </w:r>
      <w:r w:rsidRPr="00D22CCD">
        <w:tab/>
      </w:r>
      <w:r w:rsidRPr="00D22CCD">
        <w:tab/>
      </w:r>
      <w:r w:rsidRPr="00D22CCD">
        <w:tab/>
      </w:r>
      <w:r w:rsidRPr="00D22CCD">
        <w:tab/>
        <w:t>Unlimited</w:t>
      </w:r>
    </w:p>
    <w:p w14:paraId="2A273B26" w14:textId="77777777" w:rsidR="00453023" w:rsidRPr="00D22CCD" w:rsidRDefault="007260E2">
      <w:r w:rsidRPr="00D22CCD">
        <w:rPr>
          <w:b/>
        </w:rPr>
        <w:t>Medium Name:</w:t>
      </w:r>
      <w:r w:rsidRPr="00D22CCD">
        <w:rPr>
          <w:b/>
        </w:rPr>
        <w:tab/>
      </w:r>
      <w:r w:rsidRPr="00D22CCD">
        <w:tab/>
      </w:r>
      <w:r w:rsidRPr="00D22CCD">
        <w:tab/>
      </w:r>
      <w:r w:rsidRPr="00D22CCD">
        <w:tab/>
      </w:r>
      <w:r w:rsidRPr="00D22CCD">
        <w:tab/>
        <w:t>Digital data delivery</w:t>
      </w:r>
    </w:p>
    <w:p w14:paraId="3E14F6BF" w14:textId="77777777" w:rsidR="00453023" w:rsidRPr="00D22CCD" w:rsidRDefault="007260E2">
      <w:pPr>
        <w:rPr>
          <w:b/>
          <w:sz w:val="22"/>
          <w:lang w:eastAsia="en-GB"/>
        </w:rPr>
      </w:pPr>
      <w:r w:rsidRPr="00D22CCD">
        <w:rPr>
          <w:b/>
        </w:rPr>
        <w:t>Other Delivery Information:</w:t>
      </w:r>
      <w:r w:rsidRPr="00D22CCD">
        <w:rPr>
          <w:b/>
        </w:rPr>
        <w:tab/>
      </w:r>
    </w:p>
    <w:p w14:paraId="6194595B" w14:textId="77777777" w:rsidR="00AC585C" w:rsidRDefault="00AC585C">
      <w:pPr>
        <w:rPr>
          <w:ins w:id="1982" w:author="Gert Morlion" w:date="2023-06-05T13:59:00Z"/>
        </w:rPr>
      </w:pPr>
      <w:ins w:id="1983" w:author="Gert Morlion" w:date="2023-06-05T13:59:00Z">
        <w:r>
          <w:t xml:space="preserve">Each Exchange Set has a single Exchange Catalogue which contains the discovery metadata for each dataset and references to any support files. See S-100 Part 17, clauses 17-4.4 and 17-4.5. </w:t>
        </w:r>
      </w:ins>
    </w:p>
    <w:p w14:paraId="454AE457" w14:textId="3C22805E" w:rsidR="00453023" w:rsidRPr="00D22CCD" w:rsidDel="00AC585C" w:rsidRDefault="007260E2">
      <w:pPr>
        <w:rPr>
          <w:del w:id="1984" w:author="Gert Morlion" w:date="2023-06-05T14:00:00Z"/>
        </w:rPr>
      </w:pPr>
      <w:del w:id="1985" w:author="Gert Morlion" w:date="2023-06-05T14:00:00Z">
        <w:r w:rsidRPr="00D22CCD" w:rsidDel="00AC585C">
          <w:delText>Each dataset must be contained in a physically separate, uniquely identified file on the transfer medium.</w:delText>
        </w:r>
      </w:del>
    </w:p>
    <w:p w14:paraId="6526A71C" w14:textId="1FECF289" w:rsidR="00453023" w:rsidRPr="00D22CCD" w:rsidDel="00AC585C" w:rsidRDefault="007260E2">
      <w:pPr>
        <w:rPr>
          <w:del w:id="1986" w:author="Gert Morlion" w:date="2023-06-05T14:00:00Z"/>
        </w:rPr>
      </w:pPr>
      <w:del w:id="1987" w:author="Gert Morlion" w:date="2023-06-05T14:00:00Z">
        <w:r w:rsidRPr="00D22CCD" w:rsidDel="00AC585C">
          <w:delText>Each exchange set has a single exchange catalogue which contains the discovery metadata for each dataset and references to any support files.</w:delText>
        </w:r>
      </w:del>
    </w:p>
    <w:p w14:paraId="16E5BE48" w14:textId="69CCEBDE" w:rsidR="00453023" w:rsidRPr="00D22CCD" w:rsidDel="00AC585C" w:rsidRDefault="007260E2">
      <w:pPr>
        <w:rPr>
          <w:del w:id="1988" w:author="Gert Morlion" w:date="2023-06-05T14:00:00Z"/>
        </w:rPr>
      </w:pPr>
      <w:del w:id="1989" w:author="Gert Morlion" w:date="2023-06-05T14:00:00Z">
        <w:r w:rsidRPr="00D22CCD" w:rsidDel="00AC585C">
          <w:lastRenderedPageBreak/>
          <w:delText xml:space="preserve">Support files are supplementary information which are linked to the features by the </w:delText>
        </w:r>
        <w:r w:rsidR="001E48E7" w:rsidRPr="00D22CCD" w:rsidDel="00AC585C">
          <w:delText xml:space="preserve">complex attribute </w:delText>
        </w:r>
        <w:r w:rsidR="001E48E7" w:rsidRPr="00D22CCD" w:rsidDel="00AC585C">
          <w:rPr>
            <w:b/>
            <w:bCs/>
          </w:rPr>
          <w:delText>information</w:delText>
        </w:r>
        <w:r w:rsidR="001E48E7" w:rsidRPr="00D22CCD" w:rsidDel="00AC585C">
          <w:delText xml:space="preserve">, sub-attribute </w:delText>
        </w:r>
        <w:r w:rsidR="001E48E7" w:rsidRPr="00D22CCD" w:rsidDel="00AC585C">
          <w:rPr>
            <w:b/>
            <w:bCs/>
          </w:rPr>
          <w:delText>file reference</w:delText>
        </w:r>
        <w:r w:rsidR="001E48E7" w:rsidRPr="00D22CCD" w:rsidDel="00AC585C">
          <w:delText xml:space="preserve">; and by the simple </w:delText>
        </w:r>
        <w:r w:rsidR="001E48E7" w:rsidRPr="00D22CCD" w:rsidDel="00AC585C">
          <w:rPr>
            <w:b/>
            <w:bCs/>
          </w:rPr>
          <w:delText>pictorial representation</w:delText>
        </w:r>
        <w:r w:rsidR="001E48E7" w:rsidRPr="00D22CCD" w:rsidDel="00AC585C">
          <w:delText>.</w:delText>
        </w:r>
      </w:del>
    </w:p>
    <w:p w14:paraId="06C19339" w14:textId="25C990FF" w:rsidR="00453023" w:rsidRPr="00D22CCD" w:rsidDel="00AC585C" w:rsidRDefault="007260E2">
      <w:pPr>
        <w:rPr>
          <w:del w:id="1990" w:author="Gert Morlion" w:date="2023-06-05T14:00:00Z"/>
        </w:rPr>
      </w:pPr>
      <w:del w:id="1991" w:author="Gert Morlion" w:date="2023-06-05T14:00:00Z">
        <w:r w:rsidRPr="00D22CCD" w:rsidDel="00AC585C">
          <w:delText>An exchange set is encapsulated into a form suitable for transmission by a mapping called an encoding. An encoding translates each of the elements of the exchange set into a logical form suitable for writing to media and for transmission online. An encoding may also define other elements in addition to the exchange set contents (</w:delText>
        </w:r>
        <w:r w:rsidRPr="00D22CCD" w:rsidDel="00AC585C">
          <w:rPr>
            <w:rFonts w:hint="eastAsia"/>
          </w:rPr>
          <w:delText>This is</w:delText>
        </w:r>
        <w:r w:rsidRPr="00D22CCD" w:rsidDel="00AC585C">
          <w:delText xml:space="preserve"> media identification, data extents etc…) and also may define commercial constructs such as encryption and compression methods.</w:delText>
        </w:r>
      </w:del>
    </w:p>
    <w:p w14:paraId="4B3994A0" w14:textId="7645B78C" w:rsidR="00453023" w:rsidRPr="00D22CCD" w:rsidDel="00AC585C" w:rsidRDefault="007260E2">
      <w:pPr>
        <w:spacing w:line="240" w:lineRule="auto"/>
        <w:rPr>
          <w:del w:id="1992" w:author="Gert Morlion" w:date="2023-06-05T14:00:00Z"/>
          <w:rFonts w:cs="Arial"/>
        </w:rPr>
      </w:pPr>
      <w:del w:id="1993" w:author="Gert Morlion" w:date="2023-06-05T14:00:00Z">
        <w:r w:rsidRPr="00D22CCD" w:rsidDel="00AC585C">
          <w:rPr>
            <w:rFonts w:cs="Arial"/>
          </w:rPr>
          <w:delText xml:space="preserve">If the data is transformed in S-401 it must not be changed. </w:delText>
        </w:r>
      </w:del>
    </w:p>
    <w:p w14:paraId="7B078A53" w14:textId="2B32949B" w:rsidR="00453023" w:rsidRPr="00D22CCD" w:rsidDel="00AC585C" w:rsidRDefault="007260E2">
      <w:pPr>
        <w:spacing w:line="240" w:lineRule="auto"/>
        <w:rPr>
          <w:del w:id="1994" w:author="Gert Morlion" w:date="2023-06-05T14:00:00Z"/>
          <w:rFonts w:cs="Arial"/>
        </w:rPr>
      </w:pPr>
      <w:del w:id="1995" w:author="Gert Morlion" w:date="2023-06-05T14:00:00Z">
        <w:r w:rsidRPr="00D22CCD" w:rsidDel="00AC585C">
          <w:rPr>
            <w:rFonts w:cs="Arial"/>
          </w:rPr>
          <w:delText xml:space="preserve">This product specification defines the encoding which must be used as a default for transmission of data between parties. </w:delText>
        </w:r>
      </w:del>
    </w:p>
    <w:p w14:paraId="6B5287F0" w14:textId="7C8B04BA" w:rsidR="00453023" w:rsidRPr="00D22CCD" w:rsidDel="00AC585C" w:rsidRDefault="007260E2">
      <w:pPr>
        <w:rPr>
          <w:del w:id="1996" w:author="Gert Morlion" w:date="2023-06-05T14:00:00Z"/>
          <w:rFonts w:cs="Arial"/>
        </w:rPr>
      </w:pPr>
      <w:del w:id="1997" w:author="Gert Morlion" w:date="2023-06-05T14:00:00Z">
        <w:r w:rsidRPr="00D22CCD" w:rsidDel="00AC585C">
          <w:rPr>
            <w:rFonts w:cs="Arial"/>
          </w:rPr>
          <w:delText>The encoding encapsulates exchange set elements as follows:</w:delText>
        </w:r>
      </w:del>
    </w:p>
    <w:p w14:paraId="5835F0B5" w14:textId="72B033CF" w:rsidR="00453023" w:rsidRPr="00D22CCD" w:rsidDel="00AC585C" w:rsidRDefault="007260E2" w:rsidP="001E48E7">
      <w:pPr>
        <w:pStyle w:val="berschrift3"/>
        <w:rPr>
          <w:del w:id="1998" w:author="Gert Morlion" w:date="2023-06-05T14:00:00Z"/>
        </w:rPr>
      </w:pPr>
      <w:del w:id="1999" w:author="Gert Morlion" w:date="2023-06-05T14:00:00Z">
        <w:r w:rsidRPr="00D22CCD" w:rsidDel="00AC585C">
          <w:delText>Mandatory Elements</w:delText>
        </w:r>
      </w:del>
    </w:p>
    <w:p w14:paraId="28602699" w14:textId="211B70C2" w:rsidR="00453023" w:rsidRPr="00D22CCD" w:rsidDel="00AC585C" w:rsidRDefault="001E48E7" w:rsidP="00AC585C">
      <w:pPr>
        <w:numPr>
          <w:ilvl w:val="0"/>
          <w:numId w:val="28"/>
        </w:numPr>
        <w:ind w:left="284" w:hanging="284"/>
        <w:rPr>
          <w:del w:id="2000" w:author="Gert Morlion" w:date="2023-06-05T14:00:00Z"/>
        </w:rPr>
      </w:pPr>
      <w:del w:id="2001" w:author="Gert Morlion" w:date="2023-06-05T14:00:00Z">
        <w:r w:rsidRPr="00D22CCD" w:rsidDel="00AC585C">
          <w:rPr>
            <w:b/>
            <w:bCs/>
          </w:rPr>
          <w:delText>I</w:delText>
        </w:r>
        <w:r w:rsidR="007260E2" w:rsidRPr="00D22CCD" w:rsidDel="00AC585C">
          <w:rPr>
            <w:rFonts w:cs="Arial"/>
          </w:rPr>
          <w:delText>ENC datasets – ISO 8211 encoding of features</w:delText>
        </w:r>
        <w:r w:rsidR="007260E2" w:rsidRPr="00D22CCD" w:rsidDel="00AC585C">
          <w:delText xml:space="preserve">/attributes and their associated geometry and metadata. </w:delText>
        </w:r>
      </w:del>
    </w:p>
    <w:p w14:paraId="0BB58311" w14:textId="236A4FBE" w:rsidR="00453023" w:rsidRPr="00D22CCD" w:rsidDel="00AC585C" w:rsidRDefault="007260E2" w:rsidP="00AC585C">
      <w:pPr>
        <w:numPr>
          <w:ilvl w:val="0"/>
          <w:numId w:val="28"/>
        </w:numPr>
        <w:ind w:left="284" w:hanging="284"/>
        <w:rPr>
          <w:del w:id="2002" w:author="Gert Morlion" w:date="2023-06-05T14:00:00Z"/>
        </w:rPr>
      </w:pPr>
      <w:del w:id="2003" w:author="Gert Morlion" w:date="2023-06-05T14:00:00Z">
        <w:r w:rsidRPr="00D22CCD" w:rsidDel="00AC585C">
          <w:delText xml:space="preserve">Exchange Catalogue – the XML encoded representation of exchange set catalogue features [discovery metadata]. </w:delText>
        </w:r>
      </w:del>
    </w:p>
    <w:p w14:paraId="4D71E197" w14:textId="5305F08C" w:rsidR="00453023" w:rsidRPr="00D22CCD" w:rsidDel="00AC585C" w:rsidRDefault="007260E2" w:rsidP="001E48E7">
      <w:pPr>
        <w:pStyle w:val="berschrift3"/>
        <w:rPr>
          <w:del w:id="2004" w:author="Gert Morlion" w:date="2023-06-05T14:00:00Z"/>
        </w:rPr>
      </w:pPr>
      <w:del w:id="2005" w:author="Gert Morlion" w:date="2023-06-05T14:00:00Z">
        <w:r w:rsidRPr="00D22CCD" w:rsidDel="00AC585C">
          <w:delText>Optional Elements</w:delText>
        </w:r>
      </w:del>
    </w:p>
    <w:p w14:paraId="24E84376" w14:textId="75C16B55" w:rsidR="00453023" w:rsidRPr="00D22CCD" w:rsidDel="00AC585C" w:rsidRDefault="007260E2" w:rsidP="00AC585C">
      <w:pPr>
        <w:numPr>
          <w:ilvl w:val="0"/>
          <w:numId w:val="29"/>
        </w:numPr>
        <w:ind w:left="284" w:hanging="284"/>
        <w:rPr>
          <w:del w:id="2006" w:author="Gert Morlion" w:date="2023-06-05T14:00:00Z"/>
        </w:rPr>
      </w:pPr>
      <w:del w:id="2007" w:author="Gert Morlion" w:date="2023-06-05T14:00:00Z">
        <w:r w:rsidRPr="00D22CCD" w:rsidDel="00AC585C">
          <w:delText>Supplementary files – These are contained within the exchange set as files and the map from the name included within the dataset and the physical location on the media is defined within the Exchange Catalogue.</w:delText>
        </w:r>
      </w:del>
    </w:p>
    <w:p w14:paraId="7D70C507" w14:textId="5745F223" w:rsidR="00453023" w:rsidRPr="00D22CCD" w:rsidDel="00AC585C" w:rsidRDefault="007260E2" w:rsidP="00AC585C">
      <w:pPr>
        <w:numPr>
          <w:ilvl w:val="0"/>
          <w:numId w:val="29"/>
        </w:numPr>
        <w:ind w:left="284" w:hanging="284"/>
        <w:rPr>
          <w:del w:id="2008" w:author="Gert Morlion" w:date="2023-06-05T14:00:00Z"/>
        </w:rPr>
      </w:pPr>
      <w:del w:id="2009" w:author="Gert Morlion" w:date="2023-06-05T14:00:00Z">
        <w:r w:rsidRPr="00D22CCD" w:rsidDel="00AC585C">
          <w:delText>S-401 Feature Catalogue – If it is necessary to deliver the latest feature catalogue to the end user it may be done using the S-401 exchange set mechanism for datasets</w:delText>
        </w:r>
      </w:del>
    </w:p>
    <w:p w14:paraId="6A43A277" w14:textId="36F81B0B" w:rsidR="00453023" w:rsidRPr="00D22CCD" w:rsidDel="00AC585C" w:rsidRDefault="007260E2" w:rsidP="00AC585C">
      <w:pPr>
        <w:numPr>
          <w:ilvl w:val="0"/>
          <w:numId w:val="29"/>
        </w:numPr>
        <w:ind w:left="284" w:hanging="284"/>
        <w:rPr>
          <w:del w:id="2010" w:author="Gert Morlion" w:date="2023-06-05T14:00:00Z"/>
        </w:rPr>
      </w:pPr>
      <w:del w:id="2011" w:author="Gert Morlion" w:date="2023-06-05T14:00:00Z">
        <w:r w:rsidRPr="00D22CCD" w:rsidDel="00AC585C">
          <w:delText>S-401 Portrayal Catalogue - If it is necessary to deliver the latest portrayal catalogue to the end user it may be done using the S-401 exchange set mechanism for datasets.</w:delText>
        </w:r>
      </w:del>
    </w:p>
    <w:p w14:paraId="3FBC9210" w14:textId="77777777" w:rsidR="00453023" w:rsidRPr="00D22CCD" w:rsidRDefault="007260E2">
      <w:pPr>
        <w:pStyle w:val="berschrift2"/>
        <w:rPr>
          <w:lang w:eastAsia="en-US"/>
        </w:rPr>
      </w:pPr>
      <w:bookmarkStart w:id="2012" w:name="_Toc487203170"/>
      <w:r w:rsidRPr="00D22CCD">
        <w:rPr>
          <w:lang w:eastAsia="en-US"/>
        </w:rPr>
        <w:t>Dataset</w:t>
      </w:r>
      <w:bookmarkEnd w:id="2012"/>
    </w:p>
    <w:p w14:paraId="403C39B1" w14:textId="77777777" w:rsidR="00453023" w:rsidRPr="00D22CCD" w:rsidRDefault="007260E2">
      <w:pPr>
        <w:pStyle w:val="berschrift3"/>
        <w:jc w:val="both"/>
        <w:rPr>
          <w:lang w:eastAsia="en-US"/>
        </w:rPr>
      </w:pPr>
      <w:bookmarkStart w:id="2013" w:name="_Toc225648341"/>
      <w:bookmarkStart w:id="2014" w:name="_Toc225648342"/>
      <w:bookmarkStart w:id="2015" w:name="_Toc487203171"/>
      <w:r w:rsidRPr="00D22CCD">
        <w:rPr>
          <w:lang w:eastAsia="en-US"/>
        </w:rPr>
        <w:t>Datasets</w:t>
      </w:r>
      <w:bookmarkEnd w:id="2013"/>
      <w:bookmarkEnd w:id="2014"/>
      <w:bookmarkEnd w:id="2015"/>
      <w:r w:rsidRPr="00D22CCD">
        <w:rPr>
          <w:lang w:eastAsia="en-US"/>
        </w:rPr>
        <w:t xml:space="preserve"> </w:t>
      </w:r>
    </w:p>
    <w:p w14:paraId="617E18E2"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Four types of dataset files may be produced and contained within an exchange set: </w:t>
      </w:r>
    </w:p>
    <w:p w14:paraId="3D8D9149" w14:textId="77777777" w:rsidR="00453023" w:rsidRPr="00D22CCD" w:rsidRDefault="00453023">
      <w:pPr>
        <w:autoSpaceDE w:val="0"/>
        <w:autoSpaceDN w:val="0"/>
        <w:adjustRightInd w:val="0"/>
        <w:spacing w:after="0" w:line="240" w:lineRule="auto"/>
        <w:rPr>
          <w:rFonts w:eastAsia="Times New Roman" w:cs="Arial"/>
          <w:lang w:eastAsia="en-US"/>
        </w:rPr>
      </w:pPr>
    </w:p>
    <w:p w14:paraId="7B0B68AB" w14:textId="77C3A124"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New dataset and new edition of a dataset (base dataset): Including new information which has not been previously distributed by updates.  Each new edition of a dataset must have the same name as the dataset that it replaces.  A new edition can also be IENC data that has previously been produced for this area and at the same maximum display scale. The encoding structure is located in </w:t>
      </w:r>
      <w:commentRangeStart w:id="2016"/>
      <w:r w:rsidRPr="00D22CCD">
        <w:rPr>
          <w:rFonts w:eastAsia="Times New Roman" w:cs="Arial"/>
          <w:lang w:eastAsia="en-US"/>
        </w:rPr>
        <w:t>Annex B</w:t>
      </w:r>
      <w:r w:rsidR="001E48E7" w:rsidRPr="00D22CCD">
        <w:rPr>
          <w:rFonts w:eastAsia="Times New Roman" w:cs="Arial"/>
          <w:lang w:eastAsia="en-US"/>
        </w:rPr>
        <w:t xml:space="preserve"> – clause B</w:t>
      </w:r>
      <w:ins w:id="2017" w:author="Gert Morlion" w:date="2024-08-26T11:42:00Z">
        <w:r w:rsidR="00960E9B">
          <w:rPr>
            <w:rFonts w:eastAsia="Times New Roman" w:cs="Arial"/>
            <w:lang w:eastAsia="en-US"/>
          </w:rPr>
          <w:t>-</w:t>
        </w:r>
      </w:ins>
      <w:r w:rsidRPr="00D22CCD">
        <w:rPr>
          <w:rFonts w:eastAsia="Times New Roman" w:cs="Arial"/>
          <w:lang w:eastAsia="en-US"/>
        </w:rPr>
        <w:t>5</w:t>
      </w:r>
      <w:commentRangeEnd w:id="2016"/>
      <w:r w:rsidR="00B352A2">
        <w:rPr>
          <w:rStyle w:val="Kommentarzeichen"/>
        </w:rPr>
        <w:commentReference w:id="2016"/>
      </w:r>
    </w:p>
    <w:p w14:paraId="7FBB6F70"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54AF1DB0" w14:textId="0FD66277"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Update: Changing some information in an existing dataset. </w:t>
      </w:r>
      <w:ins w:id="2018" w:author="Gert Morlion" w:date="2024-08-26T11:43:00Z">
        <w:r w:rsidR="00AB1B69">
          <w:rPr>
            <w:rFonts w:eastAsia="Times New Roman" w:cs="Arial"/>
            <w:lang w:eastAsia="en-US"/>
          </w:rPr>
          <w:t xml:space="preserve">Each </w:t>
        </w:r>
        <w:r w:rsidR="00AB1B69" w:rsidRPr="00734289">
          <w:rPr>
            <w:rFonts w:eastAsia="Times New Roman" w:cs="Arial"/>
            <w:lang w:eastAsia="en-US"/>
          </w:rPr>
          <w:t xml:space="preserve">Update </w:t>
        </w:r>
        <w:r w:rsidR="00AB1B69">
          <w:rPr>
            <w:rFonts w:eastAsia="Times New Roman" w:cs="Arial"/>
            <w:lang w:eastAsia="en-US"/>
          </w:rPr>
          <w:t>dataset</w:t>
        </w:r>
        <w:r w:rsidR="00AB1B69" w:rsidRPr="00734289">
          <w:rPr>
            <w:rFonts w:eastAsia="Times New Roman" w:cs="Arial"/>
            <w:lang w:eastAsia="en-US"/>
          </w:rPr>
          <w:t xml:space="preserve"> file</w:t>
        </w:r>
        <w:r w:rsidR="00AB1B69">
          <w:rPr>
            <w:rFonts w:eastAsia="Times New Roman" w:cs="Arial"/>
            <w:lang w:eastAsia="en-US"/>
          </w:rPr>
          <w:t xml:space="preserve"> must</w:t>
        </w:r>
        <w:r w:rsidR="00AB1B69" w:rsidRPr="00734289">
          <w:rPr>
            <w:rFonts w:eastAsia="Times New Roman" w:cs="Arial"/>
            <w:lang w:eastAsia="en-US"/>
          </w:rPr>
          <w:t xml:space="preserve"> have the same name as the original base cell file, with an extension number greater than or equal to 001</w:t>
        </w:r>
        <w:r w:rsidR="00AB1B69">
          <w:rPr>
            <w:rFonts w:eastAsia="Times New Roman" w:cs="Arial"/>
            <w:lang w:eastAsia="en-US"/>
          </w:rPr>
          <w:t xml:space="preserve"> (see EEE in clause 11.3.2 below)</w:t>
        </w:r>
        <w:r w:rsidR="00AB1B69" w:rsidRPr="00734289">
          <w:rPr>
            <w:rFonts w:eastAsia="Times New Roman" w:cs="Arial"/>
            <w:lang w:eastAsia="en-US"/>
          </w:rPr>
          <w:t>.</w:t>
        </w:r>
        <w:r w:rsidR="00AB1B69" w:rsidRPr="00734289">
          <w:rPr>
            <w:rFonts w:eastAsia="Times New Roman" w:cs="Arial"/>
            <w:lang w:val="en-US" w:eastAsia="en-US"/>
          </w:rPr>
          <w:t xml:space="preserve"> They </w:t>
        </w:r>
        <w:r w:rsidR="00AB1B69">
          <w:rPr>
            <w:rFonts w:eastAsia="Times New Roman" w:cs="Arial"/>
            <w:lang w:val="en-US" w:eastAsia="en-US"/>
          </w:rPr>
          <w:t>must not extend the</w:t>
        </w:r>
        <w:r w:rsidR="00AB1B69" w:rsidRPr="00734289">
          <w:rPr>
            <w:rFonts w:eastAsia="Times New Roman" w:cs="Arial"/>
            <w:lang w:val="en-US" w:eastAsia="en-US"/>
          </w:rPr>
          <w:t xml:space="preserve"> geographical area </w:t>
        </w:r>
        <w:r w:rsidR="00AB1B69">
          <w:rPr>
            <w:rFonts w:eastAsia="Times New Roman" w:cs="Arial"/>
            <w:lang w:val="en-US" w:eastAsia="en-US"/>
          </w:rPr>
          <w:t>covered by</w:t>
        </w:r>
        <w:r w:rsidR="00AB1B69" w:rsidRPr="00734289">
          <w:rPr>
            <w:rFonts w:eastAsia="Times New Roman" w:cs="Arial"/>
            <w:lang w:val="en-US" w:eastAsia="en-US"/>
          </w:rPr>
          <w:t xml:space="preserve"> the base cell file to which they apply</w:t>
        </w:r>
        <w:r w:rsidR="00AB1B69">
          <w:rPr>
            <w:rFonts w:eastAsia="Times New Roman" w:cs="Arial"/>
            <w:lang w:val="en-US" w:eastAsia="en-US"/>
          </w:rPr>
          <w:t xml:space="preserve"> (see clause 4.5.2)</w:t>
        </w:r>
        <w:r w:rsidR="00AB1B69">
          <w:rPr>
            <w:rFonts w:eastAsia="Times New Roman" w:cs="Arial"/>
            <w:i/>
            <w:iCs/>
            <w:lang w:val="en-US" w:eastAsia="en-US"/>
          </w:rPr>
          <w:t>.</w:t>
        </w:r>
        <w:r w:rsidR="00AB1B69" w:rsidRPr="000F0F0F">
          <w:rPr>
            <w:rFonts w:eastAsia="Times New Roman" w:cs="Arial"/>
            <w:lang w:eastAsia="en-US"/>
          </w:rPr>
          <w:t xml:space="preserve"> </w:t>
        </w:r>
      </w:ins>
      <w:r w:rsidRPr="00D22CCD">
        <w:rPr>
          <w:rFonts w:eastAsia="Times New Roman" w:cs="Arial"/>
          <w:lang w:eastAsia="en-US"/>
        </w:rPr>
        <w:t xml:space="preserve">The encoding structure for an update is located in </w:t>
      </w:r>
      <w:commentRangeStart w:id="2019"/>
      <w:r w:rsidRPr="00D22CCD">
        <w:rPr>
          <w:rFonts w:eastAsia="Times New Roman" w:cs="Arial"/>
          <w:lang w:eastAsia="en-US"/>
        </w:rPr>
        <w:t xml:space="preserve">Annex </w:t>
      </w:r>
      <w:r w:rsidR="001E48E7" w:rsidRPr="00D22CCD">
        <w:rPr>
          <w:rFonts w:eastAsia="Times New Roman" w:cs="Arial"/>
          <w:lang w:eastAsia="en-US"/>
        </w:rPr>
        <w:t>D – clause B</w:t>
      </w:r>
      <w:ins w:id="2020" w:author="Gert Morlion" w:date="2024-08-26T11:43:00Z">
        <w:r w:rsidR="00AB1B69">
          <w:rPr>
            <w:rFonts w:eastAsia="Times New Roman" w:cs="Arial"/>
            <w:lang w:eastAsia="en-US"/>
          </w:rPr>
          <w:t>-</w:t>
        </w:r>
      </w:ins>
      <w:r w:rsidRPr="00D22CCD">
        <w:rPr>
          <w:rFonts w:eastAsia="Times New Roman" w:cs="Arial"/>
          <w:lang w:eastAsia="en-US"/>
        </w:rPr>
        <w:t>6</w:t>
      </w:r>
      <w:commentRangeEnd w:id="2019"/>
      <w:r w:rsidR="00B352A2">
        <w:rPr>
          <w:rStyle w:val="Kommentarzeichen"/>
        </w:rPr>
        <w:commentReference w:id="2019"/>
      </w:r>
    </w:p>
    <w:p w14:paraId="5D12C878"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34A19423" w14:textId="7D0E26BA" w:rsidR="00453023" w:rsidRPr="00D22CCD" w:rsidRDefault="007260E2">
      <w:pPr>
        <w:numPr>
          <w:ilvl w:val="0"/>
          <w:numId w:val="10"/>
        </w:numPr>
        <w:autoSpaceDE w:val="0"/>
        <w:autoSpaceDN w:val="0"/>
        <w:adjustRightInd w:val="0"/>
        <w:spacing w:after="0" w:line="240" w:lineRule="auto"/>
        <w:ind w:left="700"/>
        <w:rPr>
          <w:rFonts w:cs="Arial"/>
          <w:lang w:val="en-US" w:eastAsia="en-US"/>
        </w:rPr>
      </w:pPr>
      <w:r w:rsidRPr="00D22CCD">
        <w:rPr>
          <w:rFonts w:cs="Arial"/>
          <w:lang w:val="en-US"/>
        </w:rPr>
        <w:t>R</w:t>
      </w:r>
      <w:r w:rsidRPr="00D22CCD">
        <w:rPr>
          <w:rFonts w:cs="Arial"/>
          <w:lang w:val="en-US" w:eastAsia="en-US"/>
        </w:rPr>
        <w:t>e-issue of a dataset</w:t>
      </w:r>
      <w:del w:id="2021" w:author="Gert Morlion" w:date="2024-08-26T11:43:00Z">
        <w:r w:rsidRPr="00D22CCD" w:rsidDel="00AB1B69">
          <w:rPr>
            <w:rFonts w:cs="Arial"/>
            <w:lang w:val="en-US" w:eastAsia="en-US"/>
          </w:rPr>
          <w:delText xml:space="preserve"> </w:delText>
        </w:r>
      </w:del>
      <w:r w:rsidRPr="00D22CCD">
        <w:rPr>
          <w:rFonts w:cs="Arial"/>
          <w:lang w:val="en-US" w:eastAsia="en-US"/>
        </w:rPr>
        <w:t xml:space="preserve">: including all the updates applied to the original dataset up to the date of the reissue. </w:t>
      </w:r>
      <w:r w:rsidR="001E48E7" w:rsidRPr="00D22CCD">
        <w:rPr>
          <w:rFonts w:cs="Arial"/>
          <w:lang w:val="en-US" w:eastAsia="en-US"/>
        </w:rPr>
        <w:t>A re-issue is intended to avoid unnecessary lading of the Base cell and all applicable updates individually for new users of the dataset, therefor does not contain any n</w:t>
      </w:r>
      <w:r w:rsidRPr="00D22CCD">
        <w:rPr>
          <w:rFonts w:cs="Arial"/>
          <w:lang w:val="en-US" w:eastAsia="en-US"/>
        </w:rPr>
        <w:t xml:space="preserve">ew </w:t>
      </w:r>
      <w:r w:rsidRPr="00D22CCD">
        <w:rPr>
          <w:rFonts w:cs="Arial"/>
          <w:lang w:val="en-US" w:eastAsia="en-US"/>
        </w:rPr>
        <w:lastRenderedPageBreak/>
        <w:t>information additional to that previously issued by updates</w:t>
      </w:r>
      <w:r w:rsidR="001E48E7" w:rsidRPr="00D22CCD">
        <w:rPr>
          <w:rFonts w:cs="Arial"/>
          <w:lang w:val="en-US" w:eastAsia="en-US"/>
        </w:rPr>
        <w:t xml:space="preserve">, and can be issued at any time. </w:t>
      </w:r>
      <w:r w:rsidRPr="00D22CCD">
        <w:rPr>
          <w:rFonts w:cs="Arial"/>
          <w:lang w:val="en-US" w:eastAsia="en-US"/>
        </w:rPr>
        <w:t xml:space="preserve"> The encoding structure is located in </w:t>
      </w:r>
      <w:commentRangeStart w:id="2022"/>
      <w:r w:rsidRPr="00D22CCD">
        <w:rPr>
          <w:rFonts w:cs="Arial"/>
          <w:lang w:val="en-US" w:eastAsia="en-US"/>
        </w:rPr>
        <w:t>Annex B</w:t>
      </w:r>
      <w:r w:rsidR="001E48E7" w:rsidRPr="00D22CCD">
        <w:rPr>
          <w:rFonts w:cs="Arial"/>
          <w:lang w:val="en-US" w:eastAsia="en-US"/>
        </w:rPr>
        <w:t xml:space="preserve"> – clause B</w:t>
      </w:r>
      <w:ins w:id="2023" w:author="Gert Morlion" w:date="2024-08-26T11:43:00Z">
        <w:r w:rsidR="00AB1B69">
          <w:rPr>
            <w:rFonts w:cs="Arial"/>
            <w:lang w:val="en-US" w:eastAsia="en-US"/>
          </w:rPr>
          <w:t>-</w:t>
        </w:r>
      </w:ins>
      <w:r w:rsidR="001E48E7" w:rsidRPr="00D22CCD">
        <w:rPr>
          <w:rFonts w:cs="Arial"/>
          <w:lang w:val="en-US" w:eastAsia="en-US"/>
        </w:rPr>
        <w:t>5</w:t>
      </w:r>
      <w:commentRangeEnd w:id="2022"/>
      <w:r w:rsidR="00B352A2">
        <w:rPr>
          <w:rStyle w:val="Kommentarzeichen"/>
        </w:rPr>
        <w:commentReference w:id="2022"/>
      </w:r>
    </w:p>
    <w:p w14:paraId="35BCD5D0" w14:textId="77777777" w:rsidR="00453023" w:rsidRPr="00D22CCD" w:rsidRDefault="00453023">
      <w:pPr>
        <w:autoSpaceDE w:val="0"/>
        <w:autoSpaceDN w:val="0"/>
        <w:adjustRightInd w:val="0"/>
        <w:spacing w:after="0" w:line="240" w:lineRule="auto"/>
        <w:rPr>
          <w:rFonts w:eastAsia="Times New Roman" w:cs="Arial"/>
          <w:lang w:eastAsia="en-US"/>
        </w:rPr>
      </w:pPr>
    </w:p>
    <w:p w14:paraId="286350E6" w14:textId="77777777" w:rsidR="00453023" w:rsidRDefault="007260E2">
      <w:pPr>
        <w:numPr>
          <w:ilvl w:val="0"/>
          <w:numId w:val="10"/>
        </w:numPr>
        <w:autoSpaceDE w:val="0"/>
        <w:autoSpaceDN w:val="0"/>
        <w:adjustRightInd w:val="0"/>
        <w:spacing w:after="0" w:line="240" w:lineRule="auto"/>
        <w:ind w:left="697" w:hanging="340"/>
        <w:rPr>
          <w:ins w:id="2024" w:author="Gert Morlion" w:date="2024-08-26T11:43:00Z"/>
          <w:rFonts w:eastAsia="Times New Roman" w:cs="Arial"/>
          <w:lang w:eastAsia="en-US"/>
        </w:rPr>
      </w:pPr>
      <w:r w:rsidRPr="00D22CCD">
        <w:rPr>
          <w:rFonts w:eastAsia="Times New Roman" w:cs="Arial"/>
          <w:lang w:eastAsia="en-US"/>
        </w:rPr>
        <w:t xml:space="preserve">Cancellation:  The dataset is cancelled and is deleted from </w:t>
      </w:r>
      <w:r w:rsidR="00505CD2">
        <w:rPr>
          <w:rFonts w:eastAsia="Times New Roman" w:cs="Arial"/>
          <w:lang w:eastAsia="en-US"/>
        </w:rPr>
        <w:t>Inland ECDIS or ECS.</w:t>
      </w:r>
      <w:r w:rsidRPr="00D22CCD">
        <w:rPr>
          <w:rFonts w:eastAsia="Times New Roman" w:cs="Arial"/>
          <w:lang w:eastAsia="en-US"/>
        </w:rPr>
        <w:t xml:space="preserve"> The encoding structure for a cancellation file is located in </w:t>
      </w:r>
      <w:commentRangeStart w:id="2025"/>
      <w:r w:rsidRPr="00D22CCD">
        <w:rPr>
          <w:rFonts w:eastAsia="Times New Roman" w:cs="Arial"/>
          <w:lang w:eastAsia="en-US"/>
        </w:rPr>
        <w:t>Annex B</w:t>
      </w:r>
      <w:r w:rsidR="001E48E7" w:rsidRPr="00D22CCD">
        <w:rPr>
          <w:rFonts w:eastAsia="Times New Roman" w:cs="Arial"/>
          <w:lang w:eastAsia="en-US"/>
        </w:rPr>
        <w:t xml:space="preserve"> – clause B</w:t>
      </w:r>
      <w:r w:rsidRPr="00D22CCD">
        <w:rPr>
          <w:rFonts w:eastAsia="Times New Roman" w:cs="Arial"/>
          <w:lang w:eastAsia="en-US"/>
        </w:rPr>
        <w:t>7</w:t>
      </w:r>
      <w:commentRangeEnd w:id="2025"/>
      <w:r w:rsidR="00B352A2">
        <w:rPr>
          <w:rStyle w:val="Kommentarzeichen"/>
        </w:rPr>
        <w:commentReference w:id="2025"/>
      </w:r>
    </w:p>
    <w:p w14:paraId="19DAC525" w14:textId="77777777" w:rsidR="005A2FB1" w:rsidRDefault="005A2FB1" w:rsidP="005A2FB1">
      <w:pPr>
        <w:pStyle w:val="Listenabsatz"/>
        <w:rPr>
          <w:ins w:id="2026" w:author="Gert Morlion" w:date="2024-08-26T11:43:00Z"/>
          <w:rFonts w:eastAsia="Times New Roman" w:cs="Arial"/>
          <w:lang w:eastAsia="en-US"/>
        </w:rPr>
      </w:pPr>
    </w:p>
    <w:p w14:paraId="71EA13B4" w14:textId="200FEFB0" w:rsidR="005A2FB1" w:rsidRPr="00DE27D7" w:rsidRDefault="005A2FB1" w:rsidP="005A2FB1">
      <w:pPr>
        <w:autoSpaceDE w:val="0"/>
        <w:autoSpaceDN w:val="0"/>
        <w:adjustRightInd w:val="0"/>
        <w:spacing w:after="120" w:line="240" w:lineRule="auto"/>
        <w:rPr>
          <w:ins w:id="2027" w:author="Gert Morlion" w:date="2024-08-26T11:43:00Z"/>
          <w:rFonts w:eastAsia="Times New Roman" w:cs="Arial"/>
          <w:lang w:eastAsia="en-US"/>
        </w:rPr>
      </w:pPr>
      <w:ins w:id="2028" w:author="Gert Morlion" w:date="2024-08-26T11:43:00Z">
        <w:r w:rsidRPr="00DE27D7">
          <w:rPr>
            <w:rFonts w:eastAsia="Times New Roman" w:cs="Arial"/>
            <w:lang w:eastAsia="en-US"/>
          </w:rPr>
          <w:t>”</w:t>
        </w:r>
        <w:r>
          <w:rPr>
            <w:rFonts w:eastAsia="Times New Roman" w:cs="Arial"/>
            <w:lang w:eastAsia="en-US"/>
          </w:rPr>
          <w:t>F</w:t>
        </w:r>
        <w:r w:rsidRPr="00DE27D7">
          <w:rPr>
            <w:rFonts w:eastAsia="Times New Roman" w:cs="Arial"/>
            <w:lang w:eastAsia="en-US"/>
          </w:rPr>
          <w:t xml:space="preserve">ile-less” management </w:t>
        </w:r>
        <w:r>
          <w:rPr>
            <w:rFonts w:eastAsia="Times New Roman" w:cs="Arial"/>
            <w:lang w:eastAsia="en-US"/>
          </w:rPr>
          <w:t>of p</w:t>
        </w:r>
        <w:r w:rsidRPr="00DE27D7">
          <w:rPr>
            <w:rFonts w:eastAsia="Times New Roman" w:cs="Arial"/>
            <w:lang w:eastAsia="en-US"/>
          </w:rPr>
          <w:t>ublished S-</w:t>
        </w:r>
      </w:ins>
      <w:ins w:id="2029" w:author="Gert Morlion" w:date="2024-08-26T11:44:00Z">
        <w:r>
          <w:rPr>
            <w:rFonts w:eastAsia="Times New Roman" w:cs="Arial"/>
            <w:lang w:eastAsia="en-US"/>
          </w:rPr>
          <w:t>4</w:t>
        </w:r>
      </w:ins>
      <w:ins w:id="2030" w:author="Gert Morlion" w:date="2024-08-26T11:43:00Z">
        <w:r w:rsidRPr="00DE27D7">
          <w:rPr>
            <w:rFonts w:eastAsia="Times New Roman" w:cs="Arial"/>
            <w:lang w:eastAsia="en-US"/>
          </w:rPr>
          <w:t xml:space="preserve">01 base datasets and their textual or pictorial </w:t>
        </w:r>
        <w:r>
          <w:rPr>
            <w:rFonts w:eastAsia="Times New Roman" w:cs="Arial"/>
            <w:lang w:eastAsia="en-US"/>
          </w:rPr>
          <w:t xml:space="preserve">ENC </w:t>
        </w:r>
        <w:r w:rsidRPr="00DE27D7">
          <w:rPr>
            <w:rFonts w:eastAsia="Times New Roman" w:cs="Arial"/>
            <w:lang w:eastAsia="en-US"/>
          </w:rPr>
          <w:t xml:space="preserve">support files is not allowed for this </w:t>
        </w:r>
        <w:r>
          <w:rPr>
            <w:rFonts w:eastAsia="Times New Roman" w:cs="Arial"/>
            <w:lang w:eastAsia="en-US"/>
          </w:rPr>
          <w:t>E</w:t>
        </w:r>
        <w:r w:rsidRPr="00DE27D7">
          <w:rPr>
            <w:rFonts w:eastAsia="Times New Roman" w:cs="Arial"/>
            <w:lang w:eastAsia="en-US"/>
          </w:rPr>
          <w:t>dition of S-</w:t>
        </w:r>
      </w:ins>
      <w:ins w:id="2031" w:author="Gert Morlion" w:date="2024-08-26T11:44:00Z">
        <w:r>
          <w:rPr>
            <w:rFonts w:eastAsia="Times New Roman" w:cs="Arial"/>
            <w:lang w:eastAsia="en-US"/>
          </w:rPr>
          <w:t>4</w:t>
        </w:r>
      </w:ins>
      <w:ins w:id="2032" w:author="Gert Morlion" w:date="2024-08-26T11:43:00Z">
        <w:r w:rsidRPr="00DE27D7">
          <w:rPr>
            <w:rFonts w:eastAsia="Times New Roman" w:cs="Arial"/>
            <w:lang w:eastAsia="en-US"/>
          </w:rPr>
          <w:t>01</w:t>
        </w:r>
        <w:r>
          <w:rPr>
            <w:rFonts w:eastAsia="Times New Roman" w:cs="Arial"/>
            <w:lang w:eastAsia="en-US"/>
          </w:rPr>
          <w:t>, with the exception of</w:t>
        </w:r>
        <w:r w:rsidRPr="00DE27D7">
          <w:rPr>
            <w:rFonts w:eastAsia="Times New Roman" w:cs="Arial"/>
            <w:lang w:eastAsia="en-US"/>
          </w:rPr>
          <w:t xml:space="preserve"> </w:t>
        </w:r>
      </w:ins>
      <w:ins w:id="2033" w:author="Bernd Birklhuber" w:date="2024-10-13T16:19:00Z">
        <w:r w:rsidR="00C61B4F">
          <w:rPr>
            <w:rFonts w:eastAsia="Times New Roman" w:cs="Arial"/>
            <w:lang w:eastAsia="en-US"/>
          </w:rPr>
          <w:t>I</w:t>
        </w:r>
      </w:ins>
      <w:ins w:id="2034" w:author="Gert Morlion" w:date="2024-08-26T11:43:00Z">
        <w:r>
          <w:rPr>
            <w:rFonts w:eastAsia="Times New Roman" w:cs="Arial"/>
            <w:lang w:eastAsia="en-US"/>
          </w:rPr>
          <w:t>ENC support file</w:t>
        </w:r>
        <w:r w:rsidRPr="00DE27D7">
          <w:rPr>
            <w:rFonts w:eastAsia="Times New Roman" w:cs="Arial"/>
            <w:lang w:eastAsia="en-US"/>
          </w:rPr>
          <w:t xml:space="preserve"> deletions </w:t>
        </w:r>
        <w:r>
          <w:rPr>
            <w:rFonts w:eastAsia="Times New Roman" w:cs="Arial"/>
            <w:lang w:eastAsia="en-US"/>
          </w:rPr>
          <w:t>or metadata “supportedResource” updates</w:t>
        </w:r>
        <w:r w:rsidRPr="00DE27D7">
          <w:rPr>
            <w:rFonts w:eastAsia="Times New Roman" w:cs="Arial"/>
            <w:lang w:eastAsia="en-US"/>
          </w:rPr>
          <w:t>.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w:t>
        </w:r>
        <w:r>
          <w:rPr>
            <w:rFonts w:eastAsia="Times New Roman" w:cs="Arial"/>
            <w:lang w:eastAsia="en-US"/>
          </w:rPr>
          <w:t>CATALOG.XML</w:t>
        </w:r>
        <w:r w:rsidRPr="00DE27D7">
          <w:rPr>
            <w:rFonts w:eastAsia="Times New Roman" w:cs="Arial"/>
            <w:lang w:eastAsia="en-US"/>
          </w:rPr>
          <w:t xml:space="preserve">” file with the dataset and/or </w:t>
        </w:r>
      </w:ins>
      <w:ins w:id="2035" w:author="Gert Morlion" w:date="2024-08-26T11:44:00Z">
        <w:r w:rsidR="00405215">
          <w:rPr>
            <w:rFonts w:eastAsia="Times New Roman" w:cs="Arial"/>
            <w:lang w:eastAsia="en-US"/>
          </w:rPr>
          <w:t>I</w:t>
        </w:r>
      </w:ins>
      <w:ins w:id="2036" w:author="Gert Morlion" w:date="2024-08-26T11:43:00Z">
        <w:r>
          <w:rPr>
            <w:rFonts w:eastAsia="Times New Roman" w:cs="Arial"/>
            <w:lang w:eastAsia="en-US"/>
          </w:rPr>
          <w:t>ENC S</w:t>
        </w:r>
        <w:r w:rsidRPr="00DE27D7">
          <w:rPr>
            <w:rFonts w:eastAsia="Times New Roman" w:cs="Arial"/>
            <w:lang w:eastAsia="en-US"/>
          </w:rPr>
          <w:t xml:space="preserve">upport </w:t>
        </w:r>
        <w:r>
          <w:rPr>
            <w:rFonts w:eastAsia="Times New Roman" w:cs="Arial"/>
            <w:lang w:eastAsia="en-US"/>
          </w:rPr>
          <w:t>F</w:t>
        </w:r>
        <w:r w:rsidRPr="00DE27D7">
          <w:rPr>
            <w:rFonts w:eastAsia="Times New Roman" w:cs="Arial"/>
            <w:lang w:eastAsia="en-US"/>
          </w:rPr>
          <w:t xml:space="preserve">ile </w:t>
        </w:r>
        <w:r>
          <w:rPr>
            <w:rFonts w:eastAsia="Times New Roman" w:cs="Arial"/>
            <w:lang w:eastAsia="en-US"/>
          </w:rPr>
          <w:t>D</w:t>
        </w:r>
        <w:r w:rsidRPr="00DE27D7">
          <w:rPr>
            <w:rFonts w:eastAsia="Times New Roman" w:cs="Arial"/>
            <w:lang w:eastAsia="en-US"/>
          </w:rPr>
          <w:t xml:space="preserve">iscovery </w:t>
        </w:r>
        <w:r>
          <w:rPr>
            <w:rFonts w:eastAsia="Times New Roman" w:cs="Arial"/>
            <w:lang w:eastAsia="en-US"/>
          </w:rPr>
          <w:t>M</w:t>
        </w:r>
        <w:r w:rsidRPr="00DE27D7">
          <w:rPr>
            <w:rFonts w:eastAsia="Times New Roman" w:cs="Arial"/>
            <w:lang w:eastAsia="en-US"/>
          </w:rPr>
          <w:t xml:space="preserve">etadata without including the appropriate dataset, </w:t>
        </w:r>
        <w:r>
          <w:rPr>
            <w:rFonts w:eastAsia="Times New Roman" w:cs="Arial"/>
            <w:lang w:eastAsia="en-US"/>
          </w:rPr>
          <w:t xml:space="preserve">dataset </w:t>
        </w:r>
        <w:r w:rsidRPr="00DE27D7">
          <w:rPr>
            <w:rFonts w:eastAsia="Times New Roman" w:cs="Arial"/>
            <w:lang w:eastAsia="en-US"/>
          </w:rPr>
          <w:t xml:space="preserve">update or </w:t>
        </w:r>
      </w:ins>
      <w:ins w:id="2037" w:author="Gert Morlion" w:date="2024-08-26T11:44:00Z">
        <w:r w:rsidR="00405215">
          <w:rPr>
            <w:rFonts w:eastAsia="Times New Roman" w:cs="Arial"/>
            <w:lang w:eastAsia="en-US"/>
          </w:rPr>
          <w:t>I</w:t>
        </w:r>
      </w:ins>
      <w:ins w:id="2038" w:author="Gert Morlion" w:date="2024-08-26T11:43:00Z">
        <w:r>
          <w:rPr>
            <w:rFonts w:eastAsia="Times New Roman" w:cs="Arial"/>
            <w:lang w:eastAsia="en-US"/>
          </w:rPr>
          <w:t xml:space="preserve">ENC </w:t>
        </w:r>
        <w:r w:rsidRPr="00DE27D7">
          <w:rPr>
            <w:rFonts w:eastAsia="Times New Roman" w:cs="Arial"/>
            <w:lang w:eastAsia="en-US"/>
          </w:rPr>
          <w:t>support file in</w:t>
        </w:r>
        <w:r>
          <w:rPr>
            <w:rFonts w:eastAsia="Times New Roman" w:cs="Arial"/>
            <w:lang w:eastAsia="en-US"/>
          </w:rPr>
          <w:t xml:space="preserve"> </w:t>
        </w:r>
        <w:r w:rsidRPr="00DE27D7">
          <w:rPr>
            <w:rFonts w:eastAsia="Times New Roman" w:cs="Arial"/>
            <w:lang w:eastAsia="en-US"/>
          </w:rPr>
          <w:t>the S-100 Exchange Set is not allowed</w:t>
        </w:r>
        <w:r>
          <w:rPr>
            <w:rFonts w:eastAsia="Times New Roman" w:cs="Arial"/>
            <w:lang w:eastAsia="en-US"/>
          </w:rPr>
          <w:t xml:space="preserve"> other than for the above exception</w:t>
        </w:r>
        <w:r w:rsidRPr="00DE27D7">
          <w:rPr>
            <w:rFonts w:eastAsia="Times New Roman" w:cs="Arial"/>
            <w:lang w:eastAsia="en-US"/>
          </w:rPr>
          <w:t>.</w:t>
        </w:r>
      </w:ins>
    </w:p>
    <w:p w14:paraId="26238450" w14:textId="2DF3ED0A" w:rsidR="005A2FB1" w:rsidRPr="00D22CCD" w:rsidDel="00405215" w:rsidRDefault="005A2FB1" w:rsidP="00405215">
      <w:pPr>
        <w:autoSpaceDE w:val="0"/>
        <w:autoSpaceDN w:val="0"/>
        <w:adjustRightInd w:val="0"/>
        <w:spacing w:after="0" w:line="240" w:lineRule="auto"/>
        <w:rPr>
          <w:del w:id="2039" w:author="Gert Morlion" w:date="2024-08-26T11:44:00Z"/>
          <w:rFonts w:eastAsia="Times New Roman" w:cs="Arial"/>
          <w:lang w:eastAsia="en-US"/>
        </w:rPr>
      </w:pPr>
    </w:p>
    <w:p w14:paraId="05235436" w14:textId="77777777" w:rsidR="00453023" w:rsidRPr="00D22CCD" w:rsidRDefault="00453023" w:rsidP="00405215">
      <w:pPr>
        <w:autoSpaceDE w:val="0"/>
        <w:autoSpaceDN w:val="0"/>
        <w:adjustRightInd w:val="0"/>
        <w:spacing w:after="0" w:line="240" w:lineRule="auto"/>
        <w:rPr>
          <w:rFonts w:eastAsia="Times New Roman" w:cs="Arial"/>
          <w:lang w:eastAsia="en-US"/>
        </w:rPr>
      </w:pPr>
    </w:p>
    <w:p w14:paraId="37624820" w14:textId="77777777" w:rsidR="00453023" w:rsidRPr="00D22CCD" w:rsidRDefault="007260E2">
      <w:pPr>
        <w:pStyle w:val="berschrift3"/>
        <w:jc w:val="both"/>
        <w:rPr>
          <w:lang w:eastAsia="en-US"/>
        </w:rPr>
      </w:pPr>
      <w:bookmarkStart w:id="2040" w:name="_Toc225648343"/>
      <w:bookmarkStart w:id="2041" w:name="_Toc225065200"/>
      <w:bookmarkStart w:id="2042" w:name="_Toc487203172"/>
      <w:commentRangeStart w:id="2043"/>
      <w:commentRangeStart w:id="2044"/>
      <w:r w:rsidRPr="00D22CCD">
        <w:rPr>
          <w:lang w:eastAsia="en-US"/>
        </w:rPr>
        <w:t>Dataset file naming</w:t>
      </w:r>
      <w:bookmarkEnd w:id="2040"/>
      <w:bookmarkEnd w:id="2041"/>
      <w:bookmarkEnd w:id="2042"/>
      <w:r w:rsidRPr="00D22CCD">
        <w:rPr>
          <w:lang w:eastAsia="en-US"/>
        </w:rPr>
        <w:t xml:space="preserve"> </w:t>
      </w:r>
      <w:commentRangeEnd w:id="2043"/>
      <w:r w:rsidR="00EF1317">
        <w:rPr>
          <w:rStyle w:val="Kommentarzeichen"/>
          <w:b w:val="0"/>
          <w:bCs w:val="0"/>
        </w:rPr>
        <w:commentReference w:id="2043"/>
      </w:r>
      <w:commentRangeEnd w:id="2044"/>
      <w:r w:rsidR="00C61B4F">
        <w:rPr>
          <w:rStyle w:val="Kommentarzeichen"/>
          <w:b w:val="0"/>
          <w:bCs w:val="0"/>
        </w:rPr>
        <w:commentReference w:id="2044"/>
      </w:r>
    </w:p>
    <w:p w14:paraId="5075C96B" w14:textId="77777777" w:rsidR="006E2893" w:rsidRPr="00D22CCD" w:rsidRDefault="00514B73" w:rsidP="006E2893">
      <w:pPr>
        <w:autoSpaceDE w:val="0"/>
        <w:autoSpaceDN w:val="0"/>
        <w:adjustRightInd w:val="0"/>
        <w:spacing w:after="0" w:line="240" w:lineRule="auto"/>
        <w:rPr>
          <w:rFonts w:eastAsia="Times New Roman" w:cs="Arial"/>
          <w:lang w:eastAsia="en-US"/>
        </w:rPr>
      </w:pPr>
      <w:r>
        <w:rPr>
          <w:rFonts w:eastAsia="Times New Roman" w:cs="Arial"/>
          <w:lang w:eastAsia="en-US"/>
        </w:rPr>
        <w:t>4</w:t>
      </w:r>
      <w:r w:rsidR="006E2893" w:rsidRPr="00D22CCD">
        <w:rPr>
          <w:rFonts w:eastAsia="Times New Roman" w:cs="Arial"/>
          <w:lang w:eastAsia="en-US"/>
        </w:rPr>
        <w:t>01CCCCØØØØØØØØØØ.EEE</w:t>
      </w:r>
    </w:p>
    <w:p w14:paraId="51BCE6E3" w14:textId="77777777" w:rsidR="006E2893" w:rsidRPr="00D22CCD" w:rsidRDefault="006E2893" w:rsidP="006E2893">
      <w:pPr>
        <w:autoSpaceDE w:val="0"/>
        <w:autoSpaceDN w:val="0"/>
        <w:adjustRightInd w:val="0"/>
        <w:spacing w:after="0" w:line="240" w:lineRule="auto"/>
        <w:rPr>
          <w:rFonts w:eastAsia="Times New Roman" w:cs="Arial"/>
          <w:lang w:eastAsia="en-US"/>
        </w:rPr>
      </w:pPr>
    </w:p>
    <w:p w14:paraId="56F26436" w14:textId="77777777" w:rsidR="006E2893" w:rsidRPr="00D22CCD" w:rsidRDefault="006E2893" w:rsidP="006E2893">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file name forms a unique S-</w:t>
      </w:r>
      <w:r w:rsidR="002C1384">
        <w:rPr>
          <w:rFonts w:eastAsia="Times New Roman" w:cs="Arial"/>
          <w:lang w:eastAsia="en-US"/>
        </w:rPr>
        <w:t>4</w:t>
      </w:r>
      <w:r w:rsidRPr="00D22CCD">
        <w:rPr>
          <w:rFonts w:eastAsia="Times New Roman" w:cs="Arial"/>
          <w:lang w:eastAsia="en-US"/>
        </w:rPr>
        <w:t>01 identifier where:</w:t>
      </w:r>
    </w:p>
    <w:p w14:paraId="2BFB4BFA" w14:textId="77777777" w:rsidR="006E2893" w:rsidRPr="00D22CCD" w:rsidRDefault="00A84212"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4</w:t>
      </w:r>
      <w:r w:rsidR="006E2893" w:rsidRPr="00D22CCD">
        <w:rPr>
          <w:rFonts w:eastAsia="Times New Roman" w:cs="Arial"/>
          <w:lang w:eastAsia="en-US"/>
        </w:rPr>
        <w:t>01 - the first 3 characters identify the dataset as an S-</w:t>
      </w:r>
      <w:r w:rsidR="002C1384">
        <w:rPr>
          <w:rFonts w:eastAsia="Times New Roman" w:cs="Arial"/>
          <w:lang w:eastAsia="en-US"/>
        </w:rPr>
        <w:t>4</w:t>
      </w:r>
      <w:r w:rsidR="006E2893" w:rsidRPr="00D22CCD">
        <w:rPr>
          <w:rFonts w:eastAsia="Times New Roman" w:cs="Arial"/>
          <w:lang w:eastAsia="en-US"/>
        </w:rPr>
        <w:t>01 dataset (mandatory).</w:t>
      </w:r>
    </w:p>
    <w:p w14:paraId="629E7FEC" w14:textId="77777777" w:rsidR="006E2893" w:rsidRPr="00D22CCD" w:rsidRDefault="006E2893"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CCCC - the fourth to seventh characters identify the producer code of the issuing agency (mandatory for S-</w:t>
      </w:r>
      <w:r w:rsidR="002C1384">
        <w:rPr>
          <w:rFonts w:eastAsia="Times New Roman" w:cs="Arial"/>
          <w:lang w:eastAsia="en-US"/>
        </w:rPr>
        <w:t>4</w:t>
      </w:r>
      <w:r w:rsidRPr="00D22CCD">
        <w:rPr>
          <w:rFonts w:eastAsia="Times New Roman" w:cs="Arial"/>
          <w:lang w:eastAsia="en-US"/>
        </w:rPr>
        <w:t>01).  Where the producer code is derived from a 2 or 3 character format (for instance when converting S-57 ENCs), the missing characters of the producer code must be populated with zeros (“00” or “0” respectively) for the sixth and seventh characters of the dataset file name, as required.</w:t>
      </w:r>
    </w:p>
    <w:p w14:paraId="759E7339" w14:textId="77777777" w:rsidR="00505CD2" w:rsidRPr="00505CD2" w:rsidRDefault="006E2893" w:rsidP="00505CD2">
      <w:pPr>
        <w:numPr>
          <w:ilvl w:val="0"/>
          <w:numId w:val="11"/>
        </w:numPr>
        <w:autoSpaceDE w:val="0"/>
        <w:autoSpaceDN w:val="0"/>
        <w:adjustRightInd w:val="0"/>
        <w:spacing w:after="0" w:line="240" w:lineRule="auto"/>
      </w:pPr>
      <w:r w:rsidRPr="00505CD2">
        <w:rPr>
          <w:rFonts w:eastAsia="Times New Roman" w:cs="Arial"/>
          <w:lang w:eastAsia="en-US"/>
        </w:rPr>
        <w:t xml:space="preserve">ØØØØØØØØØØ </w:t>
      </w:r>
      <w:r w:rsidR="00505CD2">
        <w:rPr>
          <w:rFonts w:eastAsia="Times New Roman" w:cs="Arial"/>
          <w:lang w:eastAsia="en-US"/>
        </w:rPr>
        <w:t>–</w:t>
      </w:r>
      <w:r w:rsidRPr="00505CD2">
        <w:rPr>
          <w:rFonts w:eastAsia="Times New Roman" w:cs="Arial"/>
          <w:lang w:eastAsia="en-US"/>
        </w:rPr>
        <w:t xml:space="preserve"> </w:t>
      </w:r>
    </w:p>
    <w:p w14:paraId="5AB74086" w14:textId="77777777" w:rsidR="00505CD2" w:rsidRPr="002C1384"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 xml:space="preserve">The </w:t>
      </w:r>
      <w:r w:rsidR="002C1384" w:rsidRPr="002C1384">
        <w:rPr>
          <w:rFonts w:cs="Arial"/>
          <w:color w:val="000000"/>
          <w:lang w:eastAsia="de-AT"/>
        </w:rPr>
        <w:t>eighth</w:t>
      </w:r>
      <w:r w:rsidRPr="002C1384">
        <w:rPr>
          <w:rFonts w:cs="Arial"/>
          <w:color w:val="000000"/>
          <w:lang w:eastAsia="de-AT"/>
        </w:rPr>
        <w:t xml:space="preserve"> character indicates the navigational purpose</w:t>
      </w:r>
      <w:r w:rsidR="002C1384" w:rsidRPr="002C1384">
        <w:rPr>
          <w:rFonts w:cs="Arial"/>
          <w:color w:val="000000"/>
          <w:lang w:eastAsia="de-AT"/>
        </w:rPr>
        <w:t xml:space="preserve"> (specificUsage)</w:t>
      </w:r>
      <w:r w:rsidRPr="002C1384">
        <w:rPr>
          <w:rFonts w:cs="Arial"/>
          <w:color w:val="000000"/>
          <w:lang w:eastAsia="de-AT"/>
        </w:rPr>
        <w:t xml:space="preserve">. </w:t>
      </w:r>
    </w:p>
    <w:p w14:paraId="43334765" w14:textId="77777777" w:rsidR="00A1668F"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The letter “</w:t>
      </w:r>
      <w:r w:rsidR="002C1384" w:rsidRPr="002C1384">
        <w:rPr>
          <w:rFonts w:cs="Arial"/>
          <w:color w:val="000000"/>
          <w:lang w:eastAsia="de-AT"/>
        </w:rPr>
        <w:t>A</w:t>
      </w:r>
      <w:r w:rsidRPr="002C1384">
        <w:rPr>
          <w:rFonts w:cs="Arial"/>
          <w:color w:val="000000"/>
          <w:lang w:eastAsia="de-AT"/>
        </w:rPr>
        <w:t>” (in the position “</w:t>
      </w:r>
      <w:r w:rsidR="002C1384" w:rsidRPr="002C1384">
        <w:rPr>
          <w:rFonts w:cs="Arial"/>
          <w:color w:val="000000"/>
          <w:lang w:eastAsia="de-AT"/>
        </w:rPr>
        <w:t>specificUsage</w:t>
      </w:r>
      <w:r w:rsidRPr="002C1384">
        <w:rPr>
          <w:rFonts w:cs="Arial"/>
          <w:color w:val="000000"/>
          <w:lang w:eastAsia="de-AT"/>
        </w:rPr>
        <w:t xml:space="preserve">”) indicates, that the cell is displayed as overlay over other cells within a range of usages. </w:t>
      </w:r>
    </w:p>
    <w:p w14:paraId="2146CB0E" w14:textId="5C09FEC2" w:rsidR="00EC0083" w:rsidDel="00157D05" w:rsidRDefault="00EC0083" w:rsidP="00EC0083">
      <w:pPr>
        <w:rPr>
          <w:del w:id="2045" w:author="Gert Morlion" w:date="2024-08-26T11:45:00Z"/>
          <w:b/>
          <w:color w:val="FF0000"/>
        </w:rPr>
      </w:pPr>
      <w:del w:id="2046" w:author="Gert Morlion" w:date="2024-08-26T11:45:00Z">
        <w:r w:rsidRPr="00D22CCD" w:rsidDel="00157D05">
          <w:rPr>
            <w:b/>
            <w:color w:val="FF0000"/>
          </w:rPr>
          <w:delText xml:space="preserve">&lt;&lt;NOTE:  </w:delText>
        </w:r>
        <w:r w:rsidR="0086307A" w:rsidDel="00157D05">
          <w:rPr>
            <w:b/>
            <w:color w:val="FF0000"/>
          </w:rPr>
          <w:delText>Since there is no intended usage subfield anymore in S-401</w:delText>
        </w:r>
        <w:r w:rsidR="0091309E" w:rsidDel="00157D05">
          <w:rPr>
            <w:b/>
            <w:color w:val="FF0000"/>
          </w:rPr>
          <w:delText xml:space="preserve"> which indicates the range of usages of overlay cells, this is temporarily deleted</w:delText>
        </w:r>
        <w:r w:rsidR="00121514" w:rsidDel="00157D05">
          <w:rPr>
            <w:b/>
            <w:color w:val="FF0000"/>
          </w:rPr>
          <w:delText>. If during the testing</w:delText>
        </w:r>
        <w:r w:rsidR="00124E4A" w:rsidDel="00157D05">
          <w:rPr>
            <w:b/>
            <w:color w:val="FF0000"/>
          </w:rPr>
          <w:delText xml:space="preserve">phase </w:delText>
        </w:r>
        <w:r w:rsidR="00121514" w:rsidDel="00157D05">
          <w:rPr>
            <w:b/>
            <w:color w:val="FF0000"/>
          </w:rPr>
          <w:delText xml:space="preserve">the necessity of this indication </w:delText>
        </w:r>
        <w:r w:rsidR="00124E4A" w:rsidDel="00157D05">
          <w:rPr>
            <w:b/>
            <w:color w:val="FF0000"/>
          </w:rPr>
          <w:delText>has been</w:delText>
        </w:r>
        <w:r w:rsidR="00121514" w:rsidDel="00157D05">
          <w:rPr>
            <w:b/>
            <w:color w:val="FF0000"/>
          </w:rPr>
          <w:delText xml:space="preserve"> prove</w:delText>
        </w:r>
        <w:r w:rsidR="00124E4A" w:rsidDel="00157D05">
          <w:rPr>
            <w:b/>
            <w:color w:val="FF0000"/>
          </w:rPr>
          <w:delText>n</w:delText>
        </w:r>
        <w:r w:rsidR="00121514" w:rsidDel="00157D05">
          <w:rPr>
            <w:b/>
            <w:color w:val="FF0000"/>
          </w:rPr>
          <w:delText xml:space="preserve">, a solution will be </w:delText>
        </w:r>
        <w:r w:rsidR="00A8585C" w:rsidDel="00157D05">
          <w:rPr>
            <w:b/>
            <w:color w:val="FF0000"/>
          </w:rPr>
          <w:delText xml:space="preserve">worked out. </w:delText>
        </w:r>
        <w:r w:rsidRPr="00D22CCD" w:rsidDel="00157D05">
          <w:rPr>
            <w:b/>
            <w:color w:val="FF0000"/>
          </w:rPr>
          <w:delText>&gt;&gt;</w:delText>
        </w:r>
      </w:del>
    </w:p>
    <w:p w14:paraId="33E89800"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The </w:t>
      </w:r>
      <w:r w:rsidR="002C1384">
        <w:rPr>
          <w:rFonts w:cs="Arial"/>
          <w:color w:val="000000"/>
          <w:lang w:eastAsia="de-AT"/>
        </w:rPr>
        <w:t>ninth</w:t>
      </w:r>
      <w:r w:rsidRPr="00D22CCD">
        <w:rPr>
          <w:rFonts w:cs="Arial"/>
          <w:color w:val="000000"/>
          <w:lang w:eastAsia="de-AT"/>
        </w:rPr>
        <w:t xml:space="preserve"> to </w:t>
      </w:r>
      <w:r w:rsidR="002C1384">
        <w:rPr>
          <w:rFonts w:cs="Arial"/>
          <w:color w:val="000000"/>
          <w:lang w:eastAsia="de-AT"/>
        </w:rPr>
        <w:t>thirteenth</w:t>
      </w:r>
      <w:r w:rsidRPr="00D22CCD">
        <w:rPr>
          <w:rFonts w:cs="Arial"/>
          <w:color w:val="000000"/>
          <w:lang w:eastAsia="de-AT"/>
        </w:rPr>
        <w:t xml:space="preserve"> characters (XXXXX) identify the waterway and the waterway distance.</w:t>
      </w:r>
    </w:p>
    <w:p w14:paraId="7D1C0F83"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999 km: for example D1923</w:t>
      </w:r>
    </w:p>
    <w:p w14:paraId="388C1ACA"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99 km: for example RH123</w:t>
      </w:r>
    </w:p>
    <w:p w14:paraId="71EC7725"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 km: for example DCC23</w:t>
      </w:r>
    </w:p>
    <w:p w14:paraId="17A3B663" w14:textId="77777777" w:rsidR="00505CD2" w:rsidRPr="00D22CCD" w:rsidRDefault="00505CD2" w:rsidP="002C1384">
      <w:pPr>
        <w:autoSpaceDE w:val="0"/>
        <w:autoSpaceDN w:val="0"/>
        <w:adjustRightInd w:val="0"/>
        <w:spacing w:before="120" w:line="240" w:lineRule="auto"/>
        <w:ind w:left="340"/>
        <w:rPr>
          <w:rFonts w:cs="Arial"/>
          <w:color w:val="000000"/>
          <w:lang w:eastAsia="de-AT"/>
        </w:rPr>
      </w:pPr>
      <w:r w:rsidRPr="00D22CCD">
        <w:rPr>
          <w:rFonts w:cs="Arial"/>
          <w:color w:val="000000"/>
          <w:lang w:eastAsia="de-AT"/>
        </w:rPr>
        <w:t xml:space="preserve">The use of the </w:t>
      </w:r>
      <w:r w:rsidR="002C1384">
        <w:rPr>
          <w:rFonts w:cs="Arial"/>
          <w:color w:val="000000"/>
          <w:lang w:eastAsia="de-AT"/>
        </w:rPr>
        <w:t>ninth</w:t>
      </w:r>
      <w:r w:rsidR="002C1384" w:rsidRPr="00D22CCD">
        <w:rPr>
          <w:rFonts w:cs="Arial"/>
          <w:color w:val="000000"/>
          <w:lang w:eastAsia="de-AT"/>
        </w:rPr>
        <w:t xml:space="preserve"> to </w:t>
      </w:r>
      <w:r w:rsidR="002C1384">
        <w:rPr>
          <w:rFonts w:cs="Arial"/>
          <w:color w:val="000000"/>
          <w:lang w:eastAsia="de-AT"/>
        </w:rPr>
        <w:t>thirteenth</w:t>
      </w:r>
      <w:r w:rsidR="002C1384" w:rsidRPr="00D22CCD">
        <w:rPr>
          <w:rFonts w:cs="Arial"/>
          <w:color w:val="000000"/>
          <w:lang w:eastAsia="de-AT"/>
        </w:rPr>
        <w:t xml:space="preserve"> </w:t>
      </w:r>
      <w:r w:rsidRPr="00D22CCD">
        <w:rPr>
          <w:rFonts w:cs="Arial"/>
          <w:color w:val="000000"/>
          <w:lang w:eastAsia="de-AT"/>
        </w:rPr>
        <w:t>characters is only a recommendation. In Brazilian waterways they identify the equivalent paper chart number.</w:t>
      </w:r>
    </w:p>
    <w:p w14:paraId="7E98B5D3" w14:textId="77777777" w:rsidR="00505CD2" w:rsidRPr="00505CD2" w:rsidRDefault="00505CD2"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 xml:space="preserve">The </w:t>
      </w:r>
      <w:r w:rsidR="002C1384">
        <w:rPr>
          <w:rFonts w:cs="Arial"/>
          <w:color w:val="000000"/>
          <w:lang w:eastAsia="de-AT"/>
        </w:rPr>
        <w:t>ninth</w:t>
      </w:r>
      <w:r w:rsidR="002C1384" w:rsidRPr="00D22CCD">
        <w:rPr>
          <w:rFonts w:cs="Arial"/>
          <w:color w:val="000000"/>
          <w:lang w:eastAsia="de-AT"/>
        </w:rPr>
        <w:t xml:space="preserve"> </w:t>
      </w:r>
      <w:r w:rsidRPr="00D22CCD">
        <w:rPr>
          <w:rFonts w:cs="Arial"/>
          <w:color w:val="000000"/>
          <w:lang w:val="en-US" w:eastAsia="de-AT"/>
        </w:rPr>
        <w:t xml:space="preserve">to </w:t>
      </w:r>
      <w:r w:rsidR="002C1384">
        <w:rPr>
          <w:rFonts w:cs="Arial"/>
          <w:color w:val="000000"/>
          <w:lang w:val="en-US" w:eastAsia="de-AT"/>
        </w:rPr>
        <w:t>seventeenth</w:t>
      </w:r>
      <w:r w:rsidRPr="00D22CCD">
        <w:rPr>
          <w:rFonts w:cs="Arial"/>
          <w:color w:val="000000"/>
          <w:lang w:val="en-US" w:eastAsia="de-AT"/>
        </w:rPr>
        <w:t xml:space="preserve"> characters are optional and may be used in any way by the producer to provide the unique file name. The following characters are allowed in the dataset name, A to Z, 0 to 9 and the special character _ (underscore).</w:t>
      </w:r>
    </w:p>
    <w:p w14:paraId="438452E4" w14:textId="77777777" w:rsidR="006E2893" w:rsidRPr="00D22CCD" w:rsidRDefault="006E2893" w:rsidP="00505CD2">
      <w:pPr>
        <w:numPr>
          <w:ilvl w:val="0"/>
          <w:numId w:val="11"/>
        </w:numPr>
        <w:autoSpaceDE w:val="0"/>
        <w:autoSpaceDN w:val="0"/>
        <w:adjustRightInd w:val="0"/>
        <w:spacing w:after="0" w:line="240" w:lineRule="auto"/>
      </w:pPr>
      <w:r w:rsidRPr="00D22CCD">
        <w:rPr>
          <w:lang w:eastAsia="en-US"/>
        </w:rPr>
        <w:t>.EEE – new datasets and new editions use 000, updates start at 001 and increment until a limit of 999 (mandatory). Re-issues use the same number as the last Update applied to the dataset. Cancellations use the next sequential number from the previous Update applied to the dataset.</w:t>
      </w:r>
    </w:p>
    <w:p w14:paraId="466CDCC1" w14:textId="77777777" w:rsidR="00453023" w:rsidRPr="00D22CCD" w:rsidRDefault="00453023">
      <w:pPr>
        <w:autoSpaceDE w:val="0"/>
        <w:autoSpaceDN w:val="0"/>
        <w:adjustRightInd w:val="0"/>
        <w:spacing w:after="0" w:line="240" w:lineRule="auto"/>
        <w:rPr>
          <w:lang w:val="en-US"/>
        </w:rPr>
      </w:pPr>
    </w:p>
    <w:p w14:paraId="595DAF7A" w14:textId="77777777" w:rsidR="00453023" w:rsidRPr="00D22CCD" w:rsidRDefault="00453023">
      <w:pPr>
        <w:autoSpaceDE w:val="0"/>
        <w:autoSpaceDN w:val="0"/>
        <w:adjustRightInd w:val="0"/>
        <w:spacing w:after="0" w:line="240" w:lineRule="auto"/>
        <w:rPr>
          <w:rFonts w:cs="Arial"/>
          <w:lang w:val="en-US" w:eastAsia="en-US"/>
        </w:rPr>
      </w:pPr>
    </w:p>
    <w:p w14:paraId="7A21D394" w14:textId="77777777" w:rsidR="00453023" w:rsidRPr="00D22CCD" w:rsidRDefault="007260E2">
      <w:pPr>
        <w:pStyle w:val="berschrift3"/>
        <w:jc w:val="both"/>
      </w:pPr>
      <w:bookmarkStart w:id="2047" w:name="_Toc487203173"/>
      <w:r w:rsidRPr="00D22CCD">
        <w:lastRenderedPageBreak/>
        <w:t>New Editions, Re-Issues, Updates and Cancellations</w:t>
      </w:r>
      <w:bookmarkEnd w:id="2047"/>
    </w:p>
    <w:p w14:paraId="7EBEC30E" w14:textId="77777777" w:rsidR="00453023" w:rsidRPr="00D22CCD" w:rsidRDefault="007260E2">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rPr>
          <w:rFonts w:cs="Arial"/>
        </w:rPr>
        <w:t xml:space="preserve">This section defines the sequencing of S-401 datasets for New Editions, Updates and Re-issues. </w:t>
      </w:r>
      <w:r w:rsidRPr="00D22CCD">
        <w:t xml:space="preserve">In order to ensure that feature type updates are incorporated into an </w:t>
      </w:r>
      <w:r w:rsidR="00212271" w:rsidRPr="00D22CCD">
        <w:t xml:space="preserve">end user </w:t>
      </w:r>
      <w:r w:rsidR="002C1384">
        <w:t>Inland ECDIS or ECS</w:t>
      </w:r>
      <w:r w:rsidR="00212271" w:rsidRPr="00D22CCD">
        <w:t xml:space="preserve"> </w:t>
      </w:r>
      <w:r w:rsidRPr="00D22CCD">
        <w:t>in the correct sequence without any omission, a number of parameters encoded in the data are used in the following way:</w:t>
      </w:r>
    </w:p>
    <w:p w14:paraId="774DFEAC" w14:textId="77777777" w:rsidR="00453023" w:rsidRPr="00D22CCD" w:rsidRDefault="00212271" w:rsidP="00212271">
      <w:pPr>
        <w:tabs>
          <w:tab w:val="left" w:pos="-12"/>
        </w:tabs>
        <w:spacing w:line="240" w:lineRule="auto"/>
        <w:ind w:left="2410" w:hanging="2268"/>
        <w:rPr>
          <w:strike/>
          <w:color w:val="0000FF"/>
        </w:rPr>
      </w:pPr>
      <w:r w:rsidRPr="00D22CCD">
        <w:rPr>
          <w:b/>
          <w:bCs/>
        </w:rPr>
        <w:t>E</w:t>
      </w:r>
      <w:r w:rsidR="007260E2" w:rsidRPr="00D22CCD">
        <w:rPr>
          <w:b/>
          <w:bCs/>
        </w:rPr>
        <w:t>dition number</w:t>
      </w:r>
      <w:r w:rsidR="007260E2" w:rsidRPr="00D22CCD">
        <w:t xml:space="preserve"> </w:t>
      </w:r>
      <w:r w:rsidRPr="00D22CCD">
        <w:tab/>
        <w:t>W</w:t>
      </w:r>
      <w:r w:rsidR="007260E2" w:rsidRPr="00D22CCD">
        <w:t>hen a dataset is initially created</w:t>
      </w:r>
      <w:r w:rsidRPr="00D22CCD">
        <w:t xml:space="preserve"> (Base dataset)</w:t>
      </w:r>
      <w:r w:rsidR="007260E2" w:rsidRPr="00D22CCD">
        <w:t xml:space="preserve">, the </w:t>
      </w:r>
      <w:r w:rsidRPr="00D22CCD">
        <w:t>E</w:t>
      </w:r>
      <w:r w:rsidR="007260E2" w:rsidRPr="00D22CCD">
        <w:t xml:space="preserve">dition number 1 is assigned to it. The </w:t>
      </w:r>
      <w:r w:rsidRPr="00D22CCD">
        <w:t>E</w:t>
      </w:r>
      <w:r w:rsidR="007260E2" w:rsidRPr="00D22CCD">
        <w:t xml:space="preserve">dition number is increased by 1 at each </w:t>
      </w:r>
      <w:r w:rsidRPr="00D22CCD">
        <w:t>N</w:t>
      </w:r>
      <w:r w:rsidR="007260E2" w:rsidRPr="00D22CCD">
        <w:t xml:space="preserve">ew </w:t>
      </w:r>
      <w:r w:rsidRPr="00D22CCD">
        <w:t>E</w:t>
      </w:r>
      <w:r w:rsidR="007260E2" w:rsidRPr="00D22CCD">
        <w:t xml:space="preserve">dition. </w:t>
      </w:r>
    </w:p>
    <w:p w14:paraId="062FFFCE" w14:textId="77777777" w:rsidR="00453023" w:rsidRPr="00D22CCD" w:rsidRDefault="00212271" w:rsidP="00212271">
      <w:pPr>
        <w:autoSpaceDE w:val="0"/>
        <w:autoSpaceDN w:val="0"/>
        <w:adjustRightInd w:val="0"/>
        <w:spacing w:after="0" w:line="240" w:lineRule="auto"/>
        <w:ind w:left="2410" w:hanging="2268"/>
        <w:rPr>
          <w:rFonts w:cs="Arial"/>
          <w:lang w:val="en-US" w:eastAsia="en-US"/>
        </w:rPr>
      </w:pPr>
      <w:r w:rsidRPr="00D22CCD">
        <w:rPr>
          <w:b/>
          <w:bCs/>
        </w:rPr>
        <w:t>U</w:t>
      </w:r>
      <w:r w:rsidR="007260E2" w:rsidRPr="00D22CCD">
        <w:rPr>
          <w:b/>
          <w:bCs/>
        </w:rPr>
        <w:t>pdate number</w:t>
      </w:r>
      <w:r w:rsidR="007260E2" w:rsidRPr="00D22CCD">
        <w:t xml:space="preserve"> </w:t>
      </w:r>
      <w:r w:rsidR="007260E2" w:rsidRPr="00D22CCD">
        <w:tab/>
      </w:r>
      <w:r w:rsidRPr="00D22CCD">
        <w:t>U</w:t>
      </w:r>
      <w:r w:rsidR="007260E2" w:rsidRPr="00D22CCD">
        <w:t xml:space="preserve">pdate number 0 is assigned to a new dataset and a </w:t>
      </w:r>
      <w:r w:rsidRPr="00D22CCD">
        <w:t>N</w:t>
      </w:r>
      <w:r w:rsidR="007260E2" w:rsidRPr="00D22CCD">
        <w:t xml:space="preserve">ew </w:t>
      </w:r>
      <w:r w:rsidRPr="00D22CCD">
        <w:t>E</w:t>
      </w:r>
      <w:r w:rsidR="007260E2" w:rsidRPr="00D22CCD">
        <w:t xml:space="preserve">dition. The first </w:t>
      </w:r>
      <w:r w:rsidRPr="00D22CCD">
        <w:t>U</w:t>
      </w:r>
      <w:r w:rsidR="007260E2" w:rsidRPr="00D22CCD">
        <w:t xml:space="preserve">pdate dataset file associated with this new dataset must have </w:t>
      </w:r>
      <w:r w:rsidRPr="00D22CCD">
        <w:t>U</w:t>
      </w:r>
      <w:r w:rsidR="007260E2" w:rsidRPr="00D22CCD">
        <w:t xml:space="preserve">pdate number 1. The </w:t>
      </w:r>
      <w:r w:rsidRPr="00D22CCD">
        <w:t>U</w:t>
      </w:r>
      <w:r w:rsidR="007260E2" w:rsidRPr="00D22CCD">
        <w:t xml:space="preserve">pdate number must be increased by one for each consecutive </w:t>
      </w:r>
      <w:r w:rsidRPr="00D22CCD">
        <w:t>U</w:t>
      </w:r>
      <w:r w:rsidR="007260E2" w:rsidRPr="00D22CCD">
        <w:t xml:space="preserve">pdate, until a </w:t>
      </w:r>
      <w:r w:rsidRPr="00D22CCD">
        <w:t>N</w:t>
      </w:r>
      <w:r w:rsidR="007260E2" w:rsidRPr="00D22CCD">
        <w:t xml:space="preserve">ew </w:t>
      </w:r>
      <w:r w:rsidRPr="00D22CCD">
        <w:t>E</w:t>
      </w:r>
      <w:r w:rsidR="007260E2" w:rsidRPr="00D22CCD">
        <w:t xml:space="preserve">dition is released. </w:t>
      </w:r>
    </w:p>
    <w:p w14:paraId="7A7523ED" w14:textId="77777777" w:rsidR="00453023" w:rsidRPr="00D22CCD" w:rsidRDefault="00453023" w:rsidP="00212271">
      <w:pPr>
        <w:autoSpaceDE w:val="0"/>
        <w:autoSpaceDN w:val="0"/>
        <w:adjustRightInd w:val="0"/>
        <w:spacing w:after="0" w:line="240" w:lineRule="auto"/>
        <w:ind w:left="2410" w:hanging="2268"/>
        <w:rPr>
          <w:rFonts w:cs="Arial"/>
          <w:lang w:val="en-US" w:eastAsia="en-US"/>
        </w:rPr>
      </w:pPr>
    </w:p>
    <w:p w14:paraId="7AF02DBC" w14:textId="77777777" w:rsidR="00453023" w:rsidRPr="00D22CCD" w:rsidRDefault="007260E2" w:rsidP="3CCBF2F9">
      <w:pPr>
        <w:keepNext/>
        <w:keepLines/>
        <w:tabs>
          <w:tab w:val="left" w:pos="-12"/>
        </w:tabs>
        <w:ind w:left="2410" w:hanging="2268"/>
        <w:rPr>
          <w:b/>
          <w:bCs/>
        </w:rPr>
      </w:pPr>
      <w:r w:rsidRPr="00D22CCD">
        <w:rPr>
          <w:b/>
        </w:rPr>
        <w:tab/>
      </w:r>
      <w:r w:rsidRPr="00D22CCD">
        <w:rPr>
          <w:rFonts w:cs="Arial"/>
          <w:lang w:val="en-US" w:eastAsia="en-US"/>
        </w:rPr>
        <w:t xml:space="preserve">A </w:t>
      </w:r>
      <w:r w:rsidR="00212271" w:rsidRPr="00D22CCD">
        <w:rPr>
          <w:rFonts w:cs="Arial"/>
          <w:lang w:val="en-US" w:eastAsia="en-US"/>
        </w:rPr>
        <w:t>R</w:t>
      </w:r>
      <w:r w:rsidRPr="00D22CCD">
        <w:rPr>
          <w:rFonts w:cs="Arial"/>
          <w:lang w:val="en-US" w:eastAsia="en-US"/>
        </w:rPr>
        <w:t xml:space="preserve">e-issue of a dataset must have the </w:t>
      </w:r>
      <w:r w:rsidR="00212271" w:rsidRPr="00D22CCD">
        <w:rPr>
          <w:rFonts w:cs="Arial"/>
          <w:lang w:val="en-US" w:eastAsia="en-US"/>
        </w:rPr>
        <w:t>U</w:t>
      </w:r>
      <w:r w:rsidRPr="00D22CCD">
        <w:rPr>
          <w:rFonts w:cs="Arial"/>
          <w:lang w:val="en-US" w:eastAsia="en-US"/>
        </w:rPr>
        <w:t xml:space="preserve">pdate number of the last </w:t>
      </w:r>
      <w:r w:rsidR="00212271" w:rsidRPr="00D22CCD">
        <w:rPr>
          <w:rFonts w:cs="Arial"/>
          <w:lang w:val="en-US" w:eastAsia="en-US"/>
        </w:rPr>
        <w:t>U</w:t>
      </w:r>
      <w:r w:rsidRPr="00D22CCD">
        <w:rPr>
          <w:rFonts w:cs="Arial"/>
          <w:lang w:val="en-US" w:eastAsia="en-US"/>
        </w:rPr>
        <w:t xml:space="preserve">pdate applied to the dataset, and use the same </w:t>
      </w:r>
      <w:r w:rsidR="00212271" w:rsidRPr="00D22CCD">
        <w:rPr>
          <w:rFonts w:cs="Arial"/>
          <w:lang w:val="en-US" w:eastAsia="en-US"/>
        </w:rPr>
        <w:t>Edition number</w:t>
      </w:r>
      <w:r w:rsidRPr="00D22CCD">
        <w:rPr>
          <w:rFonts w:cs="Arial"/>
          <w:lang w:val="en-US" w:eastAsia="en-US"/>
        </w:rPr>
        <w:t>.</w:t>
      </w:r>
    </w:p>
    <w:p w14:paraId="6B178233" w14:textId="55051534" w:rsidR="00453023" w:rsidRPr="00D22CCD" w:rsidDel="00620D0A" w:rsidRDefault="00212271" w:rsidP="00212271">
      <w:pPr>
        <w:keepNext/>
        <w:keepLines/>
        <w:tabs>
          <w:tab w:val="left" w:pos="-12"/>
        </w:tabs>
        <w:ind w:left="2410" w:hanging="2268"/>
        <w:rPr>
          <w:del w:id="2048" w:author="Bernd Birklhuber" w:date="2025-03-07T13:25:00Z"/>
        </w:rPr>
      </w:pPr>
      <w:del w:id="2049" w:author="Bernd Birklhuber" w:date="2025-03-07T13:25:00Z">
        <w:r w:rsidRPr="00D22CCD" w:rsidDel="00620D0A">
          <w:rPr>
            <w:b/>
          </w:rPr>
          <w:delText>U</w:delText>
        </w:r>
        <w:r w:rsidR="007260E2" w:rsidRPr="00D22CCD" w:rsidDel="00620D0A">
          <w:rPr>
            <w:b/>
          </w:rPr>
          <w:delText>pdate comment</w:delText>
        </w:r>
        <w:r w:rsidR="007260E2" w:rsidRPr="00D22CCD" w:rsidDel="00620D0A">
          <w:rPr>
            <w:b/>
          </w:rPr>
          <w:tab/>
        </w:r>
        <w:r w:rsidRPr="00D22CCD" w:rsidDel="00620D0A">
          <w:delText>C</w:delText>
        </w:r>
        <w:r w:rsidR="007260E2" w:rsidRPr="00D22CCD" w:rsidDel="00620D0A">
          <w:delText xml:space="preserve">omment for describing the change introduced by an </w:delText>
        </w:r>
        <w:r w:rsidRPr="00D22CCD" w:rsidDel="00620D0A">
          <w:delText>U</w:delText>
        </w:r>
        <w:r w:rsidR="007260E2" w:rsidRPr="00D22CCD" w:rsidDel="00620D0A">
          <w:delText xml:space="preserve">pdate. </w:delText>
        </w:r>
      </w:del>
    </w:p>
    <w:p w14:paraId="7FEAD6EF" w14:textId="77777777" w:rsidR="00453023" w:rsidRPr="00D22CCD" w:rsidRDefault="00212271" w:rsidP="00212271">
      <w:pPr>
        <w:tabs>
          <w:tab w:val="left" w:pos="-12"/>
        </w:tabs>
        <w:ind w:left="2410" w:hanging="2268"/>
        <w:rPr>
          <w:rFonts w:cs="Arial"/>
          <w:lang w:val="en-US" w:eastAsia="en-US"/>
        </w:rPr>
      </w:pPr>
      <w:r w:rsidRPr="00D22CCD">
        <w:rPr>
          <w:b/>
        </w:rPr>
        <w:t>I</w:t>
      </w:r>
      <w:r w:rsidR="007260E2" w:rsidRPr="00D22CCD">
        <w:rPr>
          <w:b/>
        </w:rPr>
        <w:t>ssue date</w:t>
      </w:r>
      <w:r w:rsidR="007260E2" w:rsidRPr="00D22CCD">
        <w:tab/>
      </w:r>
      <w:r w:rsidRPr="00D22CCD">
        <w:t>D</w:t>
      </w:r>
      <w:r w:rsidR="007260E2" w:rsidRPr="00D22CCD">
        <w:t>ate up to which the data producer has incorporated all applicable changes</w:t>
      </w:r>
      <w:r w:rsidR="007260E2" w:rsidRPr="00D22CCD">
        <w:rPr>
          <w:rFonts w:cs="Arial"/>
          <w:lang w:val="en-US" w:eastAsia="en-US"/>
        </w:rPr>
        <w:t>. The issue date must be greater than the previous issue date of the dataset</w:t>
      </w:r>
      <w:r w:rsidR="007260E2" w:rsidRPr="00D22CCD">
        <w:rPr>
          <w:rFonts w:cs="Arial"/>
          <w:color w:val="FF0000"/>
          <w:lang w:val="en-US" w:eastAsia="en-US"/>
        </w:rPr>
        <w:t>.</w:t>
      </w:r>
      <w:r w:rsidR="007260E2" w:rsidRPr="00D22CCD">
        <w:rPr>
          <w:rFonts w:cs="Arial"/>
          <w:lang w:val="en-US" w:eastAsia="en-US"/>
        </w:rPr>
        <w:t xml:space="preserve">  </w:t>
      </w:r>
    </w:p>
    <w:p w14:paraId="6F448B21" w14:textId="77777777" w:rsidR="00453023" w:rsidRPr="00D22CCD" w:rsidRDefault="007260E2">
      <w:pPr>
        <w:autoSpaceDE w:val="0"/>
        <w:autoSpaceDN w:val="0"/>
        <w:adjustRightInd w:val="0"/>
        <w:spacing w:line="240" w:lineRule="auto"/>
        <w:rPr>
          <w:lang w:val="en-US"/>
        </w:rPr>
      </w:pPr>
      <w:r w:rsidRPr="00D22CCD">
        <w:rPr>
          <w:rFonts w:eastAsia="Times New Roman" w:cs="Arial"/>
          <w:lang w:val="en-US" w:eastAsia="en-US"/>
        </w:rPr>
        <w:t xml:space="preserve">In order to cancel a dataset, an </w:t>
      </w:r>
      <w:r w:rsidR="00212271" w:rsidRPr="00D22CCD">
        <w:rPr>
          <w:rFonts w:eastAsia="Times New Roman" w:cs="Arial"/>
          <w:lang w:val="en-US" w:eastAsia="en-US"/>
        </w:rPr>
        <w:t>U</w:t>
      </w:r>
      <w:r w:rsidRPr="00D22CCD">
        <w:rPr>
          <w:rFonts w:eastAsia="Times New Roman" w:cs="Arial"/>
          <w:lang w:val="en-US" w:eastAsia="en-US"/>
        </w:rPr>
        <w:t xml:space="preserve">pdate dataset file is created for which the </w:t>
      </w:r>
      <w:r w:rsidR="00212271" w:rsidRPr="00D22CCD">
        <w:rPr>
          <w:rFonts w:eastAsia="Times New Roman" w:cs="Arial"/>
          <w:lang w:val="en-US" w:eastAsia="en-US"/>
        </w:rPr>
        <w:t>E</w:t>
      </w:r>
      <w:r w:rsidRPr="00D22CCD">
        <w:rPr>
          <w:rFonts w:eastAsia="Times New Roman" w:cs="Arial"/>
          <w:lang w:val="en-US" w:eastAsia="en-US"/>
        </w:rPr>
        <w:t xml:space="preserve">dition number must be set to 0. This message is only used to cancel a </w:t>
      </w:r>
      <w:r w:rsidR="00212271" w:rsidRPr="00D22CCD">
        <w:rPr>
          <w:rFonts w:eastAsia="Times New Roman" w:cs="Arial"/>
          <w:lang w:val="en-US" w:eastAsia="en-US"/>
        </w:rPr>
        <w:t>B</w:t>
      </w:r>
      <w:r w:rsidRPr="00D22CCD">
        <w:rPr>
          <w:rFonts w:eastAsia="Times New Roman" w:cs="Arial"/>
          <w:lang w:val="en-US" w:eastAsia="en-US"/>
        </w:rPr>
        <w:t xml:space="preserve">ase dataset file. </w:t>
      </w:r>
      <w:r w:rsidRPr="00D22CCD">
        <w:rPr>
          <w:lang w:val="en-US"/>
        </w:rPr>
        <w:t>Where a dataset is cancelled and its name is reused at a later date, the issue date must be greater than the issue date of the cancelled dataset.  When the dataset is cancelled it must be removed from the system.</w:t>
      </w:r>
    </w:p>
    <w:p w14:paraId="339A5804" w14:textId="77777777" w:rsidR="00453023" w:rsidRPr="00D22CCD" w:rsidRDefault="007260E2">
      <w:pPr>
        <w:autoSpaceDE w:val="0"/>
        <w:autoSpaceDN w:val="0"/>
        <w:adjustRightInd w:val="0"/>
        <w:spacing w:line="240" w:lineRule="auto"/>
        <w:rPr>
          <w:rFonts w:eastAsia="Times New Roman" w:cs="Arial"/>
          <w:lang w:val="en-US" w:eastAsia="en-US"/>
        </w:rPr>
      </w:pPr>
      <w:r w:rsidRPr="00D22CCD">
        <w:rPr>
          <w:rFonts w:eastAsia="Times New Roman" w:cs="Arial"/>
          <w:lang w:val="en-US" w:eastAsia="en-US"/>
        </w:rPr>
        <w:t xml:space="preserve">An exchange set may contain </w:t>
      </w:r>
      <w:r w:rsidR="00212271" w:rsidRPr="00D22CCD">
        <w:rPr>
          <w:rFonts w:eastAsia="Times New Roman" w:cs="Arial"/>
          <w:lang w:val="en-US" w:eastAsia="en-US"/>
        </w:rPr>
        <w:t>B</w:t>
      </w:r>
      <w:r w:rsidRPr="00D22CCD">
        <w:rPr>
          <w:rFonts w:eastAsia="Times New Roman" w:cs="Arial"/>
          <w:lang w:val="en-US" w:eastAsia="en-US"/>
        </w:rPr>
        <w:t xml:space="preserve">ase dataset files and </w:t>
      </w:r>
      <w:r w:rsidR="00212271" w:rsidRPr="00D22CCD">
        <w:rPr>
          <w:rFonts w:eastAsia="Times New Roman" w:cs="Arial"/>
          <w:lang w:val="en-US" w:eastAsia="en-US"/>
        </w:rPr>
        <w:t>U</w:t>
      </w:r>
      <w:r w:rsidRPr="00D22CCD">
        <w:rPr>
          <w:rFonts w:eastAsia="Times New Roman" w:cs="Arial"/>
          <w:lang w:val="en-US" w:eastAsia="en-US"/>
        </w:rPr>
        <w:t xml:space="preserve">pdate dataset files for the same datasets. Under these circumstances the </w:t>
      </w:r>
      <w:r w:rsidR="00212271" w:rsidRPr="00D22CCD">
        <w:rPr>
          <w:rFonts w:eastAsia="Times New Roman" w:cs="Arial"/>
          <w:lang w:val="en-US" w:eastAsia="en-US"/>
        </w:rPr>
        <w:t>U</w:t>
      </w:r>
      <w:r w:rsidRPr="00D22CCD">
        <w:rPr>
          <w:rFonts w:eastAsia="Times New Roman" w:cs="Arial"/>
          <w:lang w:val="en-US" w:eastAsia="en-US"/>
        </w:rPr>
        <w:t xml:space="preserve">pdate dataset files must follow on in the correct sequential order from the last </w:t>
      </w:r>
      <w:r w:rsidR="00212271" w:rsidRPr="00D22CCD">
        <w:rPr>
          <w:rFonts w:eastAsia="Times New Roman" w:cs="Arial"/>
          <w:lang w:val="en-US" w:eastAsia="en-US"/>
        </w:rPr>
        <w:t>U</w:t>
      </w:r>
      <w:r w:rsidRPr="00D22CCD">
        <w:rPr>
          <w:rFonts w:eastAsia="Times New Roman" w:cs="Arial"/>
          <w:lang w:val="en-US" w:eastAsia="en-US"/>
        </w:rPr>
        <w:t xml:space="preserve">pdate applied to the </w:t>
      </w:r>
      <w:r w:rsidR="00212271" w:rsidRPr="00D22CCD">
        <w:rPr>
          <w:rFonts w:eastAsia="Times New Roman" w:cs="Arial"/>
          <w:lang w:val="en-US" w:eastAsia="en-US"/>
        </w:rPr>
        <w:t>B</w:t>
      </w:r>
      <w:r w:rsidRPr="00D22CCD">
        <w:rPr>
          <w:rFonts w:eastAsia="Times New Roman" w:cs="Arial"/>
          <w:lang w:val="en-US" w:eastAsia="en-US"/>
        </w:rPr>
        <w:t>ase dataset file.</w:t>
      </w:r>
    </w:p>
    <w:p w14:paraId="1EA62A31" w14:textId="77777777" w:rsidR="004E09A8" w:rsidRDefault="007260E2" w:rsidP="004E09A8">
      <w:pPr>
        <w:pStyle w:val="berschrift2"/>
        <w:tabs>
          <w:tab w:val="clear" w:pos="540"/>
        </w:tabs>
        <w:spacing w:before="120" w:after="200" w:line="240" w:lineRule="auto"/>
        <w:ind w:left="709" w:hanging="709"/>
        <w:rPr>
          <w:ins w:id="2050" w:author="Gert Morlion" w:date="2024-08-26T11:46:00Z"/>
          <w:lang w:eastAsia="en-US"/>
        </w:rPr>
      </w:pPr>
      <w:bookmarkStart w:id="2051" w:name="_Toc487203174"/>
      <w:r w:rsidRPr="00D22CCD">
        <w:rPr>
          <w:lang w:eastAsia="en-US"/>
        </w:rPr>
        <w:t>Support Files</w:t>
      </w:r>
      <w:bookmarkEnd w:id="2051"/>
    </w:p>
    <w:p w14:paraId="67AD6B78" w14:textId="592CE965" w:rsidR="004E09A8" w:rsidRPr="000F0F0F" w:rsidRDefault="00C61B4F" w:rsidP="004E09A8">
      <w:pPr>
        <w:pStyle w:val="berschrift3"/>
        <w:tabs>
          <w:tab w:val="clear" w:pos="660"/>
          <w:tab w:val="clear" w:pos="880"/>
          <w:tab w:val="left" w:pos="851"/>
        </w:tabs>
        <w:spacing w:before="120" w:after="120" w:line="240" w:lineRule="auto"/>
        <w:ind w:left="851" w:hanging="851"/>
        <w:jc w:val="both"/>
        <w:rPr>
          <w:ins w:id="2052" w:author="Gert Morlion" w:date="2024-08-26T11:46:00Z"/>
        </w:rPr>
      </w:pPr>
      <w:bookmarkStart w:id="2053" w:name="_Toc170072429"/>
      <w:ins w:id="2054" w:author="Bernd Birklhuber" w:date="2024-10-13T16:21:00Z">
        <w:r>
          <w:t>I</w:t>
        </w:r>
      </w:ins>
      <w:ins w:id="2055" w:author="Gert Morlion" w:date="2024-08-26T11:46:00Z">
        <w:r w:rsidR="004E09A8">
          <w:t>ENC support files</w:t>
        </w:r>
        <w:bookmarkEnd w:id="2053"/>
      </w:ins>
    </w:p>
    <w:p w14:paraId="432F6200" w14:textId="5B26533E" w:rsidR="00453023" w:rsidRPr="00D22CCD" w:rsidDel="004E09A8" w:rsidRDefault="00453023" w:rsidP="004E09A8">
      <w:pPr>
        <w:pStyle w:val="berschrift2"/>
        <w:numPr>
          <w:ilvl w:val="0"/>
          <w:numId w:val="0"/>
        </w:numPr>
        <w:rPr>
          <w:del w:id="2056" w:author="Gert Morlion" w:date="2024-08-26T11:46:00Z"/>
          <w:lang w:eastAsia="en-US"/>
        </w:rPr>
      </w:pPr>
    </w:p>
    <w:p w14:paraId="0BCF7DF5" w14:textId="0BB3D7F4" w:rsidR="00453023" w:rsidRPr="00D22CCD" w:rsidRDefault="004E09A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ins w:id="2057" w:author="Gert Morlion" w:date="2024-08-26T11:46:00Z">
        <w:r>
          <w:t>IENC</w:t>
        </w:r>
      </w:ins>
      <w:del w:id="2058" w:author="Gert Morlion" w:date="2024-08-26T11:46:00Z">
        <w:r w:rsidR="007260E2" w:rsidRPr="00D22CCD" w:rsidDel="00F47D69">
          <w:delText>Dataset</w:delText>
        </w:r>
      </w:del>
      <w:r w:rsidR="007260E2" w:rsidRPr="00D22CCD">
        <w:t xml:space="preserve"> support files offer supplementary information that can be included in an IENC exchange set. </w:t>
      </w:r>
    </w:p>
    <w:p w14:paraId="321FDF52" w14:textId="6E9D33F0" w:rsidR="00453023" w:rsidRPr="00D22CCD" w:rsidDel="00F47D69" w:rsidRDefault="007260E2" w:rsidP="004B0AFB">
      <w:pPr>
        <w:numPr>
          <w:ilvl w:val="0"/>
          <w:numId w:val="30"/>
        </w:numPr>
        <w:tabs>
          <w:tab w:val="left" w:pos="373"/>
          <w:tab w:val="left" w:pos="709"/>
        </w:tabs>
        <w:spacing w:after="0"/>
        <w:ind w:left="709" w:hanging="283"/>
        <w:rPr>
          <w:del w:id="2059" w:author="Gert Morlion" w:date="2024-08-26T11:47:00Z"/>
        </w:rPr>
      </w:pPr>
      <w:r w:rsidRPr="00D22CCD">
        <w:t xml:space="preserve">Text files must contain only </w:t>
      </w:r>
      <w:del w:id="2060" w:author="Gert Morlion" w:date="2024-08-26T11:46:00Z">
        <w:r w:rsidRPr="00D22CCD" w:rsidDel="00F47D69">
          <w:delText xml:space="preserve">general </w:delText>
        </w:r>
      </w:del>
      <w:ins w:id="2061" w:author="Gert Morlion" w:date="2024-08-26T11:46:00Z">
        <w:r w:rsidR="00F47D69">
          <w:t>UTF-8 encoded</w:t>
        </w:r>
        <w:r w:rsidR="00F47D69" w:rsidRPr="00D22CCD">
          <w:t xml:space="preserve"> </w:t>
        </w:r>
      </w:ins>
      <w:r w:rsidRPr="00D22CCD">
        <w:t>text as defined by this standard</w:t>
      </w:r>
      <w:r w:rsidR="00212271" w:rsidRPr="00D22CCD">
        <w:t xml:space="preserve"> (text consisting only of printable characters and without HTML, XML, or other markup)</w:t>
      </w:r>
      <w:r w:rsidRPr="00D22CCD">
        <w:t xml:space="preserve">. </w:t>
      </w:r>
      <w:del w:id="2062" w:author="Gert Morlion" w:date="2024-08-26T11:47:00Z">
        <w:r w:rsidRPr="00D22CCD" w:rsidDel="00F47D69">
          <w:delText xml:space="preserve">(Extensible mark-up language (XML) supports UTF-8 character encoding). </w:delText>
        </w:r>
        <w:r w:rsidRPr="00F47D69" w:rsidDel="00F47D69">
          <w:rPr>
            <w:b/>
          </w:rPr>
          <w:delText>(TXT), (XML), (HTM)</w:delText>
        </w:r>
      </w:del>
    </w:p>
    <w:p w14:paraId="0BC712ED" w14:textId="77777777" w:rsidR="00453023" w:rsidRPr="00D22CCD" w:rsidRDefault="00453023" w:rsidP="00F47D69">
      <w:pPr>
        <w:tabs>
          <w:tab w:val="left" w:pos="373"/>
          <w:tab w:val="left" w:pos="709"/>
        </w:tabs>
        <w:spacing w:after="0"/>
        <w:ind w:left="709"/>
      </w:pPr>
    </w:p>
    <w:p w14:paraId="6F2DC22C" w14:textId="77777777" w:rsidR="00453023" w:rsidRPr="00D22CCD" w:rsidRDefault="007260E2" w:rsidP="00AC585C">
      <w:pPr>
        <w:pStyle w:val="Listenabsatz"/>
        <w:numPr>
          <w:ilvl w:val="0"/>
          <w:numId w:val="30"/>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hanging="294"/>
        <w:rPr>
          <w:rFonts w:cs="Arial"/>
        </w:rPr>
      </w:pPr>
      <w:r w:rsidRPr="00D22CCD">
        <w:t xml:space="preserve">Picture files </w:t>
      </w:r>
      <w:r w:rsidR="00030FD7">
        <w:t xml:space="preserve">can </w:t>
      </w:r>
      <w:r w:rsidR="00030FD7" w:rsidRPr="00D22CCD">
        <w:t xml:space="preserve"> </w:t>
      </w:r>
      <w:r w:rsidRPr="00D22CCD">
        <w:t xml:space="preserve">be in </w:t>
      </w:r>
      <w:r w:rsidR="00030FD7">
        <w:t>JPEG</w:t>
      </w:r>
      <w:r w:rsidR="00AC37E1">
        <w:t xml:space="preserve"> or </w:t>
      </w:r>
      <w:r w:rsidRPr="00D22CCD">
        <w:t xml:space="preserve">TIFF 6.0 specification </w:t>
      </w:r>
      <w:r w:rsidRPr="00D22CCD">
        <w:rPr>
          <w:b/>
        </w:rPr>
        <w:t>(TIFF)</w:t>
      </w:r>
    </w:p>
    <w:p w14:paraId="497EF50A" w14:textId="77777777" w:rsidR="00453023" w:rsidRDefault="00453023">
      <w:pPr>
        <w:tabs>
          <w:tab w:val="left" w:pos="0"/>
          <w:tab w:val="left" w:pos="283"/>
          <w:tab w:val="left" w:pos="566"/>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860"/>
        <w:rPr>
          <w:ins w:id="2063" w:author="Gert Morlion" w:date="2024-08-26T11:47:00Z"/>
          <w:rFonts w:cs="Arial"/>
          <w:i/>
        </w:rPr>
      </w:pPr>
    </w:p>
    <w:p w14:paraId="498EB14A" w14:textId="2FFE07E5" w:rsidR="00421749" w:rsidRPr="00421749" w:rsidRDefault="00421749" w:rsidP="00421749">
      <w:pPr>
        <w:pStyle w:val="Beschriftung"/>
        <w:keepNext/>
        <w:keepLines/>
        <w:spacing w:line="240" w:lineRule="auto"/>
        <w:jc w:val="center"/>
        <w:rPr>
          <w:rFonts w:cs="Arial"/>
        </w:rPr>
      </w:pPr>
      <w:ins w:id="2064" w:author="Gert Morlion" w:date="2024-08-26T11:47:00Z">
        <w:r w:rsidRPr="00190CF4">
          <w:t xml:space="preserve">Table </w:t>
        </w:r>
        <w:r>
          <w:t>11-1</w:t>
        </w:r>
        <w:r w:rsidRPr="00190CF4">
          <w:t xml:space="preserve"> </w:t>
        </w:r>
        <w:r>
          <w:t>–</w:t>
        </w:r>
        <w:r w:rsidRPr="00190CF4">
          <w:t xml:space="preserve"> </w:t>
        </w:r>
        <w:r>
          <w:t>IENC s</w:t>
        </w:r>
        <w:r w:rsidRPr="00190CF4">
          <w:t>upport file extensions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453023" w:rsidRPr="00D22CCD" w14:paraId="1394D5C1" w14:textId="77777777" w:rsidTr="00E27500">
        <w:trPr>
          <w:trHeight w:val="220"/>
          <w:jc w:val="center"/>
        </w:trPr>
        <w:tc>
          <w:tcPr>
            <w:tcW w:w="1493" w:type="dxa"/>
            <w:shd w:val="clear" w:color="auto" w:fill="D9D9D9"/>
          </w:tcPr>
          <w:p w14:paraId="268B5F9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File Types</w:t>
            </w:r>
          </w:p>
        </w:tc>
        <w:tc>
          <w:tcPr>
            <w:tcW w:w="1299" w:type="dxa"/>
            <w:shd w:val="clear" w:color="auto" w:fill="D9D9D9"/>
          </w:tcPr>
          <w:p w14:paraId="4BDE1CD6"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 Extensions</w:t>
            </w:r>
          </w:p>
        </w:tc>
        <w:tc>
          <w:tcPr>
            <w:tcW w:w="5310" w:type="dxa"/>
            <w:shd w:val="clear" w:color="auto" w:fill="D9D9D9"/>
          </w:tcPr>
          <w:p w14:paraId="23050B7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Comment</w:t>
            </w:r>
          </w:p>
        </w:tc>
      </w:tr>
      <w:tr w:rsidR="00453023" w:rsidRPr="00D22CCD" w14:paraId="11F3DF1B" w14:textId="77777777" w:rsidTr="3CCBF2F9">
        <w:trPr>
          <w:trHeight w:val="220"/>
          <w:jc w:val="center"/>
        </w:trPr>
        <w:tc>
          <w:tcPr>
            <w:tcW w:w="1493" w:type="dxa"/>
          </w:tcPr>
          <w:p w14:paraId="4FD90F93"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Text </w:t>
            </w:r>
          </w:p>
        </w:tc>
        <w:tc>
          <w:tcPr>
            <w:tcW w:w="1299" w:type="dxa"/>
          </w:tcPr>
          <w:p w14:paraId="553758A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TXT</w:t>
            </w:r>
          </w:p>
        </w:tc>
        <w:tc>
          <w:tcPr>
            <w:tcW w:w="5310" w:type="dxa"/>
          </w:tcPr>
          <w:p w14:paraId="47513891" w14:textId="77777777" w:rsidR="00453023" w:rsidRPr="00D22CCD" w:rsidRDefault="00453023">
            <w:pPr>
              <w:pStyle w:val="StandardWeb"/>
              <w:spacing w:before="0" w:beforeAutospacing="0" w:after="0" w:afterAutospacing="0"/>
              <w:jc w:val="both"/>
              <w:rPr>
                <w:rFonts w:ascii="Arial" w:hAnsi="Arial" w:cs="Arial"/>
                <w:sz w:val="18"/>
                <w:szCs w:val="18"/>
              </w:rPr>
            </w:pPr>
          </w:p>
        </w:tc>
      </w:tr>
      <w:tr w:rsidR="00453023" w:rsidRPr="00D22CCD" w14:paraId="7CAAEB7C" w14:textId="77777777" w:rsidTr="3CCBF2F9">
        <w:trPr>
          <w:trHeight w:val="204"/>
          <w:jc w:val="center"/>
        </w:trPr>
        <w:tc>
          <w:tcPr>
            <w:tcW w:w="1493" w:type="dxa"/>
          </w:tcPr>
          <w:p w14:paraId="53C2CCC6" w14:textId="77777777" w:rsidR="00453023" w:rsidRPr="00D22CCD" w:rsidRDefault="00453023">
            <w:pPr>
              <w:pStyle w:val="StandardWeb"/>
              <w:spacing w:before="0" w:beforeAutospacing="0" w:after="0" w:afterAutospacing="0"/>
              <w:jc w:val="both"/>
              <w:rPr>
                <w:rFonts w:ascii="Arial" w:hAnsi="Arial" w:cs="Arial"/>
                <w:b/>
                <w:sz w:val="18"/>
                <w:szCs w:val="18"/>
              </w:rPr>
            </w:pPr>
            <w:commentRangeStart w:id="2065"/>
          </w:p>
        </w:tc>
        <w:tc>
          <w:tcPr>
            <w:tcW w:w="1299" w:type="dxa"/>
          </w:tcPr>
          <w:p w14:paraId="7336AA15"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HTM</w:t>
            </w:r>
          </w:p>
        </w:tc>
        <w:tc>
          <w:tcPr>
            <w:tcW w:w="5310" w:type="dxa"/>
          </w:tcPr>
          <w:p w14:paraId="1327E5E3"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 xml:space="preserve">HTML files must only include inline or embedded Cascading Style Sheet (CSS) information and must not embed Javascript or other dynamic content </w:t>
            </w:r>
            <w:r w:rsidRPr="00E27500">
              <w:rPr>
                <w:rFonts w:ascii="Arial" w:eastAsia="MS Mincho" w:hAnsi="Arial" w:cs="Arial" w:hint="eastAsia"/>
                <w:sz w:val="18"/>
                <w:szCs w:val="18"/>
                <w:lang w:eastAsia="ja-JP"/>
              </w:rPr>
              <w:t>for example,</w:t>
            </w:r>
            <w:r w:rsidRPr="00D22CCD">
              <w:rPr>
                <w:rFonts w:ascii="Arial" w:hAnsi="Arial" w:cs="Arial"/>
                <w:sz w:val="18"/>
                <w:szCs w:val="18"/>
              </w:rPr>
              <w:t xml:space="preserve"> DHTML, Flash etc.</w:t>
            </w:r>
            <w:commentRangeEnd w:id="2065"/>
            <w:r w:rsidR="00620D0A">
              <w:rPr>
                <w:rStyle w:val="Kommentarzeichen"/>
                <w:rFonts w:ascii="Arial" w:eastAsia="MS Mincho" w:hAnsi="Arial"/>
                <w:szCs w:val="20"/>
                <w:lang w:eastAsia="ja-JP"/>
              </w:rPr>
              <w:commentReference w:id="2065"/>
            </w:r>
          </w:p>
        </w:tc>
      </w:tr>
      <w:tr w:rsidR="00453023" w:rsidRPr="00D22CCD" w14:paraId="3B920D00" w14:textId="77777777" w:rsidTr="3CCBF2F9">
        <w:trPr>
          <w:trHeight w:val="220"/>
          <w:jc w:val="center"/>
        </w:trPr>
        <w:tc>
          <w:tcPr>
            <w:tcW w:w="1493" w:type="dxa"/>
          </w:tcPr>
          <w:p w14:paraId="4418F2D3" w14:textId="77777777" w:rsidR="00453023" w:rsidRPr="00D22CCD" w:rsidRDefault="00453023">
            <w:pPr>
              <w:pStyle w:val="StandardWeb"/>
              <w:spacing w:before="0" w:beforeAutospacing="0" w:after="0" w:afterAutospacing="0"/>
              <w:jc w:val="both"/>
              <w:rPr>
                <w:rFonts w:ascii="Arial" w:hAnsi="Arial" w:cs="Arial"/>
                <w:b/>
                <w:sz w:val="18"/>
                <w:szCs w:val="18"/>
              </w:rPr>
            </w:pPr>
            <w:commentRangeStart w:id="2066"/>
          </w:p>
        </w:tc>
        <w:tc>
          <w:tcPr>
            <w:tcW w:w="1299" w:type="dxa"/>
          </w:tcPr>
          <w:p w14:paraId="0C286F62"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w:t>
            </w:r>
          </w:p>
        </w:tc>
        <w:tc>
          <w:tcPr>
            <w:tcW w:w="5310" w:type="dxa"/>
          </w:tcPr>
          <w:p w14:paraId="0645B734" w14:textId="77777777" w:rsidR="00453023" w:rsidRPr="00D22CCD" w:rsidRDefault="007260E2" w:rsidP="3CCBF2F9">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 documents must only be included in accordance with guidance provided within the Encoding Guide</w:t>
            </w:r>
            <w:r w:rsidR="00212271" w:rsidRPr="00D22CCD">
              <w:rPr>
                <w:rFonts w:ascii="Arial" w:hAnsi="Arial" w:cs="Arial"/>
                <w:sz w:val="18"/>
                <w:szCs w:val="18"/>
              </w:rPr>
              <w:t xml:space="preserve"> (S-401 Annex A)</w:t>
            </w:r>
            <w:r w:rsidRPr="00D22CCD">
              <w:rPr>
                <w:rFonts w:ascii="Arial" w:hAnsi="Arial" w:cs="Arial"/>
                <w:sz w:val="18"/>
                <w:szCs w:val="18"/>
              </w:rPr>
              <w:t>. This may include a schema for the validation of XML documents.</w:t>
            </w:r>
            <w:commentRangeEnd w:id="2066"/>
            <w:r w:rsidR="00620D0A">
              <w:rPr>
                <w:rStyle w:val="Kommentarzeichen"/>
                <w:rFonts w:ascii="Arial" w:eastAsia="MS Mincho" w:hAnsi="Arial"/>
                <w:szCs w:val="20"/>
                <w:lang w:eastAsia="ja-JP"/>
              </w:rPr>
              <w:commentReference w:id="2066"/>
            </w:r>
          </w:p>
        </w:tc>
      </w:tr>
      <w:tr w:rsidR="00453023" w:rsidRPr="00D22CCD" w14:paraId="713500FC" w14:textId="77777777" w:rsidTr="3CCBF2F9">
        <w:trPr>
          <w:trHeight w:val="424"/>
          <w:jc w:val="center"/>
        </w:trPr>
        <w:tc>
          <w:tcPr>
            <w:tcW w:w="1493" w:type="dxa"/>
          </w:tcPr>
          <w:p w14:paraId="6D097AEF"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lastRenderedPageBreak/>
              <w:t>Picture</w:t>
            </w:r>
          </w:p>
        </w:tc>
        <w:tc>
          <w:tcPr>
            <w:tcW w:w="1299" w:type="dxa"/>
          </w:tcPr>
          <w:p w14:paraId="1FBE1D0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TIF</w:t>
            </w:r>
          </w:p>
        </w:tc>
        <w:tc>
          <w:tcPr>
            <w:tcW w:w="5310" w:type="dxa"/>
          </w:tcPr>
          <w:p w14:paraId="5B6C9FA2" w14:textId="77777777" w:rsidR="00453023" w:rsidRPr="00D22CCD" w:rsidRDefault="007260E2">
            <w:pPr>
              <w:pStyle w:val="StandardWeb"/>
              <w:keepNext/>
              <w:spacing w:before="0" w:beforeAutospacing="0" w:after="0" w:afterAutospacing="0"/>
              <w:jc w:val="both"/>
              <w:rPr>
                <w:rFonts w:ascii="Arial" w:hAnsi="Arial" w:cs="Arial"/>
                <w:b/>
                <w:bCs/>
                <w:sz w:val="18"/>
                <w:szCs w:val="18"/>
              </w:rPr>
            </w:pPr>
            <w:r w:rsidRPr="00D22CCD">
              <w:rPr>
                <w:rFonts w:ascii="Arial" w:hAnsi="Arial" w:cs="Arial"/>
                <w:sz w:val="18"/>
                <w:szCs w:val="18"/>
              </w:rPr>
              <w:t>Baseline TIFF 6.0</w:t>
            </w:r>
          </w:p>
        </w:tc>
      </w:tr>
      <w:tr w:rsidR="00A761BF" w:rsidRPr="00D22CCD" w14:paraId="48ADC45F" w14:textId="77777777" w:rsidTr="3CCBF2F9">
        <w:trPr>
          <w:trHeight w:val="424"/>
          <w:jc w:val="center"/>
        </w:trPr>
        <w:tc>
          <w:tcPr>
            <w:tcW w:w="1493" w:type="dxa"/>
          </w:tcPr>
          <w:p w14:paraId="1973BC69" w14:textId="77777777" w:rsidR="00A761BF" w:rsidRPr="00D22CCD" w:rsidRDefault="00A761BF">
            <w:pPr>
              <w:pStyle w:val="StandardWeb"/>
              <w:spacing w:before="0" w:beforeAutospacing="0" w:after="0" w:afterAutospacing="0"/>
              <w:jc w:val="both"/>
              <w:rPr>
                <w:rFonts w:ascii="Arial" w:hAnsi="Arial" w:cs="Arial"/>
                <w:b/>
                <w:sz w:val="18"/>
                <w:szCs w:val="18"/>
              </w:rPr>
            </w:pPr>
          </w:p>
        </w:tc>
        <w:tc>
          <w:tcPr>
            <w:tcW w:w="1299" w:type="dxa"/>
          </w:tcPr>
          <w:p w14:paraId="080FBB2D" w14:textId="77777777" w:rsidR="00A761BF" w:rsidRPr="00D22CCD" w:rsidRDefault="00A761BF">
            <w:pPr>
              <w:pStyle w:val="StandardWeb"/>
              <w:spacing w:before="0" w:beforeAutospacing="0" w:after="0" w:afterAutospacing="0"/>
              <w:jc w:val="both"/>
              <w:rPr>
                <w:rFonts w:ascii="Arial" w:hAnsi="Arial" w:cs="Arial"/>
                <w:sz w:val="18"/>
                <w:szCs w:val="18"/>
              </w:rPr>
            </w:pPr>
            <w:r>
              <w:rPr>
                <w:rFonts w:ascii="Arial" w:hAnsi="Arial" w:cs="Arial"/>
                <w:sz w:val="18"/>
                <w:szCs w:val="18"/>
              </w:rPr>
              <w:t>JPG</w:t>
            </w:r>
          </w:p>
        </w:tc>
        <w:tc>
          <w:tcPr>
            <w:tcW w:w="5310" w:type="dxa"/>
          </w:tcPr>
          <w:p w14:paraId="5E8C5535" w14:textId="77777777" w:rsidR="00A761BF" w:rsidRPr="00D22CCD" w:rsidRDefault="00A761BF">
            <w:pPr>
              <w:pStyle w:val="StandardWeb"/>
              <w:keepNext/>
              <w:spacing w:before="0" w:beforeAutospacing="0" w:after="0" w:afterAutospacing="0"/>
              <w:jc w:val="both"/>
              <w:rPr>
                <w:rFonts w:ascii="Arial" w:hAnsi="Arial" w:cs="Arial"/>
                <w:sz w:val="18"/>
                <w:szCs w:val="18"/>
              </w:rPr>
            </w:pPr>
            <w:r>
              <w:rPr>
                <w:rFonts w:ascii="Arial" w:hAnsi="Arial" w:cs="Arial"/>
                <w:sz w:val="18"/>
                <w:szCs w:val="18"/>
              </w:rPr>
              <w:t>JPEG2000</w:t>
            </w:r>
          </w:p>
        </w:tc>
      </w:tr>
    </w:tbl>
    <w:p w14:paraId="4D533C7D" w14:textId="35659FA9" w:rsidR="00453023" w:rsidRPr="002C1384" w:rsidDel="00421749" w:rsidRDefault="007260E2" w:rsidP="002C1384">
      <w:pPr>
        <w:pStyle w:val="Beschriftung"/>
        <w:jc w:val="center"/>
        <w:rPr>
          <w:del w:id="2067" w:author="Gert Morlion" w:date="2024-08-26T11:48:00Z"/>
          <w:rFonts w:cs="Arial"/>
          <w:i/>
          <w:iCs/>
          <w:color w:val="FF0000"/>
          <w:sz w:val="18"/>
          <w:szCs w:val="18"/>
        </w:rPr>
      </w:pPr>
      <w:del w:id="2068" w:author="Gert Morlion" w:date="2024-08-26T11:48:00Z">
        <w:r w:rsidRPr="00D22CCD" w:rsidDel="00421749">
          <w:rPr>
            <w:i/>
            <w:iCs/>
            <w:sz w:val="18"/>
            <w:szCs w:val="18"/>
          </w:rPr>
          <w:delText xml:space="preserve">Table </w:delText>
        </w:r>
        <w:r w:rsidR="00212271" w:rsidRPr="00D22CCD" w:rsidDel="00421749">
          <w:rPr>
            <w:i/>
            <w:iCs/>
            <w:sz w:val="18"/>
            <w:szCs w:val="18"/>
          </w:rPr>
          <w:delText>6</w:delText>
        </w:r>
        <w:r w:rsidRPr="00D22CCD" w:rsidDel="00421749">
          <w:fldChar w:fldCharType="begin"/>
        </w:r>
        <w:r w:rsidRPr="00D22CCD" w:rsidDel="00421749">
          <w:rPr>
            <w:i/>
            <w:sz w:val="18"/>
            <w:szCs w:val="18"/>
          </w:rPr>
          <w:delInstrText xml:space="preserve"> SEQ Table \* ARABIC </w:delInstrText>
        </w:r>
        <w:r w:rsidRPr="00D22CCD" w:rsidDel="00421749">
          <w:rPr>
            <w:i/>
            <w:sz w:val="18"/>
            <w:szCs w:val="18"/>
          </w:rPr>
          <w:fldChar w:fldCharType="separate"/>
        </w:r>
        <w:r w:rsidRPr="00D22CCD" w:rsidDel="00421749">
          <w:rPr>
            <w:i/>
            <w:iCs/>
            <w:noProof/>
            <w:sz w:val="18"/>
            <w:szCs w:val="18"/>
          </w:rPr>
          <w:delText>3</w:delText>
        </w:r>
        <w:r w:rsidRPr="00D22CCD" w:rsidDel="00421749">
          <w:fldChar w:fldCharType="end"/>
        </w:r>
        <w:r w:rsidRPr="00D22CCD" w:rsidDel="00421749">
          <w:rPr>
            <w:i/>
            <w:iCs/>
            <w:sz w:val="18"/>
            <w:szCs w:val="18"/>
          </w:rPr>
          <w:delText xml:space="preserve"> - Support file extensions</w:delText>
        </w:r>
      </w:del>
    </w:p>
    <w:p w14:paraId="0D44684C" w14:textId="77777777" w:rsidR="002C1384" w:rsidRDefault="002C1384">
      <w:pPr>
        <w:pStyle w:val="StandardWeb"/>
        <w:spacing w:before="0" w:beforeAutospacing="0" w:after="0" w:afterAutospacing="0"/>
        <w:jc w:val="both"/>
        <w:rPr>
          <w:rFonts w:ascii="Arial" w:hAnsi="Arial" w:cs="Arial"/>
          <w:i/>
          <w:color w:val="FF0000"/>
          <w:sz w:val="20"/>
          <w:szCs w:val="20"/>
        </w:rPr>
      </w:pPr>
    </w:p>
    <w:p w14:paraId="696A7861" w14:textId="77777777" w:rsidR="00C75407" w:rsidRDefault="00C75407" w:rsidP="00C75407">
      <w:pPr>
        <w:pStyle w:val="berschrift3"/>
        <w:tabs>
          <w:tab w:val="clear" w:pos="660"/>
          <w:tab w:val="clear" w:pos="880"/>
          <w:tab w:val="left" w:pos="851"/>
        </w:tabs>
        <w:spacing w:before="120" w:after="120" w:line="240" w:lineRule="auto"/>
        <w:ind w:left="851" w:hanging="851"/>
        <w:jc w:val="both"/>
        <w:rPr>
          <w:ins w:id="2069" w:author="Gert Morlion" w:date="2024-08-26T11:48:00Z"/>
        </w:rPr>
      </w:pPr>
      <w:bookmarkStart w:id="2070" w:name="_Toc170072430"/>
      <w:ins w:id="2071" w:author="Gert Morlion" w:date="2024-08-26T11:48:00Z">
        <w:r>
          <w:t>System support files</w:t>
        </w:r>
        <w:bookmarkEnd w:id="2070"/>
      </w:ins>
    </w:p>
    <w:p w14:paraId="3499130E" w14:textId="5FE7B2B0" w:rsidR="00C75407" w:rsidRPr="00391875" w:rsidRDefault="00C75407" w:rsidP="00C75407">
      <w:pPr>
        <w:spacing w:after="120" w:line="240" w:lineRule="auto"/>
        <w:rPr>
          <w:ins w:id="2072" w:author="Gert Morlion" w:date="2024-08-26T11:48:00Z"/>
        </w:rPr>
      </w:pPr>
      <w:ins w:id="2073" w:author="Gert Morlion" w:date="2024-08-26T11:48:00Z">
        <w:r w:rsidRPr="00391875">
          <w:t>System support files used with the S-</w:t>
        </w:r>
        <w:r>
          <w:t>4</w:t>
        </w:r>
        <w:r w:rsidRPr="00391875">
          <w:t xml:space="preserve">01 </w:t>
        </w:r>
      </w:ins>
      <w:ins w:id="2074" w:author="Bernd Birklhuber" w:date="2024-10-13T16:22:00Z">
        <w:r w:rsidR="00C61B4F">
          <w:t>I</w:t>
        </w:r>
      </w:ins>
      <w:ins w:id="2075" w:author="Gert Morlion" w:date="2024-08-26T11:48:00Z">
        <w:r w:rsidRPr="00391875">
          <w:t>ENC Product Specification follow the general S-100 Framework principles without any specific S-</w:t>
        </w:r>
        <w:r>
          <w:t>4</w:t>
        </w:r>
        <w:r w:rsidRPr="00391875">
          <w:t xml:space="preserve">01 </w:t>
        </w:r>
      </w:ins>
      <w:ins w:id="2076" w:author="Bernd Birklhuber" w:date="2024-10-13T16:22:00Z">
        <w:r w:rsidR="00C61B4F">
          <w:t>I</w:t>
        </w:r>
      </w:ins>
      <w:ins w:id="2077" w:author="Gert Morlion" w:date="2024-08-26T11:48:00Z">
        <w:r w:rsidRPr="00391875">
          <w:t>ENC Product Specification restrictions. System support files include the Feature, Portrayal and Interoperability Catalogues; Language packs for Catalogues; and other system support files as required.</w:t>
        </w:r>
      </w:ins>
    </w:p>
    <w:p w14:paraId="1461D9C5" w14:textId="77777777" w:rsidR="002C1384" w:rsidRPr="00D22CCD" w:rsidRDefault="002C1384">
      <w:pPr>
        <w:pStyle w:val="StandardWeb"/>
        <w:spacing w:before="0" w:beforeAutospacing="0" w:after="0" w:afterAutospacing="0"/>
        <w:jc w:val="both"/>
        <w:rPr>
          <w:rFonts w:ascii="Arial" w:hAnsi="Arial" w:cs="Arial"/>
          <w:i/>
          <w:color w:val="FF0000"/>
          <w:sz w:val="20"/>
          <w:szCs w:val="20"/>
        </w:rPr>
      </w:pPr>
    </w:p>
    <w:p w14:paraId="08EC09DA" w14:textId="364901DA" w:rsidR="00453023" w:rsidRPr="00D22CCD" w:rsidRDefault="00C75407">
      <w:pPr>
        <w:pStyle w:val="berschrift3"/>
        <w:jc w:val="both"/>
      </w:pPr>
      <w:bookmarkStart w:id="2078" w:name="_Toc225648345"/>
      <w:bookmarkStart w:id="2079" w:name="_Toc225065202"/>
      <w:bookmarkStart w:id="2080" w:name="_Toc226430998"/>
      <w:bookmarkStart w:id="2081" w:name="_Toc487203175"/>
      <w:ins w:id="2082" w:author="Gert Morlion" w:date="2024-08-26T11:48:00Z">
        <w:r>
          <w:t xml:space="preserve">IENC </w:t>
        </w:r>
      </w:ins>
      <w:del w:id="2083" w:author="Gert Morlion" w:date="2024-08-26T11:48:00Z">
        <w:r w:rsidR="007260E2" w:rsidRPr="00D22CCD" w:rsidDel="00C75407">
          <w:delText>S</w:delText>
        </w:r>
      </w:del>
      <w:ins w:id="2084" w:author="Gert Morlion" w:date="2024-08-26T11:48:00Z">
        <w:r>
          <w:t>s</w:t>
        </w:r>
      </w:ins>
      <w:r w:rsidR="007260E2" w:rsidRPr="00D22CCD">
        <w:t xml:space="preserve">upport </w:t>
      </w:r>
      <w:ins w:id="2085" w:author="Gert Morlion" w:date="2024-08-26T11:48:00Z">
        <w:r w:rsidR="00F2101B">
          <w:t>f</w:t>
        </w:r>
      </w:ins>
      <w:del w:id="2086" w:author="Gert Morlion" w:date="2024-08-26T11:48:00Z">
        <w:r w:rsidR="007260E2" w:rsidRPr="00D22CCD" w:rsidDel="00F2101B">
          <w:delText>F</w:delText>
        </w:r>
      </w:del>
      <w:r w:rsidR="007260E2" w:rsidRPr="00D22CCD">
        <w:t xml:space="preserve">ile </w:t>
      </w:r>
      <w:ins w:id="2087" w:author="Gert Morlion" w:date="2024-08-26T11:48:00Z">
        <w:r w:rsidR="00F2101B">
          <w:t>n</w:t>
        </w:r>
      </w:ins>
      <w:del w:id="2088" w:author="Gert Morlion" w:date="2024-08-26T11:48:00Z">
        <w:r w:rsidR="007260E2" w:rsidRPr="00D22CCD" w:rsidDel="00F2101B">
          <w:delText>N</w:delText>
        </w:r>
      </w:del>
      <w:r w:rsidR="007260E2" w:rsidRPr="00D22CCD">
        <w:t>aming</w:t>
      </w:r>
      <w:bookmarkEnd w:id="2078"/>
      <w:bookmarkEnd w:id="2079"/>
      <w:bookmarkEnd w:id="2080"/>
      <w:bookmarkEnd w:id="2081"/>
    </w:p>
    <w:p w14:paraId="624294E9" w14:textId="5531CA28" w:rsidR="00453023" w:rsidRPr="00D22CCD" w:rsidRDefault="007260E2">
      <w:r w:rsidRPr="00D22CCD">
        <w:t xml:space="preserve">All </w:t>
      </w:r>
      <w:ins w:id="2089" w:author="Gert Morlion" w:date="2024-08-26T11:49:00Z">
        <w:r w:rsidR="00F2101B">
          <w:t xml:space="preserve">IENC </w:t>
        </w:r>
      </w:ins>
      <w:r w:rsidRPr="00D22CCD">
        <w:t xml:space="preserve">support files must have unique universal file identifiers. The file identifier of support information should not be used to describe the physical content of the file. The </w:t>
      </w:r>
      <w:ins w:id="2090" w:author="Gert Morlion" w:date="2024-08-26T11:49:00Z">
        <w:r w:rsidR="00F2101B">
          <w:t xml:space="preserve">IENC </w:t>
        </w:r>
      </w:ins>
      <w:r w:rsidRPr="00D22CCD">
        <w:t>support file metadata that accompanies the file will inform the user of the name and purpose of the file (</w:t>
      </w:r>
      <w:r w:rsidRPr="00D22CCD">
        <w:rPr>
          <w:rFonts w:hint="eastAsia"/>
        </w:rPr>
        <w:t>That is</w:t>
      </w:r>
      <w:r w:rsidRPr="00D22CCD">
        <w:t xml:space="preserve"> new, replacement and deletion). </w:t>
      </w:r>
    </w:p>
    <w:p w14:paraId="2F5788A2" w14:textId="1FDD3714"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In this encoding the </w:t>
      </w:r>
      <w:ins w:id="2091" w:author="Gert Morlion" w:date="2024-08-26T11:49:00Z">
        <w:r w:rsidR="00F2101B">
          <w:rPr>
            <w:rFonts w:eastAsia="Times New Roman" w:cs="Arial"/>
            <w:lang w:eastAsia="en-US"/>
          </w:rPr>
          <w:t xml:space="preserve">IENC </w:t>
        </w:r>
      </w:ins>
      <w:r w:rsidRPr="00D22CCD">
        <w:rPr>
          <w:rFonts w:eastAsia="Times New Roman" w:cs="Arial"/>
          <w:lang w:eastAsia="en-US"/>
        </w:rPr>
        <w:t>support files are named according to the specifications given below:</w:t>
      </w:r>
    </w:p>
    <w:p w14:paraId="4C218E76" w14:textId="77777777" w:rsidR="00453023" w:rsidRPr="00D22CCD" w:rsidRDefault="00453023">
      <w:pPr>
        <w:autoSpaceDE w:val="0"/>
        <w:autoSpaceDN w:val="0"/>
        <w:adjustRightInd w:val="0"/>
        <w:spacing w:after="0" w:line="240" w:lineRule="auto"/>
        <w:rPr>
          <w:rFonts w:eastAsia="Times New Roman" w:cs="Arial"/>
          <w:lang w:eastAsia="en-US"/>
        </w:rPr>
      </w:pPr>
    </w:p>
    <w:p w14:paraId="3E631604" w14:textId="77777777" w:rsidR="00453023" w:rsidRPr="00D22CCD" w:rsidRDefault="00453023">
      <w:pPr>
        <w:autoSpaceDE w:val="0"/>
        <w:autoSpaceDN w:val="0"/>
        <w:adjustRightInd w:val="0"/>
        <w:spacing w:after="0" w:line="240" w:lineRule="auto"/>
      </w:pPr>
    </w:p>
    <w:p w14:paraId="7A50666D" w14:textId="77777777" w:rsidR="00212271" w:rsidRPr="00D22CCD" w:rsidRDefault="00514B73" w:rsidP="00212271">
      <w:pPr>
        <w:autoSpaceDE w:val="0"/>
        <w:autoSpaceDN w:val="0"/>
        <w:adjustRightInd w:val="0"/>
        <w:spacing w:line="240" w:lineRule="auto"/>
        <w:rPr>
          <w:rFonts w:eastAsia="Times New Roman" w:cs="Arial"/>
          <w:lang w:eastAsia="en-US"/>
        </w:rPr>
      </w:pPr>
      <w:bookmarkStart w:id="2092" w:name="_Hlk2753648"/>
      <w:r>
        <w:rPr>
          <w:rFonts w:eastAsia="Times New Roman" w:cs="Arial"/>
          <w:lang w:eastAsia="en-US"/>
        </w:rPr>
        <w:t>4</w:t>
      </w:r>
      <w:r w:rsidR="00212271" w:rsidRPr="00D22CCD">
        <w:rPr>
          <w:rFonts w:eastAsia="Times New Roman" w:cs="Arial"/>
          <w:lang w:eastAsia="en-US"/>
        </w:rPr>
        <w:t>01CCCCØØØØØØØØØØ.EEE</w:t>
      </w:r>
    </w:p>
    <w:p w14:paraId="79764EAB" w14:textId="77777777" w:rsidR="00212271" w:rsidRPr="00D22CCD" w:rsidRDefault="00212271" w:rsidP="00212271">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main part forms an identifier where:</w:t>
      </w:r>
    </w:p>
    <w:p w14:paraId="4AB4E5B0" w14:textId="535C83C8" w:rsidR="00212271" w:rsidRPr="00D22CCD" w:rsidRDefault="00514B73" w:rsidP="00B0696B">
      <w:pPr>
        <w:numPr>
          <w:ilvl w:val="0"/>
          <w:numId w:val="11"/>
        </w:numPr>
        <w:autoSpaceDE w:val="0"/>
        <w:autoSpaceDN w:val="0"/>
        <w:adjustRightInd w:val="0"/>
        <w:spacing w:after="0" w:line="240" w:lineRule="auto"/>
        <w:rPr>
          <w:rFonts w:eastAsia="Times New Roman" w:cs="Arial"/>
          <w:lang w:eastAsia="en-US"/>
        </w:rPr>
      </w:pPr>
      <w:r>
        <w:rPr>
          <w:rFonts w:eastAsia="Times New Roman" w:cs="Arial"/>
          <w:lang w:eastAsia="en-US"/>
        </w:rPr>
        <w:t>4</w:t>
      </w:r>
      <w:r w:rsidR="00212271" w:rsidRPr="00D22CCD">
        <w:rPr>
          <w:rFonts w:eastAsia="Times New Roman" w:cs="Arial"/>
          <w:lang w:eastAsia="en-US"/>
        </w:rPr>
        <w:t xml:space="preserve">01 - the first 3 characters identify the </w:t>
      </w:r>
      <w:ins w:id="2093" w:author="Gert Morlion" w:date="2024-08-26T11:49:00Z">
        <w:r w:rsidR="00F2101B">
          <w:rPr>
            <w:rFonts w:eastAsia="Times New Roman" w:cs="Arial"/>
            <w:lang w:eastAsia="en-US"/>
          </w:rPr>
          <w:t xml:space="preserve">IENC </w:t>
        </w:r>
      </w:ins>
      <w:r w:rsidR="00212271" w:rsidRPr="00D22CCD">
        <w:rPr>
          <w:rFonts w:eastAsia="Times New Roman" w:cs="Arial"/>
          <w:lang w:eastAsia="en-US"/>
        </w:rPr>
        <w:t>support file as applicable to an S-</w:t>
      </w:r>
      <w:r>
        <w:rPr>
          <w:rFonts w:eastAsia="Times New Roman" w:cs="Arial"/>
          <w:lang w:eastAsia="en-US"/>
        </w:rPr>
        <w:t>4</w:t>
      </w:r>
      <w:r w:rsidR="00212271" w:rsidRPr="00D22CCD">
        <w:rPr>
          <w:rFonts w:eastAsia="Times New Roman" w:cs="Arial"/>
          <w:lang w:eastAsia="en-US"/>
        </w:rPr>
        <w:t>01 dataset (mandatory).</w:t>
      </w:r>
    </w:p>
    <w:p w14:paraId="18DC7C9D" w14:textId="7FB2B3EF" w:rsidR="00212271" w:rsidRPr="00D22CCD" w:rsidRDefault="00212271"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CCCC - the fourth to seventh characters identify the producer code of the issuing agency (mandatory).  Where the producer code is derived from a 2 or 3 character format (for instance when converting S-57 ENCs), the missing characters of the producer code must be populated with zeros (“00” or “0” respectively) for the sixth and seventh characters of the </w:t>
      </w:r>
      <w:ins w:id="2094" w:author="Gert Morlion" w:date="2024-08-26T11:49:00Z">
        <w:r w:rsidR="00F0446C">
          <w:rPr>
            <w:rFonts w:eastAsia="Times New Roman" w:cs="Arial"/>
            <w:lang w:eastAsia="en-US"/>
          </w:rPr>
          <w:t xml:space="preserve">IENC </w:t>
        </w:r>
      </w:ins>
      <w:r w:rsidRPr="00D22CCD">
        <w:rPr>
          <w:rFonts w:eastAsia="Times New Roman" w:cs="Arial"/>
          <w:lang w:eastAsia="en-US"/>
        </w:rPr>
        <w:t>support file name, as required.</w:t>
      </w:r>
    </w:p>
    <w:p w14:paraId="5DA5472F" w14:textId="3E7FE657" w:rsidR="00212271" w:rsidRDefault="00212271" w:rsidP="00B0696B">
      <w:pPr>
        <w:numPr>
          <w:ilvl w:val="0"/>
          <w:numId w:val="11"/>
        </w:numPr>
        <w:autoSpaceDE w:val="0"/>
        <w:autoSpaceDN w:val="0"/>
        <w:adjustRightInd w:val="0"/>
        <w:spacing w:after="0" w:line="240" w:lineRule="auto"/>
      </w:pPr>
      <w:r w:rsidRPr="00D22CCD">
        <w:rPr>
          <w:rFonts w:eastAsia="Times New Roman" w:cs="Arial"/>
          <w:lang w:eastAsia="en-US"/>
        </w:rPr>
        <w:t xml:space="preserve">ØØØØØØØØØØ - the eighth to the maximum seventeenth characters are optional and can be used in any way by the </w:t>
      </w:r>
      <w:r w:rsidRPr="00D22CCD">
        <w:rPr>
          <w:lang w:eastAsia="en-US"/>
        </w:rPr>
        <w:t xml:space="preserve">producer to provide the unique </w:t>
      </w:r>
      <w:ins w:id="2095" w:author="Gert Morlion" w:date="2024-08-26T11:49:00Z">
        <w:r w:rsidR="00F0446C">
          <w:rPr>
            <w:lang w:eastAsia="en-US"/>
          </w:rPr>
          <w:t xml:space="preserve">IENC </w:t>
        </w:r>
      </w:ins>
      <w:r w:rsidRPr="00D22CCD">
        <w:rPr>
          <w:lang w:eastAsia="en-US"/>
        </w:rPr>
        <w:t>support file name.  The following characters are allowed in the support file name: A to Z, 0 to 9</w:t>
      </w:r>
      <w:r w:rsidRPr="00D22CCD">
        <w:t xml:space="preserve"> and the special character _ (underscore).</w:t>
      </w:r>
    </w:p>
    <w:p w14:paraId="28A8C019" w14:textId="77777777" w:rsidR="002C1384" w:rsidRDefault="002C1384" w:rsidP="002C1384">
      <w:pPr>
        <w:autoSpaceDE w:val="0"/>
        <w:autoSpaceDN w:val="0"/>
        <w:adjustRightInd w:val="0"/>
        <w:spacing w:after="0" w:line="240" w:lineRule="auto"/>
      </w:pPr>
    </w:p>
    <w:p w14:paraId="6CDE59BE" w14:textId="77777777" w:rsidR="002C1384" w:rsidRPr="00D22CCD" w:rsidRDefault="002C1384"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US: Format is AARRMMMXNN.EXT where:</w:t>
      </w:r>
    </w:p>
    <w:p w14:paraId="2925C5FC"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AA = 2-character Producer Code</w:t>
      </w:r>
    </w:p>
    <w:p w14:paraId="2929270B"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RR = 2-character river code</w:t>
      </w:r>
    </w:p>
    <w:p w14:paraId="2ACBAA50"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MMM = 3-digit river mile or river km, 000-999</w:t>
      </w:r>
    </w:p>
    <w:p w14:paraId="62518651"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X = tenth of river mile/km; preceding decimal point implied; use zero if river mile/km known only to the nearest mile.</w:t>
      </w:r>
    </w:p>
    <w:p w14:paraId="6C9AC7A9"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NN = 01-99; unique identifier for text file at the particular river mile/km.</w:t>
      </w:r>
    </w:p>
    <w:p w14:paraId="08EA905D"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For example, if three TXTDSC files exist at the same river mile/km, 01, 02, and 03 would be used.</w:t>
      </w:r>
    </w:p>
    <w:p w14:paraId="29B0FDE7"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EXT = 3-character file extension for Hypertext Metafile (HTM), ASCII text (TXT), or Standardized External XML file with communication information.</w:t>
      </w:r>
    </w:p>
    <w:p w14:paraId="060950A7" w14:textId="609B316D" w:rsidR="002C1384" w:rsidRPr="002C1384" w:rsidRDefault="002C1384" w:rsidP="002C1384">
      <w:pPr>
        <w:autoSpaceDE w:val="0"/>
        <w:autoSpaceDN w:val="0"/>
        <w:adjustRightInd w:val="0"/>
        <w:spacing w:before="120" w:line="240" w:lineRule="auto"/>
        <w:ind w:left="766" w:hanging="426"/>
        <w:rPr>
          <w:rFonts w:cs="Arial"/>
          <w:color w:val="000000"/>
          <w:lang w:val="en-US" w:eastAsia="de-AT"/>
        </w:rPr>
      </w:pPr>
      <w:commentRangeStart w:id="2096"/>
      <w:r w:rsidRPr="00D22CCD">
        <w:rPr>
          <w:rFonts w:cs="Arial"/>
          <w:color w:val="000000"/>
          <w:lang w:val="en-US" w:eastAsia="de-AT"/>
        </w:rPr>
        <w:lastRenderedPageBreak/>
        <w:t>EU</w:t>
      </w:r>
      <w:ins w:id="2097" w:author="Bernd Birklhuber" w:date="2024-10-16T05:09:00Z">
        <w:r w:rsidR="00F83BC3">
          <w:rPr>
            <w:rFonts w:cs="Arial"/>
            <w:color w:val="000000"/>
            <w:lang w:val="en-US" w:eastAsia="de-AT"/>
          </w:rPr>
          <w:t>R</w:t>
        </w:r>
      </w:ins>
      <w:r w:rsidRPr="00D22CCD">
        <w:rPr>
          <w:rFonts w:cs="Arial"/>
          <w:color w:val="000000"/>
          <w:lang w:val="en-US" w:eastAsia="de-AT"/>
        </w:rPr>
        <w:t xml:space="preserve">: The ISRS Location Code </w:t>
      </w:r>
      <w:ins w:id="2098" w:author="Gert Morlion" w:date="2024-11-21T09:55:00Z">
        <w:r w:rsidR="00763C47">
          <w:rPr>
            <w:rFonts w:cs="Arial"/>
            <w:color w:val="000000"/>
            <w:lang w:val="en-US" w:eastAsia="de-AT"/>
          </w:rPr>
          <w:t xml:space="preserve">or </w:t>
        </w:r>
        <w:del w:id="2099" w:author="Bernd Birklhuber" w:date="2025-03-07T13:26:00Z">
          <w:r w:rsidR="00763C47" w:rsidDel="00620D0A">
            <w:rPr>
              <w:rFonts w:cs="Arial"/>
              <w:color w:val="000000"/>
              <w:lang w:val="en-US" w:eastAsia="de-AT"/>
            </w:rPr>
            <w:delText>MRN</w:delText>
          </w:r>
        </w:del>
      </w:ins>
      <w:ins w:id="2100" w:author="Bernd Birklhuber" w:date="2025-03-07T13:26:00Z">
        <w:r w:rsidR="00620D0A">
          <w:rPr>
            <w:rFonts w:cs="Arial"/>
            <w:color w:val="000000"/>
            <w:lang w:val="en-US" w:eastAsia="de-AT"/>
          </w:rPr>
          <w:t>a UUID</w:t>
        </w:r>
      </w:ins>
      <w:ins w:id="2101" w:author="Gert Morlion" w:date="2024-11-21T09:55:00Z">
        <w:r w:rsidR="00763C47">
          <w:rPr>
            <w:rFonts w:cs="Arial"/>
            <w:color w:val="000000"/>
            <w:lang w:val="en-US" w:eastAsia="de-AT"/>
          </w:rPr>
          <w:t xml:space="preserve"> </w:t>
        </w:r>
      </w:ins>
      <w:r w:rsidRPr="00D22CCD">
        <w:rPr>
          <w:rFonts w:cs="Arial"/>
          <w:color w:val="000000"/>
          <w:lang w:val="en-US" w:eastAsia="de-AT"/>
        </w:rPr>
        <w:t>can be used for the file name of the external XML files, for example DEXXX039000000005023.XML.</w:t>
      </w:r>
      <w:commentRangeEnd w:id="2096"/>
      <w:r w:rsidR="00C61B4F">
        <w:rPr>
          <w:rStyle w:val="Kommentarzeichen"/>
        </w:rPr>
        <w:commentReference w:id="2096"/>
      </w:r>
    </w:p>
    <w:p w14:paraId="2E67BFF4" w14:textId="77777777" w:rsidR="002C1384" w:rsidRPr="00D22CCD" w:rsidRDefault="002C1384" w:rsidP="002C1384">
      <w:pPr>
        <w:autoSpaceDE w:val="0"/>
        <w:autoSpaceDN w:val="0"/>
        <w:adjustRightInd w:val="0"/>
        <w:spacing w:after="0" w:line="240" w:lineRule="auto"/>
      </w:pPr>
    </w:p>
    <w:p w14:paraId="5D3BD0B3" w14:textId="0669C2BF" w:rsidR="002C1384" w:rsidRPr="002C1384" w:rsidRDefault="00212271" w:rsidP="002C1384">
      <w:pPr>
        <w:numPr>
          <w:ilvl w:val="0"/>
          <w:numId w:val="11"/>
        </w:numPr>
        <w:autoSpaceDE w:val="0"/>
        <w:autoSpaceDN w:val="0"/>
        <w:adjustRightInd w:val="0"/>
        <w:spacing w:line="240" w:lineRule="auto"/>
        <w:rPr>
          <w:lang w:val="en-US"/>
        </w:rPr>
      </w:pPr>
      <w:r w:rsidRPr="00D22CCD">
        <w:rPr>
          <w:lang w:eastAsia="en-US"/>
        </w:rPr>
        <w:t xml:space="preserve">.EEE – </w:t>
      </w:r>
      <w:ins w:id="2102" w:author="Gert Morlion" w:date="2024-08-26T11:50:00Z">
        <w:r w:rsidR="00F0446C">
          <w:rPr>
            <w:lang w:eastAsia="en-US"/>
          </w:rPr>
          <w:t xml:space="preserve">IENC </w:t>
        </w:r>
      </w:ins>
      <w:r w:rsidRPr="00D22CCD">
        <w:rPr>
          <w:lang w:eastAsia="en-US"/>
        </w:rPr>
        <w:t xml:space="preserve">support file extension. (TXT, </w:t>
      </w:r>
      <w:commentRangeStart w:id="2103"/>
      <w:r w:rsidRPr="00D22CCD">
        <w:rPr>
          <w:lang w:eastAsia="en-US"/>
        </w:rPr>
        <w:t xml:space="preserve">HTM, XML </w:t>
      </w:r>
      <w:commentRangeEnd w:id="2103"/>
      <w:r w:rsidR="00620D0A">
        <w:rPr>
          <w:rStyle w:val="Kommentarzeichen"/>
        </w:rPr>
        <w:commentReference w:id="2103"/>
      </w:r>
      <w:r w:rsidRPr="00D22CCD">
        <w:rPr>
          <w:lang w:eastAsia="en-US"/>
        </w:rPr>
        <w:t>or TIF</w:t>
      </w:r>
      <w:ins w:id="2104" w:author="Bernd Birklhuber" w:date="2025-03-07T13:27:00Z">
        <w:r w:rsidR="00620D0A">
          <w:rPr>
            <w:lang w:eastAsia="en-US"/>
          </w:rPr>
          <w:t xml:space="preserve"> or JPG</w:t>
        </w:r>
      </w:ins>
      <w:r w:rsidRPr="00D22CCD">
        <w:rPr>
          <w:lang w:eastAsia="en-US"/>
        </w:rPr>
        <w:t>).</w:t>
      </w:r>
      <w:bookmarkEnd w:id="2092"/>
    </w:p>
    <w:p w14:paraId="5AC253CB" w14:textId="77777777" w:rsidR="00453023" w:rsidRPr="00D22CCD" w:rsidRDefault="00453023">
      <w:pPr>
        <w:autoSpaceDE w:val="0"/>
        <w:autoSpaceDN w:val="0"/>
        <w:adjustRightInd w:val="0"/>
        <w:spacing w:after="0" w:line="240" w:lineRule="auto"/>
      </w:pPr>
    </w:p>
    <w:p w14:paraId="6C157ABF" w14:textId="504A5E58" w:rsidR="00453023" w:rsidRPr="00D22CCD" w:rsidRDefault="007260E2">
      <w:pPr>
        <w:pStyle w:val="berschrift3"/>
        <w:jc w:val="both"/>
        <w:rPr>
          <w:lang w:eastAsia="en-US"/>
        </w:rPr>
      </w:pPr>
      <w:bookmarkStart w:id="2105" w:name="_Toc487203176"/>
      <w:r w:rsidRPr="00D22CCD">
        <w:rPr>
          <w:lang w:eastAsia="en-US"/>
        </w:rPr>
        <w:t xml:space="preserve">Support </w:t>
      </w:r>
      <w:ins w:id="2106" w:author="Gert Morlion" w:date="2024-08-26T11:50:00Z">
        <w:r w:rsidR="00F0446C">
          <w:rPr>
            <w:lang w:eastAsia="en-US"/>
          </w:rPr>
          <w:t>f</w:t>
        </w:r>
      </w:ins>
      <w:del w:id="2107" w:author="Gert Morlion" w:date="2024-08-26T11:50:00Z">
        <w:r w:rsidRPr="00D22CCD" w:rsidDel="00F0446C">
          <w:rPr>
            <w:lang w:eastAsia="en-US"/>
          </w:rPr>
          <w:delText>F</w:delText>
        </w:r>
      </w:del>
      <w:r w:rsidRPr="00D22CCD">
        <w:rPr>
          <w:lang w:eastAsia="en-US"/>
        </w:rPr>
        <w:t xml:space="preserve">ile </w:t>
      </w:r>
      <w:ins w:id="2108" w:author="Gert Morlion" w:date="2024-08-26T11:50:00Z">
        <w:r w:rsidR="00F0446C">
          <w:rPr>
            <w:lang w:eastAsia="en-US"/>
          </w:rPr>
          <w:t>m</w:t>
        </w:r>
      </w:ins>
      <w:del w:id="2109" w:author="Gert Morlion" w:date="2024-08-26T11:50:00Z">
        <w:r w:rsidRPr="00D22CCD" w:rsidDel="00F0446C">
          <w:rPr>
            <w:lang w:eastAsia="en-US"/>
          </w:rPr>
          <w:delText>M</w:delText>
        </w:r>
      </w:del>
      <w:r w:rsidRPr="00D22CCD">
        <w:rPr>
          <w:lang w:eastAsia="en-US"/>
        </w:rPr>
        <w:t>anagement</w:t>
      </w:r>
      <w:bookmarkEnd w:id="2105"/>
    </w:p>
    <w:p w14:paraId="0F12CFBA" w14:textId="4B1F85D1" w:rsidR="00453023" w:rsidRPr="00D22CCD" w:rsidRDefault="007260E2">
      <w:pPr>
        <w:autoSpaceDE w:val="0"/>
        <w:autoSpaceDN w:val="0"/>
        <w:adjustRightInd w:val="0"/>
        <w:spacing w:after="0" w:line="240" w:lineRule="auto"/>
        <w:rPr>
          <w:rFonts w:cs="Arial"/>
          <w:lang w:eastAsia="en-US"/>
        </w:rPr>
      </w:pPr>
      <w:r w:rsidRPr="00D22CCD">
        <w:rPr>
          <w:rFonts w:cs="Arial"/>
          <w:lang w:eastAsia="en-US"/>
        </w:rPr>
        <w:t xml:space="preserve">When a support file is created or a subsequent version is issued it must carry its own issue date and it may be supported with a digital signature which authenticates it against the </w:t>
      </w:r>
      <w:ins w:id="2110" w:author="Gert Morlion" w:date="2024-08-26T11:50:00Z">
        <w:r w:rsidR="00721308">
          <w:rPr>
            <w:rFonts w:cs="Arial"/>
            <w:lang w:eastAsia="en-US"/>
          </w:rPr>
          <w:t>P</w:t>
        </w:r>
      </w:ins>
      <w:del w:id="2111" w:author="Gert Morlion" w:date="2024-08-26T11:50:00Z">
        <w:r w:rsidRPr="00D22CCD" w:rsidDel="00721308">
          <w:rPr>
            <w:rFonts w:cs="Arial"/>
            <w:lang w:eastAsia="en-US"/>
          </w:rPr>
          <w:delText>p</w:delText>
        </w:r>
      </w:del>
      <w:r w:rsidRPr="00D22CCD">
        <w:rPr>
          <w:rFonts w:cs="Arial"/>
          <w:lang w:eastAsia="en-US"/>
        </w:rPr>
        <w:t>roducer’s public key included in the exchange set metadata.</w:t>
      </w:r>
    </w:p>
    <w:p w14:paraId="5FB7BA0E" w14:textId="77777777" w:rsidR="00453023" w:rsidRPr="00D22CCD" w:rsidRDefault="00453023">
      <w:pPr>
        <w:autoSpaceDE w:val="0"/>
        <w:autoSpaceDN w:val="0"/>
        <w:adjustRightInd w:val="0"/>
        <w:spacing w:after="0" w:line="240" w:lineRule="auto"/>
        <w:rPr>
          <w:rFonts w:cs="Arial"/>
          <w:lang w:eastAsia="en-US"/>
        </w:rPr>
      </w:pPr>
    </w:p>
    <w:p w14:paraId="23793EFE" w14:textId="77777777" w:rsidR="006F3C54" w:rsidRDefault="007260E2">
      <w:pPr>
        <w:autoSpaceDE w:val="0"/>
        <w:autoSpaceDN w:val="0"/>
        <w:adjustRightInd w:val="0"/>
        <w:spacing w:after="0" w:line="240" w:lineRule="auto"/>
        <w:rPr>
          <w:ins w:id="2112" w:author="Gert Morlion" w:date="2024-08-26T11:52:00Z"/>
          <w:rFonts w:cs="Arial"/>
          <w:lang w:val="en-US" w:eastAsia="en-US"/>
        </w:rPr>
      </w:pPr>
      <w:r w:rsidRPr="00D22CCD">
        <w:rPr>
          <w:rFonts w:cs="Arial"/>
          <w:lang w:eastAsia="en-US"/>
        </w:rPr>
        <w:t xml:space="preserve">The </w:t>
      </w:r>
      <w:del w:id="2113" w:author="Gert Morlion" w:date="2024-08-26T11:51:00Z">
        <w:r w:rsidRPr="00D22CCD" w:rsidDel="00150645">
          <w:rPr>
            <w:rFonts w:cs="Arial"/>
            <w:lang w:eastAsia="en-US"/>
          </w:rPr>
          <w:delText xml:space="preserve">type of support file is indicated in the </w:delText>
        </w:r>
      </w:del>
      <w:r w:rsidRPr="00D22CCD">
        <w:rPr>
          <w:rFonts w:cs="Arial"/>
          <w:lang w:eastAsia="en-US"/>
        </w:rPr>
        <w:t>“</w:t>
      </w:r>
      <w:del w:id="2114" w:author="Gert Morlion" w:date="2024-08-26T11:51:00Z">
        <w:r w:rsidRPr="00D22CCD" w:rsidDel="00150645">
          <w:rPr>
            <w:rFonts w:cs="Arial"/>
            <w:lang w:eastAsia="en-US"/>
          </w:rPr>
          <w:delText>purpose</w:delText>
        </w:r>
      </w:del>
      <w:ins w:id="2115" w:author="Gert Morlion" w:date="2024-08-26T11:51:00Z">
        <w:r w:rsidR="00150645">
          <w:rPr>
            <w:rFonts w:cs="Arial"/>
            <w:lang w:eastAsia="en-US"/>
          </w:rPr>
          <w:t>revisionStatus</w:t>
        </w:r>
      </w:ins>
      <w:r w:rsidRPr="00D22CCD">
        <w:rPr>
          <w:rFonts w:cs="Arial"/>
          <w:lang w:eastAsia="en-US"/>
        </w:rPr>
        <w:t xml:space="preserve">” field of the </w:t>
      </w:r>
      <w:ins w:id="2116" w:author="Gert Morlion" w:date="2024-08-26T11:51:00Z">
        <w:r w:rsidR="00433A80">
          <w:rPr>
            <w:rFonts w:cs="Arial"/>
            <w:lang w:eastAsia="en-US"/>
          </w:rPr>
          <w:t xml:space="preserve">support file </w:t>
        </w:r>
      </w:ins>
      <w:r w:rsidRPr="00D22CCD">
        <w:rPr>
          <w:rFonts w:cs="Arial"/>
          <w:lang w:eastAsia="en-US"/>
        </w:rPr>
        <w:t>discovery metadata</w:t>
      </w:r>
      <w:del w:id="2117" w:author="Gert Morlion" w:date="2024-08-26T11:51:00Z">
        <w:r w:rsidRPr="00D22CCD" w:rsidDel="00433A80">
          <w:rPr>
            <w:rFonts w:cs="Arial"/>
            <w:lang w:eastAsia="en-US"/>
          </w:rPr>
          <w:delText xml:space="preserve">. </w:delText>
        </w:r>
        <w:r w:rsidR="00212271" w:rsidRPr="00D22CCD" w:rsidDel="00433A80">
          <w:rPr>
            <w:rFonts w:cs="Arial"/>
            <w:lang w:val="en-US" w:eastAsia="en-US"/>
          </w:rPr>
          <w:delText>Three</w:delText>
        </w:r>
        <w:r w:rsidR="00212271" w:rsidRPr="00D22CCD" w:rsidDel="007A0CBC">
          <w:rPr>
            <w:rFonts w:cs="Arial"/>
            <w:lang w:val="en-US" w:eastAsia="en-US"/>
          </w:rPr>
          <w:delText xml:space="preserve"> t</w:delText>
        </w:r>
      </w:del>
      <w:del w:id="2118" w:author="Gert Morlion" w:date="2024-08-26T11:52:00Z">
        <w:r w:rsidR="00212271" w:rsidRPr="00D22CCD" w:rsidDel="007A0CBC">
          <w:rPr>
            <w:rFonts w:cs="Arial"/>
            <w:lang w:val="en-US" w:eastAsia="en-US"/>
          </w:rPr>
          <w:delText>ypes:</w:delText>
        </w:r>
      </w:del>
      <w:ins w:id="2119" w:author="Gert Morlion" w:date="2024-08-26T11:52:00Z">
        <w:r w:rsidR="007A0CBC">
          <w:rPr>
            <w:rFonts w:cs="Arial"/>
            <w:lang w:val="en-US" w:eastAsia="en-US"/>
          </w:rPr>
          <w:t xml:space="preserve"> defines if the support file is</w:t>
        </w:r>
      </w:ins>
      <w:r w:rsidR="00212271" w:rsidRPr="00D22CCD">
        <w:rPr>
          <w:rFonts w:cs="Arial"/>
          <w:lang w:val="en-US" w:eastAsia="en-US"/>
        </w:rPr>
        <w:t xml:space="preserve"> new, replacement </w:t>
      </w:r>
      <w:del w:id="2120" w:author="Gert Morlion" w:date="2024-08-26T11:52:00Z">
        <w:r w:rsidR="00212271" w:rsidRPr="00D22CCD" w:rsidDel="00770D7D">
          <w:rPr>
            <w:rFonts w:cs="Arial"/>
            <w:lang w:val="en-US" w:eastAsia="en-US"/>
          </w:rPr>
          <w:delText>and</w:delText>
        </w:r>
      </w:del>
      <w:ins w:id="2121" w:author="Gert Morlion" w:date="2024-08-26T11:52:00Z">
        <w:r w:rsidR="00770D7D">
          <w:rPr>
            <w:rFonts w:cs="Arial"/>
            <w:lang w:val="en-US" w:eastAsia="en-US"/>
          </w:rPr>
          <w:t>or</w:t>
        </w:r>
      </w:ins>
      <w:r w:rsidR="00212271" w:rsidRPr="00D22CCD">
        <w:rPr>
          <w:rFonts w:cs="Arial"/>
          <w:lang w:val="en-US" w:eastAsia="en-US"/>
        </w:rPr>
        <w:t xml:space="preserve"> deletion</w:t>
      </w:r>
      <w:del w:id="2122" w:author="Gert Morlion" w:date="2024-08-26T11:52:00Z">
        <w:r w:rsidR="00212271" w:rsidRPr="00D22CCD" w:rsidDel="00770D7D">
          <w:rPr>
            <w:rFonts w:cs="Arial"/>
            <w:lang w:val="en-US" w:eastAsia="en-US"/>
          </w:rPr>
          <w:delText xml:space="preserve"> are defined</w:delText>
        </w:r>
      </w:del>
      <w:r w:rsidR="00212271" w:rsidRPr="00D22CCD">
        <w:rPr>
          <w:rFonts w:cs="Arial"/>
          <w:lang w:val="en-US" w:eastAsia="en-US"/>
        </w:rPr>
        <w:t xml:space="preserve">.  </w:t>
      </w:r>
    </w:p>
    <w:p w14:paraId="252BF75B" w14:textId="77777777" w:rsidR="006F3C54" w:rsidRDefault="006F3C54">
      <w:pPr>
        <w:autoSpaceDE w:val="0"/>
        <w:autoSpaceDN w:val="0"/>
        <w:adjustRightInd w:val="0"/>
        <w:spacing w:after="0" w:line="240" w:lineRule="auto"/>
        <w:rPr>
          <w:ins w:id="2123" w:author="Gert Morlion" w:date="2024-08-26T11:52:00Z"/>
          <w:rFonts w:cs="Arial"/>
          <w:lang w:val="en-US" w:eastAsia="en-US"/>
        </w:rPr>
      </w:pPr>
    </w:p>
    <w:p w14:paraId="25CAD6A3" w14:textId="77777777" w:rsidR="006F3C54" w:rsidRDefault="006F3C54" w:rsidP="006F3C54">
      <w:pPr>
        <w:autoSpaceDE w:val="0"/>
        <w:autoSpaceDN w:val="0"/>
        <w:adjustRightInd w:val="0"/>
        <w:spacing w:after="120" w:line="240" w:lineRule="auto"/>
        <w:rPr>
          <w:ins w:id="2124" w:author="Gert Morlion" w:date="2024-08-26T11:52:00Z"/>
          <w:rFonts w:cs="Arial"/>
          <w:lang w:eastAsia="en-US"/>
        </w:rPr>
      </w:pPr>
      <w:ins w:id="2125" w:author="Gert Morlion" w:date="2024-08-26T11:52:00Z">
        <w:r>
          <w:rPr>
            <w:rFonts w:cs="Arial"/>
            <w:lang w:val="en-US" w:eastAsia="en-US"/>
          </w:rPr>
          <w:t>The “purpose” field of catalogue discovery metadata defines if the Catalogue is a new edition or a cancellation.</w:t>
        </w:r>
      </w:ins>
    </w:p>
    <w:p w14:paraId="2669A0BA" w14:textId="5FABE87B" w:rsidR="00453023" w:rsidRPr="00D22CCD" w:rsidRDefault="007260E2">
      <w:pPr>
        <w:autoSpaceDE w:val="0"/>
        <w:autoSpaceDN w:val="0"/>
        <w:adjustRightInd w:val="0"/>
        <w:spacing w:after="0" w:line="240" w:lineRule="auto"/>
        <w:rPr>
          <w:rFonts w:eastAsia="Times New Roman" w:cs="Arial"/>
          <w:lang w:eastAsia="en-US"/>
        </w:rPr>
      </w:pPr>
      <w:r w:rsidRPr="00D22CCD">
        <w:rPr>
          <w:rFonts w:cs="Arial"/>
          <w:lang w:eastAsia="en-US"/>
        </w:rPr>
        <w:t xml:space="preserve">Support files carrying the “deletion” </w:t>
      </w:r>
      <w:ins w:id="2126" w:author="Gert Morlion" w:date="2024-08-26T11:53:00Z">
        <w:r w:rsidR="006F3C54">
          <w:rPr>
            <w:rFonts w:cs="Arial"/>
            <w:lang w:eastAsia="en-US"/>
          </w:rPr>
          <w:t xml:space="preserve">or “cancellation” </w:t>
        </w:r>
      </w:ins>
      <w:r w:rsidRPr="00D22CCD">
        <w:rPr>
          <w:rFonts w:cs="Arial"/>
          <w:lang w:eastAsia="en-US"/>
        </w:rPr>
        <w:t>flag must be removed</w:t>
      </w:r>
      <w:del w:id="2127" w:author="Gert Morlion" w:date="2024-08-26T11:53:00Z">
        <w:r w:rsidRPr="00D22CCD" w:rsidDel="00C32B79">
          <w:rPr>
            <w:rFonts w:cs="Arial"/>
            <w:lang w:eastAsia="en-US"/>
          </w:rPr>
          <w:delText xml:space="preserve"> from the system</w:delText>
        </w:r>
      </w:del>
      <w:ins w:id="2128" w:author="Gert Morlion" w:date="2024-08-26T11:53:00Z">
        <w:r w:rsidR="00C32B79">
          <w:rPr>
            <w:rFonts w:cs="Arial"/>
            <w:lang w:eastAsia="en-US"/>
          </w:rPr>
          <w:t xml:space="preserve"> or archived</w:t>
        </w:r>
      </w:ins>
      <w:r w:rsidRPr="00D22CCD">
        <w:rPr>
          <w:rFonts w:cs="Arial"/>
          <w:lang w:eastAsia="en-US"/>
        </w:rPr>
        <w:t xml:space="preserve">.  </w:t>
      </w:r>
      <w:ins w:id="2129" w:author="Gert Morlion" w:date="2024-08-26T11:53:00Z">
        <w:r w:rsidR="00C32B79">
          <w:rPr>
            <w:rFonts w:cs="Arial"/>
            <w:lang w:eastAsia="en-US"/>
          </w:rPr>
          <w:t>Upon receiving an</w:t>
        </w:r>
      </w:ins>
      <w:del w:id="2130" w:author="Gert Morlion" w:date="2024-08-26T11:53:00Z">
        <w:r w:rsidRPr="00D22CCD" w:rsidDel="00C32B79">
          <w:rPr>
            <w:rFonts w:eastAsia="Times New Roman" w:cs="Arial"/>
            <w:lang w:eastAsia="en-US"/>
          </w:rPr>
          <w:delText>When</w:delText>
        </w:r>
      </w:del>
      <w:ins w:id="2131" w:author="Gert Morlion" w:date="2024-08-26T11:54:00Z">
        <w:r w:rsidR="00F75FAD">
          <w:rPr>
            <w:rFonts w:eastAsia="Times New Roman" w:cs="Arial"/>
            <w:lang w:eastAsia="en-US"/>
          </w:rPr>
          <w:t xml:space="preserve"> IENC support file with the “SupportFileDiscoveryMetaData” field “revisionStatus” populated</w:t>
        </w:r>
        <w:r w:rsidR="00A22995">
          <w:rPr>
            <w:rFonts w:eastAsia="Times New Roman" w:cs="Arial"/>
            <w:lang w:eastAsia="en-US"/>
          </w:rPr>
          <w:t xml:space="preserve"> as “deletion” is re</w:t>
        </w:r>
      </w:ins>
      <w:ins w:id="2132" w:author="Gert Morlion" w:date="2024-08-26T11:55:00Z">
        <w:r w:rsidR="00A22995">
          <w:rPr>
            <w:rFonts w:eastAsia="Times New Roman" w:cs="Arial"/>
            <w:lang w:eastAsia="en-US"/>
          </w:rPr>
          <w:t>ceived</w:t>
        </w:r>
      </w:ins>
      <w:del w:id="2133" w:author="Gert Morlion" w:date="2024-08-26T11:55:00Z">
        <w:r w:rsidRPr="00D22CCD" w:rsidDel="00A22995">
          <w:rPr>
            <w:rFonts w:eastAsia="Times New Roman" w:cs="Arial"/>
            <w:lang w:eastAsia="en-US"/>
          </w:rPr>
          <w:delText xml:space="preserve"> a feature pointing to a text, picture or application file is deleted or updated so that it no longer references the file</w:delText>
        </w:r>
      </w:del>
      <w:r w:rsidRPr="00D22CCD">
        <w:rPr>
          <w:rFonts w:eastAsia="Times New Roman" w:cs="Arial"/>
          <w:lang w:eastAsia="en-US"/>
        </w:rPr>
        <w:t xml:space="preserve">, the </w:t>
      </w:r>
      <w:r w:rsidRPr="00D22CCD">
        <w:t>Inland ECDIS or ECS</w:t>
      </w:r>
      <w:r w:rsidRPr="00D22CCD">
        <w:rPr>
          <w:rFonts w:eastAsia="Times New Roman" w:cs="Arial"/>
          <w:lang w:eastAsia="en-US"/>
        </w:rPr>
        <w:t xml:space="preserve"> software must</w:t>
      </w:r>
      <w:r w:rsidRPr="00D22CCD">
        <w:rPr>
          <w:rFonts w:eastAsia="Times New Roman" w:cs="Arial"/>
          <w:color w:val="FF0000"/>
          <w:lang w:eastAsia="en-US"/>
        </w:rPr>
        <w:t xml:space="preserve"> </w:t>
      </w:r>
      <w:r w:rsidRPr="00D22CCD">
        <w:rPr>
          <w:rFonts w:eastAsia="Times New Roman" w:cs="Arial"/>
          <w:lang w:eastAsia="en-US"/>
        </w:rPr>
        <w:t xml:space="preserve">check to see whether any </w:t>
      </w:r>
      <w:del w:id="2134" w:author="Gert Morlion" w:date="2024-08-26T11:55:00Z">
        <w:r w:rsidRPr="00D22CCD" w:rsidDel="003D5F40">
          <w:rPr>
            <w:rFonts w:eastAsia="Times New Roman" w:cs="Arial"/>
            <w:lang w:eastAsia="en-US"/>
          </w:rPr>
          <w:delText xml:space="preserve">other </w:delText>
        </w:r>
      </w:del>
      <w:r w:rsidRPr="00D22CCD">
        <w:rPr>
          <w:rFonts w:eastAsia="Times New Roman" w:cs="Arial"/>
          <w:lang w:eastAsia="en-US"/>
        </w:rPr>
        <w:t>feature</w:t>
      </w:r>
      <w:ins w:id="2135" w:author="Gert Morlion" w:date="2024-08-26T11:55:00Z">
        <w:r w:rsidR="003D5F40">
          <w:rPr>
            <w:rFonts w:eastAsia="Times New Roman" w:cs="Arial"/>
            <w:lang w:eastAsia="en-US"/>
          </w:rPr>
          <w:t>s</w:t>
        </w:r>
      </w:ins>
      <w:r w:rsidRPr="00D22CCD">
        <w:rPr>
          <w:rFonts w:eastAsia="Times New Roman" w:cs="Arial"/>
          <w:lang w:eastAsia="en-US"/>
        </w:rPr>
        <w:t xml:space="preserve"> reference</w:t>
      </w:r>
      <w:del w:id="2136" w:author="Gert Morlion" w:date="2024-08-26T11:55:00Z">
        <w:r w:rsidRPr="00D22CCD" w:rsidDel="003D5F40">
          <w:rPr>
            <w:rFonts w:eastAsia="Times New Roman" w:cs="Arial"/>
            <w:lang w:eastAsia="en-US"/>
          </w:rPr>
          <w:delText>d</w:delText>
        </w:r>
      </w:del>
      <w:r w:rsidRPr="00D22CCD">
        <w:rPr>
          <w:rFonts w:eastAsia="Times New Roman" w:cs="Arial"/>
          <w:lang w:eastAsia="en-US"/>
        </w:rPr>
        <w:t xml:space="preserve"> the </w:t>
      </w:r>
      <w:del w:id="2137" w:author="Gert Morlion" w:date="2024-08-26T11:55:00Z">
        <w:r w:rsidRPr="00D22CCD" w:rsidDel="003D5F40">
          <w:rPr>
            <w:rFonts w:eastAsia="Times New Roman" w:cs="Arial"/>
            <w:lang w:eastAsia="en-US"/>
          </w:rPr>
          <w:delText>same</w:delText>
        </w:r>
      </w:del>
      <w:r w:rsidRPr="00D22CCD">
        <w:rPr>
          <w:rFonts w:eastAsia="Times New Roman" w:cs="Arial"/>
          <w:lang w:eastAsia="en-US"/>
        </w:rPr>
        <w:t xml:space="preserve"> </w:t>
      </w:r>
      <w:ins w:id="2138" w:author="Gert Morlion" w:date="2024-08-26T11:55:00Z">
        <w:r w:rsidR="003D5F40">
          <w:rPr>
            <w:rFonts w:eastAsia="Times New Roman" w:cs="Arial"/>
            <w:lang w:eastAsia="en-US"/>
          </w:rPr>
          <w:t xml:space="preserve">IENC support </w:t>
        </w:r>
      </w:ins>
      <w:r w:rsidRPr="00D22CCD">
        <w:rPr>
          <w:rFonts w:eastAsia="Times New Roman" w:cs="Arial"/>
          <w:lang w:eastAsia="en-US"/>
        </w:rPr>
        <w:t xml:space="preserve">file, </w:t>
      </w:r>
      <w:del w:id="2139" w:author="Gert Morlion" w:date="2024-08-26T11:56:00Z">
        <w:r w:rsidRPr="00D22CCD" w:rsidDel="00AA0AF6">
          <w:rPr>
            <w:rFonts w:eastAsia="Times New Roman" w:cs="Arial"/>
            <w:lang w:eastAsia="en-US"/>
          </w:rPr>
          <w:delText>before that file is</w:delText>
        </w:r>
      </w:del>
      <w:ins w:id="2140" w:author="Gert Morlion" w:date="2024-08-26T11:56:00Z">
        <w:r w:rsidR="00AA0AF6">
          <w:rPr>
            <w:rFonts w:eastAsia="Times New Roman" w:cs="Arial"/>
            <w:lang w:eastAsia="en-US"/>
          </w:rPr>
          <w:t>prior deleting or archiving the file</w:t>
        </w:r>
      </w:ins>
      <w:del w:id="2141" w:author="Gert Morlion" w:date="2024-08-26T11:56:00Z">
        <w:r w:rsidRPr="00D22CCD" w:rsidDel="00AA0AF6">
          <w:rPr>
            <w:rFonts w:eastAsia="Times New Roman" w:cs="Arial"/>
            <w:lang w:eastAsia="en-US"/>
          </w:rPr>
          <w:delText xml:space="preserve"> deleted</w:delText>
        </w:r>
      </w:del>
      <w:r w:rsidRPr="00D22CCD">
        <w:rPr>
          <w:rFonts w:eastAsia="Times New Roman" w:cs="Arial"/>
          <w:lang w:eastAsia="en-US"/>
        </w:rPr>
        <w:t xml:space="preserve">. </w:t>
      </w:r>
    </w:p>
    <w:p w14:paraId="3D47B9CA" w14:textId="77777777" w:rsidR="00453023" w:rsidRPr="00D22CCD" w:rsidRDefault="00453023">
      <w:pPr>
        <w:autoSpaceDE w:val="0"/>
        <w:autoSpaceDN w:val="0"/>
        <w:adjustRightInd w:val="0"/>
        <w:spacing w:after="0" w:line="240" w:lineRule="auto"/>
        <w:rPr>
          <w:rFonts w:eastAsia="Times New Roman" w:cs="Arial"/>
          <w:lang w:eastAsia="en-US"/>
        </w:rPr>
      </w:pPr>
    </w:p>
    <w:p w14:paraId="03AF5965" w14:textId="237BE7B1" w:rsidR="00453023" w:rsidRPr="00D22CCD" w:rsidDel="00AA0AF6" w:rsidRDefault="007260E2">
      <w:pPr>
        <w:autoSpaceDE w:val="0"/>
        <w:autoSpaceDN w:val="0"/>
        <w:adjustRightInd w:val="0"/>
        <w:spacing w:after="0" w:line="240" w:lineRule="auto"/>
        <w:rPr>
          <w:del w:id="2142" w:author="Gert Morlion" w:date="2024-08-26T11:56:00Z"/>
          <w:rFonts w:eastAsia="Times New Roman" w:cs="Arial"/>
          <w:lang w:eastAsia="en-US"/>
        </w:rPr>
      </w:pPr>
      <w:del w:id="2143" w:author="Gert Morlion" w:date="2024-08-26T11:56:00Z">
        <w:r w:rsidRPr="00D22CCD" w:rsidDel="00AA0AF6">
          <w:rPr>
            <w:rFonts w:eastAsia="Times New Roman" w:cs="Arial"/>
            <w:lang w:eastAsia="en-US"/>
          </w:rPr>
          <w:delText xml:space="preserve">Each support file </w:delText>
        </w:r>
        <w:r w:rsidR="00212271" w:rsidRPr="00D22CCD" w:rsidDel="00AA0AF6">
          <w:rPr>
            <w:rFonts w:eastAsia="Times New Roman" w:cs="Arial"/>
            <w:lang w:eastAsia="en-US"/>
          </w:rPr>
          <w:delText xml:space="preserve">required </w:delText>
        </w:r>
        <w:r w:rsidRPr="00D22CCD" w:rsidDel="00AA0AF6">
          <w:rPr>
            <w:rFonts w:eastAsia="Times New Roman" w:cs="Arial"/>
            <w:lang w:eastAsia="en-US"/>
          </w:rPr>
          <w:delText>must be used only once in the exchange set.</w:delText>
        </w:r>
      </w:del>
    </w:p>
    <w:p w14:paraId="79053774" w14:textId="77777777" w:rsidR="00453023" w:rsidRPr="00D22CCD" w:rsidRDefault="00453023">
      <w:pPr>
        <w:autoSpaceDE w:val="0"/>
        <w:autoSpaceDN w:val="0"/>
        <w:adjustRightInd w:val="0"/>
        <w:spacing w:after="0" w:line="240" w:lineRule="auto"/>
        <w:rPr>
          <w:rFonts w:eastAsia="Times New Roman" w:cs="Arial"/>
          <w:lang w:eastAsia="en-US"/>
        </w:rPr>
      </w:pPr>
    </w:p>
    <w:p w14:paraId="582D4D15" w14:textId="67CF3669" w:rsidR="00212271" w:rsidRPr="00D22CCD" w:rsidRDefault="007260E2" w:rsidP="00ED57A8">
      <w:pPr>
        <w:spacing w:after="120" w:line="240" w:lineRule="auto"/>
        <w:rPr>
          <w:rFonts w:cs="Arial"/>
          <w:lang w:eastAsia="en-US"/>
        </w:rPr>
      </w:pPr>
      <w:r w:rsidRPr="00D22CCD">
        <w:rPr>
          <w:rFonts w:cs="Arial"/>
          <w:lang w:eastAsia="en-US"/>
        </w:rPr>
        <w:t xml:space="preserve">Support files </w:t>
      </w:r>
      <w:ins w:id="2144" w:author="Gert Morlion" w:date="2024-08-26T12:45:00Z">
        <w:r w:rsidR="000E6F41">
          <w:rPr>
            <w:rFonts w:cs="Arial"/>
            <w:lang w:eastAsia="en-US"/>
          </w:rPr>
          <w:t>, with the exception of Catalogue files,</w:t>
        </w:r>
        <w:r w:rsidR="000E6F41" w:rsidRPr="00EC74DC">
          <w:rPr>
            <w:rFonts w:cs="Arial"/>
            <w:lang w:eastAsia="en-US"/>
          </w:rPr>
          <w:t xml:space="preserve"> </w:t>
        </w:r>
        <w:r w:rsidR="000E6F41">
          <w:rPr>
            <w:rFonts w:cs="Arial"/>
            <w:lang w:eastAsia="en-US"/>
          </w:rPr>
          <w:t xml:space="preserve">must </w:t>
        </w:r>
      </w:ins>
      <w:del w:id="2145" w:author="Gert Morlion" w:date="2024-08-26T12:45:00Z">
        <w:r w:rsidRPr="00D22CCD" w:rsidDel="000E6F41">
          <w:rPr>
            <w:rFonts w:cs="Arial"/>
            <w:lang w:eastAsia="en-US"/>
          </w:rPr>
          <w:delText xml:space="preserve">should </w:delText>
        </w:r>
      </w:del>
      <w:r w:rsidRPr="00D22CCD">
        <w:rPr>
          <w:rFonts w:cs="Arial"/>
          <w:lang w:eastAsia="en-US"/>
        </w:rPr>
        <w:t xml:space="preserve">be stored in a separate folder within the </w:t>
      </w:r>
      <w:ins w:id="2146" w:author="Gert Morlion" w:date="2024-08-26T12:45:00Z">
        <w:r w:rsidR="000745F6">
          <w:rPr>
            <w:rFonts w:cs="Arial"/>
            <w:lang w:eastAsia="en-US"/>
          </w:rPr>
          <w:t>E</w:t>
        </w:r>
      </w:ins>
      <w:del w:id="2147" w:author="Gert Morlion" w:date="2024-08-26T12:45:00Z">
        <w:r w:rsidRPr="00D22CCD" w:rsidDel="000745F6">
          <w:rPr>
            <w:rFonts w:cs="Arial"/>
            <w:lang w:eastAsia="en-US"/>
          </w:rPr>
          <w:delText>e</w:delText>
        </w:r>
      </w:del>
      <w:r w:rsidRPr="00D22CCD">
        <w:rPr>
          <w:rFonts w:cs="Arial"/>
          <w:lang w:eastAsia="en-US"/>
        </w:rPr>
        <w:t xml:space="preserve">xchange </w:t>
      </w:r>
      <w:ins w:id="2148" w:author="Gert Morlion" w:date="2024-08-26T12:45:00Z">
        <w:r w:rsidR="000745F6">
          <w:rPr>
            <w:rFonts w:cs="Arial"/>
            <w:lang w:eastAsia="en-US"/>
          </w:rPr>
          <w:t>S</w:t>
        </w:r>
      </w:ins>
      <w:del w:id="2149" w:author="Gert Morlion" w:date="2024-08-26T12:45:00Z">
        <w:r w:rsidRPr="00D22CCD" w:rsidDel="000745F6">
          <w:rPr>
            <w:rFonts w:cs="Arial"/>
            <w:lang w:eastAsia="en-US"/>
          </w:rPr>
          <w:delText>s</w:delText>
        </w:r>
      </w:del>
      <w:r w:rsidRPr="00D22CCD">
        <w:rPr>
          <w:rFonts w:cs="Arial"/>
          <w:lang w:eastAsia="en-US"/>
        </w:rPr>
        <w:t>et</w:t>
      </w:r>
      <w:ins w:id="2150" w:author="Gert Morlion" w:date="2024-08-26T12:45:00Z">
        <w:r w:rsidR="00D5085B">
          <w:rPr>
            <w:rFonts w:cs="Arial"/>
            <w:lang w:eastAsia="en-US"/>
          </w:rPr>
          <w:t xml:space="preserve"> named SUPPORT_FILES</w:t>
        </w:r>
      </w:ins>
      <w:del w:id="2151" w:author="Gert Morlion" w:date="2024-08-26T12:45:00Z">
        <w:r w:rsidR="00212271" w:rsidRPr="00D22CCD" w:rsidDel="00D5085B">
          <w:rPr>
            <w:rFonts w:cs="Arial"/>
            <w:lang w:eastAsia="en-US"/>
          </w:rPr>
          <w:delText>,</w:delText>
        </w:r>
      </w:del>
      <w:del w:id="2152" w:author="Gert Morlion" w:date="2024-08-26T12:46:00Z">
        <w:r w:rsidR="00212271" w:rsidRPr="00D22CCD" w:rsidDel="00D5085B">
          <w:rPr>
            <w:rFonts w:cs="Arial"/>
            <w:lang w:eastAsia="en-US"/>
          </w:rPr>
          <w:delText xml:space="preserve"> </w:delText>
        </w:r>
        <w:r w:rsidR="00212271" w:rsidRPr="00D22CCD" w:rsidDel="00D5085B">
          <w:rPr>
            <w:rFonts w:cs="Arial"/>
            <w:lang w:val="en-US" w:eastAsia="en-US"/>
          </w:rPr>
          <w:delText>refer to Figure 25 – S-401 Exchange Set</w:delText>
        </w:r>
      </w:del>
      <w:r w:rsidR="00212271" w:rsidRPr="00D22CCD">
        <w:rPr>
          <w:rFonts w:cs="Arial"/>
          <w:lang w:eastAsia="en-US"/>
        </w:rPr>
        <w:t>.</w:t>
      </w:r>
      <w:ins w:id="2153" w:author="Gert Morlion" w:date="2024-08-26T12:46:00Z">
        <w:r w:rsidR="00ED57A8">
          <w:rPr>
            <w:rFonts w:cs="Arial"/>
            <w:lang w:eastAsia="en-US"/>
          </w:rPr>
          <w:t xml:space="preserve"> The Catalogue files must be stored within the Exchange Set in a folder named “CATALOGUES”. </w:t>
        </w:r>
        <w:r w:rsidR="00ED57A8">
          <w:rPr>
            <w:rFonts w:cs="Arial"/>
            <w:lang w:val="en-US" w:eastAsia="en-US"/>
          </w:rPr>
          <w:t>R</w:t>
        </w:r>
        <w:r w:rsidR="00ED57A8" w:rsidRPr="00EC74DC">
          <w:rPr>
            <w:rFonts w:cs="Arial"/>
            <w:lang w:val="en-US" w:eastAsia="en-US"/>
          </w:rPr>
          <w:t xml:space="preserve">efer to </w:t>
        </w:r>
        <w:r w:rsidR="00ED57A8">
          <w:rPr>
            <w:rFonts w:cs="Arial"/>
            <w:lang w:val="en-US" w:eastAsia="en-US"/>
          </w:rPr>
          <w:t xml:space="preserve">S-100 Part 17, clause 17-4.2 Figure </w:t>
        </w:r>
        <w:r w:rsidR="00ED57A8" w:rsidRPr="00A40D08">
          <w:rPr>
            <w:rFonts w:cs="Arial"/>
            <w:lang w:val="en-US" w:eastAsia="en-US"/>
          </w:rPr>
          <w:t>17-3 – An S-100 Exchange Set folder structure</w:t>
        </w:r>
        <w:r w:rsidR="00ED57A8">
          <w:rPr>
            <w:rFonts w:cs="Arial"/>
            <w:lang w:val="en-US" w:eastAsia="en-US"/>
          </w:rPr>
          <w:t>.</w:t>
        </w:r>
      </w:ins>
    </w:p>
    <w:p w14:paraId="5CF306DA" w14:textId="1ED1379B" w:rsidR="00212271" w:rsidRPr="00D22CCD" w:rsidRDefault="00212271" w:rsidP="00212271">
      <w:pPr>
        <w:rPr>
          <w:rFonts w:cs="Arial"/>
          <w:lang w:val="en-US" w:eastAsia="en-US"/>
        </w:rPr>
      </w:pPr>
      <w:r w:rsidRPr="00D22CCD">
        <w:rPr>
          <w:rFonts w:cs="Arial"/>
          <w:lang w:val="en-US" w:eastAsia="en-US"/>
        </w:rPr>
        <w:t xml:space="preserve">Reuse of a </w:t>
      </w:r>
      <w:ins w:id="2154" w:author="Gert Morlion" w:date="2024-08-26T12:47:00Z">
        <w:r w:rsidR="00ED57A8">
          <w:rPr>
            <w:rFonts w:cs="Arial"/>
            <w:lang w:val="en-US" w:eastAsia="en-US"/>
          </w:rPr>
          <w:t xml:space="preserve">IENC </w:t>
        </w:r>
      </w:ins>
      <w:r w:rsidRPr="00D22CCD">
        <w:rPr>
          <w:rFonts w:cs="Arial"/>
          <w:lang w:val="en-US" w:eastAsia="en-US"/>
        </w:rPr>
        <w:t xml:space="preserve">support file name after a deletion </w:t>
      </w:r>
      <w:del w:id="2155" w:author="Gert Morlion" w:date="2024-08-26T12:47:00Z">
        <w:r w:rsidRPr="00D22CCD" w:rsidDel="00ED57A8">
          <w:rPr>
            <w:rFonts w:cs="Arial"/>
            <w:lang w:val="en-US" w:eastAsia="en-US"/>
          </w:rPr>
          <w:delText xml:space="preserve">period </w:delText>
        </w:r>
      </w:del>
      <w:r w:rsidRPr="00D22CCD">
        <w:rPr>
          <w:rFonts w:cs="Arial"/>
          <w:lang w:val="en-US" w:eastAsia="en-US"/>
        </w:rPr>
        <w:t xml:space="preserve">is possible only if the </w:t>
      </w:r>
      <w:ins w:id="2156" w:author="Gert Morlion" w:date="2024-08-26T12:47:00Z">
        <w:r w:rsidR="00936DB3">
          <w:rPr>
            <w:rFonts w:cs="Arial"/>
            <w:lang w:val="en-US" w:eastAsia="en-US"/>
          </w:rPr>
          <w:t xml:space="preserve">IENC </w:t>
        </w:r>
      </w:ins>
      <w:r w:rsidRPr="00D22CCD">
        <w:rPr>
          <w:rFonts w:cs="Arial"/>
          <w:lang w:val="en-US" w:eastAsia="en-US"/>
        </w:rPr>
        <w:t xml:space="preserve">support file edition number is higher than the previous edition number before </w:t>
      </w:r>
      <w:ins w:id="2157" w:author="Gert Morlion" w:date="2024-08-26T12:47:00Z">
        <w:r w:rsidR="00936DB3">
          <w:rPr>
            <w:rFonts w:cs="Arial"/>
            <w:lang w:val="en-US" w:eastAsia="en-US"/>
          </w:rPr>
          <w:t xml:space="preserve">the </w:t>
        </w:r>
      </w:ins>
      <w:r w:rsidRPr="00D22CCD">
        <w:rPr>
          <w:rFonts w:cs="Arial"/>
          <w:lang w:val="en-US" w:eastAsia="en-US"/>
        </w:rPr>
        <w:t xml:space="preserve">deletion. </w:t>
      </w:r>
    </w:p>
    <w:p w14:paraId="725ACC6F" w14:textId="77777777" w:rsidR="00212271" w:rsidRPr="00D22CCD" w:rsidRDefault="00212271" w:rsidP="00212271">
      <w:pPr>
        <w:rPr>
          <w:rFonts w:cs="Arial"/>
          <w:lang w:val="en-US" w:eastAsia="en-US"/>
        </w:rPr>
      </w:pPr>
      <w:r w:rsidRPr="00D22CCD">
        <w:rPr>
          <w:rFonts w:cs="Arial"/>
          <w:lang w:val="en-US" w:eastAsia="en-US"/>
        </w:rPr>
        <w:t xml:space="preserve">Only the latest edition of a support file can be used.  As soon as a new edition is created and installed, the older version is retired and can no longer be used by any feature. </w:t>
      </w:r>
    </w:p>
    <w:p w14:paraId="2061A61A" w14:textId="298F3D6A" w:rsidR="00212271" w:rsidRPr="00D22CCD" w:rsidRDefault="00212271" w:rsidP="00212271">
      <w:pPr>
        <w:rPr>
          <w:rFonts w:cs="Arial"/>
          <w:lang w:val="en-US" w:eastAsia="en-US"/>
        </w:rPr>
      </w:pPr>
      <w:r w:rsidRPr="00D22CCD">
        <w:rPr>
          <w:rFonts w:cs="Arial"/>
          <w:lang w:val="en-US" w:eastAsia="en-US"/>
        </w:rPr>
        <w:t>If a</w:t>
      </w:r>
      <w:ins w:id="2158" w:author="Gert Morlion" w:date="2024-08-26T12:47:00Z">
        <w:r w:rsidR="00936DB3">
          <w:rPr>
            <w:rFonts w:cs="Arial"/>
            <w:lang w:val="en-US" w:eastAsia="en-US"/>
          </w:rPr>
          <w:t>n IENC</w:t>
        </w:r>
      </w:ins>
      <w:r w:rsidRPr="00D22CCD">
        <w:rPr>
          <w:rFonts w:cs="Arial"/>
          <w:lang w:val="en-US" w:eastAsia="en-US"/>
        </w:rPr>
        <w:t xml:space="preserve"> support file is associated with multiple features in one or several datasets, a new edition of the file will immediately be used by all associated features. </w:t>
      </w:r>
    </w:p>
    <w:p w14:paraId="5D2DFCF3" w14:textId="7D242D9C" w:rsidR="00212271" w:rsidRDefault="00212271" w:rsidP="00212271">
      <w:pPr>
        <w:rPr>
          <w:ins w:id="2159" w:author="Gert Morlion" w:date="2024-08-26T12:50:00Z"/>
          <w:rFonts w:cs="Arial"/>
          <w:lang w:val="en-US" w:eastAsia="en-US"/>
        </w:rPr>
      </w:pPr>
      <w:r w:rsidRPr="00D22CCD">
        <w:rPr>
          <w:rFonts w:cs="Arial"/>
          <w:lang w:val="en-US" w:eastAsia="en-US"/>
        </w:rPr>
        <w:t xml:space="preserve">If a </w:t>
      </w:r>
      <w:ins w:id="2160" w:author="Gert Morlion" w:date="2024-08-26T12:47:00Z">
        <w:r w:rsidR="00936DB3">
          <w:rPr>
            <w:rFonts w:cs="Arial"/>
            <w:lang w:val="en-US" w:eastAsia="en-US"/>
          </w:rPr>
          <w:t>N</w:t>
        </w:r>
      </w:ins>
      <w:del w:id="2161" w:author="Gert Morlion" w:date="2024-08-26T12:47:00Z">
        <w:r w:rsidRPr="00D22CCD" w:rsidDel="00936DB3">
          <w:rPr>
            <w:rFonts w:cs="Arial"/>
            <w:lang w:val="en-US" w:eastAsia="en-US"/>
          </w:rPr>
          <w:delText>n</w:delText>
        </w:r>
      </w:del>
      <w:r w:rsidRPr="00D22CCD">
        <w:rPr>
          <w:rFonts w:cs="Arial"/>
          <w:lang w:val="en-US" w:eastAsia="en-US"/>
        </w:rPr>
        <w:t xml:space="preserve">ew </w:t>
      </w:r>
      <w:ins w:id="2162" w:author="Gert Morlion" w:date="2024-08-26T12:47:00Z">
        <w:r w:rsidR="00936DB3">
          <w:rPr>
            <w:rFonts w:cs="Arial"/>
            <w:lang w:val="en-US" w:eastAsia="en-US"/>
          </w:rPr>
          <w:t>E</w:t>
        </w:r>
      </w:ins>
      <w:del w:id="2163" w:author="Gert Morlion" w:date="2024-08-26T12:47:00Z">
        <w:r w:rsidRPr="00D22CCD" w:rsidDel="00936DB3">
          <w:rPr>
            <w:rFonts w:cs="Arial"/>
            <w:lang w:val="en-US" w:eastAsia="en-US"/>
          </w:rPr>
          <w:delText>e</w:delText>
        </w:r>
      </w:del>
      <w:r w:rsidRPr="00D22CCD">
        <w:rPr>
          <w:rFonts w:cs="Arial"/>
          <w:lang w:val="en-US" w:eastAsia="en-US"/>
        </w:rPr>
        <w:t>dition of a</w:t>
      </w:r>
      <w:ins w:id="2164" w:author="Gert Morlion" w:date="2024-08-26T12:47:00Z">
        <w:r w:rsidR="00936DB3">
          <w:rPr>
            <w:rFonts w:cs="Arial"/>
            <w:lang w:val="en-US" w:eastAsia="en-US"/>
          </w:rPr>
          <w:t>n IENC</w:t>
        </w:r>
      </w:ins>
      <w:r w:rsidRPr="00D22CCD">
        <w:rPr>
          <w:rFonts w:cs="Arial"/>
          <w:lang w:val="en-US" w:eastAsia="en-US"/>
        </w:rPr>
        <w:t xml:space="preserve"> support file contains changes not applicable to all previous associated features, a completely new </w:t>
      </w:r>
      <w:ins w:id="2165" w:author="Gert Morlion" w:date="2024-08-26T12:48:00Z">
        <w:r w:rsidR="00214B9D">
          <w:rPr>
            <w:rFonts w:cs="Arial"/>
            <w:lang w:val="en-US" w:eastAsia="en-US"/>
          </w:rPr>
          <w:t xml:space="preserve">IENC support </w:t>
        </w:r>
      </w:ins>
      <w:r w:rsidRPr="00D22CCD">
        <w:rPr>
          <w:rFonts w:cs="Arial"/>
          <w:lang w:val="en-US" w:eastAsia="en-US"/>
        </w:rPr>
        <w:t xml:space="preserve">file must be created instead.  This is to maintain the </w:t>
      </w:r>
      <w:ins w:id="2166" w:author="Gert Morlion" w:date="2024-08-26T12:48:00Z">
        <w:r w:rsidR="00214B9D">
          <w:rPr>
            <w:rFonts w:cs="Arial"/>
            <w:lang w:val="en-US" w:eastAsia="en-US"/>
          </w:rPr>
          <w:t xml:space="preserve">IENC </w:t>
        </w:r>
      </w:ins>
      <w:r w:rsidRPr="00D22CCD">
        <w:rPr>
          <w:rFonts w:cs="Arial"/>
          <w:lang w:val="en-US" w:eastAsia="en-US"/>
        </w:rPr>
        <w:t xml:space="preserve">support file information </w:t>
      </w:r>
      <w:del w:id="2167" w:author="Gert Morlion" w:date="2024-08-26T12:48:00Z">
        <w:r w:rsidRPr="00D22CCD" w:rsidDel="00214B9D">
          <w:rPr>
            <w:rFonts w:cs="Arial"/>
            <w:lang w:val="en-US" w:eastAsia="en-US"/>
          </w:rPr>
          <w:delText>in</w:delText>
        </w:r>
      </w:del>
      <w:ins w:id="2168" w:author="Gert Morlion" w:date="2024-08-26T12:48:00Z">
        <w:r w:rsidR="00214B9D">
          <w:rPr>
            <w:rFonts w:cs="Arial"/>
            <w:lang w:val="en-US" w:eastAsia="en-US"/>
          </w:rPr>
          <w:t>for</w:t>
        </w:r>
      </w:ins>
      <w:r w:rsidRPr="00D22CCD">
        <w:rPr>
          <w:rFonts w:cs="Arial"/>
          <w:lang w:val="en-US" w:eastAsia="en-US"/>
        </w:rPr>
        <w:t xml:space="preserve"> the associated features not effected by the </w:t>
      </w:r>
      <w:del w:id="2169" w:author="Gert Morlion" w:date="2024-08-26T12:48:00Z">
        <w:r w:rsidRPr="00D22CCD" w:rsidDel="00214B9D">
          <w:rPr>
            <w:rFonts w:cs="Arial"/>
            <w:lang w:val="en-US" w:eastAsia="en-US"/>
          </w:rPr>
          <w:delText xml:space="preserve">last </w:delText>
        </w:r>
      </w:del>
      <w:r w:rsidRPr="00D22CCD">
        <w:rPr>
          <w:rFonts w:cs="Arial"/>
          <w:lang w:val="en-US" w:eastAsia="en-US"/>
        </w:rPr>
        <w:t xml:space="preserve">changes.  The associations to the </w:t>
      </w:r>
      <w:del w:id="2170" w:author="Gert Morlion" w:date="2024-08-26T12:48:00Z">
        <w:r w:rsidRPr="00D22CCD" w:rsidDel="00214B9D">
          <w:rPr>
            <w:rFonts w:cs="Arial"/>
            <w:lang w:val="en-US" w:eastAsia="en-US"/>
          </w:rPr>
          <w:delText>old</w:delText>
        </w:r>
      </w:del>
      <w:ins w:id="2171" w:author="Gert Morlion" w:date="2024-08-26T12:48:00Z">
        <w:r w:rsidR="00214B9D">
          <w:rPr>
            <w:rFonts w:cs="Arial"/>
            <w:lang w:val="en-US" w:eastAsia="en-US"/>
          </w:rPr>
          <w:t>original</w:t>
        </w:r>
      </w:ins>
      <w:r w:rsidRPr="00D22CCD">
        <w:rPr>
          <w:rFonts w:cs="Arial"/>
          <w:lang w:val="en-US" w:eastAsia="en-US"/>
        </w:rPr>
        <w:t xml:space="preserve"> file must then be removed </w:t>
      </w:r>
      <w:ins w:id="2172" w:author="Gert Morlion" w:date="2024-08-26T12:49:00Z">
        <w:r w:rsidR="00C00FF3">
          <w:rPr>
            <w:rFonts w:cs="Arial"/>
            <w:lang w:val="en-US" w:eastAsia="en-US"/>
          </w:rPr>
          <w:t xml:space="preserve">for the relevant features </w:t>
        </w:r>
      </w:ins>
      <w:r w:rsidRPr="00D22CCD">
        <w:rPr>
          <w:rFonts w:cs="Arial"/>
          <w:lang w:val="en-US" w:eastAsia="en-US"/>
        </w:rPr>
        <w:t xml:space="preserve">and new associations created for the new </w:t>
      </w:r>
      <w:ins w:id="2173" w:author="Gert Morlion" w:date="2024-08-26T12:49:00Z">
        <w:r w:rsidR="00C00FF3">
          <w:rPr>
            <w:rFonts w:cs="Arial"/>
            <w:lang w:val="en-US" w:eastAsia="en-US"/>
          </w:rPr>
          <w:t xml:space="preserve">IENC </w:t>
        </w:r>
      </w:ins>
      <w:r w:rsidRPr="00D22CCD">
        <w:rPr>
          <w:rFonts w:cs="Arial"/>
          <w:lang w:val="en-US" w:eastAsia="en-US"/>
        </w:rPr>
        <w:t>support file</w:t>
      </w:r>
      <w:ins w:id="2174" w:author="Gert Morlion" w:date="2024-08-26T12:49:00Z">
        <w:r w:rsidR="00C00FF3">
          <w:rPr>
            <w:rFonts w:cs="Arial"/>
            <w:lang w:val="en-US" w:eastAsia="en-US"/>
          </w:rPr>
          <w:t xml:space="preserve"> and applied by IENC update</w:t>
        </w:r>
      </w:ins>
      <w:r w:rsidRPr="00D22CCD">
        <w:rPr>
          <w:rFonts w:cs="Arial"/>
          <w:lang w:val="en-US" w:eastAsia="en-US"/>
        </w:rPr>
        <w:t xml:space="preserve">.  Features where changes were not applicable will continue to use the </w:t>
      </w:r>
      <w:del w:id="2175" w:author="Gert Morlion" w:date="2024-08-26T12:49:00Z">
        <w:r w:rsidRPr="00D22CCD" w:rsidDel="00C00FF3">
          <w:rPr>
            <w:rFonts w:cs="Arial"/>
            <w:lang w:val="en-US" w:eastAsia="en-US"/>
          </w:rPr>
          <w:delText>old</w:delText>
        </w:r>
      </w:del>
      <w:ins w:id="2176" w:author="Gert Morlion" w:date="2024-08-26T12:49:00Z">
        <w:r w:rsidR="00C00FF3">
          <w:rPr>
            <w:rFonts w:cs="Arial"/>
            <w:lang w:val="en-US" w:eastAsia="en-US"/>
          </w:rPr>
          <w:t>original IENC</w:t>
        </w:r>
      </w:ins>
      <w:r w:rsidRPr="00D22CCD">
        <w:rPr>
          <w:rFonts w:cs="Arial"/>
          <w:lang w:val="en-US" w:eastAsia="en-US"/>
        </w:rPr>
        <w:t xml:space="preserve"> support file. </w:t>
      </w:r>
    </w:p>
    <w:p w14:paraId="358557D3" w14:textId="768FAB91" w:rsidR="002D015E" w:rsidRDefault="002D015E" w:rsidP="002D015E">
      <w:pPr>
        <w:spacing w:after="120" w:line="240" w:lineRule="auto"/>
        <w:rPr>
          <w:ins w:id="2177" w:author="Gert Morlion" w:date="2024-08-26T12:50:00Z"/>
          <w:rFonts w:cs="Arial"/>
          <w:lang w:eastAsia="en-US"/>
        </w:rPr>
      </w:pPr>
      <w:ins w:id="2178" w:author="Gert Morlion" w:date="2024-08-26T12:50:00Z">
        <w:r>
          <w:rPr>
            <w:rFonts w:cs="Arial"/>
            <w:lang w:val="en-US" w:eastAsia="en-US"/>
          </w:rPr>
          <w:t>In all cases, the ENC update(s) and the associated new or updated IENC support file(s) must be included in the same Exchange Set. If the original IENC support file’s supportFileDiscoveryMetadata “supportedResource” was originally populated to reference one of more IENCs, then it can be updated in the CATALOG.XML without adding the original IENC support file in the Exchange set.</w:t>
        </w:r>
      </w:ins>
    </w:p>
    <w:p w14:paraId="7991FC1F" w14:textId="77777777" w:rsidR="002D015E" w:rsidRPr="00D22CCD" w:rsidRDefault="002D015E" w:rsidP="002D015E">
      <w:pPr>
        <w:spacing w:after="120" w:line="240" w:lineRule="auto"/>
        <w:rPr>
          <w:rFonts w:cs="Arial"/>
          <w:lang w:eastAsia="en-US"/>
        </w:rPr>
      </w:pPr>
    </w:p>
    <w:p w14:paraId="484DD762" w14:textId="004B9961" w:rsidR="00212271" w:rsidRPr="00D22CCD" w:rsidRDefault="00212271" w:rsidP="00212271">
      <w:pPr>
        <w:spacing w:after="120" w:line="240" w:lineRule="exact"/>
        <w:rPr>
          <w:rFonts w:eastAsia="Arial" w:cs="Arial"/>
          <w:lang w:val="en-US" w:eastAsia="en-US"/>
        </w:rPr>
      </w:pPr>
      <w:r w:rsidRPr="00D22CCD">
        <w:rPr>
          <w:rFonts w:eastAsia="Arial" w:cs="Arial"/>
          <w:lang w:val="en-US" w:eastAsia="en-US"/>
        </w:rPr>
        <w:t xml:space="preserve">The following scenario demonstrates the rules related to versioning and issuing of new </w:t>
      </w:r>
      <w:ins w:id="2179" w:author="Gert Morlion" w:date="2024-08-26T12:50:00Z">
        <w:r w:rsidR="002D015E">
          <w:rPr>
            <w:rFonts w:eastAsia="Arial" w:cs="Arial"/>
            <w:lang w:val="en-US" w:eastAsia="en-US"/>
          </w:rPr>
          <w:t xml:space="preserve">IENC </w:t>
        </w:r>
      </w:ins>
      <w:r w:rsidRPr="00D22CCD">
        <w:rPr>
          <w:rFonts w:eastAsia="Arial" w:cs="Arial"/>
          <w:lang w:val="en-US" w:eastAsia="en-US"/>
        </w:rPr>
        <w:t>support files:</w:t>
      </w:r>
    </w:p>
    <w:p w14:paraId="6D4CB406" w14:textId="0D8E4E57" w:rsidR="00212271" w:rsidRPr="00D22CCD" w:rsidRDefault="00212271" w:rsidP="00212271">
      <w:pPr>
        <w:spacing w:after="120" w:line="240" w:lineRule="auto"/>
        <w:ind w:left="567"/>
        <w:rPr>
          <w:rFonts w:eastAsia="Arial" w:cs="Arial"/>
          <w:lang w:val="en-US" w:eastAsia="en-US"/>
        </w:rPr>
      </w:pPr>
      <w:r w:rsidRPr="00D22CCD">
        <w:rPr>
          <w:rFonts w:eastAsia="Arial" w:cs="Arial"/>
          <w:lang w:val="en-US" w:eastAsia="en-US"/>
        </w:rPr>
        <w:t xml:space="preserve">Three Caution areas are encoded within three different </w:t>
      </w:r>
      <w:ins w:id="2180" w:author="Gert Morlion" w:date="2024-08-26T12:50:00Z">
        <w:r w:rsidR="00165856">
          <w:rPr>
            <w:rFonts w:eastAsia="Arial" w:cs="Arial"/>
            <w:lang w:val="en-US" w:eastAsia="en-US"/>
          </w:rPr>
          <w:t>I</w:t>
        </w:r>
      </w:ins>
      <w:r w:rsidRPr="00D22CCD">
        <w:rPr>
          <w:rFonts w:eastAsia="Arial" w:cs="Arial"/>
          <w:lang w:val="en-US" w:eastAsia="en-US"/>
        </w:rPr>
        <w:t xml:space="preserve">ENCs. All of them references the same </w:t>
      </w:r>
      <w:ins w:id="2181" w:author="Gert Morlion" w:date="2024-08-26T12:50:00Z">
        <w:r w:rsidR="00165856">
          <w:rPr>
            <w:rFonts w:eastAsia="Arial" w:cs="Arial"/>
            <w:lang w:val="en-US" w:eastAsia="en-US"/>
          </w:rPr>
          <w:t xml:space="preserve">IENC </w:t>
        </w:r>
      </w:ins>
      <w:r w:rsidRPr="00D22CCD">
        <w:rPr>
          <w:rFonts w:eastAsia="Arial" w:cs="Arial"/>
          <w:lang w:val="en-US" w:eastAsia="en-US"/>
        </w:rPr>
        <w:t>support file A:</w:t>
      </w:r>
    </w:p>
    <w:p w14:paraId="32A339D3" w14:textId="74A654E9" w:rsidR="00212271" w:rsidRDefault="00262FFA" w:rsidP="00212271">
      <w:pPr>
        <w:spacing w:after="0" w:line="240" w:lineRule="auto"/>
        <w:jc w:val="center"/>
        <w:rPr>
          <w:ins w:id="2182" w:author="Gert Morlion" w:date="2024-11-21T09:36:00Z"/>
          <w:rFonts w:ascii="Calibri" w:eastAsia="Calibri" w:hAnsi="Calibri"/>
          <w:noProof/>
          <w:sz w:val="22"/>
          <w:szCs w:val="22"/>
          <w:lang w:val="en-US" w:eastAsia="ko-KR"/>
        </w:rPr>
      </w:pPr>
      <w:del w:id="2183" w:author="Gert Morlion" w:date="2024-11-21T09:38:00Z">
        <w:r>
          <w:rPr>
            <w:rFonts w:ascii="Calibri" w:eastAsia="Calibri" w:hAnsi="Calibri"/>
            <w:noProof/>
            <w:sz w:val="22"/>
            <w:szCs w:val="22"/>
            <w:lang w:val="en-US" w:eastAsia="ko-KR"/>
          </w:rPr>
          <w:lastRenderedPageBreak/>
          <w:pict w14:anchorId="2C4B7FDC">
            <v:shape id="_x0000_i1050" type="#_x0000_t75" alt="" style="width:311.5pt;height:209.5pt;visibility:visible;mso-width-percent:0;mso-height-percent:0;mso-width-percent:0;mso-height-percent:0">
              <v:imagedata r:id="rId46" o:title=""/>
            </v:shape>
          </w:pict>
        </w:r>
      </w:del>
      <w:commentRangeStart w:id="2184"/>
      <w:commentRangeEnd w:id="2184"/>
      <w:r w:rsidR="00165856">
        <w:rPr>
          <w:rStyle w:val="Kommentarzeichen"/>
        </w:rPr>
        <w:commentReference w:id="2184"/>
      </w:r>
    </w:p>
    <w:p w14:paraId="636ED75F" w14:textId="3AE397A9" w:rsidR="00DA7D04" w:rsidRPr="00D22CCD" w:rsidRDefault="00262FFA" w:rsidP="00212271">
      <w:pPr>
        <w:spacing w:after="0" w:line="240" w:lineRule="auto"/>
        <w:jc w:val="center"/>
        <w:rPr>
          <w:rFonts w:ascii="Calibri" w:eastAsia="Calibri" w:hAnsi="Calibri"/>
          <w:sz w:val="22"/>
          <w:szCs w:val="22"/>
          <w:lang w:eastAsia="en-US"/>
        </w:rPr>
      </w:pPr>
      <w:ins w:id="2185" w:author="Gert Morlion" w:date="2024-11-21T09:38:00Z">
        <w:r>
          <w:rPr>
            <w:rFonts w:ascii="Calibri" w:eastAsia="Calibri" w:hAnsi="Calibri"/>
            <w:noProof/>
            <w:sz w:val="22"/>
            <w:szCs w:val="22"/>
            <w:lang w:val="en-US" w:eastAsia="ko-KR"/>
          </w:rPr>
          <w:pict w14:anchorId="16B41094">
            <v:shape id="_x0000_i1051" type="#_x0000_t75" style="width:314pt;height:211.5pt">
              <v:imagedata r:id="rId47" o:title="Figure_11_1"/>
            </v:shape>
          </w:pict>
        </w:r>
      </w:ins>
    </w:p>
    <w:p w14:paraId="3AEE2001" w14:textId="0F11DF8D"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2186" w:author="Gert Morlion" w:date="2024-08-26T12:51:00Z">
        <w:r w:rsidRPr="00D22CCD" w:rsidDel="00165856">
          <w:rPr>
            <w:i/>
            <w:iCs/>
            <w:sz w:val="18"/>
            <w:szCs w:val="18"/>
          </w:rPr>
          <w:delText xml:space="preserve">19 </w:delText>
        </w:r>
      </w:del>
      <w:ins w:id="2187" w:author="Gert Morlion" w:date="2024-08-26T12:51:00Z">
        <w:r w:rsidR="00165856">
          <w:rPr>
            <w:i/>
            <w:iCs/>
            <w:sz w:val="18"/>
            <w:szCs w:val="18"/>
          </w:rPr>
          <w:t>11-1</w:t>
        </w:r>
        <w:r w:rsidR="00165856" w:rsidRPr="00D22CCD">
          <w:rPr>
            <w:i/>
            <w:iCs/>
            <w:sz w:val="18"/>
            <w:szCs w:val="18"/>
          </w:rPr>
          <w:t xml:space="preserve"> </w:t>
        </w:r>
      </w:ins>
      <w:r w:rsidRPr="00D22CCD">
        <w:rPr>
          <w:i/>
          <w:iCs/>
          <w:sz w:val="18"/>
          <w:szCs w:val="18"/>
        </w:rPr>
        <w:t>– Reference to new support file</w:t>
      </w:r>
    </w:p>
    <w:p w14:paraId="5C4EA3B9" w14:textId="52A49565" w:rsidR="00212271" w:rsidRPr="00D22CCD" w:rsidRDefault="00B5564E" w:rsidP="00212271">
      <w:pPr>
        <w:spacing w:after="120" w:line="240" w:lineRule="auto"/>
        <w:ind w:left="567"/>
        <w:rPr>
          <w:rFonts w:ascii="Calibri" w:eastAsia="Calibri" w:hAnsi="Calibri"/>
          <w:sz w:val="22"/>
          <w:szCs w:val="22"/>
          <w:lang w:eastAsia="en-US"/>
        </w:rPr>
      </w:pPr>
      <w:ins w:id="2188" w:author="Gert Morlion" w:date="2024-08-26T12:51:00Z">
        <w:r>
          <w:rPr>
            <w:rFonts w:eastAsia="Arial" w:cs="Arial"/>
            <w:lang w:val="en-US" w:eastAsia="en-US"/>
          </w:rPr>
          <w:t xml:space="preserve">Figure 11-2: </w:t>
        </w:r>
      </w:ins>
      <w:r w:rsidR="00212271" w:rsidRPr="00D22CCD">
        <w:rPr>
          <w:rFonts w:eastAsia="Arial" w:cs="Arial"/>
          <w:lang w:val="en-US" w:eastAsia="en-US"/>
        </w:rPr>
        <w:t xml:space="preserve">Changes occur making it necessary to issue a </w:t>
      </w:r>
      <w:ins w:id="2189" w:author="Gert Morlion" w:date="2024-08-26T12:51:00Z">
        <w:r>
          <w:rPr>
            <w:rFonts w:eastAsia="Arial" w:cs="Arial"/>
            <w:lang w:val="en-US" w:eastAsia="en-US"/>
          </w:rPr>
          <w:t>N</w:t>
        </w:r>
      </w:ins>
      <w:del w:id="2190" w:author="Gert Morlion" w:date="2024-08-26T12:51:00Z">
        <w:r w:rsidR="00212271" w:rsidRPr="00D22CCD" w:rsidDel="00B5564E">
          <w:rPr>
            <w:rFonts w:eastAsia="Arial" w:cs="Arial"/>
            <w:lang w:val="en-US" w:eastAsia="en-US"/>
          </w:rPr>
          <w:delText>n</w:delText>
        </w:r>
      </w:del>
      <w:r w:rsidR="00212271" w:rsidRPr="00D22CCD">
        <w:rPr>
          <w:rFonts w:eastAsia="Arial" w:cs="Arial"/>
          <w:lang w:val="en-US" w:eastAsia="en-US"/>
        </w:rPr>
        <w:t xml:space="preserve">ew </w:t>
      </w:r>
      <w:ins w:id="2191" w:author="Gert Morlion" w:date="2024-08-26T12:51:00Z">
        <w:r>
          <w:rPr>
            <w:rFonts w:eastAsia="Arial" w:cs="Arial"/>
            <w:lang w:val="en-US" w:eastAsia="en-US"/>
          </w:rPr>
          <w:t>E</w:t>
        </w:r>
      </w:ins>
      <w:del w:id="2192" w:author="Gert Morlion" w:date="2024-08-26T12:51:00Z">
        <w:r w:rsidR="00212271" w:rsidRPr="00D22CCD" w:rsidDel="00B5564E">
          <w:rPr>
            <w:rFonts w:eastAsia="Arial" w:cs="Arial"/>
            <w:lang w:val="en-US" w:eastAsia="en-US"/>
          </w:rPr>
          <w:delText>e</w:delText>
        </w:r>
      </w:del>
      <w:r w:rsidR="00212271" w:rsidRPr="00D22CCD">
        <w:rPr>
          <w:rFonts w:eastAsia="Arial" w:cs="Arial"/>
          <w:lang w:val="en-US" w:eastAsia="en-US"/>
        </w:rPr>
        <w:t xml:space="preserve">dition of </w:t>
      </w:r>
      <w:ins w:id="2193" w:author="Gert Morlion" w:date="2024-08-26T12:51:00Z">
        <w:r>
          <w:rPr>
            <w:rFonts w:eastAsia="Arial" w:cs="Arial"/>
            <w:lang w:val="en-US" w:eastAsia="en-US"/>
          </w:rPr>
          <w:t>IENC s</w:t>
        </w:r>
      </w:ins>
      <w:del w:id="2194" w:author="Gert Morlion" w:date="2024-08-26T12:51:00Z">
        <w:r w:rsidR="00212271" w:rsidRPr="00D22CCD" w:rsidDel="00B5564E">
          <w:rPr>
            <w:rFonts w:eastAsia="Arial" w:cs="Arial"/>
            <w:lang w:val="en-US" w:eastAsia="en-US"/>
          </w:rPr>
          <w:delText>S</w:delText>
        </w:r>
      </w:del>
      <w:r w:rsidR="00212271" w:rsidRPr="00D22CCD">
        <w:rPr>
          <w:rFonts w:eastAsia="Arial" w:cs="Arial"/>
          <w:lang w:val="en-US" w:eastAsia="en-US"/>
        </w:rPr>
        <w:t>upport file A. Edition 1 is no longer</w:t>
      </w:r>
      <w:r w:rsidR="00212271" w:rsidRPr="00D22CCD">
        <w:rPr>
          <w:rFonts w:ascii="Calibri" w:eastAsia="Calibri" w:hAnsi="Calibri"/>
          <w:sz w:val="22"/>
          <w:szCs w:val="22"/>
          <w:lang w:eastAsia="en-US"/>
        </w:rPr>
        <w:t xml:space="preserve"> </w:t>
      </w:r>
      <w:r w:rsidR="00212271" w:rsidRPr="00D22CCD">
        <w:rPr>
          <w:rFonts w:eastAsia="Arial" w:cs="Arial"/>
          <w:lang w:val="en-US" w:eastAsia="en-US"/>
        </w:rPr>
        <w:t xml:space="preserve">valid, and all 3 caution areas refer to the </w:t>
      </w:r>
      <w:ins w:id="2195" w:author="Gert Morlion" w:date="2024-08-26T12:52:00Z">
        <w:r w:rsidR="00652854">
          <w:rPr>
            <w:rFonts w:eastAsia="Arial" w:cs="Arial"/>
            <w:lang w:val="en-US" w:eastAsia="en-US"/>
          </w:rPr>
          <w:t>N</w:t>
        </w:r>
      </w:ins>
      <w:del w:id="2196" w:author="Gert Morlion" w:date="2024-08-26T12:52:00Z">
        <w:r w:rsidR="00212271" w:rsidRPr="00D22CCD" w:rsidDel="00652854">
          <w:rPr>
            <w:rFonts w:eastAsia="Arial" w:cs="Arial"/>
            <w:lang w:val="en-US" w:eastAsia="en-US"/>
          </w:rPr>
          <w:delText>n</w:delText>
        </w:r>
      </w:del>
      <w:r w:rsidR="00212271" w:rsidRPr="00D22CCD">
        <w:rPr>
          <w:rFonts w:eastAsia="Arial" w:cs="Arial"/>
          <w:lang w:val="en-US" w:eastAsia="en-US"/>
        </w:rPr>
        <w:t xml:space="preserve">ew </w:t>
      </w:r>
      <w:ins w:id="2197" w:author="Gert Morlion" w:date="2024-08-26T12:52:00Z">
        <w:r w:rsidR="00652854">
          <w:rPr>
            <w:rFonts w:eastAsia="Arial" w:cs="Arial"/>
            <w:lang w:val="en-US" w:eastAsia="en-US"/>
          </w:rPr>
          <w:t>E</w:t>
        </w:r>
      </w:ins>
      <w:del w:id="2198"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of </w:t>
      </w:r>
      <w:ins w:id="2199" w:author="Gert Morlion" w:date="2024-08-26T12:52:00Z">
        <w:r w:rsidR="00652854">
          <w:rPr>
            <w:rFonts w:eastAsia="Arial" w:cs="Arial"/>
            <w:lang w:val="en-US" w:eastAsia="en-US"/>
          </w:rPr>
          <w:t>IENC s</w:t>
        </w:r>
      </w:ins>
      <w:del w:id="2200" w:author="Gert Morlion" w:date="2024-08-26T12:52:00Z">
        <w:r w:rsidR="00212271" w:rsidRPr="00D22CCD" w:rsidDel="00652854">
          <w:rPr>
            <w:rFonts w:eastAsia="Arial" w:cs="Arial"/>
            <w:lang w:val="en-US" w:eastAsia="en-US"/>
          </w:rPr>
          <w:delText>S</w:delText>
        </w:r>
      </w:del>
      <w:r w:rsidR="00212271" w:rsidRPr="00D22CCD">
        <w:rPr>
          <w:rFonts w:eastAsia="Arial" w:cs="Arial"/>
          <w:lang w:val="en-US" w:eastAsia="en-US"/>
        </w:rPr>
        <w:t>upport file A (</w:t>
      </w:r>
      <w:ins w:id="2201" w:author="Gert Morlion" w:date="2024-08-26T12:52:00Z">
        <w:r w:rsidR="00652854">
          <w:rPr>
            <w:rFonts w:eastAsia="Arial" w:cs="Arial"/>
            <w:lang w:val="en-US" w:eastAsia="en-US"/>
          </w:rPr>
          <w:t>E</w:t>
        </w:r>
      </w:ins>
      <w:del w:id="2202"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1 of the </w:t>
      </w:r>
      <w:del w:id="2203" w:author="Gert Morlion" w:date="2024-08-26T12:52:00Z">
        <w:r w:rsidR="00212271" w:rsidRPr="00D22CCD" w:rsidDel="00652854">
          <w:rPr>
            <w:rFonts w:eastAsia="Arial" w:cs="Arial"/>
            <w:lang w:val="en-US" w:eastAsia="en-US"/>
          </w:rPr>
          <w:delText xml:space="preserve">support </w:delText>
        </w:r>
      </w:del>
      <w:r w:rsidR="00212271" w:rsidRPr="00D22CCD">
        <w:rPr>
          <w:rFonts w:eastAsia="Arial" w:cs="Arial"/>
          <w:lang w:val="en-US" w:eastAsia="en-US"/>
        </w:rPr>
        <w:t xml:space="preserve">file is deleted from the system </w:t>
      </w:r>
      <w:ins w:id="2204" w:author="Gert Morlion" w:date="2024-08-26T12:52:00Z">
        <w:r w:rsidR="00CA304D">
          <w:rPr>
            <w:rFonts w:eastAsia="Arial" w:cs="Arial"/>
            <w:lang w:val="en-US" w:eastAsia="en-US"/>
          </w:rPr>
          <w:t xml:space="preserve">or not used </w:t>
        </w:r>
      </w:ins>
      <w:r w:rsidR="00212271" w:rsidRPr="00D22CCD">
        <w:rPr>
          <w:rFonts w:eastAsia="Arial" w:cs="Arial"/>
          <w:lang w:val="en-US" w:eastAsia="en-US"/>
        </w:rPr>
        <w:t xml:space="preserve">if </w:t>
      </w:r>
      <w:ins w:id="2205" w:author="Gert Morlion" w:date="2024-08-26T12:52:00Z">
        <w:r w:rsidR="00CA304D">
          <w:rPr>
            <w:rFonts w:eastAsia="Arial" w:cs="Arial"/>
            <w:lang w:val="en-US" w:eastAsia="en-US"/>
          </w:rPr>
          <w:t>no longer</w:t>
        </w:r>
      </w:ins>
      <w:ins w:id="2206" w:author="Gert Morlion" w:date="2024-08-26T12:53:00Z">
        <w:r w:rsidR="00CA304D">
          <w:rPr>
            <w:rFonts w:eastAsia="Arial" w:cs="Arial"/>
            <w:lang w:val="en-US" w:eastAsia="en-US"/>
          </w:rPr>
          <w:t xml:space="preserve"> </w:t>
        </w:r>
      </w:ins>
      <w:r w:rsidR="00212271" w:rsidRPr="00D22CCD">
        <w:rPr>
          <w:rFonts w:eastAsia="Arial" w:cs="Arial"/>
          <w:lang w:val="en-US" w:eastAsia="en-US"/>
        </w:rPr>
        <w:t xml:space="preserve">referenced by </w:t>
      </w:r>
      <w:del w:id="2207" w:author="Gert Morlion" w:date="2024-08-26T12:53:00Z">
        <w:r w:rsidR="00212271" w:rsidRPr="00D22CCD" w:rsidDel="00CA304D">
          <w:rPr>
            <w:rFonts w:eastAsia="Arial" w:cs="Arial"/>
            <w:lang w:val="en-US" w:eastAsia="en-US"/>
          </w:rPr>
          <w:delText>no</w:delText>
        </w:r>
      </w:del>
      <w:ins w:id="2208" w:author="Gert Morlion" w:date="2024-08-26T12:53:00Z">
        <w:r w:rsidR="00CA304D">
          <w:rPr>
            <w:rFonts w:eastAsia="Arial" w:cs="Arial"/>
            <w:lang w:val="en-US" w:eastAsia="en-US"/>
          </w:rPr>
          <w:t>any IENC</w:t>
        </w:r>
      </w:ins>
      <w:r w:rsidR="00212271" w:rsidRPr="00D22CCD">
        <w:rPr>
          <w:rFonts w:eastAsia="Arial" w:cs="Arial"/>
          <w:lang w:val="en-US" w:eastAsia="en-US"/>
        </w:rPr>
        <w:t xml:space="preserve"> features):</w:t>
      </w:r>
    </w:p>
    <w:p w14:paraId="70846800" w14:textId="7DF3454B" w:rsidR="00DA7D04" w:rsidRPr="00D22CCD" w:rsidRDefault="00262FFA" w:rsidP="00212271">
      <w:pPr>
        <w:spacing w:after="0" w:line="240" w:lineRule="auto"/>
        <w:jc w:val="center"/>
        <w:rPr>
          <w:rFonts w:ascii="Calibri" w:eastAsia="Calibri" w:hAnsi="Calibri"/>
          <w:sz w:val="22"/>
          <w:szCs w:val="22"/>
          <w:lang w:eastAsia="en-US"/>
        </w:rPr>
      </w:pPr>
      <w:del w:id="2209" w:author="Gert Morlion" w:date="2024-11-21T09:38:00Z">
        <w:r>
          <w:rPr>
            <w:rFonts w:ascii="Calibri" w:eastAsia="Calibri" w:hAnsi="Calibri"/>
            <w:noProof/>
            <w:sz w:val="22"/>
            <w:szCs w:val="22"/>
            <w:lang w:val="en-US" w:eastAsia="ko-KR"/>
          </w:rPr>
          <w:lastRenderedPageBreak/>
          <w:pict w14:anchorId="6774E4CD">
            <v:shape id="_x0000_i1052" type="#_x0000_t75" alt="" style="width:307.5pt;height:226pt;visibility:visible;mso-width-percent:0;mso-height-percent:0;mso-width-percent:0;mso-height-percent:0">
              <v:imagedata r:id="rId48" o:title=""/>
            </v:shape>
          </w:pict>
        </w:r>
        <w:commentRangeStart w:id="2210"/>
        <w:commentRangeEnd w:id="2210"/>
        <w:r w:rsidR="00CA304D" w:rsidDel="00DA7D04">
          <w:rPr>
            <w:rStyle w:val="Kommentarzeichen"/>
          </w:rPr>
          <w:commentReference w:id="2210"/>
        </w:r>
      </w:del>
      <w:ins w:id="2211" w:author="Gert Morlion" w:date="2024-11-21T09:38:00Z">
        <w:r>
          <w:rPr>
            <w:rFonts w:ascii="Calibri" w:eastAsia="Calibri" w:hAnsi="Calibri"/>
            <w:noProof/>
            <w:sz w:val="22"/>
            <w:szCs w:val="22"/>
            <w:lang w:val="en-US" w:eastAsia="ko-KR"/>
          </w:rPr>
          <w:pict w14:anchorId="1A8A40CB">
            <v:shape id="_x0000_i1053" type="#_x0000_t75" style="width:309.5pt;height:220.5pt">
              <v:imagedata r:id="rId49" o:title="Figure_11_2"/>
            </v:shape>
          </w:pict>
        </w:r>
      </w:ins>
    </w:p>
    <w:p w14:paraId="25902A91" w14:textId="593E9428" w:rsidR="00212271" w:rsidRPr="00D22CCD" w:rsidRDefault="00212271" w:rsidP="3CCBF2F9">
      <w:pPr>
        <w:pStyle w:val="Beschriftung"/>
        <w:spacing w:after="240"/>
        <w:jc w:val="center"/>
        <w:rPr>
          <w:rFonts w:eastAsia="Calibri" w:cs="Arial"/>
          <w:i/>
          <w:iCs/>
          <w:sz w:val="18"/>
          <w:szCs w:val="18"/>
          <w:lang w:eastAsia="en-US"/>
        </w:rPr>
      </w:pPr>
      <w:r w:rsidRPr="00D22CCD">
        <w:rPr>
          <w:i/>
          <w:iCs/>
          <w:sz w:val="18"/>
          <w:szCs w:val="18"/>
        </w:rPr>
        <w:t xml:space="preserve">Figure </w:t>
      </w:r>
      <w:ins w:id="2212" w:author="Gert Morlion" w:date="2024-08-26T12:53:00Z">
        <w:r w:rsidR="00CA304D">
          <w:rPr>
            <w:i/>
            <w:iCs/>
            <w:sz w:val="18"/>
            <w:szCs w:val="18"/>
          </w:rPr>
          <w:t>11-2</w:t>
        </w:r>
      </w:ins>
      <w:del w:id="2213" w:author="Gert Morlion" w:date="2024-08-26T12:53:00Z">
        <w:r w:rsidRPr="00D22CCD" w:rsidDel="00CA304D">
          <w:rPr>
            <w:i/>
            <w:iCs/>
            <w:sz w:val="18"/>
            <w:szCs w:val="18"/>
          </w:rPr>
          <w:delText>20</w:delText>
        </w:r>
      </w:del>
      <w:r w:rsidRPr="00D22CCD">
        <w:rPr>
          <w:i/>
          <w:iCs/>
          <w:sz w:val="18"/>
          <w:szCs w:val="18"/>
        </w:rPr>
        <w:t xml:space="preserve"> – Reference to </w:t>
      </w:r>
      <w:ins w:id="2214" w:author="Gert Morlion" w:date="2024-08-26T12:53:00Z">
        <w:r w:rsidR="00CA304D">
          <w:rPr>
            <w:i/>
            <w:iCs/>
            <w:sz w:val="18"/>
            <w:szCs w:val="18"/>
          </w:rPr>
          <w:t>a N</w:t>
        </w:r>
      </w:ins>
      <w:del w:id="2215" w:author="Gert Morlion" w:date="2024-08-26T12:53:00Z">
        <w:r w:rsidRPr="00D22CCD" w:rsidDel="00CA304D">
          <w:rPr>
            <w:i/>
            <w:iCs/>
            <w:sz w:val="18"/>
            <w:szCs w:val="18"/>
          </w:rPr>
          <w:delText>n</w:delText>
        </w:r>
      </w:del>
      <w:r w:rsidRPr="00D22CCD">
        <w:rPr>
          <w:i/>
          <w:iCs/>
          <w:sz w:val="18"/>
          <w:szCs w:val="18"/>
        </w:rPr>
        <w:t xml:space="preserve">ew </w:t>
      </w:r>
      <w:ins w:id="2216" w:author="Gert Morlion" w:date="2024-08-26T12:53:00Z">
        <w:r w:rsidR="00CA304D">
          <w:rPr>
            <w:i/>
            <w:iCs/>
            <w:sz w:val="18"/>
            <w:szCs w:val="18"/>
          </w:rPr>
          <w:t>E</w:t>
        </w:r>
      </w:ins>
      <w:del w:id="2217" w:author="Gert Morlion" w:date="2024-08-26T12:53:00Z">
        <w:r w:rsidRPr="00D22CCD" w:rsidDel="00CA304D">
          <w:rPr>
            <w:i/>
            <w:iCs/>
            <w:sz w:val="18"/>
            <w:szCs w:val="18"/>
          </w:rPr>
          <w:delText>e</w:delText>
        </w:r>
      </w:del>
      <w:r w:rsidRPr="00D22CCD">
        <w:rPr>
          <w:i/>
          <w:iCs/>
          <w:sz w:val="18"/>
          <w:szCs w:val="18"/>
        </w:rPr>
        <w:t>dition of a</w:t>
      </w:r>
      <w:ins w:id="2218" w:author="Gert Morlion" w:date="2024-08-26T12:53:00Z">
        <w:r w:rsidR="00CA304D">
          <w:rPr>
            <w:i/>
            <w:iCs/>
            <w:sz w:val="18"/>
            <w:szCs w:val="18"/>
          </w:rPr>
          <w:t>n IENC</w:t>
        </w:r>
      </w:ins>
      <w:r w:rsidRPr="00D22CCD">
        <w:rPr>
          <w:i/>
          <w:iCs/>
          <w:sz w:val="18"/>
          <w:szCs w:val="18"/>
        </w:rPr>
        <w:t xml:space="preserve"> support file</w:t>
      </w:r>
    </w:p>
    <w:p w14:paraId="26BDB626" w14:textId="553F694F" w:rsidR="00212271" w:rsidRPr="00D22CCD" w:rsidRDefault="00BA5996" w:rsidP="00212271">
      <w:pPr>
        <w:spacing w:after="120" w:line="240" w:lineRule="auto"/>
        <w:ind w:left="567"/>
        <w:rPr>
          <w:rFonts w:eastAsia="Arial" w:cs="Arial"/>
          <w:lang w:val="en-US" w:eastAsia="en-US"/>
        </w:rPr>
      </w:pPr>
      <w:ins w:id="2219" w:author="Gert Morlion" w:date="2024-08-26T12:54:00Z">
        <w:r>
          <w:rPr>
            <w:rFonts w:eastAsia="Arial" w:cs="Arial"/>
            <w:lang w:val="en-US" w:eastAsia="en-US"/>
          </w:rPr>
          <w:t xml:space="preserve">Figure 11-3: </w:t>
        </w:r>
      </w:ins>
      <w:r w:rsidR="00212271" w:rsidRPr="00D22CCD">
        <w:rPr>
          <w:rFonts w:eastAsia="Arial" w:cs="Arial"/>
          <w:lang w:val="en-US" w:eastAsia="en-US"/>
        </w:rPr>
        <w:t xml:space="preserve">Changes occur that are only applicable to the Caution areas in </w:t>
      </w:r>
      <w:ins w:id="2220" w:author="Gert Morlion" w:date="2024-08-26T12:54:00Z">
        <w:r w:rsidR="00FD51EF">
          <w:rPr>
            <w:rFonts w:eastAsia="Arial" w:cs="Arial"/>
            <w:lang w:val="en-US" w:eastAsia="en-US"/>
          </w:rPr>
          <w:t>I</w:t>
        </w:r>
      </w:ins>
      <w:r w:rsidR="00212271" w:rsidRPr="00D22CCD">
        <w:rPr>
          <w:rFonts w:eastAsia="Arial" w:cs="Arial"/>
          <w:lang w:val="en-US" w:eastAsia="en-US"/>
        </w:rPr>
        <w:t xml:space="preserve">ENC 1 and </w:t>
      </w:r>
      <w:ins w:id="2221" w:author="Gert Morlion" w:date="2024-08-26T12:54:00Z">
        <w:r w:rsidR="00FD51EF">
          <w:rPr>
            <w:rFonts w:eastAsia="Arial" w:cs="Arial"/>
            <w:lang w:val="en-US" w:eastAsia="en-US"/>
          </w:rPr>
          <w:t>I</w:t>
        </w:r>
      </w:ins>
      <w:r w:rsidR="00212271" w:rsidRPr="00D22CCD">
        <w:rPr>
          <w:rFonts w:eastAsia="Arial" w:cs="Arial"/>
          <w:lang w:val="en-US" w:eastAsia="en-US"/>
        </w:rPr>
        <w:t xml:space="preserve">ENC 2.  Consequently, these </w:t>
      </w:r>
      <w:ins w:id="2222" w:author="Gert Morlion" w:date="2024-08-26T12:54:00Z">
        <w:r>
          <w:rPr>
            <w:rFonts w:eastAsia="Arial" w:cs="Arial"/>
            <w:lang w:val="en-US" w:eastAsia="en-US"/>
          </w:rPr>
          <w:t>I</w:t>
        </w:r>
      </w:ins>
      <w:r w:rsidR="00212271" w:rsidRPr="00D22CCD">
        <w:rPr>
          <w:rFonts w:eastAsia="Arial" w:cs="Arial"/>
          <w:lang w:val="en-US" w:eastAsia="en-US"/>
        </w:rPr>
        <w:t xml:space="preserve">ENCs can no longer refer to </w:t>
      </w:r>
      <w:ins w:id="2223" w:author="Gert Morlion" w:date="2024-08-26T12:54:00Z">
        <w:r w:rsidR="00FD51EF">
          <w:rPr>
            <w:rFonts w:eastAsia="Arial" w:cs="Arial"/>
            <w:lang w:val="en-US" w:eastAsia="en-US"/>
          </w:rPr>
          <w:t xml:space="preserve">IENC </w:t>
        </w:r>
      </w:ins>
      <w:r w:rsidR="00212271" w:rsidRPr="00D22CCD">
        <w:rPr>
          <w:rFonts w:eastAsia="Arial" w:cs="Arial"/>
          <w:lang w:val="en-US" w:eastAsia="en-US"/>
        </w:rPr>
        <w:t>support file A Edition 2:</w:t>
      </w:r>
    </w:p>
    <w:p w14:paraId="496B6F0F" w14:textId="054CE7B4" w:rsidR="00DA7D04" w:rsidRPr="00D22CCD" w:rsidRDefault="00262FFA" w:rsidP="00212271">
      <w:pPr>
        <w:spacing w:after="0" w:line="240" w:lineRule="auto"/>
        <w:jc w:val="center"/>
        <w:rPr>
          <w:rFonts w:ascii="Calibri" w:eastAsia="Calibri" w:hAnsi="Calibri"/>
          <w:sz w:val="22"/>
          <w:szCs w:val="22"/>
          <w:lang w:eastAsia="en-US"/>
        </w:rPr>
      </w:pPr>
      <w:del w:id="2224" w:author="Gert Morlion" w:date="2024-11-21T09:39:00Z">
        <w:r>
          <w:rPr>
            <w:rFonts w:ascii="Calibri" w:eastAsia="Calibri" w:hAnsi="Calibri"/>
            <w:noProof/>
            <w:sz w:val="22"/>
            <w:szCs w:val="22"/>
            <w:lang w:val="en-US" w:eastAsia="ko-KR"/>
          </w:rPr>
          <w:lastRenderedPageBreak/>
          <w:pict w14:anchorId="0A7A6A10">
            <v:shape id="_x0000_i1054" type="#_x0000_t75" alt="" style="width:306.5pt;height:208.5pt;visibility:visible;mso-width-percent:0;mso-height-percent:0;mso-width-percent:0;mso-height-percent:0">
              <v:imagedata r:id="rId50" o:title=""/>
            </v:shape>
          </w:pict>
        </w:r>
        <w:commentRangeStart w:id="2225"/>
        <w:commentRangeEnd w:id="2225"/>
        <w:r w:rsidR="00FD51EF" w:rsidDel="00DA7D04">
          <w:rPr>
            <w:rStyle w:val="Kommentarzeichen"/>
          </w:rPr>
          <w:commentReference w:id="2225"/>
        </w:r>
      </w:del>
      <w:ins w:id="2226" w:author="Gert Morlion" w:date="2024-11-21T09:38:00Z">
        <w:r>
          <w:rPr>
            <w:rFonts w:ascii="Calibri" w:eastAsia="Calibri" w:hAnsi="Calibri"/>
            <w:noProof/>
            <w:sz w:val="22"/>
            <w:szCs w:val="22"/>
            <w:lang w:val="en-US" w:eastAsia="ko-KR"/>
          </w:rPr>
          <w:pict w14:anchorId="49A89AF3">
            <v:shape id="_x0000_i1055" type="#_x0000_t75" style="width:311pt;height:208.5pt">
              <v:imagedata r:id="rId51" o:title="Figure_11_3"/>
            </v:shape>
          </w:pict>
        </w:r>
      </w:ins>
    </w:p>
    <w:p w14:paraId="71EABDBF" w14:textId="5FDF23AB" w:rsidR="00212271" w:rsidRPr="00D22CCD" w:rsidRDefault="00212271" w:rsidP="3CCBF2F9">
      <w:pPr>
        <w:pStyle w:val="Beschriftung"/>
        <w:spacing w:after="240"/>
        <w:jc w:val="center"/>
        <w:rPr>
          <w:i/>
          <w:iCs/>
          <w:sz w:val="18"/>
          <w:szCs w:val="18"/>
        </w:rPr>
      </w:pPr>
      <w:r w:rsidRPr="00D22CCD">
        <w:rPr>
          <w:i/>
          <w:iCs/>
          <w:sz w:val="18"/>
          <w:szCs w:val="18"/>
        </w:rPr>
        <w:t xml:space="preserve">Figure </w:t>
      </w:r>
      <w:ins w:id="2227" w:author="Gert Morlion" w:date="2024-08-26T12:54:00Z">
        <w:r w:rsidR="00FD51EF">
          <w:rPr>
            <w:i/>
            <w:iCs/>
            <w:sz w:val="18"/>
            <w:szCs w:val="18"/>
          </w:rPr>
          <w:t>11-3</w:t>
        </w:r>
      </w:ins>
      <w:del w:id="2228" w:author="Gert Morlion" w:date="2024-08-26T12:54:00Z">
        <w:r w:rsidRPr="00D22CCD" w:rsidDel="00FD51EF">
          <w:rPr>
            <w:i/>
            <w:iCs/>
            <w:sz w:val="18"/>
            <w:szCs w:val="18"/>
          </w:rPr>
          <w:delText>21</w:delText>
        </w:r>
      </w:del>
      <w:r w:rsidRPr="00D22CCD">
        <w:rPr>
          <w:i/>
          <w:iCs/>
          <w:sz w:val="18"/>
          <w:szCs w:val="18"/>
        </w:rPr>
        <w:t xml:space="preserve"> – Changes to </w:t>
      </w:r>
      <w:ins w:id="2229" w:author="Gert Morlion" w:date="2024-08-26T12:54:00Z">
        <w:r w:rsidR="00FD51EF">
          <w:rPr>
            <w:i/>
            <w:iCs/>
            <w:sz w:val="18"/>
            <w:szCs w:val="18"/>
          </w:rPr>
          <w:t>IEN</w:t>
        </w:r>
      </w:ins>
      <w:ins w:id="2230" w:author="Gert Morlion" w:date="2024-08-26T12:55:00Z">
        <w:r w:rsidR="00FD51EF">
          <w:rPr>
            <w:i/>
            <w:iCs/>
            <w:sz w:val="18"/>
            <w:szCs w:val="18"/>
          </w:rPr>
          <w:t xml:space="preserve">C </w:t>
        </w:r>
      </w:ins>
      <w:r w:rsidRPr="00D22CCD">
        <w:rPr>
          <w:i/>
          <w:iCs/>
          <w:sz w:val="18"/>
          <w:szCs w:val="18"/>
        </w:rPr>
        <w:t>support file affecting limited referenced features</w:t>
      </w:r>
    </w:p>
    <w:p w14:paraId="557E3495" w14:textId="5F040A39" w:rsidR="00212271" w:rsidRPr="00D22CCD" w:rsidRDefault="00D81F57" w:rsidP="00212271">
      <w:pPr>
        <w:spacing w:after="120" w:line="240" w:lineRule="auto"/>
        <w:ind w:left="567"/>
        <w:jc w:val="left"/>
        <w:rPr>
          <w:rFonts w:eastAsia="Arial" w:cs="Arial"/>
          <w:lang w:val="en-US" w:eastAsia="en-US"/>
        </w:rPr>
      </w:pPr>
      <w:ins w:id="2231" w:author="Gert Morlion" w:date="2024-08-26T12:55:00Z">
        <w:r>
          <w:rPr>
            <w:rFonts w:eastAsia="Arial" w:cs="Arial"/>
            <w:lang w:val="en-US" w:eastAsia="en-US"/>
          </w:rPr>
          <w:t xml:space="preserve">Figure 11-4: </w:t>
        </w:r>
      </w:ins>
      <w:r w:rsidR="00212271" w:rsidRPr="00D22CCD">
        <w:rPr>
          <w:rFonts w:eastAsia="Arial" w:cs="Arial"/>
          <w:lang w:val="en-US" w:eastAsia="en-US"/>
        </w:rPr>
        <w:t xml:space="preserve">A new </w:t>
      </w:r>
      <w:ins w:id="2232" w:author="Gert Morlion" w:date="2024-08-26T12:55:00Z">
        <w:r>
          <w:rPr>
            <w:rFonts w:eastAsia="Arial" w:cs="Arial"/>
            <w:lang w:val="en-US" w:eastAsia="en-US"/>
          </w:rPr>
          <w:t xml:space="preserve">IENC </w:t>
        </w:r>
      </w:ins>
      <w:r w:rsidR="00212271" w:rsidRPr="00D22CCD">
        <w:rPr>
          <w:rFonts w:eastAsia="Arial" w:cs="Arial"/>
          <w:lang w:val="en-US" w:eastAsia="en-US"/>
        </w:rPr>
        <w:t xml:space="preserve">support file B must be created for </w:t>
      </w:r>
      <w:ins w:id="2233" w:author="Gert Morlion" w:date="2024-08-26T12:55:00Z">
        <w:r>
          <w:rPr>
            <w:rFonts w:eastAsia="Arial" w:cs="Arial"/>
            <w:lang w:val="en-US" w:eastAsia="en-US"/>
          </w:rPr>
          <w:t>I</w:t>
        </w:r>
      </w:ins>
      <w:r w:rsidR="00212271" w:rsidRPr="00D22CCD">
        <w:rPr>
          <w:rFonts w:eastAsia="Arial" w:cs="Arial"/>
          <w:lang w:val="en-US" w:eastAsia="en-US"/>
        </w:rPr>
        <w:t xml:space="preserve">ENC 1 and </w:t>
      </w:r>
      <w:ins w:id="2234" w:author="Gert Morlion" w:date="2024-08-26T12:55:00Z">
        <w:r>
          <w:rPr>
            <w:rFonts w:eastAsia="Arial" w:cs="Arial"/>
            <w:lang w:val="en-US" w:eastAsia="en-US"/>
          </w:rPr>
          <w:t>I</w:t>
        </w:r>
      </w:ins>
      <w:r w:rsidR="00212271" w:rsidRPr="00D22CCD">
        <w:rPr>
          <w:rFonts w:eastAsia="Arial" w:cs="Arial"/>
          <w:lang w:val="en-US" w:eastAsia="en-US"/>
        </w:rPr>
        <w:t>ENC 2 to use as reference:</w:t>
      </w:r>
    </w:p>
    <w:p w14:paraId="62A0DE48" w14:textId="119C1320" w:rsidR="00DA7D04" w:rsidRPr="00D22CCD" w:rsidRDefault="00262FFA" w:rsidP="00212271">
      <w:pPr>
        <w:spacing w:after="0" w:line="240" w:lineRule="auto"/>
        <w:jc w:val="center"/>
        <w:rPr>
          <w:rFonts w:ascii="Calibri" w:eastAsia="Calibri" w:hAnsi="Calibri"/>
          <w:sz w:val="22"/>
          <w:szCs w:val="22"/>
          <w:lang w:eastAsia="en-US"/>
        </w:rPr>
      </w:pPr>
      <w:del w:id="2235" w:author="Gert Morlion" w:date="2024-11-21T09:39:00Z">
        <w:r>
          <w:rPr>
            <w:rFonts w:ascii="Calibri" w:eastAsia="Calibri" w:hAnsi="Calibri"/>
            <w:noProof/>
            <w:sz w:val="22"/>
            <w:szCs w:val="22"/>
            <w:lang w:val="en-US" w:eastAsia="ko-KR"/>
          </w:rPr>
          <w:lastRenderedPageBreak/>
          <w:pict w14:anchorId="15439645">
            <v:shape id="_x0000_i1056" type="#_x0000_t75" alt="" style="width:309pt;height:221pt;visibility:visible;mso-width-percent:0;mso-height-percent:0;mso-width-percent:0;mso-height-percent:0">
              <v:imagedata r:id="rId52" o:title=""/>
            </v:shape>
          </w:pict>
        </w:r>
        <w:commentRangeStart w:id="2236"/>
        <w:commentRangeEnd w:id="2236"/>
        <w:r w:rsidR="00FD51EF" w:rsidDel="00DA7D04">
          <w:rPr>
            <w:rStyle w:val="Kommentarzeichen"/>
          </w:rPr>
          <w:commentReference w:id="2236"/>
        </w:r>
      </w:del>
      <w:ins w:id="2237" w:author="Gert Morlion" w:date="2024-11-21T09:39:00Z">
        <w:r>
          <w:rPr>
            <w:rFonts w:ascii="Calibri" w:eastAsia="Calibri" w:hAnsi="Calibri"/>
            <w:noProof/>
            <w:sz w:val="22"/>
            <w:szCs w:val="22"/>
            <w:lang w:val="en-US" w:eastAsia="ko-KR"/>
          </w:rPr>
          <w:pict w14:anchorId="51817F53">
            <v:shape id="_x0000_i1057" type="#_x0000_t75" style="width:307pt;height:217.5pt">
              <v:imagedata r:id="rId53" o:title="Figure_11_4"/>
            </v:shape>
          </w:pict>
        </w:r>
      </w:ins>
    </w:p>
    <w:p w14:paraId="49CB95A0" w14:textId="77286013"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2238" w:author="Gert Morlion" w:date="2024-08-26T12:55:00Z">
        <w:r w:rsidRPr="00D22CCD" w:rsidDel="00D81F57">
          <w:rPr>
            <w:i/>
            <w:iCs/>
            <w:sz w:val="18"/>
            <w:szCs w:val="18"/>
          </w:rPr>
          <w:delText xml:space="preserve">22 </w:delText>
        </w:r>
      </w:del>
      <w:ins w:id="2239" w:author="Gert Morlion" w:date="2024-08-26T12:55:00Z">
        <w:r w:rsidR="00D81F57">
          <w:rPr>
            <w:i/>
            <w:iCs/>
            <w:sz w:val="18"/>
            <w:szCs w:val="18"/>
          </w:rPr>
          <w:t>11-4</w:t>
        </w:r>
        <w:r w:rsidR="00D81F57" w:rsidRPr="00D22CCD">
          <w:rPr>
            <w:i/>
            <w:iCs/>
            <w:sz w:val="18"/>
            <w:szCs w:val="18"/>
          </w:rPr>
          <w:t xml:space="preserve"> </w:t>
        </w:r>
      </w:ins>
      <w:r w:rsidRPr="00D22CCD">
        <w:rPr>
          <w:i/>
          <w:iCs/>
          <w:sz w:val="18"/>
          <w:szCs w:val="18"/>
        </w:rPr>
        <w:t xml:space="preserve">– </w:t>
      </w:r>
      <w:ins w:id="2240" w:author="Gert Morlion" w:date="2024-08-26T12:55:00Z">
        <w:r w:rsidR="00D96E51">
          <w:rPr>
            <w:i/>
            <w:iCs/>
            <w:sz w:val="18"/>
            <w:szCs w:val="18"/>
          </w:rPr>
          <w:t>A n</w:t>
        </w:r>
      </w:ins>
      <w:del w:id="2241" w:author="Gert Morlion" w:date="2024-08-26T12:55:00Z">
        <w:r w:rsidRPr="00D22CCD" w:rsidDel="00D96E51">
          <w:rPr>
            <w:i/>
            <w:iCs/>
            <w:sz w:val="18"/>
            <w:szCs w:val="18"/>
          </w:rPr>
          <w:delText>N</w:delText>
        </w:r>
      </w:del>
      <w:r w:rsidRPr="00D22CCD">
        <w:rPr>
          <w:i/>
          <w:iCs/>
          <w:sz w:val="18"/>
          <w:szCs w:val="18"/>
        </w:rPr>
        <w:t xml:space="preserve">ew </w:t>
      </w:r>
      <w:ins w:id="2242" w:author="Gert Morlion" w:date="2024-08-26T12:55:00Z">
        <w:r w:rsidR="00D96E51">
          <w:rPr>
            <w:i/>
            <w:iCs/>
            <w:sz w:val="18"/>
            <w:szCs w:val="18"/>
          </w:rPr>
          <w:t xml:space="preserve">IENC </w:t>
        </w:r>
      </w:ins>
      <w:r w:rsidRPr="00D22CCD">
        <w:rPr>
          <w:i/>
          <w:iCs/>
          <w:sz w:val="18"/>
          <w:szCs w:val="18"/>
        </w:rPr>
        <w:t>support file affecting limited referenced features</w:t>
      </w:r>
    </w:p>
    <w:p w14:paraId="182C6680" w14:textId="39A011A6" w:rsidR="006949C5" w:rsidRDefault="006949C5" w:rsidP="006949C5">
      <w:pPr>
        <w:spacing w:after="120" w:line="240" w:lineRule="auto"/>
        <w:rPr>
          <w:ins w:id="2243" w:author="Gert Morlion" w:date="2024-08-26T12:55:00Z"/>
        </w:rPr>
      </w:pPr>
      <w:ins w:id="2244" w:author="Gert Morlion" w:date="2024-08-26T12:55:00Z">
        <w:r>
          <w:t>NOTE: In Figure 11-4, if</w:t>
        </w:r>
        <w:r w:rsidRPr="00C82D86">
          <w:t xml:space="preserve"> </w:t>
        </w:r>
        <w:r>
          <w:t xml:space="preserve">the </w:t>
        </w:r>
      </w:ins>
      <w:ins w:id="2245" w:author="Bernd Birklhuber" w:date="2024-10-13T16:24:00Z">
        <w:r w:rsidR="00C61B4F">
          <w:t>I</w:t>
        </w:r>
      </w:ins>
      <w:ins w:id="2246" w:author="Gert Morlion" w:date="2024-08-26T12:55:00Z">
        <w:r>
          <w:t xml:space="preserve">ENC support file A Edition 2 Support File Discovery Metadata attribute “supportedResource” has been populated with all the previous </w:t>
        </w:r>
      </w:ins>
      <w:ins w:id="2247" w:author="Bernd Birklhuber" w:date="2024-10-13T16:24:00Z">
        <w:r w:rsidR="00C61B4F">
          <w:t>I</w:t>
        </w:r>
      </w:ins>
      <w:ins w:id="2248" w:author="Gert Morlion" w:date="2024-08-26T12:55:00Z">
        <w:r>
          <w:t xml:space="preserve">ENC references, then the </w:t>
        </w:r>
      </w:ins>
      <w:ins w:id="2249" w:author="Bernd Birklhuber" w:date="2024-10-13T16:24:00Z">
        <w:r w:rsidR="00C61B4F">
          <w:t>I</w:t>
        </w:r>
      </w:ins>
      <w:ins w:id="2250" w:author="Gert Morlion" w:date="2024-08-26T12:55:00Z">
        <w:r>
          <w:t>ENC support file A Edition 2 Support File Discovery Metadata</w:t>
        </w:r>
        <w:r w:rsidRPr="00054DC7">
          <w:t xml:space="preserve"> </w:t>
        </w:r>
        <w:r>
          <w:t>should also be included and updated in the update Exchange Set CATALOG.XML with the “supportedResource” updated accordingly – now referencing only “</w:t>
        </w:r>
      </w:ins>
      <w:ins w:id="2251" w:author="Bernd Birklhuber" w:date="2025-06-19T12:26:00Z">
        <w:r w:rsidR="00BC1E27">
          <w:t>I</w:t>
        </w:r>
      </w:ins>
      <w:ins w:id="2252" w:author="Gert Morlion" w:date="2024-08-26T12:55:00Z">
        <w:r>
          <w:t>ENC 3”.</w:t>
        </w:r>
      </w:ins>
    </w:p>
    <w:p w14:paraId="7A650DB8" w14:textId="3092191D" w:rsidR="006949C5" w:rsidRDefault="006949C5" w:rsidP="006949C5">
      <w:pPr>
        <w:spacing w:after="120" w:line="240" w:lineRule="auto"/>
        <w:rPr>
          <w:ins w:id="2253" w:author="Gert Morlion" w:date="2024-08-26T12:55:00Z"/>
        </w:rPr>
      </w:pPr>
      <w:ins w:id="2254" w:author="Gert Morlion" w:date="2024-08-26T12:55:00Z">
        <w:r>
          <w:t xml:space="preserve">To simplify this process </w:t>
        </w:r>
        <w:del w:id="2255" w:author="Bernd Birklhuber" w:date="2024-10-16T05:13:00Z">
          <w:r w:rsidDel="00C56704">
            <w:delText xml:space="preserve">it </w:delText>
          </w:r>
        </w:del>
        <w:r>
          <w:t xml:space="preserve">consideration may be given to not populating the </w:t>
        </w:r>
      </w:ins>
      <w:ins w:id="2256" w:author="Bernd Birklhuber" w:date="2024-10-13T16:24:00Z">
        <w:r w:rsidR="00C61B4F">
          <w:t>I</w:t>
        </w:r>
      </w:ins>
      <w:ins w:id="2257" w:author="Gert Morlion" w:date="2024-08-26T12:55:00Z">
        <w:r>
          <w:t xml:space="preserve">ENC Support File Discovery Metadata attribute “supportedResource” where the </w:t>
        </w:r>
      </w:ins>
      <w:ins w:id="2258" w:author="Bernd Birklhuber" w:date="2024-10-13T16:24:00Z">
        <w:r w:rsidR="00C61B4F">
          <w:t>I</w:t>
        </w:r>
      </w:ins>
      <w:ins w:id="2259" w:author="Gert Morlion" w:date="2024-08-26T12:55:00Z">
        <w:r>
          <w:t xml:space="preserve">ENC support file is referenced in more than one </w:t>
        </w:r>
      </w:ins>
      <w:ins w:id="2260" w:author="Bernd Birklhuber" w:date="2024-10-13T16:24:00Z">
        <w:r w:rsidR="00C61B4F">
          <w:t>I</w:t>
        </w:r>
      </w:ins>
      <w:ins w:id="2261" w:author="Gert Morlion" w:date="2024-08-26T12:55:00Z">
        <w:r>
          <w:t>ENC product (see S-100 Part 17, clause 17-4.3.1 – Supported resources / multiple references guide).</w:t>
        </w:r>
      </w:ins>
    </w:p>
    <w:p w14:paraId="11CC4827" w14:textId="77777777" w:rsidR="006949C5" w:rsidRDefault="006949C5" w:rsidP="006949C5">
      <w:pPr>
        <w:spacing w:after="120" w:line="240" w:lineRule="auto"/>
        <w:rPr>
          <w:ins w:id="2262" w:author="Gert Morlion" w:date="2024-08-26T12:55:00Z"/>
        </w:rPr>
      </w:pPr>
    </w:p>
    <w:p w14:paraId="2237F86A" w14:textId="77777777" w:rsidR="00212271" w:rsidRPr="00D22CCD" w:rsidRDefault="00212271" w:rsidP="00212271">
      <w:pPr>
        <w:rPr>
          <w:rFonts w:cs="Arial"/>
          <w:lang w:eastAsia="en-US"/>
        </w:rPr>
      </w:pPr>
    </w:p>
    <w:p w14:paraId="5841B374" w14:textId="77777777" w:rsidR="00453023" w:rsidRPr="00D22CCD" w:rsidRDefault="007260E2">
      <w:pPr>
        <w:rPr>
          <w:rFonts w:cs="Arial"/>
          <w:lang w:eastAsia="en-US"/>
        </w:rPr>
      </w:pPr>
      <w:r w:rsidRPr="00D22CCD">
        <w:rPr>
          <w:rFonts w:cs="Arial"/>
          <w:lang w:eastAsia="en-US"/>
        </w:rPr>
        <w:t xml:space="preserve">  </w:t>
      </w:r>
    </w:p>
    <w:p w14:paraId="01BD2693" w14:textId="665CACD7" w:rsidR="00AC585C" w:rsidRDefault="00AC585C" w:rsidP="00AC585C">
      <w:pPr>
        <w:pStyle w:val="berschrift2"/>
        <w:rPr>
          <w:ins w:id="2263" w:author="Gert Morlion" w:date="2023-06-05T14:00:00Z"/>
          <w:szCs w:val="22"/>
        </w:rPr>
      </w:pPr>
      <w:bookmarkStart w:id="2264" w:name="_Toc487203177"/>
      <w:ins w:id="2265" w:author="Gert Morlion" w:date="2023-06-05T14:00:00Z">
        <w:del w:id="2266" w:author="Gert Morlion [3]" w:date="2023-06-07T09:29:00Z">
          <w:r w:rsidDel="007A6FA7">
            <w:rPr>
              <w:b w:val="0"/>
              <w:bCs w:val="0"/>
              <w:szCs w:val="22"/>
            </w:rPr>
            <w:lastRenderedPageBreak/>
            <w:delText xml:space="preserve">11.5 </w:delText>
          </w:r>
        </w:del>
        <w:r w:rsidRPr="00AC585C">
          <w:rPr>
            <w:lang w:eastAsia="en-US"/>
          </w:rPr>
          <w:t>Associated</w:t>
        </w:r>
        <w:r>
          <w:rPr>
            <w:b w:val="0"/>
            <w:bCs w:val="0"/>
            <w:szCs w:val="22"/>
          </w:rPr>
          <w:t xml:space="preserve"> XML Metadata file </w:t>
        </w:r>
      </w:ins>
    </w:p>
    <w:p w14:paraId="507D78FE"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267" w:author="Gert Morlion" w:date="2023-06-05T14:00:00Z"/>
        </w:rPr>
      </w:pPr>
      <w:ins w:id="2268" w:author="Gert Morlion" w:date="2023-06-05T14:00:00Z">
        <w:r>
          <w:t xml:space="preserve">An associated XML Metadata file is expected to carry information specific to producing authorities’ internal production procedures, and is not intended for use within the end user systems. </w:t>
        </w:r>
      </w:ins>
    </w:p>
    <w:p w14:paraId="78978CD4"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269" w:author="Gert Morlion" w:date="2023-06-05T14:00:00Z"/>
        </w:rPr>
      </w:pPr>
      <w:ins w:id="2270" w:author="Gert Morlion" w:date="2023-06-05T14:00:00Z">
        <w:r>
          <w:t xml:space="preserve">If used, all associated XML Metadata files must have unique names. The name of the associated XML Metadata file should not be used to describe the physical content of the file. </w:t>
        </w:r>
      </w:ins>
    </w:p>
    <w:p w14:paraId="690288B7"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271" w:author="Gert Morlion" w:date="2023-06-05T14:00:00Z"/>
        </w:rPr>
      </w:pPr>
      <w:ins w:id="2272" w:author="Gert Morlion" w:date="2023-06-05T14:00:00Z">
        <w:r>
          <w:t xml:space="preserve">The associated XML Metadata file must be named </w:t>
        </w:r>
        <w:r w:rsidRPr="00AC585C">
          <w:rPr>
            <w:rFonts w:eastAsia="Times New Roman" w:cs="Arial"/>
            <w:lang w:eastAsia="en-US"/>
          </w:rPr>
          <w:t>according</w:t>
        </w:r>
        <w:r>
          <w:t xml:space="preserve"> to the specification given below: </w:t>
        </w:r>
      </w:ins>
    </w:p>
    <w:p w14:paraId="17FA95BA" w14:textId="77777777" w:rsidR="00AC585C" w:rsidRP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273" w:author="Gert Morlion" w:date="2023-06-05T14:01:00Z"/>
          <w:sz w:val="22"/>
          <w:lang w:eastAsia="en-US"/>
        </w:rPr>
      </w:pPr>
      <w:ins w:id="2274" w:author="Gert Morlion" w:date="2023-06-05T14:00:00Z">
        <w:r>
          <w:t xml:space="preserve">MD_&lt;data file base name&gt;.XML </w:t>
        </w:r>
      </w:ins>
    </w:p>
    <w:p w14:paraId="6B8E44C7" w14:textId="67ADF771" w:rsidR="00453023" w:rsidRPr="00D22CCD" w:rsidRDefault="00212271" w:rsidP="00AC585C">
      <w:pPr>
        <w:pStyle w:val="berschrift2"/>
        <w:rPr>
          <w:lang w:eastAsia="en-US"/>
        </w:rPr>
      </w:pPr>
      <w:r w:rsidRPr="00D22CCD">
        <w:rPr>
          <w:lang w:eastAsia="en-US"/>
        </w:rPr>
        <w:t xml:space="preserve">S-401 </w:t>
      </w:r>
      <w:r w:rsidR="007260E2" w:rsidRPr="00D22CCD">
        <w:rPr>
          <w:lang w:eastAsia="en-US"/>
        </w:rPr>
        <w:t>Exchange Catalogue</w:t>
      </w:r>
      <w:bookmarkEnd w:id="2264"/>
    </w:p>
    <w:p w14:paraId="4BF165C0"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The </w:t>
      </w:r>
      <w:r w:rsidR="00212271" w:rsidRPr="00D22CCD">
        <w:rPr>
          <w:rFonts w:eastAsia="Times New Roman" w:cs="Arial"/>
          <w:lang w:eastAsia="en-US"/>
        </w:rPr>
        <w:t xml:space="preserve">S-401 </w:t>
      </w:r>
      <w:r w:rsidRPr="00D22CCD">
        <w:rPr>
          <w:rFonts w:eastAsia="Times New Roman" w:cs="Arial"/>
          <w:lang w:eastAsia="en-US"/>
        </w:rPr>
        <w:t xml:space="preserve">exchange catalogue acts as the table of contents for the </w:t>
      </w:r>
      <w:r w:rsidR="00212271" w:rsidRPr="00D22CCD">
        <w:rPr>
          <w:rFonts w:eastAsia="Times New Roman" w:cs="Arial"/>
          <w:lang w:eastAsia="en-US"/>
        </w:rPr>
        <w:t xml:space="preserve">S-100 </w:t>
      </w:r>
      <w:r w:rsidRPr="00D22CCD">
        <w:rPr>
          <w:rFonts w:eastAsia="Times New Roman" w:cs="Arial"/>
          <w:lang w:eastAsia="en-US"/>
        </w:rPr>
        <w:t>exchange set. The catalogue file of the exchange set must be named CATALOG.</w:t>
      </w:r>
      <w:r w:rsidR="00212271" w:rsidRPr="00D22CCD">
        <w:rPr>
          <w:rFonts w:eastAsia="Times New Roman" w:cs="Arial"/>
          <w:lang w:eastAsia="en-US"/>
        </w:rPr>
        <w:t>XML</w:t>
      </w:r>
      <w:r w:rsidRPr="00D22CCD">
        <w:rPr>
          <w:rFonts w:eastAsia="Times New Roman" w:cs="Arial"/>
          <w:lang w:eastAsia="en-US"/>
        </w:rPr>
        <w:t>. No other file in the exchange set may be named CATALOG</w:t>
      </w:r>
      <w:r w:rsidR="00212271" w:rsidRPr="00D22CCD">
        <w:rPr>
          <w:rFonts w:eastAsia="Times New Roman" w:cs="Arial"/>
          <w:lang w:eastAsia="en-US"/>
        </w:rPr>
        <w:t>.XML</w:t>
      </w:r>
      <w:r w:rsidRPr="00D22CCD">
        <w:rPr>
          <w:rFonts w:eastAsia="Times New Roman" w:cs="Arial"/>
          <w:lang w:eastAsia="en-US"/>
        </w:rPr>
        <w:t xml:space="preserve">.  The contents of the </w:t>
      </w:r>
      <w:r w:rsidR="00212271" w:rsidRPr="00D22CCD">
        <w:rPr>
          <w:rFonts w:eastAsia="Times New Roman" w:cs="Arial"/>
          <w:lang w:eastAsia="en-US"/>
        </w:rPr>
        <w:t xml:space="preserve">S-401 </w:t>
      </w:r>
      <w:r w:rsidRPr="00D22CCD">
        <w:rPr>
          <w:rFonts w:eastAsia="Times New Roman" w:cs="Arial"/>
          <w:lang w:eastAsia="en-US"/>
        </w:rPr>
        <w:t>exchange catalogue are described in Clause 12.</w:t>
      </w:r>
      <w:bookmarkEnd w:id="1954"/>
      <w:bookmarkEnd w:id="1955"/>
    </w:p>
    <w:p w14:paraId="06D9607A" w14:textId="77777777" w:rsidR="00453023" w:rsidRPr="00D22CCD" w:rsidRDefault="00453023">
      <w:pPr>
        <w:autoSpaceDE w:val="0"/>
        <w:autoSpaceDN w:val="0"/>
        <w:adjustRightInd w:val="0"/>
        <w:spacing w:after="0" w:line="240" w:lineRule="auto"/>
        <w:rPr>
          <w:rFonts w:eastAsia="Times New Roman" w:cs="Arial"/>
          <w:lang w:eastAsia="en-US"/>
        </w:rPr>
      </w:pPr>
    </w:p>
    <w:p w14:paraId="5C56E71C" w14:textId="77777777" w:rsidR="00453023" w:rsidRPr="00D22CCD" w:rsidRDefault="007260E2">
      <w:pPr>
        <w:pStyle w:val="berschrift2"/>
      </w:pPr>
      <w:bookmarkStart w:id="2275" w:name="_Toc487203178"/>
      <w:r w:rsidRPr="00D22CCD">
        <w:t>Data integrity and encryption</w:t>
      </w:r>
      <w:bookmarkEnd w:id="2275"/>
    </w:p>
    <w:p w14:paraId="0CECFF42" w14:textId="025FE67A" w:rsidR="00212271" w:rsidRPr="00D22CCD" w:rsidDel="00AC585C" w:rsidRDefault="00AC585C"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2276" w:author="Gert Morlion" w:date="2023-06-05T14:02:00Z"/>
        </w:rPr>
      </w:pPr>
      <w:ins w:id="2277" w:author="Gert Morlion" w:date="2023-06-05T14:02:00Z">
        <w:r>
          <w:t xml:space="preserve">See S-100 Parts 15 and 17. </w:t>
        </w:r>
      </w:ins>
      <w:del w:id="2278" w:author="Gert Morlion" w:date="2023-06-05T14:02:00Z">
        <w:r w:rsidR="00212271" w:rsidRPr="00D22CCD" w:rsidDel="00AC585C">
          <w:delText>Out of scope for S-01 Edition 1.0.0.  Under development by S-100WG and will be included for Edition 2.0.0.</w:delText>
        </w:r>
      </w:del>
    </w:p>
    <w:p w14:paraId="7B093188" w14:textId="77777777" w:rsidR="00453023" w:rsidRPr="00D22CCD" w:rsidRDefault="00453023">
      <w:pPr>
        <w:sectPr w:rsidR="00453023" w:rsidRPr="00D22CCD">
          <w:footerReference w:type="even" r:id="rId54"/>
          <w:footerReference w:type="default" r:id="rId55"/>
          <w:headerReference w:type="first" r:id="rId56"/>
          <w:footerReference w:type="first" r:id="rId57"/>
          <w:pgSz w:w="11906" w:h="16838"/>
          <w:pgMar w:top="1440" w:right="1400" w:bottom="1440" w:left="1418" w:header="709" w:footer="283" w:gutter="0"/>
          <w:cols w:space="720"/>
          <w:docGrid w:linePitch="272"/>
        </w:sectPr>
      </w:pPr>
    </w:p>
    <w:p w14:paraId="2ABE3534" w14:textId="77777777" w:rsidR="00453023" w:rsidRPr="00D22CCD" w:rsidRDefault="007260E2">
      <w:pPr>
        <w:pStyle w:val="berschrift1"/>
      </w:pPr>
      <w:bookmarkStart w:id="2288" w:name="_Toc225648311"/>
      <w:bookmarkStart w:id="2289" w:name="_Toc225065168"/>
      <w:bookmarkStart w:id="2290" w:name="_Toc487203183"/>
      <w:r w:rsidRPr="00D22CCD">
        <w:lastRenderedPageBreak/>
        <w:t>Metadata</w:t>
      </w:r>
      <w:bookmarkEnd w:id="2288"/>
      <w:bookmarkEnd w:id="2289"/>
      <w:bookmarkEnd w:id="2290"/>
    </w:p>
    <w:p w14:paraId="5E0BDD09" w14:textId="77777777" w:rsidR="00453023" w:rsidRPr="00D22CCD" w:rsidRDefault="007260E2">
      <w:pPr>
        <w:pStyle w:val="berschrift2"/>
      </w:pPr>
      <w:bookmarkStart w:id="2291" w:name="_Toc487203184"/>
      <w:r w:rsidRPr="00D22CCD">
        <w:t>Introduction</w:t>
      </w:r>
      <w:bookmarkEnd w:id="2291"/>
    </w:p>
    <w:p w14:paraId="082B979C" w14:textId="77777777" w:rsidR="00453023" w:rsidRPr="00D22CCD" w:rsidRDefault="007260E2" w:rsidP="00212271">
      <w:pPr>
        <w:rPr>
          <w:lang w:eastAsia="de-DE"/>
        </w:rPr>
      </w:pPr>
      <w:r w:rsidRPr="00D22CCD">
        <w:rPr>
          <w:rFonts w:cs="Arial"/>
        </w:rPr>
        <w:t>For information exchange, there are several categories of metadata required: metadata about the overall exchange catalogue, metadata about each of the datasets contained in the catalogue, and metadata about the support files that make up the package.</w:t>
      </w:r>
    </w:p>
    <w:p w14:paraId="0B640062" w14:textId="52636D7E" w:rsidR="00453023" w:rsidRPr="00D22CCD" w:rsidRDefault="00412258">
      <w:pPr>
        <w:rPr>
          <w:rFonts w:cs="Arial"/>
        </w:rPr>
      </w:pPr>
      <w:ins w:id="2292" w:author="Gert Morlion" w:date="2024-08-26T13:51:00Z">
        <w:r>
          <w:rPr>
            <w:rFonts w:cs="Arial"/>
          </w:rPr>
          <w:t xml:space="preserve">S-100 Part 17, </w:t>
        </w:r>
        <w:r w:rsidRPr="00EC74DC">
          <w:rPr>
            <w:rFonts w:cs="Arial"/>
          </w:rPr>
          <w:t xml:space="preserve">Figures </w:t>
        </w:r>
        <w:r>
          <w:rPr>
            <w:rFonts w:cs="Arial"/>
          </w:rPr>
          <w:t>17-1, 17-6</w:t>
        </w:r>
        <w:r w:rsidRPr="00EC74DC">
          <w:rPr>
            <w:rFonts w:cs="Arial"/>
          </w:rPr>
          <w:t xml:space="preserve"> </w:t>
        </w:r>
        <w:r>
          <w:rPr>
            <w:rFonts w:cs="Arial"/>
          </w:rPr>
          <w:t>and</w:t>
        </w:r>
        <w:r w:rsidRPr="00EC74DC">
          <w:rPr>
            <w:rFonts w:cs="Arial"/>
          </w:rPr>
          <w:t xml:space="preserve"> </w:t>
        </w:r>
        <w:r>
          <w:rPr>
            <w:rFonts w:cs="Arial"/>
          </w:rPr>
          <w:t xml:space="preserve">17-7 </w:t>
        </w:r>
      </w:ins>
      <w:del w:id="2293" w:author="Gert Morlion" w:date="2024-08-26T13:51:00Z">
        <w:r w:rsidR="007260E2" w:rsidRPr="00D22CCD" w:rsidDel="00412258">
          <w:rPr>
            <w:rFonts w:cs="Arial"/>
          </w:rPr>
          <w:delText xml:space="preserve">Figures </w:delText>
        </w:r>
        <w:r w:rsidR="00212271" w:rsidRPr="00D22CCD" w:rsidDel="00412258">
          <w:rPr>
            <w:rFonts w:cs="Arial"/>
          </w:rPr>
          <w:delText>23</w:delText>
        </w:r>
        <w:r w:rsidR="007260E2" w:rsidRPr="00D22CCD" w:rsidDel="00412258">
          <w:rPr>
            <w:rFonts w:cs="Arial"/>
          </w:rPr>
          <w:delText xml:space="preserve"> to 2</w:delText>
        </w:r>
        <w:r w:rsidR="00212271" w:rsidRPr="00D22CCD" w:rsidDel="00412258">
          <w:rPr>
            <w:rFonts w:cs="Arial"/>
          </w:rPr>
          <w:delText>6</w:delText>
        </w:r>
        <w:r w:rsidR="007260E2" w:rsidRPr="00D22CCD" w:rsidDel="00412258">
          <w:rPr>
            <w:rFonts w:cs="Arial"/>
          </w:rPr>
          <w:delText xml:space="preserve"> </w:delText>
        </w:r>
      </w:del>
      <w:r w:rsidR="007260E2" w:rsidRPr="00D22CCD">
        <w:rPr>
          <w:rFonts w:cs="Arial"/>
        </w:rPr>
        <w:t>outline the overall concept of an S-</w:t>
      </w:r>
      <w:ins w:id="2294" w:author="Gert Morlion" w:date="2024-08-26T13:51:00Z">
        <w:r w:rsidR="008C6607">
          <w:rPr>
            <w:rFonts w:cs="Arial"/>
          </w:rPr>
          <w:t>1</w:t>
        </w:r>
      </w:ins>
      <w:del w:id="2295" w:author="Gert Morlion" w:date="2024-08-26T13:51:00Z">
        <w:r w:rsidR="007260E2" w:rsidRPr="00D22CCD" w:rsidDel="008C6607">
          <w:rPr>
            <w:rFonts w:cs="Arial"/>
          </w:rPr>
          <w:delText>4</w:delText>
        </w:r>
      </w:del>
      <w:r w:rsidR="007260E2" w:rsidRPr="00D22CCD">
        <w:rPr>
          <w:rFonts w:cs="Arial"/>
        </w:rPr>
        <w:t>0</w:t>
      </w:r>
      <w:ins w:id="2296" w:author="Gert Morlion" w:date="2024-08-26T13:51:00Z">
        <w:r w:rsidR="008C6607">
          <w:rPr>
            <w:rFonts w:cs="Arial"/>
          </w:rPr>
          <w:t>0</w:t>
        </w:r>
      </w:ins>
      <w:del w:id="2297" w:author="Gert Morlion" w:date="2024-08-26T13:51:00Z">
        <w:r w:rsidR="007260E2" w:rsidRPr="00D22CCD" w:rsidDel="008C6607">
          <w:rPr>
            <w:rFonts w:cs="Arial"/>
          </w:rPr>
          <w:delText>1</w:delText>
        </w:r>
      </w:del>
      <w:r w:rsidR="007260E2" w:rsidRPr="00D22CCD">
        <w:rPr>
          <w:rFonts w:cs="Arial"/>
        </w:rPr>
        <w:t xml:space="preserve"> </w:t>
      </w:r>
      <w:ins w:id="2298" w:author="Gert Morlion" w:date="2024-08-26T13:51:00Z">
        <w:r w:rsidR="008C6607">
          <w:rPr>
            <w:rFonts w:cs="Arial"/>
          </w:rPr>
          <w:t>E</w:t>
        </w:r>
      </w:ins>
      <w:del w:id="2299" w:author="Gert Morlion" w:date="2024-08-26T13:51:00Z">
        <w:r w:rsidR="007260E2" w:rsidRPr="00D22CCD" w:rsidDel="008C6607">
          <w:rPr>
            <w:rFonts w:cs="Arial"/>
          </w:rPr>
          <w:delText>e</w:delText>
        </w:r>
      </w:del>
      <w:r w:rsidR="007260E2" w:rsidRPr="00D22CCD">
        <w:rPr>
          <w:rFonts w:cs="Arial"/>
        </w:rPr>
        <w:t xml:space="preserve">xchange </w:t>
      </w:r>
      <w:ins w:id="2300" w:author="Gert Morlion" w:date="2024-08-26T13:51:00Z">
        <w:r w:rsidR="008C6607">
          <w:rPr>
            <w:rFonts w:cs="Arial"/>
          </w:rPr>
          <w:t>S</w:t>
        </w:r>
      </w:ins>
      <w:del w:id="2301" w:author="Gert Morlion" w:date="2024-08-26T13:51:00Z">
        <w:r w:rsidR="007260E2" w:rsidRPr="00D22CCD" w:rsidDel="008C6607">
          <w:rPr>
            <w:rFonts w:cs="Arial"/>
          </w:rPr>
          <w:delText>s</w:delText>
        </w:r>
      </w:del>
      <w:r w:rsidR="007260E2" w:rsidRPr="00D22CCD">
        <w:rPr>
          <w:rFonts w:cs="Arial"/>
        </w:rPr>
        <w:t xml:space="preserve">et for the interchange of geospatial data and its relevant metadata. Figure </w:t>
      </w:r>
      <w:ins w:id="2302" w:author="Gert Morlion" w:date="2024-08-26T13:51:00Z">
        <w:r w:rsidR="008C6607">
          <w:rPr>
            <w:rFonts w:cs="Arial"/>
          </w:rPr>
          <w:t>17-1</w:t>
        </w:r>
      </w:ins>
      <w:del w:id="2303" w:author="Gert Morlion" w:date="2024-08-26T13:51:00Z">
        <w:r w:rsidR="00212271" w:rsidRPr="00D22CCD" w:rsidDel="008C6607">
          <w:rPr>
            <w:rFonts w:cs="Arial"/>
          </w:rPr>
          <w:delText>23</w:delText>
        </w:r>
      </w:del>
      <w:r w:rsidR="007260E2" w:rsidRPr="00D22CCD">
        <w:rPr>
          <w:rFonts w:cs="Arial"/>
        </w:rPr>
        <w:t xml:space="preserve"> depicts the realization of the ISO </w:t>
      </w:r>
      <w:r w:rsidR="00212271" w:rsidRPr="00D22CCD">
        <w:rPr>
          <w:rFonts w:cs="Arial"/>
        </w:rPr>
        <w:t>19115-1 and 19115-3</w:t>
      </w:r>
      <w:r w:rsidR="007260E2" w:rsidRPr="00D22CCD">
        <w:rPr>
          <w:rFonts w:cs="Arial"/>
        </w:rPr>
        <w:t xml:space="preserve"> classes which form the foundation of the </w:t>
      </w:r>
      <w:ins w:id="2304" w:author="Gert Morlion" w:date="2024-08-26T13:51:00Z">
        <w:r w:rsidR="00007923">
          <w:rPr>
            <w:rFonts w:cs="Arial"/>
          </w:rPr>
          <w:t>E</w:t>
        </w:r>
      </w:ins>
      <w:del w:id="2305" w:author="Gert Morlion" w:date="2024-08-26T13:51:00Z">
        <w:r w:rsidR="007260E2" w:rsidRPr="00D22CCD" w:rsidDel="00007923">
          <w:rPr>
            <w:rFonts w:cs="Arial"/>
          </w:rPr>
          <w:delText>e</w:delText>
        </w:r>
      </w:del>
      <w:r w:rsidR="007260E2" w:rsidRPr="00D22CCD">
        <w:rPr>
          <w:rFonts w:cs="Arial"/>
        </w:rPr>
        <w:t xml:space="preserve">xchange </w:t>
      </w:r>
      <w:ins w:id="2306" w:author="Gert Morlion" w:date="2024-08-26T13:51:00Z">
        <w:r w:rsidR="00007923">
          <w:rPr>
            <w:rFonts w:cs="Arial"/>
          </w:rPr>
          <w:t>S</w:t>
        </w:r>
      </w:ins>
      <w:del w:id="2307" w:author="Gert Morlion" w:date="2024-08-26T13:51:00Z">
        <w:r w:rsidR="007260E2" w:rsidRPr="00D22CCD" w:rsidDel="00007923">
          <w:rPr>
            <w:rFonts w:cs="Arial"/>
          </w:rPr>
          <w:delText>s</w:delText>
        </w:r>
      </w:del>
      <w:r w:rsidR="007260E2" w:rsidRPr="00D22CCD">
        <w:rPr>
          <w:rFonts w:cs="Arial"/>
        </w:rPr>
        <w:t xml:space="preserve">et. The overall structure of S-401 metadata for </w:t>
      </w:r>
      <w:ins w:id="2308" w:author="Gert Morlion" w:date="2024-08-26T13:51:00Z">
        <w:r w:rsidR="00007923">
          <w:rPr>
            <w:rFonts w:cs="Arial"/>
          </w:rPr>
          <w:t>E</w:t>
        </w:r>
      </w:ins>
      <w:del w:id="2309" w:author="Gert Morlion" w:date="2024-08-26T13:51:00Z">
        <w:r w:rsidR="007260E2" w:rsidRPr="00D22CCD" w:rsidDel="00007923">
          <w:rPr>
            <w:rFonts w:cs="Arial"/>
          </w:rPr>
          <w:delText>e</w:delText>
        </w:r>
      </w:del>
      <w:r w:rsidR="007260E2" w:rsidRPr="00D22CCD">
        <w:rPr>
          <w:rFonts w:cs="Arial"/>
        </w:rPr>
        <w:t xml:space="preserve">xchange </w:t>
      </w:r>
      <w:ins w:id="2310" w:author="Gert Morlion" w:date="2024-08-26T13:51:00Z">
        <w:r w:rsidR="00007923">
          <w:rPr>
            <w:rFonts w:cs="Arial"/>
          </w:rPr>
          <w:t>S</w:t>
        </w:r>
      </w:ins>
      <w:del w:id="2311" w:author="Gert Morlion" w:date="2024-08-26T13:51:00Z">
        <w:r w:rsidR="007260E2" w:rsidRPr="00D22CCD" w:rsidDel="00007923">
          <w:rPr>
            <w:rFonts w:cs="Arial"/>
          </w:rPr>
          <w:delText>s</w:delText>
        </w:r>
      </w:del>
      <w:r w:rsidR="007260E2" w:rsidRPr="00D22CCD">
        <w:rPr>
          <w:rFonts w:cs="Arial"/>
        </w:rPr>
        <w:t xml:space="preserve">ets is </w:t>
      </w:r>
      <w:r w:rsidR="00212271" w:rsidRPr="00D22CCD">
        <w:rPr>
          <w:rFonts w:cs="Arial"/>
        </w:rPr>
        <w:t>the same as S-100 metadata</w:t>
      </w:r>
      <w:ins w:id="2312" w:author="Gert Morlion" w:date="2024-08-26T13:52:00Z">
        <w:r w:rsidR="00675A5A">
          <w:rPr>
            <w:rFonts w:cs="Arial"/>
          </w:rPr>
          <w:t>.</w:t>
        </w:r>
      </w:ins>
      <w:r w:rsidR="00212271" w:rsidRPr="00D22CCD">
        <w:rPr>
          <w:rFonts w:cs="Arial"/>
        </w:rPr>
        <w:t xml:space="preserve">, </w:t>
      </w:r>
      <w:ins w:id="2313" w:author="Gert Morlion" w:date="2024-08-26T13:52:00Z">
        <w:r w:rsidR="001D492A">
          <w:rPr>
            <w:rFonts w:cs="Arial"/>
          </w:rPr>
          <w:t>Figure 17-6 depicts the structure of the Exchange Set Catalogue and the structure of the Exchange Set as included in S-100 part 17, Figure 17-1 is also described in clause 11.2 above</w:t>
        </w:r>
        <w:r w:rsidR="001D492A" w:rsidRPr="00EC74DC">
          <w:rPr>
            <w:rFonts w:cs="Arial"/>
          </w:rPr>
          <w:t>.</w:t>
        </w:r>
      </w:ins>
      <w:del w:id="2314" w:author="Gert Morlion" w:date="2024-08-26T13:52:00Z">
        <w:r w:rsidR="00212271" w:rsidRPr="00D22CCD" w:rsidDel="001D492A">
          <w:rPr>
            <w:rFonts w:cs="Arial"/>
          </w:rPr>
          <w:delText xml:space="preserve">which is </w:delText>
        </w:r>
        <w:r w:rsidR="007260E2" w:rsidRPr="00D22CCD" w:rsidDel="001D492A">
          <w:rPr>
            <w:rFonts w:cs="Arial"/>
          </w:rPr>
          <w:delText xml:space="preserve">modelled in Figures </w:delText>
        </w:r>
        <w:r w:rsidR="00212271" w:rsidRPr="00D22CCD" w:rsidDel="001D492A">
          <w:rPr>
            <w:rFonts w:cs="Arial"/>
          </w:rPr>
          <w:delText>24</w:delText>
        </w:r>
        <w:r w:rsidR="007260E2" w:rsidRPr="00D22CCD" w:rsidDel="001D492A">
          <w:rPr>
            <w:rFonts w:cs="Arial"/>
          </w:rPr>
          <w:delText xml:space="preserve"> and 2</w:delText>
        </w:r>
        <w:r w:rsidR="00212271" w:rsidRPr="00D22CCD" w:rsidDel="001D492A">
          <w:rPr>
            <w:rFonts w:cs="Arial"/>
          </w:rPr>
          <w:delText>5</w:delText>
        </w:r>
      </w:del>
      <w:r w:rsidR="007260E2" w:rsidRPr="00D22CCD">
        <w:rPr>
          <w:rFonts w:cs="Arial"/>
        </w:rPr>
        <w:t xml:space="preserve">. More detailed information about the various classes is shown in Figure </w:t>
      </w:r>
      <w:del w:id="2315" w:author="Gert Morlion" w:date="2024-08-26T13:53:00Z">
        <w:r w:rsidR="007260E2" w:rsidRPr="00D22CCD" w:rsidDel="001D492A">
          <w:rPr>
            <w:rFonts w:cs="Arial"/>
          </w:rPr>
          <w:delText>2</w:delText>
        </w:r>
        <w:r w:rsidR="00212271" w:rsidRPr="00D22CCD" w:rsidDel="001D492A">
          <w:rPr>
            <w:rFonts w:cs="Arial"/>
          </w:rPr>
          <w:delText>6</w:delText>
        </w:r>
        <w:r w:rsidR="007260E2" w:rsidRPr="00D22CCD" w:rsidDel="001D492A">
          <w:rPr>
            <w:rFonts w:cs="Arial"/>
          </w:rPr>
          <w:delText xml:space="preserve"> </w:delText>
        </w:r>
      </w:del>
      <w:ins w:id="2316" w:author="Gert Morlion" w:date="2024-08-26T13:53:00Z">
        <w:r w:rsidR="001D492A">
          <w:rPr>
            <w:rFonts w:cs="Arial"/>
          </w:rPr>
          <w:t>17-7</w:t>
        </w:r>
        <w:r w:rsidR="001D492A" w:rsidRPr="00D22CCD">
          <w:rPr>
            <w:rFonts w:cs="Arial"/>
          </w:rPr>
          <w:t xml:space="preserve"> </w:t>
        </w:r>
      </w:ins>
      <w:r w:rsidR="007260E2" w:rsidRPr="00D22CCD">
        <w:rPr>
          <w:rFonts w:cs="Arial"/>
        </w:rPr>
        <w:t>and a textual description in the tables at clause</w:t>
      </w:r>
      <w:r w:rsidR="00212271" w:rsidRPr="00D22CCD">
        <w:rPr>
          <w:rFonts w:cs="Arial"/>
        </w:rPr>
        <w:t>s</w:t>
      </w:r>
      <w:r w:rsidR="007260E2" w:rsidRPr="00D22CCD">
        <w:rPr>
          <w:rFonts w:cs="Arial"/>
        </w:rPr>
        <w:t xml:space="preserve"> 12.</w:t>
      </w:r>
      <w:r w:rsidR="00212271" w:rsidRPr="00D22CCD">
        <w:rPr>
          <w:rFonts w:cs="Arial"/>
        </w:rPr>
        <w:t>1.1 to 12.1.4</w:t>
      </w:r>
      <w:r w:rsidR="007260E2" w:rsidRPr="00D22CCD">
        <w:rPr>
          <w:rFonts w:cs="Arial"/>
        </w:rPr>
        <w:t>.</w:t>
      </w:r>
    </w:p>
    <w:p w14:paraId="30D9DDCC" w14:textId="77777777" w:rsidR="0098734C" w:rsidRDefault="007260E2">
      <w:pPr>
        <w:rPr>
          <w:ins w:id="2317" w:author="Gert Morlion" w:date="2024-08-26T13:54:00Z"/>
          <w:rFonts w:cs="Arial"/>
        </w:rPr>
      </w:pPr>
      <w:r w:rsidRPr="00D22CCD">
        <w:rPr>
          <w:rFonts w:cs="Arial"/>
        </w:rPr>
        <w:t xml:space="preserve">The discovery metadata classes have numerous attributes which </w:t>
      </w:r>
      <w:del w:id="2318" w:author="Gert Morlion" w:date="2024-08-26T13:53:00Z">
        <w:r w:rsidRPr="00D22CCD" w:rsidDel="001D492A">
          <w:rPr>
            <w:rFonts w:cs="Arial"/>
          </w:rPr>
          <w:delText xml:space="preserve">enable </w:delText>
        </w:r>
      </w:del>
      <w:ins w:id="2319" w:author="Gert Morlion" w:date="2024-08-26T13:53:00Z">
        <w:r w:rsidR="00E0385F">
          <w:rPr>
            <w:rFonts w:cs="Arial"/>
          </w:rPr>
          <w:t xml:space="preserve">expose </w:t>
        </w:r>
      </w:ins>
      <w:r w:rsidRPr="00D22CCD">
        <w:rPr>
          <w:rFonts w:cs="Arial"/>
        </w:rPr>
        <w:t xml:space="preserve">important information about the </w:t>
      </w:r>
      <w:del w:id="2320" w:author="Gert Morlion" w:date="2024-08-26T13:53:00Z">
        <w:r w:rsidRPr="00D22CCD" w:rsidDel="00E0385F">
          <w:rPr>
            <w:rFonts w:cs="Arial"/>
          </w:rPr>
          <w:delText>datasets</w:delText>
        </w:r>
      </w:del>
      <w:ins w:id="2321" w:author="Gert Morlion" w:date="2024-08-26T13:53:00Z">
        <w:r w:rsidR="00E0385F">
          <w:rPr>
            <w:rFonts w:cs="Arial"/>
          </w:rPr>
          <w:t>IENCs,</w:t>
        </w:r>
      </w:ins>
      <w:r w:rsidRPr="00D22CCD">
        <w:rPr>
          <w:rFonts w:cs="Arial"/>
        </w:rPr>
        <w:t xml:space="preserve"> </w:t>
      </w:r>
      <w:del w:id="2322" w:author="Gert Morlion" w:date="2024-08-26T13:53:00Z">
        <w:r w:rsidRPr="00D22CCD" w:rsidDel="00E0385F">
          <w:rPr>
            <w:rFonts w:cs="Arial"/>
          </w:rPr>
          <w:delText>and accompanying</w:delText>
        </w:r>
      </w:del>
      <w:r w:rsidRPr="00D22CCD">
        <w:rPr>
          <w:rFonts w:cs="Arial"/>
        </w:rPr>
        <w:t xml:space="preserve"> </w:t>
      </w:r>
      <w:ins w:id="2323" w:author="Gert Morlion" w:date="2024-08-26T13:53:00Z">
        <w:r w:rsidR="00E0385F">
          <w:rPr>
            <w:rFonts w:cs="Arial"/>
          </w:rPr>
          <w:t xml:space="preserve">IENC </w:t>
        </w:r>
      </w:ins>
      <w:r w:rsidRPr="00D22CCD">
        <w:rPr>
          <w:rFonts w:cs="Arial"/>
        </w:rPr>
        <w:t xml:space="preserve">support files </w:t>
      </w:r>
      <w:ins w:id="2324" w:author="Gert Morlion" w:date="2024-08-26T13:53:00Z">
        <w:r w:rsidR="0098734C">
          <w:rPr>
            <w:rFonts w:cs="Arial"/>
          </w:rPr>
          <w:t xml:space="preserve">and system </w:t>
        </w:r>
      </w:ins>
      <w:ins w:id="2325" w:author="Gert Morlion" w:date="2024-08-26T13:54:00Z">
        <w:r w:rsidR="0098734C">
          <w:rPr>
            <w:rFonts w:cs="Arial"/>
          </w:rPr>
          <w:t xml:space="preserve">support files </w:t>
        </w:r>
      </w:ins>
      <w:r w:rsidRPr="00D22CCD">
        <w:rPr>
          <w:rFonts w:cs="Arial"/>
        </w:rPr>
        <w:t xml:space="preserve">to be examined without the need to process the data, </w:t>
      </w:r>
      <w:r w:rsidRPr="00D22CCD">
        <w:rPr>
          <w:rFonts w:cs="Arial" w:hint="eastAsia"/>
        </w:rPr>
        <w:t>for example,</w:t>
      </w:r>
      <w:r w:rsidRPr="00D22CCD">
        <w:rPr>
          <w:rFonts w:cs="Arial"/>
        </w:rPr>
        <w:t xml:space="preserve"> decrypt, decompress, load etc. </w:t>
      </w:r>
      <w:del w:id="2326" w:author="Gert Morlion" w:date="2024-08-26T13:54:00Z">
        <w:r w:rsidRPr="00D22CCD" w:rsidDel="0098734C">
          <w:rPr>
            <w:rFonts w:cs="Arial"/>
          </w:rPr>
          <w:delText xml:space="preserve"> </w:delText>
        </w:r>
      </w:del>
    </w:p>
    <w:p w14:paraId="166F78BC" w14:textId="25BEEE35" w:rsidR="00453023" w:rsidRDefault="007260E2">
      <w:pPr>
        <w:rPr>
          <w:ins w:id="2327" w:author="Gert Morlion" w:date="2024-08-26T13:57:00Z"/>
          <w:rFonts w:cs="Arial"/>
        </w:rPr>
      </w:pPr>
      <w:del w:id="2328" w:author="Gert Morlion" w:date="2024-08-26T13:54:00Z">
        <w:r w:rsidRPr="00D22CCD" w:rsidDel="00171F6B">
          <w:rPr>
            <w:rFonts w:cs="Arial"/>
          </w:rPr>
          <w:delText>Other</w:delText>
        </w:r>
      </w:del>
      <w:ins w:id="2329" w:author="Gert Morlion" w:date="2024-08-26T13:54:00Z">
        <w:r w:rsidR="00171F6B">
          <w:rPr>
            <w:rFonts w:cs="Arial"/>
          </w:rPr>
          <w:t>Sysyem support files, such as Feature and Portrayal</w:t>
        </w:r>
      </w:ins>
      <w:r w:rsidRPr="00D22CCD">
        <w:rPr>
          <w:rFonts w:cs="Arial"/>
        </w:rPr>
        <w:t xml:space="preserve"> </w:t>
      </w:r>
      <w:ins w:id="2330" w:author="Gert Morlion" w:date="2024-08-26T13:54:00Z">
        <w:r w:rsidR="00171F6B">
          <w:rPr>
            <w:rFonts w:cs="Arial"/>
          </w:rPr>
          <w:t>C</w:t>
        </w:r>
      </w:ins>
      <w:del w:id="2331" w:author="Gert Morlion" w:date="2024-08-26T13:54:00Z">
        <w:r w:rsidRPr="00D22CCD" w:rsidDel="00171F6B">
          <w:rPr>
            <w:rFonts w:cs="Arial"/>
          </w:rPr>
          <w:delText>c</w:delText>
        </w:r>
      </w:del>
      <w:r w:rsidRPr="00D22CCD">
        <w:rPr>
          <w:rFonts w:cs="Arial"/>
        </w:rPr>
        <w:t xml:space="preserve">atalogues </w:t>
      </w:r>
      <w:ins w:id="2332" w:author="Gert Morlion" w:date="2024-08-26T13:54:00Z">
        <w:r w:rsidR="00171F6B">
          <w:rPr>
            <w:rFonts w:cs="Arial"/>
          </w:rPr>
          <w:t>or codelist dic</w:t>
        </w:r>
      </w:ins>
      <w:ins w:id="2333" w:author="Gert Morlion" w:date="2024-08-26T13:55:00Z">
        <w:r w:rsidR="003324C2">
          <w:rPr>
            <w:rFonts w:cs="Arial"/>
          </w:rPr>
          <w:t xml:space="preserve">tionary files, </w:t>
        </w:r>
      </w:ins>
      <w:r w:rsidRPr="00D22CCD">
        <w:rPr>
          <w:rFonts w:cs="Arial"/>
        </w:rPr>
        <w:t xml:space="preserve">can be included in the </w:t>
      </w:r>
      <w:ins w:id="2334" w:author="Gert Morlion" w:date="2024-08-26T13:55:00Z">
        <w:r w:rsidR="003324C2">
          <w:rPr>
            <w:rFonts w:cs="Arial"/>
          </w:rPr>
          <w:t>E</w:t>
        </w:r>
      </w:ins>
      <w:del w:id="2335" w:author="Gert Morlion" w:date="2024-08-26T13:55:00Z">
        <w:r w:rsidRPr="00D22CCD" w:rsidDel="003324C2">
          <w:rPr>
            <w:rFonts w:cs="Arial"/>
          </w:rPr>
          <w:delText>e</w:delText>
        </w:r>
      </w:del>
      <w:r w:rsidRPr="00D22CCD">
        <w:rPr>
          <w:rFonts w:cs="Arial"/>
        </w:rPr>
        <w:t xml:space="preserve">xchange </w:t>
      </w:r>
      <w:ins w:id="2336" w:author="Gert Morlion" w:date="2024-08-26T13:55:00Z">
        <w:r w:rsidR="003324C2">
          <w:rPr>
            <w:rFonts w:cs="Arial"/>
          </w:rPr>
          <w:t>S</w:t>
        </w:r>
      </w:ins>
      <w:del w:id="2337" w:author="Gert Morlion" w:date="2024-08-26T13:55:00Z">
        <w:r w:rsidRPr="00D22CCD" w:rsidDel="003324C2">
          <w:rPr>
            <w:rFonts w:cs="Arial"/>
          </w:rPr>
          <w:delText>s</w:delText>
        </w:r>
      </w:del>
      <w:r w:rsidRPr="00D22CCD">
        <w:rPr>
          <w:rFonts w:cs="Arial"/>
        </w:rPr>
        <w:t xml:space="preserve">et in support of the </w:t>
      </w:r>
      <w:del w:id="2338" w:author="Gert Morlion" w:date="2024-08-26T13:55:00Z">
        <w:r w:rsidRPr="00D22CCD" w:rsidDel="003324C2">
          <w:rPr>
            <w:rFonts w:cs="Arial"/>
          </w:rPr>
          <w:delText>datasets such as feature and portrayal</w:delText>
        </w:r>
      </w:del>
      <w:ins w:id="2339" w:author="Gert Morlion" w:date="2024-08-26T13:55:00Z">
        <w:r w:rsidR="003324C2">
          <w:rPr>
            <w:rFonts w:cs="Arial"/>
          </w:rPr>
          <w:t>end-user system</w:t>
        </w:r>
      </w:ins>
      <w:r w:rsidRPr="00D22CCD">
        <w:rPr>
          <w:rFonts w:cs="Arial"/>
        </w:rPr>
        <w:t>. The attribute “</w:t>
      </w:r>
      <w:ins w:id="2340" w:author="Gert Morlion" w:date="2024-08-26T13:55:00Z">
        <w:r w:rsidR="00CB53C1">
          <w:rPr>
            <w:rFonts w:cs="Arial"/>
          </w:rPr>
          <w:t>resourceP</w:t>
        </w:r>
      </w:ins>
      <w:del w:id="2341" w:author="Gert Morlion" w:date="2024-08-26T13:55:00Z">
        <w:r w:rsidRPr="00D22CCD" w:rsidDel="00CB53C1">
          <w:rPr>
            <w:rFonts w:cs="Arial"/>
          </w:rPr>
          <w:delText>p</w:delText>
        </w:r>
      </w:del>
      <w:r w:rsidRPr="00D22CCD">
        <w:rPr>
          <w:rFonts w:cs="Arial"/>
        </w:rPr>
        <w:t xml:space="preserve">urpose” of the </w:t>
      </w:r>
      <w:ins w:id="2342" w:author="Gert Morlion" w:date="2024-08-26T13:55:00Z">
        <w:r w:rsidR="00CB53C1">
          <w:rPr>
            <w:rFonts w:cs="Arial"/>
          </w:rPr>
          <w:t xml:space="preserve">IENC </w:t>
        </w:r>
      </w:ins>
      <w:ins w:id="2343" w:author="Gert Morlion" w:date="2024-08-26T13:56:00Z">
        <w:r w:rsidR="00CB53C1">
          <w:rPr>
            <w:rFonts w:cs="Arial"/>
          </w:rPr>
          <w:t>S</w:t>
        </w:r>
      </w:ins>
      <w:del w:id="2344" w:author="Gert Morlion" w:date="2024-08-26T13:56:00Z">
        <w:r w:rsidRPr="00D22CCD" w:rsidDel="00CB53C1">
          <w:rPr>
            <w:rFonts w:cs="Arial"/>
          </w:rPr>
          <w:delText>s</w:delText>
        </w:r>
      </w:del>
      <w:r w:rsidRPr="00D22CCD">
        <w:rPr>
          <w:rFonts w:cs="Arial"/>
        </w:rPr>
        <w:t xml:space="preserve">upport </w:t>
      </w:r>
      <w:ins w:id="2345" w:author="Gert Morlion" w:date="2024-08-26T13:56:00Z">
        <w:r w:rsidR="00CB53C1">
          <w:rPr>
            <w:rFonts w:cs="Arial"/>
          </w:rPr>
          <w:t>F</w:t>
        </w:r>
      </w:ins>
      <w:del w:id="2346" w:author="Gert Morlion" w:date="2024-08-26T13:56:00Z">
        <w:r w:rsidRPr="00D22CCD" w:rsidDel="00CB53C1">
          <w:rPr>
            <w:rFonts w:cs="Arial"/>
          </w:rPr>
          <w:delText>f</w:delText>
        </w:r>
      </w:del>
      <w:r w:rsidRPr="00D22CCD">
        <w:rPr>
          <w:rFonts w:cs="Arial"/>
        </w:rPr>
        <w:t xml:space="preserve">ile </w:t>
      </w:r>
      <w:ins w:id="2347" w:author="Gert Morlion" w:date="2024-08-26T13:56:00Z">
        <w:r w:rsidR="00C674C8">
          <w:rPr>
            <w:rFonts w:cs="Arial"/>
          </w:rPr>
          <w:t>Discovery M</w:t>
        </w:r>
      </w:ins>
      <w:del w:id="2348" w:author="Gert Morlion" w:date="2024-08-26T13:56:00Z">
        <w:r w:rsidRPr="00D22CCD" w:rsidDel="00C674C8">
          <w:rPr>
            <w:rFonts w:cs="Arial"/>
          </w:rPr>
          <w:delText>m</w:delText>
        </w:r>
      </w:del>
      <w:r w:rsidRPr="00D22CCD">
        <w:rPr>
          <w:rFonts w:cs="Arial"/>
        </w:rPr>
        <w:t xml:space="preserve">etadata provides a mechanism to </w:t>
      </w:r>
      <w:ins w:id="2349" w:author="Gert Morlion" w:date="2024-08-26T13:56:00Z">
        <w:r w:rsidR="00C674C8">
          <w:rPr>
            <w:rFonts w:cs="Arial"/>
          </w:rPr>
          <w:t>“read” and apply these system</w:t>
        </w:r>
      </w:ins>
      <w:del w:id="2350" w:author="Gert Morlion" w:date="2024-08-26T13:56:00Z">
        <w:r w:rsidRPr="00D22CCD" w:rsidDel="00C674C8">
          <w:rPr>
            <w:rFonts w:cs="Arial"/>
          </w:rPr>
          <w:delText>update</w:delText>
        </w:r>
      </w:del>
      <w:r w:rsidRPr="00D22CCD">
        <w:rPr>
          <w:rFonts w:cs="Arial"/>
        </w:rPr>
        <w:t xml:space="preserve"> support files more easily. </w:t>
      </w:r>
    </w:p>
    <w:p w14:paraId="4DDD687F" w14:textId="2EEC5C30" w:rsidR="009E159D" w:rsidRPr="00D22CCD" w:rsidDel="00D92500" w:rsidRDefault="009E159D">
      <w:pPr>
        <w:rPr>
          <w:del w:id="2351" w:author="Gert Morlion" w:date="2024-08-26T13:58:00Z"/>
        </w:rPr>
      </w:pPr>
    </w:p>
    <w:p w14:paraId="4D778290" w14:textId="4C06DCBF" w:rsidR="00453023" w:rsidRPr="00D22CCD" w:rsidDel="00BE1263" w:rsidRDefault="00262FFA">
      <w:pPr>
        <w:pStyle w:val="Beschriftung"/>
        <w:rPr>
          <w:del w:id="2352" w:author="Gert Morlion" w:date="2024-08-26T13:58:00Z"/>
          <w:rFonts w:cs="Arial"/>
          <w:sz w:val="24"/>
          <w:szCs w:val="24"/>
        </w:rPr>
      </w:pPr>
      <w:del w:id="2353" w:author="Gert Morlion" w:date="2024-08-26T13:58:00Z">
        <w:r>
          <w:rPr>
            <w:noProof/>
            <w:lang w:val="en-US" w:eastAsia="ko-KR"/>
          </w:rPr>
          <w:lastRenderedPageBreak/>
          <w:pict w14:anchorId="5CE8A038">
            <v:shape id="_x0000_i1058" type="#_x0000_t75" alt="" style="width:455pt;height:391pt;visibility:visible;mso-width-percent:0;mso-height-percent:0;mso-width-percent:0;mso-height-percent:0">
              <v:imagedata r:id="rId58" o:title="Fig 22 (V4"/>
            </v:shape>
          </w:pict>
        </w:r>
      </w:del>
    </w:p>
    <w:p w14:paraId="7CD8A5FA" w14:textId="6B7F9683" w:rsidR="00453023" w:rsidRPr="00D22CCD" w:rsidDel="00BE1263" w:rsidRDefault="007260E2" w:rsidP="3CCBF2F9">
      <w:pPr>
        <w:pStyle w:val="Beschriftung"/>
        <w:jc w:val="center"/>
        <w:rPr>
          <w:del w:id="2354" w:author="Gert Morlion" w:date="2024-08-26T13:58:00Z"/>
          <w:rFonts w:cs="Arial"/>
          <w:i/>
          <w:iCs/>
        </w:rPr>
      </w:pPr>
      <w:del w:id="2355" w:author="Gert Morlion" w:date="2024-08-26T13:58:00Z">
        <w:r w:rsidRPr="00D22CCD" w:rsidDel="00BE1263">
          <w:rPr>
            <w:rFonts w:cs="Arial"/>
            <w:i/>
            <w:iCs/>
          </w:rPr>
          <w:delText xml:space="preserve">Figure </w:delText>
        </w:r>
        <w:r w:rsidR="00212271" w:rsidRPr="00D22CCD" w:rsidDel="00BE1263">
          <w:rPr>
            <w:rFonts w:cs="Arial"/>
            <w:i/>
            <w:iCs/>
          </w:rPr>
          <w:delText>23</w:delText>
        </w:r>
        <w:r w:rsidRPr="00D22CCD" w:rsidDel="00BE1263">
          <w:rPr>
            <w:rFonts w:cs="Arial"/>
            <w:i/>
            <w:iCs/>
          </w:rPr>
          <w:delText xml:space="preserve"> Realization of the Exchange Set Classes</w:delText>
        </w:r>
      </w:del>
    </w:p>
    <w:p w14:paraId="1E645598" w14:textId="50D3A0B2" w:rsidR="00212271" w:rsidRPr="00D22CCD" w:rsidDel="00BE1263" w:rsidRDefault="00262FFA" w:rsidP="00212271">
      <w:pPr>
        <w:rPr>
          <w:del w:id="2356" w:author="Gert Morlion" w:date="2024-08-26T13:58:00Z"/>
        </w:rPr>
      </w:pPr>
      <w:del w:id="2357" w:author="Gert Morlion" w:date="2024-08-26T13:58:00Z">
        <w:r>
          <w:rPr>
            <w:b/>
            <w:noProof/>
            <w:lang w:val="en-US" w:eastAsia="ko-KR"/>
          </w:rPr>
          <w:pict w14:anchorId="6357654D">
            <v:shape id="_x0000_i1059" type="#_x0000_t75" alt="" style="width:344.5pt;height:265.5pt;visibility:visible;mso-width-percent:0;mso-height-percent:0;mso-width-percent:0;mso-height-percent:0">
              <v:imagedata r:id="rId59" o:title="20181219_3 Fig 24 S-101 Exchange Set Catalogue"/>
            </v:shape>
          </w:pict>
        </w:r>
      </w:del>
    </w:p>
    <w:p w14:paraId="0A345FBF" w14:textId="508DE3C5" w:rsidR="00453023" w:rsidRPr="00D22CCD" w:rsidDel="00BE1263" w:rsidRDefault="007260E2">
      <w:pPr>
        <w:pStyle w:val="Beschriftung"/>
        <w:jc w:val="center"/>
        <w:rPr>
          <w:del w:id="2358" w:author="Gert Morlion" w:date="2024-08-26T13:58:00Z"/>
          <w:rFonts w:cs="Arial"/>
          <w:i/>
        </w:rPr>
      </w:pPr>
      <w:del w:id="2359" w:author="Gert Morlion" w:date="2024-08-26T13:58:00Z">
        <w:r w:rsidRPr="00D22CCD" w:rsidDel="00BE1263">
          <w:rPr>
            <w:rFonts w:cs="Arial"/>
            <w:i/>
          </w:rPr>
          <w:lastRenderedPageBreak/>
          <w:delText>Figure 2</w:delText>
        </w:r>
        <w:r w:rsidR="00212271" w:rsidRPr="00D22CCD" w:rsidDel="00BE1263">
          <w:rPr>
            <w:rFonts w:cs="Arial"/>
            <w:i/>
          </w:rPr>
          <w:delText>4</w:delText>
        </w:r>
        <w:r w:rsidRPr="00D22CCD" w:rsidDel="00BE1263">
          <w:rPr>
            <w:rFonts w:cs="Arial"/>
            <w:i/>
          </w:rPr>
          <w:delText xml:space="preserve"> – S-401 ExchangeSet Catalogue </w:delText>
        </w:r>
      </w:del>
    </w:p>
    <w:p w14:paraId="1649C65B" w14:textId="6E67D8BA" w:rsidR="00453023" w:rsidRPr="00D22CCD" w:rsidDel="00BE1263" w:rsidRDefault="00453023">
      <w:pPr>
        <w:pStyle w:val="Beschriftung"/>
        <w:jc w:val="center"/>
        <w:rPr>
          <w:del w:id="2360" w:author="Gert Morlion" w:date="2024-08-26T13:58:00Z"/>
          <w:rFonts w:cs="Arial"/>
          <w:sz w:val="24"/>
          <w:szCs w:val="24"/>
        </w:rPr>
      </w:pPr>
    </w:p>
    <w:p w14:paraId="274B4BBB" w14:textId="08C57F38" w:rsidR="00212271" w:rsidRPr="00D22CCD" w:rsidDel="00BE1263" w:rsidRDefault="00262FFA">
      <w:pPr>
        <w:keepNext/>
        <w:rPr>
          <w:del w:id="2361" w:author="Gert Morlion" w:date="2024-08-26T13:58:00Z"/>
        </w:rPr>
      </w:pPr>
      <w:del w:id="2362" w:author="Gert Morlion" w:date="2024-08-26T13:58:00Z">
        <w:r>
          <w:rPr>
            <w:noProof/>
            <w:lang w:val="en-US" w:eastAsia="ko-KR"/>
          </w:rPr>
          <w:pict w14:anchorId="2AD61676">
            <v:shape id="_x0000_i1060" type="#_x0000_t75" alt="" style="width:453.5pt;height:243pt;visibility:visible;mso-width-percent:0;mso-height-percent:0;mso-width-percent:0;mso-height-percent:0">
              <v:imagedata r:id="rId60" o:title=""/>
            </v:shape>
          </w:pict>
        </w:r>
      </w:del>
    </w:p>
    <w:p w14:paraId="0EA50108" w14:textId="04579490" w:rsidR="00453023" w:rsidRPr="00D22CCD" w:rsidDel="00BE1263" w:rsidRDefault="007260E2" w:rsidP="3CCBF2F9">
      <w:pPr>
        <w:pStyle w:val="Beschriftung"/>
        <w:jc w:val="center"/>
        <w:rPr>
          <w:del w:id="2363" w:author="Gert Morlion" w:date="2024-08-26T13:58:00Z"/>
          <w:i/>
          <w:iCs/>
        </w:rPr>
      </w:pPr>
      <w:del w:id="2364" w:author="Gert Morlion" w:date="2024-08-26T13:58:00Z">
        <w:r w:rsidRPr="00D22CCD" w:rsidDel="00BE1263">
          <w:rPr>
            <w:i/>
            <w:iCs/>
          </w:rPr>
          <w:delText>Figure 2</w:delText>
        </w:r>
        <w:r w:rsidR="00212271" w:rsidRPr="00D22CCD" w:rsidDel="00BE1263">
          <w:rPr>
            <w:i/>
            <w:iCs/>
          </w:rPr>
          <w:delText>5</w:delText>
        </w:r>
        <w:r w:rsidRPr="00D22CCD" w:rsidDel="00BE1263">
          <w:rPr>
            <w:i/>
            <w:iCs/>
          </w:rPr>
          <w:delText xml:space="preserve"> - S-401 Exchange Set</w:delText>
        </w:r>
      </w:del>
    </w:p>
    <w:p w14:paraId="6B2536F1" w14:textId="77777777" w:rsidR="00453023" w:rsidRPr="00D22CCD" w:rsidRDefault="00453023"/>
    <w:p w14:paraId="0DB9ADBF" w14:textId="77777777" w:rsidR="00453023" w:rsidRPr="00D22CCD" w:rsidRDefault="00453023"/>
    <w:p w14:paraId="274B24F9" w14:textId="7C101075" w:rsidR="00453023" w:rsidRPr="00D22CCD" w:rsidRDefault="00262FFA">
      <w:pPr>
        <w:pStyle w:val="Beschriftung"/>
        <w:rPr>
          <w:rFonts w:cs="Arial"/>
          <w:sz w:val="24"/>
          <w:szCs w:val="24"/>
        </w:rPr>
      </w:pPr>
      <w:del w:id="2365" w:author="Gert Morlion" w:date="2024-08-26T13:58:00Z">
        <w:r>
          <w:rPr>
            <w:rFonts w:cs="Arial"/>
            <w:b w:val="0"/>
            <w:noProof/>
            <w:color w:val="000000"/>
            <w:lang w:val="en-US" w:eastAsia="ko-KR"/>
          </w:rPr>
          <w:lastRenderedPageBreak/>
          <w:pict w14:anchorId="72287E63">
            <v:shape id="_x0000_i1061" type="#_x0000_t75" alt="" style="width:453.5pt;height:416.5pt;visibility:visible;mso-width-percent:0;mso-height-percent:0;mso-width-percent:0;mso-height-percent:0">
              <v:imagedata r:id="rId61" o:title=""/>
            </v:shape>
          </w:pict>
        </w:r>
      </w:del>
    </w:p>
    <w:p w14:paraId="08D61ADC" w14:textId="3ED82ACF" w:rsidR="00453023" w:rsidRPr="00D22CCD" w:rsidDel="00BE1263" w:rsidRDefault="007260E2" w:rsidP="3CCBF2F9">
      <w:pPr>
        <w:pStyle w:val="Beschriftung"/>
        <w:jc w:val="center"/>
        <w:rPr>
          <w:del w:id="2366" w:author="Gert Morlion" w:date="2024-08-26T13:58:00Z"/>
          <w:i/>
          <w:iCs/>
          <w:lang w:eastAsia="de-DE"/>
        </w:rPr>
      </w:pPr>
      <w:del w:id="2367" w:author="Gert Morlion" w:date="2024-08-26T13:58:00Z">
        <w:r w:rsidRPr="00D22CCD" w:rsidDel="00BE1263">
          <w:rPr>
            <w:i/>
            <w:iCs/>
          </w:rPr>
          <w:delText>Figure 2</w:delText>
        </w:r>
        <w:r w:rsidR="00212271" w:rsidRPr="00D22CCD" w:rsidDel="00BE1263">
          <w:rPr>
            <w:i/>
            <w:iCs/>
          </w:rPr>
          <w:delText>6</w:delText>
        </w:r>
        <w:r w:rsidRPr="00D22CCD" w:rsidDel="00BE1263">
          <w:rPr>
            <w:i/>
            <w:iCs/>
          </w:rPr>
          <w:delText xml:space="preserve"> S-401 Exchange Set - Class Details</w:delText>
        </w:r>
      </w:del>
    </w:p>
    <w:p w14:paraId="18D11874" w14:textId="05EF1487" w:rsidR="00453023" w:rsidRPr="00D22CCD" w:rsidDel="00BE1263" w:rsidRDefault="00453023">
      <w:pPr>
        <w:autoSpaceDE w:val="0"/>
        <w:autoSpaceDN w:val="0"/>
        <w:adjustRightInd w:val="0"/>
        <w:rPr>
          <w:del w:id="2368" w:author="Gert Morlion" w:date="2024-08-26T13:58:00Z"/>
          <w:lang w:eastAsia="de-DE"/>
        </w:rPr>
      </w:pPr>
    </w:p>
    <w:p w14:paraId="28A3EC44" w14:textId="77777777" w:rsidR="00212271" w:rsidRPr="00D22CCD" w:rsidRDefault="007260E2" w:rsidP="00212271">
      <w:pPr>
        <w:autoSpaceDE w:val="0"/>
        <w:autoSpaceDN w:val="0"/>
        <w:adjustRightInd w:val="0"/>
        <w:rPr>
          <w:lang w:eastAsia="de-DE"/>
        </w:rPr>
      </w:pPr>
      <w:r w:rsidRPr="00D22CCD">
        <w:rPr>
          <w:lang w:eastAsia="de-DE"/>
        </w:rPr>
        <w:t>The following clauses define the mandatory and optional metadata needed for S-401.  In some cases the metadata may be repeated in a national language.  If this is the case it is noted in the Remarks column.</w:t>
      </w:r>
      <w:r w:rsidR="00212271" w:rsidRPr="00D22CCD">
        <w:rPr>
          <w:lang w:eastAsia="de-DE"/>
        </w:rPr>
        <w:t xml:space="preserve"> </w:t>
      </w:r>
    </w:p>
    <w:p w14:paraId="56C84CF9" w14:textId="77777777" w:rsidR="0004358F" w:rsidRPr="00EC74DC" w:rsidRDefault="00212271" w:rsidP="0004358F">
      <w:pPr>
        <w:spacing w:after="120" w:line="240" w:lineRule="auto"/>
        <w:rPr>
          <w:ins w:id="2369" w:author="Gert Morlion" w:date="2024-08-26T13:59:00Z"/>
          <w:rFonts w:cs="Arial"/>
        </w:rPr>
      </w:pPr>
      <w:r w:rsidRPr="00D22CCD">
        <w:rPr>
          <w:lang w:eastAsia="de-DE"/>
        </w:rPr>
        <w:t xml:space="preserve">In the following clauses, wherever S-401 makes an optional S-100 metadata attribute mandatory (that is, restricts multiplicity from 0.. to 1..), the restricted multiplicity is shown in place of the multiplicity given in S-100 Part </w:t>
      </w:r>
      <w:ins w:id="2370" w:author="Gert Morlion" w:date="2024-08-26T13:59:00Z">
        <w:r w:rsidR="00283C20">
          <w:rPr>
            <w:lang w:eastAsia="de-DE"/>
          </w:rPr>
          <w:t>17</w:t>
        </w:r>
      </w:ins>
      <w:del w:id="2371" w:author="Gert Morlion" w:date="2024-08-26T13:59:00Z">
        <w:r w:rsidRPr="00D22CCD" w:rsidDel="00283C20">
          <w:rPr>
            <w:lang w:eastAsia="de-DE"/>
          </w:rPr>
          <w:delText>4a</w:delText>
        </w:r>
      </w:del>
      <w:ins w:id="2372" w:author="Gert Morlion" w:date="2024-08-26T13:59:00Z">
        <w:r w:rsidR="0004358F">
          <w:rPr>
            <w:lang w:eastAsia="de-DE"/>
          </w:rPr>
          <w:t>, and a comment noting the restricted multiplicity has been included in the Remarks column</w:t>
        </w:r>
        <w:r w:rsidR="0004358F" w:rsidRPr="00BB5EA2">
          <w:rPr>
            <w:lang w:eastAsia="de-DE"/>
          </w:rPr>
          <w:t>.</w:t>
        </w:r>
      </w:ins>
    </w:p>
    <w:p w14:paraId="33ABA32D" w14:textId="0ECBC0C1" w:rsidR="00212271" w:rsidRPr="00D22CCD" w:rsidDel="0004358F" w:rsidRDefault="00212271" w:rsidP="00212271">
      <w:pPr>
        <w:autoSpaceDE w:val="0"/>
        <w:autoSpaceDN w:val="0"/>
        <w:adjustRightInd w:val="0"/>
        <w:rPr>
          <w:del w:id="2373" w:author="Gert Morlion" w:date="2024-08-26T13:59:00Z"/>
          <w:lang w:eastAsia="de-DE"/>
        </w:rPr>
      </w:pPr>
      <w:del w:id="2374" w:author="Gert Morlion" w:date="2024-08-26T13:59:00Z">
        <w:r w:rsidRPr="00D22CCD" w:rsidDel="0004358F">
          <w:rPr>
            <w:lang w:eastAsia="de-DE"/>
          </w:rPr>
          <w:delText>.  These attributes are named in the note in Figure 26. Further, enumerations in Figure 26 and the following clauses show only the values allowed in S-401 exchange catalogues.</w:delText>
        </w:r>
      </w:del>
    </w:p>
    <w:p w14:paraId="5A9FD135" w14:textId="77777777" w:rsidR="00453023" w:rsidRPr="00D22CCD" w:rsidRDefault="00453023">
      <w:pPr>
        <w:autoSpaceDE w:val="0"/>
        <w:autoSpaceDN w:val="0"/>
        <w:adjustRightInd w:val="0"/>
        <w:rPr>
          <w:lang w:eastAsia="de-DE"/>
        </w:rPr>
      </w:pPr>
    </w:p>
    <w:p w14:paraId="4029D29E" w14:textId="77777777" w:rsidR="00453023" w:rsidRPr="00D22CCD" w:rsidRDefault="00453023"/>
    <w:p w14:paraId="1F81D49D" w14:textId="77777777" w:rsidR="00453023" w:rsidRPr="00D22CCD" w:rsidRDefault="00453023"/>
    <w:p w14:paraId="52C63D03" w14:textId="77777777" w:rsidR="00453023" w:rsidRPr="00D22CCD" w:rsidRDefault="007260E2">
      <w:pPr>
        <w:spacing w:after="0" w:line="240" w:lineRule="auto"/>
        <w:jc w:val="left"/>
      </w:pPr>
      <w:r w:rsidRPr="00D22CCD">
        <w:br w:type="page"/>
      </w:r>
    </w:p>
    <w:p w14:paraId="1A1F7BDA" w14:textId="77777777" w:rsidR="00453023" w:rsidRPr="00D22CCD" w:rsidRDefault="00453023">
      <w:pPr>
        <w:sectPr w:rsidR="00453023" w:rsidRPr="00D22CCD">
          <w:pgSz w:w="11906" w:h="16838"/>
          <w:pgMar w:top="1440" w:right="1400" w:bottom="1440" w:left="1418" w:header="709" w:footer="283" w:gutter="0"/>
          <w:cols w:space="720"/>
          <w:docGrid w:linePitch="272"/>
        </w:sectPr>
      </w:pPr>
    </w:p>
    <w:p w14:paraId="44DF12EB" w14:textId="77777777" w:rsidR="00453023" w:rsidRPr="00D22CCD" w:rsidRDefault="00453023"/>
    <w:p w14:paraId="3CE5881B" w14:textId="77777777" w:rsidR="00453023" w:rsidRPr="00D22CCD" w:rsidRDefault="007260E2">
      <w:pPr>
        <w:pStyle w:val="berschrift3"/>
        <w:jc w:val="both"/>
      </w:pPr>
      <w:bookmarkStart w:id="2375" w:name="_Toc487203185"/>
      <w:commentRangeStart w:id="2376"/>
      <w:r w:rsidRPr="00D22CCD">
        <w:rPr>
          <w:color w:val="000000"/>
        </w:rPr>
        <w:t>S</w:t>
      </w:r>
      <w:r w:rsidR="00212271" w:rsidRPr="00D22CCD">
        <w:rPr>
          <w:color w:val="000000"/>
        </w:rPr>
        <w:t>1</w:t>
      </w:r>
      <w:r w:rsidRPr="00D22CCD">
        <w:rPr>
          <w:color w:val="000000"/>
        </w:rPr>
        <w:t>0</w:t>
      </w:r>
      <w:r w:rsidR="00212271" w:rsidRPr="00D22CCD">
        <w:rPr>
          <w:color w:val="000000"/>
        </w:rPr>
        <w:t>0</w:t>
      </w:r>
      <w:r w:rsidRPr="00D22CCD">
        <w:rPr>
          <w:color w:val="000000"/>
        </w:rPr>
        <w:t>_ExchangeCatalogue</w:t>
      </w:r>
      <w:bookmarkEnd w:id="2375"/>
      <w:commentRangeEnd w:id="2376"/>
      <w:r w:rsidR="00AC585C">
        <w:rPr>
          <w:rStyle w:val="Kommentarzeichen"/>
          <w:b w:val="0"/>
          <w:bCs w:val="0"/>
        </w:rPr>
        <w:commentReference w:id="2376"/>
      </w:r>
    </w:p>
    <w:p w14:paraId="4CA33944" w14:textId="5A6B2F4C" w:rsidR="00453023" w:rsidRDefault="007260E2" w:rsidP="00212271">
      <w:pPr>
        <w:autoSpaceDE w:val="0"/>
        <w:autoSpaceDN w:val="0"/>
        <w:adjustRightInd w:val="0"/>
        <w:rPr>
          <w:ins w:id="2377" w:author="Gert Morlion" w:date="2024-08-26T14:03:00Z"/>
          <w:lang w:eastAsia="de-DE"/>
        </w:rPr>
      </w:pPr>
      <w:del w:id="2378" w:author="Gert Morlion" w:date="2024-08-26T14:02:00Z">
        <w:r w:rsidRPr="00D22CCD" w:rsidDel="00C068CC">
          <w:rPr>
            <w:lang w:eastAsia="de-DE"/>
          </w:rPr>
          <w:delText xml:space="preserve">The </w:delText>
        </w:r>
      </w:del>
      <w:del w:id="2379" w:author="Gert Morlion" w:date="2024-08-26T14:00:00Z">
        <w:r w:rsidRPr="00D22CCD" w:rsidDel="00770D0C">
          <w:rPr>
            <w:lang w:eastAsia="de-DE"/>
          </w:rPr>
          <w:delText>c</w:delText>
        </w:r>
      </w:del>
      <w:del w:id="2380" w:author="Gert Morlion" w:date="2024-08-26T14:02:00Z">
        <w:r w:rsidRPr="00D22CCD" w:rsidDel="00C068CC">
          <w:rPr>
            <w:lang w:eastAsia="de-DE"/>
          </w:rPr>
          <w:delText xml:space="preserve">atalogue </w:delText>
        </w:r>
      </w:del>
      <w:del w:id="2381" w:author="Gert Morlion" w:date="2024-08-26T14:01:00Z">
        <w:r w:rsidRPr="00D22CCD" w:rsidDel="00BB77B8">
          <w:rPr>
            <w:lang w:eastAsia="de-DE"/>
          </w:rPr>
          <w:delText>file is defined in XML schema language.</w:delText>
        </w:r>
      </w:del>
      <w:del w:id="2382" w:author="Gert Morlion" w:date="2024-08-26T14:02:00Z">
        <w:r w:rsidRPr="00D22CCD" w:rsidDel="00C068CC">
          <w:rPr>
            <w:lang w:eastAsia="de-DE"/>
          </w:rPr>
          <w:delText xml:space="preserve">  </w:delText>
        </w:r>
      </w:del>
      <w:r w:rsidRPr="00D22CCD">
        <w:rPr>
          <w:lang w:eastAsia="de-DE"/>
        </w:rPr>
        <w:t xml:space="preserve">The Exchange </w:t>
      </w:r>
      <w:ins w:id="2383" w:author="Gert Morlion" w:date="2024-08-26T14:01:00Z">
        <w:r w:rsidR="00BB77B8">
          <w:rPr>
            <w:lang w:eastAsia="de-DE"/>
          </w:rPr>
          <w:t>C</w:t>
        </w:r>
      </w:ins>
      <w:del w:id="2384" w:author="Gert Morlion" w:date="2024-08-26T14:01:00Z">
        <w:r w:rsidRPr="00D22CCD" w:rsidDel="00BB77B8">
          <w:rPr>
            <w:lang w:eastAsia="de-DE"/>
          </w:rPr>
          <w:delText>c</w:delText>
        </w:r>
      </w:del>
      <w:r w:rsidRPr="00D22CCD">
        <w:rPr>
          <w:lang w:eastAsia="de-DE"/>
        </w:rPr>
        <w:t xml:space="preserve">atalogue inherits the </w:t>
      </w:r>
      <w:ins w:id="2385" w:author="Gert Morlion" w:date="2024-08-26T14:01:00Z">
        <w:r w:rsidR="00BB77B8">
          <w:rPr>
            <w:lang w:eastAsia="de-DE"/>
          </w:rPr>
          <w:t>D</w:t>
        </w:r>
      </w:ins>
      <w:del w:id="2386" w:author="Gert Morlion" w:date="2024-08-26T14:01:00Z">
        <w:r w:rsidRPr="00D22CCD" w:rsidDel="00BB77B8">
          <w:rPr>
            <w:lang w:eastAsia="de-DE"/>
          </w:rPr>
          <w:delText>d</w:delText>
        </w:r>
      </w:del>
      <w:r w:rsidRPr="00D22CCD">
        <w:rPr>
          <w:lang w:eastAsia="de-DE"/>
        </w:rPr>
        <w:t xml:space="preserve">ataset </w:t>
      </w:r>
      <w:ins w:id="2387" w:author="Gert Morlion" w:date="2024-08-26T14:01:00Z">
        <w:r w:rsidR="00BB77B8">
          <w:rPr>
            <w:lang w:eastAsia="de-DE"/>
          </w:rPr>
          <w:t>D</w:t>
        </w:r>
      </w:ins>
      <w:del w:id="2388" w:author="Gert Morlion" w:date="2024-08-26T14:01:00Z">
        <w:r w:rsidRPr="00D22CCD" w:rsidDel="00BB77B8">
          <w:rPr>
            <w:lang w:eastAsia="de-DE"/>
          </w:rPr>
          <w:delText>d</w:delText>
        </w:r>
      </w:del>
      <w:r w:rsidRPr="00D22CCD">
        <w:rPr>
          <w:lang w:eastAsia="de-DE"/>
        </w:rPr>
        <w:t xml:space="preserve">iscovery </w:t>
      </w:r>
      <w:ins w:id="2389" w:author="Gert Morlion" w:date="2024-08-26T14:01:00Z">
        <w:r w:rsidR="00BB77B8">
          <w:rPr>
            <w:lang w:eastAsia="de-DE"/>
          </w:rPr>
          <w:t>M</w:t>
        </w:r>
      </w:ins>
      <w:del w:id="2390" w:author="Gert Morlion" w:date="2024-08-26T14:01:00Z">
        <w:r w:rsidRPr="00D22CCD" w:rsidDel="00BB77B8">
          <w:rPr>
            <w:lang w:eastAsia="de-DE"/>
          </w:rPr>
          <w:delText>m</w:delText>
        </w:r>
      </w:del>
      <w:r w:rsidRPr="00D22CCD">
        <w:rPr>
          <w:lang w:eastAsia="de-DE"/>
        </w:rPr>
        <w:t>etadata</w:t>
      </w:r>
      <w:ins w:id="2391" w:author="Gert Morlion" w:date="2024-08-26T14:01:00Z">
        <w:r w:rsidR="00BB77B8">
          <w:rPr>
            <w:lang w:eastAsia="de-DE"/>
          </w:rPr>
          <w:t>, Support File Discovery Metadata and Catalogue Discovery Metadata</w:t>
        </w:r>
      </w:ins>
      <w:r w:rsidRPr="00D22CCD">
        <w:rPr>
          <w:lang w:eastAsia="de-DE"/>
        </w:rPr>
        <w:t xml:space="preserve"> </w:t>
      </w:r>
      <w:del w:id="2392" w:author="Gert Morlion" w:date="2024-08-26T14:02:00Z">
        <w:r w:rsidRPr="00D22CCD" w:rsidDel="00C068CC">
          <w:rPr>
            <w:lang w:eastAsia="de-DE"/>
          </w:rPr>
          <w:delText>and support file discovery metadata</w:delText>
        </w:r>
      </w:del>
      <w:r w:rsidR="00212271" w:rsidRPr="00D22CCD">
        <w:rPr>
          <w:lang w:eastAsia="de-DE"/>
        </w:rPr>
        <w:t xml:space="preserve"> from S-100 with additional S-401-specific restrictions.</w:t>
      </w:r>
    </w:p>
    <w:tbl>
      <w:tblPr>
        <w:tblW w:w="5051" w:type="pct"/>
        <w:tblInd w:w="-85" w:type="dxa"/>
        <w:tblLayout w:type="fixed"/>
        <w:tblCellMar>
          <w:left w:w="0" w:type="dxa"/>
          <w:right w:w="0" w:type="dxa"/>
        </w:tblCellMar>
        <w:tblLook w:val="0000" w:firstRow="0" w:lastRow="0" w:firstColumn="0" w:lastColumn="0" w:noHBand="0" w:noVBand="0"/>
      </w:tblPr>
      <w:tblGrid>
        <w:gridCol w:w="2603"/>
        <w:gridCol w:w="4393"/>
        <w:gridCol w:w="851"/>
        <w:gridCol w:w="2835"/>
        <w:gridCol w:w="3637"/>
      </w:tblGrid>
      <w:tr w:rsidR="00753ED4" w:rsidRPr="00651940" w14:paraId="2B5D064F" w14:textId="77777777" w:rsidTr="000703F4">
        <w:trPr>
          <w:trHeight w:val="20"/>
          <w:tblHeader/>
          <w:ins w:id="2393"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2912CAB" w14:textId="77777777" w:rsidR="00753ED4" w:rsidRPr="00753ED4" w:rsidRDefault="00753ED4" w:rsidP="00753ED4">
            <w:pPr>
              <w:spacing w:before="100" w:beforeAutospacing="1" w:after="0" w:line="240" w:lineRule="auto"/>
              <w:jc w:val="left"/>
              <w:rPr>
                <w:ins w:id="2394" w:author="Gert Morlion" w:date="2024-08-26T14:03:00Z"/>
                <w:rFonts w:cs="Arial"/>
                <w:b/>
                <w:bCs/>
                <w:sz w:val="16"/>
                <w:szCs w:val="16"/>
                <w:lang w:eastAsia="en-US"/>
              </w:rPr>
            </w:pPr>
            <w:ins w:id="2395" w:author="Gert Morlion" w:date="2024-08-26T14:03:00Z">
              <w:r w:rsidRPr="00753ED4">
                <w:rPr>
                  <w:rFonts w:cs="Arial"/>
                  <w:b/>
                  <w:bCs/>
                  <w:sz w:val="16"/>
                  <w:szCs w:val="16"/>
                  <w:lang w:eastAsia="en-US"/>
                </w:rPr>
                <w:t>Name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66B433D" w14:textId="77777777" w:rsidR="00753ED4" w:rsidRPr="00753ED4" w:rsidRDefault="00753ED4" w:rsidP="00753ED4">
            <w:pPr>
              <w:spacing w:before="100" w:beforeAutospacing="1" w:after="0" w:line="240" w:lineRule="auto"/>
              <w:jc w:val="center"/>
              <w:rPr>
                <w:ins w:id="2396" w:author="Gert Morlion" w:date="2024-08-26T14:03:00Z"/>
                <w:rFonts w:cs="Arial"/>
                <w:b/>
                <w:bCs/>
                <w:sz w:val="16"/>
                <w:szCs w:val="16"/>
                <w:lang w:eastAsia="en-US"/>
              </w:rPr>
            </w:pPr>
            <w:ins w:id="2397" w:author="Gert Morlion" w:date="2024-08-26T14:03:00Z">
              <w:r w:rsidRPr="00753ED4">
                <w:rPr>
                  <w:rFonts w:cs="Arial"/>
                  <w:b/>
                  <w:bCs/>
                  <w:sz w:val="16"/>
                  <w:szCs w:val="16"/>
                  <w:lang w:eastAsia="en-US"/>
                </w:rPr>
                <w:t>Description</w:t>
              </w:r>
            </w:ins>
          </w:p>
        </w:tc>
        <w:tc>
          <w:tcPr>
            <w:tcW w:w="297" w:type="pct"/>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vAlign w:val="center"/>
          </w:tcPr>
          <w:p w14:paraId="2BFF2799" w14:textId="77777777" w:rsidR="00753ED4" w:rsidRPr="00753ED4" w:rsidRDefault="00753ED4" w:rsidP="00753ED4">
            <w:pPr>
              <w:spacing w:before="100" w:beforeAutospacing="1" w:after="0" w:line="240" w:lineRule="auto"/>
              <w:jc w:val="center"/>
              <w:rPr>
                <w:ins w:id="2398" w:author="Gert Morlion" w:date="2024-08-26T14:03:00Z"/>
                <w:rFonts w:cs="Arial"/>
                <w:b/>
                <w:bCs/>
                <w:sz w:val="16"/>
                <w:szCs w:val="16"/>
                <w:lang w:eastAsia="en-US"/>
              </w:rPr>
            </w:pPr>
            <w:ins w:id="2399" w:author="Gert Morlion" w:date="2024-08-26T14:03:00Z">
              <w:r w:rsidRPr="00753ED4">
                <w:rPr>
                  <w:rFonts w:cs="Arial"/>
                  <w:b/>
                  <w:bCs/>
                  <w:sz w:val="16"/>
                  <w:szCs w:val="16"/>
                  <w:lang w:eastAsia="en-US"/>
                </w:rPr>
                <w:t>Mult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69ED80B" w14:textId="77777777" w:rsidR="00753ED4" w:rsidRPr="00753ED4" w:rsidRDefault="00753ED4" w:rsidP="00753ED4">
            <w:pPr>
              <w:spacing w:before="100" w:beforeAutospacing="1" w:after="0" w:line="240" w:lineRule="auto"/>
              <w:jc w:val="left"/>
              <w:rPr>
                <w:ins w:id="2400" w:author="Gert Morlion" w:date="2024-08-26T14:03:00Z"/>
                <w:rFonts w:cs="Arial"/>
                <w:b/>
                <w:bCs/>
                <w:sz w:val="16"/>
                <w:szCs w:val="16"/>
                <w:lang w:eastAsia="en-US"/>
              </w:rPr>
            </w:pPr>
            <w:ins w:id="2401" w:author="Gert Morlion" w:date="2024-08-26T14:03:00Z">
              <w:r w:rsidRPr="00753ED4">
                <w:rPr>
                  <w:rFonts w:cs="Arial"/>
                  <w:b/>
                  <w:bCs/>
                  <w:sz w:val="16"/>
                  <w:szCs w:val="16"/>
                  <w:lang w:eastAsia="en-US"/>
                </w:rPr>
                <w:t>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46D3186E" w14:textId="77777777" w:rsidR="00753ED4" w:rsidRPr="00753ED4" w:rsidRDefault="00753ED4" w:rsidP="00753ED4">
            <w:pPr>
              <w:spacing w:before="100" w:beforeAutospacing="1" w:after="0" w:line="240" w:lineRule="auto"/>
              <w:jc w:val="left"/>
              <w:rPr>
                <w:ins w:id="2402" w:author="Gert Morlion" w:date="2024-08-26T14:03:00Z"/>
                <w:rFonts w:cs="Arial"/>
                <w:b/>
                <w:bCs/>
                <w:sz w:val="16"/>
                <w:szCs w:val="16"/>
                <w:lang w:eastAsia="en-US"/>
              </w:rPr>
            </w:pPr>
            <w:ins w:id="2403" w:author="Gert Morlion" w:date="2024-08-26T14:03:00Z">
              <w:r w:rsidRPr="00753ED4">
                <w:rPr>
                  <w:rFonts w:cs="Arial"/>
                  <w:b/>
                  <w:bCs/>
                  <w:sz w:val="16"/>
                  <w:szCs w:val="16"/>
                  <w:lang w:eastAsia="en-US"/>
                </w:rPr>
                <w:t>Remarks</w:t>
              </w:r>
            </w:ins>
          </w:p>
        </w:tc>
      </w:tr>
      <w:tr w:rsidR="00414E63" w:rsidRPr="00753ED4" w14:paraId="7685E1D1" w14:textId="77777777" w:rsidTr="00414E63">
        <w:trPr>
          <w:trHeight w:val="20"/>
          <w:tblHeader/>
          <w:ins w:id="240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C7D014" w14:textId="50EF9B4B" w:rsidR="00414E63" w:rsidRPr="00753ED4" w:rsidRDefault="00414E63" w:rsidP="00414E63">
            <w:pPr>
              <w:spacing w:before="100" w:beforeAutospacing="1" w:after="0" w:line="240" w:lineRule="auto"/>
              <w:jc w:val="left"/>
              <w:rPr>
                <w:ins w:id="2405" w:author="Gert Morlion" w:date="2024-08-26T14:03:00Z"/>
                <w:rFonts w:cs="Arial"/>
                <w:sz w:val="16"/>
                <w:szCs w:val="16"/>
                <w:lang w:eastAsia="en-US"/>
              </w:rPr>
            </w:pPr>
            <w:ins w:id="2406" w:author="Bernd Birklhuber" w:date="2025-03-07T13:33:00Z">
              <w:r w:rsidRPr="00651940">
                <w:rPr>
                  <w:rFonts w:cs="Arial"/>
                  <w:sz w:val="16"/>
                  <w:szCs w:val="16"/>
                  <w:lang w:val="en-AU" w:eastAsia="en-US"/>
                </w:rPr>
                <w:t>S100_ExchangeCatalogue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E865EC4" w14:textId="13257C7E" w:rsidR="00414E63" w:rsidRPr="00753ED4" w:rsidRDefault="00414E63" w:rsidP="00414E63">
            <w:pPr>
              <w:spacing w:before="100" w:beforeAutospacing="1" w:after="0" w:line="240" w:lineRule="auto"/>
              <w:jc w:val="left"/>
              <w:rPr>
                <w:ins w:id="2407" w:author="Gert Morlion" w:date="2024-08-26T14:03:00Z"/>
                <w:rFonts w:cs="Arial"/>
                <w:sz w:val="16"/>
                <w:szCs w:val="16"/>
                <w:lang w:eastAsia="en-US"/>
              </w:rPr>
            </w:pPr>
            <w:ins w:id="2408" w:author="Bernd Birklhuber" w:date="2025-03-07T13:33:00Z">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3EE5455" w14:textId="2025B076" w:rsidR="00414E63" w:rsidRPr="00753ED4" w:rsidRDefault="00414E63" w:rsidP="00414E63">
            <w:pPr>
              <w:spacing w:before="100" w:beforeAutospacing="1" w:after="0" w:line="240" w:lineRule="auto"/>
              <w:jc w:val="center"/>
              <w:rPr>
                <w:ins w:id="2409" w:author="Gert Morlion" w:date="2024-08-26T14:03:00Z"/>
                <w:rFonts w:cs="Arial"/>
                <w:sz w:val="16"/>
                <w:szCs w:val="16"/>
                <w:lang w:eastAsia="en-US"/>
              </w:rPr>
            </w:pPr>
            <w:ins w:id="2410" w:author="Bernd Birklhuber" w:date="2025-03-07T13:33:00Z">
              <w:r w:rsidRPr="00E37327">
                <w:rPr>
                  <w:rFonts w:cs="Arial"/>
                  <w:sz w:val="16"/>
                  <w:szCs w:val="16"/>
                  <w:lang w:val="en-AU"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5ED2A" w14:textId="77777777" w:rsidR="00414E63" w:rsidRPr="00753ED4" w:rsidRDefault="00414E63" w:rsidP="00414E63">
            <w:pPr>
              <w:spacing w:before="100" w:beforeAutospacing="1" w:after="0" w:line="240" w:lineRule="auto"/>
              <w:jc w:val="left"/>
              <w:rPr>
                <w:ins w:id="2411" w:author="Gert Morlion" w:date="2024-08-26T14:03:00Z"/>
                <w:rFonts w:cs="Arial"/>
                <w:sz w:val="16"/>
                <w:szCs w:val="16"/>
                <w:lang w:eastAsia="en-US"/>
              </w:rPr>
            </w:pPr>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F082524" w14:textId="60EF6BAB" w:rsidR="00414E63" w:rsidRPr="00753ED4" w:rsidRDefault="00414E63" w:rsidP="00414E63">
            <w:pPr>
              <w:spacing w:before="100" w:beforeAutospacing="1" w:after="0" w:line="240" w:lineRule="auto"/>
              <w:jc w:val="left"/>
              <w:rPr>
                <w:ins w:id="2412" w:author="Gert Morlion" w:date="2024-08-26T14:03:00Z"/>
                <w:rFonts w:cs="Arial"/>
                <w:sz w:val="16"/>
                <w:szCs w:val="16"/>
                <w:lang w:eastAsia="en-US"/>
              </w:rPr>
            </w:pPr>
            <w:ins w:id="2413" w:author="Bernd Birklhuber" w:date="2025-03-07T13:33:00Z">
              <w:r w:rsidRPr="0071300B">
                <w:rPr>
                  <w:rFonts w:cs="Arial"/>
                  <w:sz w:val="16"/>
                  <w:szCs w:val="16"/>
                  <w:lang w:val="en-AU" w:eastAsia="en-US"/>
                </w:rPr>
                <w:t>-</w:t>
              </w:r>
            </w:ins>
          </w:p>
        </w:tc>
      </w:tr>
      <w:tr w:rsidR="00414E63" w:rsidRPr="00753ED4" w14:paraId="09EA2758" w14:textId="77777777" w:rsidTr="00414E63">
        <w:trPr>
          <w:trHeight w:val="20"/>
          <w:tblHeader/>
          <w:ins w:id="241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093505FE" w14:textId="5C025FED" w:rsidR="00414E63" w:rsidRPr="00753ED4" w:rsidRDefault="00414E63" w:rsidP="00414E63">
            <w:pPr>
              <w:spacing w:before="100" w:beforeAutospacing="1" w:after="0" w:line="240" w:lineRule="auto"/>
              <w:jc w:val="left"/>
              <w:rPr>
                <w:ins w:id="2415" w:author="Gert Morlion" w:date="2024-08-26T14:03:00Z"/>
                <w:rFonts w:cs="Arial"/>
                <w:sz w:val="16"/>
                <w:szCs w:val="16"/>
                <w:lang w:eastAsia="en-US"/>
              </w:rPr>
            </w:pPr>
            <w:ins w:id="2416" w:author="Bernd Birklhuber" w:date="2025-03-07T13:33:00Z">
              <w:r w:rsidRPr="00651940">
                <w:rPr>
                  <w:rFonts w:cs="Arial"/>
                  <w:sz w:val="16"/>
                  <w:szCs w:val="16"/>
                  <w:lang w:val="en-AU" w:eastAsia="en-US"/>
                </w:rPr>
                <w:t>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2338683" w14:textId="6226FB03" w:rsidR="00414E63" w:rsidRPr="00753ED4" w:rsidRDefault="00414E63" w:rsidP="00414E63">
            <w:pPr>
              <w:spacing w:before="100" w:beforeAutospacing="1" w:after="0" w:line="240" w:lineRule="auto"/>
              <w:jc w:val="left"/>
              <w:rPr>
                <w:ins w:id="2417" w:author="Gert Morlion" w:date="2024-08-26T14:03:00Z"/>
                <w:rFonts w:cs="Arial"/>
                <w:sz w:val="16"/>
                <w:szCs w:val="16"/>
                <w:lang w:eastAsia="en-US"/>
              </w:rPr>
            </w:pPr>
            <w:ins w:id="2418" w:author="Bernd Birklhuber" w:date="2025-03-07T13:33:00Z">
              <w:r w:rsidRPr="00651940">
                <w:rPr>
                  <w:rFonts w:cs="Arial"/>
                  <w:sz w:val="16"/>
                  <w:szCs w:val="16"/>
                  <w:lang w:val="fr-FR" w:eastAsia="en-US"/>
                </w:rPr>
                <w:t xml:space="preserve">Uniquely identifies this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DBC33FF" w14:textId="0C787BDB" w:rsidR="00414E63" w:rsidRPr="00753ED4" w:rsidRDefault="00414E63" w:rsidP="00414E63">
            <w:pPr>
              <w:spacing w:before="100" w:beforeAutospacing="1" w:after="0" w:line="240" w:lineRule="auto"/>
              <w:jc w:val="center"/>
              <w:rPr>
                <w:ins w:id="2419" w:author="Gert Morlion" w:date="2024-08-26T14:03:00Z"/>
                <w:rFonts w:cs="Arial"/>
                <w:sz w:val="16"/>
                <w:szCs w:val="16"/>
                <w:lang w:eastAsia="en-US"/>
              </w:rPr>
            </w:pPr>
            <w:ins w:id="2420" w:author="Bernd Birklhuber"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238066" w14:textId="05344B44" w:rsidR="00414E63" w:rsidRPr="00753ED4" w:rsidRDefault="00414E63" w:rsidP="00414E63">
            <w:pPr>
              <w:spacing w:before="100" w:beforeAutospacing="1" w:after="0" w:line="240" w:lineRule="auto"/>
              <w:jc w:val="left"/>
              <w:rPr>
                <w:ins w:id="2421" w:author="Gert Morlion" w:date="2024-08-26T14:03:00Z"/>
                <w:rFonts w:cs="Arial"/>
                <w:sz w:val="16"/>
                <w:szCs w:val="16"/>
                <w:lang w:eastAsia="en-US"/>
              </w:rPr>
            </w:pPr>
            <w:ins w:id="2422" w:author="Bernd Birklhuber" w:date="2025-03-07T13:33:00Z">
              <w:r w:rsidRPr="00651940">
                <w:rPr>
                  <w:rFonts w:cs="Arial"/>
                  <w:sz w:val="16"/>
                  <w:szCs w:val="16"/>
                  <w:lang w:val="en-AU" w:eastAsia="en-US"/>
                </w:rPr>
                <w:t>S100_</w:t>
              </w:r>
              <w:r>
                <w:rPr>
                  <w:rFonts w:cs="Arial"/>
                  <w:sz w:val="16"/>
                  <w:szCs w:val="16"/>
                  <w:lang w:val="en-AU" w:eastAsia="en-US"/>
                </w:rPr>
                <w:t>Exchange</w:t>
              </w:r>
              <w:r w:rsidRPr="00651940">
                <w:rPr>
                  <w:rFonts w:cs="Arial"/>
                  <w:sz w:val="16"/>
                  <w:szCs w:val="16"/>
                  <w:lang w:val="en-AU" w:eastAsia="en-US"/>
                </w:rPr>
                <w:t>CatalogueIdentifier</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5019CD3" w14:textId="2B0D7DD2" w:rsidR="00414E63" w:rsidRPr="00753ED4" w:rsidRDefault="00414E63" w:rsidP="00414E63">
            <w:pPr>
              <w:spacing w:before="100" w:beforeAutospacing="1" w:after="0" w:line="240" w:lineRule="auto"/>
              <w:jc w:val="left"/>
              <w:rPr>
                <w:ins w:id="2423" w:author="Gert Morlion" w:date="2024-08-26T14:03:00Z"/>
                <w:rFonts w:cs="Arial"/>
                <w:sz w:val="16"/>
                <w:szCs w:val="16"/>
                <w:lang w:eastAsia="en-US"/>
              </w:rPr>
            </w:pPr>
            <w:ins w:id="2424" w:author="Bernd Birklhuber" w:date="2025-03-07T13:33:00Z">
              <w:r w:rsidRPr="00CA7F2D">
                <w:rPr>
                  <w:rFonts w:cs="Arial"/>
                  <w:sz w:val="16"/>
                  <w:szCs w:val="16"/>
                  <w:lang w:eastAsia="en-US"/>
                </w:rPr>
                <w:t>0..1 multiplicity in S-100 restricted to 1 in S-</w:t>
              </w:r>
              <w:r>
                <w:rPr>
                  <w:rFonts w:cs="Arial"/>
                  <w:sz w:val="16"/>
                  <w:szCs w:val="16"/>
                  <w:lang w:eastAsia="en-US"/>
                </w:rPr>
                <w:t>4</w:t>
              </w:r>
              <w:r w:rsidRPr="00CA7F2D">
                <w:rPr>
                  <w:rFonts w:cs="Arial"/>
                  <w:sz w:val="16"/>
                  <w:szCs w:val="16"/>
                  <w:lang w:eastAsia="en-US"/>
                </w:rPr>
                <w:t>01</w:t>
              </w:r>
            </w:ins>
          </w:p>
        </w:tc>
      </w:tr>
      <w:tr w:rsidR="00414E63" w:rsidRPr="00753ED4" w14:paraId="07338E5E" w14:textId="77777777" w:rsidTr="00414E63">
        <w:trPr>
          <w:trHeight w:val="20"/>
          <w:tblHeader/>
          <w:ins w:id="242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6F40287" w14:textId="7F37470B" w:rsidR="00414E63" w:rsidRPr="00753ED4" w:rsidRDefault="00414E63" w:rsidP="00414E63">
            <w:pPr>
              <w:spacing w:before="100" w:beforeAutospacing="1" w:after="0" w:line="240" w:lineRule="auto"/>
              <w:jc w:val="left"/>
              <w:rPr>
                <w:ins w:id="2426" w:author="Gert Morlion" w:date="2024-08-26T14:03:00Z"/>
                <w:rFonts w:cs="Arial"/>
                <w:sz w:val="16"/>
                <w:szCs w:val="16"/>
                <w:lang w:eastAsia="en-US"/>
              </w:rPr>
            </w:pPr>
            <w:ins w:id="2427" w:author="Bernd Birklhuber" w:date="2025-03-07T13:33:00Z">
              <w:r w:rsidRPr="00651940">
                <w:rPr>
                  <w:rFonts w:cs="Arial"/>
                  <w:sz w:val="16"/>
                  <w:szCs w:val="16"/>
                  <w:lang w:val="en-AU" w:eastAsia="en-US"/>
                </w:rPr>
                <w:t>contact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A11F1A7" w14:textId="06AD66A3" w:rsidR="00414E63" w:rsidRPr="00753ED4" w:rsidRDefault="00414E63" w:rsidP="00414E63">
            <w:pPr>
              <w:spacing w:before="100" w:beforeAutospacing="1" w:after="0" w:line="240" w:lineRule="auto"/>
              <w:jc w:val="left"/>
              <w:rPr>
                <w:ins w:id="2428" w:author="Gert Morlion" w:date="2024-08-26T14:03:00Z"/>
                <w:rFonts w:cs="Arial"/>
                <w:sz w:val="16"/>
                <w:szCs w:val="16"/>
                <w:lang w:eastAsia="en-US"/>
              </w:rPr>
            </w:pPr>
            <w:ins w:id="2429" w:author="Bernd Birklhuber" w:date="2025-03-07T13:33:00Z">
              <w:r w:rsidRPr="003A450C">
                <w:rPr>
                  <w:sz w:val="16"/>
                  <w:szCs w:val="16"/>
                </w:rPr>
                <w:t xml:space="preserve">Details about the issuer of this </w:t>
              </w:r>
              <w:r w:rsidRPr="00327FED">
                <w:rPr>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D7049D7" w14:textId="45473596" w:rsidR="00414E63" w:rsidRPr="00753ED4" w:rsidRDefault="00414E63" w:rsidP="00414E63">
            <w:pPr>
              <w:spacing w:before="100" w:beforeAutospacing="1" w:after="0" w:line="240" w:lineRule="auto"/>
              <w:jc w:val="center"/>
              <w:rPr>
                <w:ins w:id="2430" w:author="Gert Morlion" w:date="2024-08-26T14:03:00Z"/>
                <w:rFonts w:cs="Arial"/>
                <w:sz w:val="16"/>
                <w:szCs w:val="16"/>
                <w:lang w:eastAsia="en-US"/>
              </w:rPr>
            </w:pPr>
            <w:ins w:id="2431" w:author="Bernd Birklhuber"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7CDA376" w14:textId="57DF8213" w:rsidR="00414E63" w:rsidRPr="00753ED4" w:rsidRDefault="00414E63" w:rsidP="00414E63">
            <w:pPr>
              <w:spacing w:before="100" w:beforeAutospacing="1" w:after="0" w:line="240" w:lineRule="auto"/>
              <w:jc w:val="left"/>
              <w:rPr>
                <w:ins w:id="2432" w:author="Gert Morlion" w:date="2024-08-26T14:03:00Z"/>
                <w:rFonts w:cs="Arial"/>
                <w:sz w:val="16"/>
                <w:szCs w:val="16"/>
                <w:lang w:eastAsia="en-US"/>
              </w:rPr>
            </w:pPr>
            <w:ins w:id="2433" w:author="Bernd Birklhuber" w:date="2025-03-07T13:33:00Z">
              <w:r w:rsidRPr="00651940">
                <w:rPr>
                  <w:rFonts w:cs="Arial"/>
                  <w:sz w:val="16"/>
                  <w:szCs w:val="16"/>
                  <w:lang w:val="en-AU" w:eastAsia="en-US"/>
                </w:rPr>
                <w:t>S100_CataloguePoint</w:t>
              </w:r>
              <w:r>
                <w:rPr>
                  <w:rFonts w:cs="Arial"/>
                  <w:sz w:val="16"/>
                  <w:szCs w:val="16"/>
                  <w:lang w:val="en-AU" w:eastAsia="en-US"/>
                </w:rPr>
                <w:t>O</w:t>
              </w:r>
              <w:r w:rsidRPr="00651940">
                <w:rPr>
                  <w:rFonts w:cs="Arial"/>
                  <w:sz w:val="16"/>
                  <w:szCs w:val="16"/>
                  <w:lang w:val="en-AU" w:eastAsia="en-US"/>
                </w:rPr>
                <w:t>fContact</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7049E23" w14:textId="0B527503" w:rsidR="00414E63" w:rsidRPr="00753ED4" w:rsidRDefault="00414E63" w:rsidP="00414E63">
            <w:pPr>
              <w:spacing w:before="100" w:beforeAutospacing="1" w:after="0" w:line="240" w:lineRule="auto"/>
              <w:jc w:val="left"/>
              <w:rPr>
                <w:ins w:id="2434" w:author="Gert Morlion" w:date="2024-08-26T14:03:00Z"/>
                <w:rFonts w:cs="Arial"/>
                <w:sz w:val="16"/>
                <w:szCs w:val="16"/>
                <w:lang w:eastAsia="en-US"/>
              </w:rPr>
            </w:pPr>
            <w:ins w:id="2435" w:author="Bernd Birklhuber" w:date="2025-03-07T13:33:00Z">
              <w:r w:rsidRPr="00CA7F2D">
                <w:rPr>
                  <w:rFonts w:cs="Arial"/>
                  <w:sz w:val="16"/>
                  <w:szCs w:val="16"/>
                  <w:lang w:eastAsia="en-US"/>
                </w:rPr>
                <w:t>0..1 multiplicity</w:t>
              </w:r>
              <w:r>
                <w:rPr>
                  <w:rFonts w:cs="Arial"/>
                  <w:sz w:val="16"/>
                  <w:szCs w:val="16"/>
                  <w:lang w:eastAsia="en-US"/>
                </w:rPr>
                <w:t xml:space="preserve"> in S-100 restricted to 1 in S-4</w:t>
              </w:r>
              <w:r w:rsidRPr="00CA7F2D">
                <w:rPr>
                  <w:rFonts w:cs="Arial"/>
                  <w:sz w:val="16"/>
                  <w:szCs w:val="16"/>
                  <w:lang w:eastAsia="en-US"/>
                </w:rPr>
                <w:t>01</w:t>
              </w:r>
            </w:ins>
          </w:p>
        </w:tc>
      </w:tr>
      <w:tr w:rsidR="00414E63" w:rsidRPr="00753ED4" w14:paraId="2E4C6824" w14:textId="77777777" w:rsidTr="00414E63">
        <w:trPr>
          <w:trHeight w:val="20"/>
          <w:tblHeader/>
          <w:ins w:id="2436"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FE9641E" w14:textId="445B3FB6" w:rsidR="00414E63" w:rsidRPr="00753ED4" w:rsidRDefault="00414E63" w:rsidP="00414E63">
            <w:pPr>
              <w:spacing w:before="100" w:beforeAutospacing="1" w:after="0" w:line="240" w:lineRule="auto"/>
              <w:jc w:val="left"/>
              <w:rPr>
                <w:ins w:id="2437" w:author="Gert Morlion" w:date="2024-08-26T14:03:00Z"/>
                <w:rFonts w:cs="Arial"/>
                <w:sz w:val="16"/>
                <w:szCs w:val="16"/>
                <w:lang w:eastAsia="en-US"/>
              </w:rPr>
            </w:pPr>
            <w:ins w:id="2438" w:author="Bernd Birklhuber" w:date="2025-03-07T13:33:00Z">
              <w:r w:rsidRPr="00651940">
                <w:rPr>
                  <w:rFonts w:cs="Arial"/>
                  <w:sz w:val="16"/>
                  <w:szCs w:val="16"/>
                  <w:lang w:val="en-AU" w:eastAsia="en-US"/>
                </w:rPr>
                <w:t>productSpecification</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7B2C70A" w14:textId="7BA80A25" w:rsidR="00414E63" w:rsidRPr="00753ED4" w:rsidRDefault="00414E63" w:rsidP="00414E63">
            <w:pPr>
              <w:spacing w:before="100" w:beforeAutospacing="1" w:after="0" w:line="240" w:lineRule="auto"/>
              <w:jc w:val="left"/>
              <w:rPr>
                <w:ins w:id="2439" w:author="Gert Morlion" w:date="2024-08-26T14:03:00Z"/>
                <w:rFonts w:cs="Arial"/>
                <w:sz w:val="16"/>
                <w:szCs w:val="16"/>
                <w:lang w:eastAsia="en-US"/>
              </w:rPr>
            </w:pPr>
            <w:ins w:id="2440" w:author="Bernd Birklhuber" w:date="2025-03-07T13:33:00Z">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08A92F0" w14:textId="789A3642" w:rsidR="00414E63" w:rsidRPr="00753ED4" w:rsidRDefault="00414E63" w:rsidP="00414E63">
            <w:pPr>
              <w:spacing w:before="100" w:beforeAutospacing="1" w:after="0" w:line="240" w:lineRule="auto"/>
              <w:jc w:val="center"/>
              <w:rPr>
                <w:ins w:id="2441" w:author="Gert Morlion" w:date="2024-08-26T14:03:00Z"/>
                <w:rFonts w:cs="Arial"/>
                <w:sz w:val="16"/>
                <w:szCs w:val="16"/>
                <w:lang w:eastAsia="en-US"/>
              </w:rPr>
            </w:pPr>
            <w:ins w:id="2442" w:author="Bernd Birklhuber" w:date="2025-03-07T13:33:00Z">
              <w:r w:rsidRPr="00E37327">
                <w:rPr>
                  <w:rFonts w:cs="Arial"/>
                  <w:sz w:val="16"/>
                  <w:szCs w:val="16"/>
                  <w:lang w:val="en-AU" w:eastAsia="en-US"/>
                </w:rPr>
                <w:t>1</w:t>
              </w:r>
              <w:r>
                <w:rPr>
                  <w:rFonts w:cs="Arial"/>
                  <w:sz w:val="16"/>
                  <w:szCs w:val="16"/>
                  <w:lang w:val="en-AU"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33E5E5" w14:textId="4F2075E4" w:rsidR="00414E63" w:rsidRPr="00753ED4" w:rsidRDefault="00414E63" w:rsidP="00414E63">
            <w:pPr>
              <w:spacing w:before="100" w:beforeAutospacing="1" w:after="0" w:line="240" w:lineRule="auto"/>
              <w:jc w:val="left"/>
              <w:rPr>
                <w:ins w:id="2443" w:author="Gert Morlion" w:date="2024-08-26T14:03:00Z"/>
                <w:rFonts w:cs="Arial"/>
                <w:sz w:val="16"/>
                <w:szCs w:val="16"/>
                <w:lang w:eastAsia="en-US"/>
              </w:rPr>
            </w:pPr>
            <w:ins w:id="2444" w:author="Bernd Birklhuber" w:date="2025-03-07T13:33:00Z">
              <w:r w:rsidRPr="00651940">
                <w:rPr>
                  <w:rFonts w:cs="Arial"/>
                  <w:sz w:val="16"/>
                  <w:szCs w:val="16"/>
                  <w:lang w:val="en-AU" w:eastAsia="en-US"/>
                </w:rPr>
                <w:t>S100_ProductSpecification</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B5785AB" w14:textId="7A5851D6" w:rsidR="00414E63" w:rsidRDefault="00414E63" w:rsidP="00414E63">
            <w:pPr>
              <w:spacing w:before="60" w:after="60" w:line="240" w:lineRule="auto"/>
              <w:jc w:val="left"/>
              <w:rPr>
                <w:ins w:id="2445" w:author="Bernd Birklhuber" w:date="2025-03-07T13:33:00Z"/>
                <w:rFonts w:cs="Arial"/>
                <w:sz w:val="16"/>
                <w:szCs w:val="16"/>
                <w:lang w:val="en-AU" w:eastAsia="en-US"/>
              </w:rPr>
            </w:pPr>
            <w:ins w:id="2446" w:author="Bernd Birklhuber" w:date="2025-03-07T13:33:00Z">
              <w:r>
                <w:rPr>
                  <w:rFonts w:cs="Arial"/>
                  <w:sz w:val="16"/>
                  <w:szCs w:val="16"/>
                  <w:lang w:val="en-AU" w:eastAsia="en-US"/>
                </w:rPr>
                <w:t>The Exchange Catalogue may contain datasets from Product Specifications other than S-401</w:t>
              </w:r>
            </w:ins>
          </w:p>
          <w:p w14:paraId="215AAA85" w14:textId="417922C8" w:rsidR="00414E63" w:rsidRPr="00753ED4" w:rsidRDefault="00414E63" w:rsidP="00414E63">
            <w:pPr>
              <w:spacing w:before="100" w:beforeAutospacing="1" w:after="0" w:line="240" w:lineRule="auto"/>
              <w:jc w:val="left"/>
              <w:rPr>
                <w:ins w:id="2447" w:author="Gert Morlion" w:date="2024-08-26T14:03:00Z"/>
                <w:rFonts w:cs="Arial"/>
                <w:sz w:val="16"/>
                <w:szCs w:val="16"/>
                <w:lang w:eastAsia="en-US"/>
              </w:rPr>
            </w:pPr>
            <w:ins w:id="2448" w:author="Bernd Birklhuber" w:date="2025-03-07T13:33:00Z">
              <w:r w:rsidRPr="00CA7F2D">
                <w:rPr>
                  <w:rFonts w:cs="Arial"/>
                  <w:sz w:val="16"/>
                  <w:szCs w:val="16"/>
                  <w:lang w:eastAsia="en-US"/>
                </w:rPr>
                <w:t>0..</w:t>
              </w:r>
              <w:r>
                <w:rPr>
                  <w:rFonts w:cs="Arial"/>
                  <w:sz w:val="16"/>
                  <w:szCs w:val="16"/>
                  <w:lang w:eastAsia="en-US"/>
                </w:rPr>
                <w:t>*</w:t>
              </w:r>
              <w:r w:rsidRPr="00CA7F2D">
                <w:rPr>
                  <w:rFonts w:cs="Arial"/>
                  <w:sz w:val="16"/>
                  <w:szCs w:val="16"/>
                  <w:lang w:eastAsia="en-US"/>
                </w:rPr>
                <w:t xml:space="preserve"> multiplicity in S-100 restricted to 1</w:t>
              </w:r>
              <w:r>
                <w:rPr>
                  <w:rFonts w:cs="Arial"/>
                  <w:sz w:val="16"/>
                  <w:szCs w:val="16"/>
                  <w:lang w:eastAsia="en-US"/>
                </w:rPr>
                <w:t>..* in S-4</w:t>
              </w:r>
              <w:r w:rsidRPr="00CA7F2D">
                <w:rPr>
                  <w:rFonts w:cs="Arial"/>
                  <w:sz w:val="16"/>
                  <w:szCs w:val="16"/>
                  <w:lang w:eastAsia="en-US"/>
                </w:rPr>
                <w:t>01</w:t>
              </w:r>
            </w:ins>
          </w:p>
        </w:tc>
      </w:tr>
      <w:tr w:rsidR="00414E63" w:rsidRPr="00753ED4" w14:paraId="17EC39E6" w14:textId="77777777" w:rsidTr="00414E63">
        <w:trPr>
          <w:trHeight w:val="20"/>
          <w:tblHeader/>
          <w:ins w:id="2449"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443ECEB" w14:textId="0CD0BF24" w:rsidR="00414E63" w:rsidRPr="00753ED4" w:rsidRDefault="00414E63" w:rsidP="00414E63">
            <w:pPr>
              <w:spacing w:before="100" w:beforeAutospacing="1" w:after="0" w:line="240" w:lineRule="auto"/>
              <w:jc w:val="left"/>
              <w:rPr>
                <w:ins w:id="2450" w:author="Gert Morlion" w:date="2024-08-26T14:03:00Z"/>
                <w:rFonts w:cs="Arial"/>
                <w:sz w:val="16"/>
                <w:szCs w:val="16"/>
                <w:lang w:eastAsia="en-US"/>
              </w:rPr>
            </w:pPr>
            <w:ins w:id="2451" w:author="Bernd Birklhuber" w:date="2025-03-07T13:33:00Z">
              <w:r>
                <w:rPr>
                  <w:rFonts w:cs="Arial"/>
                  <w:sz w:val="16"/>
                  <w:szCs w:val="16"/>
                  <w:lang w:val="en-AU" w:eastAsia="en-US"/>
                </w:rPr>
                <w:t>defaultLocale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CE4C3EA" w14:textId="3F416FF1" w:rsidR="00414E63" w:rsidRPr="00753ED4" w:rsidRDefault="00414E63" w:rsidP="00414E63">
            <w:pPr>
              <w:spacing w:before="100" w:beforeAutospacing="1" w:after="0" w:line="240" w:lineRule="auto"/>
              <w:jc w:val="left"/>
              <w:rPr>
                <w:ins w:id="2452" w:author="Gert Morlion" w:date="2024-08-26T14:03:00Z"/>
                <w:rFonts w:cs="Arial"/>
                <w:sz w:val="16"/>
                <w:szCs w:val="16"/>
                <w:lang w:eastAsia="en-US"/>
              </w:rPr>
            </w:pPr>
            <w:ins w:id="2453" w:author="Bernd Birklhuber" w:date="2025-03-07T13:33:00Z">
              <w:r w:rsidRPr="005F1D4D">
                <w:rPr>
                  <w:rFonts w:cs="Arial"/>
                  <w:sz w:val="16"/>
                  <w:szCs w:val="16"/>
                </w:rPr>
                <w:t xml:space="preserve">Default language and character set used for all metadata records in this </w:t>
              </w:r>
              <w:r w:rsidRPr="00327FED">
                <w:rPr>
                  <w:rFonts w:cs="Arial"/>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F3CF253" w14:textId="4C703C4E" w:rsidR="00414E63" w:rsidRPr="00753ED4" w:rsidRDefault="00414E63" w:rsidP="00414E63">
            <w:pPr>
              <w:spacing w:before="100" w:beforeAutospacing="1" w:after="0" w:line="240" w:lineRule="auto"/>
              <w:jc w:val="center"/>
              <w:rPr>
                <w:ins w:id="2454" w:author="Gert Morlion" w:date="2024-08-26T14:03:00Z"/>
                <w:rFonts w:cs="Arial"/>
                <w:sz w:val="16"/>
                <w:szCs w:val="16"/>
                <w:lang w:eastAsia="en-US"/>
              </w:rPr>
            </w:pPr>
            <w:ins w:id="2455" w:author="Bernd Birklhuber"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0293FFC" w14:textId="08C64851" w:rsidR="00414E63" w:rsidRPr="00753ED4" w:rsidRDefault="00414E63" w:rsidP="00414E63">
            <w:pPr>
              <w:spacing w:before="100" w:beforeAutospacing="1" w:after="0" w:line="240" w:lineRule="auto"/>
              <w:jc w:val="left"/>
              <w:rPr>
                <w:ins w:id="2456" w:author="Gert Morlion" w:date="2024-08-26T14:03:00Z"/>
                <w:rFonts w:cs="Arial"/>
                <w:sz w:val="16"/>
                <w:szCs w:val="16"/>
                <w:lang w:eastAsia="en-US"/>
              </w:rPr>
            </w:pPr>
            <w:ins w:id="2457" w:author="Bernd Birklhuber" w:date="2025-03-07T13:33:00Z">
              <w:r>
                <w:rPr>
                  <w:rFonts w:cs="Arial"/>
                  <w:sz w:val="16"/>
                  <w:szCs w:val="16"/>
                  <w:lang w:val="en-AU" w:eastAsia="en-US"/>
                </w:rPr>
                <w:t>PT_Locale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9D105F2" w14:textId="77777777" w:rsidR="00414E63" w:rsidRDefault="00414E63" w:rsidP="00414E63">
            <w:pPr>
              <w:spacing w:before="60" w:after="60" w:line="240" w:lineRule="auto"/>
              <w:jc w:val="left"/>
              <w:rPr>
                <w:ins w:id="2458" w:author="Bernd Birklhuber" w:date="2025-03-07T13:33:00Z"/>
                <w:rFonts w:cs="Arial"/>
                <w:sz w:val="16"/>
                <w:szCs w:val="16"/>
                <w:lang w:val="en-AU" w:eastAsia="en-US"/>
              </w:rPr>
            </w:pPr>
            <w:ins w:id="2459" w:author="Bernd Birklhuber" w:date="2025-03-07T13:33:00Z">
              <w:r w:rsidRPr="00651940">
                <w:rPr>
                  <w:rFonts w:cs="Arial"/>
                  <w:sz w:val="16"/>
                  <w:szCs w:val="16"/>
                  <w:lang w:val="en-AU" w:eastAsia="en-US"/>
                </w:rPr>
                <w:t>All datasets conforming to S-101 P</w:t>
              </w:r>
              <w:r>
                <w:rPr>
                  <w:rFonts w:cs="Arial"/>
                  <w:sz w:val="16"/>
                  <w:szCs w:val="16"/>
                  <w:lang w:val="en-AU" w:eastAsia="en-US"/>
                </w:rPr>
                <w:t xml:space="preserve">roduct </w:t>
              </w:r>
              <w:r w:rsidRPr="00651940">
                <w:rPr>
                  <w:rFonts w:cs="Arial"/>
                  <w:sz w:val="16"/>
                  <w:szCs w:val="16"/>
                  <w:lang w:val="en-AU" w:eastAsia="en-US"/>
                </w:rPr>
                <w:t>S</w:t>
              </w:r>
              <w:r>
                <w:rPr>
                  <w:rFonts w:cs="Arial"/>
                  <w:sz w:val="16"/>
                  <w:szCs w:val="16"/>
                  <w:lang w:val="en-AU" w:eastAsia="en-US"/>
                </w:rPr>
                <w:t>pecification</w:t>
              </w:r>
              <w:r w:rsidRPr="00651940">
                <w:rPr>
                  <w:rFonts w:cs="Arial"/>
                  <w:sz w:val="16"/>
                  <w:szCs w:val="16"/>
                  <w:lang w:val="en-AU" w:eastAsia="en-US"/>
                </w:rPr>
                <w:t xml:space="preserve"> must use English language</w:t>
              </w:r>
              <w:r>
                <w:rPr>
                  <w:rFonts w:cs="Arial"/>
                  <w:sz w:val="16"/>
                  <w:szCs w:val="16"/>
                  <w:lang w:val="en-AU" w:eastAsia="en-US"/>
                </w:rPr>
                <w:t xml:space="preserve"> as default locale</w:t>
              </w:r>
            </w:ins>
          </w:p>
          <w:p w14:paraId="1E17F3AF" w14:textId="18DECEA7" w:rsidR="00414E63" w:rsidRPr="00753ED4" w:rsidRDefault="00414E63" w:rsidP="00414E63">
            <w:pPr>
              <w:spacing w:before="100" w:beforeAutospacing="1" w:after="0" w:line="240" w:lineRule="auto"/>
              <w:jc w:val="left"/>
              <w:rPr>
                <w:ins w:id="2460" w:author="Gert Morlion" w:date="2024-08-26T14:03:00Z"/>
                <w:rFonts w:cs="Arial"/>
                <w:sz w:val="16"/>
                <w:szCs w:val="16"/>
                <w:lang w:eastAsia="en-US"/>
              </w:rPr>
            </w:pPr>
            <w:ins w:id="2461" w:author="Bernd Birklhuber" w:date="2025-03-07T13:33:00Z">
              <w:r w:rsidRPr="00CA7F2D">
                <w:rPr>
                  <w:rFonts w:cs="Arial"/>
                  <w:sz w:val="16"/>
                  <w:szCs w:val="16"/>
                  <w:lang w:eastAsia="en-US"/>
                </w:rPr>
                <w:t>0..1 multiplicity</w:t>
              </w:r>
              <w:r>
                <w:rPr>
                  <w:rFonts w:cs="Arial"/>
                  <w:sz w:val="16"/>
                  <w:szCs w:val="16"/>
                  <w:lang w:eastAsia="en-US"/>
                </w:rPr>
                <w:t xml:space="preserve"> in S-100 restricted to 1 in S-4</w:t>
              </w:r>
              <w:r w:rsidRPr="00CA7F2D">
                <w:rPr>
                  <w:rFonts w:cs="Arial"/>
                  <w:sz w:val="16"/>
                  <w:szCs w:val="16"/>
                  <w:lang w:eastAsia="en-US"/>
                </w:rPr>
                <w:t>01</w:t>
              </w:r>
            </w:ins>
          </w:p>
        </w:tc>
      </w:tr>
      <w:tr w:rsidR="00414E63" w:rsidRPr="00753ED4" w14:paraId="53423990" w14:textId="77777777" w:rsidTr="00414E63">
        <w:trPr>
          <w:trHeight w:val="20"/>
          <w:tblHeader/>
          <w:ins w:id="2462"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C75DE4E" w14:textId="36511CF8" w:rsidR="00414E63" w:rsidRPr="00753ED4" w:rsidRDefault="00414E63" w:rsidP="00414E63">
            <w:pPr>
              <w:spacing w:before="100" w:beforeAutospacing="1" w:after="0" w:line="240" w:lineRule="auto"/>
              <w:jc w:val="left"/>
              <w:rPr>
                <w:ins w:id="2463" w:author="Gert Morlion" w:date="2024-08-26T14:03:00Z"/>
                <w:rFonts w:cs="Arial"/>
                <w:sz w:val="16"/>
                <w:szCs w:val="16"/>
                <w:lang w:eastAsia="en-US"/>
              </w:rPr>
            </w:pPr>
            <w:ins w:id="2464" w:author="Bernd Birklhuber" w:date="2025-03-07T13:33:00Z">
              <w:r>
                <w:rPr>
                  <w:rFonts w:cs="Arial"/>
                  <w:sz w:val="16"/>
                  <w:szCs w:val="16"/>
                  <w:lang w:val="en-AU" w:eastAsia="en-US"/>
                </w:rPr>
                <w:t>otherLocale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0DE478E" w14:textId="60D1212C" w:rsidR="00414E63" w:rsidRPr="00753ED4" w:rsidRDefault="00414E63" w:rsidP="00414E63">
            <w:pPr>
              <w:spacing w:before="100" w:beforeAutospacing="1" w:after="0" w:line="240" w:lineRule="auto"/>
              <w:jc w:val="left"/>
              <w:rPr>
                <w:ins w:id="2465" w:author="Gert Morlion" w:date="2024-08-26T14:03:00Z"/>
                <w:rFonts w:cs="Arial"/>
                <w:sz w:val="16"/>
                <w:szCs w:val="16"/>
                <w:lang w:eastAsia="en-US"/>
              </w:rPr>
            </w:pPr>
            <w:ins w:id="2466" w:author="Bernd Birklhuber" w:date="2025-03-07T13:33:00Z">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A6BD7AB" w14:textId="51F26EF9" w:rsidR="00414E63" w:rsidRPr="00753ED4" w:rsidRDefault="00414E63" w:rsidP="00414E63">
            <w:pPr>
              <w:spacing w:before="100" w:beforeAutospacing="1" w:after="0" w:line="240" w:lineRule="auto"/>
              <w:jc w:val="center"/>
              <w:rPr>
                <w:ins w:id="2467" w:author="Gert Morlion" w:date="2024-08-26T14:03:00Z"/>
                <w:rFonts w:cs="Arial"/>
                <w:sz w:val="16"/>
                <w:szCs w:val="16"/>
                <w:lang w:eastAsia="en-US"/>
              </w:rPr>
            </w:pPr>
            <w:ins w:id="2468" w:author="Bernd Birklhuber" w:date="2025-03-07T13:33:00Z">
              <w:r>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3DA717" w14:textId="5C982610" w:rsidR="00414E63" w:rsidRPr="00753ED4" w:rsidRDefault="00414E63" w:rsidP="00414E63">
            <w:pPr>
              <w:spacing w:before="100" w:beforeAutospacing="1" w:after="0" w:line="240" w:lineRule="auto"/>
              <w:jc w:val="left"/>
              <w:rPr>
                <w:ins w:id="2469" w:author="Gert Morlion" w:date="2024-08-26T14:03:00Z"/>
                <w:rFonts w:cs="Arial"/>
                <w:sz w:val="16"/>
                <w:szCs w:val="16"/>
                <w:lang w:eastAsia="en-US"/>
              </w:rPr>
            </w:pPr>
            <w:ins w:id="2470" w:author="Bernd Birklhuber" w:date="2025-03-07T13:33:00Z">
              <w:r>
                <w:rPr>
                  <w:rFonts w:cs="Arial"/>
                  <w:sz w:val="16"/>
                  <w:szCs w:val="16"/>
                  <w:lang w:val="en-AU" w:eastAsia="en-US"/>
                </w:rPr>
                <w:t>PT_Locale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64013BE" w14:textId="53F92B52" w:rsidR="00414E63" w:rsidRPr="00753ED4" w:rsidRDefault="00414E63" w:rsidP="00414E63">
            <w:pPr>
              <w:spacing w:before="100" w:beforeAutospacing="1" w:after="0" w:line="240" w:lineRule="auto"/>
              <w:jc w:val="left"/>
              <w:rPr>
                <w:ins w:id="2471" w:author="Gert Morlion" w:date="2024-08-26T14:03:00Z"/>
                <w:rFonts w:cs="Arial"/>
                <w:sz w:val="16"/>
                <w:szCs w:val="16"/>
                <w:lang w:eastAsia="en-US"/>
              </w:rPr>
            </w:pPr>
            <w:ins w:id="2472" w:author="Bernd Birklhuber" w:date="2025-03-07T13:33:00Z">
              <w:r w:rsidRPr="0034240D">
                <w:rPr>
                  <w:sz w:val="16"/>
                  <w:szCs w:val="16"/>
                </w:rPr>
                <w:t xml:space="preserve">Required if any localized entries are present in the </w:t>
              </w:r>
              <w:r w:rsidRPr="00327FED">
                <w:rPr>
                  <w:sz w:val="16"/>
                  <w:szCs w:val="16"/>
                </w:rPr>
                <w:t>Exchange Catalogue</w:t>
              </w:r>
            </w:ins>
          </w:p>
        </w:tc>
      </w:tr>
      <w:tr w:rsidR="00414E63" w:rsidRPr="00753ED4" w14:paraId="5BCC3E35" w14:textId="77777777" w:rsidTr="00414E63">
        <w:trPr>
          <w:trHeight w:val="20"/>
          <w:tblHeader/>
          <w:ins w:id="2473"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EA7257A" w14:textId="18FFDE21" w:rsidR="00414E63" w:rsidRPr="00753ED4" w:rsidRDefault="00414E63" w:rsidP="00414E63">
            <w:pPr>
              <w:spacing w:before="100" w:beforeAutospacing="1" w:after="0" w:line="240" w:lineRule="auto"/>
              <w:jc w:val="left"/>
              <w:rPr>
                <w:ins w:id="2474" w:author="Gert Morlion" w:date="2024-08-26T14:03:00Z"/>
                <w:rFonts w:cs="Arial"/>
                <w:sz w:val="16"/>
                <w:szCs w:val="16"/>
                <w:lang w:eastAsia="en-US"/>
              </w:rPr>
            </w:pPr>
            <w:ins w:id="2475" w:author="Bernd Birklhuber" w:date="2025-03-07T13:33:00Z">
              <w:r w:rsidRPr="00651940">
                <w:rPr>
                  <w:rFonts w:cs="Arial"/>
                  <w:sz w:val="16"/>
                  <w:szCs w:val="16"/>
                  <w:lang w:val="en-AU" w:eastAsia="en-US"/>
                </w:rPr>
                <w:t>exchangeCatalogueDescription</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D557CD4" w14:textId="2AF95CB3" w:rsidR="00414E63" w:rsidRPr="00753ED4" w:rsidRDefault="00414E63" w:rsidP="00414E63">
            <w:pPr>
              <w:spacing w:before="100" w:beforeAutospacing="1" w:after="0" w:line="240" w:lineRule="auto"/>
              <w:jc w:val="left"/>
              <w:rPr>
                <w:ins w:id="2476" w:author="Gert Morlion" w:date="2024-08-26T14:03:00Z"/>
                <w:rFonts w:cs="Arial"/>
                <w:sz w:val="16"/>
                <w:szCs w:val="16"/>
                <w:lang w:eastAsia="en-US"/>
              </w:rPr>
            </w:pPr>
            <w:ins w:id="2477" w:author="Bernd Birklhuber" w:date="2025-03-07T13:33:00Z">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3A2C41B" w14:textId="3B660828" w:rsidR="00414E63" w:rsidRPr="00753ED4" w:rsidRDefault="00414E63" w:rsidP="00414E63">
            <w:pPr>
              <w:spacing w:before="100" w:beforeAutospacing="1" w:after="0" w:line="240" w:lineRule="auto"/>
              <w:jc w:val="center"/>
              <w:rPr>
                <w:ins w:id="2478" w:author="Gert Morlion" w:date="2024-08-26T14:03:00Z"/>
                <w:rFonts w:cs="Arial"/>
                <w:sz w:val="16"/>
                <w:szCs w:val="16"/>
                <w:lang w:eastAsia="en-US"/>
              </w:rPr>
            </w:pPr>
            <w:ins w:id="2479" w:author="Bernd Birklhuber" w:date="2025-03-07T13:33:00Z">
              <w:r>
                <w:rPr>
                  <w:rFonts w:cs="Arial"/>
                  <w:sz w:val="16"/>
                  <w:szCs w:val="16"/>
                  <w:lang w:val="en-AU"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4A19A7" w14:textId="5453CB29" w:rsidR="00414E63" w:rsidRPr="00753ED4" w:rsidRDefault="00414E63" w:rsidP="00414E63">
            <w:pPr>
              <w:spacing w:before="100" w:beforeAutospacing="1" w:after="0" w:line="240" w:lineRule="auto"/>
              <w:jc w:val="left"/>
              <w:rPr>
                <w:ins w:id="2480" w:author="Gert Morlion" w:date="2024-08-26T14:03:00Z"/>
                <w:rFonts w:cs="Arial"/>
                <w:sz w:val="16"/>
                <w:szCs w:val="16"/>
                <w:lang w:eastAsia="en-US"/>
              </w:rPr>
            </w:pPr>
            <w:ins w:id="2481" w:author="Bernd Birklhuber" w:date="2025-03-07T13:33:00Z">
              <w:r w:rsidRPr="00651940">
                <w:rPr>
                  <w:rFonts w:cs="Arial"/>
                  <w:sz w:val="16"/>
                  <w:szCs w:val="16"/>
                  <w:lang w:val="en-AU" w:eastAsia="en-US"/>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3C6C6FA" w14:textId="77777777" w:rsidR="00414E63" w:rsidRPr="00753ED4" w:rsidRDefault="00414E63" w:rsidP="00414E63">
            <w:pPr>
              <w:spacing w:before="100" w:beforeAutospacing="1" w:after="0" w:line="240" w:lineRule="auto"/>
              <w:jc w:val="left"/>
              <w:rPr>
                <w:ins w:id="2482" w:author="Gert Morlion" w:date="2024-08-26T14:03:00Z"/>
                <w:rFonts w:cs="Arial"/>
                <w:sz w:val="16"/>
                <w:szCs w:val="16"/>
                <w:lang w:eastAsia="en-US"/>
              </w:rPr>
            </w:pPr>
          </w:p>
        </w:tc>
      </w:tr>
      <w:tr w:rsidR="00414E63" w:rsidRPr="00753ED4" w14:paraId="6CFEF5D2" w14:textId="77777777" w:rsidTr="00414E63">
        <w:trPr>
          <w:trHeight w:val="20"/>
          <w:tblHeader/>
          <w:ins w:id="2483"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57B6BD8" w14:textId="2DA5BB90" w:rsidR="00414E63" w:rsidRPr="00753ED4" w:rsidRDefault="00414E63" w:rsidP="00414E63">
            <w:pPr>
              <w:spacing w:before="100" w:beforeAutospacing="1" w:after="0" w:line="240" w:lineRule="auto"/>
              <w:jc w:val="left"/>
              <w:rPr>
                <w:ins w:id="2484" w:author="Gert Morlion" w:date="2024-08-26T14:03:00Z"/>
                <w:rFonts w:cs="Arial"/>
                <w:sz w:val="16"/>
                <w:szCs w:val="16"/>
                <w:lang w:eastAsia="en-US"/>
              </w:rPr>
            </w:pPr>
            <w:ins w:id="2485" w:author="Bernd Birklhuber" w:date="2025-03-07T13:33:00Z">
              <w:r w:rsidRPr="00651940">
                <w:rPr>
                  <w:rFonts w:cs="Arial"/>
                  <w:sz w:val="16"/>
                  <w:szCs w:val="16"/>
                  <w:lang w:val="en-AU" w:eastAsia="en-US"/>
                </w:rPr>
                <w:t>exchangeCatalogueComment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AE50939" w14:textId="4A194AB8" w:rsidR="00414E63" w:rsidRPr="00753ED4" w:rsidRDefault="00414E63" w:rsidP="00414E63">
            <w:pPr>
              <w:spacing w:before="100" w:beforeAutospacing="1" w:after="0" w:line="240" w:lineRule="auto"/>
              <w:jc w:val="left"/>
              <w:rPr>
                <w:ins w:id="2486" w:author="Gert Morlion" w:date="2024-08-26T14:03:00Z"/>
                <w:rFonts w:cs="Arial"/>
                <w:sz w:val="16"/>
                <w:szCs w:val="16"/>
                <w:lang w:eastAsia="en-US"/>
              </w:rPr>
            </w:pPr>
            <w:ins w:id="2487" w:author="Bernd Birklhuber" w:date="2025-03-07T13:33:00Z">
              <w:r w:rsidRPr="003A450C">
                <w:rPr>
                  <w:rFonts w:cs="Arial"/>
                  <w:sz w:val="16"/>
                  <w:szCs w:val="16"/>
                </w:rPr>
                <w:t>Any additional Information</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F9F9BB0" w14:textId="475452A7" w:rsidR="00414E63" w:rsidRPr="00753ED4" w:rsidRDefault="00414E63" w:rsidP="00414E63">
            <w:pPr>
              <w:spacing w:before="100" w:beforeAutospacing="1" w:after="0" w:line="240" w:lineRule="auto"/>
              <w:jc w:val="center"/>
              <w:rPr>
                <w:ins w:id="2488" w:author="Gert Morlion" w:date="2024-08-26T14:03:00Z"/>
                <w:rFonts w:cs="Arial"/>
                <w:sz w:val="16"/>
                <w:szCs w:val="16"/>
                <w:lang w:eastAsia="en-US"/>
              </w:rPr>
            </w:pPr>
            <w:ins w:id="2489" w:author="Bernd Birklhuber" w:date="2025-03-07T13:33:00Z">
              <w:r w:rsidRPr="00E37327">
                <w:rPr>
                  <w:rFonts w:cs="Arial"/>
                  <w:sz w:val="16"/>
                  <w:szCs w:val="16"/>
                  <w:lang w:val="en-AU"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9246976" w14:textId="08F3BA65" w:rsidR="00414E63" w:rsidRPr="00753ED4" w:rsidRDefault="00414E63" w:rsidP="00414E63">
            <w:pPr>
              <w:spacing w:before="100" w:beforeAutospacing="1" w:after="0" w:line="240" w:lineRule="auto"/>
              <w:jc w:val="left"/>
              <w:rPr>
                <w:ins w:id="2490" w:author="Gert Morlion" w:date="2024-08-26T14:03:00Z"/>
                <w:rFonts w:cs="Arial"/>
                <w:sz w:val="16"/>
                <w:szCs w:val="16"/>
                <w:lang w:eastAsia="en-US"/>
              </w:rPr>
            </w:pPr>
            <w:ins w:id="2491" w:author="Bernd Birklhuber" w:date="2025-03-07T13:33:00Z">
              <w:r w:rsidRPr="00651940">
                <w:rPr>
                  <w:rFonts w:cs="Arial"/>
                  <w:sz w:val="16"/>
                  <w:szCs w:val="16"/>
                  <w:lang w:val="en-AU" w:eastAsia="en-US"/>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EE8206" w14:textId="77777777" w:rsidR="00414E63" w:rsidRPr="00753ED4" w:rsidRDefault="00414E63" w:rsidP="00414E63">
            <w:pPr>
              <w:spacing w:before="100" w:beforeAutospacing="1" w:after="0" w:line="240" w:lineRule="auto"/>
              <w:jc w:val="left"/>
              <w:rPr>
                <w:ins w:id="2492" w:author="Gert Morlion" w:date="2024-08-26T14:03:00Z"/>
                <w:rFonts w:cs="Arial"/>
                <w:sz w:val="16"/>
                <w:szCs w:val="16"/>
                <w:lang w:eastAsia="en-US"/>
              </w:rPr>
            </w:pPr>
          </w:p>
        </w:tc>
      </w:tr>
      <w:tr w:rsidR="00414E63" w:rsidRPr="00753ED4" w14:paraId="7D2E28D2" w14:textId="77777777" w:rsidTr="00414E63">
        <w:trPr>
          <w:trHeight w:val="20"/>
          <w:tblHeader/>
          <w:ins w:id="2493"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0C296ABC" w14:textId="0942737C" w:rsidR="00414E63" w:rsidRPr="00753ED4" w:rsidRDefault="00414E63" w:rsidP="00414E63">
            <w:pPr>
              <w:spacing w:before="100" w:beforeAutospacing="1" w:after="0" w:line="240" w:lineRule="auto"/>
              <w:jc w:val="left"/>
              <w:rPr>
                <w:ins w:id="2494" w:author="Gert Morlion" w:date="2024-08-26T14:03:00Z"/>
                <w:rFonts w:cs="Arial"/>
                <w:sz w:val="16"/>
                <w:szCs w:val="16"/>
                <w:lang w:eastAsia="en-US"/>
              </w:rPr>
            </w:pPr>
            <w:ins w:id="2495" w:author="Bernd Birklhuber" w:date="2025-03-07T13:33:00Z">
              <w:r>
                <w:rPr>
                  <w:rFonts w:cs="Arial"/>
                  <w:sz w:val="16"/>
                  <w:szCs w:val="16"/>
                  <w:lang w:val="en-AU"/>
                </w:rPr>
                <w:t>certificates</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BF06213" w14:textId="555517C4" w:rsidR="00414E63" w:rsidRPr="00753ED4" w:rsidRDefault="00414E63" w:rsidP="00414E63">
            <w:pPr>
              <w:spacing w:before="100" w:beforeAutospacing="1" w:after="0" w:line="240" w:lineRule="auto"/>
              <w:jc w:val="left"/>
              <w:rPr>
                <w:ins w:id="2496" w:author="Gert Morlion" w:date="2024-08-26T14:03:00Z"/>
                <w:rFonts w:cs="Arial"/>
                <w:sz w:val="16"/>
                <w:szCs w:val="16"/>
                <w:lang w:eastAsia="en-US"/>
              </w:rPr>
            </w:pPr>
            <w:ins w:id="2497" w:author="Bernd Birklhuber" w:date="2025-03-07T13:33:00Z">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FEF3A16" w14:textId="3C7D8B20" w:rsidR="00414E63" w:rsidRPr="00753ED4" w:rsidRDefault="00414E63" w:rsidP="00414E63">
            <w:pPr>
              <w:spacing w:before="100" w:beforeAutospacing="1" w:after="0" w:line="240" w:lineRule="auto"/>
              <w:jc w:val="center"/>
              <w:rPr>
                <w:ins w:id="2498" w:author="Gert Morlion" w:date="2024-08-26T14:03:00Z"/>
                <w:rFonts w:cs="Arial"/>
                <w:sz w:val="16"/>
                <w:szCs w:val="16"/>
                <w:lang w:eastAsia="en-US"/>
              </w:rPr>
            </w:pPr>
            <w:ins w:id="2499" w:author="Bernd Birklhuber" w:date="2025-03-07T13:33:00Z">
              <w:r>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9426E5" w14:textId="374F2B0F" w:rsidR="00414E63" w:rsidRPr="00753ED4" w:rsidRDefault="00414E63" w:rsidP="00414E63">
            <w:pPr>
              <w:spacing w:before="100" w:beforeAutospacing="1" w:after="0" w:line="240" w:lineRule="auto"/>
              <w:jc w:val="left"/>
              <w:rPr>
                <w:ins w:id="2500" w:author="Gert Morlion" w:date="2024-08-26T14:03:00Z"/>
                <w:rFonts w:cs="Arial"/>
                <w:sz w:val="16"/>
                <w:szCs w:val="16"/>
                <w:lang w:eastAsia="en-US"/>
              </w:rPr>
            </w:pPr>
            <w:ins w:id="2501" w:author="Bernd Birklhuber" w:date="2025-03-07T13:33:00Z">
              <w:r>
                <w:rPr>
                  <w:rFonts w:cs="Arial"/>
                  <w:sz w:val="16"/>
                  <w:szCs w:val="16"/>
                </w:rPr>
                <w:t>S100_SE_CertificateContainerType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A51547" w14:textId="7333AF85" w:rsidR="00414E63" w:rsidRPr="00753ED4" w:rsidRDefault="00414E63" w:rsidP="00414E63">
            <w:pPr>
              <w:spacing w:before="100" w:beforeAutospacing="1" w:after="0" w:line="240" w:lineRule="auto"/>
              <w:jc w:val="left"/>
              <w:rPr>
                <w:ins w:id="2502" w:author="Gert Morlion" w:date="2024-08-26T14:03:00Z"/>
                <w:rFonts w:cs="Arial"/>
                <w:sz w:val="16"/>
                <w:szCs w:val="16"/>
                <w:lang w:eastAsia="en-US"/>
              </w:rPr>
            </w:pPr>
            <w:ins w:id="2503" w:author="Bernd Birklhuber" w:date="2025-03-07T13:33:00Z">
              <w:r>
                <w:rPr>
                  <w:sz w:val="16"/>
                  <w:szCs w:val="16"/>
                </w:rPr>
                <w:t>Content defined in S-100 Part 15. All certificates used, except the SA root certificate (installed separately by the implementing system) shall be included</w:t>
              </w:r>
            </w:ins>
          </w:p>
        </w:tc>
      </w:tr>
      <w:tr w:rsidR="00414E63" w:rsidRPr="00753ED4" w14:paraId="53F5BA03" w14:textId="77777777" w:rsidTr="00414E63">
        <w:trPr>
          <w:trHeight w:val="20"/>
          <w:tblHeader/>
          <w:ins w:id="250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EE0ECEF" w14:textId="20E16FB0" w:rsidR="00414E63" w:rsidRPr="00753ED4" w:rsidRDefault="00414E63" w:rsidP="00414E63">
            <w:pPr>
              <w:spacing w:before="100" w:beforeAutospacing="1" w:after="0" w:line="240" w:lineRule="auto"/>
              <w:jc w:val="left"/>
              <w:rPr>
                <w:ins w:id="2505" w:author="Gert Morlion" w:date="2024-08-26T14:03:00Z"/>
                <w:rFonts w:cs="Arial"/>
                <w:sz w:val="16"/>
                <w:szCs w:val="16"/>
                <w:lang w:eastAsia="en-US"/>
              </w:rPr>
            </w:pPr>
            <w:ins w:id="2506" w:author="Bernd Birklhuber" w:date="2025-03-07T13:33:00Z">
              <w:r>
                <w:rPr>
                  <w:rFonts w:cs="Arial"/>
                  <w:sz w:val="16"/>
                  <w:szCs w:val="16"/>
                  <w:lang w:val="en-AU"/>
                </w:rPr>
                <w:t>dataServerIdentifier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5EE7559" w14:textId="03867BD9" w:rsidR="00414E63" w:rsidRPr="00753ED4" w:rsidRDefault="00414E63" w:rsidP="00414E63">
            <w:pPr>
              <w:spacing w:before="100" w:beforeAutospacing="1" w:after="0" w:line="240" w:lineRule="auto"/>
              <w:jc w:val="left"/>
              <w:rPr>
                <w:ins w:id="2507" w:author="Gert Morlion" w:date="2024-08-26T14:03:00Z"/>
                <w:rFonts w:cs="Arial"/>
                <w:sz w:val="16"/>
                <w:szCs w:val="16"/>
                <w:lang w:eastAsia="en-US"/>
              </w:rPr>
            </w:pPr>
            <w:ins w:id="2508" w:author="Bernd Birklhuber" w:date="2025-03-07T13:33:00Z">
              <w:r>
                <w:rPr>
                  <w:rFonts w:cs="Arial"/>
                  <w:sz w:val="16"/>
                  <w:szCs w:val="16"/>
                </w:rPr>
                <w:t>Identifies the data server for the permit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18C028" w14:textId="5949DD31" w:rsidR="00414E63" w:rsidRPr="00753ED4" w:rsidRDefault="00414E63" w:rsidP="00414E63">
            <w:pPr>
              <w:spacing w:before="100" w:beforeAutospacing="1" w:after="0" w:line="240" w:lineRule="auto"/>
              <w:jc w:val="center"/>
              <w:rPr>
                <w:ins w:id="2509" w:author="Gert Morlion" w:date="2024-08-26T14:03:00Z"/>
                <w:rFonts w:cs="Arial"/>
                <w:sz w:val="16"/>
                <w:szCs w:val="16"/>
                <w:lang w:eastAsia="en-US"/>
              </w:rPr>
            </w:pPr>
            <w:ins w:id="2510" w:author="Bernd Birklhuber" w:date="2025-03-07T13:33:00Z">
              <w:r w:rsidRPr="00E37327">
                <w:rPr>
                  <w:rFonts w:cs="Arial"/>
                  <w:sz w:val="16"/>
                  <w:szCs w:val="16"/>
                  <w:lang w:val="en-AU"/>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909CCB" w14:textId="01B784D6" w:rsidR="00414E63" w:rsidRPr="00753ED4" w:rsidRDefault="00414E63" w:rsidP="00414E63">
            <w:pPr>
              <w:spacing w:before="100" w:beforeAutospacing="1" w:after="0" w:line="240" w:lineRule="auto"/>
              <w:jc w:val="left"/>
              <w:rPr>
                <w:ins w:id="2511" w:author="Gert Morlion" w:date="2024-08-26T14:03:00Z"/>
                <w:rFonts w:cs="Arial"/>
                <w:sz w:val="16"/>
                <w:szCs w:val="16"/>
                <w:lang w:eastAsia="en-US"/>
              </w:rPr>
            </w:pPr>
            <w:ins w:id="2512" w:author="Bernd Birklhuber" w:date="2025-03-07T13:33:00Z">
              <w:r w:rsidRPr="00651940">
                <w:rPr>
                  <w:rFonts w:cs="Arial"/>
                  <w:sz w:val="16"/>
                  <w:szCs w:val="16"/>
                  <w:lang w:val="en-AU"/>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EDBDE8D" w14:textId="77777777" w:rsidR="00414E63" w:rsidRPr="00753ED4" w:rsidRDefault="00414E63" w:rsidP="00414E63">
            <w:pPr>
              <w:spacing w:before="100" w:beforeAutospacing="1" w:after="0" w:line="240" w:lineRule="auto"/>
              <w:jc w:val="left"/>
              <w:rPr>
                <w:ins w:id="2513" w:author="Gert Morlion" w:date="2024-08-26T14:03:00Z"/>
                <w:rFonts w:cs="Arial"/>
                <w:sz w:val="16"/>
                <w:szCs w:val="16"/>
                <w:lang w:eastAsia="en-US"/>
              </w:rPr>
            </w:pPr>
          </w:p>
        </w:tc>
      </w:tr>
      <w:tr w:rsidR="00414E63" w:rsidRPr="00753ED4" w14:paraId="78FAB63D" w14:textId="77777777" w:rsidTr="00414E63">
        <w:trPr>
          <w:trHeight w:val="20"/>
          <w:tblHeader/>
          <w:ins w:id="251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4EDE96C" w14:textId="786FA5A9" w:rsidR="00414E63" w:rsidRPr="00753ED4" w:rsidRDefault="00414E63" w:rsidP="00414E63">
            <w:pPr>
              <w:spacing w:before="100" w:beforeAutospacing="1" w:after="0" w:line="240" w:lineRule="auto"/>
              <w:jc w:val="left"/>
              <w:rPr>
                <w:ins w:id="2515" w:author="Gert Morlion" w:date="2024-08-26T14:03:00Z"/>
                <w:rFonts w:cs="Arial"/>
                <w:sz w:val="16"/>
                <w:szCs w:val="16"/>
                <w:lang w:eastAsia="en-US"/>
              </w:rPr>
            </w:pPr>
            <w:ins w:id="2516" w:author="Bernd Birklhuber" w:date="2025-03-07T13:33:00Z">
              <w:r w:rsidRPr="00651940">
                <w:rPr>
                  <w:rFonts w:cs="Arial"/>
                  <w:sz w:val="16"/>
                  <w:szCs w:val="16"/>
                </w:rPr>
                <w:t>datasetDiscoveryMetadata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6209008" w14:textId="6E332CC5" w:rsidR="00414E63" w:rsidRPr="00753ED4" w:rsidRDefault="00414E63" w:rsidP="00414E63">
            <w:pPr>
              <w:spacing w:before="100" w:beforeAutospacing="1" w:after="0" w:line="240" w:lineRule="auto"/>
              <w:jc w:val="left"/>
              <w:rPr>
                <w:ins w:id="2517" w:author="Gert Morlion" w:date="2024-08-26T14:03:00Z"/>
                <w:rFonts w:cs="Arial"/>
                <w:sz w:val="16"/>
                <w:szCs w:val="16"/>
                <w:lang w:eastAsia="en-US"/>
              </w:rPr>
            </w:pPr>
            <w:ins w:id="2518" w:author="Bernd Birklhuber" w:date="2025-03-07T13:33: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42346F" w14:textId="3C497362" w:rsidR="00414E63" w:rsidRPr="00753ED4" w:rsidRDefault="00414E63" w:rsidP="00414E63">
            <w:pPr>
              <w:spacing w:before="100" w:beforeAutospacing="1" w:after="0" w:line="240" w:lineRule="auto"/>
              <w:jc w:val="center"/>
              <w:rPr>
                <w:ins w:id="2519" w:author="Gert Morlion" w:date="2024-08-26T14:03:00Z"/>
                <w:rFonts w:cs="Arial"/>
                <w:sz w:val="16"/>
                <w:szCs w:val="16"/>
                <w:lang w:eastAsia="en-US"/>
              </w:rPr>
            </w:pPr>
            <w:ins w:id="2520" w:author="Bernd Birklhuber" w:date="2025-03-07T13:33:00Z">
              <w:r w:rsidRPr="00E37327">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8E262A3" w14:textId="68DC4D24" w:rsidR="00414E63" w:rsidRPr="00753ED4" w:rsidRDefault="00414E63" w:rsidP="00414E63">
            <w:pPr>
              <w:spacing w:before="100" w:beforeAutospacing="1" w:after="0" w:line="240" w:lineRule="auto"/>
              <w:jc w:val="left"/>
              <w:rPr>
                <w:ins w:id="2521" w:author="Gert Morlion" w:date="2024-08-26T14:03:00Z"/>
                <w:rFonts w:cs="Arial"/>
                <w:sz w:val="16"/>
                <w:szCs w:val="16"/>
                <w:lang w:eastAsia="en-US"/>
              </w:rPr>
            </w:pPr>
            <w:ins w:id="2522" w:author="Bernd Birklhuber" w:date="2025-03-07T13:33:00Z">
              <w:r w:rsidRPr="00651940">
                <w:rPr>
                  <w:sz w:val="16"/>
                  <w:szCs w:val="16"/>
                </w:rPr>
                <w:t>Aggregation S100_DatasetDiscoveryMetadata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EED8AA" w14:textId="77777777" w:rsidR="00414E63" w:rsidRPr="00753ED4" w:rsidRDefault="00414E63" w:rsidP="00414E63">
            <w:pPr>
              <w:spacing w:before="100" w:beforeAutospacing="1" w:after="0" w:line="240" w:lineRule="auto"/>
              <w:jc w:val="left"/>
              <w:rPr>
                <w:ins w:id="2523" w:author="Gert Morlion" w:date="2024-08-26T14:03:00Z"/>
                <w:rFonts w:cs="Arial"/>
                <w:sz w:val="16"/>
                <w:szCs w:val="16"/>
                <w:lang w:eastAsia="en-US"/>
              </w:rPr>
            </w:pPr>
          </w:p>
        </w:tc>
      </w:tr>
      <w:tr w:rsidR="00414E63" w:rsidRPr="00753ED4" w14:paraId="74C4057A" w14:textId="77777777" w:rsidTr="00414E63">
        <w:trPr>
          <w:trHeight w:val="20"/>
          <w:tblHeader/>
          <w:ins w:id="252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52E431D" w14:textId="66885669" w:rsidR="00414E63" w:rsidRPr="00753ED4" w:rsidRDefault="00414E63" w:rsidP="00414E63">
            <w:pPr>
              <w:spacing w:before="100" w:beforeAutospacing="1" w:after="0" w:line="240" w:lineRule="auto"/>
              <w:jc w:val="left"/>
              <w:rPr>
                <w:ins w:id="2525" w:author="Gert Morlion" w:date="2024-08-26T14:03:00Z"/>
                <w:rFonts w:cs="Arial"/>
                <w:sz w:val="16"/>
                <w:szCs w:val="16"/>
                <w:lang w:eastAsia="en-US"/>
              </w:rPr>
            </w:pPr>
            <w:ins w:id="2526" w:author="Bernd Birklhuber" w:date="2025-03-07T13:33:00Z">
              <w:r>
                <w:rPr>
                  <w:rFonts w:cs="Arial"/>
                  <w:sz w:val="16"/>
                  <w:szCs w:val="16"/>
                </w:rPr>
                <w:lastRenderedPageBreak/>
                <w:t>catalogueDiscoveryMetadata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AD17A3E" w14:textId="1767EF69" w:rsidR="00414E63" w:rsidRPr="00753ED4" w:rsidRDefault="00414E63" w:rsidP="00414E63">
            <w:pPr>
              <w:spacing w:before="100" w:beforeAutospacing="1" w:after="0" w:line="240" w:lineRule="auto"/>
              <w:jc w:val="left"/>
              <w:rPr>
                <w:ins w:id="2527" w:author="Gert Morlion" w:date="2024-08-26T14:03:00Z"/>
                <w:rFonts w:cs="Arial"/>
                <w:sz w:val="16"/>
                <w:szCs w:val="16"/>
                <w:lang w:eastAsia="en-US"/>
              </w:rPr>
            </w:pPr>
            <w:ins w:id="2528" w:author="Bernd Birklhuber" w:date="2025-03-07T13:33:00Z">
              <w:r w:rsidRPr="003A450C">
                <w:rPr>
                  <w:rFonts w:cs="Arial"/>
                  <w:sz w:val="16"/>
                  <w:szCs w:val="16"/>
                </w:rPr>
                <w:t xml:space="preserve">Metadata for </w:t>
              </w:r>
              <w:r>
                <w:rPr>
                  <w:rFonts w:cs="Arial"/>
                  <w:sz w:val="16"/>
                  <w:szCs w:val="16"/>
                </w:rPr>
                <w:t>C</w:t>
              </w:r>
              <w:r w:rsidRPr="003A450C">
                <w:rPr>
                  <w:rFonts w:cs="Arial"/>
                  <w:sz w:val="16"/>
                  <w:szCs w:val="16"/>
                </w:rPr>
                <w:t>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14B53AB" w14:textId="09584CE4" w:rsidR="00414E63" w:rsidRPr="00753ED4" w:rsidRDefault="00414E63" w:rsidP="00414E63">
            <w:pPr>
              <w:spacing w:before="100" w:beforeAutospacing="1" w:after="0" w:line="240" w:lineRule="auto"/>
              <w:jc w:val="center"/>
              <w:rPr>
                <w:ins w:id="2529" w:author="Gert Morlion" w:date="2024-08-26T14:03:00Z"/>
                <w:rFonts w:cs="Arial"/>
                <w:sz w:val="16"/>
                <w:szCs w:val="16"/>
                <w:lang w:eastAsia="en-US"/>
              </w:rPr>
            </w:pPr>
            <w:ins w:id="2530" w:author="Bernd Birklhuber" w:date="2025-03-07T13:33:00Z">
              <w:r w:rsidRPr="00E37327">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1D5BB55" w14:textId="1B8A6DB8" w:rsidR="00414E63" w:rsidRPr="00753ED4" w:rsidRDefault="00414E63" w:rsidP="00414E63">
            <w:pPr>
              <w:spacing w:before="100" w:beforeAutospacing="1" w:after="0" w:line="240" w:lineRule="auto"/>
              <w:jc w:val="left"/>
              <w:rPr>
                <w:ins w:id="2531" w:author="Gert Morlion" w:date="2024-08-26T14:03:00Z"/>
                <w:rFonts w:cs="Arial"/>
                <w:sz w:val="16"/>
                <w:szCs w:val="16"/>
                <w:lang w:eastAsia="en-US"/>
              </w:rPr>
            </w:pPr>
            <w:ins w:id="2532" w:author="Bernd Birklhuber" w:date="2025-03-07T13:33:00Z">
              <w:r w:rsidRPr="00651940">
                <w:rPr>
                  <w:sz w:val="16"/>
                  <w:szCs w:val="16"/>
                </w:rPr>
                <w:t>Aggregation S100_Catalogue</w:t>
              </w:r>
              <w:r>
                <w:rPr>
                  <w:sz w:val="16"/>
                  <w:szCs w:val="16"/>
                </w:rPr>
                <w:t>Discovery</w:t>
              </w:r>
              <w:r w:rsidRPr="00651940">
                <w:rPr>
                  <w:sz w:val="16"/>
                  <w:szCs w:val="16"/>
                </w:rPr>
                <w:t>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80A198" w14:textId="289FE9BC" w:rsidR="00414E63" w:rsidRPr="00753ED4" w:rsidRDefault="00414E63" w:rsidP="00414E63">
            <w:pPr>
              <w:spacing w:before="100" w:beforeAutospacing="1" w:after="0" w:line="240" w:lineRule="auto"/>
              <w:jc w:val="left"/>
              <w:rPr>
                <w:ins w:id="2533" w:author="Gert Morlion" w:date="2024-08-26T14:03:00Z"/>
                <w:rFonts w:cs="Arial"/>
                <w:sz w:val="16"/>
                <w:szCs w:val="16"/>
                <w:lang w:eastAsia="en-US"/>
              </w:rPr>
            </w:pPr>
            <w:ins w:id="2534" w:author="Bernd Birklhuber" w:date="2025-03-07T13:33:00Z">
              <w:r w:rsidRPr="00651940">
                <w:rPr>
                  <w:rFonts w:cs="Arial"/>
                  <w:sz w:val="16"/>
                  <w:szCs w:val="16"/>
                </w:rPr>
                <w:t xml:space="preserve">Metadata for the </w:t>
              </w:r>
              <w:r>
                <w:rPr>
                  <w:rFonts w:cs="Arial"/>
                  <w:sz w:val="16"/>
                  <w:szCs w:val="16"/>
                </w:rPr>
                <w:t>F</w:t>
              </w:r>
              <w:r w:rsidRPr="00651940">
                <w:rPr>
                  <w:rFonts w:cs="Arial"/>
                  <w:sz w:val="16"/>
                  <w:szCs w:val="16"/>
                </w:rPr>
                <w:t xml:space="preserve">eature, </w:t>
              </w:r>
              <w:r>
                <w:rPr>
                  <w:rFonts w:cs="Arial"/>
                  <w:sz w:val="16"/>
                  <w:szCs w:val="16"/>
                </w:rPr>
                <w:t>P</w:t>
              </w:r>
              <w:r w:rsidRPr="00651940">
                <w:rPr>
                  <w:rFonts w:cs="Arial"/>
                  <w:sz w:val="16"/>
                  <w:szCs w:val="16"/>
                </w:rPr>
                <w:t xml:space="preserve">ortrayal, and </w:t>
              </w:r>
              <w:r>
                <w:rPr>
                  <w:rFonts w:cs="Arial"/>
                  <w:sz w:val="16"/>
                  <w:szCs w:val="16"/>
                </w:rPr>
                <w:t>I</w:t>
              </w:r>
              <w:r w:rsidRPr="00651940">
                <w:rPr>
                  <w:rFonts w:cs="Arial"/>
                  <w:sz w:val="16"/>
                  <w:szCs w:val="16"/>
                </w:rPr>
                <w:t xml:space="preserve">nteroperability </w:t>
              </w:r>
              <w:r>
                <w:rPr>
                  <w:rFonts w:cs="Arial"/>
                  <w:sz w:val="16"/>
                  <w:szCs w:val="16"/>
                </w:rPr>
                <w:t>C</w:t>
              </w:r>
              <w:r w:rsidRPr="00651940">
                <w:rPr>
                  <w:rFonts w:cs="Arial"/>
                  <w:sz w:val="16"/>
                  <w:szCs w:val="16"/>
                </w:rPr>
                <w:t>atalogues, if any</w:t>
              </w:r>
            </w:ins>
          </w:p>
        </w:tc>
      </w:tr>
      <w:tr w:rsidR="00414E63" w:rsidRPr="00753ED4" w14:paraId="57DCA3C9" w14:textId="77777777" w:rsidTr="00414E63">
        <w:trPr>
          <w:trHeight w:val="20"/>
          <w:tblHeader/>
          <w:ins w:id="253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13218B" w14:textId="19D6AC7D" w:rsidR="00414E63" w:rsidRPr="00753ED4" w:rsidRDefault="00414E63" w:rsidP="00414E63">
            <w:pPr>
              <w:spacing w:before="100" w:beforeAutospacing="1" w:after="0" w:line="240" w:lineRule="auto"/>
              <w:jc w:val="left"/>
              <w:rPr>
                <w:ins w:id="2536" w:author="Gert Morlion" w:date="2024-08-26T14:03:00Z"/>
                <w:rFonts w:cs="Arial"/>
                <w:sz w:val="16"/>
                <w:szCs w:val="16"/>
                <w:lang w:eastAsia="en-US"/>
              </w:rPr>
            </w:pPr>
            <w:ins w:id="2537" w:author="Bernd Birklhuber" w:date="2025-03-07T13:33:00Z">
              <w:r w:rsidRPr="00651940">
                <w:rPr>
                  <w:rFonts w:cs="Arial"/>
                  <w:sz w:val="16"/>
                  <w:szCs w:val="16"/>
                </w:rPr>
                <w:t>supportFileDiscoveryMetadata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BFA8DAA" w14:textId="5BA3ED0F" w:rsidR="00414E63" w:rsidRPr="00753ED4" w:rsidRDefault="00414E63" w:rsidP="00414E63">
            <w:pPr>
              <w:spacing w:before="100" w:beforeAutospacing="1" w:after="0" w:line="240" w:lineRule="auto"/>
              <w:jc w:val="left"/>
              <w:rPr>
                <w:ins w:id="2538" w:author="Gert Morlion" w:date="2024-08-26T14:03:00Z"/>
                <w:rFonts w:cs="Arial"/>
                <w:sz w:val="16"/>
                <w:szCs w:val="16"/>
                <w:lang w:eastAsia="en-US"/>
              </w:rPr>
            </w:pPr>
            <w:ins w:id="2539" w:author="Bernd Birklhuber" w:date="2025-03-07T13:33: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6198721" w14:textId="3ACA3463" w:rsidR="00414E63" w:rsidRPr="00753ED4" w:rsidRDefault="00414E63" w:rsidP="00414E63">
            <w:pPr>
              <w:spacing w:before="100" w:beforeAutospacing="1" w:after="0" w:line="240" w:lineRule="auto"/>
              <w:jc w:val="center"/>
              <w:rPr>
                <w:ins w:id="2540" w:author="Gert Morlion" w:date="2024-08-26T14:03:00Z"/>
                <w:rFonts w:cs="Arial"/>
                <w:sz w:val="16"/>
                <w:szCs w:val="16"/>
                <w:lang w:eastAsia="en-US"/>
              </w:rPr>
            </w:pPr>
            <w:ins w:id="2541" w:author="Bernd Birklhuber" w:date="2025-03-07T13:33:00Z">
              <w:r w:rsidRPr="00E37327">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C61C4B1" w14:textId="7A488EEE" w:rsidR="00414E63" w:rsidRPr="00753ED4" w:rsidRDefault="00414E63" w:rsidP="00414E63">
            <w:pPr>
              <w:spacing w:before="100" w:beforeAutospacing="1" w:after="0" w:line="240" w:lineRule="auto"/>
              <w:jc w:val="left"/>
              <w:rPr>
                <w:ins w:id="2542" w:author="Gert Morlion" w:date="2024-08-26T14:03:00Z"/>
                <w:rFonts w:cs="Arial"/>
                <w:sz w:val="16"/>
                <w:szCs w:val="16"/>
                <w:lang w:eastAsia="en-US"/>
              </w:rPr>
            </w:pPr>
            <w:ins w:id="2543" w:author="Bernd Birklhuber" w:date="2025-03-07T13:33:00Z">
              <w:r w:rsidRPr="00651940">
                <w:rPr>
                  <w:sz w:val="16"/>
                  <w:szCs w:val="16"/>
                </w:rPr>
                <w:t>Aggregation S100_SupportFileDiscoveryMetadata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DC3B3FB" w14:textId="77777777" w:rsidR="00414E63" w:rsidRPr="00753ED4" w:rsidRDefault="00414E63" w:rsidP="00414E63">
            <w:pPr>
              <w:spacing w:before="100" w:beforeAutospacing="1" w:after="0" w:line="240" w:lineRule="auto"/>
              <w:jc w:val="left"/>
              <w:rPr>
                <w:ins w:id="2544" w:author="Gert Morlion" w:date="2024-08-26T14:03:00Z"/>
                <w:rFonts w:cs="Arial"/>
                <w:sz w:val="16"/>
                <w:szCs w:val="16"/>
                <w:lang w:eastAsia="en-US"/>
              </w:rPr>
            </w:pPr>
          </w:p>
        </w:tc>
      </w:tr>
    </w:tbl>
    <w:p w14:paraId="5DA89AD7" w14:textId="77777777" w:rsidR="00453023" w:rsidRPr="00D22CCD" w:rsidRDefault="00453023"/>
    <w:p w14:paraId="284911BC" w14:textId="20F09844" w:rsidR="00453023" w:rsidRPr="00D22CCD" w:rsidRDefault="007260E2">
      <w:pPr>
        <w:pStyle w:val="berschrift4"/>
      </w:pPr>
      <w:r w:rsidRPr="00D22CCD">
        <w:t>S100_</w:t>
      </w:r>
      <w:ins w:id="2545" w:author="Bernd Birklhuber" w:date="2025-03-07T13:34:00Z">
        <w:r w:rsidR="00414E63">
          <w:t>Exchange</w:t>
        </w:r>
      </w:ins>
      <w:r w:rsidRPr="00D22CCD">
        <w:t>CatalogueIdentifier</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453023" w:rsidRPr="00D22CCD" w14:paraId="5E69782F" w14:textId="77777777" w:rsidTr="3CCBF2F9">
        <w:trPr>
          <w:trHeight w:val="146"/>
        </w:trPr>
        <w:tc>
          <w:tcPr>
            <w:tcW w:w="1080" w:type="dxa"/>
            <w:vAlign w:val="center"/>
          </w:tcPr>
          <w:p w14:paraId="163A14CB"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4D3C6BC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21FF04A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tcPr>
          <w:p w14:paraId="4F61B12A" w14:textId="77777777" w:rsidR="00453023" w:rsidRPr="00D22CCD" w:rsidRDefault="007260E2" w:rsidP="00212271">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71D66AD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49CD274C"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14E63" w:rsidRPr="00D22CCD" w14:paraId="5DC5B618" w14:textId="77777777" w:rsidTr="00414E63">
        <w:trPr>
          <w:trHeight w:val="469"/>
        </w:trPr>
        <w:tc>
          <w:tcPr>
            <w:tcW w:w="1080" w:type="dxa"/>
          </w:tcPr>
          <w:p w14:paraId="0F347A4B" w14:textId="2ADC70B9" w:rsidR="00414E63" w:rsidRPr="00D22CCD" w:rsidRDefault="00414E63" w:rsidP="00414E63">
            <w:pPr>
              <w:suppressAutoHyphens/>
              <w:snapToGrid w:val="0"/>
              <w:spacing w:after="0" w:line="240" w:lineRule="auto"/>
              <w:rPr>
                <w:sz w:val="16"/>
                <w:szCs w:val="16"/>
                <w:lang w:eastAsia="ar-SA"/>
              </w:rPr>
            </w:pPr>
            <w:ins w:id="2546" w:author="Bernd Birklhuber" w:date="2025-03-07T13:35:00Z">
              <w:r w:rsidRPr="00651940">
                <w:rPr>
                  <w:sz w:val="16"/>
                  <w:szCs w:val="16"/>
                  <w:lang w:val="en-AU" w:eastAsia="ar-SA"/>
                </w:rPr>
                <w:t>Class</w:t>
              </w:r>
            </w:ins>
          </w:p>
        </w:tc>
        <w:tc>
          <w:tcPr>
            <w:tcW w:w="3060" w:type="dxa"/>
          </w:tcPr>
          <w:p w14:paraId="6B445334" w14:textId="65DD340F" w:rsidR="00414E63" w:rsidRPr="00D22CCD" w:rsidRDefault="00414E63" w:rsidP="00414E63">
            <w:pPr>
              <w:suppressAutoHyphens/>
              <w:snapToGrid w:val="0"/>
              <w:spacing w:after="0" w:line="240" w:lineRule="auto"/>
              <w:rPr>
                <w:sz w:val="16"/>
                <w:szCs w:val="16"/>
                <w:lang w:eastAsia="ar-SA"/>
              </w:rPr>
            </w:pPr>
            <w:ins w:id="2547" w:author="Bernd Birklhuber" w:date="2025-03-07T13:35:00Z">
              <w:r w:rsidRPr="00651940">
                <w:rPr>
                  <w:sz w:val="16"/>
                  <w:szCs w:val="16"/>
                  <w:lang w:val="en-AU" w:eastAsia="ar-SA"/>
                </w:rPr>
                <w:t>S100_</w:t>
              </w:r>
              <w:r>
                <w:rPr>
                  <w:sz w:val="16"/>
                  <w:szCs w:val="16"/>
                  <w:lang w:val="en-AU" w:eastAsia="ar-SA"/>
                </w:rPr>
                <w:t>Exchange</w:t>
              </w:r>
              <w:r w:rsidRPr="00651940">
                <w:rPr>
                  <w:sz w:val="16"/>
                  <w:szCs w:val="16"/>
                  <w:lang w:val="en-AU" w:eastAsia="ar-SA"/>
                </w:rPr>
                <w:t>CatalogueIdentifier</w:t>
              </w:r>
            </w:ins>
          </w:p>
        </w:tc>
        <w:tc>
          <w:tcPr>
            <w:tcW w:w="3420" w:type="dxa"/>
          </w:tcPr>
          <w:p w14:paraId="3738E86E" w14:textId="72230EE5" w:rsidR="00414E63" w:rsidRPr="00D22CCD" w:rsidRDefault="00414E63" w:rsidP="00414E63">
            <w:pPr>
              <w:suppressAutoHyphens/>
              <w:snapToGrid w:val="0"/>
              <w:spacing w:after="0" w:line="240" w:lineRule="auto"/>
              <w:jc w:val="left"/>
              <w:rPr>
                <w:sz w:val="16"/>
                <w:szCs w:val="16"/>
                <w:lang w:eastAsia="ar-SA"/>
              </w:rPr>
            </w:pPr>
            <w:ins w:id="2548" w:author="Bernd Birklhuber" w:date="2025-03-07T13:35:00Z">
              <w:r w:rsidRPr="00651940">
                <w:rPr>
                  <w:sz w:val="16"/>
                  <w:szCs w:val="16"/>
                  <w:lang w:val="en-AU" w:eastAsia="ar-SA"/>
                </w:rPr>
                <w:t xml:space="preserve">An </w:t>
              </w:r>
              <w:r>
                <w:rPr>
                  <w:sz w:val="16"/>
                  <w:szCs w:val="16"/>
                  <w:lang w:val="en-AU" w:eastAsia="ar-SA"/>
                </w:rPr>
                <w:t>E</w:t>
              </w:r>
              <w:r w:rsidRPr="00651940">
                <w:rPr>
                  <w:sz w:val="16"/>
                  <w:szCs w:val="16"/>
                  <w:lang w:val="en-AU" w:eastAsia="ar-SA"/>
                </w:rPr>
                <w:t xml:space="preserve">xchange </w:t>
              </w:r>
              <w:r>
                <w:rPr>
                  <w:sz w:val="16"/>
                  <w:szCs w:val="16"/>
                  <w:lang w:val="en-AU" w:eastAsia="ar-SA"/>
                </w:rPr>
                <w:t>C</w:t>
              </w:r>
              <w:r w:rsidRPr="00651940">
                <w:rPr>
                  <w:sz w:val="16"/>
                  <w:szCs w:val="16"/>
                  <w:lang w:val="en-AU" w:eastAsia="ar-SA"/>
                </w:rPr>
                <w:t>atalogue contains the discovery metadata about the exchange datasets and support files</w:t>
              </w:r>
            </w:ins>
          </w:p>
        </w:tc>
        <w:tc>
          <w:tcPr>
            <w:tcW w:w="804" w:type="dxa"/>
          </w:tcPr>
          <w:p w14:paraId="1D39853A" w14:textId="45FF532A" w:rsidR="00414E63" w:rsidRPr="00D22CCD" w:rsidRDefault="00414E63" w:rsidP="00414E63">
            <w:pPr>
              <w:suppressAutoHyphens/>
              <w:snapToGrid w:val="0"/>
              <w:spacing w:after="0" w:line="240" w:lineRule="auto"/>
              <w:jc w:val="center"/>
              <w:rPr>
                <w:sz w:val="16"/>
                <w:szCs w:val="16"/>
                <w:lang w:eastAsia="ar-SA"/>
              </w:rPr>
            </w:pPr>
            <w:ins w:id="2549" w:author="Bernd Birklhuber" w:date="2025-03-07T13:35:00Z">
              <w:r w:rsidRPr="00651940">
                <w:rPr>
                  <w:sz w:val="16"/>
                  <w:szCs w:val="16"/>
                  <w:lang w:val="en-AU" w:eastAsia="ar-SA"/>
                </w:rPr>
                <w:t>-</w:t>
              </w:r>
            </w:ins>
          </w:p>
        </w:tc>
        <w:tc>
          <w:tcPr>
            <w:tcW w:w="2436" w:type="dxa"/>
          </w:tcPr>
          <w:p w14:paraId="42B8BD90" w14:textId="6F26425B" w:rsidR="00414E63" w:rsidRPr="00D22CCD" w:rsidRDefault="00414E63" w:rsidP="00414E63">
            <w:pPr>
              <w:suppressAutoHyphens/>
              <w:snapToGrid w:val="0"/>
              <w:spacing w:after="0" w:line="240" w:lineRule="auto"/>
              <w:rPr>
                <w:sz w:val="16"/>
                <w:szCs w:val="16"/>
                <w:lang w:eastAsia="ar-SA"/>
              </w:rPr>
            </w:pPr>
            <w:ins w:id="2550" w:author="Bernd Birklhuber" w:date="2025-03-07T13:35:00Z">
              <w:r w:rsidRPr="00651940">
                <w:rPr>
                  <w:sz w:val="16"/>
                  <w:szCs w:val="16"/>
                  <w:lang w:val="en-AU" w:eastAsia="ar-SA"/>
                </w:rPr>
                <w:t>-</w:t>
              </w:r>
            </w:ins>
          </w:p>
        </w:tc>
        <w:tc>
          <w:tcPr>
            <w:tcW w:w="3060" w:type="dxa"/>
          </w:tcPr>
          <w:p w14:paraId="444D1FB2" w14:textId="29CC7D91" w:rsidR="00414E63" w:rsidRPr="00D22CCD" w:rsidRDefault="00414E63" w:rsidP="00414E63">
            <w:pPr>
              <w:suppressAutoHyphens/>
              <w:snapToGrid w:val="0"/>
              <w:spacing w:after="0" w:line="240" w:lineRule="auto"/>
              <w:rPr>
                <w:sz w:val="16"/>
                <w:szCs w:val="16"/>
                <w:lang w:eastAsia="ar-SA"/>
              </w:rPr>
            </w:pPr>
            <w:ins w:id="2551" w:author="Bernd Birklhuber" w:date="2025-03-07T13:35:00Z">
              <w:r>
                <w:rPr>
                  <w:sz w:val="16"/>
                  <w:szCs w:val="16"/>
                </w:rPr>
                <w:t>The concatenation of identifier and dateTime form the unique name</w:t>
              </w:r>
            </w:ins>
          </w:p>
        </w:tc>
      </w:tr>
      <w:tr w:rsidR="00414E63" w:rsidRPr="00BE52D5" w14:paraId="51B199BA" w14:textId="77777777" w:rsidTr="3CCBF2F9">
        <w:trPr>
          <w:trHeight w:val="307"/>
        </w:trPr>
        <w:tc>
          <w:tcPr>
            <w:tcW w:w="1080" w:type="dxa"/>
          </w:tcPr>
          <w:p w14:paraId="04E7AD09" w14:textId="24F9FBB8" w:rsidR="00414E63" w:rsidRPr="00D22CCD" w:rsidRDefault="00414E63" w:rsidP="00414E63">
            <w:pPr>
              <w:suppressAutoHyphens/>
              <w:snapToGrid w:val="0"/>
              <w:spacing w:after="0" w:line="240" w:lineRule="auto"/>
              <w:jc w:val="left"/>
              <w:rPr>
                <w:sz w:val="16"/>
                <w:szCs w:val="16"/>
                <w:lang w:eastAsia="ar-SA"/>
              </w:rPr>
            </w:pPr>
            <w:ins w:id="2552" w:author="Bernd Birklhuber" w:date="2025-03-07T13:35:00Z">
              <w:r w:rsidRPr="00651940">
                <w:rPr>
                  <w:sz w:val="16"/>
                  <w:szCs w:val="16"/>
                  <w:lang w:val="en-AU" w:eastAsia="ar-SA"/>
                </w:rPr>
                <w:t>Attribute</w:t>
              </w:r>
            </w:ins>
          </w:p>
        </w:tc>
        <w:tc>
          <w:tcPr>
            <w:tcW w:w="3060" w:type="dxa"/>
          </w:tcPr>
          <w:p w14:paraId="46E5DE7A" w14:textId="253A85BB" w:rsidR="00414E63" w:rsidRPr="00D22CCD" w:rsidRDefault="00414E63" w:rsidP="00414E63">
            <w:pPr>
              <w:suppressAutoHyphens/>
              <w:snapToGrid w:val="0"/>
              <w:spacing w:after="0" w:line="240" w:lineRule="auto"/>
              <w:jc w:val="left"/>
              <w:rPr>
                <w:sz w:val="16"/>
                <w:szCs w:val="16"/>
                <w:lang w:eastAsia="ar-SA"/>
              </w:rPr>
            </w:pPr>
            <w:ins w:id="2553" w:author="Bernd Birklhuber" w:date="2025-03-07T13:35:00Z">
              <w:r w:rsidRPr="00651940">
                <w:rPr>
                  <w:sz w:val="16"/>
                  <w:szCs w:val="16"/>
                  <w:lang w:val="en-AU" w:eastAsia="ar-SA"/>
                </w:rPr>
                <w:t>identifier</w:t>
              </w:r>
            </w:ins>
          </w:p>
        </w:tc>
        <w:tc>
          <w:tcPr>
            <w:tcW w:w="3420" w:type="dxa"/>
          </w:tcPr>
          <w:p w14:paraId="7B94CE9A" w14:textId="51292023" w:rsidR="00414E63" w:rsidRPr="00D22CCD" w:rsidRDefault="00414E63" w:rsidP="00414E63">
            <w:pPr>
              <w:suppressAutoHyphens/>
              <w:snapToGrid w:val="0"/>
              <w:spacing w:after="0" w:line="240" w:lineRule="auto"/>
              <w:jc w:val="left"/>
              <w:rPr>
                <w:sz w:val="16"/>
                <w:szCs w:val="16"/>
                <w:lang w:val="fr-MC" w:eastAsia="ar-SA"/>
              </w:rPr>
            </w:pPr>
            <w:ins w:id="2554" w:author="Bernd Birklhuber" w:date="2025-03-07T13:35:00Z">
              <w:r w:rsidRPr="00651940">
                <w:rPr>
                  <w:sz w:val="16"/>
                  <w:szCs w:val="16"/>
                  <w:lang w:val="fr-FR" w:eastAsia="ar-SA"/>
                </w:rPr>
                <w:t xml:space="preserve">Uniquely identifies this </w:t>
              </w:r>
              <w:r>
                <w:rPr>
                  <w:sz w:val="16"/>
                  <w:szCs w:val="16"/>
                  <w:lang w:val="fr-FR" w:eastAsia="ar-SA"/>
                </w:rPr>
                <w:t>E</w:t>
              </w:r>
              <w:r w:rsidRPr="00651940">
                <w:rPr>
                  <w:sz w:val="16"/>
                  <w:szCs w:val="16"/>
                  <w:lang w:val="fr-FR" w:eastAsia="ar-SA"/>
                </w:rPr>
                <w:t xml:space="preserve">xchange </w:t>
              </w:r>
              <w:r>
                <w:rPr>
                  <w:sz w:val="16"/>
                  <w:szCs w:val="16"/>
                  <w:lang w:val="fr-FR" w:eastAsia="ar-SA"/>
                </w:rPr>
                <w:t>C</w:t>
              </w:r>
              <w:r w:rsidRPr="00651940">
                <w:rPr>
                  <w:sz w:val="16"/>
                  <w:szCs w:val="16"/>
                  <w:lang w:val="fr-FR" w:eastAsia="ar-SA"/>
                </w:rPr>
                <w:t>atalogue</w:t>
              </w:r>
            </w:ins>
          </w:p>
        </w:tc>
        <w:tc>
          <w:tcPr>
            <w:tcW w:w="804" w:type="dxa"/>
          </w:tcPr>
          <w:p w14:paraId="16C6D372" w14:textId="31C2CA50" w:rsidR="00414E63" w:rsidRPr="00D22CCD" w:rsidRDefault="00414E63" w:rsidP="00414E63">
            <w:pPr>
              <w:suppressAutoHyphens/>
              <w:snapToGrid w:val="0"/>
              <w:spacing w:after="0" w:line="240" w:lineRule="auto"/>
              <w:jc w:val="center"/>
              <w:rPr>
                <w:sz w:val="16"/>
                <w:szCs w:val="16"/>
                <w:lang w:eastAsia="ar-SA"/>
              </w:rPr>
            </w:pPr>
            <w:ins w:id="2555" w:author="Bernd Birklhuber" w:date="2025-03-07T13:35:00Z">
              <w:r w:rsidRPr="00651940">
                <w:rPr>
                  <w:sz w:val="16"/>
                  <w:szCs w:val="16"/>
                  <w:lang w:val="en-AU" w:eastAsia="ar-SA"/>
                </w:rPr>
                <w:t>1</w:t>
              </w:r>
            </w:ins>
          </w:p>
        </w:tc>
        <w:tc>
          <w:tcPr>
            <w:tcW w:w="2436" w:type="dxa"/>
          </w:tcPr>
          <w:p w14:paraId="64AA8CA9" w14:textId="18D8329C" w:rsidR="00414E63" w:rsidRPr="00D22CCD" w:rsidRDefault="00414E63" w:rsidP="00414E63">
            <w:pPr>
              <w:suppressAutoHyphens/>
              <w:snapToGrid w:val="0"/>
              <w:spacing w:after="0" w:line="240" w:lineRule="auto"/>
              <w:jc w:val="left"/>
              <w:rPr>
                <w:sz w:val="16"/>
                <w:szCs w:val="16"/>
                <w:lang w:eastAsia="ar-SA"/>
              </w:rPr>
            </w:pPr>
            <w:ins w:id="2556" w:author="Bernd Birklhuber" w:date="2025-03-07T13:35:00Z">
              <w:r w:rsidRPr="00651940">
                <w:rPr>
                  <w:sz w:val="16"/>
                  <w:szCs w:val="16"/>
                  <w:lang w:val="en-AU" w:eastAsia="ar-SA"/>
                </w:rPr>
                <w:t>CharacterString</w:t>
              </w:r>
            </w:ins>
          </w:p>
        </w:tc>
        <w:tc>
          <w:tcPr>
            <w:tcW w:w="3060" w:type="dxa"/>
          </w:tcPr>
          <w:p w14:paraId="1A9E9B1E" w14:textId="4F830BA6" w:rsidR="00414E63" w:rsidRPr="00BE52D5" w:rsidRDefault="00414E63" w:rsidP="00414E63">
            <w:pPr>
              <w:suppressAutoHyphens/>
              <w:snapToGrid w:val="0"/>
              <w:spacing w:after="0" w:line="240" w:lineRule="auto"/>
              <w:jc w:val="left"/>
              <w:rPr>
                <w:sz w:val="16"/>
                <w:szCs w:val="16"/>
                <w:lang w:val="sv-SE" w:eastAsia="ar-SA"/>
              </w:rPr>
            </w:pPr>
            <w:ins w:id="2557" w:author="Bernd Birklhuber" w:date="2025-03-07T13:35:00Z">
              <w:r>
                <w:rPr>
                  <w:sz w:val="16"/>
                </w:rPr>
                <w:t>&lt;S100XC:identifier&gt;US_4</w:t>
              </w:r>
              <w:r w:rsidRPr="00C67C46">
                <w:rPr>
                  <w:sz w:val="16"/>
                </w:rPr>
                <w:t>01_20200101_120101_01&lt;/S100XC:identifier&gt;</w:t>
              </w:r>
            </w:ins>
          </w:p>
        </w:tc>
      </w:tr>
      <w:tr w:rsidR="00414E63" w:rsidRPr="00262FFA" w14:paraId="20E5AC63" w14:textId="77777777" w:rsidTr="3CCBF2F9">
        <w:trPr>
          <w:trHeight w:val="322"/>
        </w:trPr>
        <w:tc>
          <w:tcPr>
            <w:tcW w:w="1080" w:type="dxa"/>
          </w:tcPr>
          <w:p w14:paraId="25634785" w14:textId="41DA066E" w:rsidR="00414E63" w:rsidRPr="00D22CCD" w:rsidRDefault="00414E63" w:rsidP="00414E63">
            <w:pPr>
              <w:suppressAutoHyphens/>
              <w:snapToGrid w:val="0"/>
              <w:spacing w:after="0" w:line="240" w:lineRule="auto"/>
              <w:jc w:val="left"/>
              <w:rPr>
                <w:sz w:val="16"/>
                <w:szCs w:val="16"/>
                <w:lang w:eastAsia="ar-SA"/>
              </w:rPr>
            </w:pPr>
            <w:ins w:id="2558" w:author="Bernd Birklhuber" w:date="2025-03-07T13:35:00Z">
              <w:r w:rsidRPr="00651940">
                <w:rPr>
                  <w:sz w:val="16"/>
                  <w:szCs w:val="16"/>
                  <w:lang w:val="en-AU" w:eastAsia="ar-SA"/>
                </w:rPr>
                <w:t>Attribute</w:t>
              </w:r>
            </w:ins>
          </w:p>
        </w:tc>
        <w:tc>
          <w:tcPr>
            <w:tcW w:w="3060" w:type="dxa"/>
          </w:tcPr>
          <w:p w14:paraId="6CBB6FB6" w14:textId="64357F14" w:rsidR="00414E63" w:rsidRPr="00D22CCD" w:rsidRDefault="00414E63" w:rsidP="00414E63">
            <w:pPr>
              <w:suppressAutoHyphens/>
              <w:snapToGrid w:val="0"/>
              <w:spacing w:after="0" w:line="240" w:lineRule="auto"/>
              <w:jc w:val="left"/>
              <w:rPr>
                <w:sz w:val="16"/>
                <w:szCs w:val="16"/>
                <w:lang w:eastAsia="ar-SA"/>
              </w:rPr>
            </w:pPr>
            <w:ins w:id="2559" w:author="Bernd Birklhuber" w:date="2025-03-07T13:35:00Z">
              <w:r w:rsidRPr="00651940">
                <w:rPr>
                  <w:sz w:val="16"/>
                  <w:szCs w:val="16"/>
                  <w:lang w:val="en-AU" w:eastAsia="ar-SA"/>
                </w:rPr>
                <w:t>date</w:t>
              </w:r>
              <w:r>
                <w:rPr>
                  <w:sz w:val="16"/>
                  <w:szCs w:val="16"/>
                  <w:lang w:val="en-AU" w:eastAsia="ar-SA"/>
                </w:rPr>
                <w:t>Time</w:t>
              </w:r>
            </w:ins>
          </w:p>
        </w:tc>
        <w:tc>
          <w:tcPr>
            <w:tcW w:w="3420" w:type="dxa"/>
          </w:tcPr>
          <w:p w14:paraId="6DB9945F" w14:textId="7359094A" w:rsidR="00414E63" w:rsidRPr="00D22CCD" w:rsidRDefault="00414E63" w:rsidP="00414E63">
            <w:pPr>
              <w:suppressAutoHyphens/>
              <w:snapToGrid w:val="0"/>
              <w:spacing w:after="0" w:line="240" w:lineRule="auto"/>
              <w:jc w:val="left"/>
              <w:rPr>
                <w:sz w:val="16"/>
                <w:szCs w:val="16"/>
                <w:lang w:eastAsia="ar-SA"/>
              </w:rPr>
            </w:pPr>
            <w:ins w:id="2560" w:author="Bernd Birklhuber" w:date="2025-03-07T13:35:00Z">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ins>
          </w:p>
        </w:tc>
        <w:tc>
          <w:tcPr>
            <w:tcW w:w="804" w:type="dxa"/>
          </w:tcPr>
          <w:p w14:paraId="037DF913" w14:textId="39C652B8" w:rsidR="00414E63" w:rsidRPr="00D22CCD" w:rsidRDefault="00414E63" w:rsidP="00414E63">
            <w:pPr>
              <w:suppressAutoHyphens/>
              <w:snapToGrid w:val="0"/>
              <w:spacing w:after="0" w:line="240" w:lineRule="auto"/>
              <w:jc w:val="center"/>
              <w:rPr>
                <w:sz w:val="16"/>
                <w:szCs w:val="16"/>
                <w:lang w:eastAsia="ar-SA"/>
              </w:rPr>
            </w:pPr>
            <w:ins w:id="2561" w:author="Bernd Birklhuber" w:date="2025-03-07T13:35:00Z">
              <w:r w:rsidRPr="00651940">
                <w:rPr>
                  <w:sz w:val="16"/>
                  <w:szCs w:val="16"/>
                  <w:lang w:val="en-AU" w:eastAsia="ar-SA"/>
                </w:rPr>
                <w:t>1</w:t>
              </w:r>
            </w:ins>
          </w:p>
        </w:tc>
        <w:tc>
          <w:tcPr>
            <w:tcW w:w="2436" w:type="dxa"/>
          </w:tcPr>
          <w:p w14:paraId="12C90B6C" w14:textId="086039FC" w:rsidR="00414E63" w:rsidRPr="00D22CCD" w:rsidRDefault="00414E63" w:rsidP="00414E63">
            <w:pPr>
              <w:suppressAutoHyphens/>
              <w:snapToGrid w:val="0"/>
              <w:spacing w:after="0" w:line="240" w:lineRule="auto"/>
              <w:jc w:val="left"/>
              <w:rPr>
                <w:sz w:val="16"/>
                <w:szCs w:val="16"/>
                <w:lang w:eastAsia="ar-SA"/>
              </w:rPr>
            </w:pPr>
            <w:ins w:id="2562" w:author="Bernd Birklhuber" w:date="2025-03-07T13:35:00Z">
              <w:r w:rsidRPr="00651940">
                <w:rPr>
                  <w:sz w:val="16"/>
                  <w:szCs w:val="16"/>
                  <w:lang w:val="en-AU" w:eastAsia="ar-SA"/>
                </w:rPr>
                <w:t>Date</w:t>
              </w:r>
              <w:r>
                <w:rPr>
                  <w:sz w:val="16"/>
                  <w:szCs w:val="16"/>
                  <w:lang w:val="en-AU" w:eastAsia="ar-SA"/>
                </w:rPr>
                <w:t>Time</w:t>
              </w:r>
            </w:ins>
          </w:p>
        </w:tc>
        <w:tc>
          <w:tcPr>
            <w:tcW w:w="3060" w:type="dxa"/>
          </w:tcPr>
          <w:p w14:paraId="45C7E695" w14:textId="6E9D238E" w:rsidR="00414E63" w:rsidRPr="00414E63" w:rsidRDefault="00414E63" w:rsidP="00414E63">
            <w:pPr>
              <w:suppressAutoHyphens/>
              <w:snapToGrid w:val="0"/>
              <w:spacing w:after="0" w:line="240" w:lineRule="auto"/>
              <w:jc w:val="left"/>
              <w:rPr>
                <w:sz w:val="16"/>
                <w:szCs w:val="16"/>
                <w:lang w:val="de-DE" w:eastAsia="ar-SA"/>
              </w:rPr>
            </w:pPr>
            <w:ins w:id="2563" w:author="Bernd Birklhuber" w:date="2025-03-07T13:35:00Z">
              <w:r w:rsidRPr="00414E63">
                <w:rPr>
                  <w:sz w:val="16"/>
                  <w:szCs w:val="16"/>
                  <w:lang w:val="de-DE"/>
                </w:rPr>
                <w:t>Format:  yyyy-mm-ddThh:mm:ssZ</w:t>
              </w:r>
            </w:ins>
          </w:p>
        </w:tc>
      </w:tr>
    </w:tbl>
    <w:p w14:paraId="0ADF6552" w14:textId="77777777" w:rsidR="00453023" w:rsidRPr="00414E63" w:rsidRDefault="00453023">
      <w:pPr>
        <w:rPr>
          <w:lang w:val="de-DE"/>
        </w:rPr>
      </w:pPr>
    </w:p>
    <w:p w14:paraId="373EA3C7" w14:textId="77777777" w:rsidR="00453023" w:rsidRPr="00D22CCD" w:rsidRDefault="007260E2">
      <w:pPr>
        <w:pStyle w:val="berschrift4"/>
      </w:pPr>
      <w:r w:rsidRPr="00D22CCD">
        <w:t>S100_CataloguePointOfContact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540"/>
        <w:gridCol w:w="264"/>
        <w:gridCol w:w="2436"/>
        <w:gridCol w:w="3060"/>
      </w:tblGrid>
      <w:tr w:rsidR="00453023" w:rsidRPr="00D22CCD" w14:paraId="39E9BB1F" w14:textId="77777777">
        <w:tc>
          <w:tcPr>
            <w:tcW w:w="1080" w:type="dxa"/>
            <w:vAlign w:val="center"/>
          </w:tcPr>
          <w:p w14:paraId="791DCA7A"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06EDAB9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66DBE69D"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gridSpan w:val="2"/>
            <w:vAlign w:val="center"/>
          </w:tcPr>
          <w:p w14:paraId="1D2B086D" w14:textId="77777777" w:rsidR="00453023" w:rsidRPr="00D22CCD" w:rsidRDefault="007260E2">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16EF0CF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6BD08776"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14E63" w:rsidRPr="00D22CCD" w14:paraId="3B7833F6" w14:textId="77777777" w:rsidTr="00334FB8">
        <w:tc>
          <w:tcPr>
            <w:tcW w:w="1080" w:type="dxa"/>
          </w:tcPr>
          <w:p w14:paraId="56BC5479" w14:textId="5F7BFDB6" w:rsidR="00414E63" w:rsidRPr="00D22CCD" w:rsidRDefault="00414E63" w:rsidP="00414E63">
            <w:pPr>
              <w:suppressAutoHyphens/>
              <w:snapToGrid w:val="0"/>
              <w:spacing w:after="0" w:line="240" w:lineRule="auto"/>
              <w:rPr>
                <w:sz w:val="16"/>
                <w:szCs w:val="16"/>
                <w:lang w:eastAsia="ar-SA"/>
              </w:rPr>
            </w:pPr>
            <w:ins w:id="2564" w:author="Bernd Birklhuber" w:date="2025-03-07T13:36:00Z">
              <w:r w:rsidRPr="00651940">
                <w:rPr>
                  <w:sz w:val="16"/>
                  <w:szCs w:val="16"/>
                  <w:lang w:eastAsia="ar-SA"/>
                </w:rPr>
                <w:t>Class</w:t>
              </w:r>
            </w:ins>
          </w:p>
        </w:tc>
        <w:tc>
          <w:tcPr>
            <w:tcW w:w="3060" w:type="dxa"/>
          </w:tcPr>
          <w:p w14:paraId="1201995A" w14:textId="32C1080F" w:rsidR="00414E63" w:rsidRPr="00D22CCD" w:rsidRDefault="00414E63" w:rsidP="00414E63">
            <w:pPr>
              <w:suppressAutoHyphens/>
              <w:snapToGrid w:val="0"/>
              <w:spacing w:after="0" w:line="240" w:lineRule="auto"/>
              <w:jc w:val="left"/>
              <w:rPr>
                <w:sz w:val="16"/>
                <w:szCs w:val="16"/>
                <w:lang w:eastAsia="ar-SA"/>
              </w:rPr>
            </w:pPr>
            <w:ins w:id="2565" w:author="Bernd Birklhuber" w:date="2025-03-07T13:36:00Z">
              <w:r w:rsidRPr="00651940">
                <w:rPr>
                  <w:sz w:val="16"/>
                  <w:szCs w:val="16"/>
                  <w:lang w:eastAsia="ar-SA"/>
                </w:rPr>
                <w:t>S100_CataloguePointOfContact</w:t>
              </w:r>
            </w:ins>
          </w:p>
        </w:tc>
        <w:tc>
          <w:tcPr>
            <w:tcW w:w="3420" w:type="dxa"/>
          </w:tcPr>
          <w:p w14:paraId="6264BAAE" w14:textId="325EF23B" w:rsidR="00414E63" w:rsidRPr="00D22CCD" w:rsidRDefault="00414E63" w:rsidP="00414E63">
            <w:pPr>
              <w:suppressAutoHyphens/>
              <w:snapToGrid w:val="0"/>
              <w:spacing w:after="0" w:line="240" w:lineRule="auto"/>
              <w:jc w:val="left"/>
              <w:rPr>
                <w:sz w:val="16"/>
                <w:szCs w:val="16"/>
                <w:lang w:eastAsia="ar-SA"/>
              </w:rPr>
            </w:pPr>
            <w:ins w:id="2566" w:author="Bernd Birklhuber" w:date="2025-03-07T13:36:00Z">
              <w:r w:rsidRPr="00651940">
                <w:rPr>
                  <w:sz w:val="16"/>
                  <w:szCs w:val="16"/>
                  <w:lang w:eastAsia="ar-SA"/>
                </w:rPr>
                <w:t xml:space="preserve">Contact details of the issuer of this </w:t>
              </w:r>
              <w:r>
                <w:rPr>
                  <w:sz w:val="16"/>
                  <w:szCs w:val="16"/>
                  <w:lang w:eastAsia="ar-SA"/>
                </w:rPr>
                <w:t>E</w:t>
              </w:r>
              <w:r w:rsidRPr="00651940">
                <w:rPr>
                  <w:sz w:val="16"/>
                  <w:szCs w:val="16"/>
                  <w:lang w:eastAsia="ar-SA"/>
                </w:rPr>
                <w:t xml:space="preserve">xchange </w:t>
              </w:r>
              <w:r>
                <w:rPr>
                  <w:sz w:val="16"/>
                  <w:szCs w:val="16"/>
                  <w:lang w:eastAsia="ar-SA"/>
                </w:rPr>
                <w:t>C</w:t>
              </w:r>
              <w:r w:rsidRPr="00651940">
                <w:rPr>
                  <w:sz w:val="16"/>
                  <w:szCs w:val="16"/>
                  <w:lang w:eastAsia="ar-SA"/>
                </w:rPr>
                <w:t>atalogue</w:t>
              </w:r>
            </w:ins>
          </w:p>
        </w:tc>
        <w:tc>
          <w:tcPr>
            <w:tcW w:w="540" w:type="dxa"/>
          </w:tcPr>
          <w:p w14:paraId="4D5A8CC3" w14:textId="7F7F7F8C" w:rsidR="00414E63" w:rsidRPr="00D22CCD" w:rsidRDefault="00414E63" w:rsidP="00414E63">
            <w:pPr>
              <w:suppressAutoHyphens/>
              <w:snapToGrid w:val="0"/>
              <w:spacing w:after="0" w:line="240" w:lineRule="auto"/>
              <w:jc w:val="center"/>
              <w:rPr>
                <w:sz w:val="16"/>
                <w:szCs w:val="16"/>
                <w:lang w:eastAsia="ar-SA"/>
              </w:rPr>
            </w:pPr>
            <w:ins w:id="2567" w:author="Bernd Birklhuber" w:date="2025-03-07T13:36:00Z">
              <w:r w:rsidRPr="00651940">
                <w:rPr>
                  <w:sz w:val="16"/>
                  <w:szCs w:val="16"/>
                  <w:lang w:eastAsia="ar-SA"/>
                </w:rPr>
                <w:t>-</w:t>
              </w:r>
            </w:ins>
          </w:p>
        </w:tc>
        <w:tc>
          <w:tcPr>
            <w:tcW w:w="2700" w:type="dxa"/>
            <w:gridSpan w:val="2"/>
          </w:tcPr>
          <w:p w14:paraId="25D6EFBB" w14:textId="594D0DF3" w:rsidR="00414E63" w:rsidRPr="00D22CCD" w:rsidRDefault="00414E63" w:rsidP="00414E63">
            <w:pPr>
              <w:suppressAutoHyphens/>
              <w:snapToGrid w:val="0"/>
              <w:spacing w:after="0" w:line="240" w:lineRule="auto"/>
              <w:rPr>
                <w:sz w:val="16"/>
                <w:szCs w:val="16"/>
                <w:lang w:eastAsia="ar-SA"/>
              </w:rPr>
            </w:pPr>
            <w:ins w:id="2568" w:author="Bernd Birklhuber" w:date="2025-03-07T13:36:00Z">
              <w:r w:rsidRPr="00651940">
                <w:rPr>
                  <w:sz w:val="16"/>
                  <w:szCs w:val="16"/>
                  <w:lang w:eastAsia="ar-SA"/>
                </w:rPr>
                <w:t>-</w:t>
              </w:r>
            </w:ins>
          </w:p>
        </w:tc>
        <w:tc>
          <w:tcPr>
            <w:tcW w:w="3060" w:type="dxa"/>
          </w:tcPr>
          <w:p w14:paraId="41B79913" w14:textId="7C1D1949" w:rsidR="00414E63" w:rsidRPr="00D22CCD" w:rsidRDefault="00414E63" w:rsidP="00414E63">
            <w:pPr>
              <w:suppressAutoHyphens/>
              <w:snapToGrid w:val="0"/>
              <w:spacing w:after="0" w:line="240" w:lineRule="auto"/>
              <w:rPr>
                <w:sz w:val="16"/>
                <w:szCs w:val="16"/>
                <w:lang w:eastAsia="ar-SA"/>
              </w:rPr>
            </w:pPr>
            <w:ins w:id="2569" w:author="Bernd Birklhuber" w:date="2025-03-07T13:36:00Z">
              <w:r w:rsidRPr="00651940">
                <w:rPr>
                  <w:sz w:val="16"/>
                  <w:szCs w:val="16"/>
                  <w:lang w:eastAsia="ar-SA"/>
                </w:rPr>
                <w:t>-</w:t>
              </w:r>
            </w:ins>
          </w:p>
        </w:tc>
      </w:tr>
      <w:tr w:rsidR="00414E63" w:rsidRPr="00D22CCD" w14:paraId="3DC75E4B" w14:textId="77777777" w:rsidTr="00334FB8">
        <w:tc>
          <w:tcPr>
            <w:tcW w:w="1080" w:type="dxa"/>
          </w:tcPr>
          <w:p w14:paraId="0D6E37D7" w14:textId="036008F3" w:rsidR="00414E63" w:rsidRPr="00D22CCD" w:rsidRDefault="00414E63" w:rsidP="00414E63">
            <w:pPr>
              <w:suppressAutoHyphens/>
              <w:snapToGrid w:val="0"/>
              <w:spacing w:after="0" w:line="240" w:lineRule="auto"/>
              <w:rPr>
                <w:sz w:val="16"/>
                <w:szCs w:val="16"/>
                <w:lang w:eastAsia="ar-SA"/>
              </w:rPr>
            </w:pPr>
            <w:ins w:id="2570" w:author="Bernd Birklhuber" w:date="2025-03-07T13:36:00Z">
              <w:r w:rsidRPr="00651940">
                <w:rPr>
                  <w:sz w:val="16"/>
                  <w:szCs w:val="16"/>
                  <w:lang w:eastAsia="ar-SA"/>
                </w:rPr>
                <w:t>Attribute</w:t>
              </w:r>
            </w:ins>
          </w:p>
        </w:tc>
        <w:tc>
          <w:tcPr>
            <w:tcW w:w="3060" w:type="dxa"/>
          </w:tcPr>
          <w:p w14:paraId="5860F3EB" w14:textId="1643F678" w:rsidR="00414E63" w:rsidRPr="00D22CCD" w:rsidRDefault="00414E63" w:rsidP="00414E63">
            <w:pPr>
              <w:suppressAutoHyphens/>
              <w:snapToGrid w:val="0"/>
              <w:spacing w:after="0" w:line="240" w:lineRule="auto"/>
              <w:rPr>
                <w:sz w:val="16"/>
                <w:szCs w:val="16"/>
                <w:lang w:eastAsia="ar-SA"/>
              </w:rPr>
            </w:pPr>
            <w:ins w:id="2571" w:author="Bernd Birklhuber" w:date="2025-03-07T13:36:00Z">
              <w:r w:rsidRPr="00651940">
                <w:rPr>
                  <w:sz w:val="16"/>
                  <w:szCs w:val="16"/>
                  <w:lang w:eastAsia="ar-SA"/>
                </w:rPr>
                <w:t>organization</w:t>
              </w:r>
            </w:ins>
          </w:p>
        </w:tc>
        <w:tc>
          <w:tcPr>
            <w:tcW w:w="3420" w:type="dxa"/>
          </w:tcPr>
          <w:p w14:paraId="1A7A5CC9" w14:textId="4853292B" w:rsidR="00414E63" w:rsidRPr="00D22CCD" w:rsidRDefault="00414E63" w:rsidP="00414E63">
            <w:pPr>
              <w:suppressAutoHyphens/>
              <w:snapToGrid w:val="0"/>
              <w:spacing w:after="0" w:line="240" w:lineRule="auto"/>
              <w:jc w:val="left"/>
              <w:rPr>
                <w:sz w:val="16"/>
                <w:szCs w:val="16"/>
                <w:lang w:eastAsia="ar-SA"/>
              </w:rPr>
            </w:pPr>
            <w:ins w:id="2572" w:author="Bernd Birklhuber" w:date="2025-03-07T13:36:00Z">
              <w:r w:rsidRPr="00651940">
                <w:rPr>
                  <w:sz w:val="16"/>
                  <w:szCs w:val="16"/>
                  <w:lang w:eastAsia="ar-SA"/>
                </w:rPr>
                <w:t xml:space="preserve">The organization distributing this </w:t>
              </w:r>
              <w:r>
                <w:rPr>
                  <w:sz w:val="16"/>
                  <w:szCs w:val="16"/>
                  <w:lang w:eastAsia="ar-SA"/>
                </w:rPr>
                <w:t>E</w:t>
              </w:r>
              <w:r w:rsidRPr="00651940">
                <w:rPr>
                  <w:sz w:val="16"/>
                  <w:szCs w:val="16"/>
                  <w:lang w:eastAsia="ar-SA"/>
                </w:rPr>
                <w:t xml:space="preserve">xchange </w:t>
              </w:r>
              <w:r>
                <w:rPr>
                  <w:sz w:val="16"/>
                  <w:szCs w:val="16"/>
                  <w:lang w:eastAsia="ar-SA"/>
                </w:rPr>
                <w:t>C</w:t>
              </w:r>
              <w:r w:rsidRPr="00651940">
                <w:rPr>
                  <w:sz w:val="16"/>
                  <w:szCs w:val="16"/>
                  <w:lang w:eastAsia="ar-SA"/>
                </w:rPr>
                <w:t>atalogue</w:t>
              </w:r>
            </w:ins>
          </w:p>
        </w:tc>
        <w:tc>
          <w:tcPr>
            <w:tcW w:w="540" w:type="dxa"/>
          </w:tcPr>
          <w:p w14:paraId="63463966" w14:textId="395F2CB7" w:rsidR="00414E63" w:rsidRPr="00D22CCD" w:rsidRDefault="00414E63" w:rsidP="00414E63">
            <w:pPr>
              <w:suppressAutoHyphens/>
              <w:snapToGrid w:val="0"/>
              <w:spacing w:after="0" w:line="240" w:lineRule="auto"/>
              <w:jc w:val="center"/>
              <w:rPr>
                <w:sz w:val="16"/>
                <w:szCs w:val="16"/>
                <w:lang w:eastAsia="ar-SA"/>
              </w:rPr>
            </w:pPr>
            <w:ins w:id="2573" w:author="Bernd Birklhuber" w:date="2025-03-07T13:36:00Z">
              <w:r w:rsidRPr="00651940">
                <w:rPr>
                  <w:sz w:val="16"/>
                  <w:szCs w:val="16"/>
                  <w:lang w:eastAsia="ar-SA"/>
                </w:rPr>
                <w:t>1</w:t>
              </w:r>
            </w:ins>
          </w:p>
        </w:tc>
        <w:tc>
          <w:tcPr>
            <w:tcW w:w="2700" w:type="dxa"/>
            <w:gridSpan w:val="2"/>
          </w:tcPr>
          <w:p w14:paraId="1814E89B" w14:textId="13433702" w:rsidR="00414E63" w:rsidRPr="00D22CCD" w:rsidRDefault="00414E63" w:rsidP="00414E63">
            <w:pPr>
              <w:suppressAutoHyphens/>
              <w:snapToGrid w:val="0"/>
              <w:spacing w:after="0" w:line="240" w:lineRule="auto"/>
              <w:rPr>
                <w:sz w:val="16"/>
                <w:szCs w:val="16"/>
                <w:lang w:eastAsia="ar-SA"/>
              </w:rPr>
            </w:pPr>
            <w:ins w:id="2574" w:author="Bernd Birklhuber" w:date="2025-03-07T13:36:00Z">
              <w:r w:rsidRPr="00651940">
                <w:rPr>
                  <w:sz w:val="16"/>
                  <w:szCs w:val="16"/>
                  <w:lang w:eastAsia="ar-SA"/>
                </w:rPr>
                <w:t>CharacterString</w:t>
              </w:r>
            </w:ins>
          </w:p>
        </w:tc>
        <w:tc>
          <w:tcPr>
            <w:tcW w:w="3060" w:type="dxa"/>
          </w:tcPr>
          <w:p w14:paraId="752C4105" w14:textId="14A208FE" w:rsidR="00414E63" w:rsidRPr="00D22CCD" w:rsidRDefault="00414E63" w:rsidP="00414E63">
            <w:pPr>
              <w:suppressAutoHyphens/>
              <w:snapToGrid w:val="0"/>
              <w:spacing w:after="0" w:line="240" w:lineRule="auto"/>
              <w:rPr>
                <w:sz w:val="16"/>
                <w:szCs w:val="16"/>
                <w:lang w:eastAsia="ar-SA"/>
              </w:rPr>
            </w:pPr>
            <w:ins w:id="2575" w:author="Bernd Birklhuber" w:date="2025-03-07T13:36:00Z">
              <w:r w:rsidRPr="00651940">
                <w:rPr>
                  <w:sz w:val="16"/>
                  <w:szCs w:val="16"/>
                  <w:lang w:eastAsia="ar-SA"/>
                </w:rPr>
                <w:t>This could be an individual producer, value added reseller, etc</w:t>
              </w:r>
            </w:ins>
          </w:p>
        </w:tc>
      </w:tr>
      <w:tr w:rsidR="00414E63" w:rsidRPr="00D22CCD" w14:paraId="3C89D582" w14:textId="77777777" w:rsidTr="00334FB8">
        <w:tc>
          <w:tcPr>
            <w:tcW w:w="1080" w:type="dxa"/>
          </w:tcPr>
          <w:p w14:paraId="2479384B" w14:textId="273FB3C5" w:rsidR="00414E63" w:rsidRPr="00D22CCD" w:rsidRDefault="00414E63" w:rsidP="00414E63">
            <w:pPr>
              <w:suppressAutoHyphens/>
              <w:snapToGrid w:val="0"/>
              <w:spacing w:after="0" w:line="240" w:lineRule="auto"/>
              <w:rPr>
                <w:sz w:val="16"/>
                <w:szCs w:val="16"/>
                <w:lang w:eastAsia="ar-SA"/>
              </w:rPr>
            </w:pPr>
            <w:ins w:id="2576" w:author="Bernd Birklhuber" w:date="2025-03-07T13:36:00Z">
              <w:r w:rsidRPr="00651940">
                <w:rPr>
                  <w:sz w:val="16"/>
                  <w:szCs w:val="16"/>
                  <w:lang w:eastAsia="ar-SA"/>
                </w:rPr>
                <w:t>Attribute</w:t>
              </w:r>
            </w:ins>
          </w:p>
        </w:tc>
        <w:tc>
          <w:tcPr>
            <w:tcW w:w="3060" w:type="dxa"/>
          </w:tcPr>
          <w:p w14:paraId="59714EF1" w14:textId="51E04895" w:rsidR="00414E63" w:rsidRPr="00D22CCD" w:rsidRDefault="00414E63" w:rsidP="00414E63">
            <w:pPr>
              <w:suppressAutoHyphens/>
              <w:snapToGrid w:val="0"/>
              <w:spacing w:after="0" w:line="240" w:lineRule="auto"/>
              <w:rPr>
                <w:sz w:val="16"/>
                <w:szCs w:val="16"/>
                <w:lang w:eastAsia="ar-SA"/>
              </w:rPr>
            </w:pPr>
            <w:ins w:id="2577" w:author="Bernd Birklhuber" w:date="2025-03-07T13:36:00Z">
              <w:r w:rsidRPr="00651940">
                <w:rPr>
                  <w:sz w:val="16"/>
                  <w:szCs w:val="16"/>
                  <w:lang w:eastAsia="ar-SA"/>
                </w:rPr>
                <w:t>phone</w:t>
              </w:r>
            </w:ins>
          </w:p>
        </w:tc>
        <w:tc>
          <w:tcPr>
            <w:tcW w:w="3420" w:type="dxa"/>
          </w:tcPr>
          <w:p w14:paraId="6AEE4824" w14:textId="244D68ED" w:rsidR="00414E63" w:rsidRPr="00D22CCD" w:rsidRDefault="00414E63" w:rsidP="00414E63">
            <w:pPr>
              <w:suppressAutoHyphens/>
              <w:snapToGrid w:val="0"/>
              <w:spacing w:after="0" w:line="240" w:lineRule="auto"/>
              <w:jc w:val="left"/>
              <w:rPr>
                <w:sz w:val="16"/>
                <w:szCs w:val="16"/>
                <w:lang w:eastAsia="ar-SA"/>
              </w:rPr>
            </w:pPr>
            <w:ins w:id="2578" w:author="Bernd Birklhuber" w:date="2025-03-07T13:36:00Z">
              <w:r w:rsidRPr="00651940">
                <w:rPr>
                  <w:sz w:val="16"/>
                  <w:szCs w:val="16"/>
                  <w:lang w:eastAsia="ar-SA"/>
                </w:rPr>
                <w:t xml:space="preserve">The </w:t>
              </w:r>
              <w:r>
                <w:rPr>
                  <w:sz w:val="16"/>
                  <w:szCs w:val="16"/>
                  <w:lang w:eastAsia="ar-SA"/>
                </w:rPr>
                <w:t>phone</w:t>
              </w:r>
              <w:r w:rsidRPr="00651940">
                <w:rPr>
                  <w:sz w:val="16"/>
                  <w:szCs w:val="16"/>
                  <w:lang w:eastAsia="ar-SA"/>
                </w:rPr>
                <w:t xml:space="preserve"> number of </w:t>
              </w:r>
              <w:r>
                <w:rPr>
                  <w:sz w:val="16"/>
                  <w:szCs w:val="16"/>
                  <w:lang w:eastAsia="ar-SA"/>
                </w:rPr>
                <w:t>the organization</w:t>
              </w:r>
            </w:ins>
          </w:p>
        </w:tc>
        <w:tc>
          <w:tcPr>
            <w:tcW w:w="540" w:type="dxa"/>
          </w:tcPr>
          <w:p w14:paraId="5252900D" w14:textId="48BF1C0C" w:rsidR="00414E63" w:rsidRPr="00D22CCD" w:rsidRDefault="00414E63" w:rsidP="00414E63">
            <w:pPr>
              <w:suppressAutoHyphens/>
              <w:snapToGrid w:val="0"/>
              <w:spacing w:after="0" w:line="240" w:lineRule="auto"/>
              <w:jc w:val="center"/>
              <w:rPr>
                <w:sz w:val="16"/>
                <w:szCs w:val="16"/>
                <w:lang w:eastAsia="ar-SA"/>
              </w:rPr>
            </w:pPr>
            <w:ins w:id="2579" w:author="Bernd Birklhuber" w:date="2025-03-07T13:36:00Z">
              <w:r w:rsidRPr="00651940">
                <w:rPr>
                  <w:sz w:val="16"/>
                  <w:szCs w:val="16"/>
                  <w:lang w:eastAsia="ar-SA"/>
                </w:rPr>
                <w:t>0..1</w:t>
              </w:r>
            </w:ins>
          </w:p>
        </w:tc>
        <w:tc>
          <w:tcPr>
            <w:tcW w:w="2700" w:type="dxa"/>
            <w:gridSpan w:val="2"/>
          </w:tcPr>
          <w:p w14:paraId="446D300B" w14:textId="66A3CAEE" w:rsidR="00414E63" w:rsidRPr="00D22CCD" w:rsidRDefault="00414E63" w:rsidP="00414E63">
            <w:pPr>
              <w:suppressAutoHyphens/>
              <w:snapToGrid w:val="0"/>
              <w:spacing w:after="0" w:line="240" w:lineRule="auto"/>
              <w:rPr>
                <w:sz w:val="16"/>
                <w:szCs w:val="16"/>
                <w:lang w:eastAsia="ar-SA"/>
              </w:rPr>
            </w:pPr>
            <w:ins w:id="2580" w:author="Bernd Birklhuber" w:date="2025-03-07T13:36:00Z">
              <w:r w:rsidRPr="00651940">
                <w:rPr>
                  <w:sz w:val="16"/>
                  <w:szCs w:val="16"/>
                  <w:lang w:eastAsia="ar-SA"/>
                </w:rPr>
                <w:t>CI_Telephone</w:t>
              </w:r>
            </w:ins>
          </w:p>
        </w:tc>
        <w:tc>
          <w:tcPr>
            <w:tcW w:w="3060" w:type="dxa"/>
          </w:tcPr>
          <w:p w14:paraId="2BD8F05C" w14:textId="77777777" w:rsidR="00414E63" w:rsidRPr="00D22CCD" w:rsidRDefault="00414E63" w:rsidP="00414E63">
            <w:pPr>
              <w:suppressAutoHyphens/>
              <w:snapToGrid w:val="0"/>
              <w:spacing w:after="0" w:line="240" w:lineRule="auto"/>
              <w:rPr>
                <w:sz w:val="16"/>
                <w:szCs w:val="16"/>
                <w:lang w:eastAsia="ar-SA"/>
              </w:rPr>
            </w:pPr>
          </w:p>
        </w:tc>
      </w:tr>
      <w:tr w:rsidR="00414E63" w:rsidRPr="00D22CCD" w14:paraId="085F1301" w14:textId="77777777" w:rsidTr="00334FB8">
        <w:tc>
          <w:tcPr>
            <w:tcW w:w="1080" w:type="dxa"/>
          </w:tcPr>
          <w:p w14:paraId="0ED0BF23" w14:textId="34ACECBF" w:rsidR="00414E63" w:rsidRPr="00D22CCD" w:rsidRDefault="00414E63" w:rsidP="00414E63">
            <w:pPr>
              <w:suppressAutoHyphens/>
              <w:snapToGrid w:val="0"/>
              <w:spacing w:after="0" w:line="240" w:lineRule="auto"/>
              <w:rPr>
                <w:sz w:val="16"/>
                <w:szCs w:val="16"/>
                <w:lang w:eastAsia="ar-SA"/>
              </w:rPr>
            </w:pPr>
            <w:ins w:id="2581" w:author="Bernd Birklhuber" w:date="2025-03-07T13:36:00Z">
              <w:r w:rsidRPr="00651940">
                <w:rPr>
                  <w:sz w:val="16"/>
                  <w:szCs w:val="16"/>
                  <w:lang w:eastAsia="ar-SA"/>
                </w:rPr>
                <w:t>Attribute</w:t>
              </w:r>
            </w:ins>
          </w:p>
        </w:tc>
        <w:tc>
          <w:tcPr>
            <w:tcW w:w="3060" w:type="dxa"/>
          </w:tcPr>
          <w:p w14:paraId="79414C32" w14:textId="69031E85" w:rsidR="00414E63" w:rsidRPr="00D22CCD" w:rsidRDefault="00414E63" w:rsidP="00414E63">
            <w:pPr>
              <w:suppressAutoHyphens/>
              <w:snapToGrid w:val="0"/>
              <w:spacing w:after="0" w:line="240" w:lineRule="auto"/>
              <w:rPr>
                <w:sz w:val="16"/>
                <w:szCs w:val="16"/>
                <w:lang w:eastAsia="ar-SA"/>
              </w:rPr>
            </w:pPr>
            <w:ins w:id="2582" w:author="Bernd Birklhuber" w:date="2025-03-07T13:36:00Z">
              <w:r w:rsidRPr="00651940">
                <w:rPr>
                  <w:sz w:val="16"/>
                  <w:szCs w:val="16"/>
                  <w:lang w:eastAsia="ar-SA"/>
                </w:rPr>
                <w:t>address</w:t>
              </w:r>
            </w:ins>
          </w:p>
        </w:tc>
        <w:tc>
          <w:tcPr>
            <w:tcW w:w="3420" w:type="dxa"/>
          </w:tcPr>
          <w:p w14:paraId="591519FE" w14:textId="37B6CAEE" w:rsidR="00414E63" w:rsidRPr="00D22CCD" w:rsidRDefault="00414E63" w:rsidP="00414E63">
            <w:pPr>
              <w:suppressAutoHyphens/>
              <w:snapToGrid w:val="0"/>
              <w:spacing w:after="0" w:line="240" w:lineRule="auto"/>
              <w:jc w:val="left"/>
              <w:rPr>
                <w:sz w:val="16"/>
                <w:szCs w:val="16"/>
                <w:lang w:eastAsia="ar-SA"/>
              </w:rPr>
            </w:pPr>
            <w:ins w:id="2583" w:author="Bernd Birklhuber" w:date="2025-03-07T13:36:00Z">
              <w:r w:rsidRPr="00651940">
                <w:rPr>
                  <w:sz w:val="16"/>
                  <w:szCs w:val="16"/>
                  <w:lang w:eastAsia="ar-SA"/>
                </w:rPr>
                <w:t>The address of the organization</w:t>
              </w:r>
            </w:ins>
          </w:p>
        </w:tc>
        <w:tc>
          <w:tcPr>
            <w:tcW w:w="540" w:type="dxa"/>
          </w:tcPr>
          <w:p w14:paraId="1992FA9F" w14:textId="7A93D48A" w:rsidR="00414E63" w:rsidRPr="00D22CCD" w:rsidRDefault="00414E63" w:rsidP="00414E63">
            <w:pPr>
              <w:suppressAutoHyphens/>
              <w:snapToGrid w:val="0"/>
              <w:spacing w:after="0" w:line="240" w:lineRule="auto"/>
              <w:jc w:val="center"/>
              <w:rPr>
                <w:sz w:val="16"/>
                <w:szCs w:val="16"/>
                <w:lang w:eastAsia="ar-SA"/>
              </w:rPr>
            </w:pPr>
            <w:ins w:id="2584" w:author="Bernd Birklhuber" w:date="2025-03-07T13:36:00Z">
              <w:r w:rsidRPr="00651940">
                <w:rPr>
                  <w:sz w:val="16"/>
                  <w:szCs w:val="16"/>
                  <w:lang w:eastAsia="ar-SA"/>
                </w:rPr>
                <w:t>0..1</w:t>
              </w:r>
            </w:ins>
          </w:p>
        </w:tc>
        <w:tc>
          <w:tcPr>
            <w:tcW w:w="2700" w:type="dxa"/>
            <w:gridSpan w:val="2"/>
          </w:tcPr>
          <w:p w14:paraId="36A554F8" w14:textId="144DA84C" w:rsidR="00414E63" w:rsidRPr="00D22CCD" w:rsidRDefault="00414E63" w:rsidP="00414E63">
            <w:pPr>
              <w:suppressAutoHyphens/>
              <w:snapToGrid w:val="0"/>
              <w:spacing w:after="0" w:line="240" w:lineRule="auto"/>
              <w:rPr>
                <w:sz w:val="16"/>
                <w:szCs w:val="16"/>
                <w:lang w:eastAsia="ar-SA"/>
              </w:rPr>
            </w:pPr>
            <w:ins w:id="2585" w:author="Bernd Birklhuber" w:date="2025-03-07T13:36:00Z">
              <w:r w:rsidRPr="00651940">
                <w:rPr>
                  <w:sz w:val="16"/>
                  <w:szCs w:val="16"/>
                  <w:lang w:eastAsia="ar-SA"/>
                </w:rPr>
                <w:t>CI_Address</w:t>
              </w:r>
            </w:ins>
          </w:p>
        </w:tc>
        <w:tc>
          <w:tcPr>
            <w:tcW w:w="3060" w:type="dxa"/>
          </w:tcPr>
          <w:p w14:paraId="7FB97233" w14:textId="77777777" w:rsidR="00414E63" w:rsidRPr="00D22CCD" w:rsidRDefault="00414E63" w:rsidP="00414E63">
            <w:pPr>
              <w:suppressAutoHyphens/>
              <w:snapToGrid w:val="0"/>
              <w:spacing w:after="0" w:line="240" w:lineRule="auto"/>
              <w:rPr>
                <w:sz w:val="16"/>
                <w:szCs w:val="16"/>
                <w:lang w:eastAsia="ar-SA"/>
              </w:rPr>
            </w:pPr>
          </w:p>
        </w:tc>
      </w:tr>
    </w:tbl>
    <w:p w14:paraId="4268C63C" w14:textId="77777777" w:rsidR="00453023" w:rsidRPr="00D22CCD" w:rsidRDefault="00453023">
      <w:pPr>
        <w:spacing w:after="0"/>
      </w:pPr>
    </w:p>
    <w:p w14:paraId="4889C077" w14:textId="77777777" w:rsidR="00453023" w:rsidRDefault="007260E2">
      <w:pPr>
        <w:pStyle w:val="berschrift3"/>
        <w:jc w:val="both"/>
        <w:rPr>
          <w:ins w:id="2586" w:author="Gert Morlion" w:date="2024-08-26T14:06:00Z"/>
        </w:rPr>
      </w:pPr>
      <w:bookmarkStart w:id="2587" w:name="_Toc487203186"/>
      <w:r w:rsidRPr="00D22CCD">
        <w:t>S</w:t>
      </w:r>
      <w:r w:rsidR="00212271" w:rsidRPr="00D22CCD">
        <w:t>1</w:t>
      </w:r>
      <w:r w:rsidRPr="00D22CCD">
        <w:t>0</w:t>
      </w:r>
      <w:r w:rsidR="00212271" w:rsidRPr="00D22CCD">
        <w:t>0</w:t>
      </w:r>
      <w:r w:rsidRPr="00D22CCD">
        <w:t>_DatasetDiscoveryMetadata</w:t>
      </w:r>
      <w:bookmarkEnd w:id="2587"/>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175971" w:rsidRPr="003440C2" w14:paraId="6FC51091" w14:textId="77777777" w:rsidTr="00175971">
        <w:trPr>
          <w:cantSplit/>
          <w:tblHeader/>
          <w:ins w:id="2588"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3B6B5AA1" w14:textId="77777777" w:rsidR="00175971" w:rsidRPr="003440C2" w:rsidRDefault="00175971" w:rsidP="004B0AFB">
            <w:pPr>
              <w:keepNext/>
              <w:keepLines/>
              <w:spacing w:before="60" w:after="60" w:line="240" w:lineRule="auto"/>
              <w:rPr>
                <w:ins w:id="2589" w:author="Gert Morlion" w:date="2024-08-26T14:06:00Z"/>
                <w:rFonts w:cs="Arial"/>
                <w:b/>
                <w:bCs/>
                <w:sz w:val="16"/>
                <w:szCs w:val="16"/>
                <w:lang w:eastAsia="en-US"/>
              </w:rPr>
            </w:pPr>
            <w:ins w:id="2590" w:author="Gert Morlion" w:date="2024-08-26T14:06:00Z">
              <w:r w:rsidRPr="003440C2">
                <w:rPr>
                  <w:rFonts w:cs="Arial"/>
                  <w:b/>
                  <w:bCs/>
                  <w:sz w:val="16"/>
                  <w:szCs w:val="16"/>
                  <w:lang w:eastAsia="en-US"/>
                </w:rPr>
                <w:t>Name</w:t>
              </w:r>
            </w:ins>
          </w:p>
        </w:tc>
        <w:tc>
          <w:tcPr>
            <w:tcW w:w="4537" w:type="dxa"/>
            <w:tcBorders>
              <w:top w:val="single" w:sz="8" w:space="0" w:color="000000"/>
              <w:left w:val="nil"/>
              <w:bottom w:val="single" w:sz="8" w:space="0" w:color="000000"/>
              <w:right w:val="single" w:sz="4" w:space="0" w:color="auto"/>
            </w:tcBorders>
            <w:shd w:val="clear" w:color="auto" w:fill="D9D9D9"/>
            <w:tcMar>
              <w:left w:w="108" w:type="dxa"/>
              <w:right w:w="108" w:type="dxa"/>
            </w:tcMar>
          </w:tcPr>
          <w:p w14:paraId="2080B073" w14:textId="77777777" w:rsidR="00175971" w:rsidRPr="00BD587E" w:rsidRDefault="00175971" w:rsidP="004B0AFB">
            <w:pPr>
              <w:spacing w:before="60" w:after="60" w:line="240" w:lineRule="auto"/>
              <w:jc w:val="left"/>
              <w:rPr>
                <w:ins w:id="2591" w:author="Gert Morlion" w:date="2024-08-26T14:06:00Z"/>
                <w:rFonts w:cs="Arial"/>
                <w:b/>
                <w:bCs/>
                <w:sz w:val="16"/>
                <w:szCs w:val="16"/>
                <w:lang w:eastAsia="en-US"/>
              </w:rPr>
            </w:pPr>
            <w:ins w:id="2592" w:author="Gert Morlion" w:date="2024-08-26T14:06:00Z">
              <w:r>
                <w:rPr>
                  <w:rFonts w:cs="Arial"/>
                  <w:b/>
                  <w:bCs/>
                  <w:sz w:val="16"/>
                  <w:szCs w:val="16"/>
                  <w:lang w:eastAsia="en-US"/>
                </w:rPr>
                <w:t>Description</w:t>
              </w:r>
            </w:ins>
          </w:p>
        </w:tc>
        <w:tc>
          <w:tcPr>
            <w:tcW w:w="8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03FDFD14" w14:textId="77777777" w:rsidR="00175971" w:rsidRPr="003440C2" w:rsidRDefault="00175971" w:rsidP="004B0AFB">
            <w:pPr>
              <w:keepNext/>
              <w:keepLines/>
              <w:spacing w:before="60" w:after="60" w:line="240" w:lineRule="auto"/>
              <w:jc w:val="center"/>
              <w:rPr>
                <w:ins w:id="2593" w:author="Gert Morlion" w:date="2024-08-26T14:06:00Z"/>
                <w:rFonts w:cs="Arial"/>
                <w:b/>
                <w:bCs/>
                <w:sz w:val="16"/>
                <w:szCs w:val="16"/>
                <w:lang w:eastAsia="en-US"/>
              </w:rPr>
            </w:pPr>
            <w:ins w:id="2594" w:author="Gert Morlion" w:date="2024-08-26T14:06:00Z">
              <w:r>
                <w:rPr>
                  <w:rFonts w:cs="Arial"/>
                  <w:b/>
                  <w:bCs/>
                  <w:sz w:val="16"/>
                  <w:szCs w:val="16"/>
                  <w:lang w:eastAsia="en-US"/>
                </w:rPr>
                <w:t>Mult</w:t>
              </w:r>
            </w:ins>
          </w:p>
        </w:tc>
        <w:tc>
          <w:tcPr>
            <w:tcW w:w="2691" w:type="dxa"/>
            <w:tcBorders>
              <w:top w:val="single" w:sz="4" w:space="0" w:color="auto"/>
              <w:left w:val="single" w:sz="4" w:space="0" w:color="auto"/>
              <w:bottom w:val="single" w:sz="8" w:space="0" w:color="000000"/>
              <w:right w:val="single" w:sz="4" w:space="0" w:color="auto"/>
            </w:tcBorders>
            <w:shd w:val="clear" w:color="auto" w:fill="D9D9D9"/>
            <w:tcMar>
              <w:top w:w="0" w:type="dxa"/>
              <w:left w:w="108" w:type="dxa"/>
              <w:bottom w:w="0" w:type="dxa"/>
              <w:right w:w="108" w:type="dxa"/>
            </w:tcMar>
          </w:tcPr>
          <w:p w14:paraId="41E29ED0" w14:textId="77777777" w:rsidR="00175971" w:rsidRPr="003440C2" w:rsidRDefault="00175971" w:rsidP="004B0AFB">
            <w:pPr>
              <w:keepNext/>
              <w:keepLines/>
              <w:spacing w:before="60" w:after="60" w:line="240" w:lineRule="auto"/>
              <w:rPr>
                <w:ins w:id="2595" w:author="Gert Morlion" w:date="2024-08-26T14:06:00Z"/>
                <w:rFonts w:cs="Arial"/>
                <w:b/>
                <w:bCs/>
                <w:sz w:val="16"/>
                <w:szCs w:val="16"/>
                <w:lang w:eastAsia="en-US"/>
              </w:rPr>
            </w:pPr>
            <w:ins w:id="2596" w:author="Gert Morlion" w:date="2024-08-26T14:06:00Z">
              <w:r w:rsidRPr="003440C2">
                <w:rPr>
                  <w:rFonts w:cs="Arial"/>
                  <w:b/>
                  <w:bCs/>
                  <w:sz w:val="16"/>
                  <w:szCs w:val="16"/>
                  <w:lang w:eastAsia="en-US"/>
                </w:rPr>
                <w:t>Type</w:t>
              </w:r>
            </w:ins>
          </w:p>
        </w:tc>
        <w:tc>
          <w:tcPr>
            <w:tcW w:w="3550" w:type="dxa"/>
            <w:tcBorders>
              <w:top w:val="single" w:sz="8" w:space="0" w:color="000000"/>
              <w:left w:val="single" w:sz="4" w:space="0" w:color="auto"/>
              <w:bottom w:val="single" w:sz="8" w:space="0" w:color="000000"/>
              <w:right w:val="single" w:sz="8" w:space="0" w:color="000000"/>
            </w:tcBorders>
            <w:shd w:val="clear" w:color="auto" w:fill="D9D9D9"/>
            <w:tcMar>
              <w:top w:w="0" w:type="dxa"/>
              <w:left w:w="108" w:type="dxa"/>
              <w:bottom w:w="0" w:type="dxa"/>
              <w:right w:w="108" w:type="dxa"/>
            </w:tcMar>
          </w:tcPr>
          <w:p w14:paraId="2DF37465" w14:textId="77777777" w:rsidR="00175971" w:rsidRPr="003440C2" w:rsidRDefault="00175971" w:rsidP="004B0AFB">
            <w:pPr>
              <w:keepNext/>
              <w:keepLines/>
              <w:spacing w:before="60" w:after="60" w:line="240" w:lineRule="auto"/>
              <w:rPr>
                <w:ins w:id="2597" w:author="Gert Morlion" w:date="2024-08-26T14:06:00Z"/>
                <w:rFonts w:cs="Arial"/>
                <w:b/>
                <w:bCs/>
                <w:sz w:val="16"/>
                <w:szCs w:val="16"/>
                <w:lang w:eastAsia="en-US"/>
              </w:rPr>
            </w:pPr>
            <w:ins w:id="2598" w:author="Gert Morlion" w:date="2024-08-26T14:06:00Z">
              <w:r w:rsidRPr="003440C2">
                <w:rPr>
                  <w:rFonts w:cs="Arial"/>
                  <w:b/>
                  <w:bCs/>
                  <w:sz w:val="16"/>
                  <w:szCs w:val="16"/>
                  <w:lang w:eastAsia="en-US"/>
                </w:rPr>
                <w:t>Remarks</w:t>
              </w:r>
            </w:ins>
          </w:p>
        </w:tc>
      </w:tr>
      <w:tr w:rsidR="00414E63" w:rsidRPr="003440C2" w14:paraId="28D2FC33" w14:textId="77777777" w:rsidTr="004B0AFB">
        <w:trPr>
          <w:cantSplit/>
          <w:ins w:id="259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6198E9F" w14:textId="73F20281" w:rsidR="00414E63" w:rsidRPr="003440C2" w:rsidRDefault="00414E63" w:rsidP="00414E63">
            <w:pPr>
              <w:keepNext/>
              <w:keepLines/>
              <w:spacing w:before="60" w:after="60" w:line="240" w:lineRule="auto"/>
              <w:jc w:val="left"/>
              <w:rPr>
                <w:ins w:id="2600" w:author="Gert Morlion" w:date="2024-08-26T14:06:00Z"/>
                <w:rFonts w:cs="Arial"/>
                <w:b/>
                <w:bCs/>
                <w:sz w:val="16"/>
                <w:szCs w:val="16"/>
                <w:lang w:eastAsia="en-US"/>
              </w:rPr>
            </w:pPr>
            <w:ins w:id="2601" w:author="Bernd Birklhuber" w:date="2025-03-07T13:38:00Z">
              <w:r w:rsidRPr="003440C2">
                <w:rPr>
                  <w:rFonts w:cs="Arial"/>
                  <w:sz w:val="16"/>
                  <w:szCs w:val="16"/>
                  <w:lang w:eastAsia="en-US"/>
                </w:rPr>
                <w:t>S100_DatasetDiscoveryMetadata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D816505" w14:textId="265701E1" w:rsidR="00414E63" w:rsidRPr="003440C2" w:rsidRDefault="00414E63" w:rsidP="00414E63">
            <w:pPr>
              <w:keepNext/>
              <w:keepLines/>
              <w:spacing w:before="60" w:after="60" w:line="240" w:lineRule="auto"/>
              <w:jc w:val="left"/>
              <w:rPr>
                <w:ins w:id="2602" w:author="Gert Morlion" w:date="2024-08-26T14:06:00Z"/>
                <w:rFonts w:cs="Arial"/>
                <w:b/>
                <w:bCs/>
                <w:sz w:val="16"/>
                <w:szCs w:val="16"/>
                <w:lang w:eastAsia="en-US"/>
              </w:rPr>
            </w:pPr>
            <w:ins w:id="2603" w:author="Bernd Birklhuber" w:date="2025-03-07T13:38:00Z">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D4302" w14:textId="72EFE7AE" w:rsidR="00414E63" w:rsidRPr="003440C2" w:rsidRDefault="00414E63" w:rsidP="00414E63">
            <w:pPr>
              <w:keepNext/>
              <w:keepLines/>
              <w:spacing w:before="60" w:after="60" w:line="240" w:lineRule="auto"/>
              <w:jc w:val="center"/>
              <w:rPr>
                <w:ins w:id="2604" w:author="Gert Morlion" w:date="2024-08-26T14:06:00Z"/>
                <w:rFonts w:cs="Arial"/>
                <w:b/>
                <w:bCs/>
                <w:sz w:val="16"/>
                <w:szCs w:val="16"/>
                <w:lang w:eastAsia="en-US"/>
              </w:rPr>
            </w:pPr>
            <w:ins w:id="2605" w:author="Bernd Birklhuber" w:date="2025-03-07T13:38:00Z">
              <w:r w:rsidRPr="003440C2">
                <w:rPr>
                  <w:rFonts w:cs="Arial"/>
                  <w:sz w:val="16"/>
                  <w:szCs w:val="16"/>
                  <w:lang w:eastAsia="en-US"/>
                </w:rPr>
                <w:t>-</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FD0ADE5" w14:textId="78980155" w:rsidR="00414E63" w:rsidRPr="003440C2" w:rsidRDefault="00414E63" w:rsidP="00414E63">
            <w:pPr>
              <w:keepNext/>
              <w:keepLines/>
              <w:spacing w:before="60" w:after="60" w:line="240" w:lineRule="auto"/>
              <w:jc w:val="left"/>
              <w:rPr>
                <w:ins w:id="2606" w:author="Gert Morlion" w:date="2024-08-26T14:06:00Z"/>
                <w:rFonts w:cs="Arial"/>
                <w:b/>
                <w:bCs/>
                <w:sz w:val="16"/>
                <w:szCs w:val="16"/>
                <w:lang w:eastAsia="en-US"/>
              </w:rPr>
            </w:pPr>
            <w:ins w:id="2607" w:author="Bernd Birklhuber" w:date="2025-03-07T13:38:00Z">
              <w:r w:rsidRPr="003440C2">
                <w:rPr>
                  <w:rFonts w:cs="Arial"/>
                  <w:sz w:val="16"/>
                  <w:szCs w:val="16"/>
                  <w:lang w:eastAsia="en-US"/>
                </w:rPr>
                <w:t>-</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AC01EE" w14:textId="7A781548" w:rsidR="00414E63" w:rsidRPr="003440C2" w:rsidRDefault="00414E63" w:rsidP="00414E63">
            <w:pPr>
              <w:keepNext/>
              <w:keepLines/>
              <w:spacing w:before="60" w:after="60" w:line="240" w:lineRule="auto"/>
              <w:jc w:val="left"/>
              <w:rPr>
                <w:ins w:id="2608" w:author="Gert Morlion" w:date="2024-08-26T14:06:00Z"/>
                <w:rFonts w:cs="Arial"/>
                <w:b/>
                <w:bCs/>
                <w:sz w:val="16"/>
                <w:szCs w:val="16"/>
                <w:lang w:eastAsia="en-US"/>
              </w:rPr>
            </w:pPr>
            <w:ins w:id="2609" w:author="Bernd Birklhuber" w:date="2025-03-07T13:38:00Z">
              <w:r w:rsidRPr="003440C2">
                <w:rPr>
                  <w:rFonts w:cs="Arial"/>
                  <w:sz w:val="16"/>
                  <w:szCs w:val="16"/>
                  <w:lang w:eastAsia="en-US"/>
                </w:rPr>
                <w:t>-</w:t>
              </w:r>
            </w:ins>
          </w:p>
        </w:tc>
      </w:tr>
      <w:tr w:rsidR="00414E63" w:rsidRPr="003440C2" w14:paraId="13609608" w14:textId="77777777" w:rsidTr="004B0AFB">
        <w:trPr>
          <w:cantSplit/>
          <w:ins w:id="261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20A5E" w14:textId="6BD571A6" w:rsidR="00414E63" w:rsidRPr="003440C2" w:rsidRDefault="00414E63" w:rsidP="00414E63">
            <w:pPr>
              <w:spacing w:before="60" w:after="60" w:line="240" w:lineRule="auto"/>
              <w:jc w:val="left"/>
              <w:rPr>
                <w:ins w:id="2611" w:author="Gert Morlion" w:date="2024-08-26T14:06:00Z"/>
                <w:rFonts w:cs="Arial"/>
                <w:b/>
                <w:bCs/>
                <w:sz w:val="16"/>
                <w:szCs w:val="16"/>
                <w:lang w:eastAsia="en-US"/>
              </w:rPr>
            </w:pPr>
            <w:ins w:id="2612" w:author="Bernd Birklhuber" w:date="2025-03-07T13:38:00Z">
              <w:r w:rsidRPr="003440C2">
                <w:rPr>
                  <w:rFonts w:cs="Arial"/>
                  <w:sz w:val="16"/>
                  <w:szCs w:val="16"/>
                  <w:lang w:eastAsia="en-US"/>
                </w:rPr>
                <w:t>fileName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F489D2" w14:textId="7675EF4D" w:rsidR="00414E63" w:rsidRPr="003440C2" w:rsidRDefault="00414E63" w:rsidP="00414E63">
            <w:pPr>
              <w:spacing w:before="60" w:after="60" w:line="240" w:lineRule="auto"/>
              <w:jc w:val="left"/>
              <w:rPr>
                <w:ins w:id="2613" w:author="Gert Morlion" w:date="2024-08-26T14:06:00Z"/>
                <w:rFonts w:cs="Arial"/>
                <w:b/>
                <w:bCs/>
                <w:sz w:val="16"/>
                <w:szCs w:val="16"/>
                <w:lang w:eastAsia="en-US"/>
              </w:rPr>
            </w:pPr>
            <w:ins w:id="2614" w:author="Bernd Birklhuber" w:date="2025-03-07T13:38:00Z">
              <w:r w:rsidRPr="002A5288">
                <w:rPr>
                  <w:sz w:val="16"/>
                  <w:szCs w:val="16"/>
                </w:rPr>
                <w:t>Dataset file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D5816AE" w14:textId="256A62DF" w:rsidR="00414E63" w:rsidRPr="003440C2" w:rsidRDefault="00414E63" w:rsidP="00414E63">
            <w:pPr>
              <w:spacing w:before="60" w:after="60" w:line="240" w:lineRule="auto"/>
              <w:jc w:val="center"/>
              <w:rPr>
                <w:ins w:id="2615" w:author="Gert Morlion" w:date="2024-08-26T14:06:00Z"/>
                <w:rFonts w:cs="Arial"/>
                <w:b/>
                <w:bCs/>
                <w:sz w:val="16"/>
                <w:szCs w:val="16"/>
                <w:lang w:eastAsia="en-US"/>
              </w:rPr>
            </w:pPr>
            <w:ins w:id="2616" w:author="Bernd Birklhuber"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76ADF70" w14:textId="7D5FCF43" w:rsidR="00414E63" w:rsidRPr="003440C2" w:rsidRDefault="00414E63" w:rsidP="00414E63">
            <w:pPr>
              <w:spacing w:before="60" w:after="60" w:line="240" w:lineRule="auto"/>
              <w:jc w:val="left"/>
              <w:rPr>
                <w:ins w:id="2617" w:author="Gert Morlion" w:date="2024-08-26T14:06:00Z"/>
                <w:rFonts w:cs="Arial"/>
                <w:b/>
                <w:bCs/>
                <w:sz w:val="16"/>
                <w:szCs w:val="16"/>
                <w:lang w:eastAsia="en-US"/>
              </w:rPr>
            </w:pPr>
            <w:ins w:id="2618" w:author="Bernd Birklhuber" w:date="2025-03-07T13:38:00Z">
              <w:r>
                <w:rPr>
                  <w:rFonts w:cs="Arial"/>
                  <w:sz w:val="16"/>
                  <w:szCs w:val="16"/>
                  <w:lang w:eastAsia="en-US"/>
                </w:rPr>
                <w:t>URI</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A0A9771" w14:textId="5F9F3DC4" w:rsidR="00414E63" w:rsidRPr="003440C2" w:rsidRDefault="00414E63" w:rsidP="00414E63">
            <w:pPr>
              <w:spacing w:before="60" w:after="60" w:line="240" w:lineRule="auto"/>
              <w:jc w:val="left"/>
              <w:rPr>
                <w:ins w:id="2619" w:author="Gert Morlion" w:date="2024-08-26T14:06:00Z"/>
                <w:rFonts w:cs="Arial"/>
                <w:b/>
                <w:bCs/>
                <w:sz w:val="16"/>
                <w:szCs w:val="16"/>
                <w:lang w:eastAsia="en-US"/>
              </w:rPr>
            </w:pPr>
            <w:ins w:id="2620" w:author="Bernd Birklhuber" w:date="2025-03-07T13:38:00Z">
              <w:r>
                <w:rPr>
                  <w:sz w:val="16"/>
                  <w:szCs w:val="16"/>
                </w:rPr>
                <w:t>See S-100 Part 1, clause 1-4.6</w:t>
              </w:r>
            </w:ins>
          </w:p>
        </w:tc>
      </w:tr>
      <w:tr w:rsidR="00414E63" w:rsidRPr="00BD587E" w14:paraId="7E695489" w14:textId="77777777" w:rsidTr="004B0AFB">
        <w:trPr>
          <w:cantSplit/>
          <w:ins w:id="262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686B6C" w14:textId="7B116EED" w:rsidR="00414E63" w:rsidRPr="00BD587E" w:rsidRDefault="00414E63" w:rsidP="00414E63">
            <w:pPr>
              <w:spacing w:before="60" w:after="60" w:line="240" w:lineRule="auto"/>
              <w:jc w:val="left"/>
              <w:rPr>
                <w:ins w:id="2622" w:author="Gert Morlion" w:date="2024-08-26T14:06:00Z"/>
                <w:rFonts w:cs="Arial"/>
                <w:sz w:val="16"/>
                <w:szCs w:val="16"/>
                <w:lang w:eastAsia="en-US"/>
              </w:rPr>
            </w:pPr>
            <w:ins w:id="2623" w:author="Bernd Birklhuber" w:date="2025-03-07T13:38:00Z">
              <w:r w:rsidRPr="003440C2">
                <w:rPr>
                  <w:rFonts w:cs="Arial"/>
                  <w:sz w:val="16"/>
                  <w:szCs w:val="16"/>
                  <w:lang w:eastAsia="en-US"/>
                </w:rPr>
                <w:t>description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EE091D" w14:textId="66D97B6C" w:rsidR="00414E63" w:rsidRPr="00BD587E" w:rsidRDefault="00414E63" w:rsidP="00414E63">
            <w:pPr>
              <w:spacing w:before="60" w:after="60" w:line="240" w:lineRule="auto"/>
              <w:jc w:val="left"/>
              <w:rPr>
                <w:ins w:id="2624" w:author="Gert Morlion" w:date="2024-08-26T14:06:00Z"/>
                <w:rFonts w:cs="Arial"/>
                <w:sz w:val="16"/>
                <w:szCs w:val="16"/>
                <w:lang w:eastAsia="en-US"/>
              </w:rPr>
            </w:pPr>
            <w:ins w:id="2625" w:author="Bernd Birklhuber" w:date="2025-03-07T13:38:00Z">
              <w:r w:rsidRPr="004F10CB">
                <w:rPr>
                  <w:sz w:val="16"/>
                  <w:szCs w:val="16"/>
                </w:rPr>
                <w:t>Short description giving the area or location covered by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E0998B" w14:textId="4060CBDB" w:rsidR="00414E63" w:rsidRPr="00BD587E" w:rsidRDefault="00414E63" w:rsidP="00414E63">
            <w:pPr>
              <w:spacing w:before="60" w:after="60" w:line="240" w:lineRule="auto"/>
              <w:jc w:val="center"/>
              <w:rPr>
                <w:ins w:id="2626" w:author="Gert Morlion" w:date="2024-08-26T14:06:00Z"/>
                <w:rFonts w:cs="Arial"/>
                <w:sz w:val="16"/>
                <w:szCs w:val="16"/>
                <w:lang w:eastAsia="en-US"/>
              </w:rPr>
            </w:pPr>
            <w:ins w:id="2627" w:author="Bernd Birklhuber"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6F34A6" w14:textId="5C79606E" w:rsidR="00414E63" w:rsidRPr="00BD587E" w:rsidRDefault="00414E63" w:rsidP="00414E63">
            <w:pPr>
              <w:spacing w:before="60" w:after="60" w:line="240" w:lineRule="auto"/>
              <w:jc w:val="left"/>
              <w:rPr>
                <w:ins w:id="2628" w:author="Gert Morlion" w:date="2024-08-26T14:06:00Z"/>
                <w:rFonts w:cs="Arial"/>
                <w:sz w:val="16"/>
                <w:szCs w:val="16"/>
                <w:lang w:eastAsia="en-US"/>
              </w:rPr>
            </w:pPr>
            <w:ins w:id="2629" w:author="Bernd Birklhuber" w:date="2025-03-07T13:38:00Z">
              <w:r w:rsidRPr="003440C2">
                <w:rPr>
                  <w:rFonts w:cs="Arial"/>
                  <w:sz w:val="16"/>
                  <w:szCs w:val="16"/>
                  <w:lang w:eastAsia="en-US"/>
                </w:rPr>
                <w:t>CharacterString</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7754DED" w14:textId="77777777" w:rsidR="00414E63" w:rsidRDefault="00414E63" w:rsidP="00414E63">
            <w:pPr>
              <w:spacing w:before="60" w:after="60" w:line="240" w:lineRule="auto"/>
              <w:jc w:val="left"/>
              <w:rPr>
                <w:ins w:id="2630" w:author="Bernd Birklhuber" w:date="2025-03-07T13:38:00Z"/>
                <w:rFonts w:cs="Arial"/>
                <w:sz w:val="16"/>
                <w:szCs w:val="16"/>
                <w:lang w:eastAsia="en-US"/>
              </w:rPr>
            </w:pPr>
            <w:ins w:id="2631" w:author="Bernd Birklhuber" w:date="2025-03-07T13:38:00Z">
              <w:r w:rsidRPr="003440C2">
                <w:rPr>
                  <w:rFonts w:cs="Arial"/>
                  <w:sz w:val="16"/>
                  <w:szCs w:val="16"/>
                  <w:lang w:eastAsia="en-US"/>
                </w:rPr>
                <w:t>For example, a harbour or port name, between two named locations etc</w:t>
              </w:r>
            </w:ins>
          </w:p>
          <w:p w14:paraId="6727D6D3" w14:textId="2A3B6181" w:rsidR="00414E63" w:rsidRPr="00BD587E" w:rsidRDefault="00414E63" w:rsidP="00414E63">
            <w:pPr>
              <w:spacing w:before="60" w:after="60" w:line="240" w:lineRule="auto"/>
              <w:jc w:val="left"/>
              <w:rPr>
                <w:ins w:id="2632" w:author="Gert Morlion" w:date="2024-08-26T14:06:00Z"/>
                <w:rFonts w:cs="Arial"/>
                <w:sz w:val="16"/>
                <w:szCs w:val="16"/>
                <w:lang w:eastAsia="en-US"/>
              </w:rPr>
            </w:pPr>
            <w:ins w:id="2633" w:author="Bernd Birklhuber" w:date="2025-03-07T13:38:00Z">
              <w:r w:rsidRPr="00FE61B1">
                <w:rPr>
                  <w:rFonts w:cs="Arial"/>
                  <w:sz w:val="16"/>
                  <w:szCs w:val="16"/>
                  <w:lang w:eastAsia="en-US"/>
                </w:rPr>
                <w:t>See</w:t>
              </w:r>
              <w:r>
                <w:rPr>
                  <w:rFonts w:cs="Arial"/>
                  <w:sz w:val="16"/>
                  <w:szCs w:val="16"/>
                  <w:lang w:eastAsia="en-US"/>
                </w:rPr>
                <w:t xml:space="preserve"> also</w:t>
              </w:r>
              <w:r w:rsidRPr="00FE61B1">
                <w:rPr>
                  <w:rFonts w:cs="Arial"/>
                  <w:sz w:val="16"/>
                  <w:szCs w:val="16"/>
                  <w:lang w:eastAsia="en-US"/>
                </w:rPr>
                <w:t xml:space="preserve"> Note 1</w:t>
              </w:r>
            </w:ins>
          </w:p>
        </w:tc>
      </w:tr>
      <w:tr w:rsidR="00414E63" w:rsidRPr="00BD587E" w14:paraId="09FA6FBB" w14:textId="77777777" w:rsidTr="004B0AFB">
        <w:trPr>
          <w:cantSplit/>
          <w:ins w:id="263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DCFD96" w14:textId="431854A0" w:rsidR="00414E63" w:rsidRPr="003440C2" w:rsidRDefault="00414E63" w:rsidP="00414E63">
            <w:pPr>
              <w:spacing w:before="60" w:after="60" w:line="240" w:lineRule="auto"/>
              <w:jc w:val="left"/>
              <w:rPr>
                <w:ins w:id="2635" w:author="Gert Morlion" w:date="2024-08-26T14:06:00Z"/>
                <w:rFonts w:cs="Arial"/>
                <w:sz w:val="16"/>
                <w:szCs w:val="16"/>
                <w:lang w:eastAsia="en-US"/>
              </w:rPr>
            </w:pPr>
            <w:ins w:id="2636" w:author="Bernd Birklhuber" w:date="2025-03-07T13:38:00Z">
              <w:r w:rsidRPr="003440C2">
                <w:rPr>
                  <w:rFonts w:cs="Arial"/>
                  <w:sz w:val="16"/>
                  <w:szCs w:val="16"/>
                  <w:lang w:eastAsia="en-US"/>
                </w:rPr>
                <w:lastRenderedPageBreak/>
                <w:t>datasetID</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DF93A09" w14:textId="177351E6" w:rsidR="00414E63" w:rsidRPr="003440C2" w:rsidRDefault="00414E63" w:rsidP="00414E63">
            <w:pPr>
              <w:spacing w:before="60" w:after="60" w:line="240" w:lineRule="auto"/>
              <w:jc w:val="left"/>
              <w:rPr>
                <w:ins w:id="2637" w:author="Gert Morlion" w:date="2024-08-26T14:06:00Z"/>
                <w:rFonts w:cs="Arial"/>
                <w:sz w:val="16"/>
                <w:szCs w:val="16"/>
                <w:lang w:eastAsia="en-US"/>
              </w:rPr>
            </w:pPr>
            <w:ins w:id="2638" w:author="Bernd Birklhuber" w:date="2025-03-07T13:38:00Z">
              <w:r>
                <w:rPr>
                  <w:sz w:val="16"/>
                  <w:szCs w:val="16"/>
                </w:rPr>
                <w:t>Dataset ID expressed as a Maritime Resource Name (MRN)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343D3D" w14:textId="3E199AE1" w:rsidR="00414E63" w:rsidRPr="00BD587E" w:rsidRDefault="00414E63" w:rsidP="00414E63">
            <w:pPr>
              <w:spacing w:before="60" w:after="60" w:line="240" w:lineRule="auto"/>
              <w:jc w:val="center"/>
              <w:rPr>
                <w:ins w:id="2639" w:author="Gert Morlion" w:date="2024-08-26T14:06:00Z"/>
                <w:rFonts w:cs="Arial"/>
                <w:sz w:val="16"/>
                <w:szCs w:val="16"/>
                <w:lang w:eastAsia="en-US"/>
              </w:rPr>
            </w:pPr>
            <w:ins w:id="2640" w:author="Bernd Birklhuber"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1E426C" w14:textId="775777A9" w:rsidR="00414E63" w:rsidRPr="003440C2" w:rsidRDefault="00414E63" w:rsidP="00414E63">
            <w:pPr>
              <w:spacing w:before="60" w:after="60" w:line="240" w:lineRule="auto"/>
              <w:jc w:val="left"/>
              <w:rPr>
                <w:ins w:id="2641" w:author="Gert Morlion" w:date="2024-08-26T14:06:00Z"/>
                <w:rFonts w:cs="Arial"/>
                <w:sz w:val="16"/>
                <w:szCs w:val="16"/>
                <w:lang w:eastAsia="en-US"/>
              </w:rPr>
            </w:pPr>
            <w:ins w:id="2642" w:author="Bernd Birklhuber" w:date="2025-03-07T13:38:00Z">
              <w:r w:rsidRPr="003440C2">
                <w:rPr>
                  <w:rFonts w:cs="Arial"/>
                  <w:sz w:val="16"/>
                  <w:szCs w:val="16"/>
                  <w:lang w:eastAsia="en-US"/>
                </w:rPr>
                <w:t>URN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BE70D6B" w14:textId="71968AFF" w:rsidR="00414E63" w:rsidRPr="003440C2" w:rsidRDefault="00414E63" w:rsidP="00414E63">
            <w:pPr>
              <w:spacing w:before="60" w:after="60" w:line="240" w:lineRule="auto"/>
              <w:jc w:val="left"/>
              <w:rPr>
                <w:ins w:id="2643" w:author="Gert Morlion" w:date="2024-08-26T14:06:00Z"/>
                <w:rFonts w:cs="Arial"/>
                <w:sz w:val="16"/>
                <w:szCs w:val="16"/>
                <w:lang w:eastAsia="en-US"/>
              </w:rPr>
            </w:pPr>
            <w:ins w:id="2644" w:author="Bernd Birklhuber" w:date="2025-03-07T13:38:00Z">
              <w:r w:rsidRPr="003440C2">
                <w:rPr>
                  <w:rFonts w:cs="Arial"/>
                  <w:sz w:val="16"/>
                  <w:szCs w:val="16"/>
                  <w:lang w:eastAsia="en-US"/>
                </w:rPr>
                <w:t>The URN must be an MRN</w:t>
              </w:r>
            </w:ins>
          </w:p>
        </w:tc>
      </w:tr>
      <w:tr w:rsidR="00414E63" w:rsidRPr="00BD587E" w14:paraId="659A9B79" w14:textId="77777777" w:rsidTr="004B0AFB">
        <w:trPr>
          <w:cantSplit/>
          <w:ins w:id="264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9D12B4" w14:textId="375F5B8A" w:rsidR="00414E63" w:rsidRPr="003440C2" w:rsidRDefault="00414E63" w:rsidP="00414E63">
            <w:pPr>
              <w:spacing w:before="60" w:after="60" w:line="240" w:lineRule="auto"/>
              <w:jc w:val="left"/>
              <w:rPr>
                <w:ins w:id="2646" w:author="Gert Morlion" w:date="2024-08-26T14:06:00Z"/>
                <w:rFonts w:cs="Arial"/>
                <w:sz w:val="16"/>
                <w:szCs w:val="16"/>
                <w:lang w:eastAsia="en-US"/>
              </w:rPr>
            </w:pPr>
            <w:ins w:id="2647" w:author="Bernd Birklhuber" w:date="2025-03-07T13:38:00Z">
              <w:r w:rsidRPr="003440C2">
                <w:rPr>
                  <w:rFonts w:cs="Arial"/>
                  <w:sz w:val="16"/>
                  <w:szCs w:val="16"/>
                  <w:lang w:eastAsia="en-US"/>
                </w:rPr>
                <w:t>compressionFlag</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FE35EF5" w14:textId="60477D32" w:rsidR="00414E63" w:rsidRPr="003440C2" w:rsidRDefault="00414E63" w:rsidP="00414E63">
            <w:pPr>
              <w:spacing w:before="60" w:after="60" w:line="240" w:lineRule="auto"/>
              <w:jc w:val="left"/>
              <w:rPr>
                <w:ins w:id="2648" w:author="Gert Morlion" w:date="2024-08-26T14:06:00Z"/>
                <w:rFonts w:cs="Arial"/>
                <w:sz w:val="16"/>
                <w:szCs w:val="16"/>
                <w:lang w:eastAsia="en-US"/>
              </w:rPr>
            </w:pPr>
            <w:ins w:id="2649" w:author="Bernd Birklhuber" w:date="2025-03-07T13:38:00Z">
              <w:r w:rsidRPr="00EA3D52">
                <w:rPr>
                  <w:sz w:val="16"/>
                  <w:szCs w:val="16"/>
                </w:rPr>
                <w:t>Indicates if the resource is compressed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BE8F22" w14:textId="319ACC9E" w:rsidR="00414E63" w:rsidRPr="00BD587E" w:rsidRDefault="00414E63" w:rsidP="00414E63">
            <w:pPr>
              <w:spacing w:before="60" w:after="60" w:line="240" w:lineRule="auto"/>
              <w:jc w:val="center"/>
              <w:rPr>
                <w:ins w:id="2650" w:author="Gert Morlion" w:date="2024-08-26T14:06:00Z"/>
                <w:rFonts w:cs="Arial"/>
                <w:sz w:val="16"/>
                <w:szCs w:val="16"/>
                <w:lang w:eastAsia="en-US"/>
              </w:rPr>
            </w:pPr>
            <w:ins w:id="2651" w:author="Bernd Birklhuber"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985D2AF" w14:textId="1AA8A0FE" w:rsidR="00414E63" w:rsidRPr="003440C2" w:rsidRDefault="00414E63" w:rsidP="00414E63">
            <w:pPr>
              <w:spacing w:before="60" w:after="60" w:line="240" w:lineRule="auto"/>
              <w:jc w:val="left"/>
              <w:rPr>
                <w:ins w:id="2652" w:author="Gert Morlion" w:date="2024-08-26T14:06:00Z"/>
                <w:rFonts w:cs="Arial"/>
                <w:sz w:val="16"/>
                <w:szCs w:val="16"/>
                <w:lang w:eastAsia="en-US"/>
              </w:rPr>
            </w:pPr>
            <w:ins w:id="2653" w:author="Bernd Birklhuber" w:date="2025-03-07T13:38:00Z">
              <w:r w:rsidRPr="003440C2">
                <w:rPr>
                  <w:rFonts w:cs="Arial"/>
                  <w:sz w:val="16"/>
                  <w:szCs w:val="16"/>
                  <w:lang w:eastAsia="en-US"/>
                </w:rPr>
                <w:t>Boolean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234F0B6" w14:textId="77777777" w:rsidR="00414E63" w:rsidRPr="003440C2" w:rsidRDefault="00414E63" w:rsidP="00414E63">
            <w:pPr>
              <w:spacing w:before="60" w:after="60" w:line="240" w:lineRule="auto"/>
              <w:jc w:val="left"/>
              <w:rPr>
                <w:ins w:id="2654" w:author="Bernd Birklhuber" w:date="2025-03-07T13:38:00Z"/>
                <w:rFonts w:cs="Arial"/>
                <w:sz w:val="16"/>
                <w:szCs w:val="16"/>
                <w:lang w:eastAsia="en-US"/>
              </w:rPr>
            </w:pPr>
            <w:ins w:id="2655" w:author="Bernd Birklhuber" w:date="2025-03-07T13:38:00Z">
              <w:r w:rsidRPr="00130A33">
                <w:rPr>
                  <w:rFonts w:cs="Arial"/>
                  <w:i/>
                  <w:iCs/>
                  <w:sz w:val="16"/>
                  <w:szCs w:val="16"/>
                  <w:lang w:eastAsia="en-US"/>
                </w:rPr>
                <w:t>True</w:t>
              </w:r>
              <w:r w:rsidRPr="003440C2">
                <w:rPr>
                  <w:rFonts w:cs="Arial"/>
                  <w:sz w:val="16"/>
                  <w:szCs w:val="16"/>
                  <w:lang w:eastAsia="en-US"/>
                </w:rPr>
                <w:t xml:space="preserve"> indicates a compressed dataset resource</w:t>
              </w:r>
            </w:ins>
          </w:p>
          <w:p w14:paraId="78C98259" w14:textId="5403580C" w:rsidR="00414E63" w:rsidRPr="003440C2" w:rsidRDefault="00414E63" w:rsidP="00414E63">
            <w:pPr>
              <w:spacing w:before="60" w:after="60" w:line="240" w:lineRule="auto"/>
              <w:jc w:val="left"/>
              <w:rPr>
                <w:ins w:id="2656" w:author="Gert Morlion" w:date="2024-08-26T14:06:00Z"/>
                <w:rFonts w:cs="Arial"/>
                <w:sz w:val="16"/>
                <w:szCs w:val="16"/>
                <w:lang w:eastAsia="en-US"/>
              </w:rPr>
            </w:pPr>
            <w:ins w:id="2657" w:author="Bernd Birklhuber" w:date="2025-03-07T13:38:00Z">
              <w:r w:rsidRPr="00130A33">
                <w:rPr>
                  <w:rFonts w:cs="Arial"/>
                  <w:i/>
                  <w:iCs/>
                  <w:sz w:val="16"/>
                  <w:szCs w:val="16"/>
                  <w:lang w:eastAsia="en-US"/>
                </w:rPr>
                <w:t>False</w:t>
              </w:r>
              <w:r w:rsidRPr="003440C2">
                <w:rPr>
                  <w:rFonts w:cs="Arial"/>
                  <w:sz w:val="16"/>
                  <w:szCs w:val="16"/>
                  <w:lang w:eastAsia="en-US"/>
                </w:rPr>
                <w:t xml:space="preserve"> indicates an uncompressed dataset resource</w:t>
              </w:r>
            </w:ins>
          </w:p>
        </w:tc>
      </w:tr>
      <w:tr w:rsidR="00414E63" w:rsidRPr="003440C2" w14:paraId="3E4A825A" w14:textId="77777777" w:rsidTr="004B0AFB">
        <w:trPr>
          <w:cantSplit/>
          <w:ins w:id="2658" w:author="Gert Morlion" w:date="2024-08-26T14:06:00Z"/>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774B56A2" w14:textId="1F55ADB6" w:rsidR="00414E63" w:rsidRPr="003440C2" w:rsidRDefault="00414E63" w:rsidP="00414E63">
            <w:pPr>
              <w:spacing w:before="60" w:after="60" w:line="240" w:lineRule="auto"/>
              <w:jc w:val="left"/>
              <w:rPr>
                <w:ins w:id="2659" w:author="Gert Morlion" w:date="2024-08-26T14:06:00Z"/>
                <w:rFonts w:cs="Arial"/>
                <w:b/>
                <w:bCs/>
                <w:sz w:val="16"/>
                <w:szCs w:val="16"/>
                <w:lang w:eastAsia="en-US"/>
              </w:rPr>
            </w:pPr>
            <w:ins w:id="2660" w:author="Bernd Birklhuber" w:date="2025-03-07T13:38:00Z">
              <w:r w:rsidRPr="003440C2">
                <w:rPr>
                  <w:rFonts w:cs="Arial"/>
                  <w:sz w:val="16"/>
                  <w:szCs w:val="16"/>
                  <w:lang w:eastAsia="en-US"/>
                </w:rPr>
                <w:t>dataProtection</w:t>
              </w:r>
            </w:ins>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2047715A" w14:textId="34F5E16E" w:rsidR="00414E63" w:rsidRPr="003440C2" w:rsidRDefault="00414E63" w:rsidP="00414E63">
            <w:pPr>
              <w:spacing w:before="60" w:after="60" w:line="240" w:lineRule="auto"/>
              <w:jc w:val="left"/>
              <w:rPr>
                <w:ins w:id="2661" w:author="Gert Morlion" w:date="2024-08-26T14:06:00Z"/>
                <w:rFonts w:cs="Arial"/>
                <w:sz w:val="16"/>
                <w:szCs w:val="16"/>
                <w:lang w:eastAsia="en-US"/>
              </w:rPr>
            </w:pPr>
            <w:ins w:id="2662" w:author="Bernd Birklhuber" w:date="2025-03-07T13:38:00Z">
              <w:r w:rsidRPr="003A450C">
                <w:rPr>
                  <w:sz w:val="16"/>
                  <w:szCs w:val="16"/>
                </w:rPr>
                <w:t>Indicates if the data is encrypted</w:t>
              </w:r>
            </w:ins>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6FD43DC5" w14:textId="57D60948" w:rsidR="00414E63" w:rsidRPr="003440C2" w:rsidRDefault="00414E63" w:rsidP="00414E63">
            <w:pPr>
              <w:spacing w:before="60" w:after="60" w:line="240" w:lineRule="auto"/>
              <w:jc w:val="center"/>
              <w:rPr>
                <w:ins w:id="2663" w:author="Gert Morlion" w:date="2024-08-26T14:06:00Z"/>
                <w:rFonts w:cs="Arial"/>
                <w:b/>
                <w:bCs/>
                <w:sz w:val="16"/>
                <w:szCs w:val="16"/>
                <w:lang w:eastAsia="en-US"/>
              </w:rPr>
            </w:pPr>
            <w:ins w:id="2664" w:author="Bernd Birklhuber"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C52919F" w14:textId="492F0492" w:rsidR="00414E63" w:rsidRPr="003440C2" w:rsidRDefault="00414E63" w:rsidP="00414E63">
            <w:pPr>
              <w:spacing w:before="60" w:after="60" w:line="240" w:lineRule="auto"/>
              <w:jc w:val="left"/>
              <w:rPr>
                <w:ins w:id="2665" w:author="Gert Morlion" w:date="2024-08-26T14:06:00Z"/>
                <w:rFonts w:cs="Arial"/>
                <w:b/>
                <w:bCs/>
                <w:sz w:val="16"/>
                <w:szCs w:val="16"/>
                <w:lang w:eastAsia="en-US"/>
              </w:rPr>
            </w:pPr>
            <w:ins w:id="2666" w:author="Bernd Birklhuber" w:date="2025-03-07T13:38:00Z">
              <w:r w:rsidRPr="003440C2">
                <w:rPr>
                  <w:rFonts w:cs="Arial"/>
                  <w:sz w:val="16"/>
                  <w:szCs w:val="16"/>
                  <w:lang w:eastAsia="en-US"/>
                </w:rPr>
                <w:t>Boolean</w:t>
              </w:r>
            </w:ins>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BCF20B8" w14:textId="77777777" w:rsidR="00414E63" w:rsidRPr="003440C2" w:rsidRDefault="00414E63" w:rsidP="00414E63">
            <w:pPr>
              <w:snapToGrid w:val="0"/>
              <w:spacing w:before="60" w:after="60" w:line="240" w:lineRule="auto"/>
              <w:jc w:val="left"/>
              <w:rPr>
                <w:ins w:id="2667" w:author="Bernd Birklhuber" w:date="2025-03-07T13:38:00Z"/>
                <w:rFonts w:cs="Arial"/>
                <w:sz w:val="16"/>
                <w:szCs w:val="16"/>
              </w:rPr>
            </w:pPr>
            <w:ins w:id="2668" w:author="Bernd Birklhuber" w:date="2025-03-07T13:38:00Z">
              <w:r w:rsidRPr="003440C2">
                <w:rPr>
                  <w:rFonts w:cs="Arial"/>
                  <w:i/>
                  <w:sz w:val="16"/>
                  <w:szCs w:val="16"/>
                </w:rPr>
                <w:t>True</w:t>
              </w:r>
              <w:r w:rsidRPr="003440C2">
                <w:rPr>
                  <w:rFonts w:cs="Arial"/>
                  <w:sz w:val="16"/>
                  <w:szCs w:val="16"/>
                </w:rPr>
                <w:t xml:space="preserve"> indicates an encrypted dataset resource</w:t>
              </w:r>
            </w:ins>
          </w:p>
          <w:p w14:paraId="6AC90ED2" w14:textId="4426F7DA" w:rsidR="00414E63" w:rsidRPr="003440C2" w:rsidRDefault="00414E63" w:rsidP="00414E63">
            <w:pPr>
              <w:spacing w:before="60" w:after="60" w:line="240" w:lineRule="auto"/>
              <w:jc w:val="left"/>
              <w:rPr>
                <w:ins w:id="2669" w:author="Gert Morlion" w:date="2024-08-26T14:06:00Z"/>
                <w:rFonts w:cs="Arial"/>
                <w:bCs/>
                <w:sz w:val="16"/>
                <w:szCs w:val="16"/>
                <w:lang w:eastAsia="en-US"/>
              </w:rPr>
            </w:pPr>
            <w:ins w:id="2670" w:author="Bernd Birklhuber" w:date="2025-03-07T13:38:00Z">
              <w:r w:rsidRPr="003440C2">
                <w:rPr>
                  <w:rFonts w:cs="Arial"/>
                  <w:i/>
                  <w:sz w:val="16"/>
                  <w:szCs w:val="16"/>
                </w:rPr>
                <w:t>False</w:t>
              </w:r>
              <w:r w:rsidRPr="003440C2">
                <w:rPr>
                  <w:rFonts w:cs="Arial"/>
                  <w:sz w:val="16"/>
                  <w:szCs w:val="16"/>
                </w:rPr>
                <w:t xml:space="preserve"> indicates an unencrypted dataset resource</w:t>
              </w:r>
            </w:ins>
          </w:p>
        </w:tc>
      </w:tr>
      <w:tr w:rsidR="00414E63" w:rsidRPr="003440C2" w14:paraId="29A1BC2D" w14:textId="77777777" w:rsidTr="004B0AFB">
        <w:trPr>
          <w:cantSplit/>
          <w:ins w:id="2671"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B779E78" w14:textId="25FF4B33" w:rsidR="00414E63" w:rsidRPr="003440C2" w:rsidRDefault="00414E63" w:rsidP="00414E63">
            <w:pPr>
              <w:spacing w:before="60" w:after="60" w:line="240" w:lineRule="auto"/>
              <w:jc w:val="left"/>
              <w:rPr>
                <w:ins w:id="2672" w:author="Gert Morlion" w:date="2024-08-26T14:06:00Z"/>
                <w:rFonts w:cs="Arial"/>
                <w:b/>
                <w:bCs/>
                <w:sz w:val="16"/>
                <w:szCs w:val="16"/>
                <w:lang w:eastAsia="en-US"/>
              </w:rPr>
            </w:pPr>
            <w:ins w:id="2673" w:author="Bernd Birklhuber" w:date="2025-03-07T13:38:00Z">
              <w:r w:rsidRPr="003440C2">
                <w:rPr>
                  <w:rFonts w:cs="Arial"/>
                  <w:sz w:val="16"/>
                  <w:szCs w:val="16"/>
                  <w:lang w:eastAsia="en-US"/>
                </w:rPr>
                <w:t>protectionScheme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7075163" w14:textId="4DF4B7AC" w:rsidR="00414E63" w:rsidRPr="003440C2" w:rsidRDefault="00414E63" w:rsidP="00414E63">
            <w:pPr>
              <w:spacing w:before="60" w:after="60" w:line="240" w:lineRule="auto"/>
              <w:jc w:val="left"/>
              <w:rPr>
                <w:ins w:id="2674" w:author="Gert Morlion" w:date="2024-08-26T14:06:00Z"/>
                <w:rFonts w:cs="Arial"/>
                <w:b/>
                <w:bCs/>
                <w:sz w:val="16"/>
                <w:szCs w:val="16"/>
                <w:lang w:eastAsia="en-US"/>
              </w:rPr>
            </w:pPr>
            <w:ins w:id="2675" w:author="Bernd Birklhuber" w:date="2025-03-07T13:38:00Z">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CA1D1A" w14:textId="40371AA6" w:rsidR="00414E63" w:rsidRPr="003440C2" w:rsidRDefault="00414E63" w:rsidP="00414E63">
            <w:pPr>
              <w:spacing w:before="60" w:after="60" w:line="240" w:lineRule="auto"/>
              <w:jc w:val="center"/>
              <w:rPr>
                <w:ins w:id="2676" w:author="Gert Morlion" w:date="2024-08-26T14:06:00Z"/>
                <w:rFonts w:cs="Arial"/>
                <w:b/>
                <w:bCs/>
                <w:sz w:val="16"/>
                <w:szCs w:val="16"/>
                <w:lang w:eastAsia="en-US"/>
              </w:rPr>
            </w:pPr>
            <w:ins w:id="2677" w:author="Bernd Birklhuber" w:date="2025-03-07T13:38:00Z">
              <w:r w:rsidRPr="003440C2">
                <w:rPr>
                  <w:rFonts w:cs="Arial"/>
                  <w:sz w:val="16"/>
                  <w:szCs w:val="16"/>
                  <w:lang w:eastAsia="en-US"/>
                </w:rPr>
                <w:t>0..1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ACB5BFE" w14:textId="1D0631FE" w:rsidR="00414E63" w:rsidRPr="003440C2" w:rsidRDefault="00414E63" w:rsidP="00414E63">
            <w:pPr>
              <w:spacing w:before="60" w:after="60" w:line="240" w:lineRule="auto"/>
              <w:jc w:val="left"/>
              <w:rPr>
                <w:ins w:id="2678" w:author="Gert Morlion" w:date="2024-08-26T14:06:00Z"/>
                <w:rFonts w:cs="Arial"/>
                <w:b/>
                <w:bCs/>
                <w:sz w:val="16"/>
                <w:szCs w:val="16"/>
                <w:lang w:eastAsia="en-US"/>
              </w:rPr>
            </w:pPr>
            <w:ins w:id="2679" w:author="Bernd Birklhuber" w:date="2025-03-07T13:38:00Z">
              <w:r w:rsidRPr="003440C2">
                <w:rPr>
                  <w:rFonts w:cs="Arial"/>
                  <w:sz w:val="16"/>
                  <w:szCs w:val="16"/>
                </w:rPr>
                <w:t>S100_ProtectionScheme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94E854" w14:textId="77777777" w:rsidR="00414E63" w:rsidRPr="003440C2" w:rsidRDefault="00414E63" w:rsidP="00414E63">
            <w:pPr>
              <w:spacing w:before="60" w:after="60" w:line="240" w:lineRule="auto"/>
              <w:jc w:val="left"/>
              <w:rPr>
                <w:ins w:id="2680" w:author="Gert Morlion" w:date="2024-08-26T14:06:00Z"/>
                <w:rFonts w:cs="Arial"/>
                <w:b/>
                <w:bCs/>
                <w:sz w:val="16"/>
                <w:szCs w:val="16"/>
                <w:lang w:eastAsia="en-US"/>
              </w:rPr>
            </w:pPr>
          </w:p>
        </w:tc>
      </w:tr>
      <w:tr w:rsidR="00414E63" w:rsidRPr="003440C2" w14:paraId="72D14102" w14:textId="77777777" w:rsidTr="004B0AFB">
        <w:trPr>
          <w:cantSplit/>
          <w:ins w:id="2681"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CBCE623" w14:textId="11B88F07" w:rsidR="00414E63" w:rsidRPr="003440C2" w:rsidRDefault="00414E63" w:rsidP="00414E63">
            <w:pPr>
              <w:spacing w:before="60" w:after="60" w:line="240" w:lineRule="auto"/>
              <w:jc w:val="left"/>
              <w:rPr>
                <w:ins w:id="2682" w:author="Gert Morlion" w:date="2024-08-26T14:06:00Z"/>
                <w:rFonts w:cs="Arial"/>
                <w:b/>
                <w:bCs/>
                <w:sz w:val="16"/>
                <w:szCs w:val="16"/>
                <w:lang w:eastAsia="en-US"/>
              </w:rPr>
            </w:pPr>
            <w:ins w:id="2683" w:author="Bernd Birklhuber" w:date="2025-03-07T13:38:00Z">
              <w:r w:rsidRPr="003440C2">
                <w:rPr>
                  <w:rFonts w:cs="Arial"/>
                  <w:sz w:val="16"/>
                  <w:szCs w:val="16"/>
                  <w:lang w:eastAsia="en-US"/>
                </w:rPr>
                <w:t>digitalSignatureReference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5D593BF" w14:textId="7053CA65" w:rsidR="00414E63" w:rsidRPr="003440C2" w:rsidRDefault="00414E63" w:rsidP="00414E63">
            <w:pPr>
              <w:spacing w:before="60" w:after="60" w:line="240" w:lineRule="auto"/>
              <w:jc w:val="left"/>
              <w:rPr>
                <w:ins w:id="2684" w:author="Gert Morlion" w:date="2024-08-26T14:06:00Z"/>
                <w:rFonts w:cs="Arial"/>
                <w:b/>
                <w:bCs/>
                <w:sz w:val="16"/>
                <w:szCs w:val="16"/>
                <w:lang w:eastAsia="en-US"/>
              </w:rPr>
            </w:pPr>
            <w:ins w:id="2685" w:author="Bernd Birklhuber" w:date="2025-03-07T13:38:00Z">
              <w:r w:rsidRPr="003A450C">
                <w:rPr>
                  <w:rFonts w:cs="Arial"/>
                  <w:sz w:val="16"/>
                  <w:szCs w:val="16"/>
                </w:rPr>
                <w:t>Specifies the algorithm used to compute digitalSignatureValue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91E7B8" w14:textId="59887023" w:rsidR="00414E63" w:rsidRPr="003440C2" w:rsidRDefault="00414E63" w:rsidP="00414E63">
            <w:pPr>
              <w:spacing w:before="60" w:after="60" w:line="240" w:lineRule="auto"/>
              <w:jc w:val="center"/>
              <w:rPr>
                <w:ins w:id="2686" w:author="Gert Morlion" w:date="2024-08-26T14:06:00Z"/>
                <w:rFonts w:cs="Arial"/>
                <w:b/>
                <w:bCs/>
                <w:sz w:val="16"/>
                <w:szCs w:val="16"/>
                <w:lang w:eastAsia="en-US"/>
              </w:rPr>
            </w:pPr>
            <w:ins w:id="2687" w:author="Bernd Birklhuber"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17355CF" w14:textId="6242DAD6" w:rsidR="00414E63" w:rsidRPr="003440C2" w:rsidRDefault="00414E63" w:rsidP="00414E63">
            <w:pPr>
              <w:spacing w:before="60" w:after="60" w:line="240" w:lineRule="auto"/>
              <w:jc w:val="left"/>
              <w:rPr>
                <w:ins w:id="2688" w:author="Gert Morlion" w:date="2024-08-26T14:06:00Z"/>
                <w:rFonts w:cs="Arial"/>
                <w:b/>
                <w:bCs/>
                <w:sz w:val="16"/>
                <w:szCs w:val="16"/>
              </w:rPr>
            </w:pPr>
            <w:ins w:id="2689" w:author="Bernd Birklhuber" w:date="2025-03-07T13:38:00Z">
              <w:r w:rsidRPr="003440C2">
                <w:rPr>
                  <w:rFonts w:cs="Arial"/>
                  <w:sz w:val="16"/>
                  <w:szCs w:val="16"/>
                </w:rPr>
                <w:t>S100_</w:t>
              </w:r>
              <w:r>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0AFC97C" w14:textId="77777777" w:rsidR="00414E63" w:rsidRPr="003440C2" w:rsidRDefault="00414E63" w:rsidP="00414E63">
            <w:pPr>
              <w:spacing w:before="60" w:after="60" w:line="240" w:lineRule="auto"/>
              <w:jc w:val="left"/>
              <w:rPr>
                <w:ins w:id="2690" w:author="Gert Morlion" w:date="2024-08-26T14:06:00Z"/>
                <w:rFonts w:cs="Arial"/>
                <w:b/>
                <w:bCs/>
                <w:sz w:val="16"/>
                <w:szCs w:val="16"/>
                <w:lang w:eastAsia="en-US"/>
              </w:rPr>
            </w:pPr>
          </w:p>
        </w:tc>
      </w:tr>
      <w:tr w:rsidR="00414E63" w:rsidRPr="003440C2" w14:paraId="73B897BC" w14:textId="77777777" w:rsidTr="004B0AFB">
        <w:trPr>
          <w:cantSplit/>
          <w:ins w:id="2691"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0B7D4F3" w14:textId="39D221B4" w:rsidR="00414E63" w:rsidRPr="003440C2" w:rsidRDefault="00414E63" w:rsidP="00414E63">
            <w:pPr>
              <w:spacing w:before="60" w:after="60" w:line="240" w:lineRule="auto"/>
              <w:jc w:val="left"/>
              <w:rPr>
                <w:ins w:id="2692" w:author="Gert Morlion" w:date="2024-08-26T14:06:00Z"/>
                <w:rFonts w:cs="Arial"/>
                <w:sz w:val="16"/>
                <w:szCs w:val="16"/>
                <w:lang w:eastAsia="en-US"/>
              </w:rPr>
            </w:pPr>
            <w:ins w:id="2693" w:author="Bernd Birklhuber" w:date="2025-03-07T13:38:00Z">
              <w:r w:rsidRPr="003440C2">
                <w:rPr>
                  <w:rFonts w:cs="Arial"/>
                  <w:sz w:val="16"/>
                  <w:szCs w:val="16"/>
                </w:rPr>
                <w:t>digitalSignatureValue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77150F6" w14:textId="4D63C7B0" w:rsidR="00414E63" w:rsidRPr="003440C2" w:rsidRDefault="00414E63" w:rsidP="00414E63">
            <w:pPr>
              <w:spacing w:before="60" w:after="60" w:line="240" w:lineRule="auto"/>
              <w:jc w:val="left"/>
              <w:rPr>
                <w:ins w:id="2694" w:author="Gert Morlion" w:date="2024-08-26T14:06:00Z"/>
                <w:rFonts w:cs="Arial"/>
                <w:sz w:val="16"/>
                <w:szCs w:val="16"/>
                <w:lang w:eastAsia="en-US"/>
              </w:rPr>
            </w:pPr>
            <w:ins w:id="2695" w:author="Bernd Birklhuber" w:date="2025-03-07T13:38:00Z">
              <w:r w:rsidRPr="003A450C">
                <w:rPr>
                  <w:sz w:val="16"/>
                  <w:szCs w:val="16"/>
                </w:rPr>
                <w:t>Value derived from the digital signature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13BA950" w14:textId="07F087DA" w:rsidR="00414E63" w:rsidRPr="003440C2" w:rsidRDefault="00414E63" w:rsidP="00414E63">
            <w:pPr>
              <w:spacing w:before="60" w:after="60" w:line="240" w:lineRule="auto"/>
              <w:jc w:val="center"/>
              <w:rPr>
                <w:ins w:id="2696" w:author="Gert Morlion" w:date="2024-08-26T14:06:00Z"/>
                <w:rFonts w:cs="Arial"/>
                <w:b/>
                <w:bCs/>
                <w:sz w:val="16"/>
                <w:szCs w:val="16"/>
                <w:lang w:eastAsia="en-US"/>
              </w:rPr>
            </w:pPr>
            <w:ins w:id="2697" w:author="Bernd Birklhuber" w:date="2025-03-07T13:38:00Z">
              <w:r w:rsidRPr="003440C2">
                <w:rPr>
                  <w:rFonts w:cs="Arial"/>
                  <w:sz w:val="16"/>
                  <w:szCs w:val="16"/>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8DB2188" w14:textId="319872AA" w:rsidR="00414E63" w:rsidRPr="003440C2" w:rsidRDefault="00414E63" w:rsidP="00414E63">
            <w:pPr>
              <w:spacing w:before="60" w:after="60" w:line="240" w:lineRule="auto"/>
              <w:jc w:val="left"/>
              <w:rPr>
                <w:ins w:id="2698" w:author="Gert Morlion" w:date="2024-08-26T14:06:00Z"/>
                <w:rFonts w:cs="Arial"/>
                <w:sz w:val="16"/>
                <w:szCs w:val="16"/>
              </w:rPr>
            </w:pPr>
            <w:ins w:id="2699" w:author="Bernd Birklhuber" w:date="2025-03-07T13:38:00Z">
              <w:r w:rsidRPr="003440C2">
                <w:rPr>
                  <w:rFonts w:cs="Arial"/>
                  <w:sz w:val="16"/>
                  <w:szCs w:val="16"/>
                </w:rPr>
                <w:t>S100_</w:t>
              </w:r>
              <w:r>
                <w:rPr>
                  <w:rFonts w:cs="Arial"/>
                  <w:sz w:val="16"/>
                  <w:szCs w:val="16"/>
                </w:rPr>
                <w:t>SE_</w:t>
              </w:r>
              <w:r w:rsidRPr="003440C2">
                <w:rPr>
                  <w:rFonts w:cs="Arial"/>
                  <w:sz w:val="16"/>
                  <w:szCs w:val="16"/>
                </w:rPr>
                <w:t>DigitalSignature (see S-100 Part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73ADA3" w14:textId="77777777" w:rsidR="00414E63" w:rsidRPr="003440C2" w:rsidRDefault="00414E63" w:rsidP="00414E63">
            <w:pPr>
              <w:snapToGrid w:val="0"/>
              <w:spacing w:before="60" w:after="60" w:line="240" w:lineRule="auto"/>
              <w:jc w:val="left"/>
              <w:rPr>
                <w:ins w:id="2700" w:author="Bernd Birklhuber" w:date="2025-03-07T13:38:00Z"/>
                <w:rFonts w:cs="Arial"/>
                <w:sz w:val="16"/>
                <w:szCs w:val="16"/>
              </w:rPr>
            </w:pPr>
            <w:ins w:id="2701" w:author="Bernd Birklhuber" w:date="2025-03-07T13:38:00Z">
              <w:r w:rsidRPr="003440C2">
                <w:rPr>
                  <w:rFonts w:cs="Arial"/>
                  <w:sz w:val="16"/>
                  <w:szCs w:val="16"/>
                </w:rPr>
                <w:t>The value resulting from application of digitalSignatureReference.</w:t>
              </w:r>
            </w:ins>
          </w:p>
          <w:p w14:paraId="38B786BB" w14:textId="30D923CD" w:rsidR="00414E63" w:rsidRPr="003440C2" w:rsidRDefault="00414E63" w:rsidP="00414E63">
            <w:pPr>
              <w:spacing w:before="60" w:after="60" w:line="240" w:lineRule="auto"/>
              <w:jc w:val="left"/>
              <w:rPr>
                <w:ins w:id="2702" w:author="Gert Morlion" w:date="2024-08-26T14:06:00Z"/>
                <w:rFonts w:cs="Arial"/>
                <w:b/>
                <w:bCs/>
                <w:sz w:val="16"/>
                <w:szCs w:val="16"/>
                <w:lang w:eastAsia="en-US"/>
              </w:rPr>
            </w:pPr>
            <w:commentRangeStart w:id="2703"/>
            <w:ins w:id="2704" w:author="Bernd Birklhuber" w:date="2025-03-07T13:38:00Z">
              <w:r w:rsidRPr="003440C2">
                <w:rPr>
                  <w:rFonts w:cs="Arial"/>
                  <w:sz w:val="16"/>
                  <w:szCs w:val="16"/>
                </w:rPr>
                <w:t>Implemented as the digital signature format specified in S-100 Part 15</w:t>
              </w:r>
            </w:ins>
            <w:commentRangeEnd w:id="2703"/>
            <w:ins w:id="2705" w:author="Bernd Birklhuber" w:date="2025-03-07T13:39:00Z">
              <w:r>
                <w:rPr>
                  <w:rStyle w:val="Kommentarzeichen"/>
                </w:rPr>
                <w:commentReference w:id="2703"/>
              </w:r>
            </w:ins>
          </w:p>
        </w:tc>
      </w:tr>
      <w:tr w:rsidR="00414E63" w:rsidRPr="003440C2" w14:paraId="2C5F0254" w14:textId="77777777" w:rsidTr="004B0AFB">
        <w:trPr>
          <w:cantSplit/>
          <w:ins w:id="2706"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BA20568" w14:textId="153F444B" w:rsidR="00414E63" w:rsidRPr="003440C2" w:rsidRDefault="00414E63" w:rsidP="00414E63">
            <w:pPr>
              <w:spacing w:before="60" w:after="60" w:line="240" w:lineRule="auto"/>
              <w:jc w:val="left"/>
              <w:rPr>
                <w:ins w:id="2707" w:author="Gert Morlion" w:date="2024-08-26T14:06:00Z"/>
                <w:rFonts w:cs="Arial"/>
                <w:b/>
                <w:bCs/>
                <w:sz w:val="16"/>
                <w:szCs w:val="16"/>
                <w:lang w:eastAsia="en-US"/>
              </w:rPr>
            </w:pPr>
            <w:ins w:id="2708" w:author="Bernd Birklhuber" w:date="2025-03-07T13:38:00Z">
              <w:r w:rsidRPr="003440C2">
                <w:rPr>
                  <w:rFonts w:cs="Arial"/>
                  <w:sz w:val="16"/>
                  <w:szCs w:val="16"/>
                  <w:lang w:eastAsia="en-US"/>
                </w:rPr>
                <w:t>copyright</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B60EDE" w14:textId="372BBC66" w:rsidR="00414E63" w:rsidRPr="003440C2" w:rsidRDefault="00414E63" w:rsidP="00414E63">
            <w:pPr>
              <w:spacing w:before="60" w:after="60" w:line="240" w:lineRule="auto"/>
              <w:jc w:val="left"/>
              <w:rPr>
                <w:ins w:id="2709" w:author="Gert Morlion" w:date="2024-08-26T14:06:00Z"/>
                <w:rFonts w:cs="Arial"/>
                <w:b/>
                <w:bCs/>
                <w:sz w:val="16"/>
                <w:szCs w:val="16"/>
                <w:lang w:eastAsia="en-US"/>
              </w:rPr>
            </w:pPr>
            <w:ins w:id="2710" w:author="Bernd Birklhuber" w:date="2025-03-07T13:38:00Z">
              <w:r w:rsidRPr="003A450C">
                <w:rPr>
                  <w:sz w:val="16"/>
                  <w:szCs w:val="16"/>
                </w:rPr>
                <w:t>Indicates if the dataset is copyrighted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653B4F" w14:textId="23E77604" w:rsidR="00414E63" w:rsidRPr="003440C2" w:rsidRDefault="00414E63" w:rsidP="00414E63">
            <w:pPr>
              <w:spacing w:before="60" w:after="60" w:line="240" w:lineRule="auto"/>
              <w:jc w:val="center"/>
              <w:rPr>
                <w:ins w:id="2711" w:author="Gert Morlion" w:date="2024-08-26T14:06:00Z"/>
                <w:rFonts w:cs="Arial"/>
                <w:b/>
                <w:bCs/>
                <w:sz w:val="16"/>
                <w:szCs w:val="16"/>
                <w:lang w:eastAsia="en-US"/>
              </w:rPr>
            </w:pPr>
            <w:ins w:id="2712" w:author="Bernd Birklhuber"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6A10550" w14:textId="01A72C95" w:rsidR="00414E63" w:rsidRPr="003440C2" w:rsidRDefault="00414E63" w:rsidP="00414E63">
            <w:pPr>
              <w:spacing w:before="60" w:after="60" w:line="240" w:lineRule="auto"/>
              <w:jc w:val="left"/>
              <w:rPr>
                <w:ins w:id="2713" w:author="Gert Morlion" w:date="2024-08-26T14:06:00Z"/>
                <w:rFonts w:cs="Arial"/>
                <w:b/>
                <w:bCs/>
                <w:sz w:val="16"/>
                <w:szCs w:val="16"/>
                <w:lang w:eastAsia="en-US"/>
              </w:rPr>
            </w:pPr>
            <w:ins w:id="2714" w:author="Bernd Birklhuber" w:date="2025-03-07T13:38:00Z">
              <w:r w:rsidRPr="003440C2">
                <w:rPr>
                  <w:rFonts w:cs="Arial"/>
                  <w:sz w:val="16"/>
                  <w:szCs w:val="16"/>
                </w:rPr>
                <w:t>Boolean</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565FB4B" w14:textId="77777777" w:rsidR="00414E63" w:rsidRPr="003440C2" w:rsidRDefault="00414E63" w:rsidP="00414E63">
            <w:pPr>
              <w:snapToGrid w:val="0"/>
              <w:spacing w:before="60" w:after="60" w:line="240" w:lineRule="auto"/>
              <w:jc w:val="left"/>
              <w:rPr>
                <w:ins w:id="2715" w:author="Bernd Birklhuber" w:date="2025-03-07T13:38:00Z"/>
                <w:rFonts w:cs="Arial"/>
                <w:sz w:val="16"/>
                <w:szCs w:val="16"/>
              </w:rPr>
            </w:pPr>
            <w:ins w:id="2716" w:author="Bernd Birklhuber" w:date="2025-03-07T13:38:00Z">
              <w:r w:rsidRPr="003440C2">
                <w:rPr>
                  <w:rFonts w:cs="Arial"/>
                  <w:i/>
                  <w:sz w:val="16"/>
                  <w:szCs w:val="16"/>
                </w:rPr>
                <w:t>True</w:t>
              </w:r>
              <w:r w:rsidRPr="003440C2">
                <w:rPr>
                  <w:rFonts w:cs="Arial"/>
                  <w:sz w:val="16"/>
                  <w:szCs w:val="16"/>
                </w:rPr>
                <w:t xml:space="preserve"> indicates the resource is copyrighted</w:t>
              </w:r>
            </w:ins>
          </w:p>
          <w:p w14:paraId="54506C7E" w14:textId="34661156" w:rsidR="00414E63" w:rsidRPr="003440C2" w:rsidRDefault="00414E63" w:rsidP="00414E63">
            <w:pPr>
              <w:spacing w:before="60" w:after="60" w:line="240" w:lineRule="auto"/>
              <w:jc w:val="left"/>
              <w:rPr>
                <w:ins w:id="2717" w:author="Gert Morlion" w:date="2024-08-26T14:06:00Z"/>
                <w:rFonts w:cs="Arial"/>
                <w:b/>
                <w:bCs/>
                <w:sz w:val="16"/>
                <w:szCs w:val="16"/>
                <w:lang w:eastAsia="en-US"/>
              </w:rPr>
            </w:pPr>
            <w:ins w:id="2718" w:author="Bernd Birklhuber" w:date="2025-03-07T13:38:00Z">
              <w:r w:rsidRPr="003440C2">
                <w:rPr>
                  <w:rFonts w:cs="Arial"/>
                  <w:i/>
                  <w:sz w:val="16"/>
                  <w:szCs w:val="16"/>
                </w:rPr>
                <w:t>False</w:t>
              </w:r>
              <w:r w:rsidRPr="003440C2">
                <w:rPr>
                  <w:rFonts w:cs="Arial"/>
                  <w:sz w:val="16"/>
                  <w:szCs w:val="16"/>
                </w:rPr>
                <w:t xml:space="preserve"> </w:t>
              </w:r>
              <w:r>
                <w:rPr>
                  <w:rFonts w:cs="Arial"/>
                  <w:sz w:val="16"/>
                  <w:szCs w:val="16"/>
                </w:rPr>
                <w:t>i</w:t>
              </w:r>
              <w:r w:rsidRPr="003440C2">
                <w:rPr>
                  <w:rFonts w:cs="Arial"/>
                  <w:sz w:val="16"/>
                  <w:szCs w:val="16"/>
                </w:rPr>
                <w:t>ndicates the resource is not copyrighted</w:t>
              </w:r>
            </w:ins>
          </w:p>
        </w:tc>
      </w:tr>
      <w:tr w:rsidR="00414E63" w:rsidRPr="003440C2" w14:paraId="387F304E" w14:textId="77777777" w:rsidTr="004B0AFB">
        <w:trPr>
          <w:cantSplit/>
          <w:ins w:id="2719"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3E92136" w14:textId="4AB3F235" w:rsidR="00414E63" w:rsidRPr="003440C2" w:rsidRDefault="00414E63" w:rsidP="00414E63">
            <w:pPr>
              <w:spacing w:before="60" w:after="60" w:line="240" w:lineRule="auto"/>
              <w:jc w:val="left"/>
              <w:rPr>
                <w:ins w:id="2720" w:author="Gert Morlion" w:date="2024-08-26T14:06:00Z"/>
                <w:rFonts w:cs="Arial"/>
                <w:b/>
                <w:bCs/>
                <w:sz w:val="16"/>
                <w:szCs w:val="16"/>
                <w:lang w:eastAsia="en-US"/>
              </w:rPr>
            </w:pPr>
            <w:ins w:id="2721" w:author="Bernd Birklhuber" w:date="2025-03-07T13:38:00Z">
              <w:r w:rsidRPr="003440C2">
                <w:rPr>
                  <w:rFonts w:cs="Arial"/>
                  <w:sz w:val="16"/>
                  <w:szCs w:val="16"/>
                  <w:lang w:eastAsia="en-US"/>
                </w:rPr>
                <w:t>classification</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1AC0682" w14:textId="745FAD43" w:rsidR="00414E63" w:rsidRPr="003440C2" w:rsidRDefault="00414E63" w:rsidP="00414E63">
            <w:pPr>
              <w:spacing w:before="60" w:after="60" w:line="240" w:lineRule="auto"/>
              <w:jc w:val="left"/>
              <w:rPr>
                <w:ins w:id="2722" w:author="Gert Morlion" w:date="2024-08-26T14:06:00Z"/>
                <w:rFonts w:cs="Arial"/>
                <w:b/>
                <w:bCs/>
                <w:sz w:val="16"/>
                <w:szCs w:val="16"/>
                <w:lang w:eastAsia="en-US"/>
              </w:rPr>
            </w:pPr>
            <w:ins w:id="2723" w:author="Bernd Birklhuber" w:date="2025-03-07T13:38:00Z">
              <w:r w:rsidRPr="003A450C">
                <w:rPr>
                  <w:sz w:val="16"/>
                  <w:szCs w:val="16"/>
                </w:rPr>
                <w:t>Indicates the security classification of the dataset</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F8286AA" w14:textId="1586C8F2" w:rsidR="00414E63" w:rsidRPr="003440C2" w:rsidRDefault="00414E63" w:rsidP="00414E63">
            <w:pPr>
              <w:spacing w:before="60" w:after="60" w:line="240" w:lineRule="auto"/>
              <w:jc w:val="center"/>
              <w:rPr>
                <w:ins w:id="2724" w:author="Gert Morlion" w:date="2024-08-26T14:06:00Z"/>
                <w:rFonts w:cs="Arial"/>
                <w:b/>
                <w:bCs/>
                <w:sz w:val="16"/>
                <w:szCs w:val="16"/>
                <w:lang w:eastAsia="en-US"/>
              </w:rPr>
            </w:pPr>
            <w:ins w:id="2725" w:author="Bernd Birklhuber"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ED7AB13" w14:textId="77777777" w:rsidR="00414E63" w:rsidRPr="003440C2" w:rsidRDefault="00414E63" w:rsidP="00414E63">
            <w:pPr>
              <w:spacing w:before="60" w:after="60" w:line="240" w:lineRule="auto"/>
              <w:jc w:val="left"/>
              <w:rPr>
                <w:ins w:id="2726" w:author="Bernd Birklhuber" w:date="2025-03-07T13:38:00Z"/>
                <w:rFonts w:cs="Arial"/>
                <w:b/>
                <w:bCs/>
                <w:sz w:val="16"/>
                <w:szCs w:val="16"/>
                <w:lang w:eastAsia="en-US"/>
              </w:rPr>
            </w:pPr>
            <w:ins w:id="2727" w:author="Bernd Birklhuber" w:date="2025-03-07T13:38:00Z">
              <w:r w:rsidRPr="003440C2">
                <w:rPr>
                  <w:rFonts w:cs="Arial"/>
                  <w:sz w:val="16"/>
                  <w:szCs w:val="16"/>
                  <w:lang w:eastAsia="en-US"/>
                </w:rPr>
                <w:t>Class</w:t>
              </w:r>
            </w:ins>
          </w:p>
          <w:p w14:paraId="62CAFCD3" w14:textId="77777777" w:rsidR="00414E63" w:rsidRPr="003440C2" w:rsidRDefault="00414E63" w:rsidP="00414E63">
            <w:pPr>
              <w:spacing w:before="60" w:after="60" w:line="240" w:lineRule="auto"/>
              <w:jc w:val="left"/>
              <w:rPr>
                <w:ins w:id="2728" w:author="Bernd Birklhuber" w:date="2025-03-07T13:38:00Z"/>
                <w:rFonts w:cs="Arial"/>
                <w:sz w:val="16"/>
                <w:szCs w:val="16"/>
                <w:lang w:val="fr-FR"/>
              </w:rPr>
            </w:pPr>
            <w:ins w:id="2729" w:author="Bernd Birklhuber" w:date="2025-03-07T13:38:00Z">
              <w:r w:rsidRPr="003440C2">
                <w:rPr>
                  <w:rFonts w:cs="Arial"/>
                  <w:sz w:val="16"/>
                  <w:szCs w:val="16"/>
                  <w:lang w:val="fr-FR"/>
                </w:rPr>
                <w:t>MD_SecurityConstraints&gt;MD_ClassificationCode (codelist)</w:t>
              </w:r>
            </w:ins>
          </w:p>
          <w:p w14:paraId="2B711CAB" w14:textId="77777777" w:rsidR="00414E63" w:rsidRPr="003440C2" w:rsidRDefault="00414E63" w:rsidP="00414E63">
            <w:pPr>
              <w:spacing w:before="60" w:after="60" w:line="240" w:lineRule="auto"/>
              <w:jc w:val="left"/>
              <w:rPr>
                <w:ins w:id="2730" w:author="Gert Morlion" w:date="2024-08-26T14:06:00Z"/>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0520D7C" w14:textId="77777777" w:rsidR="00414E63" w:rsidRPr="003440C2" w:rsidRDefault="00414E63" w:rsidP="00414E63">
            <w:pPr>
              <w:spacing w:before="60" w:after="0" w:line="240" w:lineRule="auto"/>
              <w:jc w:val="left"/>
              <w:rPr>
                <w:ins w:id="2731" w:author="Bernd Birklhuber" w:date="2025-03-07T13:38:00Z"/>
                <w:rFonts w:cs="Arial"/>
                <w:b/>
                <w:bCs/>
                <w:sz w:val="16"/>
                <w:szCs w:val="16"/>
                <w:lang w:eastAsia="en-US"/>
              </w:rPr>
            </w:pPr>
            <w:ins w:id="2732" w:author="Bernd Birklhuber" w:date="2025-03-07T13:38:00Z">
              <w:r w:rsidRPr="003440C2">
                <w:rPr>
                  <w:rFonts w:cs="Arial"/>
                  <w:sz w:val="16"/>
                  <w:szCs w:val="16"/>
                  <w:lang w:eastAsia="en-US"/>
                </w:rPr>
                <w:t>1. unclassified</w:t>
              </w:r>
            </w:ins>
          </w:p>
          <w:p w14:paraId="06DC17EE" w14:textId="77777777" w:rsidR="00414E63" w:rsidRPr="003440C2" w:rsidRDefault="00414E63" w:rsidP="00414E63">
            <w:pPr>
              <w:spacing w:after="0" w:line="240" w:lineRule="auto"/>
              <w:jc w:val="left"/>
              <w:rPr>
                <w:ins w:id="2733" w:author="Bernd Birklhuber" w:date="2025-03-07T13:38:00Z"/>
                <w:rFonts w:cs="Arial"/>
                <w:b/>
                <w:bCs/>
                <w:sz w:val="16"/>
                <w:szCs w:val="16"/>
                <w:lang w:eastAsia="en-US"/>
              </w:rPr>
            </w:pPr>
            <w:ins w:id="2734" w:author="Bernd Birklhuber" w:date="2025-03-07T13:38:00Z">
              <w:r w:rsidRPr="003440C2">
                <w:rPr>
                  <w:rFonts w:cs="Arial"/>
                  <w:sz w:val="16"/>
                  <w:szCs w:val="16"/>
                  <w:lang w:eastAsia="en-US"/>
                </w:rPr>
                <w:t>2. restricted</w:t>
              </w:r>
            </w:ins>
          </w:p>
          <w:p w14:paraId="448EBCAF" w14:textId="77777777" w:rsidR="00414E63" w:rsidRPr="003440C2" w:rsidRDefault="00414E63" w:rsidP="00414E63">
            <w:pPr>
              <w:spacing w:after="0" w:line="240" w:lineRule="auto"/>
              <w:jc w:val="left"/>
              <w:rPr>
                <w:ins w:id="2735" w:author="Bernd Birklhuber" w:date="2025-03-07T13:38:00Z"/>
                <w:rFonts w:cs="Arial"/>
                <w:b/>
                <w:bCs/>
                <w:sz w:val="16"/>
                <w:szCs w:val="16"/>
                <w:lang w:eastAsia="en-US"/>
              </w:rPr>
            </w:pPr>
            <w:ins w:id="2736" w:author="Bernd Birklhuber" w:date="2025-03-07T13:38:00Z">
              <w:r w:rsidRPr="003440C2">
                <w:rPr>
                  <w:rFonts w:cs="Arial"/>
                  <w:sz w:val="16"/>
                  <w:szCs w:val="16"/>
                  <w:lang w:eastAsia="en-US"/>
                </w:rPr>
                <w:t>3. confidential</w:t>
              </w:r>
            </w:ins>
          </w:p>
          <w:p w14:paraId="32E95A65" w14:textId="77777777" w:rsidR="00414E63" w:rsidRPr="003440C2" w:rsidRDefault="00414E63" w:rsidP="00414E63">
            <w:pPr>
              <w:spacing w:after="0" w:line="240" w:lineRule="auto"/>
              <w:jc w:val="left"/>
              <w:rPr>
                <w:ins w:id="2737" w:author="Bernd Birklhuber" w:date="2025-03-07T13:38:00Z"/>
                <w:rFonts w:cs="Arial"/>
                <w:b/>
                <w:bCs/>
                <w:sz w:val="16"/>
                <w:szCs w:val="16"/>
                <w:lang w:eastAsia="en-US"/>
              </w:rPr>
            </w:pPr>
            <w:ins w:id="2738" w:author="Bernd Birklhuber" w:date="2025-03-07T13:38:00Z">
              <w:r w:rsidRPr="003440C2">
                <w:rPr>
                  <w:rFonts w:cs="Arial"/>
                  <w:sz w:val="16"/>
                  <w:szCs w:val="16"/>
                  <w:lang w:eastAsia="en-US"/>
                </w:rPr>
                <w:t>4. secret</w:t>
              </w:r>
            </w:ins>
          </w:p>
          <w:p w14:paraId="3D3D9FD8" w14:textId="77777777" w:rsidR="00414E63" w:rsidRPr="003440C2" w:rsidRDefault="00414E63" w:rsidP="00414E63">
            <w:pPr>
              <w:spacing w:after="0" w:line="240" w:lineRule="auto"/>
              <w:jc w:val="left"/>
              <w:rPr>
                <w:ins w:id="2739" w:author="Bernd Birklhuber" w:date="2025-03-07T13:38:00Z"/>
                <w:rFonts w:cs="Arial"/>
                <w:sz w:val="16"/>
                <w:szCs w:val="16"/>
                <w:lang w:eastAsia="en-US"/>
              </w:rPr>
            </w:pPr>
            <w:ins w:id="2740" w:author="Bernd Birklhuber" w:date="2025-03-07T13:38:00Z">
              <w:r w:rsidRPr="003440C2">
                <w:rPr>
                  <w:rFonts w:cs="Arial"/>
                  <w:sz w:val="16"/>
                  <w:szCs w:val="16"/>
                  <w:lang w:eastAsia="en-US"/>
                </w:rPr>
                <w:t>5. top secret</w:t>
              </w:r>
            </w:ins>
          </w:p>
          <w:p w14:paraId="002A026E" w14:textId="77777777" w:rsidR="00414E63" w:rsidRPr="003440C2" w:rsidRDefault="00414E63" w:rsidP="00414E63">
            <w:pPr>
              <w:snapToGrid w:val="0"/>
              <w:spacing w:after="0" w:line="240" w:lineRule="auto"/>
              <w:jc w:val="left"/>
              <w:rPr>
                <w:ins w:id="2741" w:author="Bernd Birklhuber" w:date="2025-03-07T13:38:00Z"/>
                <w:rFonts w:cs="Arial"/>
                <w:sz w:val="16"/>
                <w:szCs w:val="16"/>
              </w:rPr>
            </w:pPr>
            <w:ins w:id="2742" w:author="Bernd Birklhuber" w:date="2025-03-07T13:38:00Z">
              <w:r w:rsidRPr="003440C2">
                <w:rPr>
                  <w:rFonts w:cs="Arial"/>
                  <w:sz w:val="16"/>
                  <w:szCs w:val="16"/>
                </w:rPr>
                <w:t>6. sensitive but unclassified</w:t>
              </w:r>
            </w:ins>
          </w:p>
          <w:p w14:paraId="66ABEB15" w14:textId="77777777" w:rsidR="00414E63" w:rsidRPr="003440C2" w:rsidRDefault="00414E63" w:rsidP="00414E63">
            <w:pPr>
              <w:snapToGrid w:val="0"/>
              <w:spacing w:after="0" w:line="240" w:lineRule="auto"/>
              <w:jc w:val="left"/>
              <w:rPr>
                <w:ins w:id="2743" w:author="Bernd Birklhuber" w:date="2025-03-07T13:38:00Z"/>
                <w:rFonts w:cs="Arial"/>
                <w:sz w:val="16"/>
                <w:szCs w:val="16"/>
              </w:rPr>
            </w:pPr>
            <w:ins w:id="2744" w:author="Bernd Birklhuber" w:date="2025-03-07T13:38:00Z">
              <w:r w:rsidRPr="003440C2">
                <w:rPr>
                  <w:rFonts w:cs="Arial"/>
                  <w:sz w:val="16"/>
                  <w:szCs w:val="16"/>
                </w:rPr>
                <w:t>7. for official use only</w:t>
              </w:r>
            </w:ins>
          </w:p>
          <w:p w14:paraId="6C667C83" w14:textId="77777777" w:rsidR="00414E63" w:rsidRPr="003440C2" w:rsidRDefault="00414E63" w:rsidP="00414E63">
            <w:pPr>
              <w:snapToGrid w:val="0"/>
              <w:spacing w:after="0" w:line="240" w:lineRule="auto"/>
              <w:jc w:val="left"/>
              <w:rPr>
                <w:ins w:id="2745" w:author="Bernd Birklhuber" w:date="2025-03-07T13:38:00Z"/>
                <w:rFonts w:cs="Arial"/>
                <w:sz w:val="16"/>
                <w:szCs w:val="16"/>
              </w:rPr>
            </w:pPr>
            <w:ins w:id="2746" w:author="Bernd Birklhuber" w:date="2025-03-07T13:38:00Z">
              <w:r w:rsidRPr="003440C2">
                <w:rPr>
                  <w:rFonts w:cs="Arial"/>
                  <w:sz w:val="16"/>
                  <w:szCs w:val="16"/>
                </w:rPr>
                <w:t>8. protected</w:t>
              </w:r>
            </w:ins>
          </w:p>
          <w:p w14:paraId="32C3ADCB" w14:textId="77777777" w:rsidR="00414E63" w:rsidRDefault="00414E63" w:rsidP="00414E63">
            <w:pPr>
              <w:spacing w:after="60" w:line="240" w:lineRule="auto"/>
              <w:jc w:val="left"/>
              <w:rPr>
                <w:ins w:id="2747" w:author="Bernd Birklhuber" w:date="2025-03-07T13:38:00Z"/>
                <w:rFonts w:cs="Arial"/>
                <w:sz w:val="16"/>
                <w:szCs w:val="16"/>
              </w:rPr>
            </w:pPr>
            <w:ins w:id="2748" w:author="Bernd Birklhuber" w:date="2025-03-07T13:38:00Z">
              <w:r w:rsidRPr="003440C2">
                <w:rPr>
                  <w:rFonts w:cs="Arial"/>
                  <w:sz w:val="16"/>
                  <w:szCs w:val="16"/>
                </w:rPr>
                <w:t>9. limited distribution</w:t>
              </w:r>
            </w:ins>
          </w:p>
          <w:p w14:paraId="1B5C2188" w14:textId="0EDF61C2" w:rsidR="00414E63" w:rsidRPr="003440C2" w:rsidRDefault="00414E63" w:rsidP="00414E63">
            <w:pPr>
              <w:spacing w:before="60" w:after="60" w:line="240" w:lineRule="auto"/>
              <w:jc w:val="left"/>
              <w:rPr>
                <w:ins w:id="2749" w:author="Gert Morlion" w:date="2024-08-26T14:06:00Z"/>
                <w:rFonts w:cs="Arial"/>
                <w:b/>
                <w:bCs/>
                <w:sz w:val="16"/>
                <w:szCs w:val="16"/>
                <w:lang w:eastAsia="en-US"/>
              </w:rPr>
            </w:pPr>
            <w:ins w:id="2750" w:author="Bernd Birklhuber" w:date="2025-03-07T13:38:00Z">
              <w:r w:rsidRPr="00CA7F2D">
                <w:rPr>
                  <w:rFonts w:cs="Arial"/>
                  <w:sz w:val="16"/>
                  <w:szCs w:val="16"/>
                  <w:lang w:eastAsia="en-US"/>
                </w:rPr>
                <w:t>0..1 multiplicity in S-100 restricted to 1 in S-</w:t>
              </w:r>
            </w:ins>
            <w:ins w:id="2751" w:author="Bernd Birklhuber" w:date="2025-03-07T13:39:00Z">
              <w:r>
                <w:rPr>
                  <w:rFonts w:cs="Arial"/>
                  <w:sz w:val="16"/>
                  <w:szCs w:val="16"/>
                  <w:lang w:eastAsia="en-US"/>
                </w:rPr>
                <w:t>4</w:t>
              </w:r>
            </w:ins>
            <w:ins w:id="2752" w:author="Bernd Birklhuber" w:date="2025-03-07T13:38:00Z">
              <w:del w:id="2753" w:author="Bernd Birklhuber" w:date="2025-03-07T13:39: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3440C2" w14:paraId="42872276" w14:textId="77777777" w:rsidTr="004B0AFB">
        <w:trPr>
          <w:cantSplit/>
          <w:ins w:id="2754"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26CE845" w14:textId="4A3EC022" w:rsidR="00414E63" w:rsidRPr="003440C2" w:rsidRDefault="00414E63" w:rsidP="00414E63">
            <w:pPr>
              <w:spacing w:before="60" w:after="60" w:line="240" w:lineRule="auto"/>
              <w:jc w:val="left"/>
              <w:rPr>
                <w:ins w:id="2755" w:author="Gert Morlion" w:date="2024-08-26T14:06:00Z"/>
                <w:rFonts w:cs="Arial"/>
                <w:b/>
                <w:bCs/>
                <w:sz w:val="16"/>
                <w:szCs w:val="16"/>
                <w:lang w:eastAsia="en-US"/>
              </w:rPr>
            </w:pPr>
            <w:ins w:id="2756" w:author="Bernd Birklhuber" w:date="2025-03-07T13:38:00Z">
              <w:r w:rsidRPr="003440C2">
                <w:rPr>
                  <w:rFonts w:cs="Arial"/>
                  <w:sz w:val="16"/>
                  <w:szCs w:val="16"/>
                  <w:lang w:eastAsia="en-US"/>
                </w:rPr>
                <w:t>purpose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71760EE" w14:textId="645DA274" w:rsidR="00414E63" w:rsidRPr="003440C2" w:rsidRDefault="00414E63" w:rsidP="00414E63">
            <w:pPr>
              <w:spacing w:before="60" w:after="60" w:line="240" w:lineRule="auto"/>
              <w:jc w:val="left"/>
              <w:rPr>
                <w:ins w:id="2757" w:author="Gert Morlion" w:date="2024-08-26T14:06:00Z"/>
                <w:rFonts w:cs="Arial"/>
                <w:sz w:val="16"/>
                <w:szCs w:val="16"/>
                <w:lang w:eastAsia="en-US"/>
              </w:rPr>
            </w:pPr>
            <w:ins w:id="2758" w:author="Bernd Birklhuber" w:date="2025-03-07T13:38:00Z">
              <w:r w:rsidRPr="003A450C">
                <w:rPr>
                  <w:sz w:val="16"/>
                  <w:szCs w:val="16"/>
                </w:rPr>
                <w:t>The purpose for which the dataset has been issued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E5757" w14:textId="772E2EA1" w:rsidR="00414E63" w:rsidRPr="003440C2" w:rsidRDefault="00414E63" w:rsidP="00414E63">
            <w:pPr>
              <w:spacing w:before="60" w:after="60" w:line="240" w:lineRule="auto"/>
              <w:jc w:val="center"/>
              <w:rPr>
                <w:ins w:id="2759" w:author="Gert Morlion" w:date="2024-08-26T14:06:00Z"/>
                <w:rFonts w:cs="Arial"/>
                <w:b/>
                <w:bCs/>
                <w:sz w:val="16"/>
                <w:szCs w:val="16"/>
                <w:lang w:eastAsia="en-US"/>
              </w:rPr>
            </w:pPr>
            <w:ins w:id="2760" w:author="Bernd Birklhuber"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0997D05" w14:textId="41BFC54F" w:rsidR="00414E63" w:rsidRPr="003440C2" w:rsidRDefault="00414E63" w:rsidP="00414E63">
            <w:pPr>
              <w:spacing w:before="60" w:after="60" w:line="240" w:lineRule="auto"/>
              <w:jc w:val="left"/>
              <w:rPr>
                <w:ins w:id="2761" w:author="Gert Morlion" w:date="2024-08-26T14:06:00Z"/>
                <w:rFonts w:cs="Arial"/>
                <w:b/>
                <w:bCs/>
                <w:sz w:val="16"/>
                <w:szCs w:val="16"/>
              </w:rPr>
            </w:pPr>
            <w:ins w:id="2762" w:author="Bernd Birklhuber" w:date="2025-03-07T13:38:00Z">
              <w:r w:rsidRPr="003440C2">
                <w:rPr>
                  <w:rFonts w:cs="Arial"/>
                  <w:sz w:val="16"/>
                  <w:szCs w:val="16"/>
                  <w:lang w:eastAsia="en-US"/>
                </w:rPr>
                <w:t>S100_Purpose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B5E0F8B" w14:textId="62266D69" w:rsidR="00414E63" w:rsidRPr="003440C2" w:rsidRDefault="00414E63" w:rsidP="00414E63">
            <w:pPr>
              <w:spacing w:before="60" w:after="60" w:line="240" w:lineRule="auto"/>
              <w:jc w:val="left"/>
              <w:rPr>
                <w:ins w:id="2763" w:author="Gert Morlion" w:date="2024-08-26T14:06:00Z"/>
                <w:rFonts w:cs="Arial"/>
                <w:b/>
                <w:bCs/>
                <w:sz w:val="16"/>
                <w:szCs w:val="16"/>
                <w:lang w:eastAsia="en-US"/>
              </w:rPr>
            </w:pPr>
            <w:ins w:id="2764" w:author="Bernd Birklhuber" w:date="2025-03-07T13:38:00Z">
              <w:r w:rsidRPr="00CA7F2D">
                <w:rPr>
                  <w:rFonts w:cs="Arial"/>
                  <w:sz w:val="16"/>
                  <w:szCs w:val="16"/>
                  <w:lang w:eastAsia="en-US"/>
                </w:rPr>
                <w:t>0..1 multiplicity in S-100 restricted to 1 in S-</w:t>
              </w:r>
            </w:ins>
            <w:ins w:id="2765" w:author="Bernd Birklhuber" w:date="2025-03-07T13:39:00Z">
              <w:r>
                <w:rPr>
                  <w:rFonts w:cs="Arial"/>
                  <w:sz w:val="16"/>
                  <w:szCs w:val="16"/>
                  <w:lang w:eastAsia="en-US"/>
                </w:rPr>
                <w:t>4</w:t>
              </w:r>
            </w:ins>
            <w:ins w:id="2766" w:author="Bernd Birklhuber" w:date="2025-03-07T13:38:00Z">
              <w:del w:id="2767" w:author="Bernd Birklhuber" w:date="2025-03-07T13:39: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3440C2" w14:paraId="593A954E" w14:textId="77777777" w:rsidTr="004B0AFB">
        <w:trPr>
          <w:cantSplit/>
          <w:ins w:id="2768"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541CFF9" w14:textId="4A36B415" w:rsidR="00414E63" w:rsidRPr="003440C2" w:rsidRDefault="00414E63" w:rsidP="00414E63">
            <w:pPr>
              <w:spacing w:before="60" w:after="60" w:line="240" w:lineRule="auto"/>
              <w:jc w:val="left"/>
              <w:rPr>
                <w:ins w:id="2769" w:author="Gert Morlion" w:date="2024-08-26T14:06:00Z"/>
                <w:rFonts w:cs="Arial"/>
                <w:sz w:val="16"/>
                <w:szCs w:val="16"/>
                <w:lang w:eastAsia="en-US"/>
              </w:rPr>
            </w:pPr>
            <w:ins w:id="2770" w:author="Bernd Birklhuber" w:date="2025-03-07T13:38:00Z">
              <w:r w:rsidRPr="003440C2">
                <w:rPr>
                  <w:rFonts w:cs="Arial"/>
                  <w:sz w:val="16"/>
                  <w:szCs w:val="16"/>
                  <w:lang w:eastAsia="en-US"/>
                </w:rPr>
                <w:t>notForNavigation</w:t>
              </w:r>
            </w:ins>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58D46BC2" w14:textId="2FA7700F" w:rsidR="00414E63" w:rsidRPr="003440C2" w:rsidRDefault="00414E63" w:rsidP="00414E63">
            <w:pPr>
              <w:spacing w:before="60" w:after="60" w:line="240" w:lineRule="auto"/>
              <w:jc w:val="left"/>
              <w:rPr>
                <w:ins w:id="2771" w:author="Gert Morlion" w:date="2024-08-26T14:06:00Z"/>
                <w:rFonts w:cs="Arial"/>
                <w:sz w:val="16"/>
                <w:szCs w:val="16"/>
                <w:lang w:eastAsia="en-US"/>
              </w:rPr>
            </w:pPr>
            <w:ins w:id="2772" w:author="Bernd Birklhuber" w:date="2025-03-07T13:38:00Z">
              <w:r>
                <w:rPr>
                  <w:sz w:val="16"/>
                  <w:szCs w:val="16"/>
                </w:rPr>
                <w:t>Indicates the dataset is not intended to be used for navigation</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36C552" w14:textId="4582AE8A" w:rsidR="00414E63" w:rsidRPr="003440C2" w:rsidRDefault="00414E63" w:rsidP="00414E63">
            <w:pPr>
              <w:spacing w:before="60" w:after="60" w:line="240" w:lineRule="auto"/>
              <w:jc w:val="center"/>
              <w:rPr>
                <w:ins w:id="2773" w:author="Gert Morlion" w:date="2024-08-26T14:06:00Z"/>
                <w:rFonts w:cs="Arial"/>
                <w:sz w:val="16"/>
                <w:szCs w:val="16"/>
                <w:lang w:eastAsia="en-US"/>
              </w:rPr>
            </w:pPr>
            <w:ins w:id="2774" w:author="Bernd Birklhuber"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3CBE72" w14:textId="416EBBB9" w:rsidR="00414E63" w:rsidRPr="003440C2" w:rsidRDefault="00414E63" w:rsidP="00414E63">
            <w:pPr>
              <w:spacing w:before="60" w:after="60" w:line="240" w:lineRule="auto"/>
              <w:jc w:val="left"/>
              <w:rPr>
                <w:ins w:id="2775" w:author="Gert Morlion" w:date="2024-08-26T14:06:00Z"/>
                <w:rFonts w:cs="Arial"/>
                <w:sz w:val="16"/>
                <w:szCs w:val="16"/>
                <w:lang w:eastAsia="en-US"/>
              </w:rPr>
            </w:pPr>
            <w:ins w:id="2776" w:author="Bernd Birklhuber" w:date="2025-03-07T13:38:00Z">
              <w:r w:rsidRPr="003440C2">
                <w:rPr>
                  <w:rFonts w:cs="Arial"/>
                  <w:sz w:val="16"/>
                  <w:szCs w:val="16"/>
                  <w:lang w:eastAsia="en-US"/>
                </w:rPr>
                <w:t>Boolean</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0248F02" w14:textId="77777777" w:rsidR="00414E63" w:rsidRPr="003440C2" w:rsidRDefault="00414E63" w:rsidP="00414E63">
            <w:pPr>
              <w:spacing w:before="60" w:after="60" w:line="240" w:lineRule="auto"/>
              <w:jc w:val="left"/>
              <w:rPr>
                <w:ins w:id="2777" w:author="Bernd Birklhuber" w:date="2025-03-07T13:38:00Z"/>
                <w:rFonts w:cs="Arial"/>
                <w:sz w:val="16"/>
                <w:szCs w:val="16"/>
                <w:lang w:eastAsia="en-US"/>
              </w:rPr>
            </w:pPr>
            <w:ins w:id="2778" w:author="Bernd Birklhuber" w:date="2025-03-07T13:38:00Z">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ins>
          </w:p>
          <w:p w14:paraId="06006BF7" w14:textId="258F21A9" w:rsidR="00414E63" w:rsidRPr="003440C2" w:rsidRDefault="00414E63" w:rsidP="00414E63">
            <w:pPr>
              <w:spacing w:before="60" w:after="0" w:line="240" w:lineRule="auto"/>
              <w:jc w:val="left"/>
              <w:rPr>
                <w:ins w:id="2779" w:author="Gert Morlion" w:date="2024-08-26T14:06:00Z"/>
                <w:rFonts w:cs="Arial"/>
                <w:sz w:val="16"/>
                <w:szCs w:val="16"/>
              </w:rPr>
            </w:pPr>
            <w:ins w:id="2780" w:author="Bernd Birklhuber" w:date="2025-03-07T13:38:00Z">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ins>
          </w:p>
        </w:tc>
      </w:tr>
      <w:tr w:rsidR="00414E63" w:rsidRPr="003440C2" w14:paraId="7D29A16F" w14:textId="77777777" w:rsidTr="004B0AFB">
        <w:trPr>
          <w:cantSplit/>
          <w:ins w:id="2781"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77EC27A" w14:textId="7F0B1360" w:rsidR="00414E63" w:rsidRPr="003440C2" w:rsidRDefault="00414E63" w:rsidP="00414E63">
            <w:pPr>
              <w:spacing w:before="60" w:after="60" w:line="240" w:lineRule="auto"/>
              <w:jc w:val="left"/>
              <w:rPr>
                <w:ins w:id="2782" w:author="Gert Morlion" w:date="2024-08-26T14:06:00Z"/>
                <w:rFonts w:cs="Arial"/>
                <w:sz w:val="16"/>
                <w:szCs w:val="16"/>
                <w:lang w:eastAsia="en-US"/>
              </w:rPr>
            </w:pPr>
            <w:ins w:id="2783" w:author="Bernd Birklhuber" w:date="2025-03-07T13:38:00Z">
              <w:r w:rsidRPr="003440C2">
                <w:rPr>
                  <w:rFonts w:cs="Arial"/>
                  <w:sz w:val="16"/>
                  <w:szCs w:val="16"/>
                  <w:lang w:eastAsia="en-US"/>
                </w:rPr>
                <w:t>specificUsage</w:t>
              </w:r>
            </w:ins>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4F7A6CD" w14:textId="66F358E9" w:rsidR="00414E63" w:rsidRPr="003440C2" w:rsidRDefault="00414E63" w:rsidP="00414E63">
            <w:pPr>
              <w:spacing w:before="60" w:after="60" w:line="240" w:lineRule="auto"/>
              <w:jc w:val="left"/>
              <w:rPr>
                <w:ins w:id="2784" w:author="Gert Morlion" w:date="2024-08-26T14:06:00Z"/>
                <w:rFonts w:cs="Arial"/>
                <w:b/>
                <w:bCs/>
                <w:sz w:val="16"/>
                <w:szCs w:val="16"/>
                <w:lang w:eastAsia="en-US"/>
              </w:rPr>
            </w:pPr>
            <w:ins w:id="2785" w:author="Bernd Birklhuber" w:date="2025-03-07T13:38:00Z">
              <w:r w:rsidRPr="003A450C">
                <w:rPr>
                  <w:sz w:val="16"/>
                  <w:szCs w:val="16"/>
                </w:rPr>
                <w:t>The use for which the dataset is intended</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BC6D033" w14:textId="20A6D968" w:rsidR="00414E63" w:rsidRPr="003440C2" w:rsidRDefault="00414E63" w:rsidP="00414E63">
            <w:pPr>
              <w:spacing w:before="60" w:after="60" w:line="240" w:lineRule="auto"/>
              <w:jc w:val="center"/>
              <w:rPr>
                <w:ins w:id="2786" w:author="Gert Morlion" w:date="2024-08-26T14:06:00Z"/>
                <w:rFonts w:cs="Arial"/>
                <w:b/>
                <w:bCs/>
                <w:sz w:val="16"/>
                <w:szCs w:val="16"/>
                <w:lang w:eastAsia="en-US"/>
              </w:rPr>
            </w:pPr>
            <w:ins w:id="2787" w:author="Bernd Birklhuber" w:date="2025-03-07T13:38:00Z">
              <w:r>
                <w:rPr>
                  <w:rFonts w:cs="Arial"/>
                  <w:sz w:val="16"/>
                  <w:szCs w:val="16"/>
                  <w:lang w:eastAsia="en-US"/>
                </w:rPr>
                <w:t>0..</w:t>
              </w:r>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52E2A8B" w14:textId="3BEF40CD" w:rsidR="00414E63" w:rsidRPr="003440C2" w:rsidRDefault="00414E63" w:rsidP="00414E63">
            <w:pPr>
              <w:spacing w:before="60" w:after="60" w:line="240" w:lineRule="auto"/>
              <w:jc w:val="left"/>
              <w:rPr>
                <w:ins w:id="2788" w:author="Gert Morlion" w:date="2024-08-26T14:06:00Z"/>
                <w:rFonts w:cs="Arial"/>
                <w:b/>
                <w:bCs/>
                <w:sz w:val="16"/>
                <w:szCs w:val="16"/>
                <w:lang w:val="fr-FR" w:eastAsia="en-US"/>
              </w:rPr>
            </w:pPr>
            <w:ins w:id="2789" w:author="Bernd Birklhuber" w:date="2025-03-07T13:38:00Z">
              <w:r w:rsidRPr="003440C2">
                <w:rPr>
                  <w:rFonts w:cs="Arial"/>
                  <w:sz w:val="16"/>
                  <w:szCs w:val="16"/>
                </w:rPr>
                <w:t>MD_USAGE&gt;specificUsage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22CD45" w14:textId="77777777" w:rsidR="00414E63" w:rsidRPr="003440C2" w:rsidRDefault="00414E63" w:rsidP="00414E63">
            <w:pPr>
              <w:spacing w:before="60" w:after="60" w:line="240" w:lineRule="auto"/>
              <w:jc w:val="left"/>
              <w:rPr>
                <w:ins w:id="2790" w:author="Gert Morlion" w:date="2024-08-26T14:06:00Z"/>
                <w:rFonts w:cs="Arial"/>
                <w:b/>
                <w:bCs/>
                <w:sz w:val="16"/>
                <w:szCs w:val="16"/>
                <w:lang w:eastAsia="en-US"/>
              </w:rPr>
            </w:pPr>
          </w:p>
        </w:tc>
      </w:tr>
      <w:tr w:rsidR="00414E63" w:rsidRPr="003440C2" w14:paraId="3C44A409" w14:textId="77777777" w:rsidTr="004B0AFB">
        <w:trPr>
          <w:cantSplit/>
          <w:ins w:id="279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32991" w14:textId="6495C007" w:rsidR="00414E63" w:rsidRPr="003440C2" w:rsidRDefault="00414E63" w:rsidP="00414E63">
            <w:pPr>
              <w:spacing w:before="60" w:after="60" w:line="240" w:lineRule="auto"/>
              <w:jc w:val="left"/>
              <w:rPr>
                <w:ins w:id="2792" w:author="Gert Morlion" w:date="2024-08-26T14:06:00Z"/>
                <w:rFonts w:cs="Arial"/>
                <w:b/>
                <w:bCs/>
                <w:sz w:val="16"/>
                <w:szCs w:val="16"/>
                <w:lang w:eastAsia="en-US"/>
              </w:rPr>
            </w:pPr>
            <w:ins w:id="2793" w:author="Bernd Birklhuber" w:date="2025-03-07T13:38:00Z">
              <w:r w:rsidRPr="003440C2">
                <w:rPr>
                  <w:rFonts w:cs="Arial"/>
                  <w:sz w:val="16"/>
                  <w:szCs w:val="16"/>
                  <w:lang w:eastAsia="en-US"/>
                </w:rPr>
                <w:lastRenderedPageBreak/>
                <w:t>editionNumber</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CFE7E75" w14:textId="5FF4B84A" w:rsidR="00414E63" w:rsidRPr="003440C2" w:rsidRDefault="00414E63" w:rsidP="00414E63">
            <w:pPr>
              <w:spacing w:before="60" w:after="60" w:line="240" w:lineRule="auto"/>
              <w:jc w:val="left"/>
              <w:rPr>
                <w:ins w:id="2794" w:author="Gert Morlion" w:date="2024-08-26T14:06:00Z"/>
                <w:rFonts w:cs="Arial"/>
                <w:b/>
                <w:bCs/>
                <w:sz w:val="16"/>
                <w:szCs w:val="16"/>
                <w:lang w:eastAsia="en-US"/>
              </w:rPr>
            </w:pPr>
            <w:ins w:id="2795" w:author="Bernd Birklhuber" w:date="2025-03-07T13:38:00Z">
              <w:r w:rsidRPr="003A450C">
                <w:rPr>
                  <w:sz w:val="16"/>
                  <w:szCs w:val="16"/>
                </w:rPr>
                <w:t xml:space="preserve">The </w:t>
              </w:r>
              <w:r>
                <w:rPr>
                  <w:sz w:val="16"/>
                  <w:szCs w:val="16"/>
                </w:rPr>
                <w:t>E</w:t>
              </w:r>
              <w:r w:rsidRPr="003A450C">
                <w:rPr>
                  <w:sz w:val="16"/>
                  <w:szCs w:val="16"/>
                </w:rPr>
                <w:t>dition number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A464617" w14:textId="4A4ED05D" w:rsidR="00414E63" w:rsidRPr="003440C2" w:rsidRDefault="00414E63" w:rsidP="00414E63">
            <w:pPr>
              <w:spacing w:before="60" w:after="60" w:line="240" w:lineRule="auto"/>
              <w:jc w:val="center"/>
              <w:rPr>
                <w:ins w:id="2796" w:author="Gert Morlion" w:date="2024-08-26T14:06:00Z"/>
                <w:rFonts w:cs="Arial"/>
                <w:b/>
                <w:bCs/>
                <w:sz w:val="16"/>
                <w:szCs w:val="16"/>
                <w:lang w:eastAsia="en-US"/>
              </w:rPr>
            </w:pPr>
            <w:ins w:id="2797" w:author="Bernd Birklhuber"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4FBB64D" w14:textId="4C9C65B0" w:rsidR="00414E63" w:rsidRPr="003440C2" w:rsidRDefault="00414E63" w:rsidP="00414E63">
            <w:pPr>
              <w:spacing w:before="60" w:after="60" w:line="240" w:lineRule="auto"/>
              <w:jc w:val="left"/>
              <w:rPr>
                <w:ins w:id="2798" w:author="Gert Morlion" w:date="2024-08-26T14:06:00Z"/>
                <w:rFonts w:cs="Arial"/>
                <w:b/>
                <w:bCs/>
                <w:sz w:val="16"/>
                <w:szCs w:val="16"/>
                <w:lang w:eastAsia="en-US"/>
              </w:rPr>
            </w:pPr>
            <w:ins w:id="2799" w:author="Bernd Birklhuber" w:date="2025-03-07T13:38: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6F5EBFA" w14:textId="77777777" w:rsidR="00414E63" w:rsidRPr="003440C2" w:rsidRDefault="00414E63" w:rsidP="00414E63">
            <w:pPr>
              <w:spacing w:before="60" w:after="60" w:line="240" w:lineRule="auto"/>
              <w:jc w:val="left"/>
              <w:rPr>
                <w:ins w:id="2800" w:author="Bernd Birklhuber" w:date="2025-03-07T13:38:00Z"/>
                <w:rFonts w:cs="Arial"/>
                <w:b/>
                <w:bCs/>
                <w:sz w:val="16"/>
                <w:szCs w:val="16"/>
                <w:lang w:eastAsia="en-US"/>
              </w:rPr>
            </w:pPr>
            <w:ins w:id="2801" w:author="Bernd Birklhuber" w:date="2025-03-07T13:38:00Z">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ins>
          </w:p>
          <w:p w14:paraId="16F125D2" w14:textId="7BF2F3A5" w:rsidR="00414E63" w:rsidRPr="003440C2" w:rsidRDefault="00414E63" w:rsidP="00414E63">
            <w:pPr>
              <w:spacing w:before="60" w:after="60" w:line="240" w:lineRule="auto"/>
              <w:jc w:val="left"/>
              <w:rPr>
                <w:ins w:id="2802" w:author="Gert Morlion" w:date="2024-08-26T14:06:00Z"/>
                <w:rFonts w:cs="Arial"/>
                <w:b/>
                <w:bCs/>
                <w:sz w:val="16"/>
                <w:szCs w:val="16"/>
                <w:lang w:eastAsia="en-US"/>
              </w:rPr>
            </w:pPr>
            <w:ins w:id="2803" w:author="Bernd Birklhuber" w:date="2025-03-07T13:38:00Z">
              <w:r w:rsidRPr="003440C2">
                <w:rPr>
                  <w:rFonts w:cs="Arial"/>
                  <w:bCs/>
                  <w:sz w:val="16"/>
                  <w:szCs w:val="16"/>
                  <w:lang w:eastAsia="en-US"/>
                </w:rPr>
                <w:t>0..1 multiplicity in S-100 restricted to 1 in S-</w:t>
              </w:r>
            </w:ins>
            <w:ins w:id="2804" w:author="Bernd Birklhuber" w:date="2025-03-07T13:39:00Z">
              <w:r>
                <w:rPr>
                  <w:rFonts w:cs="Arial"/>
                  <w:bCs/>
                  <w:sz w:val="16"/>
                  <w:szCs w:val="16"/>
                  <w:lang w:eastAsia="en-US"/>
                </w:rPr>
                <w:t>4</w:t>
              </w:r>
            </w:ins>
            <w:ins w:id="2805" w:author="Bernd Birklhuber" w:date="2025-03-07T13:38:00Z">
              <w:del w:id="2806" w:author="Bernd Birklhuber" w:date="2025-03-07T13:39:00Z">
                <w:r w:rsidRPr="003440C2" w:rsidDel="00414E63">
                  <w:rPr>
                    <w:rFonts w:cs="Arial"/>
                    <w:bCs/>
                    <w:sz w:val="16"/>
                    <w:szCs w:val="16"/>
                    <w:lang w:eastAsia="en-US"/>
                  </w:rPr>
                  <w:delText>1</w:delText>
                </w:r>
              </w:del>
              <w:r w:rsidRPr="003440C2">
                <w:rPr>
                  <w:rFonts w:cs="Arial"/>
                  <w:bCs/>
                  <w:sz w:val="16"/>
                  <w:szCs w:val="16"/>
                  <w:lang w:eastAsia="en-US"/>
                </w:rPr>
                <w:t>01</w:t>
              </w:r>
            </w:ins>
          </w:p>
        </w:tc>
      </w:tr>
      <w:tr w:rsidR="00414E63" w:rsidRPr="003440C2" w14:paraId="2EE20B07" w14:textId="77777777" w:rsidTr="004B0AFB">
        <w:trPr>
          <w:cantSplit/>
          <w:ins w:id="280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55B055" w14:textId="6D1E6C5E" w:rsidR="00414E63" w:rsidRPr="003440C2" w:rsidRDefault="00414E63" w:rsidP="00414E63">
            <w:pPr>
              <w:spacing w:before="60" w:after="60" w:line="240" w:lineRule="auto"/>
              <w:jc w:val="left"/>
              <w:rPr>
                <w:ins w:id="2808" w:author="Gert Morlion" w:date="2024-08-26T14:06:00Z"/>
                <w:rFonts w:cs="Arial"/>
                <w:b/>
                <w:bCs/>
                <w:sz w:val="16"/>
                <w:szCs w:val="16"/>
                <w:lang w:eastAsia="en-US"/>
              </w:rPr>
            </w:pPr>
            <w:ins w:id="2809" w:author="Bernd Birklhuber" w:date="2025-03-07T13:38:00Z">
              <w:r w:rsidRPr="003440C2">
                <w:rPr>
                  <w:rFonts w:cs="Arial"/>
                  <w:sz w:val="16"/>
                  <w:szCs w:val="16"/>
                  <w:lang w:eastAsia="en-US"/>
                </w:rPr>
                <w:t>updateNumber</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5A7628" w14:textId="43304CBB" w:rsidR="00414E63" w:rsidRPr="003440C2" w:rsidRDefault="00414E63" w:rsidP="00414E63">
            <w:pPr>
              <w:spacing w:before="60" w:after="60" w:line="240" w:lineRule="auto"/>
              <w:jc w:val="left"/>
              <w:rPr>
                <w:ins w:id="2810" w:author="Gert Morlion" w:date="2024-08-26T14:06:00Z"/>
                <w:rFonts w:cs="Arial"/>
                <w:b/>
                <w:bCs/>
                <w:sz w:val="16"/>
                <w:szCs w:val="16"/>
                <w:lang w:eastAsia="en-US"/>
              </w:rPr>
            </w:pPr>
            <w:ins w:id="2811" w:author="Bernd Birklhuber" w:date="2025-03-07T13:38:00Z">
              <w:r w:rsidRPr="003A450C">
                <w:rPr>
                  <w:sz w:val="16"/>
                  <w:szCs w:val="16"/>
                </w:rPr>
                <w:t>Update number assigned to the dataset and increased by one for each subsequent update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73CF19" w14:textId="2EFC8211" w:rsidR="00414E63" w:rsidRPr="003440C2" w:rsidRDefault="00414E63" w:rsidP="00414E63">
            <w:pPr>
              <w:spacing w:before="60" w:after="60" w:line="240" w:lineRule="auto"/>
              <w:jc w:val="center"/>
              <w:rPr>
                <w:ins w:id="2812" w:author="Gert Morlion" w:date="2024-08-26T14:06:00Z"/>
                <w:rFonts w:cs="Arial"/>
                <w:b/>
                <w:bCs/>
                <w:sz w:val="16"/>
                <w:szCs w:val="16"/>
                <w:lang w:eastAsia="en-US"/>
              </w:rPr>
            </w:pPr>
            <w:ins w:id="2813" w:author="Bernd Birklhuber"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DCC181" w14:textId="2816A1BD" w:rsidR="00414E63" w:rsidRPr="003440C2" w:rsidRDefault="00414E63" w:rsidP="00414E63">
            <w:pPr>
              <w:spacing w:before="60" w:after="60" w:line="240" w:lineRule="auto"/>
              <w:jc w:val="left"/>
              <w:rPr>
                <w:ins w:id="2814" w:author="Gert Morlion" w:date="2024-08-26T14:06:00Z"/>
                <w:rFonts w:cs="Arial"/>
                <w:b/>
                <w:bCs/>
                <w:sz w:val="16"/>
                <w:szCs w:val="16"/>
                <w:lang w:eastAsia="en-US"/>
              </w:rPr>
            </w:pPr>
            <w:ins w:id="2815" w:author="Bernd Birklhuber" w:date="2025-03-07T13:38: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747A827" w14:textId="77777777" w:rsidR="00414E63" w:rsidRPr="003440C2" w:rsidRDefault="00414E63" w:rsidP="00414E63">
            <w:pPr>
              <w:spacing w:before="60" w:after="60" w:line="240" w:lineRule="auto"/>
              <w:jc w:val="left"/>
              <w:rPr>
                <w:ins w:id="2816" w:author="Bernd Birklhuber" w:date="2025-03-07T13:38:00Z"/>
                <w:rFonts w:cs="Arial"/>
                <w:b/>
                <w:bCs/>
                <w:sz w:val="16"/>
                <w:szCs w:val="16"/>
                <w:lang w:eastAsia="en-US"/>
              </w:rPr>
            </w:pPr>
            <w:ins w:id="2817" w:author="Bernd Birklhuber" w:date="2025-03-07T13:38:00Z">
              <w:r w:rsidRPr="003440C2">
                <w:rPr>
                  <w:rFonts w:cs="Arial"/>
                  <w:sz w:val="16"/>
                  <w:szCs w:val="16"/>
                  <w:lang w:eastAsia="en-US"/>
                </w:rPr>
                <w:t>Update number 0 is assigned to a new dataset</w:t>
              </w:r>
            </w:ins>
          </w:p>
          <w:p w14:paraId="1296665F" w14:textId="4A50B9CC" w:rsidR="00414E63" w:rsidRPr="003440C2" w:rsidRDefault="00414E63" w:rsidP="00414E63">
            <w:pPr>
              <w:spacing w:before="60" w:after="60" w:line="240" w:lineRule="auto"/>
              <w:jc w:val="left"/>
              <w:rPr>
                <w:ins w:id="2818" w:author="Gert Morlion" w:date="2024-08-26T14:06:00Z"/>
                <w:rFonts w:cs="Arial"/>
                <w:b/>
                <w:bCs/>
                <w:sz w:val="16"/>
                <w:szCs w:val="16"/>
                <w:lang w:eastAsia="en-US"/>
              </w:rPr>
            </w:pPr>
            <w:ins w:id="2819" w:author="Bernd Birklhuber" w:date="2025-03-07T13:38:00Z">
              <w:r w:rsidRPr="003440C2">
                <w:rPr>
                  <w:rFonts w:cs="Arial"/>
                  <w:bCs/>
                  <w:sz w:val="16"/>
                  <w:szCs w:val="16"/>
                  <w:lang w:eastAsia="en-US"/>
                </w:rPr>
                <w:t>0..1 multiplicity in S-100 restricted to 1 in S-</w:t>
              </w:r>
            </w:ins>
            <w:ins w:id="2820" w:author="Bernd Birklhuber" w:date="2025-03-07T13:39:00Z">
              <w:r>
                <w:rPr>
                  <w:rFonts w:cs="Arial"/>
                  <w:bCs/>
                  <w:sz w:val="16"/>
                  <w:szCs w:val="16"/>
                  <w:lang w:eastAsia="en-US"/>
                </w:rPr>
                <w:t>4</w:t>
              </w:r>
            </w:ins>
            <w:ins w:id="2821" w:author="Bernd Birklhuber" w:date="2025-03-07T13:38:00Z">
              <w:del w:id="2822" w:author="Bernd Birklhuber" w:date="2025-03-07T13:39:00Z">
                <w:r w:rsidRPr="003440C2" w:rsidDel="00414E63">
                  <w:rPr>
                    <w:rFonts w:cs="Arial"/>
                    <w:bCs/>
                    <w:sz w:val="16"/>
                    <w:szCs w:val="16"/>
                    <w:lang w:eastAsia="en-US"/>
                  </w:rPr>
                  <w:delText>1</w:delText>
                </w:r>
              </w:del>
              <w:r w:rsidRPr="003440C2">
                <w:rPr>
                  <w:rFonts w:cs="Arial"/>
                  <w:bCs/>
                  <w:sz w:val="16"/>
                  <w:szCs w:val="16"/>
                  <w:lang w:eastAsia="en-US"/>
                </w:rPr>
                <w:t>01</w:t>
              </w:r>
            </w:ins>
          </w:p>
        </w:tc>
      </w:tr>
      <w:tr w:rsidR="00414E63" w:rsidRPr="003440C2" w14:paraId="16CE00D5" w14:textId="77777777" w:rsidTr="004B0AFB">
        <w:trPr>
          <w:cantSplit/>
          <w:ins w:id="282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CDCE15" w14:textId="2AC8B058" w:rsidR="00414E63" w:rsidRPr="003440C2" w:rsidRDefault="00414E63" w:rsidP="00414E63">
            <w:pPr>
              <w:spacing w:before="60" w:after="60" w:line="240" w:lineRule="auto"/>
              <w:jc w:val="left"/>
              <w:rPr>
                <w:ins w:id="2824" w:author="Gert Morlion" w:date="2024-08-26T14:06:00Z"/>
                <w:rFonts w:cs="Arial"/>
                <w:b/>
                <w:bCs/>
                <w:sz w:val="16"/>
                <w:szCs w:val="16"/>
                <w:lang w:eastAsia="en-US"/>
              </w:rPr>
            </w:pPr>
            <w:ins w:id="2825" w:author="Bernd Birklhuber" w:date="2025-03-07T13:38:00Z">
              <w:r w:rsidRPr="003440C2">
                <w:rPr>
                  <w:rFonts w:cs="Arial"/>
                  <w:sz w:val="16"/>
                  <w:szCs w:val="16"/>
                  <w:lang w:eastAsia="en-US"/>
                </w:rPr>
                <w:t>updateApplicationDate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67BA7E" w14:textId="7021E773" w:rsidR="00414E63" w:rsidRPr="003440C2" w:rsidRDefault="00414E63" w:rsidP="00414E63">
            <w:pPr>
              <w:spacing w:before="60" w:after="60" w:line="240" w:lineRule="auto"/>
              <w:jc w:val="left"/>
              <w:rPr>
                <w:ins w:id="2826" w:author="Gert Morlion" w:date="2024-08-26T14:06:00Z"/>
                <w:rFonts w:cs="Arial"/>
                <w:b/>
                <w:bCs/>
                <w:sz w:val="16"/>
                <w:szCs w:val="16"/>
                <w:lang w:eastAsia="en-US"/>
              </w:rPr>
            </w:pPr>
            <w:ins w:id="2827" w:author="Bernd Birklhuber" w:date="2025-03-07T13:38:00Z">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06A5CD3" w14:textId="5FB90B8E" w:rsidR="00414E63" w:rsidRPr="003440C2" w:rsidRDefault="00414E63" w:rsidP="00414E63">
            <w:pPr>
              <w:spacing w:before="60" w:after="60" w:line="240" w:lineRule="auto"/>
              <w:jc w:val="center"/>
              <w:rPr>
                <w:ins w:id="2828" w:author="Gert Morlion" w:date="2024-08-26T14:06:00Z"/>
                <w:rFonts w:cs="Arial"/>
                <w:b/>
                <w:bCs/>
                <w:sz w:val="16"/>
                <w:szCs w:val="16"/>
                <w:lang w:eastAsia="en-US"/>
              </w:rPr>
            </w:pPr>
            <w:ins w:id="2829" w:author="Bernd Birklhuber"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77D774" w14:textId="58FD2C43" w:rsidR="00414E63" w:rsidRPr="003440C2" w:rsidRDefault="00414E63" w:rsidP="00414E63">
            <w:pPr>
              <w:spacing w:before="60" w:after="60" w:line="240" w:lineRule="auto"/>
              <w:jc w:val="left"/>
              <w:rPr>
                <w:ins w:id="2830" w:author="Gert Morlion" w:date="2024-08-26T14:06:00Z"/>
                <w:rFonts w:cs="Arial"/>
                <w:b/>
                <w:bCs/>
                <w:sz w:val="16"/>
                <w:szCs w:val="16"/>
                <w:lang w:eastAsia="en-US"/>
              </w:rPr>
            </w:pPr>
            <w:ins w:id="2831" w:author="Bernd Birklhuber" w:date="2025-03-07T13:38: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915DF3" w14:textId="77777777" w:rsidR="00414E63" w:rsidRPr="003440C2" w:rsidRDefault="00414E63" w:rsidP="00414E63">
            <w:pPr>
              <w:snapToGrid w:val="0"/>
              <w:spacing w:before="60" w:after="60" w:line="240" w:lineRule="auto"/>
              <w:jc w:val="left"/>
              <w:rPr>
                <w:ins w:id="2832" w:author="Gert Morlion" w:date="2024-08-26T14:06:00Z"/>
                <w:rFonts w:eastAsia="Times New Roman" w:cs="Arial"/>
                <w:sz w:val="16"/>
                <w:szCs w:val="16"/>
              </w:rPr>
            </w:pPr>
          </w:p>
        </w:tc>
      </w:tr>
      <w:tr w:rsidR="00414E63" w:rsidRPr="003440C2" w14:paraId="1C7992D9" w14:textId="77777777" w:rsidTr="004B0AFB">
        <w:trPr>
          <w:cantSplit/>
          <w:ins w:id="283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29EC7" w14:textId="0397F2D7" w:rsidR="00414E63" w:rsidRPr="003440C2" w:rsidRDefault="00414E63" w:rsidP="00414E63">
            <w:pPr>
              <w:spacing w:before="60" w:after="60" w:line="240" w:lineRule="auto"/>
              <w:jc w:val="left"/>
              <w:rPr>
                <w:ins w:id="2834" w:author="Gert Morlion" w:date="2024-08-26T14:06:00Z"/>
                <w:rFonts w:cs="Arial"/>
                <w:sz w:val="16"/>
                <w:szCs w:val="16"/>
                <w:lang w:eastAsia="en-US"/>
              </w:rPr>
            </w:pPr>
            <w:ins w:id="2835" w:author="Bernd Birklhuber" w:date="2025-03-07T13:38:00Z">
              <w:r w:rsidRPr="003440C2">
                <w:rPr>
                  <w:rFonts w:cs="Arial"/>
                  <w:sz w:val="16"/>
                  <w:szCs w:val="16"/>
                  <w:lang w:eastAsia="en-US"/>
                </w:rPr>
                <w:t>referenceID</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92295D" w14:textId="774BD62D" w:rsidR="00414E63" w:rsidRPr="003440C2" w:rsidRDefault="00414E63" w:rsidP="00414E63">
            <w:pPr>
              <w:spacing w:before="60" w:after="60" w:line="240" w:lineRule="auto"/>
              <w:jc w:val="left"/>
              <w:rPr>
                <w:ins w:id="2836" w:author="Gert Morlion" w:date="2024-08-26T14:06:00Z"/>
                <w:rFonts w:cs="Arial"/>
                <w:sz w:val="16"/>
                <w:szCs w:val="16"/>
                <w:lang w:eastAsia="en-US"/>
              </w:rPr>
            </w:pPr>
            <w:ins w:id="2837" w:author="Bernd Birklhuber" w:date="2025-03-07T13:38:00Z">
              <w:r>
                <w:rPr>
                  <w:sz w:val="16"/>
                  <w:szCs w:val="16"/>
                </w:rPr>
                <w:t>Reference back to the datasetID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498C01" w14:textId="336485C4" w:rsidR="00414E63" w:rsidRPr="003440C2" w:rsidRDefault="00414E63" w:rsidP="00414E63">
            <w:pPr>
              <w:spacing w:before="60" w:after="60" w:line="240" w:lineRule="auto"/>
              <w:jc w:val="center"/>
              <w:rPr>
                <w:ins w:id="2838" w:author="Gert Morlion" w:date="2024-08-26T14:06:00Z"/>
                <w:rFonts w:cs="Arial"/>
                <w:b/>
                <w:bCs/>
                <w:sz w:val="16"/>
                <w:szCs w:val="16"/>
                <w:lang w:eastAsia="en-US"/>
              </w:rPr>
            </w:pPr>
            <w:ins w:id="2839" w:author="Bernd Birklhuber"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8CFD8B" w14:textId="326C8F23" w:rsidR="00414E63" w:rsidRPr="003440C2" w:rsidRDefault="00414E63" w:rsidP="00414E63">
            <w:pPr>
              <w:spacing w:before="60" w:after="60" w:line="240" w:lineRule="auto"/>
              <w:jc w:val="left"/>
              <w:rPr>
                <w:ins w:id="2840" w:author="Gert Morlion" w:date="2024-08-26T14:06:00Z"/>
                <w:rFonts w:cs="Arial"/>
                <w:sz w:val="16"/>
                <w:szCs w:val="16"/>
                <w:lang w:eastAsia="en-US"/>
              </w:rPr>
            </w:pPr>
            <w:ins w:id="2841" w:author="Bernd Birklhuber" w:date="2025-03-07T13:38:00Z">
              <w:r w:rsidRPr="003440C2">
                <w:rPr>
                  <w:rFonts w:cs="Arial"/>
                  <w:sz w:val="16"/>
                  <w:szCs w:val="16"/>
                </w:rPr>
                <w:t>URN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C10E1" w14:textId="77777777" w:rsidR="00414E63" w:rsidRPr="003440C2" w:rsidRDefault="00414E63" w:rsidP="00414E63">
            <w:pPr>
              <w:snapToGrid w:val="0"/>
              <w:spacing w:before="60" w:after="60" w:line="240" w:lineRule="auto"/>
              <w:jc w:val="left"/>
              <w:rPr>
                <w:ins w:id="2842" w:author="Bernd Birklhuber" w:date="2025-03-07T13:38:00Z"/>
                <w:rFonts w:cs="Arial"/>
                <w:sz w:val="16"/>
                <w:szCs w:val="16"/>
              </w:rPr>
            </w:pPr>
            <w:ins w:id="2843" w:author="Bernd Birklhuber" w:date="2025-03-07T13:38:00Z">
              <w:r w:rsidRPr="003440C2">
                <w:rPr>
                  <w:rFonts w:cs="Arial"/>
                  <w:sz w:val="16"/>
                  <w:szCs w:val="16"/>
                </w:rPr>
                <w:t>Update metadata refers to the datasetID of the dataset metadata. This is used if and only if the dataset is an update</w:t>
              </w:r>
            </w:ins>
          </w:p>
          <w:p w14:paraId="3331E70C" w14:textId="0EE02F14" w:rsidR="00414E63" w:rsidRPr="003440C2" w:rsidRDefault="00414E63" w:rsidP="00414E63">
            <w:pPr>
              <w:snapToGrid w:val="0"/>
              <w:spacing w:before="60" w:after="60" w:line="240" w:lineRule="auto"/>
              <w:jc w:val="left"/>
              <w:rPr>
                <w:ins w:id="2844" w:author="Gert Morlion" w:date="2024-08-26T14:06:00Z"/>
                <w:rFonts w:eastAsia="Times New Roman" w:cs="Arial"/>
                <w:sz w:val="16"/>
                <w:szCs w:val="16"/>
              </w:rPr>
            </w:pPr>
            <w:ins w:id="2845" w:author="Bernd Birklhuber" w:date="2025-03-07T13:38:00Z">
              <w:r w:rsidRPr="003440C2">
                <w:rPr>
                  <w:rFonts w:cs="Arial"/>
                  <w:sz w:val="16"/>
                  <w:szCs w:val="16"/>
                </w:rPr>
                <w:t>The URN must be an MRN</w:t>
              </w:r>
            </w:ins>
          </w:p>
        </w:tc>
      </w:tr>
      <w:tr w:rsidR="00414E63" w:rsidRPr="003440C2" w14:paraId="643F79D3" w14:textId="77777777" w:rsidTr="004B0AFB">
        <w:trPr>
          <w:cantSplit/>
          <w:ins w:id="284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F03605A" w14:textId="497AD39A" w:rsidR="00414E63" w:rsidRPr="003440C2" w:rsidRDefault="00414E63" w:rsidP="00414E63">
            <w:pPr>
              <w:spacing w:before="60" w:after="60" w:line="240" w:lineRule="auto"/>
              <w:jc w:val="left"/>
              <w:rPr>
                <w:ins w:id="2847" w:author="Gert Morlion" w:date="2024-08-26T14:06:00Z"/>
                <w:rFonts w:cs="Arial"/>
                <w:b/>
                <w:bCs/>
                <w:sz w:val="16"/>
                <w:szCs w:val="16"/>
                <w:lang w:eastAsia="en-US"/>
              </w:rPr>
            </w:pPr>
            <w:ins w:id="2848" w:author="Bernd Birklhuber" w:date="2025-03-07T13:38:00Z">
              <w:r w:rsidRPr="003440C2">
                <w:rPr>
                  <w:rFonts w:cs="Arial"/>
                  <w:sz w:val="16"/>
                  <w:szCs w:val="16"/>
                  <w:lang w:eastAsia="en-US"/>
                </w:rPr>
                <w:t>issueDate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F944E83" w14:textId="0814A3C6" w:rsidR="00414E63" w:rsidRPr="003440C2" w:rsidRDefault="00414E63" w:rsidP="00414E63">
            <w:pPr>
              <w:spacing w:before="60" w:after="60" w:line="240" w:lineRule="auto"/>
              <w:jc w:val="left"/>
              <w:rPr>
                <w:ins w:id="2849" w:author="Gert Morlion" w:date="2024-08-26T14:06:00Z"/>
                <w:rFonts w:cs="Arial"/>
                <w:b/>
                <w:bCs/>
                <w:sz w:val="16"/>
                <w:szCs w:val="16"/>
                <w:lang w:eastAsia="en-US"/>
              </w:rPr>
            </w:pPr>
            <w:ins w:id="2850" w:author="Bernd Birklhuber" w:date="2025-03-07T13:38:00Z">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94CE22" w14:textId="1ADB9AD4" w:rsidR="00414E63" w:rsidRPr="003440C2" w:rsidRDefault="00414E63" w:rsidP="00414E63">
            <w:pPr>
              <w:spacing w:before="60" w:after="60" w:line="240" w:lineRule="auto"/>
              <w:jc w:val="center"/>
              <w:rPr>
                <w:ins w:id="2851" w:author="Gert Morlion" w:date="2024-08-26T14:06:00Z"/>
                <w:rFonts w:cs="Arial"/>
                <w:b/>
                <w:bCs/>
                <w:sz w:val="16"/>
                <w:szCs w:val="16"/>
                <w:lang w:eastAsia="en-US"/>
              </w:rPr>
            </w:pPr>
            <w:ins w:id="2852" w:author="Bernd Birklhuber"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B4C052" w14:textId="75CF7DD2" w:rsidR="00414E63" w:rsidRPr="003440C2" w:rsidRDefault="00414E63" w:rsidP="00414E63">
            <w:pPr>
              <w:spacing w:before="60" w:after="60" w:line="240" w:lineRule="auto"/>
              <w:jc w:val="left"/>
              <w:rPr>
                <w:ins w:id="2853" w:author="Gert Morlion" w:date="2024-08-26T14:06:00Z"/>
                <w:rFonts w:cs="Arial"/>
                <w:b/>
                <w:bCs/>
                <w:sz w:val="16"/>
                <w:szCs w:val="16"/>
                <w:lang w:eastAsia="en-US"/>
              </w:rPr>
            </w:pPr>
            <w:ins w:id="2854" w:author="Bernd Birklhuber" w:date="2025-03-07T13:38: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B42FF0D" w14:textId="77777777" w:rsidR="00414E63" w:rsidRPr="003440C2" w:rsidRDefault="00414E63" w:rsidP="00414E63">
            <w:pPr>
              <w:spacing w:before="60" w:after="60" w:line="240" w:lineRule="auto"/>
              <w:jc w:val="left"/>
              <w:rPr>
                <w:ins w:id="2855" w:author="Gert Morlion" w:date="2024-08-26T14:06:00Z"/>
                <w:rFonts w:cs="Arial"/>
                <w:b/>
                <w:bCs/>
                <w:sz w:val="16"/>
                <w:szCs w:val="16"/>
                <w:lang w:eastAsia="en-US"/>
              </w:rPr>
            </w:pPr>
          </w:p>
        </w:tc>
      </w:tr>
      <w:tr w:rsidR="00414E63" w:rsidRPr="003440C2" w14:paraId="0973CCC5" w14:textId="77777777" w:rsidTr="004B0AFB">
        <w:trPr>
          <w:cantSplit/>
          <w:ins w:id="285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2318744" w14:textId="341AD415" w:rsidR="00414E63" w:rsidRPr="003440C2" w:rsidRDefault="00414E63" w:rsidP="00414E63">
            <w:pPr>
              <w:spacing w:before="60" w:after="60" w:line="240" w:lineRule="auto"/>
              <w:jc w:val="left"/>
              <w:rPr>
                <w:ins w:id="2857" w:author="Gert Morlion" w:date="2024-08-26T14:06:00Z"/>
                <w:rFonts w:cs="Arial"/>
                <w:sz w:val="16"/>
                <w:szCs w:val="16"/>
                <w:lang w:eastAsia="en-US"/>
              </w:rPr>
            </w:pPr>
            <w:ins w:id="2858" w:author="Bernd Birklhuber" w:date="2025-03-07T13:38:00Z">
              <w:r w:rsidRPr="003440C2">
                <w:rPr>
                  <w:rFonts w:cs="Arial"/>
                  <w:sz w:val="16"/>
                  <w:szCs w:val="16"/>
                </w:rPr>
                <w:t>issueTime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1F1FF4" w14:textId="0446E799" w:rsidR="00414E63" w:rsidRPr="003440C2" w:rsidRDefault="00414E63" w:rsidP="00414E63">
            <w:pPr>
              <w:spacing w:before="60" w:after="60" w:line="240" w:lineRule="auto"/>
              <w:jc w:val="left"/>
              <w:rPr>
                <w:ins w:id="2859" w:author="Gert Morlion" w:date="2024-08-26T14:06:00Z"/>
                <w:rFonts w:cs="Arial"/>
                <w:sz w:val="16"/>
                <w:szCs w:val="16"/>
                <w:lang w:eastAsia="en-US"/>
              </w:rPr>
            </w:pPr>
            <w:ins w:id="2860" w:author="Bernd Birklhuber" w:date="2025-03-07T13:38:00Z">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219D557" w14:textId="2F2F9460" w:rsidR="00414E63" w:rsidRPr="003440C2" w:rsidRDefault="00414E63" w:rsidP="00414E63">
            <w:pPr>
              <w:spacing w:before="60" w:after="60" w:line="240" w:lineRule="auto"/>
              <w:jc w:val="center"/>
              <w:rPr>
                <w:ins w:id="2861" w:author="Gert Morlion" w:date="2024-08-26T14:06:00Z"/>
                <w:rFonts w:cs="Arial"/>
                <w:b/>
                <w:bCs/>
                <w:sz w:val="16"/>
                <w:szCs w:val="16"/>
                <w:lang w:eastAsia="en-US"/>
              </w:rPr>
            </w:pPr>
            <w:ins w:id="2862" w:author="Bernd Birklhuber"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1A54A1" w14:textId="4F5BFEC4" w:rsidR="00414E63" w:rsidRPr="003440C2" w:rsidRDefault="00414E63" w:rsidP="00414E63">
            <w:pPr>
              <w:spacing w:before="60" w:after="60" w:line="240" w:lineRule="auto"/>
              <w:jc w:val="left"/>
              <w:rPr>
                <w:ins w:id="2863" w:author="Gert Morlion" w:date="2024-08-26T14:06:00Z"/>
                <w:rFonts w:cs="Arial"/>
                <w:sz w:val="16"/>
                <w:szCs w:val="16"/>
                <w:lang w:eastAsia="en-US"/>
              </w:rPr>
            </w:pPr>
            <w:ins w:id="2864" w:author="Bernd Birklhuber" w:date="2025-03-07T13:38:00Z">
              <w:r w:rsidRPr="003440C2">
                <w:rPr>
                  <w:rFonts w:cs="Arial"/>
                  <w:sz w:val="16"/>
                  <w:szCs w:val="16"/>
                </w:rPr>
                <w:t>Time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2D7F27" w14:textId="17498185" w:rsidR="00414E63" w:rsidRPr="003440C2" w:rsidRDefault="00414E63" w:rsidP="00414E63">
            <w:pPr>
              <w:spacing w:before="60" w:after="60" w:line="240" w:lineRule="auto"/>
              <w:jc w:val="left"/>
              <w:rPr>
                <w:ins w:id="2865" w:author="Gert Morlion" w:date="2024-08-26T14:06:00Z"/>
                <w:rFonts w:cs="Arial"/>
                <w:sz w:val="16"/>
                <w:szCs w:val="16"/>
                <w:lang w:eastAsia="en-US"/>
              </w:rPr>
            </w:pPr>
            <w:ins w:id="2866" w:author="Bernd Birklhuber" w:date="2025-03-07T13:38:00Z">
              <w:r w:rsidRPr="003440C2">
                <w:rPr>
                  <w:rFonts w:cs="Arial"/>
                  <w:sz w:val="16"/>
                  <w:szCs w:val="16"/>
                </w:rPr>
                <w:t>The S-100 datatype Time</w:t>
              </w:r>
            </w:ins>
          </w:p>
        </w:tc>
      </w:tr>
      <w:tr w:rsidR="00414E63" w:rsidRPr="003440C2" w14:paraId="1453E474" w14:textId="77777777" w:rsidTr="004B0AFB">
        <w:trPr>
          <w:cantSplit/>
          <w:ins w:id="286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834DA0" w14:textId="79FA7666" w:rsidR="00414E63" w:rsidRPr="003440C2" w:rsidRDefault="00414E63" w:rsidP="00414E63">
            <w:pPr>
              <w:spacing w:before="60" w:after="60" w:line="240" w:lineRule="auto"/>
              <w:jc w:val="left"/>
              <w:rPr>
                <w:ins w:id="2868" w:author="Gert Morlion" w:date="2024-08-26T14:06:00Z"/>
                <w:rFonts w:cs="Arial"/>
                <w:sz w:val="16"/>
                <w:szCs w:val="16"/>
              </w:rPr>
            </w:pPr>
            <w:ins w:id="2869" w:author="Bernd Birklhuber" w:date="2025-03-07T13:38:00Z">
              <w:r w:rsidRPr="003440C2">
                <w:rPr>
                  <w:rFonts w:cs="Arial"/>
                  <w:sz w:val="16"/>
                  <w:szCs w:val="16"/>
                  <w:lang w:eastAsia="en-US"/>
                </w:rPr>
                <w:t>boundingBox</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A45C578" w14:textId="189D11E8" w:rsidR="00414E63" w:rsidRPr="003440C2" w:rsidRDefault="00414E63" w:rsidP="00414E63">
            <w:pPr>
              <w:spacing w:before="60" w:after="60" w:line="240" w:lineRule="auto"/>
              <w:jc w:val="left"/>
              <w:rPr>
                <w:ins w:id="2870" w:author="Gert Morlion" w:date="2024-08-26T14:06:00Z"/>
                <w:rFonts w:cs="Arial"/>
                <w:sz w:val="16"/>
                <w:szCs w:val="16"/>
                <w:lang w:eastAsia="en-US"/>
              </w:rPr>
            </w:pPr>
            <w:ins w:id="2871" w:author="Bernd Birklhuber" w:date="2025-03-07T13:38:00Z">
              <w:r w:rsidRPr="00434BE4">
                <w:rPr>
                  <w:sz w:val="16"/>
                  <w:szCs w:val="16"/>
                </w:rPr>
                <w:t>The extent of the dataset limits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B57E56" w14:textId="5CC4A5A8" w:rsidR="00414E63" w:rsidRPr="003440C2" w:rsidRDefault="00414E63" w:rsidP="00414E63">
            <w:pPr>
              <w:spacing w:before="60" w:after="60" w:line="240" w:lineRule="auto"/>
              <w:jc w:val="center"/>
              <w:rPr>
                <w:ins w:id="2872" w:author="Gert Morlion" w:date="2024-08-26T14:06:00Z"/>
                <w:rFonts w:cs="Arial"/>
                <w:b/>
                <w:bCs/>
                <w:sz w:val="16"/>
                <w:szCs w:val="16"/>
                <w:lang w:eastAsia="en-US"/>
              </w:rPr>
            </w:pPr>
            <w:ins w:id="2873" w:author="Bernd Birklhuber"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BC78BD" w14:textId="7F13F698" w:rsidR="00414E63" w:rsidRPr="003440C2" w:rsidRDefault="00414E63" w:rsidP="00414E63">
            <w:pPr>
              <w:spacing w:before="60" w:after="60" w:line="240" w:lineRule="auto"/>
              <w:jc w:val="left"/>
              <w:rPr>
                <w:ins w:id="2874" w:author="Gert Morlion" w:date="2024-08-26T14:06:00Z"/>
                <w:rFonts w:cs="Arial"/>
                <w:sz w:val="16"/>
                <w:szCs w:val="16"/>
              </w:rPr>
            </w:pPr>
            <w:ins w:id="2875" w:author="Bernd Birklhuber" w:date="2025-03-07T13:38:00Z">
              <w:r w:rsidRPr="003440C2">
                <w:rPr>
                  <w:rFonts w:cs="Arial"/>
                  <w:sz w:val="16"/>
                  <w:szCs w:val="16"/>
                </w:rPr>
                <w:t>EX_GeographicBoundingBox</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B70E025" w14:textId="540503B5" w:rsidR="00414E63" w:rsidRPr="003440C2" w:rsidRDefault="00414E63" w:rsidP="00414E63">
            <w:pPr>
              <w:spacing w:before="60" w:after="60" w:line="240" w:lineRule="auto"/>
              <w:jc w:val="left"/>
              <w:rPr>
                <w:ins w:id="2876" w:author="Gert Morlion" w:date="2024-08-26T14:06:00Z"/>
                <w:rFonts w:cs="Arial"/>
                <w:sz w:val="16"/>
                <w:szCs w:val="16"/>
              </w:rPr>
            </w:pPr>
            <w:ins w:id="2877" w:author="Bernd Birklhuber" w:date="2025-03-07T13:38:00Z">
              <w:r w:rsidRPr="00CA7F2D">
                <w:rPr>
                  <w:rFonts w:cs="Arial"/>
                  <w:sz w:val="16"/>
                  <w:szCs w:val="16"/>
                  <w:lang w:eastAsia="en-US"/>
                </w:rPr>
                <w:t>0..1 multiplicity in S-100 restricted to 1 in S-</w:t>
              </w:r>
            </w:ins>
            <w:ins w:id="2878" w:author="Bernd Birklhuber" w:date="2025-03-07T13:40:00Z">
              <w:r>
                <w:rPr>
                  <w:rFonts w:cs="Arial"/>
                  <w:sz w:val="16"/>
                  <w:szCs w:val="16"/>
                  <w:lang w:eastAsia="en-US"/>
                </w:rPr>
                <w:t>4</w:t>
              </w:r>
            </w:ins>
            <w:ins w:id="2879" w:author="Bernd Birklhuber" w:date="2025-03-07T13:38:00Z">
              <w:del w:id="2880" w:author="Bernd Birklhuber" w:date="2025-03-07T13:40: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130A33" w14:paraId="58E7B1AA" w14:textId="77777777" w:rsidTr="004B0AFB">
        <w:trPr>
          <w:cantSplit/>
          <w:ins w:id="288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6FF707" w14:textId="5235C5E6" w:rsidR="00414E63" w:rsidRPr="00130A33" w:rsidRDefault="00414E63" w:rsidP="00414E63">
            <w:pPr>
              <w:spacing w:before="60" w:after="60" w:line="240" w:lineRule="auto"/>
              <w:jc w:val="left"/>
              <w:rPr>
                <w:ins w:id="2882" w:author="Gert Morlion" w:date="2024-08-26T14:06:00Z"/>
                <w:rFonts w:cs="Arial"/>
                <w:bCs/>
                <w:sz w:val="16"/>
                <w:szCs w:val="16"/>
              </w:rPr>
            </w:pPr>
            <w:ins w:id="2883" w:author="Bernd Birklhuber" w:date="2025-03-07T13:38:00Z">
              <w:r w:rsidRPr="00130A33">
                <w:rPr>
                  <w:rFonts w:cs="Arial"/>
                  <w:bCs/>
                  <w:sz w:val="16"/>
                  <w:szCs w:val="16"/>
                </w:rPr>
                <w:lastRenderedPageBreak/>
                <w:t>temporalExtent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64ACEB" w14:textId="73F5D760" w:rsidR="00414E63" w:rsidRPr="00130A33" w:rsidRDefault="00414E63" w:rsidP="00414E63">
            <w:pPr>
              <w:spacing w:before="60" w:after="60" w:line="240" w:lineRule="auto"/>
              <w:jc w:val="left"/>
              <w:rPr>
                <w:ins w:id="2884" w:author="Gert Morlion" w:date="2024-08-26T14:06:00Z"/>
                <w:rFonts w:cs="Arial"/>
                <w:bCs/>
                <w:sz w:val="16"/>
                <w:szCs w:val="16"/>
                <w:lang w:eastAsia="en-US"/>
              </w:rPr>
            </w:pPr>
            <w:ins w:id="2885" w:author="Bernd Birklhuber" w:date="2025-03-07T13:38:00Z">
              <w:r w:rsidRPr="009033DF">
                <w:rPr>
                  <w:sz w:val="16"/>
                  <w:szCs w:val="16"/>
                </w:rPr>
                <w:t>Specification of the temporal extent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AAA70" w14:textId="39548160" w:rsidR="00414E63" w:rsidRPr="00130A33" w:rsidRDefault="00414E63" w:rsidP="00414E63">
            <w:pPr>
              <w:spacing w:before="60" w:after="60" w:line="240" w:lineRule="auto"/>
              <w:jc w:val="center"/>
              <w:rPr>
                <w:ins w:id="2886" w:author="Gert Morlion" w:date="2024-08-26T14:06:00Z"/>
                <w:rFonts w:cs="Arial"/>
                <w:bCs/>
                <w:sz w:val="16"/>
                <w:szCs w:val="16"/>
                <w:lang w:eastAsia="en-US"/>
              </w:rPr>
            </w:pPr>
            <w:ins w:id="2887" w:author="Bernd Birklhuber" w:date="2025-03-07T13:38:00Z">
              <w:r w:rsidRPr="00130A33">
                <w:rPr>
                  <w:rFonts w:cs="Arial"/>
                  <w:bCs/>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F792FED" w14:textId="79F41152" w:rsidR="00414E63" w:rsidRPr="00130A33" w:rsidRDefault="00414E63" w:rsidP="00414E63">
            <w:pPr>
              <w:spacing w:before="60" w:after="60" w:line="240" w:lineRule="auto"/>
              <w:jc w:val="left"/>
              <w:rPr>
                <w:ins w:id="2888" w:author="Gert Morlion" w:date="2024-08-26T14:06:00Z"/>
                <w:rFonts w:cs="Arial"/>
                <w:bCs/>
                <w:sz w:val="16"/>
                <w:szCs w:val="16"/>
              </w:rPr>
            </w:pPr>
            <w:ins w:id="2889" w:author="Bernd Birklhuber" w:date="2025-03-07T13:38:00Z">
              <w:r w:rsidRPr="00130A33">
                <w:rPr>
                  <w:rFonts w:cs="Arial"/>
                  <w:bCs/>
                  <w:sz w:val="16"/>
                  <w:szCs w:val="16"/>
                </w:rPr>
                <w:t>S100_TemporalExtent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4961A4" w14:textId="77777777" w:rsidR="00414E63" w:rsidRPr="00130A33" w:rsidRDefault="00414E63" w:rsidP="00414E63">
            <w:pPr>
              <w:snapToGrid w:val="0"/>
              <w:spacing w:before="60" w:after="60" w:line="240" w:lineRule="auto"/>
              <w:jc w:val="left"/>
              <w:rPr>
                <w:ins w:id="2890" w:author="Bernd Birklhuber" w:date="2025-03-07T13:38:00Z"/>
                <w:rFonts w:cs="Arial"/>
                <w:bCs/>
                <w:sz w:val="16"/>
                <w:szCs w:val="16"/>
              </w:rPr>
            </w:pPr>
            <w:ins w:id="2891" w:author="Bernd Birklhuber" w:date="2025-03-07T13:38:00Z">
              <w:r w:rsidRPr="00130A33">
                <w:rPr>
                  <w:rFonts w:cs="Arial"/>
                  <w:bCs/>
                  <w:sz w:val="16"/>
                  <w:szCs w:val="16"/>
                </w:rPr>
                <w:t>The temporal extent is encoded as the date/time of the earliest and latest data records (in coverage datasets) or date/time ranges (in vector datasets)</w:t>
              </w:r>
            </w:ins>
          </w:p>
          <w:p w14:paraId="513384F4" w14:textId="77777777" w:rsidR="00414E63" w:rsidRPr="00130A33" w:rsidRDefault="00414E63" w:rsidP="00414E63">
            <w:pPr>
              <w:snapToGrid w:val="0"/>
              <w:spacing w:before="60" w:after="60" w:line="240" w:lineRule="auto"/>
              <w:jc w:val="left"/>
              <w:rPr>
                <w:ins w:id="2892" w:author="Bernd Birklhuber" w:date="2025-03-07T13:38:00Z"/>
                <w:rFonts w:cs="Arial"/>
                <w:bCs/>
                <w:sz w:val="16"/>
                <w:szCs w:val="16"/>
              </w:rPr>
            </w:pPr>
            <w:ins w:id="2893" w:author="Bernd Birklhuber" w:date="2025-03-07T13:38:00Z">
              <w:r w:rsidRPr="00130A33">
                <w:rPr>
                  <w:rFonts w:cs="Arial"/>
                  <w:bCs/>
                  <w:sz w:val="16"/>
                  <w:szCs w:val="16"/>
                </w:rPr>
                <w:t>If there is more than one feature in a dataset, the earliest and latest time values of records in all features are used, which means the earliest and latest values may be from different features</w:t>
              </w:r>
            </w:ins>
          </w:p>
          <w:p w14:paraId="40805D35" w14:textId="77777777" w:rsidR="00414E63" w:rsidRPr="00130A33" w:rsidRDefault="00414E63" w:rsidP="00414E63">
            <w:pPr>
              <w:snapToGrid w:val="0"/>
              <w:spacing w:before="60" w:after="60" w:line="240" w:lineRule="auto"/>
              <w:jc w:val="left"/>
              <w:rPr>
                <w:ins w:id="2894" w:author="Bernd Birklhuber" w:date="2025-03-07T13:38:00Z"/>
                <w:rFonts w:cs="Arial"/>
                <w:bCs/>
                <w:sz w:val="16"/>
                <w:szCs w:val="16"/>
              </w:rPr>
            </w:pPr>
            <w:ins w:id="2895" w:author="Bernd Birklhuber" w:date="2025-03-07T13:38:00Z">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ins>
          </w:p>
          <w:p w14:paraId="19331CE1" w14:textId="1784888F" w:rsidR="00414E63" w:rsidRPr="00130A33" w:rsidRDefault="00414E63" w:rsidP="00414E63">
            <w:pPr>
              <w:spacing w:before="60" w:after="60" w:line="240" w:lineRule="auto"/>
              <w:jc w:val="left"/>
              <w:rPr>
                <w:ins w:id="2896" w:author="Gert Morlion" w:date="2024-08-26T14:06:00Z"/>
                <w:rFonts w:cs="Arial"/>
                <w:bCs/>
                <w:sz w:val="16"/>
                <w:szCs w:val="16"/>
              </w:rPr>
            </w:pPr>
            <w:ins w:id="2897" w:author="Bernd Birklhuber" w:date="2025-03-07T13:38:00Z">
              <w:r w:rsidRPr="00130A33">
                <w:rPr>
                  <w:rFonts w:cs="Arial"/>
                  <w:bCs/>
                  <w:sz w:val="16"/>
                  <w:szCs w:val="16"/>
                </w:rPr>
                <w:t>This attribute is encoded if and only if at least one of the start and end of the temporal extent is known</w:t>
              </w:r>
            </w:ins>
          </w:p>
        </w:tc>
      </w:tr>
      <w:tr w:rsidR="00414E63" w:rsidRPr="003440C2" w14:paraId="207D7324" w14:textId="77777777" w:rsidTr="004B0AFB">
        <w:trPr>
          <w:cantSplit/>
          <w:ins w:id="289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979D00" w14:textId="5277824E" w:rsidR="00414E63" w:rsidRPr="003440C2" w:rsidRDefault="00414E63" w:rsidP="00414E63">
            <w:pPr>
              <w:spacing w:before="60" w:after="60" w:line="240" w:lineRule="auto"/>
              <w:jc w:val="left"/>
              <w:rPr>
                <w:ins w:id="2899" w:author="Gert Morlion" w:date="2024-08-26T14:06:00Z"/>
                <w:rFonts w:cs="Arial"/>
                <w:b/>
                <w:bCs/>
                <w:sz w:val="16"/>
                <w:szCs w:val="16"/>
                <w:lang w:eastAsia="en-US"/>
              </w:rPr>
            </w:pPr>
            <w:ins w:id="2900" w:author="Bernd Birklhuber" w:date="2025-03-07T13:38:00Z">
              <w:r w:rsidRPr="003440C2">
                <w:rPr>
                  <w:rFonts w:cs="Arial"/>
                  <w:sz w:val="16"/>
                  <w:szCs w:val="16"/>
                  <w:lang w:eastAsia="en-US"/>
                </w:rPr>
                <w:t>productSpecification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6EE577" w14:textId="4DCED88E" w:rsidR="00414E63" w:rsidRPr="003440C2" w:rsidRDefault="00414E63" w:rsidP="00414E63">
            <w:pPr>
              <w:spacing w:before="60" w:after="60" w:line="240" w:lineRule="auto"/>
              <w:jc w:val="left"/>
              <w:rPr>
                <w:ins w:id="2901" w:author="Gert Morlion" w:date="2024-08-26T14:06:00Z"/>
                <w:rFonts w:cs="Arial"/>
                <w:b/>
                <w:bCs/>
                <w:sz w:val="16"/>
                <w:szCs w:val="16"/>
                <w:lang w:eastAsia="en-US"/>
              </w:rPr>
            </w:pPr>
            <w:ins w:id="2902" w:author="Bernd Birklhuber" w:date="2025-03-07T13:38:00Z">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5BF40" w14:textId="1356A0D9" w:rsidR="00414E63" w:rsidRPr="003440C2" w:rsidRDefault="00414E63" w:rsidP="00414E63">
            <w:pPr>
              <w:spacing w:before="60" w:after="60" w:line="240" w:lineRule="auto"/>
              <w:jc w:val="center"/>
              <w:rPr>
                <w:ins w:id="2903" w:author="Gert Morlion" w:date="2024-08-26T14:06:00Z"/>
                <w:rFonts w:cs="Arial"/>
                <w:bCs/>
                <w:sz w:val="16"/>
                <w:szCs w:val="16"/>
                <w:lang w:eastAsia="en-US"/>
              </w:rPr>
            </w:pPr>
            <w:ins w:id="2904" w:author="Bernd Birklhuber"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66DCDB" w14:textId="7D654F76" w:rsidR="00414E63" w:rsidRPr="003440C2" w:rsidRDefault="00414E63" w:rsidP="00414E63">
            <w:pPr>
              <w:spacing w:before="60" w:after="60" w:line="240" w:lineRule="auto"/>
              <w:jc w:val="left"/>
              <w:rPr>
                <w:ins w:id="2905" w:author="Gert Morlion" w:date="2024-08-26T14:06:00Z"/>
                <w:rFonts w:cs="Arial"/>
                <w:b/>
                <w:bCs/>
                <w:sz w:val="16"/>
                <w:szCs w:val="16"/>
                <w:lang w:eastAsia="en-US"/>
              </w:rPr>
            </w:pPr>
            <w:ins w:id="2906" w:author="Bernd Birklhuber" w:date="2025-03-07T13:38:00Z">
              <w:r w:rsidRPr="003440C2">
                <w:rPr>
                  <w:rFonts w:cs="Arial"/>
                  <w:sz w:val="16"/>
                  <w:szCs w:val="16"/>
                  <w:lang w:eastAsia="en-US"/>
                </w:rPr>
                <w:t>S100_ProductSpecification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23398E5" w14:textId="77777777" w:rsidR="00414E63" w:rsidRPr="003440C2" w:rsidRDefault="00414E63" w:rsidP="00414E63">
            <w:pPr>
              <w:spacing w:before="60" w:after="60" w:line="240" w:lineRule="auto"/>
              <w:jc w:val="left"/>
              <w:rPr>
                <w:ins w:id="2907" w:author="Gert Morlion" w:date="2024-08-26T14:06:00Z"/>
                <w:rFonts w:cs="Arial"/>
                <w:b/>
                <w:bCs/>
                <w:sz w:val="16"/>
                <w:szCs w:val="16"/>
                <w:lang w:eastAsia="en-US"/>
              </w:rPr>
            </w:pPr>
          </w:p>
        </w:tc>
      </w:tr>
      <w:tr w:rsidR="00414E63" w:rsidRPr="003440C2" w14:paraId="0BF2FF88" w14:textId="77777777" w:rsidTr="004B0AFB">
        <w:trPr>
          <w:cantSplit/>
          <w:ins w:id="290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7B6FFC7" w14:textId="32A66FA2" w:rsidR="00414E63" w:rsidRPr="003440C2" w:rsidRDefault="00414E63" w:rsidP="00414E63">
            <w:pPr>
              <w:spacing w:before="60" w:after="60" w:line="240" w:lineRule="auto"/>
              <w:jc w:val="left"/>
              <w:rPr>
                <w:ins w:id="2909" w:author="Gert Morlion" w:date="2024-08-26T14:06:00Z"/>
                <w:rFonts w:cs="Arial"/>
                <w:b/>
                <w:bCs/>
                <w:sz w:val="16"/>
                <w:szCs w:val="16"/>
                <w:lang w:eastAsia="en-US"/>
              </w:rPr>
            </w:pPr>
            <w:ins w:id="2910" w:author="Bernd Birklhuber" w:date="2025-03-07T13:38:00Z">
              <w:r w:rsidRPr="003440C2">
                <w:rPr>
                  <w:rFonts w:cs="Arial"/>
                  <w:sz w:val="16"/>
                  <w:szCs w:val="16"/>
                  <w:lang w:eastAsia="en-US"/>
                </w:rPr>
                <w:t>producingAgency</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7F24A7" w14:textId="361566CE" w:rsidR="00414E63" w:rsidRPr="003440C2" w:rsidRDefault="00414E63" w:rsidP="00414E63">
            <w:pPr>
              <w:spacing w:before="60" w:after="60" w:line="240" w:lineRule="auto"/>
              <w:jc w:val="left"/>
              <w:rPr>
                <w:ins w:id="2911" w:author="Gert Morlion" w:date="2024-08-26T14:06:00Z"/>
                <w:rFonts w:cs="Arial"/>
                <w:b/>
                <w:bCs/>
                <w:sz w:val="16"/>
                <w:szCs w:val="16"/>
                <w:lang w:eastAsia="en-US"/>
              </w:rPr>
            </w:pPr>
            <w:ins w:id="2912" w:author="Bernd Birklhuber" w:date="2025-03-07T13:38:00Z">
              <w:r w:rsidRPr="003A450C">
                <w:rPr>
                  <w:sz w:val="16"/>
                  <w:szCs w:val="16"/>
                  <w:lang w:val="en-CA"/>
                </w:rPr>
                <w:t>Agency responsible for producing the 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2ADC65A" w14:textId="6E15B537" w:rsidR="00414E63" w:rsidRPr="003440C2" w:rsidRDefault="00414E63" w:rsidP="00414E63">
            <w:pPr>
              <w:spacing w:before="60" w:after="60" w:line="240" w:lineRule="auto"/>
              <w:jc w:val="center"/>
              <w:rPr>
                <w:ins w:id="2913" w:author="Gert Morlion" w:date="2024-08-26T14:06:00Z"/>
                <w:rFonts w:cs="Arial"/>
                <w:b/>
                <w:bCs/>
                <w:sz w:val="16"/>
                <w:szCs w:val="16"/>
                <w:lang w:eastAsia="en-US"/>
              </w:rPr>
            </w:pPr>
            <w:ins w:id="2914" w:author="Bernd Birklhuber"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D5EAA7" w14:textId="77777777" w:rsidR="00414E63" w:rsidRPr="003440C2" w:rsidRDefault="00414E63" w:rsidP="00414E63">
            <w:pPr>
              <w:snapToGrid w:val="0"/>
              <w:spacing w:before="60" w:after="60" w:line="240" w:lineRule="auto"/>
              <w:rPr>
                <w:ins w:id="2915" w:author="Bernd Birklhuber" w:date="2025-03-07T13:38:00Z"/>
                <w:rFonts w:cs="Arial"/>
                <w:sz w:val="16"/>
                <w:szCs w:val="16"/>
                <w:lang w:val="fr-FR"/>
              </w:rPr>
            </w:pPr>
            <w:ins w:id="2916" w:author="Bernd Birklhuber" w:date="2025-03-07T13:38:00Z">
              <w:r w:rsidRPr="003440C2">
                <w:rPr>
                  <w:rFonts w:cs="Arial"/>
                  <w:sz w:val="16"/>
                  <w:szCs w:val="16"/>
                  <w:lang w:val="fr-FR"/>
                </w:rPr>
                <w:t>CI_Responsibility&gt;CI_Organisation</w:t>
              </w:r>
            </w:ins>
          </w:p>
          <w:p w14:paraId="2B7CB44C" w14:textId="77777777" w:rsidR="00414E63" w:rsidRPr="003440C2" w:rsidRDefault="00414E63" w:rsidP="00414E63">
            <w:pPr>
              <w:snapToGrid w:val="0"/>
              <w:spacing w:before="60" w:after="60" w:line="240" w:lineRule="auto"/>
              <w:rPr>
                <w:ins w:id="2917" w:author="Gert Morlion" w:date="2024-08-26T14:06:00Z"/>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A1D953C" w14:textId="1697E342" w:rsidR="00414E63" w:rsidRPr="003440C2" w:rsidRDefault="00414E63" w:rsidP="00414E63">
            <w:pPr>
              <w:spacing w:before="60" w:after="60" w:line="240" w:lineRule="auto"/>
              <w:jc w:val="left"/>
              <w:rPr>
                <w:ins w:id="2918" w:author="Gert Morlion" w:date="2024-08-26T14:06:00Z"/>
                <w:rFonts w:cs="Arial"/>
                <w:b/>
                <w:bCs/>
                <w:sz w:val="16"/>
                <w:szCs w:val="16"/>
                <w:lang w:eastAsia="en-US"/>
              </w:rPr>
            </w:pPr>
            <w:ins w:id="2919" w:author="Bernd Birklhuber" w:date="2025-03-07T13:38:00Z">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ins>
          </w:p>
        </w:tc>
      </w:tr>
      <w:tr w:rsidR="00414E63" w:rsidRPr="003440C2" w14:paraId="0CB5CE61" w14:textId="77777777" w:rsidTr="004B0AFB">
        <w:trPr>
          <w:cantSplit/>
          <w:ins w:id="292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1CAFE" w14:textId="5BF6259B" w:rsidR="00414E63" w:rsidRPr="003440C2" w:rsidRDefault="00414E63" w:rsidP="00414E63">
            <w:pPr>
              <w:spacing w:before="60" w:after="60" w:line="240" w:lineRule="auto"/>
              <w:jc w:val="left"/>
              <w:rPr>
                <w:ins w:id="2921" w:author="Gert Morlion" w:date="2024-08-26T14:06:00Z"/>
                <w:rFonts w:cs="Arial"/>
                <w:sz w:val="16"/>
                <w:szCs w:val="16"/>
                <w:lang w:eastAsia="en-US"/>
              </w:rPr>
            </w:pPr>
            <w:ins w:id="2922" w:author="Bernd Birklhuber" w:date="2025-03-07T13:38:00Z">
              <w:r w:rsidRPr="003440C2">
                <w:rPr>
                  <w:rFonts w:cs="Arial"/>
                  <w:sz w:val="16"/>
                  <w:szCs w:val="16"/>
                  <w:lang w:eastAsia="en-US"/>
                </w:rPr>
                <w:t>producerCode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B1529CB" w14:textId="0D0D81DB" w:rsidR="00414E63" w:rsidRPr="003440C2" w:rsidRDefault="00414E63" w:rsidP="00414E63">
            <w:pPr>
              <w:spacing w:before="60" w:after="60" w:line="240" w:lineRule="auto"/>
              <w:jc w:val="left"/>
              <w:rPr>
                <w:ins w:id="2923" w:author="Gert Morlion" w:date="2024-08-26T14:06:00Z"/>
                <w:rFonts w:cs="Arial"/>
                <w:sz w:val="16"/>
                <w:szCs w:val="16"/>
                <w:lang w:eastAsia="en-US"/>
              </w:rPr>
            </w:pPr>
            <w:ins w:id="2924" w:author="Bernd Birklhuber" w:date="2025-03-07T13:38:00Z">
              <w:r>
                <w:rPr>
                  <w:sz w:val="16"/>
                  <w:szCs w:val="16"/>
                </w:rPr>
                <w:t>The official IHO S-100 Producer Code from the IHO GI Registry, Producer Code Register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5F14171" w14:textId="5A3B5A2A" w:rsidR="00414E63" w:rsidRPr="003440C2" w:rsidRDefault="00414E63" w:rsidP="00414E63">
            <w:pPr>
              <w:spacing w:before="60" w:after="60" w:line="240" w:lineRule="auto"/>
              <w:jc w:val="center"/>
              <w:rPr>
                <w:ins w:id="2925" w:author="Gert Morlion" w:date="2024-08-26T14:06:00Z"/>
                <w:rFonts w:cs="Arial"/>
                <w:b/>
                <w:bCs/>
                <w:sz w:val="16"/>
                <w:szCs w:val="16"/>
                <w:lang w:eastAsia="en-US"/>
              </w:rPr>
            </w:pPr>
            <w:ins w:id="2926" w:author="Bernd Birklhuber"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36846B9" w14:textId="31FEF286" w:rsidR="00414E63" w:rsidRPr="003440C2" w:rsidRDefault="00414E63" w:rsidP="00414E63">
            <w:pPr>
              <w:snapToGrid w:val="0"/>
              <w:spacing w:before="60" w:after="60" w:line="240" w:lineRule="auto"/>
              <w:rPr>
                <w:ins w:id="2927" w:author="Gert Morlion" w:date="2024-08-26T14:06:00Z"/>
                <w:rFonts w:cs="Arial"/>
                <w:sz w:val="16"/>
                <w:szCs w:val="16"/>
                <w:lang w:val="fr-FR"/>
              </w:rPr>
            </w:pPr>
            <w:ins w:id="2928" w:author="Bernd Birklhuber" w:date="2025-03-07T13:38:00Z">
              <w:r w:rsidRPr="003440C2">
                <w:rPr>
                  <w:rFonts w:cs="Arial"/>
                  <w:sz w:val="16"/>
                  <w:szCs w:val="16"/>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26DE34D" w14:textId="07C10F2C" w:rsidR="00414E63" w:rsidRPr="003440C2" w:rsidRDefault="00414E63" w:rsidP="00414E63">
            <w:pPr>
              <w:spacing w:before="60" w:after="60" w:line="240" w:lineRule="auto"/>
              <w:jc w:val="left"/>
              <w:rPr>
                <w:ins w:id="2929" w:author="Gert Morlion" w:date="2024-08-26T14:06:00Z"/>
                <w:rFonts w:cs="Arial"/>
                <w:sz w:val="16"/>
                <w:szCs w:val="16"/>
                <w:lang w:eastAsia="en-US"/>
              </w:rPr>
            </w:pPr>
            <w:ins w:id="2930" w:author="Bernd Birklhuber" w:date="2025-03-07T13:38:00Z">
              <w:r w:rsidRPr="00CA7F2D">
                <w:rPr>
                  <w:rFonts w:cs="Arial"/>
                  <w:sz w:val="16"/>
                  <w:szCs w:val="16"/>
                  <w:lang w:eastAsia="en-US"/>
                </w:rPr>
                <w:t>0..1 multiplicity in S-100 restricted to 1 in S-</w:t>
              </w:r>
            </w:ins>
            <w:ins w:id="2931" w:author="Bernd Birklhuber" w:date="2025-03-07T13:40:00Z">
              <w:r w:rsidR="006B71C7">
                <w:rPr>
                  <w:rFonts w:cs="Arial"/>
                  <w:sz w:val="16"/>
                  <w:szCs w:val="16"/>
                  <w:lang w:eastAsia="en-US"/>
                </w:rPr>
                <w:t>4</w:t>
              </w:r>
            </w:ins>
            <w:ins w:id="2932" w:author="Bernd Birklhuber" w:date="2025-03-07T13:38:00Z">
              <w:del w:id="2933" w:author="Bernd Birklhuber" w:date="2025-03-07T13:40:00Z">
                <w:r w:rsidRPr="00CA7F2D" w:rsidDel="006B71C7">
                  <w:rPr>
                    <w:rFonts w:cs="Arial"/>
                    <w:sz w:val="16"/>
                    <w:szCs w:val="16"/>
                    <w:lang w:eastAsia="en-US"/>
                  </w:rPr>
                  <w:delText>1</w:delText>
                </w:r>
              </w:del>
              <w:r w:rsidRPr="00CA7F2D">
                <w:rPr>
                  <w:rFonts w:cs="Arial"/>
                  <w:sz w:val="16"/>
                  <w:szCs w:val="16"/>
                  <w:lang w:eastAsia="en-US"/>
                </w:rPr>
                <w:t>01</w:t>
              </w:r>
            </w:ins>
          </w:p>
        </w:tc>
      </w:tr>
      <w:tr w:rsidR="00414E63" w:rsidRPr="003440C2" w14:paraId="49F9CCEB" w14:textId="77777777" w:rsidTr="004B0AFB">
        <w:trPr>
          <w:cantSplit/>
          <w:ins w:id="293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BB04B4" w14:textId="5D0B487C" w:rsidR="00414E63" w:rsidRPr="003440C2" w:rsidRDefault="00414E63" w:rsidP="00414E63">
            <w:pPr>
              <w:spacing w:before="60" w:after="60" w:line="240" w:lineRule="auto"/>
              <w:jc w:val="left"/>
              <w:rPr>
                <w:ins w:id="2935" w:author="Gert Morlion" w:date="2024-08-26T14:06:00Z"/>
                <w:rFonts w:cs="Arial"/>
                <w:sz w:val="16"/>
                <w:szCs w:val="16"/>
                <w:lang w:eastAsia="en-US"/>
              </w:rPr>
            </w:pPr>
            <w:ins w:id="2936" w:author="Bernd Birklhuber" w:date="2025-03-07T13:38:00Z">
              <w:r w:rsidRPr="003440C2">
                <w:rPr>
                  <w:rFonts w:cs="Arial"/>
                  <w:sz w:val="16"/>
                  <w:szCs w:val="16"/>
                  <w:lang w:eastAsia="en-US"/>
                </w:rPr>
                <w:t>encodingFormat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B04056" w14:textId="14E8A14E" w:rsidR="00414E63" w:rsidRPr="003440C2" w:rsidRDefault="00414E63" w:rsidP="00414E63">
            <w:pPr>
              <w:spacing w:before="60" w:after="60" w:line="240" w:lineRule="auto"/>
              <w:jc w:val="left"/>
              <w:rPr>
                <w:ins w:id="2937" w:author="Gert Morlion" w:date="2024-08-26T14:06:00Z"/>
                <w:rFonts w:cs="Arial"/>
                <w:sz w:val="16"/>
                <w:szCs w:val="16"/>
                <w:lang w:eastAsia="en-US"/>
              </w:rPr>
            </w:pPr>
            <w:ins w:id="2938" w:author="Bernd Birklhuber" w:date="2025-03-07T13:38:00Z">
              <w:r w:rsidRPr="003A450C">
                <w:rPr>
                  <w:sz w:val="16"/>
                  <w:szCs w:val="16"/>
                </w:rPr>
                <w:t>The encoding format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A10001" w14:textId="3B80E229" w:rsidR="00414E63" w:rsidRPr="003440C2" w:rsidRDefault="00414E63" w:rsidP="00414E63">
            <w:pPr>
              <w:spacing w:before="60" w:after="60" w:line="240" w:lineRule="auto"/>
              <w:jc w:val="center"/>
              <w:rPr>
                <w:ins w:id="2939" w:author="Gert Morlion" w:date="2024-08-26T14:06:00Z"/>
                <w:rFonts w:cs="Arial"/>
                <w:b/>
                <w:bCs/>
                <w:sz w:val="16"/>
                <w:szCs w:val="16"/>
                <w:lang w:eastAsia="en-US"/>
              </w:rPr>
            </w:pPr>
            <w:ins w:id="2940" w:author="Bernd Birklhuber"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89FB42" w14:textId="5A711AE8" w:rsidR="00414E63" w:rsidRPr="003440C2" w:rsidRDefault="00414E63" w:rsidP="00414E63">
            <w:pPr>
              <w:snapToGrid w:val="0"/>
              <w:spacing w:before="60" w:after="60" w:line="240" w:lineRule="auto"/>
              <w:rPr>
                <w:ins w:id="2941" w:author="Gert Morlion" w:date="2024-08-26T14:06:00Z"/>
                <w:rFonts w:cs="Arial"/>
                <w:sz w:val="16"/>
                <w:szCs w:val="16"/>
                <w:lang w:val="fr-FR"/>
              </w:rPr>
            </w:pPr>
            <w:ins w:id="2942" w:author="Bernd Birklhuber" w:date="2025-03-07T13:38:00Z">
              <w:r w:rsidRPr="003440C2">
                <w:rPr>
                  <w:rFonts w:cs="Arial"/>
                  <w:sz w:val="16"/>
                  <w:szCs w:val="16"/>
                </w:rPr>
                <w:t>S100_EncodingFormat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578E519" w14:textId="2919FC1B" w:rsidR="00414E63" w:rsidRPr="003440C2" w:rsidRDefault="00414E63" w:rsidP="00414E63">
            <w:pPr>
              <w:spacing w:before="60" w:after="60" w:line="240" w:lineRule="auto"/>
              <w:jc w:val="left"/>
              <w:rPr>
                <w:ins w:id="2943" w:author="Gert Morlion" w:date="2024-08-26T14:06:00Z"/>
                <w:rFonts w:cs="Arial"/>
                <w:sz w:val="16"/>
                <w:szCs w:val="16"/>
              </w:rPr>
            </w:pPr>
            <w:ins w:id="2944" w:author="Bernd Birklhuber" w:date="2025-03-07T13:38:00Z">
              <w:r>
                <w:rPr>
                  <w:rFonts w:cs="Arial"/>
                  <w:sz w:val="16"/>
                  <w:szCs w:val="16"/>
                </w:rPr>
                <w:t>For S-</w:t>
              </w:r>
            </w:ins>
            <w:ins w:id="2945" w:author="Bernd Birklhuber" w:date="2025-03-07T13:40:00Z">
              <w:r w:rsidR="006B71C7">
                <w:rPr>
                  <w:rFonts w:cs="Arial"/>
                  <w:sz w:val="16"/>
                  <w:szCs w:val="16"/>
                </w:rPr>
                <w:t>4</w:t>
              </w:r>
            </w:ins>
            <w:ins w:id="2946" w:author="Bernd Birklhuber" w:date="2025-03-07T13:38:00Z">
              <w:del w:id="2947" w:author="Bernd Birklhuber" w:date="2025-03-07T13:40:00Z">
                <w:r w:rsidDel="006B71C7">
                  <w:rPr>
                    <w:rFonts w:cs="Arial"/>
                    <w:sz w:val="16"/>
                    <w:szCs w:val="16"/>
                  </w:rPr>
                  <w:delText>1</w:delText>
                </w:r>
              </w:del>
              <w:r>
                <w:rPr>
                  <w:rFonts w:cs="Arial"/>
                  <w:sz w:val="16"/>
                  <w:szCs w:val="16"/>
                </w:rPr>
                <w:t xml:space="preserve">01 datasets must be </w:t>
              </w:r>
              <w:r w:rsidRPr="003A450C">
                <w:rPr>
                  <w:sz w:val="16"/>
                  <w:szCs w:val="16"/>
                </w:rPr>
                <w:t>ISO/IEC 8211</w:t>
              </w:r>
            </w:ins>
          </w:p>
        </w:tc>
      </w:tr>
      <w:tr w:rsidR="00414E63" w:rsidRPr="003440C2" w14:paraId="0C246658" w14:textId="77777777" w:rsidTr="004B0AFB">
        <w:trPr>
          <w:cantSplit/>
          <w:ins w:id="294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372F3D" w14:textId="7621C34F" w:rsidR="00414E63" w:rsidRPr="003440C2" w:rsidRDefault="00414E63" w:rsidP="00414E63">
            <w:pPr>
              <w:spacing w:before="60" w:after="60" w:line="240" w:lineRule="auto"/>
              <w:jc w:val="left"/>
              <w:rPr>
                <w:ins w:id="2949" w:author="Gert Morlion" w:date="2024-08-26T14:06:00Z"/>
                <w:rFonts w:cs="Arial"/>
                <w:b/>
                <w:bCs/>
                <w:sz w:val="16"/>
                <w:szCs w:val="16"/>
                <w:lang w:eastAsia="en-US"/>
              </w:rPr>
            </w:pPr>
            <w:ins w:id="2950" w:author="Bernd Birklhuber" w:date="2025-03-07T13:38:00Z">
              <w:r w:rsidRPr="003440C2">
                <w:rPr>
                  <w:rFonts w:cs="Arial"/>
                  <w:sz w:val="16"/>
                  <w:szCs w:val="16"/>
                  <w:lang w:eastAsia="en-US"/>
                </w:rPr>
                <w:t>dataCoverage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31BDECC" w14:textId="084EAD28" w:rsidR="00414E63" w:rsidRPr="003440C2" w:rsidRDefault="00414E63" w:rsidP="00414E63">
            <w:pPr>
              <w:spacing w:before="60" w:after="60" w:line="240" w:lineRule="auto"/>
              <w:jc w:val="left"/>
              <w:rPr>
                <w:ins w:id="2951" w:author="Gert Morlion" w:date="2024-08-26T14:06:00Z"/>
                <w:rFonts w:cs="Arial"/>
                <w:b/>
                <w:bCs/>
                <w:sz w:val="16"/>
                <w:szCs w:val="16"/>
                <w:lang w:eastAsia="en-US"/>
              </w:rPr>
            </w:pPr>
            <w:ins w:id="2952" w:author="Bernd Birklhuber" w:date="2025-03-07T13:38:00Z">
              <w:r w:rsidRPr="003A450C">
                <w:rPr>
                  <w:rFonts w:eastAsia="Times New Roman"/>
                  <w:sz w:val="16"/>
                  <w:szCs w:val="16"/>
                </w:rPr>
                <w:t>Provides information about data coverages within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F3F1551" w14:textId="4D5589F5" w:rsidR="00414E63" w:rsidRPr="003440C2" w:rsidRDefault="00414E63" w:rsidP="00414E63">
            <w:pPr>
              <w:spacing w:before="60" w:after="60" w:line="240" w:lineRule="auto"/>
              <w:jc w:val="center"/>
              <w:rPr>
                <w:ins w:id="2953" w:author="Gert Morlion" w:date="2024-08-26T14:06:00Z"/>
                <w:rFonts w:cs="Arial"/>
                <w:b/>
                <w:bCs/>
                <w:sz w:val="16"/>
                <w:szCs w:val="16"/>
                <w:lang w:eastAsia="en-US"/>
              </w:rPr>
            </w:pPr>
            <w:ins w:id="2954" w:author="Bernd Birklhuber"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21C321" w14:textId="659A5F35" w:rsidR="00414E63" w:rsidRPr="003440C2" w:rsidRDefault="00414E63" w:rsidP="00414E63">
            <w:pPr>
              <w:spacing w:before="60" w:after="60" w:line="240" w:lineRule="auto"/>
              <w:jc w:val="left"/>
              <w:rPr>
                <w:ins w:id="2955" w:author="Gert Morlion" w:date="2024-08-26T14:06:00Z"/>
                <w:rFonts w:cs="Arial"/>
                <w:b/>
                <w:bCs/>
                <w:sz w:val="16"/>
                <w:szCs w:val="16"/>
                <w:lang w:eastAsia="en-US"/>
              </w:rPr>
            </w:pPr>
            <w:ins w:id="2956" w:author="Bernd Birklhuber" w:date="2025-03-07T13:38:00Z">
              <w:r w:rsidRPr="003440C2">
                <w:rPr>
                  <w:rFonts w:cs="Arial"/>
                  <w:sz w:val="16"/>
                  <w:szCs w:val="16"/>
                  <w:lang w:eastAsia="en-US"/>
                </w:rPr>
                <w:t>S100_DataCoverage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447A8D2" w14:textId="3E1A8961" w:rsidR="00414E63" w:rsidRPr="003440C2" w:rsidRDefault="00414E63" w:rsidP="00414E63">
            <w:pPr>
              <w:spacing w:before="60" w:after="60" w:line="240" w:lineRule="auto"/>
              <w:jc w:val="left"/>
              <w:rPr>
                <w:ins w:id="2957" w:author="Gert Morlion" w:date="2024-08-26T14:06:00Z"/>
                <w:rFonts w:cs="Arial"/>
                <w:b/>
                <w:bCs/>
                <w:sz w:val="16"/>
                <w:szCs w:val="16"/>
                <w:lang w:eastAsia="en-US"/>
              </w:rPr>
            </w:pPr>
            <w:ins w:id="2958" w:author="Bernd Birklhuber" w:date="2025-03-07T13:38:00Z">
              <w:r w:rsidRPr="003440C2">
                <w:rPr>
                  <w:rFonts w:cs="Arial"/>
                  <w:bCs/>
                  <w:sz w:val="16"/>
                  <w:szCs w:val="16"/>
                  <w:lang w:eastAsia="en-US"/>
                </w:rPr>
                <w:t>0..* multiplicity in S-100 restricted to 1</w:t>
              </w:r>
              <w:r>
                <w:rPr>
                  <w:rFonts w:cs="Arial"/>
                  <w:bCs/>
                  <w:sz w:val="16"/>
                  <w:szCs w:val="16"/>
                  <w:lang w:eastAsia="en-US"/>
                </w:rPr>
                <w:t>..*</w:t>
              </w:r>
              <w:r w:rsidRPr="003440C2">
                <w:rPr>
                  <w:rFonts w:cs="Arial"/>
                  <w:bCs/>
                  <w:sz w:val="16"/>
                  <w:szCs w:val="16"/>
                  <w:lang w:eastAsia="en-US"/>
                </w:rPr>
                <w:t xml:space="preserve"> in S-</w:t>
              </w:r>
            </w:ins>
            <w:ins w:id="2959" w:author="Bernd Birklhuber" w:date="2025-03-07T13:40:00Z">
              <w:r w:rsidR="006B71C7">
                <w:rPr>
                  <w:rFonts w:cs="Arial"/>
                  <w:bCs/>
                  <w:sz w:val="16"/>
                  <w:szCs w:val="16"/>
                  <w:lang w:eastAsia="en-US"/>
                </w:rPr>
                <w:t>4</w:t>
              </w:r>
            </w:ins>
            <w:ins w:id="2960" w:author="Bernd Birklhuber" w:date="2025-03-07T13:38:00Z">
              <w:del w:id="2961" w:author="Bernd Birklhuber" w:date="2025-03-07T13:40:00Z">
                <w:r w:rsidRPr="003440C2" w:rsidDel="006B71C7">
                  <w:rPr>
                    <w:rFonts w:cs="Arial"/>
                    <w:bCs/>
                    <w:sz w:val="16"/>
                    <w:szCs w:val="16"/>
                    <w:lang w:eastAsia="en-US"/>
                  </w:rPr>
                  <w:delText>1</w:delText>
                </w:r>
              </w:del>
              <w:r w:rsidRPr="003440C2">
                <w:rPr>
                  <w:rFonts w:cs="Arial"/>
                  <w:bCs/>
                  <w:sz w:val="16"/>
                  <w:szCs w:val="16"/>
                  <w:lang w:eastAsia="en-US"/>
                </w:rPr>
                <w:t>01</w:t>
              </w:r>
            </w:ins>
          </w:p>
        </w:tc>
      </w:tr>
      <w:tr w:rsidR="00414E63" w:rsidRPr="003440C2" w14:paraId="61F5FEA5" w14:textId="77777777" w:rsidTr="004B0AFB">
        <w:trPr>
          <w:cantSplit/>
          <w:ins w:id="296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B770094" w14:textId="29EC1FCD" w:rsidR="00414E63" w:rsidRPr="003440C2" w:rsidRDefault="00414E63" w:rsidP="00414E63">
            <w:pPr>
              <w:spacing w:before="60" w:after="60" w:line="240" w:lineRule="auto"/>
              <w:jc w:val="left"/>
              <w:rPr>
                <w:ins w:id="2963" w:author="Gert Morlion" w:date="2024-08-26T14:06:00Z"/>
                <w:rFonts w:cs="Arial"/>
                <w:b/>
                <w:bCs/>
                <w:sz w:val="16"/>
                <w:szCs w:val="16"/>
                <w:lang w:eastAsia="en-US"/>
              </w:rPr>
            </w:pPr>
            <w:ins w:id="2964" w:author="Bernd Birklhuber" w:date="2025-03-07T13:38:00Z">
              <w:r w:rsidRPr="003440C2">
                <w:rPr>
                  <w:rFonts w:cs="Arial"/>
                  <w:sz w:val="16"/>
                  <w:szCs w:val="16"/>
                  <w:lang w:eastAsia="en-US"/>
                </w:rPr>
                <w:t>comment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F5E19F6" w14:textId="628CD250" w:rsidR="00414E63" w:rsidRPr="003440C2" w:rsidRDefault="00414E63" w:rsidP="00414E63">
            <w:pPr>
              <w:spacing w:before="60" w:after="60" w:line="240" w:lineRule="auto"/>
              <w:jc w:val="left"/>
              <w:rPr>
                <w:ins w:id="2965" w:author="Gert Morlion" w:date="2024-08-26T14:06:00Z"/>
                <w:rFonts w:cs="Arial"/>
                <w:b/>
                <w:bCs/>
                <w:sz w:val="16"/>
                <w:szCs w:val="16"/>
                <w:lang w:eastAsia="en-US"/>
              </w:rPr>
            </w:pPr>
            <w:ins w:id="2966" w:author="Bernd Birklhuber" w:date="2025-03-07T13:38:00Z">
              <w:r w:rsidRPr="003A450C">
                <w:rPr>
                  <w:sz w:val="16"/>
                  <w:szCs w:val="16"/>
                  <w:lang w:val="en-CA"/>
                </w:rPr>
                <w:t>Any additional information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16D74B" w14:textId="4F6D34E8" w:rsidR="00414E63" w:rsidRPr="003440C2" w:rsidRDefault="00414E63" w:rsidP="00414E63">
            <w:pPr>
              <w:spacing w:before="60" w:after="60" w:line="240" w:lineRule="auto"/>
              <w:jc w:val="center"/>
              <w:rPr>
                <w:ins w:id="2967" w:author="Gert Morlion" w:date="2024-08-26T14:06:00Z"/>
                <w:rFonts w:cs="Arial"/>
                <w:b/>
                <w:bCs/>
                <w:sz w:val="16"/>
                <w:szCs w:val="16"/>
                <w:lang w:eastAsia="en-US"/>
              </w:rPr>
            </w:pPr>
            <w:ins w:id="2968" w:author="Bernd Birklhuber"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F4E4BC9" w14:textId="2B938D10" w:rsidR="00414E63" w:rsidRPr="003440C2" w:rsidRDefault="00414E63" w:rsidP="00414E63">
            <w:pPr>
              <w:spacing w:before="60" w:after="60" w:line="240" w:lineRule="auto"/>
              <w:jc w:val="left"/>
              <w:rPr>
                <w:ins w:id="2969" w:author="Gert Morlion" w:date="2024-08-26T14:06:00Z"/>
                <w:rFonts w:cs="Arial"/>
                <w:b/>
                <w:bCs/>
                <w:sz w:val="16"/>
                <w:szCs w:val="16"/>
                <w:lang w:eastAsia="en-US"/>
              </w:rPr>
            </w:pPr>
            <w:ins w:id="2970" w:author="Bernd Birklhuber" w:date="2025-03-07T13:38:00Z">
              <w:r w:rsidRPr="003440C2">
                <w:rPr>
                  <w:rFonts w:cs="Arial"/>
                  <w:sz w:val="16"/>
                  <w:szCs w:val="16"/>
                  <w:lang w:eastAsia="en-US"/>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E3B4F" w14:textId="77777777" w:rsidR="00414E63" w:rsidRPr="003440C2" w:rsidRDefault="00414E63" w:rsidP="00414E63">
            <w:pPr>
              <w:spacing w:before="60" w:after="60" w:line="240" w:lineRule="auto"/>
              <w:jc w:val="left"/>
              <w:rPr>
                <w:ins w:id="2971" w:author="Gert Morlion" w:date="2024-08-26T14:06:00Z"/>
                <w:rFonts w:cs="Arial"/>
                <w:b/>
                <w:bCs/>
                <w:sz w:val="16"/>
                <w:szCs w:val="16"/>
                <w:lang w:eastAsia="en-US"/>
              </w:rPr>
            </w:pPr>
          </w:p>
        </w:tc>
      </w:tr>
      <w:tr w:rsidR="00414E63" w:rsidRPr="003440C2" w14:paraId="0098B8EB" w14:textId="77777777" w:rsidTr="004B0AFB">
        <w:trPr>
          <w:cantSplit/>
          <w:ins w:id="297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36DB94" w14:textId="56975E0D" w:rsidR="00414E63" w:rsidRPr="003440C2" w:rsidRDefault="00414E63" w:rsidP="00414E63">
            <w:pPr>
              <w:spacing w:before="60" w:after="60" w:line="240" w:lineRule="auto"/>
              <w:jc w:val="left"/>
              <w:rPr>
                <w:ins w:id="2973" w:author="Gert Morlion" w:date="2024-08-26T14:06:00Z"/>
                <w:rFonts w:cs="Arial"/>
                <w:sz w:val="16"/>
                <w:szCs w:val="16"/>
                <w:lang w:eastAsia="en-US"/>
              </w:rPr>
            </w:pPr>
            <w:ins w:id="2974" w:author="Bernd Birklhuber" w:date="2025-03-07T13:38:00Z">
              <w:r w:rsidRPr="003440C2">
                <w:rPr>
                  <w:rFonts w:cs="Arial"/>
                  <w:sz w:val="16"/>
                  <w:szCs w:val="16"/>
                </w:rPr>
                <w:t>defaultLocale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929C3A" w14:textId="07FFFE41" w:rsidR="00414E63" w:rsidRPr="003440C2" w:rsidRDefault="00414E63" w:rsidP="00414E63">
            <w:pPr>
              <w:spacing w:before="60" w:after="60" w:line="240" w:lineRule="auto"/>
              <w:jc w:val="left"/>
              <w:rPr>
                <w:ins w:id="2975" w:author="Gert Morlion" w:date="2024-08-26T14:06:00Z"/>
                <w:rFonts w:cs="Arial"/>
                <w:sz w:val="16"/>
                <w:szCs w:val="16"/>
                <w:lang w:eastAsia="en-US"/>
              </w:rPr>
            </w:pPr>
            <w:ins w:id="2976" w:author="Bernd Birklhuber" w:date="2025-03-07T13:38:00Z">
              <w:r w:rsidRPr="00693888">
                <w:rPr>
                  <w:sz w:val="16"/>
                  <w:szCs w:val="16"/>
                </w:rPr>
                <w:t>Default language and character set used 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802048" w14:textId="02C9BBD0" w:rsidR="00414E63" w:rsidRPr="003440C2" w:rsidRDefault="00414E63" w:rsidP="00414E63">
            <w:pPr>
              <w:spacing w:before="60" w:after="60" w:line="240" w:lineRule="auto"/>
              <w:jc w:val="center"/>
              <w:rPr>
                <w:ins w:id="2977" w:author="Gert Morlion" w:date="2024-08-26T14:06:00Z"/>
                <w:rFonts w:cs="Arial"/>
                <w:b/>
                <w:bCs/>
                <w:sz w:val="16"/>
                <w:szCs w:val="16"/>
                <w:lang w:eastAsia="en-US"/>
              </w:rPr>
            </w:pPr>
            <w:ins w:id="2978" w:author="Bernd Birklhuber"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3415F" w14:textId="1036D6E2" w:rsidR="00414E63" w:rsidRPr="003440C2" w:rsidRDefault="00414E63" w:rsidP="00414E63">
            <w:pPr>
              <w:spacing w:before="60" w:after="60" w:line="240" w:lineRule="auto"/>
              <w:jc w:val="left"/>
              <w:rPr>
                <w:ins w:id="2979" w:author="Gert Morlion" w:date="2024-08-26T14:06:00Z"/>
                <w:rFonts w:cs="Arial"/>
                <w:sz w:val="16"/>
                <w:szCs w:val="16"/>
                <w:lang w:eastAsia="en-US"/>
              </w:rPr>
            </w:pPr>
            <w:ins w:id="2980" w:author="Bernd Birklhuber" w:date="2025-03-07T13:38:00Z">
              <w:r w:rsidRPr="003440C2">
                <w:rPr>
                  <w:rFonts w:cs="Arial"/>
                  <w:sz w:val="16"/>
                  <w:szCs w:val="16"/>
                </w:rPr>
                <w:t>PT_Locale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FCFC3D6" w14:textId="22DE580C" w:rsidR="00414E63" w:rsidRPr="003440C2" w:rsidRDefault="00414E63" w:rsidP="00414E63">
            <w:pPr>
              <w:spacing w:before="60" w:after="60" w:line="240" w:lineRule="auto"/>
              <w:jc w:val="left"/>
              <w:rPr>
                <w:ins w:id="2981" w:author="Gert Morlion" w:date="2024-08-26T14:06:00Z"/>
                <w:rFonts w:cs="Arial"/>
                <w:b/>
                <w:bCs/>
                <w:sz w:val="16"/>
                <w:szCs w:val="16"/>
                <w:lang w:eastAsia="en-US"/>
              </w:rPr>
            </w:pPr>
            <w:ins w:id="2982" w:author="Bernd Birklhuber" w:date="2025-03-07T13:38:00Z">
              <w:r w:rsidRPr="003440C2">
                <w:rPr>
                  <w:rFonts w:cs="Arial"/>
                  <w:sz w:val="16"/>
                  <w:szCs w:val="16"/>
                </w:rPr>
                <w:t>In absence of defaultLocale the language is English, UTF-8</w:t>
              </w:r>
            </w:ins>
          </w:p>
        </w:tc>
      </w:tr>
      <w:tr w:rsidR="00414E63" w:rsidRPr="003440C2" w14:paraId="22B38419" w14:textId="77777777" w:rsidTr="004B0AFB">
        <w:trPr>
          <w:cantSplit/>
          <w:ins w:id="298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FAD07B" w14:textId="46E49AD4" w:rsidR="00414E63" w:rsidRPr="003440C2" w:rsidRDefault="00414E63" w:rsidP="00414E63">
            <w:pPr>
              <w:spacing w:before="60" w:after="60" w:line="240" w:lineRule="auto"/>
              <w:jc w:val="left"/>
              <w:rPr>
                <w:ins w:id="2984" w:author="Gert Morlion" w:date="2024-08-26T14:06:00Z"/>
                <w:rFonts w:cs="Arial"/>
                <w:sz w:val="16"/>
                <w:szCs w:val="16"/>
                <w:lang w:eastAsia="en-US"/>
              </w:rPr>
            </w:pPr>
            <w:ins w:id="2985" w:author="Bernd Birklhuber" w:date="2025-03-07T13:38:00Z">
              <w:r w:rsidRPr="003440C2">
                <w:rPr>
                  <w:rFonts w:cs="Arial"/>
                  <w:sz w:val="16"/>
                  <w:szCs w:val="16"/>
                </w:rPr>
                <w:t>otherLocale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A1CF8F8" w14:textId="4B148205" w:rsidR="00414E63" w:rsidRPr="003440C2" w:rsidRDefault="00414E63" w:rsidP="00414E63">
            <w:pPr>
              <w:spacing w:before="60" w:after="60" w:line="240" w:lineRule="auto"/>
              <w:jc w:val="left"/>
              <w:rPr>
                <w:ins w:id="2986" w:author="Gert Morlion" w:date="2024-08-26T14:06:00Z"/>
                <w:rFonts w:cs="Arial"/>
                <w:sz w:val="16"/>
                <w:szCs w:val="16"/>
                <w:lang w:eastAsia="en-US"/>
              </w:rPr>
            </w:pPr>
            <w:ins w:id="2987" w:author="Bernd Birklhuber" w:date="2025-03-07T13:38:00Z">
              <w:r w:rsidRPr="003A450C">
                <w:rPr>
                  <w:sz w:val="16"/>
                  <w:szCs w:val="16"/>
                </w:rPr>
                <w:t xml:space="preserve">Other languages and character sets used in the </w:t>
              </w:r>
              <w:r>
                <w:rPr>
                  <w:sz w:val="16"/>
                  <w:szCs w:val="16"/>
                </w:rPr>
                <w:t>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8811E4" w14:textId="6CCCCCD6" w:rsidR="00414E63" w:rsidRPr="003440C2" w:rsidRDefault="00414E63" w:rsidP="00414E63">
            <w:pPr>
              <w:spacing w:before="60" w:after="60" w:line="240" w:lineRule="auto"/>
              <w:jc w:val="center"/>
              <w:rPr>
                <w:ins w:id="2988" w:author="Gert Morlion" w:date="2024-08-26T14:06:00Z"/>
                <w:rFonts w:cs="Arial"/>
                <w:b/>
                <w:bCs/>
                <w:sz w:val="16"/>
                <w:szCs w:val="16"/>
                <w:lang w:eastAsia="en-US"/>
              </w:rPr>
            </w:pPr>
            <w:ins w:id="2989" w:author="Bernd Birklhuber" w:date="2025-03-07T13:38:00Z">
              <w:r w:rsidRPr="003440C2">
                <w:rPr>
                  <w:rFonts w:cs="Arial"/>
                  <w:sz w:val="16"/>
                  <w:szCs w:val="16"/>
                </w:rPr>
                <w:t>0..*</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32342D3" w14:textId="07DB117A" w:rsidR="00414E63" w:rsidRPr="003440C2" w:rsidRDefault="00414E63" w:rsidP="00414E63">
            <w:pPr>
              <w:spacing w:before="60" w:after="60" w:line="240" w:lineRule="auto"/>
              <w:jc w:val="left"/>
              <w:rPr>
                <w:ins w:id="2990" w:author="Gert Morlion" w:date="2024-08-26T14:06:00Z"/>
                <w:rFonts w:cs="Arial"/>
                <w:sz w:val="16"/>
                <w:szCs w:val="16"/>
                <w:lang w:eastAsia="en-US"/>
              </w:rPr>
            </w:pPr>
            <w:ins w:id="2991" w:author="Bernd Birklhuber" w:date="2025-03-07T13:38:00Z">
              <w:r w:rsidRPr="003440C2">
                <w:rPr>
                  <w:rFonts w:cs="Arial"/>
                  <w:sz w:val="16"/>
                  <w:szCs w:val="16"/>
                </w:rPr>
                <w:t>PT_Locale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C7812E" w14:textId="77777777" w:rsidR="00414E63" w:rsidRPr="003440C2" w:rsidRDefault="00414E63" w:rsidP="00414E63">
            <w:pPr>
              <w:spacing w:before="60" w:after="60" w:line="240" w:lineRule="auto"/>
              <w:jc w:val="left"/>
              <w:rPr>
                <w:ins w:id="2992" w:author="Gert Morlion" w:date="2024-08-26T14:06:00Z"/>
                <w:rFonts w:cs="Arial"/>
                <w:b/>
                <w:bCs/>
                <w:sz w:val="16"/>
                <w:szCs w:val="16"/>
                <w:lang w:eastAsia="en-US"/>
              </w:rPr>
            </w:pPr>
          </w:p>
        </w:tc>
      </w:tr>
      <w:tr w:rsidR="00414E63" w:rsidRPr="003440C2" w14:paraId="3502060B" w14:textId="77777777" w:rsidTr="004B0AFB">
        <w:trPr>
          <w:cantSplit/>
          <w:ins w:id="299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BDF8A5F" w14:textId="7A3A1FCD" w:rsidR="00414E63" w:rsidRPr="003440C2" w:rsidRDefault="00414E63" w:rsidP="00414E63">
            <w:pPr>
              <w:spacing w:before="60" w:after="60" w:line="240" w:lineRule="auto"/>
              <w:jc w:val="left"/>
              <w:rPr>
                <w:ins w:id="2994" w:author="Gert Morlion" w:date="2024-08-26T14:06:00Z"/>
                <w:rFonts w:cs="Arial"/>
                <w:sz w:val="16"/>
                <w:szCs w:val="16"/>
                <w:lang w:eastAsia="en-US"/>
              </w:rPr>
            </w:pPr>
            <w:ins w:id="2995" w:author="Bernd Birklhuber" w:date="2025-03-07T13:38:00Z">
              <w:r w:rsidRPr="003440C2">
                <w:rPr>
                  <w:rFonts w:cs="Arial"/>
                  <w:sz w:val="16"/>
                  <w:szCs w:val="16"/>
                </w:rPr>
                <w:t>metadataPointOfContact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9CC4FCE" w14:textId="22E2FB4D" w:rsidR="00414E63" w:rsidRPr="003440C2" w:rsidRDefault="00414E63" w:rsidP="00414E63">
            <w:pPr>
              <w:spacing w:before="60" w:after="60" w:line="240" w:lineRule="auto"/>
              <w:jc w:val="left"/>
              <w:rPr>
                <w:ins w:id="2996" w:author="Gert Morlion" w:date="2024-08-26T14:06:00Z"/>
                <w:rFonts w:cs="Arial"/>
                <w:sz w:val="16"/>
                <w:szCs w:val="16"/>
                <w:lang w:eastAsia="en-US"/>
              </w:rPr>
            </w:pPr>
            <w:ins w:id="2997" w:author="Bernd Birklhuber" w:date="2025-03-07T13:38:00Z">
              <w:r w:rsidRPr="00CE709D">
                <w:rPr>
                  <w:sz w:val="16"/>
                  <w:szCs w:val="16"/>
                </w:rPr>
                <w:t>Point of contact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1E5DE4" w14:textId="78CF8E50" w:rsidR="00414E63" w:rsidRPr="003440C2" w:rsidRDefault="00414E63" w:rsidP="00414E63">
            <w:pPr>
              <w:spacing w:before="60" w:after="60" w:line="240" w:lineRule="auto"/>
              <w:jc w:val="center"/>
              <w:rPr>
                <w:ins w:id="2998" w:author="Gert Morlion" w:date="2024-08-26T14:06:00Z"/>
                <w:rFonts w:cs="Arial"/>
                <w:b/>
                <w:bCs/>
                <w:sz w:val="16"/>
                <w:szCs w:val="16"/>
                <w:lang w:eastAsia="en-US"/>
              </w:rPr>
            </w:pPr>
            <w:ins w:id="2999" w:author="Bernd Birklhuber"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D938EFE" w14:textId="77777777" w:rsidR="00414E63" w:rsidRPr="006834DB" w:rsidRDefault="00414E63" w:rsidP="00414E63">
            <w:pPr>
              <w:snapToGrid w:val="0"/>
              <w:spacing w:before="60" w:after="60" w:line="240" w:lineRule="auto"/>
              <w:jc w:val="left"/>
              <w:rPr>
                <w:ins w:id="3000" w:author="Bernd Birklhuber" w:date="2025-03-07T13:38:00Z"/>
                <w:rFonts w:cs="Arial"/>
                <w:sz w:val="16"/>
                <w:szCs w:val="16"/>
                <w:lang w:val="it-IT"/>
              </w:rPr>
            </w:pPr>
            <w:ins w:id="3001" w:author="Bernd Birklhuber" w:date="2025-03-07T13:38:00Z">
              <w:r w:rsidRPr="006834DB">
                <w:rPr>
                  <w:rFonts w:cs="Arial"/>
                  <w:sz w:val="16"/>
                  <w:szCs w:val="16"/>
                  <w:lang w:val="it-IT"/>
                </w:rPr>
                <w:t>CI_Responsibility&gt;CI_Individual or</w:t>
              </w:r>
            </w:ins>
          </w:p>
          <w:p w14:paraId="65ACB4D2" w14:textId="30E190E6" w:rsidR="00414E63" w:rsidRPr="006834DB" w:rsidRDefault="00414E63" w:rsidP="00414E63">
            <w:pPr>
              <w:spacing w:before="60" w:after="60" w:line="240" w:lineRule="auto"/>
              <w:jc w:val="left"/>
              <w:rPr>
                <w:ins w:id="3002" w:author="Gert Morlion" w:date="2024-08-26T14:06:00Z"/>
                <w:rFonts w:cs="Arial"/>
                <w:sz w:val="16"/>
                <w:szCs w:val="16"/>
                <w:lang w:val="it-IT" w:eastAsia="en-US"/>
              </w:rPr>
            </w:pPr>
            <w:ins w:id="3003" w:author="Bernd Birklhuber" w:date="2025-03-07T13:38:00Z">
              <w:r w:rsidRPr="006834DB">
                <w:rPr>
                  <w:rFonts w:cs="Arial"/>
                  <w:sz w:val="16"/>
                  <w:szCs w:val="16"/>
                  <w:lang w:val="it-IT"/>
                </w:rPr>
                <w:t>CI_Responsibility&gt;CI_Organisation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1D8AC" w14:textId="58808D3D" w:rsidR="00414E63" w:rsidRPr="003440C2" w:rsidRDefault="00414E63" w:rsidP="00414E63">
            <w:pPr>
              <w:spacing w:before="60" w:after="60" w:line="240" w:lineRule="auto"/>
              <w:jc w:val="left"/>
              <w:rPr>
                <w:ins w:id="3004" w:author="Gert Morlion" w:date="2024-08-26T14:06:00Z"/>
                <w:rFonts w:cs="Arial"/>
                <w:b/>
                <w:bCs/>
                <w:sz w:val="16"/>
                <w:szCs w:val="16"/>
                <w:lang w:val="en-US" w:eastAsia="en-US"/>
              </w:rPr>
            </w:pPr>
            <w:ins w:id="3005" w:author="Bernd Birklhuber" w:date="2025-03-07T13:38:00Z">
              <w:r w:rsidRPr="003440C2">
                <w:rPr>
                  <w:rFonts w:cs="Arial"/>
                  <w:sz w:val="16"/>
                  <w:szCs w:val="16"/>
                  <w:lang w:val="en-US"/>
                </w:rPr>
                <w:t>Only if metadataPointOfContact is different to producingAgency</w:t>
              </w:r>
            </w:ins>
          </w:p>
        </w:tc>
      </w:tr>
      <w:tr w:rsidR="00414E63" w:rsidRPr="003440C2" w14:paraId="0422B2AB" w14:textId="77777777" w:rsidTr="004B0AFB">
        <w:trPr>
          <w:cantSplit/>
          <w:ins w:id="300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AE9962" w14:textId="56B73427" w:rsidR="00414E63" w:rsidRPr="003440C2" w:rsidRDefault="00414E63" w:rsidP="00414E63">
            <w:pPr>
              <w:spacing w:before="60" w:after="60" w:line="240" w:lineRule="auto"/>
              <w:jc w:val="left"/>
              <w:rPr>
                <w:ins w:id="3007" w:author="Gert Morlion" w:date="2024-08-26T14:06:00Z"/>
                <w:rFonts w:cs="Arial"/>
                <w:sz w:val="16"/>
                <w:szCs w:val="16"/>
                <w:lang w:eastAsia="en-US"/>
              </w:rPr>
            </w:pPr>
            <w:ins w:id="3008" w:author="Bernd Birklhuber" w:date="2025-03-07T13:38:00Z">
              <w:r w:rsidRPr="003440C2">
                <w:rPr>
                  <w:rFonts w:cs="Arial"/>
                  <w:sz w:val="16"/>
                  <w:szCs w:val="16"/>
                </w:rPr>
                <w:t>metadataDateStamp</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A3EFFB9" w14:textId="4D589196" w:rsidR="00414E63" w:rsidRPr="003440C2" w:rsidRDefault="00414E63" w:rsidP="00414E63">
            <w:pPr>
              <w:spacing w:before="60" w:after="60" w:line="240" w:lineRule="auto"/>
              <w:jc w:val="left"/>
              <w:rPr>
                <w:ins w:id="3009" w:author="Gert Morlion" w:date="2024-08-26T14:06:00Z"/>
                <w:rFonts w:cs="Arial"/>
                <w:sz w:val="16"/>
                <w:szCs w:val="16"/>
                <w:lang w:eastAsia="en-US"/>
              </w:rPr>
            </w:pPr>
            <w:ins w:id="3010" w:author="Bernd Birklhuber" w:date="2025-03-07T13:38:00Z">
              <w:r w:rsidRPr="003A450C">
                <w:rPr>
                  <w:sz w:val="16"/>
                  <w:szCs w:val="16"/>
                </w:rPr>
                <w:t>Date stamp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E51BBF" w14:textId="59D60407" w:rsidR="00414E63" w:rsidRPr="003440C2" w:rsidRDefault="00414E63" w:rsidP="00414E63">
            <w:pPr>
              <w:spacing w:before="60" w:after="60" w:line="240" w:lineRule="auto"/>
              <w:jc w:val="center"/>
              <w:rPr>
                <w:ins w:id="3011" w:author="Gert Morlion" w:date="2024-08-26T14:06:00Z"/>
                <w:rFonts w:cs="Arial"/>
                <w:b/>
                <w:bCs/>
                <w:sz w:val="16"/>
                <w:szCs w:val="16"/>
                <w:lang w:eastAsia="en-US"/>
              </w:rPr>
            </w:pPr>
            <w:ins w:id="3012" w:author="Bernd Birklhuber"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6496C" w14:textId="026566E6" w:rsidR="00414E63" w:rsidRPr="003440C2" w:rsidRDefault="00414E63" w:rsidP="00414E63">
            <w:pPr>
              <w:spacing w:before="60" w:after="60" w:line="240" w:lineRule="auto"/>
              <w:jc w:val="left"/>
              <w:rPr>
                <w:ins w:id="3013" w:author="Gert Morlion" w:date="2024-08-26T14:06:00Z"/>
                <w:rFonts w:cs="Arial"/>
                <w:sz w:val="16"/>
                <w:szCs w:val="16"/>
                <w:lang w:eastAsia="en-US"/>
              </w:rPr>
            </w:pPr>
            <w:ins w:id="3014" w:author="Bernd Birklhuber" w:date="2025-03-07T13:38:00Z">
              <w:r w:rsidRPr="003440C2">
                <w:rPr>
                  <w:rFonts w:cs="Arial"/>
                  <w:sz w:val="16"/>
                  <w:szCs w:val="16"/>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1BA8AD" w14:textId="07293DAE" w:rsidR="00414E63" w:rsidRPr="003440C2" w:rsidRDefault="00414E63" w:rsidP="00414E63">
            <w:pPr>
              <w:spacing w:before="60" w:after="60" w:line="240" w:lineRule="auto"/>
              <w:jc w:val="left"/>
              <w:rPr>
                <w:ins w:id="3015" w:author="Gert Morlion" w:date="2024-08-26T14:06:00Z"/>
                <w:rFonts w:cs="Arial"/>
                <w:b/>
                <w:bCs/>
                <w:sz w:val="16"/>
                <w:szCs w:val="16"/>
                <w:lang w:eastAsia="en-US"/>
              </w:rPr>
            </w:pPr>
            <w:ins w:id="3016" w:author="Bernd Birklhuber" w:date="2025-03-07T13:38:00Z">
              <w:r w:rsidRPr="003440C2">
                <w:rPr>
                  <w:rFonts w:cs="Arial"/>
                  <w:sz w:val="16"/>
                  <w:szCs w:val="16"/>
                </w:rPr>
                <w:t>Metadata creation date, which may or may not be the dataset creation date</w:t>
              </w:r>
            </w:ins>
          </w:p>
        </w:tc>
      </w:tr>
      <w:tr w:rsidR="00414E63" w:rsidRPr="003440C2" w14:paraId="2C477DAB" w14:textId="77777777" w:rsidTr="004B0AFB">
        <w:trPr>
          <w:cantSplit/>
          <w:ins w:id="301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CF7FA" w14:textId="542FF190" w:rsidR="00414E63" w:rsidRPr="003440C2" w:rsidRDefault="00414E63" w:rsidP="00414E63">
            <w:pPr>
              <w:spacing w:before="60" w:after="60" w:line="240" w:lineRule="auto"/>
              <w:jc w:val="left"/>
              <w:rPr>
                <w:ins w:id="3018" w:author="Gert Morlion" w:date="2024-08-26T14:06:00Z"/>
                <w:rFonts w:cs="Arial"/>
                <w:sz w:val="16"/>
                <w:szCs w:val="16"/>
              </w:rPr>
            </w:pPr>
            <w:ins w:id="3019" w:author="Bernd Birklhuber" w:date="2025-03-07T13:38:00Z">
              <w:r w:rsidRPr="003440C2">
                <w:rPr>
                  <w:rFonts w:cs="Arial"/>
                  <w:sz w:val="16"/>
                  <w:szCs w:val="16"/>
                </w:rPr>
                <w:lastRenderedPageBreak/>
                <w:t>replacedData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23211F4" w14:textId="4E52F85F" w:rsidR="00414E63" w:rsidRPr="003440C2" w:rsidRDefault="00414E63" w:rsidP="00414E63">
            <w:pPr>
              <w:spacing w:before="60" w:after="60" w:line="240" w:lineRule="auto"/>
              <w:jc w:val="left"/>
              <w:rPr>
                <w:ins w:id="3020" w:author="Gert Morlion" w:date="2024-08-26T14:06:00Z"/>
                <w:rFonts w:cs="Arial"/>
                <w:sz w:val="16"/>
                <w:szCs w:val="16"/>
              </w:rPr>
            </w:pPr>
            <w:ins w:id="3021" w:author="Bernd Birklhuber" w:date="2025-03-07T13:38:00Z">
              <w:r w:rsidRPr="003A450C">
                <w:rPr>
                  <w:rFonts w:cs="Arial"/>
                  <w:sz w:val="16"/>
                  <w:szCs w:val="16"/>
                </w:rPr>
                <w:t>I</w:t>
              </w:r>
              <w:r>
                <w:rPr>
                  <w:rFonts w:cs="Arial"/>
                  <w:sz w:val="16"/>
                  <w:szCs w:val="16"/>
                </w:rPr>
                <w:t>ndicates i</w:t>
              </w:r>
              <w:r w:rsidRPr="003A450C">
                <w:rPr>
                  <w:rFonts w:cs="Arial"/>
                  <w:sz w:val="16"/>
                  <w:szCs w:val="16"/>
                </w:rPr>
                <w:t>f a cancelled</w:t>
              </w:r>
              <w:r>
                <w:rPr>
                  <w:rFonts w:cs="Arial"/>
                  <w:sz w:val="16"/>
                  <w:szCs w:val="16"/>
                </w:rPr>
                <w:t xml:space="preserve"> dataset</w:t>
              </w:r>
              <w:r w:rsidRPr="003A450C">
                <w:rPr>
                  <w:rFonts w:cs="Arial"/>
                  <w:sz w:val="16"/>
                  <w:szCs w:val="16"/>
                </w:rPr>
                <w:t xml:space="preserve"> is replaced by another data file</w:t>
              </w:r>
              <w:r>
                <w:rPr>
                  <w:rFonts w:cs="Arial"/>
                  <w:sz w:val="16"/>
                  <w:szCs w:val="16"/>
                </w:rPr>
                <w: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E79933" w14:textId="600F219C" w:rsidR="00414E63" w:rsidRPr="003440C2" w:rsidRDefault="00414E63" w:rsidP="00414E63">
            <w:pPr>
              <w:spacing w:before="60" w:after="60" w:line="240" w:lineRule="auto"/>
              <w:jc w:val="center"/>
              <w:rPr>
                <w:ins w:id="3022" w:author="Gert Morlion" w:date="2024-08-26T14:06:00Z"/>
                <w:rFonts w:cs="Arial"/>
                <w:b/>
                <w:bCs/>
                <w:sz w:val="16"/>
                <w:szCs w:val="16"/>
                <w:lang w:eastAsia="en-US"/>
              </w:rPr>
            </w:pPr>
            <w:ins w:id="3023" w:author="Bernd Birklhuber"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ED3863" w14:textId="3F895A5A" w:rsidR="00414E63" w:rsidRPr="003440C2" w:rsidRDefault="00414E63" w:rsidP="00414E63">
            <w:pPr>
              <w:spacing w:before="60" w:after="60" w:line="240" w:lineRule="auto"/>
              <w:jc w:val="left"/>
              <w:rPr>
                <w:ins w:id="3024" w:author="Gert Morlion" w:date="2024-08-26T14:06:00Z"/>
                <w:rFonts w:cs="Arial"/>
                <w:sz w:val="16"/>
                <w:szCs w:val="16"/>
              </w:rPr>
            </w:pPr>
            <w:ins w:id="3025" w:author="Bernd Birklhuber" w:date="2025-03-07T13:38:00Z">
              <w:r w:rsidRPr="003440C2">
                <w:rPr>
                  <w:rFonts w:cs="Arial"/>
                  <w:sz w:val="16"/>
                  <w:szCs w:val="16"/>
                </w:rPr>
                <w:t>Boolean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798CEEF" w14:textId="135C1221" w:rsidR="00414E63" w:rsidRPr="003440C2" w:rsidRDefault="00414E63" w:rsidP="00414E63">
            <w:pPr>
              <w:spacing w:before="60" w:after="60" w:line="240" w:lineRule="auto"/>
              <w:jc w:val="left"/>
              <w:rPr>
                <w:ins w:id="3026" w:author="Gert Morlion" w:date="2024-08-26T14:06:00Z"/>
                <w:rFonts w:cs="Arial"/>
                <w:sz w:val="16"/>
                <w:szCs w:val="16"/>
              </w:rPr>
            </w:pPr>
            <w:ins w:id="3027" w:author="Bernd Birklhuber" w:date="2025-03-07T13:38:00Z">
              <w:r w:rsidRPr="00CF51A6">
                <w:rPr>
                  <w:rFonts w:cs="Arial"/>
                  <w:sz w:val="16"/>
                  <w:szCs w:val="16"/>
                  <w:lang w:eastAsia="en-US"/>
                </w:rPr>
                <w:t>See Note</w:t>
              </w:r>
              <w:r>
                <w:rPr>
                  <w:rFonts w:cs="Arial"/>
                  <w:sz w:val="16"/>
                  <w:szCs w:val="16"/>
                  <w:lang w:eastAsia="en-US"/>
                </w:rPr>
                <w:t xml:space="preserve"> 2</w:t>
              </w:r>
            </w:ins>
          </w:p>
        </w:tc>
      </w:tr>
      <w:tr w:rsidR="00414E63" w:rsidRPr="003440C2" w14:paraId="37E9703A" w14:textId="77777777" w:rsidTr="004B0AFB">
        <w:trPr>
          <w:cantSplit/>
          <w:ins w:id="302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ACDC1B" w14:textId="4E3030E3" w:rsidR="00414E63" w:rsidRPr="003440C2" w:rsidRDefault="00414E63" w:rsidP="00414E63">
            <w:pPr>
              <w:spacing w:before="60" w:after="60" w:line="240" w:lineRule="auto"/>
              <w:jc w:val="left"/>
              <w:rPr>
                <w:ins w:id="3029" w:author="Gert Morlion" w:date="2024-08-26T14:06:00Z"/>
                <w:rFonts w:cs="Arial"/>
                <w:sz w:val="16"/>
                <w:szCs w:val="16"/>
              </w:rPr>
            </w:pPr>
            <w:ins w:id="3030" w:author="Bernd Birklhuber" w:date="2025-03-07T13:38:00Z">
              <w:r w:rsidRPr="003440C2">
                <w:rPr>
                  <w:rFonts w:cs="Arial"/>
                  <w:sz w:val="16"/>
                  <w:szCs w:val="16"/>
                </w:rPr>
                <w:t>dataReplacement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84C4DE" w14:textId="29D05772" w:rsidR="00414E63" w:rsidRPr="003440C2" w:rsidRDefault="00414E63" w:rsidP="00414E63">
            <w:pPr>
              <w:spacing w:before="60" w:after="60" w:line="240" w:lineRule="auto"/>
              <w:jc w:val="left"/>
              <w:rPr>
                <w:ins w:id="3031" w:author="Gert Morlion" w:date="2024-08-26T14:06:00Z"/>
                <w:rFonts w:cs="Arial"/>
                <w:sz w:val="16"/>
                <w:szCs w:val="16"/>
              </w:rPr>
            </w:pPr>
            <w:ins w:id="3032" w:author="Bernd Birklhuber" w:date="2025-03-07T13:38:00Z">
              <w:r>
                <w:rPr>
                  <w:rFonts w:cs="Arial"/>
                  <w:sz w:val="16"/>
                  <w:szCs w:val="16"/>
                </w:rPr>
                <w:t>Dataset</w:t>
              </w:r>
              <w:r w:rsidRPr="003A450C">
                <w:rPr>
                  <w:rFonts w:cs="Arial"/>
                  <w:sz w:val="16"/>
                  <w:szCs w:val="16"/>
                </w:rPr>
                <w:t xml:space="preserv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818511" w14:textId="38B7883B" w:rsidR="00414E63" w:rsidRPr="003440C2" w:rsidRDefault="00414E63" w:rsidP="00414E63">
            <w:pPr>
              <w:spacing w:before="60" w:after="60" w:line="240" w:lineRule="auto"/>
              <w:jc w:val="center"/>
              <w:rPr>
                <w:ins w:id="3033" w:author="Gert Morlion" w:date="2024-08-26T14:06:00Z"/>
                <w:rFonts w:cs="Arial"/>
                <w:b/>
                <w:bCs/>
                <w:sz w:val="16"/>
                <w:szCs w:val="16"/>
                <w:lang w:eastAsia="en-US"/>
              </w:rPr>
            </w:pPr>
            <w:ins w:id="3034" w:author="Bernd Birklhuber" w:date="2025-03-07T13:38:00Z">
              <w:r w:rsidRPr="003440C2">
                <w:rPr>
                  <w:rFonts w:cs="Arial"/>
                  <w:sz w:val="16"/>
                  <w:szCs w:val="16"/>
                </w:rPr>
                <w:t>0..*</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6DA9FF1" w14:textId="73F214C6" w:rsidR="00414E63" w:rsidRPr="003440C2" w:rsidRDefault="00414E63" w:rsidP="00414E63">
            <w:pPr>
              <w:spacing w:before="60" w:after="60" w:line="240" w:lineRule="auto"/>
              <w:jc w:val="left"/>
              <w:rPr>
                <w:ins w:id="3035" w:author="Gert Morlion" w:date="2024-08-26T14:06:00Z"/>
                <w:rFonts w:cs="Arial"/>
                <w:sz w:val="16"/>
                <w:szCs w:val="16"/>
              </w:rPr>
            </w:pPr>
            <w:ins w:id="3036" w:author="Bernd Birklhuber" w:date="2025-03-07T13:38:00Z">
              <w:r w:rsidRPr="003440C2">
                <w:rPr>
                  <w:rFonts w:cs="Arial"/>
                  <w:sz w:val="16"/>
                  <w:szCs w:val="16"/>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913EBDD" w14:textId="77777777" w:rsidR="00414E63" w:rsidRDefault="00414E63" w:rsidP="00414E63">
            <w:pPr>
              <w:spacing w:before="60" w:after="60" w:line="240" w:lineRule="auto"/>
              <w:jc w:val="left"/>
              <w:rPr>
                <w:ins w:id="3037" w:author="Bernd Birklhuber" w:date="2025-03-07T13:38:00Z"/>
                <w:rFonts w:cs="Arial"/>
                <w:sz w:val="16"/>
                <w:szCs w:val="16"/>
              </w:rPr>
            </w:pPr>
            <w:ins w:id="3038" w:author="Bernd Birklhuber" w:date="2025-03-07T13:38:00Z">
              <w:r w:rsidRPr="003440C2">
                <w:rPr>
                  <w:rFonts w:cs="Arial"/>
                  <w:sz w:val="16"/>
                  <w:szCs w:val="16"/>
                </w:rPr>
                <w:t>A dataset may be replaced by 1 or more datasets</w:t>
              </w:r>
            </w:ins>
          </w:p>
          <w:p w14:paraId="33F0CCB1" w14:textId="7C4C418B" w:rsidR="00414E63" w:rsidRPr="003440C2" w:rsidRDefault="00414E63" w:rsidP="00414E63">
            <w:pPr>
              <w:spacing w:before="60" w:after="60" w:line="240" w:lineRule="auto"/>
              <w:jc w:val="left"/>
              <w:rPr>
                <w:ins w:id="3039" w:author="Gert Morlion" w:date="2024-08-26T14:06:00Z"/>
                <w:rFonts w:cs="Arial"/>
                <w:sz w:val="16"/>
                <w:szCs w:val="16"/>
              </w:rPr>
            </w:pPr>
            <w:ins w:id="3040" w:author="Bernd Birklhuber" w:date="2025-03-07T13:38:00Z">
              <w:r>
                <w:rPr>
                  <w:rFonts w:cs="Arial"/>
                  <w:sz w:val="16"/>
                  <w:szCs w:val="16"/>
                </w:rPr>
                <w:t>See Note 2</w:t>
              </w:r>
            </w:ins>
          </w:p>
        </w:tc>
      </w:tr>
      <w:tr w:rsidR="00414E63" w:rsidRPr="003440C2" w14:paraId="01947919" w14:textId="77777777" w:rsidTr="004B0AFB">
        <w:trPr>
          <w:cantSplit/>
          <w:ins w:id="304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1833751" w14:textId="147B5D8C" w:rsidR="00414E63" w:rsidRPr="003440C2" w:rsidRDefault="00414E63" w:rsidP="00414E63">
            <w:pPr>
              <w:spacing w:before="60" w:after="60" w:line="240" w:lineRule="auto"/>
              <w:jc w:val="left"/>
              <w:rPr>
                <w:ins w:id="3042" w:author="Gert Morlion" w:date="2024-08-26T14:06:00Z"/>
                <w:rFonts w:cs="Arial"/>
                <w:sz w:val="16"/>
                <w:szCs w:val="16"/>
              </w:rPr>
            </w:pPr>
            <w:ins w:id="3043" w:author="Bernd Birklhuber" w:date="2025-03-07T13:38:00Z">
              <w:r w:rsidRPr="003440C2">
                <w:rPr>
                  <w:rFonts w:cs="Arial"/>
                  <w:sz w:val="16"/>
                  <w:szCs w:val="16"/>
                </w:rPr>
                <w:t>navigationPurpose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EDD485" w14:textId="5BC074A3" w:rsidR="00414E63" w:rsidRPr="003440C2" w:rsidRDefault="00414E63" w:rsidP="00414E63">
            <w:pPr>
              <w:spacing w:before="60" w:after="60" w:line="240" w:lineRule="auto"/>
              <w:jc w:val="left"/>
              <w:rPr>
                <w:ins w:id="3044" w:author="Gert Morlion" w:date="2024-08-26T14:06:00Z"/>
                <w:rFonts w:cs="Arial"/>
                <w:sz w:val="16"/>
                <w:szCs w:val="16"/>
              </w:rPr>
            </w:pPr>
            <w:ins w:id="3045" w:author="Bernd Birklhuber" w:date="2025-03-07T13:38:00Z">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FEF810" w14:textId="01477493" w:rsidR="00414E63" w:rsidRPr="003440C2" w:rsidRDefault="00414E63" w:rsidP="00414E63">
            <w:pPr>
              <w:spacing w:before="60" w:after="60" w:line="240" w:lineRule="auto"/>
              <w:jc w:val="center"/>
              <w:rPr>
                <w:ins w:id="3046" w:author="Gert Morlion" w:date="2024-08-26T14:06:00Z"/>
                <w:rFonts w:cs="Arial"/>
                <w:b/>
                <w:bCs/>
                <w:sz w:val="16"/>
                <w:szCs w:val="16"/>
                <w:lang w:eastAsia="en-US"/>
              </w:rPr>
            </w:pPr>
            <w:ins w:id="3047" w:author="Bernd Birklhuber" w:date="2025-03-07T13:38:00Z">
              <w:r w:rsidRPr="003440C2">
                <w:rPr>
                  <w:rFonts w:cs="Arial"/>
                  <w:sz w:val="16"/>
                  <w:szCs w:val="16"/>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7F607F" w14:textId="2D4FD956" w:rsidR="00414E63" w:rsidRPr="003440C2" w:rsidRDefault="00414E63" w:rsidP="00414E63">
            <w:pPr>
              <w:spacing w:before="60" w:after="60" w:line="240" w:lineRule="auto"/>
              <w:jc w:val="left"/>
              <w:rPr>
                <w:ins w:id="3048" w:author="Gert Morlion" w:date="2024-08-26T14:06:00Z"/>
                <w:rFonts w:cs="Arial"/>
                <w:sz w:val="16"/>
                <w:szCs w:val="16"/>
              </w:rPr>
            </w:pPr>
            <w:ins w:id="3049" w:author="Bernd Birklhuber" w:date="2025-03-07T13:38:00Z">
              <w:r w:rsidRPr="003440C2">
                <w:rPr>
                  <w:rFonts w:cs="Arial"/>
                  <w:sz w:val="16"/>
                  <w:szCs w:val="16"/>
                </w:rPr>
                <w:t>S100_NavigationPurpose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4A5A415" w14:textId="055E209A" w:rsidR="00414E63" w:rsidRPr="003440C2" w:rsidRDefault="00414E63" w:rsidP="00414E63">
            <w:pPr>
              <w:spacing w:before="60" w:after="60" w:line="240" w:lineRule="auto"/>
              <w:jc w:val="left"/>
              <w:rPr>
                <w:ins w:id="3050" w:author="Gert Morlion" w:date="2024-08-26T14:06:00Z"/>
                <w:rFonts w:cs="Arial"/>
                <w:sz w:val="16"/>
                <w:szCs w:val="16"/>
              </w:rPr>
            </w:pPr>
            <w:ins w:id="3051" w:author="Bernd Birklhuber" w:date="2025-03-07T13:38:00Z">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w:t>
              </w:r>
            </w:ins>
            <w:ins w:id="3052" w:author="Bernd Birklhuber" w:date="2025-03-07T13:40:00Z">
              <w:r w:rsidR="006B71C7">
                <w:rPr>
                  <w:rFonts w:cs="Arial"/>
                  <w:sz w:val="16"/>
                  <w:szCs w:val="16"/>
                  <w:lang w:eastAsia="en-US"/>
                </w:rPr>
                <w:t>4</w:t>
              </w:r>
            </w:ins>
            <w:ins w:id="3053" w:author="Bernd Birklhuber" w:date="2025-03-07T13:38:00Z">
              <w:del w:id="3054" w:author="Bernd Birklhuber" w:date="2025-03-07T13:40:00Z">
                <w:r w:rsidRPr="00CA7F2D" w:rsidDel="006B71C7">
                  <w:rPr>
                    <w:rFonts w:cs="Arial"/>
                    <w:sz w:val="16"/>
                    <w:szCs w:val="16"/>
                    <w:lang w:eastAsia="en-US"/>
                  </w:rPr>
                  <w:delText>1</w:delText>
                </w:r>
              </w:del>
              <w:r w:rsidRPr="00CA7F2D">
                <w:rPr>
                  <w:rFonts w:cs="Arial"/>
                  <w:sz w:val="16"/>
                  <w:szCs w:val="16"/>
                  <w:lang w:eastAsia="en-US"/>
                </w:rPr>
                <w:t>01</w:t>
              </w:r>
            </w:ins>
          </w:p>
        </w:tc>
      </w:tr>
      <w:tr w:rsidR="00414E63" w:rsidRPr="003440C2" w14:paraId="47A648D2" w14:textId="77777777" w:rsidTr="004B0AFB">
        <w:trPr>
          <w:cantSplit/>
          <w:ins w:id="305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F661CA" w14:textId="2F9B1821" w:rsidR="00414E63" w:rsidRPr="003440C2" w:rsidRDefault="00414E63" w:rsidP="00414E63">
            <w:pPr>
              <w:spacing w:before="60" w:after="60" w:line="240" w:lineRule="auto"/>
              <w:jc w:val="left"/>
              <w:rPr>
                <w:ins w:id="3056" w:author="Gert Morlion" w:date="2024-08-26T14:06:00Z"/>
                <w:rFonts w:cs="Arial"/>
                <w:sz w:val="16"/>
                <w:szCs w:val="16"/>
              </w:rPr>
            </w:pPr>
            <w:ins w:id="3057" w:author="Bernd Birklhuber" w:date="2025-03-07T13:38:00Z">
              <w:r w:rsidRPr="003440C2">
                <w:rPr>
                  <w:rFonts w:cs="Arial"/>
                  <w:sz w:val="16"/>
                  <w:szCs w:val="16"/>
                </w:rPr>
                <w:t>resourceMaintenance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125496" w14:textId="6BF96B40" w:rsidR="00414E63" w:rsidRPr="003440C2" w:rsidRDefault="00414E63" w:rsidP="00414E63">
            <w:pPr>
              <w:spacing w:before="60" w:after="60" w:line="240" w:lineRule="auto"/>
              <w:jc w:val="left"/>
              <w:rPr>
                <w:ins w:id="3058" w:author="Gert Morlion" w:date="2024-08-26T14:06:00Z"/>
                <w:rFonts w:cs="Arial"/>
                <w:sz w:val="16"/>
                <w:szCs w:val="16"/>
              </w:rPr>
            </w:pPr>
            <w:ins w:id="3059" w:author="Bernd Birklhuber" w:date="2025-03-07T13:38:00Z">
              <w:r w:rsidRPr="00E77DEE">
                <w:rPr>
                  <w:sz w:val="16"/>
                  <w:szCs w:val="16"/>
                </w:rPr>
                <w:t>Information about the frequency of resource updates, and the scope of those updates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43A10A" w14:textId="5A94581B" w:rsidR="00414E63" w:rsidRPr="003440C2" w:rsidRDefault="00414E63" w:rsidP="00414E63">
            <w:pPr>
              <w:spacing w:before="60" w:after="60" w:line="240" w:lineRule="auto"/>
              <w:jc w:val="center"/>
              <w:rPr>
                <w:ins w:id="3060" w:author="Gert Morlion" w:date="2024-08-26T14:06:00Z"/>
                <w:rFonts w:cs="Arial"/>
                <w:b/>
                <w:bCs/>
                <w:sz w:val="16"/>
                <w:szCs w:val="16"/>
                <w:lang w:eastAsia="en-US"/>
              </w:rPr>
            </w:pPr>
            <w:ins w:id="3061" w:author="Bernd Birklhuber"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85A600" w14:textId="0804E658" w:rsidR="00414E63" w:rsidRPr="003440C2" w:rsidRDefault="00414E63" w:rsidP="00414E63">
            <w:pPr>
              <w:spacing w:before="60" w:after="60" w:line="240" w:lineRule="auto"/>
              <w:jc w:val="left"/>
              <w:rPr>
                <w:ins w:id="3062" w:author="Gert Morlion" w:date="2024-08-26T14:06:00Z"/>
                <w:rFonts w:cs="Arial"/>
                <w:sz w:val="16"/>
                <w:szCs w:val="16"/>
              </w:rPr>
            </w:pPr>
            <w:ins w:id="3063" w:author="Bernd Birklhuber" w:date="2025-03-07T13:38:00Z">
              <w:r w:rsidRPr="003440C2">
                <w:rPr>
                  <w:rFonts w:cs="Arial"/>
                  <w:sz w:val="16"/>
                  <w:szCs w:val="16"/>
                </w:rPr>
                <w:t>MD_MaintenanceInformation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F056BFA" w14:textId="77777777" w:rsidR="00414E63" w:rsidRPr="00E77DEE" w:rsidRDefault="00414E63" w:rsidP="00414E63">
            <w:pPr>
              <w:snapToGrid w:val="0"/>
              <w:spacing w:before="60" w:after="60" w:line="240" w:lineRule="auto"/>
              <w:jc w:val="left"/>
              <w:rPr>
                <w:ins w:id="3064" w:author="Bernd Birklhuber" w:date="2025-03-07T13:38:00Z"/>
                <w:sz w:val="16"/>
                <w:szCs w:val="16"/>
              </w:rPr>
            </w:pPr>
            <w:ins w:id="3065" w:author="Bernd Birklhuber" w:date="2025-03-07T13:38:00Z">
              <w:r w:rsidRPr="00E77DEE">
                <w:rPr>
                  <w:sz w:val="16"/>
                  <w:szCs w:val="16"/>
                </w:rPr>
                <w:t>S-100 restricts the multiplicity to 0..1 and adds</w:t>
              </w:r>
              <w:r>
                <w:rPr>
                  <w:sz w:val="16"/>
                  <w:szCs w:val="16"/>
                </w:rPr>
                <w:t xml:space="preserve"> </w:t>
              </w:r>
              <w:r w:rsidRPr="00E77DEE">
                <w:rPr>
                  <w:sz w:val="16"/>
                  <w:szCs w:val="16"/>
                </w:rPr>
                <w:t>specific restrictions on the ISO 19115 structure and content. See clause MD_MaintenanceInformation later in this Part</w:t>
              </w:r>
            </w:ins>
          </w:p>
          <w:p w14:paraId="08051FEC" w14:textId="4E0C1D87" w:rsidR="00414E63" w:rsidRPr="003440C2" w:rsidRDefault="00414E63" w:rsidP="00414E63">
            <w:pPr>
              <w:spacing w:before="60" w:after="60" w:line="240" w:lineRule="auto"/>
              <w:jc w:val="left"/>
              <w:rPr>
                <w:ins w:id="3066" w:author="Gert Morlion" w:date="2024-08-26T14:06:00Z"/>
                <w:rFonts w:cs="Arial"/>
                <w:sz w:val="16"/>
                <w:szCs w:val="16"/>
              </w:rPr>
            </w:pPr>
            <w:ins w:id="3067" w:author="Bernd Birklhuber" w:date="2025-03-07T13:38:00Z">
              <w:r w:rsidRPr="00E77DEE">
                <w:rPr>
                  <w:sz w:val="16"/>
                  <w:szCs w:val="16"/>
                </w:rPr>
                <w:t xml:space="preserve">Format: PnYnMnDTnHnMnS (XML built-in type for ISO 8601 </w:t>
              </w:r>
              <w:r w:rsidRPr="00E77DEE">
                <w:rPr>
                  <w:i/>
                  <w:iCs/>
                  <w:sz w:val="16"/>
                  <w:szCs w:val="16"/>
                </w:rPr>
                <w:t>duration</w:t>
              </w:r>
              <w:r w:rsidRPr="00E77DEE">
                <w:rPr>
                  <w:sz w:val="16"/>
                  <w:szCs w:val="16"/>
                </w:rPr>
                <w:t xml:space="preserve">). See </w:t>
              </w:r>
              <w:r>
                <w:rPr>
                  <w:sz w:val="16"/>
                  <w:szCs w:val="16"/>
                </w:rPr>
                <w:t>S-100 Part 17, clause 17-4.9</w:t>
              </w:r>
            </w:ins>
          </w:p>
        </w:tc>
      </w:tr>
    </w:tbl>
    <w:p w14:paraId="514480F2" w14:textId="77777777" w:rsidR="00175971" w:rsidRDefault="00175971" w:rsidP="00175971">
      <w:pPr>
        <w:spacing w:after="0"/>
        <w:rPr>
          <w:ins w:id="3068" w:author="Gert Morlion" w:date="2024-08-26T14:06:00Z"/>
        </w:rPr>
      </w:pPr>
    </w:p>
    <w:p w14:paraId="4C13A9E4" w14:textId="77777777" w:rsidR="00175971" w:rsidRDefault="00175971" w:rsidP="00175971">
      <w:pPr>
        <w:spacing w:after="120" w:line="240" w:lineRule="auto"/>
        <w:rPr>
          <w:ins w:id="3069" w:author="Gert Morlion" w:date="2024-08-26T14:06:00Z"/>
        </w:rPr>
      </w:pPr>
      <w:commentRangeStart w:id="3070"/>
      <w:commentRangeStart w:id="3071"/>
      <w:commentRangeStart w:id="3072"/>
      <w:ins w:id="3073" w:author="Gert Morlion" w:date="2024-08-26T14:06:00Z">
        <w:r w:rsidRPr="00FE61B1">
          <w:t xml:space="preserve">NOTE 1: description: </w:t>
        </w:r>
        <w:r>
          <w:t>D</w:t>
        </w:r>
        <w:r w:rsidRPr="00FE61B1">
          <w:t xml:space="preserve">uring the </w:t>
        </w:r>
        <w:r>
          <w:t xml:space="preserve">ENC </w:t>
        </w:r>
        <w:r w:rsidRPr="00FE61B1">
          <w:t>Dual</w:t>
        </w:r>
        <w:r>
          <w:t>-</w:t>
        </w:r>
        <w:r w:rsidRPr="00FE61B1">
          <w:t>Fuel transition period</w:t>
        </w:r>
        <w:r>
          <w:t>, it is recommended that</w:t>
        </w:r>
        <w:r w:rsidRPr="00FE61B1">
          <w:t xml:space="preserve"> </w:t>
        </w:r>
        <w:r>
          <w:t>t</w:t>
        </w:r>
        <w:r w:rsidRPr="00FE61B1">
          <w:t xml:space="preserve">he attribute description is </w:t>
        </w:r>
        <w:r>
          <w:t xml:space="preserve">used </w:t>
        </w:r>
        <w:r w:rsidRPr="00FE61B1">
          <w:t xml:space="preserve">to identify equivalent S-57 ENCs in S-101. This information is to be semicolon separated to distinguish it from any other information, </w:t>
        </w:r>
        <w:r>
          <w:t>for example</w:t>
        </w:r>
        <w:r w:rsidRPr="00FE61B1">
          <w:t xml:space="preserve"> for 1 to 1 mapping &lt;XC:description&gt;;GB5DNABH;&lt;/XC:description&gt; and for more than one equivalent S-57 ENC: &lt;XC:description&gt;;NL4NZ110;NL5WS130;&lt;/XC:description&gt;</w:t>
        </w:r>
        <w:r>
          <w:t>.</w:t>
        </w:r>
        <w:r w:rsidRPr="00FE61B1">
          <w:t xml:space="preserve"> If the mapping is partial, a “p” should be included at the end of the S-57 dataset name, </w:t>
        </w:r>
        <w:r>
          <w:t>for example</w:t>
        </w:r>
        <w:r w:rsidRPr="00FE61B1">
          <w:t xml:space="preserve">  &lt;XC:description&gt;;GB5DNABHp;&lt;/XC:description&gt;. There may be scenarios for non-ECDIS use only, where S-101 ENCs are produced without equivalent S-57 ENCs</w:t>
        </w:r>
        <w:r>
          <w:t>;</w:t>
        </w:r>
        <w:r w:rsidRPr="00FE61B1">
          <w:t xml:space="preserve"> this </w:t>
        </w:r>
        <w:r>
          <w:t>should</w:t>
        </w:r>
        <w:r w:rsidRPr="00FE61B1">
          <w:t xml:space="preserve"> be shown using an “n” as &lt;XC:description&gt;;n;&lt;/XC:description&gt;</w:t>
        </w:r>
        <w:commentRangeEnd w:id="3070"/>
        <w:r>
          <w:rPr>
            <w:rStyle w:val="Kommentarzeichen"/>
          </w:rPr>
          <w:commentReference w:id="3070"/>
        </w:r>
      </w:ins>
      <w:commentRangeEnd w:id="3071"/>
      <w:r w:rsidR="00C61B4F">
        <w:rPr>
          <w:rStyle w:val="Kommentarzeichen"/>
        </w:rPr>
        <w:commentReference w:id="3071"/>
      </w:r>
      <w:commentRangeEnd w:id="3072"/>
      <w:r w:rsidR="00C56704">
        <w:rPr>
          <w:rStyle w:val="Kommentarzeichen"/>
        </w:rPr>
        <w:commentReference w:id="3072"/>
      </w:r>
    </w:p>
    <w:p w14:paraId="562D28B3" w14:textId="77777777" w:rsidR="00240D52" w:rsidRDefault="00240D52" w:rsidP="00240D52">
      <w:pPr>
        <w:spacing w:after="120" w:line="240" w:lineRule="auto"/>
        <w:rPr>
          <w:ins w:id="3074" w:author="Gert Morlion" w:date="2024-08-26T14:06:00Z"/>
        </w:rPr>
      </w:pPr>
      <w:ins w:id="3075" w:author="Gert Morlion" w:date="2024-08-26T14:06:00Z">
        <w:r>
          <w:t xml:space="preserve">NOTE 2: replacedData and dataReplacement: The attribute replacedData is mandatory if the attribute purpose (see clause 12.1.2.3) is set to value </w:t>
        </w:r>
        <w:r>
          <w:rPr>
            <w:i/>
          </w:rPr>
          <w:t>5</w:t>
        </w:r>
        <w:r>
          <w:t xml:space="preserve"> (cancellation). The attribute dataReplacement is mandatory if replacedData = </w:t>
        </w:r>
        <w:r>
          <w:rPr>
            <w:i/>
          </w:rPr>
          <w:t>True</w:t>
        </w:r>
        <w:r>
          <w:t>.</w:t>
        </w:r>
      </w:ins>
    </w:p>
    <w:p w14:paraId="5C65A61F" w14:textId="77777777" w:rsidR="009613DB" w:rsidRPr="009F0C13" w:rsidRDefault="009613DB" w:rsidP="009613DB">
      <w:pPr>
        <w:pStyle w:val="berschrift4"/>
        <w:keepLines/>
        <w:tabs>
          <w:tab w:val="clear" w:pos="940"/>
          <w:tab w:val="clear" w:pos="1140"/>
          <w:tab w:val="clear" w:pos="1360"/>
          <w:tab w:val="left" w:pos="993"/>
        </w:tabs>
        <w:spacing w:before="120" w:after="120" w:line="240" w:lineRule="auto"/>
        <w:ind w:left="993" w:hanging="993"/>
        <w:rPr>
          <w:ins w:id="3076" w:author="Gert Morlion" w:date="2024-08-26T14:08:00Z"/>
        </w:rPr>
      </w:pPr>
      <w:ins w:id="3077" w:author="Gert Morlion" w:date="2024-08-26T14:08:00Z">
        <w:r w:rsidRPr="009F0C13">
          <w:t>S100_</w:t>
        </w:r>
        <w:r>
          <w:t>NavigationPurpose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9613DB" w:rsidRPr="00A04EA2" w14:paraId="134C7906" w14:textId="77777777" w:rsidTr="009613DB">
        <w:trPr>
          <w:cantSplit/>
          <w:trHeight w:val="277"/>
          <w:ins w:id="3078" w:author="Gert Morlion" w:date="2024-08-26T14:08:00Z"/>
        </w:trPr>
        <w:tc>
          <w:tcPr>
            <w:tcW w:w="1393" w:type="dxa"/>
            <w:shd w:val="clear" w:color="auto" w:fill="D9D9D9"/>
          </w:tcPr>
          <w:p w14:paraId="42A2D02C" w14:textId="77777777" w:rsidR="009613DB" w:rsidRPr="00A04EA2" w:rsidRDefault="009613DB" w:rsidP="004B0AFB">
            <w:pPr>
              <w:snapToGrid w:val="0"/>
              <w:spacing w:before="60" w:after="60" w:line="240" w:lineRule="auto"/>
              <w:rPr>
                <w:ins w:id="3079" w:author="Gert Morlion" w:date="2024-08-26T14:08:00Z"/>
                <w:rFonts w:cs="Arial"/>
                <w:b/>
                <w:sz w:val="16"/>
                <w:szCs w:val="16"/>
              </w:rPr>
            </w:pPr>
            <w:bookmarkStart w:id="3080" w:name="_Hlk91097681"/>
            <w:ins w:id="3081" w:author="Gert Morlion" w:date="2024-08-26T14:08:00Z">
              <w:r>
                <w:rPr>
                  <w:rFonts w:cs="Arial"/>
                  <w:b/>
                  <w:sz w:val="16"/>
                  <w:szCs w:val="16"/>
                </w:rPr>
                <w:t>Item</w:t>
              </w:r>
            </w:ins>
          </w:p>
        </w:tc>
        <w:tc>
          <w:tcPr>
            <w:tcW w:w="3006" w:type="dxa"/>
            <w:shd w:val="clear" w:color="auto" w:fill="D9D9D9"/>
          </w:tcPr>
          <w:p w14:paraId="7B190AD0" w14:textId="77777777" w:rsidR="009613DB" w:rsidRPr="00A04EA2" w:rsidRDefault="009613DB" w:rsidP="004B0AFB">
            <w:pPr>
              <w:snapToGrid w:val="0"/>
              <w:spacing w:before="60" w:after="60" w:line="240" w:lineRule="auto"/>
              <w:rPr>
                <w:ins w:id="3082" w:author="Gert Morlion" w:date="2024-08-26T14:08:00Z"/>
                <w:rFonts w:cs="Arial"/>
                <w:b/>
                <w:sz w:val="16"/>
                <w:szCs w:val="16"/>
              </w:rPr>
            </w:pPr>
            <w:ins w:id="3083" w:author="Gert Morlion" w:date="2024-08-26T14:08:00Z">
              <w:r w:rsidRPr="00A04EA2">
                <w:rPr>
                  <w:rFonts w:cs="Arial"/>
                  <w:b/>
                  <w:sz w:val="16"/>
                  <w:szCs w:val="16"/>
                </w:rPr>
                <w:t>Name</w:t>
              </w:r>
            </w:ins>
          </w:p>
        </w:tc>
        <w:tc>
          <w:tcPr>
            <w:tcW w:w="3420" w:type="dxa"/>
            <w:shd w:val="clear" w:color="auto" w:fill="D9D9D9"/>
          </w:tcPr>
          <w:p w14:paraId="0AC0BDCF" w14:textId="77777777" w:rsidR="009613DB" w:rsidRPr="00A04EA2" w:rsidRDefault="009613DB" w:rsidP="004B0AFB">
            <w:pPr>
              <w:snapToGrid w:val="0"/>
              <w:spacing w:before="60" w:after="60" w:line="240" w:lineRule="auto"/>
              <w:rPr>
                <w:ins w:id="3084" w:author="Gert Morlion" w:date="2024-08-26T14:08:00Z"/>
                <w:rFonts w:cs="Arial"/>
                <w:b/>
                <w:sz w:val="16"/>
                <w:szCs w:val="16"/>
              </w:rPr>
            </w:pPr>
            <w:ins w:id="3085" w:author="Gert Morlion" w:date="2024-08-26T14:08:00Z">
              <w:r w:rsidRPr="00A04EA2">
                <w:rPr>
                  <w:rFonts w:cs="Arial"/>
                  <w:b/>
                  <w:sz w:val="16"/>
                  <w:szCs w:val="16"/>
                </w:rPr>
                <w:t>Description</w:t>
              </w:r>
            </w:ins>
          </w:p>
        </w:tc>
        <w:tc>
          <w:tcPr>
            <w:tcW w:w="804" w:type="dxa"/>
            <w:shd w:val="clear" w:color="auto" w:fill="D9D9D9"/>
          </w:tcPr>
          <w:p w14:paraId="1F3E6593" w14:textId="77777777" w:rsidR="009613DB" w:rsidRPr="00A04EA2" w:rsidRDefault="009613DB" w:rsidP="004B0AFB">
            <w:pPr>
              <w:snapToGrid w:val="0"/>
              <w:spacing w:before="60" w:after="60" w:line="240" w:lineRule="auto"/>
              <w:jc w:val="center"/>
              <w:rPr>
                <w:ins w:id="3086" w:author="Gert Morlion" w:date="2024-08-26T14:08:00Z"/>
                <w:rFonts w:cs="Arial"/>
                <w:b/>
                <w:sz w:val="16"/>
                <w:szCs w:val="16"/>
              </w:rPr>
            </w:pPr>
            <w:ins w:id="3087" w:author="Gert Morlion" w:date="2024-08-26T14:08:00Z">
              <w:r w:rsidRPr="00A04EA2">
                <w:rPr>
                  <w:rFonts w:cs="Arial"/>
                  <w:b/>
                  <w:sz w:val="16"/>
                  <w:szCs w:val="16"/>
                </w:rPr>
                <w:t>Code</w:t>
              </w:r>
            </w:ins>
          </w:p>
        </w:tc>
        <w:tc>
          <w:tcPr>
            <w:tcW w:w="5528" w:type="dxa"/>
            <w:shd w:val="clear" w:color="auto" w:fill="D9D9D9"/>
          </w:tcPr>
          <w:p w14:paraId="37CB74CC" w14:textId="77777777" w:rsidR="009613DB" w:rsidRPr="00A04EA2" w:rsidRDefault="009613DB" w:rsidP="004B0AFB">
            <w:pPr>
              <w:snapToGrid w:val="0"/>
              <w:spacing w:before="60" w:after="60" w:line="240" w:lineRule="auto"/>
              <w:rPr>
                <w:ins w:id="3088" w:author="Gert Morlion" w:date="2024-08-26T14:08:00Z"/>
                <w:rFonts w:cs="Arial"/>
                <w:b/>
                <w:sz w:val="16"/>
                <w:szCs w:val="16"/>
              </w:rPr>
            </w:pPr>
            <w:ins w:id="3089" w:author="Gert Morlion" w:date="2024-08-26T14:08:00Z">
              <w:r w:rsidRPr="00A04EA2">
                <w:rPr>
                  <w:rFonts w:cs="Arial"/>
                  <w:b/>
                  <w:sz w:val="16"/>
                  <w:szCs w:val="16"/>
                </w:rPr>
                <w:t>Remarks</w:t>
              </w:r>
            </w:ins>
          </w:p>
        </w:tc>
      </w:tr>
      <w:tr w:rsidR="009613DB" w:rsidRPr="00A04EA2" w14:paraId="150027EB" w14:textId="77777777" w:rsidTr="004B0AFB">
        <w:trPr>
          <w:cantSplit/>
          <w:trHeight w:val="305"/>
          <w:ins w:id="3090" w:author="Gert Morlion" w:date="2024-08-26T14:08:00Z"/>
        </w:trPr>
        <w:tc>
          <w:tcPr>
            <w:tcW w:w="1393" w:type="dxa"/>
          </w:tcPr>
          <w:p w14:paraId="77CB9685" w14:textId="77777777" w:rsidR="009613DB" w:rsidRPr="00A04EA2" w:rsidRDefault="009613DB" w:rsidP="004B0AFB">
            <w:pPr>
              <w:snapToGrid w:val="0"/>
              <w:spacing w:before="60" w:after="60" w:line="240" w:lineRule="auto"/>
              <w:rPr>
                <w:ins w:id="3091" w:author="Gert Morlion" w:date="2024-08-26T14:08:00Z"/>
                <w:rFonts w:cs="Arial"/>
                <w:sz w:val="16"/>
                <w:szCs w:val="16"/>
              </w:rPr>
            </w:pPr>
            <w:ins w:id="3092" w:author="Gert Morlion" w:date="2024-08-26T14:08:00Z">
              <w:r w:rsidRPr="00A04EA2">
                <w:rPr>
                  <w:rFonts w:cs="Arial"/>
                  <w:sz w:val="16"/>
                  <w:szCs w:val="16"/>
                </w:rPr>
                <w:t>Enumeration</w:t>
              </w:r>
            </w:ins>
          </w:p>
        </w:tc>
        <w:tc>
          <w:tcPr>
            <w:tcW w:w="3006" w:type="dxa"/>
          </w:tcPr>
          <w:p w14:paraId="585A671F" w14:textId="77777777" w:rsidR="009613DB" w:rsidRPr="00A04EA2" w:rsidRDefault="009613DB" w:rsidP="004B0AFB">
            <w:pPr>
              <w:snapToGrid w:val="0"/>
              <w:spacing w:before="60" w:after="60" w:line="240" w:lineRule="auto"/>
              <w:rPr>
                <w:ins w:id="3093" w:author="Gert Morlion" w:date="2024-08-26T14:08:00Z"/>
                <w:rFonts w:cs="Arial"/>
                <w:sz w:val="16"/>
                <w:szCs w:val="16"/>
              </w:rPr>
            </w:pPr>
            <w:ins w:id="3094" w:author="Gert Morlion" w:date="2024-08-26T14:08:00Z">
              <w:r w:rsidRPr="00A04EA2">
                <w:rPr>
                  <w:rFonts w:cs="Arial"/>
                  <w:sz w:val="16"/>
                  <w:szCs w:val="16"/>
                </w:rPr>
                <w:t>S100_NavigationPurpose</w:t>
              </w:r>
            </w:ins>
          </w:p>
        </w:tc>
        <w:tc>
          <w:tcPr>
            <w:tcW w:w="3420" w:type="dxa"/>
          </w:tcPr>
          <w:p w14:paraId="1F330561" w14:textId="77777777" w:rsidR="009613DB" w:rsidRPr="00A04EA2" w:rsidRDefault="009613DB" w:rsidP="004B0AFB">
            <w:pPr>
              <w:snapToGrid w:val="0"/>
              <w:spacing w:before="60" w:after="60" w:line="240" w:lineRule="auto"/>
              <w:rPr>
                <w:ins w:id="3095" w:author="Gert Morlion" w:date="2024-08-26T14:08:00Z"/>
                <w:rFonts w:cs="Arial"/>
                <w:sz w:val="16"/>
                <w:szCs w:val="16"/>
              </w:rPr>
            </w:pPr>
            <w:ins w:id="3096" w:author="Gert Morlion" w:date="2024-08-26T14:08:00Z">
              <w:r w:rsidRPr="00A04EA2">
                <w:rPr>
                  <w:rFonts w:cs="Arial"/>
                  <w:sz w:val="16"/>
                  <w:szCs w:val="16"/>
                </w:rPr>
                <w:t xml:space="preserve">The purpose of the </w:t>
              </w:r>
              <w:r>
                <w:rPr>
                  <w:rFonts w:cs="Arial"/>
                  <w:sz w:val="16"/>
                  <w:szCs w:val="16"/>
                </w:rPr>
                <w:t>d</w:t>
              </w:r>
              <w:r w:rsidRPr="00A04EA2">
                <w:rPr>
                  <w:rFonts w:cs="Arial"/>
                  <w:sz w:val="16"/>
                  <w:szCs w:val="16"/>
                </w:rPr>
                <w:t>ataset</w:t>
              </w:r>
            </w:ins>
          </w:p>
        </w:tc>
        <w:tc>
          <w:tcPr>
            <w:tcW w:w="804" w:type="dxa"/>
          </w:tcPr>
          <w:p w14:paraId="03620A0C" w14:textId="77777777" w:rsidR="009613DB" w:rsidRPr="00A04EA2" w:rsidRDefault="009613DB" w:rsidP="004B0AFB">
            <w:pPr>
              <w:snapToGrid w:val="0"/>
              <w:spacing w:before="60" w:after="60" w:line="240" w:lineRule="auto"/>
              <w:jc w:val="center"/>
              <w:rPr>
                <w:ins w:id="3097" w:author="Gert Morlion" w:date="2024-08-26T14:08:00Z"/>
                <w:rFonts w:cs="Arial"/>
                <w:sz w:val="16"/>
                <w:szCs w:val="16"/>
              </w:rPr>
            </w:pPr>
            <w:ins w:id="3098" w:author="Gert Morlion" w:date="2024-08-26T14:08:00Z">
              <w:r w:rsidRPr="00A04EA2">
                <w:rPr>
                  <w:rFonts w:cs="Arial"/>
                  <w:sz w:val="16"/>
                  <w:szCs w:val="16"/>
                </w:rPr>
                <w:t>-</w:t>
              </w:r>
            </w:ins>
          </w:p>
        </w:tc>
        <w:tc>
          <w:tcPr>
            <w:tcW w:w="5528" w:type="dxa"/>
          </w:tcPr>
          <w:p w14:paraId="63281D7D" w14:textId="77777777" w:rsidR="009613DB" w:rsidRPr="00A04EA2" w:rsidRDefault="009613DB" w:rsidP="004B0AFB">
            <w:pPr>
              <w:spacing w:before="60" w:after="60" w:line="240" w:lineRule="auto"/>
              <w:rPr>
                <w:ins w:id="3099" w:author="Gert Morlion" w:date="2024-08-26T14:08:00Z"/>
                <w:rFonts w:cs="Arial"/>
                <w:sz w:val="16"/>
                <w:szCs w:val="16"/>
              </w:rPr>
            </w:pPr>
            <w:ins w:id="3100" w:author="Gert Morlion" w:date="2024-08-26T14:08:00Z">
              <w:r w:rsidRPr="00A04EA2" w:rsidDel="006A2EDF">
                <w:rPr>
                  <w:rFonts w:cs="Arial"/>
                  <w:sz w:val="16"/>
                  <w:szCs w:val="16"/>
                  <w:lang w:eastAsia="en-US"/>
                </w:rPr>
                <w:t xml:space="preserve"> </w:t>
              </w:r>
            </w:ins>
          </w:p>
        </w:tc>
      </w:tr>
      <w:tr w:rsidR="009613DB" w:rsidRPr="00A04EA2" w14:paraId="0E1ED06D" w14:textId="77777777" w:rsidTr="004B0AFB">
        <w:trPr>
          <w:cantSplit/>
          <w:trHeight w:val="277"/>
          <w:ins w:id="3101" w:author="Gert Morlion" w:date="2024-08-26T14:08:00Z"/>
        </w:trPr>
        <w:tc>
          <w:tcPr>
            <w:tcW w:w="1393" w:type="dxa"/>
          </w:tcPr>
          <w:p w14:paraId="42081E3D" w14:textId="77777777" w:rsidR="009613DB" w:rsidRPr="00A04EA2" w:rsidRDefault="009613DB" w:rsidP="004B0AFB">
            <w:pPr>
              <w:snapToGrid w:val="0"/>
              <w:spacing w:before="60" w:after="60" w:line="240" w:lineRule="auto"/>
              <w:rPr>
                <w:ins w:id="3102" w:author="Gert Morlion" w:date="2024-08-26T14:08:00Z"/>
                <w:rFonts w:cs="Arial"/>
                <w:sz w:val="16"/>
                <w:szCs w:val="16"/>
              </w:rPr>
            </w:pPr>
            <w:ins w:id="3103" w:author="Gert Morlion" w:date="2024-08-26T14:08:00Z">
              <w:r w:rsidRPr="00A04EA2">
                <w:rPr>
                  <w:rFonts w:cs="Arial"/>
                  <w:sz w:val="16"/>
                  <w:szCs w:val="16"/>
                </w:rPr>
                <w:t>Value</w:t>
              </w:r>
            </w:ins>
          </w:p>
        </w:tc>
        <w:tc>
          <w:tcPr>
            <w:tcW w:w="3006" w:type="dxa"/>
          </w:tcPr>
          <w:p w14:paraId="4C7CE905" w14:textId="77777777" w:rsidR="009613DB" w:rsidRPr="00A04EA2" w:rsidRDefault="009613DB" w:rsidP="004B0AFB">
            <w:pPr>
              <w:snapToGrid w:val="0"/>
              <w:spacing w:before="60" w:after="60" w:line="240" w:lineRule="auto"/>
              <w:rPr>
                <w:ins w:id="3104" w:author="Gert Morlion" w:date="2024-08-26T14:08:00Z"/>
                <w:rFonts w:cs="Arial"/>
                <w:sz w:val="16"/>
                <w:szCs w:val="16"/>
              </w:rPr>
            </w:pPr>
            <w:ins w:id="3105" w:author="Gert Morlion" w:date="2024-08-26T14:08:00Z">
              <w:r w:rsidRPr="00A04EA2">
                <w:rPr>
                  <w:rFonts w:cs="Arial"/>
                  <w:sz w:val="16"/>
                  <w:szCs w:val="16"/>
                </w:rPr>
                <w:t>port</w:t>
              </w:r>
            </w:ins>
          </w:p>
        </w:tc>
        <w:tc>
          <w:tcPr>
            <w:tcW w:w="3420" w:type="dxa"/>
          </w:tcPr>
          <w:p w14:paraId="6F043D01" w14:textId="77777777" w:rsidR="009613DB" w:rsidRPr="00A04EA2" w:rsidRDefault="009613DB" w:rsidP="004B0AFB">
            <w:pPr>
              <w:snapToGrid w:val="0"/>
              <w:spacing w:before="60" w:after="60" w:line="240" w:lineRule="auto"/>
              <w:rPr>
                <w:ins w:id="3106" w:author="Gert Morlion" w:date="2024-08-26T14:08:00Z"/>
                <w:rFonts w:cs="Arial"/>
                <w:sz w:val="16"/>
                <w:szCs w:val="16"/>
              </w:rPr>
            </w:pPr>
            <w:ins w:id="3107" w:author="Gert Morlion" w:date="2024-08-26T14:08:00Z">
              <w:r w:rsidRPr="00A04EA2">
                <w:rPr>
                  <w:rFonts w:cs="Arial"/>
                  <w:sz w:val="16"/>
                  <w:szCs w:val="16"/>
                </w:rPr>
                <w:t>For port and near shore operations</w:t>
              </w:r>
            </w:ins>
          </w:p>
        </w:tc>
        <w:tc>
          <w:tcPr>
            <w:tcW w:w="804" w:type="dxa"/>
          </w:tcPr>
          <w:p w14:paraId="10A5478D" w14:textId="77777777" w:rsidR="009613DB" w:rsidRPr="00A04EA2" w:rsidRDefault="009613DB" w:rsidP="004B0AFB">
            <w:pPr>
              <w:snapToGrid w:val="0"/>
              <w:spacing w:before="60" w:after="60" w:line="240" w:lineRule="auto"/>
              <w:jc w:val="center"/>
              <w:rPr>
                <w:ins w:id="3108" w:author="Gert Morlion" w:date="2024-08-26T14:08:00Z"/>
                <w:rFonts w:cs="Arial"/>
                <w:sz w:val="16"/>
                <w:szCs w:val="16"/>
              </w:rPr>
            </w:pPr>
            <w:ins w:id="3109" w:author="Gert Morlion" w:date="2024-08-26T14:08:00Z">
              <w:r w:rsidRPr="00A04EA2">
                <w:rPr>
                  <w:rFonts w:cs="Arial"/>
                  <w:sz w:val="16"/>
                  <w:szCs w:val="16"/>
                </w:rPr>
                <w:t>1</w:t>
              </w:r>
            </w:ins>
          </w:p>
        </w:tc>
        <w:tc>
          <w:tcPr>
            <w:tcW w:w="5528" w:type="dxa"/>
          </w:tcPr>
          <w:p w14:paraId="2FB6AD30" w14:textId="77777777" w:rsidR="009613DB" w:rsidRPr="00A04EA2" w:rsidRDefault="009613DB" w:rsidP="004B0AFB">
            <w:pPr>
              <w:snapToGrid w:val="0"/>
              <w:spacing w:before="60" w:after="60" w:line="240" w:lineRule="auto"/>
              <w:rPr>
                <w:ins w:id="3110" w:author="Gert Morlion" w:date="2024-08-26T14:08:00Z"/>
                <w:rFonts w:cs="Arial"/>
                <w:sz w:val="16"/>
                <w:szCs w:val="16"/>
              </w:rPr>
            </w:pPr>
            <w:ins w:id="3111" w:author="Gert Morlion" w:date="2024-08-26T14:08:00Z">
              <w:r w:rsidRPr="00A04EA2">
                <w:rPr>
                  <w:rFonts w:cs="Arial"/>
                  <w:sz w:val="16"/>
                  <w:szCs w:val="16"/>
                </w:rPr>
                <w:t>-</w:t>
              </w:r>
            </w:ins>
          </w:p>
        </w:tc>
      </w:tr>
      <w:tr w:rsidR="009613DB" w:rsidRPr="00A04EA2" w14:paraId="6AB91A3F" w14:textId="77777777" w:rsidTr="004B0AFB">
        <w:trPr>
          <w:cantSplit/>
          <w:trHeight w:val="277"/>
          <w:ins w:id="3112" w:author="Gert Morlion" w:date="2024-08-26T14:08:00Z"/>
        </w:trPr>
        <w:tc>
          <w:tcPr>
            <w:tcW w:w="1393" w:type="dxa"/>
          </w:tcPr>
          <w:p w14:paraId="4F2E8BBC" w14:textId="77777777" w:rsidR="009613DB" w:rsidRPr="00A04EA2" w:rsidRDefault="009613DB" w:rsidP="004B0AFB">
            <w:pPr>
              <w:snapToGrid w:val="0"/>
              <w:spacing w:before="60" w:after="60" w:line="240" w:lineRule="auto"/>
              <w:rPr>
                <w:ins w:id="3113" w:author="Gert Morlion" w:date="2024-08-26T14:08:00Z"/>
                <w:rFonts w:cs="Arial"/>
                <w:sz w:val="16"/>
                <w:szCs w:val="16"/>
              </w:rPr>
            </w:pPr>
            <w:ins w:id="3114" w:author="Gert Morlion" w:date="2024-08-26T14:08:00Z">
              <w:r w:rsidRPr="00A04EA2">
                <w:rPr>
                  <w:rFonts w:cs="Arial"/>
                  <w:sz w:val="16"/>
                  <w:szCs w:val="16"/>
                </w:rPr>
                <w:t>Value</w:t>
              </w:r>
            </w:ins>
          </w:p>
        </w:tc>
        <w:tc>
          <w:tcPr>
            <w:tcW w:w="3006" w:type="dxa"/>
          </w:tcPr>
          <w:p w14:paraId="47B39698" w14:textId="77777777" w:rsidR="009613DB" w:rsidRPr="00A04EA2" w:rsidRDefault="009613DB" w:rsidP="004B0AFB">
            <w:pPr>
              <w:snapToGrid w:val="0"/>
              <w:spacing w:before="60" w:after="60" w:line="240" w:lineRule="auto"/>
              <w:rPr>
                <w:ins w:id="3115" w:author="Gert Morlion" w:date="2024-08-26T14:08:00Z"/>
                <w:rFonts w:cs="Arial"/>
                <w:sz w:val="16"/>
                <w:szCs w:val="16"/>
              </w:rPr>
            </w:pPr>
            <w:ins w:id="3116" w:author="Gert Morlion" w:date="2024-08-26T14:08:00Z">
              <w:r w:rsidRPr="00A04EA2">
                <w:rPr>
                  <w:rFonts w:cs="Arial"/>
                  <w:sz w:val="16"/>
                  <w:szCs w:val="16"/>
                </w:rPr>
                <w:t>transit</w:t>
              </w:r>
            </w:ins>
          </w:p>
        </w:tc>
        <w:tc>
          <w:tcPr>
            <w:tcW w:w="3420" w:type="dxa"/>
          </w:tcPr>
          <w:p w14:paraId="4FA52341" w14:textId="77777777" w:rsidR="009613DB" w:rsidRPr="00A04EA2" w:rsidRDefault="009613DB" w:rsidP="004B0AFB">
            <w:pPr>
              <w:snapToGrid w:val="0"/>
              <w:spacing w:before="60" w:after="60" w:line="240" w:lineRule="auto"/>
              <w:rPr>
                <w:ins w:id="3117" w:author="Gert Morlion" w:date="2024-08-26T14:08:00Z"/>
                <w:rFonts w:cs="Arial"/>
                <w:sz w:val="16"/>
                <w:szCs w:val="16"/>
              </w:rPr>
            </w:pPr>
            <w:ins w:id="3118" w:author="Gert Morlion" w:date="2024-08-26T14:08:00Z">
              <w:r w:rsidRPr="00A04EA2">
                <w:rPr>
                  <w:rFonts w:cs="Arial"/>
                  <w:sz w:val="16"/>
                  <w:szCs w:val="16"/>
                </w:rPr>
                <w:t>For coast and planning purposes</w:t>
              </w:r>
            </w:ins>
          </w:p>
        </w:tc>
        <w:tc>
          <w:tcPr>
            <w:tcW w:w="804" w:type="dxa"/>
          </w:tcPr>
          <w:p w14:paraId="0D464CE2" w14:textId="77777777" w:rsidR="009613DB" w:rsidRPr="00A04EA2" w:rsidRDefault="009613DB" w:rsidP="004B0AFB">
            <w:pPr>
              <w:snapToGrid w:val="0"/>
              <w:spacing w:before="60" w:after="60" w:line="240" w:lineRule="auto"/>
              <w:jc w:val="center"/>
              <w:rPr>
                <w:ins w:id="3119" w:author="Gert Morlion" w:date="2024-08-26T14:08:00Z"/>
                <w:rFonts w:cs="Arial"/>
                <w:sz w:val="16"/>
                <w:szCs w:val="16"/>
              </w:rPr>
            </w:pPr>
            <w:ins w:id="3120" w:author="Gert Morlion" w:date="2024-08-26T14:08:00Z">
              <w:r w:rsidRPr="00A04EA2">
                <w:rPr>
                  <w:rFonts w:cs="Arial"/>
                  <w:sz w:val="16"/>
                  <w:szCs w:val="16"/>
                </w:rPr>
                <w:t>2</w:t>
              </w:r>
            </w:ins>
          </w:p>
        </w:tc>
        <w:tc>
          <w:tcPr>
            <w:tcW w:w="5528" w:type="dxa"/>
          </w:tcPr>
          <w:p w14:paraId="5D002C87" w14:textId="77777777" w:rsidR="009613DB" w:rsidRPr="00A04EA2" w:rsidRDefault="009613DB" w:rsidP="004B0AFB">
            <w:pPr>
              <w:snapToGrid w:val="0"/>
              <w:spacing w:before="60" w:after="60" w:line="240" w:lineRule="auto"/>
              <w:rPr>
                <w:ins w:id="3121" w:author="Gert Morlion" w:date="2024-08-26T14:08:00Z"/>
                <w:rFonts w:cs="Arial"/>
                <w:sz w:val="16"/>
                <w:szCs w:val="16"/>
              </w:rPr>
            </w:pPr>
            <w:ins w:id="3122" w:author="Gert Morlion" w:date="2024-08-26T14:08:00Z">
              <w:r w:rsidRPr="00A04EA2">
                <w:rPr>
                  <w:rFonts w:cs="Arial"/>
                  <w:sz w:val="16"/>
                  <w:szCs w:val="16"/>
                </w:rPr>
                <w:t>-</w:t>
              </w:r>
            </w:ins>
          </w:p>
        </w:tc>
      </w:tr>
      <w:tr w:rsidR="009613DB" w:rsidRPr="00A04EA2" w14:paraId="6C29219F" w14:textId="77777777" w:rsidTr="004B0AFB">
        <w:trPr>
          <w:cantSplit/>
          <w:trHeight w:val="305"/>
          <w:ins w:id="3123" w:author="Gert Morlion" w:date="2024-08-26T14:08:00Z"/>
        </w:trPr>
        <w:tc>
          <w:tcPr>
            <w:tcW w:w="1393" w:type="dxa"/>
          </w:tcPr>
          <w:p w14:paraId="5A30CF9B" w14:textId="77777777" w:rsidR="009613DB" w:rsidRPr="00A04EA2" w:rsidRDefault="009613DB" w:rsidP="004B0AFB">
            <w:pPr>
              <w:snapToGrid w:val="0"/>
              <w:spacing w:before="60" w:after="60" w:line="240" w:lineRule="auto"/>
              <w:rPr>
                <w:ins w:id="3124" w:author="Gert Morlion" w:date="2024-08-26T14:08:00Z"/>
                <w:rFonts w:cs="Arial"/>
                <w:sz w:val="16"/>
                <w:szCs w:val="16"/>
              </w:rPr>
            </w:pPr>
            <w:ins w:id="3125" w:author="Gert Morlion" w:date="2024-08-26T14:08:00Z">
              <w:r w:rsidRPr="00A04EA2">
                <w:rPr>
                  <w:rFonts w:cs="Arial"/>
                  <w:sz w:val="16"/>
                  <w:szCs w:val="16"/>
                </w:rPr>
                <w:t>Value</w:t>
              </w:r>
            </w:ins>
          </w:p>
        </w:tc>
        <w:tc>
          <w:tcPr>
            <w:tcW w:w="3006" w:type="dxa"/>
          </w:tcPr>
          <w:p w14:paraId="1D995CA8" w14:textId="77777777" w:rsidR="009613DB" w:rsidRPr="00A04EA2" w:rsidRDefault="009613DB" w:rsidP="004B0AFB">
            <w:pPr>
              <w:snapToGrid w:val="0"/>
              <w:spacing w:before="60" w:after="60" w:line="240" w:lineRule="auto"/>
              <w:rPr>
                <w:ins w:id="3126" w:author="Gert Morlion" w:date="2024-08-26T14:08:00Z"/>
                <w:rFonts w:cs="Arial"/>
                <w:sz w:val="16"/>
                <w:szCs w:val="16"/>
              </w:rPr>
            </w:pPr>
            <w:ins w:id="3127" w:author="Gert Morlion" w:date="2024-08-26T14:08:00Z">
              <w:r w:rsidRPr="00A04EA2">
                <w:rPr>
                  <w:rFonts w:cs="Arial"/>
                  <w:sz w:val="16"/>
                  <w:szCs w:val="16"/>
                </w:rPr>
                <w:t>overview</w:t>
              </w:r>
            </w:ins>
          </w:p>
        </w:tc>
        <w:tc>
          <w:tcPr>
            <w:tcW w:w="3420" w:type="dxa"/>
          </w:tcPr>
          <w:p w14:paraId="1F84495D" w14:textId="77777777" w:rsidR="009613DB" w:rsidRPr="00A04EA2" w:rsidRDefault="009613DB" w:rsidP="004B0AFB">
            <w:pPr>
              <w:snapToGrid w:val="0"/>
              <w:spacing w:before="60" w:after="60" w:line="240" w:lineRule="auto"/>
              <w:rPr>
                <w:ins w:id="3128" w:author="Gert Morlion" w:date="2024-08-26T14:08:00Z"/>
                <w:rFonts w:cs="Arial"/>
                <w:sz w:val="16"/>
                <w:szCs w:val="16"/>
              </w:rPr>
            </w:pPr>
            <w:ins w:id="3129" w:author="Gert Morlion" w:date="2024-08-26T14:08:00Z">
              <w:r w:rsidRPr="00A04EA2">
                <w:rPr>
                  <w:rFonts w:cs="Arial"/>
                  <w:sz w:val="16"/>
                  <w:szCs w:val="16"/>
                </w:rPr>
                <w:t>For ocean crossing and planning purposes</w:t>
              </w:r>
            </w:ins>
          </w:p>
        </w:tc>
        <w:tc>
          <w:tcPr>
            <w:tcW w:w="804" w:type="dxa"/>
          </w:tcPr>
          <w:p w14:paraId="30FF2E55" w14:textId="77777777" w:rsidR="009613DB" w:rsidRPr="00A04EA2" w:rsidRDefault="009613DB" w:rsidP="004B0AFB">
            <w:pPr>
              <w:snapToGrid w:val="0"/>
              <w:spacing w:before="60" w:after="60" w:line="240" w:lineRule="auto"/>
              <w:jc w:val="center"/>
              <w:rPr>
                <w:ins w:id="3130" w:author="Gert Morlion" w:date="2024-08-26T14:08:00Z"/>
                <w:rFonts w:cs="Arial"/>
                <w:sz w:val="16"/>
                <w:szCs w:val="16"/>
              </w:rPr>
            </w:pPr>
            <w:ins w:id="3131" w:author="Gert Morlion" w:date="2024-08-26T14:08:00Z">
              <w:r w:rsidRPr="00A04EA2">
                <w:rPr>
                  <w:rFonts w:cs="Arial"/>
                  <w:sz w:val="16"/>
                  <w:szCs w:val="16"/>
                </w:rPr>
                <w:t>3</w:t>
              </w:r>
            </w:ins>
          </w:p>
        </w:tc>
        <w:tc>
          <w:tcPr>
            <w:tcW w:w="5528" w:type="dxa"/>
          </w:tcPr>
          <w:p w14:paraId="48A13989" w14:textId="77777777" w:rsidR="009613DB" w:rsidRPr="00A04EA2" w:rsidRDefault="009613DB" w:rsidP="004B0AFB">
            <w:pPr>
              <w:snapToGrid w:val="0"/>
              <w:spacing w:before="60" w:after="60" w:line="240" w:lineRule="auto"/>
              <w:rPr>
                <w:ins w:id="3132" w:author="Gert Morlion" w:date="2024-08-26T14:08:00Z"/>
                <w:rFonts w:cs="Arial"/>
                <w:sz w:val="16"/>
                <w:szCs w:val="16"/>
              </w:rPr>
            </w:pPr>
            <w:ins w:id="3133" w:author="Gert Morlion" w:date="2024-08-26T14:08:00Z">
              <w:r w:rsidRPr="00A04EA2">
                <w:rPr>
                  <w:rFonts w:cs="Arial"/>
                  <w:sz w:val="16"/>
                  <w:szCs w:val="16"/>
                </w:rPr>
                <w:t>-</w:t>
              </w:r>
            </w:ins>
          </w:p>
        </w:tc>
      </w:tr>
    </w:tbl>
    <w:bookmarkEnd w:id="3080"/>
    <w:p w14:paraId="50F9CCF4" w14:textId="77777777" w:rsidR="00453023" w:rsidRPr="00D22CCD" w:rsidRDefault="007260E2">
      <w:pPr>
        <w:pStyle w:val="berschrift4"/>
      </w:pPr>
      <w:r w:rsidRPr="00D22CCD">
        <w:t>S</w:t>
      </w:r>
      <w:r w:rsidR="00DA5FB2" w:rsidRPr="00D22CCD">
        <w:t>100</w:t>
      </w:r>
      <w:r w:rsidRPr="00D22CCD">
        <w:t>_DataCoverage</w:t>
      </w:r>
    </w:p>
    <w:tbl>
      <w:tblPr>
        <w:tblW w:w="5057" w:type="pct"/>
        <w:tblInd w:w="-108" w:type="dxa"/>
        <w:tblLayout w:type="fixed"/>
        <w:tblCellMar>
          <w:left w:w="0" w:type="dxa"/>
          <w:right w:w="0" w:type="dxa"/>
        </w:tblCellMar>
        <w:tblLook w:val="0000" w:firstRow="0" w:lastRow="0" w:firstColumn="0" w:lastColumn="0" w:noHBand="0" w:noVBand="0"/>
      </w:tblPr>
      <w:tblGrid>
        <w:gridCol w:w="3091"/>
        <w:gridCol w:w="1531"/>
        <w:gridCol w:w="1881"/>
        <w:gridCol w:w="3558"/>
        <w:gridCol w:w="4170"/>
      </w:tblGrid>
      <w:tr w:rsidR="00453023" w:rsidRPr="00D22CCD" w14:paraId="2F0ACE7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vAlign w:val="center"/>
          </w:tcPr>
          <w:p w14:paraId="1A3889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Name</w:t>
            </w:r>
          </w:p>
        </w:tc>
        <w:tc>
          <w:tcPr>
            <w:tcW w:w="538" w:type="pct"/>
            <w:tcBorders>
              <w:top w:val="single" w:sz="8" w:space="0" w:color="000000"/>
              <w:left w:val="nil"/>
              <w:bottom w:val="single" w:sz="8" w:space="0" w:color="000000"/>
              <w:right w:val="single" w:sz="4" w:space="0" w:color="auto"/>
            </w:tcBorders>
            <w:shd w:val="clear" w:color="auto" w:fill="auto"/>
            <w:vAlign w:val="center"/>
          </w:tcPr>
          <w:p w14:paraId="05F089D5"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Multiplicity</w:t>
            </w:r>
          </w:p>
        </w:tc>
        <w:tc>
          <w:tcPr>
            <w:tcW w:w="661" w:type="pct"/>
            <w:tcBorders>
              <w:top w:val="single" w:sz="8" w:space="0" w:color="000000"/>
              <w:left w:val="single" w:sz="4" w:space="0" w:color="auto"/>
              <w:bottom w:val="single" w:sz="8" w:space="0" w:color="000000"/>
              <w:right w:val="single" w:sz="4" w:space="0" w:color="auto"/>
            </w:tcBorders>
            <w:shd w:val="clear" w:color="auto" w:fill="auto"/>
            <w:vAlign w:val="center"/>
          </w:tcPr>
          <w:p w14:paraId="77E46C9E" w14:textId="77777777" w:rsidR="00453023" w:rsidRPr="00D22CCD" w:rsidRDefault="007260E2">
            <w:pPr>
              <w:spacing w:before="100" w:beforeAutospacing="1" w:after="0" w:line="240" w:lineRule="auto"/>
              <w:rPr>
                <w:rFonts w:cs="Arial"/>
                <w:b/>
                <w:bCs/>
                <w:sz w:val="16"/>
                <w:szCs w:val="16"/>
                <w:lang w:eastAsia="en-US"/>
              </w:rPr>
            </w:pPr>
            <w:r w:rsidRPr="00D22CCD">
              <w:rPr>
                <w:rFonts w:cs="Arial"/>
                <w:b/>
                <w:bCs/>
                <w:sz w:val="16"/>
                <w:szCs w:val="16"/>
                <w:lang w:eastAsia="en-US"/>
              </w:rPr>
              <w:t>Value</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127EB1A"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Type</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437308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Remarks</w:t>
            </w:r>
          </w:p>
        </w:tc>
      </w:tr>
      <w:tr w:rsidR="006B71C7" w:rsidRPr="00D22CCD" w14:paraId="741A3F27"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C9FC98E" w14:textId="457CE19C" w:rsidR="006B71C7" w:rsidRPr="00D22CCD" w:rsidRDefault="006B71C7" w:rsidP="006B71C7">
            <w:pPr>
              <w:spacing w:before="100" w:beforeAutospacing="1" w:after="0" w:line="240" w:lineRule="auto"/>
              <w:rPr>
                <w:rFonts w:cs="Arial"/>
                <w:sz w:val="16"/>
                <w:szCs w:val="16"/>
                <w:lang w:eastAsia="en-US"/>
              </w:rPr>
            </w:pPr>
            <w:ins w:id="3134" w:author="Bernd Birklhuber" w:date="2025-03-07T13:42:00Z">
              <w:r w:rsidRPr="009F0C13">
                <w:rPr>
                  <w:rFonts w:cs="Arial"/>
                  <w:sz w:val="16"/>
                  <w:szCs w:val="16"/>
                  <w:lang w:eastAsia="en-US"/>
                </w:rPr>
                <w:t>S100_DataCoverage</w:t>
              </w:r>
            </w:ins>
          </w:p>
        </w:tc>
        <w:tc>
          <w:tcPr>
            <w:tcW w:w="538" w:type="pct"/>
            <w:tcBorders>
              <w:top w:val="single" w:sz="8" w:space="0" w:color="000000"/>
              <w:left w:val="nil"/>
              <w:bottom w:val="single" w:sz="8" w:space="0" w:color="000000"/>
              <w:right w:val="single" w:sz="4" w:space="0" w:color="auto"/>
            </w:tcBorders>
            <w:shd w:val="clear" w:color="auto" w:fill="auto"/>
          </w:tcPr>
          <w:p w14:paraId="29041F02" w14:textId="62E7E6A6" w:rsidR="006B71C7" w:rsidRPr="00D22CCD" w:rsidRDefault="006B71C7" w:rsidP="006B71C7">
            <w:pPr>
              <w:spacing w:before="100" w:beforeAutospacing="1" w:after="0" w:line="240" w:lineRule="auto"/>
              <w:rPr>
                <w:rFonts w:cs="Arial"/>
                <w:sz w:val="16"/>
                <w:szCs w:val="16"/>
                <w:lang w:eastAsia="en-US"/>
              </w:rPr>
            </w:pPr>
            <w:ins w:id="3135" w:author="Bernd Birklhuber" w:date="2025-03-07T13:42:00Z">
              <w:r w:rsidRPr="009F0C13">
                <w:rPr>
                  <w:rFonts w:cs="Arial"/>
                  <w:sz w:val="16"/>
                  <w:szCs w:val="16"/>
                  <w:lang w:eastAsia="en-US"/>
                </w:rPr>
                <w:t>-</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E266213" w14:textId="75886B5B" w:rsidR="006B71C7" w:rsidRPr="00D22CCD" w:rsidRDefault="006B71C7" w:rsidP="006B71C7">
            <w:pPr>
              <w:spacing w:before="100" w:beforeAutospacing="1" w:after="0" w:line="240" w:lineRule="auto"/>
              <w:rPr>
                <w:rFonts w:cs="Arial"/>
                <w:sz w:val="16"/>
                <w:szCs w:val="16"/>
                <w:lang w:eastAsia="en-US"/>
              </w:rPr>
            </w:pPr>
            <w:ins w:id="3136" w:author="Bernd Birklhuber" w:date="2025-03-07T13:42:00Z">
              <w:r w:rsidRPr="009F0C13">
                <w:rPr>
                  <w:rFonts w:cs="Arial"/>
                  <w:sz w:val="16"/>
                  <w:szCs w:val="16"/>
                  <w:lang w:eastAsia="en-US"/>
                </w:rPr>
                <w:t>-</w:t>
              </w:r>
            </w:ins>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8D3E48" w14:textId="0D8B8855" w:rsidR="006B71C7" w:rsidRPr="00D22CCD" w:rsidRDefault="006B71C7" w:rsidP="006B71C7">
            <w:pPr>
              <w:spacing w:before="100" w:beforeAutospacing="1" w:after="0" w:line="240" w:lineRule="auto"/>
              <w:rPr>
                <w:rFonts w:cs="Arial"/>
                <w:sz w:val="16"/>
                <w:szCs w:val="16"/>
                <w:lang w:eastAsia="en-US"/>
              </w:rPr>
            </w:pPr>
            <w:ins w:id="3137" w:author="Bernd Birklhuber" w:date="2025-03-07T13:42:00Z">
              <w:r w:rsidRPr="009F0C13">
                <w:rPr>
                  <w:rFonts w:cs="Arial"/>
                  <w:sz w:val="16"/>
                  <w:szCs w:val="16"/>
                  <w:lang w:eastAsia="en-US"/>
                </w:rPr>
                <w: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29B1FA7" w14:textId="3CF9EB89" w:rsidR="006B71C7" w:rsidRPr="00D22CCD" w:rsidRDefault="006B71C7" w:rsidP="006B71C7">
            <w:pPr>
              <w:spacing w:before="100" w:beforeAutospacing="1" w:after="0" w:line="240" w:lineRule="auto"/>
              <w:rPr>
                <w:rFonts w:cs="Arial"/>
                <w:sz w:val="16"/>
                <w:szCs w:val="16"/>
                <w:lang w:eastAsia="en-US"/>
              </w:rPr>
            </w:pPr>
            <w:ins w:id="3138" w:author="Bernd Birklhuber" w:date="2025-03-07T13:42:00Z">
              <w:r w:rsidRPr="009F0C13">
                <w:rPr>
                  <w:rFonts w:cs="Arial"/>
                  <w:sz w:val="16"/>
                  <w:szCs w:val="16"/>
                  <w:lang w:eastAsia="en-US"/>
                </w:rPr>
                <w:t>-</w:t>
              </w:r>
            </w:ins>
          </w:p>
        </w:tc>
      </w:tr>
      <w:tr w:rsidR="006B71C7" w:rsidRPr="00D22CCD" w14:paraId="394DF04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DF5B42E" w14:textId="5ACDCB9F" w:rsidR="006B71C7" w:rsidRPr="00D22CCD" w:rsidRDefault="006B71C7" w:rsidP="006B71C7">
            <w:pPr>
              <w:spacing w:before="100" w:beforeAutospacing="1" w:after="0" w:line="240" w:lineRule="auto"/>
              <w:rPr>
                <w:rFonts w:cs="Arial"/>
                <w:sz w:val="16"/>
                <w:szCs w:val="16"/>
                <w:lang w:eastAsia="en-US"/>
              </w:rPr>
            </w:pPr>
            <w:ins w:id="3139" w:author="Bernd Birklhuber" w:date="2025-03-07T13:42:00Z">
              <w:r w:rsidRPr="009F0C13">
                <w:rPr>
                  <w:rFonts w:cs="Arial"/>
                  <w:sz w:val="16"/>
                  <w:szCs w:val="16"/>
                  <w:lang w:eastAsia="en-US"/>
                </w:rPr>
                <w:lastRenderedPageBreak/>
                <w:t>boundingPolygon</w:t>
              </w:r>
            </w:ins>
          </w:p>
        </w:tc>
        <w:tc>
          <w:tcPr>
            <w:tcW w:w="538" w:type="pct"/>
            <w:tcBorders>
              <w:top w:val="single" w:sz="8" w:space="0" w:color="000000"/>
              <w:left w:val="nil"/>
              <w:bottom w:val="single" w:sz="8" w:space="0" w:color="000000"/>
              <w:right w:val="single" w:sz="4" w:space="0" w:color="auto"/>
            </w:tcBorders>
            <w:shd w:val="clear" w:color="auto" w:fill="auto"/>
          </w:tcPr>
          <w:p w14:paraId="460E09AC" w14:textId="24097F56" w:rsidR="006B71C7" w:rsidRPr="00D22CCD" w:rsidRDefault="006B71C7" w:rsidP="006B71C7">
            <w:pPr>
              <w:spacing w:before="100" w:beforeAutospacing="1" w:after="0" w:line="240" w:lineRule="auto"/>
              <w:rPr>
                <w:rFonts w:cs="Arial"/>
                <w:sz w:val="16"/>
                <w:szCs w:val="16"/>
                <w:lang w:eastAsia="en-US"/>
              </w:rPr>
            </w:pPr>
            <w:ins w:id="3140" w:author="Bernd Birklhuber"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395F7D5"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5172E1" w14:textId="1B66C14A" w:rsidR="006B71C7" w:rsidRPr="00D22CCD" w:rsidRDefault="006B71C7" w:rsidP="006B71C7">
            <w:pPr>
              <w:spacing w:before="100" w:beforeAutospacing="1" w:after="0" w:line="240" w:lineRule="auto"/>
              <w:rPr>
                <w:rFonts w:cs="Arial"/>
                <w:sz w:val="16"/>
                <w:szCs w:val="16"/>
                <w:lang w:eastAsia="en-US"/>
              </w:rPr>
            </w:pPr>
            <w:ins w:id="3141" w:author="Bernd Birklhuber" w:date="2025-03-07T13:42:00Z">
              <w:r w:rsidRPr="009F0C13">
                <w:rPr>
                  <w:rFonts w:cs="Arial"/>
                  <w:sz w:val="16"/>
                  <w:szCs w:val="16"/>
                  <w:lang w:eastAsia="en-US"/>
                </w:rPr>
                <w:t>EX_BoundingPolygon</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EB10D0A" w14:textId="5011EC74" w:rsidR="006B71C7" w:rsidRPr="00D22CCD" w:rsidRDefault="006B71C7" w:rsidP="006B71C7">
            <w:pPr>
              <w:spacing w:before="100" w:beforeAutospacing="1" w:after="0" w:line="240" w:lineRule="auto"/>
              <w:rPr>
                <w:rFonts w:cs="Arial"/>
                <w:sz w:val="16"/>
                <w:szCs w:val="16"/>
                <w:lang w:eastAsia="en-US"/>
              </w:rPr>
            </w:pPr>
            <w:ins w:id="3142" w:author="Bernd Birklhuber" w:date="2025-03-07T13:42:00Z">
              <w:r w:rsidRPr="009F0C13">
                <w:rPr>
                  <w:rFonts w:cs="Arial"/>
                  <w:sz w:val="16"/>
                  <w:szCs w:val="16"/>
                  <w:lang w:eastAsia="en-US"/>
                </w:rPr>
                <w:t> </w:t>
              </w:r>
            </w:ins>
          </w:p>
        </w:tc>
      </w:tr>
      <w:tr w:rsidR="006B71C7" w:rsidRPr="00D22CCD" w14:paraId="7EA82FD4"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E08B899" w14:textId="5AA8FD4C" w:rsidR="006B71C7" w:rsidRPr="00D22CCD" w:rsidRDefault="006B71C7" w:rsidP="006B71C7">
            <w:pPr>
              <w:spacing w:before="100" w:beforeAutospacing="1" w:after="0" w:line="240" w:lineRule="auto"/>
              <w:rPr>
                <w:rFonts w:cs="Arial"/>
                <w:sz w:val="16"/>
                <w:szCs w:val="16"/>
                <w:lang w:eastAsia="en-US"/>
              </w:rPr>
            </w:pPr>
            <w:ins w:id="3143" w:author="Bernd Birklhuber" w:date="2025-03-07T13:42:00Z">
              <w:r>
                <w:rPr>
                  <w:rFonts w:cs="Arial"/>
                  <w:sz w:val="16"/>
                  <w:szCs w:val="16"/>
                  <w:lang w:eastAsia="en-US"/>
                </w:rPr>
                <w:t>temporalExtent</w:t>
              </w:r>
            </w:ins>
          </w:p>
        </w:tc>
        <w:tc>
          <w:tcPr>
            <w:tcW w:w="538" w:type="pct"/>
            <w:tcBorders>
              <w:top w:val="single" w:sz="8" w:space="0" w:color="000000"/>
              <w:left w:val="nil"/>
              <w:bottom w:val="single" w:sz="8" w:space="0" w:color="000000"/>
              <w:right w:val="single" w:sz="4" w:space="0" w:color="auto"/>
            </w:tcBorders>
            <w:shd w:val="clear" w:color="auto" w:fill="auto"/>
          </w:tcPr>
          <w:p w14:paraId="2F9EC4BD" w14:textId="200A40AD" w:rsidR="006B71C7" w:rsidRPr="00D22CCD" w:rsidRDefault="006B71C7" w:rsidP="006B71C7">
            <w:pPr>
              <w:spacing w:before="100" w:beforeAutospacing="1" w:after="0" w:line="240" w:lineRule="auto"/>
              <w:rPr>
                <w:rFonts w:cs="Arial"/>
                <w:sz w:val="16"/>
                <w:szCs w:val="16"/>
                <w:lang w:eastAsia="en-US"/>
              </w:rPr>
            </w:pPr>
            <w:ins w:id="3144" w:author="Bernd Birklhuber" w:date="2025-03-07T13:42:00Z">
              <w:r>
                <w:rPr>
                  <w:sz w:val="16"/>
                  <w:szCs w:val="16"/>
                </w:rPr>
                <w:t>0..1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78EE4393"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A35217" w14:textId="445FEE2F" w:rsidR="006B71C7" w:rsidRPr="00D22CCD" w:rsidRDefault="006B71C7" w:rsidP="006B71C7">
            <w:pPr>
              <w:spacing w:before="100" w:beforeAutospacing="1" w:after="0" w:line="240" w:lineRule="auto"/>
              <w:rPr>
                <w:rFonts w:cs="Arial"/>
                <w:sz w:val="16"/>
                <w:szCs w:val="16"/>
                <w:lang w:eastAsia="en-US"/>
              </w:rPr>
            </w:pPr>
            <w:ins w:id="3145" w:author="Bernd Birklhuber" w:date="2025-03-07T13:42:00Z">
              <w:r w:rsidRPr="00CD5836">
                <w:rPr>
                  <w:sz w:val="16"/>
                  <w:szCs w:val="16"/>
                </w:rPr>
                <w:t>S100_TemporalExtent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912793" w14:textId="2F4169E6" w:rsidR="006B71C7" w:rsidRPr="00D22CCD" w:rsidRDefault="006B71C7" w:rsidP="006B71C7">
            <w:pPr>
              <w:spacing w:before="100" w:beforeAutospacing="1" w:after="0" w:line="240" w:lineRule="auto"/>
              <w:rPr>
                <w:rFonts w:cs="Arial"/>
                <w:sz w:val="16"/>
                <w:szCs w:val="16"/>
                <w:lang w:eastAsia="en-US"/>
              </w:rPr>
            </w:pPr>
            <w:ins w:id="3146" w:author="Bernd Birklhuber" w:date="2025-03-07T13:42:00Z">
              <w:r w:rsidRPr="00CD5836">
                <w:rPr>
                  <w:sz w:val="16"/>
                  <w:szCs w:val="16"/>
                </w:rPr>
                <w:t xml:space="preserve">The remarks for </w:t>
              </w:r>
              <w:r w:rsidRPr="00CD5836">
                <w:rPr>
                  <w:i/>
                  <w:iCs/>
                  <w:sz w:val="16"/>
                  <w:szCs w:val="16"/>
                </w:rPr>
                <w:t>temporalExtent</w:t>
              </w:r>
              <w:r w:rsidRPr="00CD5836">
                <w:rPr>
                  <w:sz w:val="16"/>
                  <w:szCs w:val="16"/>
                </w:rPr>
                <w:t xml:space="preserve"> in the dataset discovery block (S100_DatasetDiscoveryMetadata) apply, except that their scope is the individual coverage and not the dataset as a whole</w:t>
              </w:r>
            </w:ins>
          </w:p>
        </w:tc>
      </w:tr>
      <w:tr w:rsidR="006B71C7" w:rsidRPr="00D22CCD" w14:paraId="4F5280D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53FDAEB" w14:textId="7B887AD0" w:rsidR="006B71C7" w:rsidRPr="00D22CCD" w:rsidRDefault="006B71C7" w:rsidP="006B71C7">
            <w:pPr>
              <w:spacing w:before="100" w:beforeAutospacing="1" w:after="0" w:line="240" w:lineRule="auto"/>
              <w:rPr>
                <w:rFonts w:cs="Arial"/>
                <w:sz w:val="16"/>
                <w:szCs w:val="16"/>
                <w:lang w:eastAsia="en-US"/>
              </w:rPr>
            </w:pPr>
            <w:ins w:id="3147" w:author="Bernd Birklhuber" w:date="2025-03-07T13:42:00Z">
              <w:r>
                <w:rPr>
                  <w:rFonts w:cs="Arial"/>
                  <w:sz w:val="16"/>
                  <w:szCs w:val="16"/>
                  <w:lang w:eastAsia="en-US"/>
                </w:rPr>
                <w:t>optimumDisplayScale</w:t>
              </w:r>
            </w:ins>
          </w:p>
        </w:tc>
        <w:tc>
          <w:tcPr>
            <w:tcW w:w="538" w:type="pct"/>
            <w:tcBorders>
              <w:top w:val="single" w:sz="8" w:space="0" w:color="000000"/>
              <w:left w:val="nil"/>
              <w:bottom w:val="single" w:sz="8" w:space="0" w:color="000000"/>
              <w:right w:val="single" w:sz="4" w:space="0" w:color="auto"/>
            </w:tcBorders>
            <w:shd w:val="clear" w:color="auto" w:fill="auto"/>
          </w:tcPr>
          <w:p w14:paraId="4DBE296F" w14:textId="3DDC6ABC" w:rsidR="006B71C7" w:rsidRPr="00D22CCD" w:rsidRDefault="006B71C7" w:rsidP="006B71C7">
            <w:pPr>
              <w:spacing w:before="100" w:beforeAutospacing="1" w:after="0" w:line="240" w:lineRule="auto"/>
              <w:rPr>
                <w:rFonts w:cs="Arial"/>
                <w:sz w:val="16"/>
                <w:szCs w:val="16"/>
                <w:lang w:eastAsia="en-US"/>
              </w:rPr>
            </w:pPr>
            <w:ins w:id="3148" w:author="Bernd Birklhuber" w:date="2025-03-07T13:42:00Z">
              <w:r>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3486CC8"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81E5E2" w14:textId="4BF77ACC" w:rsidR="006B71C7" w:rsidRPr="00D22CCD" w:rsidRDefault="006B71C7" w:rsidP="006B71C7">
            <w:pPr>
              <w:spacing w:before="100" w:beforeAutospacing="1" w:after="0" w:line="240" w:lineRule="auto"/>
              <w:rPr>
                <w:rFonts w:cs="Arial"/>
                <w:sz w:val="16"/>
                <w:szCs w:val="16"/>
                <w:lang w:eastAsia="en-US"/>
              </w:rPr>
            </w:pPr>
            <w:ins w:id="3149" w:author="Bernd Birklhuber" w:date="2025-03-07T13:42:00Z">
              <w:r>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2ECF67" w14:textId="77777777" w:rsidR="006B71C7" w:rsidRPr="009F0C13" w:rsidRDefault="006B71C7" w:rsidP="006B71C7">
            <w:pPr>
              <w:spacing w:before="60" w:after="60" w:line="240" w:lineRule="auto"/>
              <w:jc w:val="left"/>
              <w:rPr>
                <w:ins w:id="3150" w:author="Bernd Birklhuber" w:date="2025-03-07T13:42:00Z"/>
                <w:rFonts w:cs="Arial"/>
                <w:sz w:val="16"/>
                <w:szCs w:val="16"/>
                <w:lang w:eastAsia="en-US"/>
              </w:rPr>
            </w:pPr>
            <w:ins w:id="3151" w:author="Bernd Birklhuber" w:date="2025-03-07T13:42:00Z">
              <w:r w:rsidRPr="009F0C13">
                <w:rPr>
                  <w:rFonts w:cs="Arial"/>
                  <w:sz w:val="16"/>
                  <w:szCs w:val="16"/>
                  <w:lang w:eastAsia="en-US"/>
                </w:rPr>
                <w:t>Must be one of the following values:</w:t>
              </w:r>
            </w:ins>
          </w:p>
          <w:p w14:paraId="4ED7A6D1" w14:textId="61F1216D" w:rsidR="006B71C7" w:rsidRPr="00BC1E27" w:rsidRDefault="00BC1E27" w:rsidP="006B71C7">
            <w:pPr>
              <w:spacing w:before="60" w:after="0" w:line="240" w:lineRule="auto"/>
              <w:jc w:val="left"/>
              <w:rPr>
                <w:ins w:id="3152" w:author="Bernd Birklhuber" w:date="2025-03-07T13:42:00Z"/>
                <w:rFonts w:cs="Arial"/>
                <w:sz w:val="16"/>
                <w:szCs w:val="16"/>
                <w:lang w:eastAsia="en-US"/>
              </w:rPr>
            </w:pPr>
            <w:ins w:id="3153" w:author="Bernd Birklhuber" w:date="2025-06-19T12:28:00Z">
              <w:r>
                <w:rPr>
                  <w:rFonts w:cs="Arial"/>
                  <w:sz w:val="16"/>
                  <w:szCs w:val="16"/>
                  <w:lang w:eastAsia="en-US"/>
                </w:rPr>
                <w:t>200</w:t>
              </w:r>
              <w:r>
                <w:rPr>
                  <w:rFonts w:cs="Arial"/>
                  <w:sz w:val="16"/>
                  <w:szCs w:val="16"/>
                  <w:lang w:eastAsia="en-US"/>
                </w:rPr>
                <w:br/>
                <w:t>500</w:t>
              </w:r>
              <w:r>
                <w:rPr>
                  <w:rFonts w:cs="Arial"/>
                  <w:sz w:val="16"/>
                  <w:szCs w:val="16"/>
                  <w:lang w:eastAsia="en-US"/>
                </w:rPr>
                <w:br/>
              </w:r>
            </w:ins>
            <w:commentRangeStart w:id="3154"/>
            <w:ins w:id="3155" w:author="Bernd Birklhuber" w:date="2025-03-07T13:42:00Z">
              <w:r w:rsidR="006B71C7" w:rsidRPr="009F0C13">
                <w:rPr>
                  <w:rFonts w:cs="Arial"/>
                  <w:sz w:val="16"/>
                  <w:szCs w:val="16"/>
                  <w:lang w:eastAsia="en-US"/>
                </w:rPr>
                <w:t>1000</w:t>
              </w:r>
            </w:ins>
          </w:p>
          <w:p w14:paraId="42277844" w14:textId="77777777" w:rsidR="006B71C7" w:rsidRPr="009F0C13" w:rsidRDefault="006B71C7" w:rsidP="006B71C7">
            <w:pPr>
              <w:spacing w:after="0" w:line="240" w:lineRule="auto"/>
              <w:jc w:val="left"/>
              <w:rPr>
                <w:ins w:id="3156" w:author="Bernd Birklhuber" w:date="2025-03-07T13:42:00Z"/>
                <w:rFonts w:cs="Arial"/>
                <w:b/>
                <w:bCs/>
                <w:sz w:val="16"/>
                <w:szCs w:val="16"/>
                <w:lang w:eastAsia="en-US"/>
              </w:rPr>
            </w:pPr>
            <w:ins w:id="3157" w:author="Bernd Birklhuber" w:date="2025-03-07T13:42:00Z">
              <w:r w:rsidRPr="009F0C13">
                <w:rPr>
                  <w:rFonts w:cs="Arial"/>
                  <w:sz w:val="16"/>
                  <w:szCs w:val="16"/>
                  <w:lang w:eastAsia="en-US"/>
                </w:rPr>
                <w:t>2000</w:t>
              </w:r>
            </w:ins>
          </w:p>
          <w:p w14:paraId="7F3DA875" w14:textId="77777777" w:rsidR="006B71C7" w:rsidRPr="009F0C13" w:rsidRDefault="006B71C7" w:rsidP="006B71C7">
            <w:pPr>
              <w:spacing w:after="0" w:line="240" w:lineRule="auto"/>
              <w:jc w:val="left"/>
              <w:rPr>
                <w:ins w:id="3158" w:author="Bernd Birklhuber" w:date="2025-03-07T13:42:00Z"/>
                <w:rFonts w:cs="Arial"/>
                <w:b/>
                <w:bCs/>
                <w:sz w:val="16"/>
                <w:szCs w:val="16"/>
                <w:lang w:eastAsia="en-US"/>
              </w:rPr>
            </w:pPr>
            <w:ins w:id="3159" w:author="Bernd Birklhuber" w:date="2025-03-07T13:42:00Z">
              <w:r w:rsidRPr="009F0C13">
                <w:rPr>
                  <w:rFonts w:cs="Arial"/>
                  <w:sz w:val="16"/>
                  <w:szCs w:val="16"/>
                  <w:lang w:eastAsia="en-US"/>
                </w:rPr>
                <w:t>3000</w:t>
              </w:r>
            </w:ins>
          </w:p>
          <w:p w14:paraId="7B7495F3" w14:textId="77777777" w:rsidR="006B71C7" w:rsidRPr="009F0C13" w:rsidRDefault="006B71C7" w:rsidP="006B71C7">
            <w:pPr>
              <w:spacing w:after="0" w:line="240" w:lineRule="auto"/>
              <w:jc w:val="left"/>
              <w:rPr>
                <w:ins w:id="3160" w:author="Bernd Birklhuber" w:date="2025-03-07T13:42:00Z"/>
                <w:rFonts w:cs="Arial"/>
                <w:b/>
                <w:bCs/>
                <w:sz w:val="16"/>
                <w:szCs w:val="16"/>
                <w:lang w:eastAsia="en-US"/>
              </w:rPr>
            </w:pPr>
            <w:ins w:id="3161" w:author="Bernd Birklhuber" w:date="2025-03-07T13:42:00Z">
              <w:r w:rsidRPr="009F0C13">
                <w:rPr>
                  <w:rFonts w:cs="Arial"/>
                  <w:sz w:val="16"/>
                  <w:szCs w:val="16"/>
                  <w:lang w:eastAsia="en-US"/>
                </w:rPr>
                <w:t>4000</w:t>
              </w:r>
            </w:ins>
          </w:p>
          <w:p w14:paraId="42A97873" w14:textId="77777777" w:rsidR="006B71C7" w:rsidRPr="009F0C13" w:rsidRDefault="006B71C7" w:rsidP="006B71C7">
            <w:pPr>
              <w:spacing w:after="0" w:line="240" w:lineRule="auto"/>
              <w:jc w:val="left"/>
              <w:rPr>
                <w:ins w:id="3162" w:author="Bernd Birklhuber" w:date="2025-03-07T13:42:00Z"/>
                <w:rFonts w:cs="Arial"/>
                <w:b/>
                <w:bCs/>
                <w:sz w:val="16"/>
                <w:szCs w:val="16"/>
                <w:lang w:eastAsia="en-US"/>
              </w:rPr>
            </w:pPr>
            <w:ins w:id="3163" w:author="Bernd Birklhuber" w:date="2025-03-07T13:42:00Z">
              <w:r w:rsidRPr="009F0C13">
                <w:rPr>
                  <w:rFonts w:cs="Arial"/>
                  <w:sz w:val="16"/>
                  <w:szCs w:val="16"/>
                  <w:lang w:eastAsia="en-US"/>
                </w:rPr>
                <w:t>8000</w:t>
              </w:r>
            </w:ins>
          </w:p>
          <w:p w14:paraId="7A7EA047" w14:textId="77777777" w:rsidR="006B71C7" w:rsidRPr="009F0C13" w:rsidRDefault="006B71C7" w:rsidP="006B71C7">
            <w:pPr>
              <w:spacing w:after="0" w:line="240" w:lineRule="auto"/>
              <w:jc w:val="left"/>
              <w:rPr>
                <w:ins w:id="3164" w:author="Bernd Birklhuber" w:date="2025-03-07T13:42:00Z"/>
                <w:rFonts w:cs="Arial"/>
                <w:b/>
                <w:bCs/>
                <w:sz w:val="16"/>
                <w:szCs w:val="16"/>
                <w:lang w:eastAsia="en-US"/>
              </w:rPr>
            </w:pPr>
            <w:ins w:id="3165" w:author="Bernd Birklhuber" w:date="2025-03-07T13:42:00Z">
              <w:r w:rsidRPr="009F0C13">
                <w:rPr>
                  <w:rFonts w:cs="Arial"/>
                  <w:sz w:val="16"/>
                  <w:szCs w:val="16"/>
                  <w:lang w:eastAsia="en-US"/>
                </w:rPr>
                <w:t>12000</w:t>
              </w:r>
            </w:ins>
          </w:p>
          <w:p w14:paraId="66D7AF17" w14:textId="77777777" w:rsidR="006B71C7" w:rsidRPr="009F0C13" w:rsidRDefault="006B71C7" w:rsidP="006B71C7">
            <w:pPr>
              <w:spacing w:after="0" w:line="240" w:lineRule="auto"/>
              <w:jc w:val="left"/>
              <w:rPr>
                <w:ins w:id="3166" w:author="Bernd Birklhuber" w:date="2025-03-07T13:42:00Z"/>
                <w:rFonts w:cs="Arial"/>
                <w:b/>
                <w:bCs/>
                <w:sz w:val="16"/>
                <w:szCs w:val="16"/>
                <w:lang w:eastAsia="en-US"/>
              </w:rPr>
            </w:pPr>
            <w:ins w:id="3167" w:author="Bernd Birklhuber" w:date="2025-03-07T13:42:00Z">
              <w:r w:rsidRPr="009F0C13">
                <w:rPr>
                  <w:rFonts w:cs="Arial"/>
                  <w:sz w:val="16"/>
                  <w:szCs w:val="16"/>
                  <w:lang w:eastAsia="en-US"/>
                </w:rPr>
                <w:t>22000</w:t>
              </w:r>
            </w:ins>
          </w:p>
          <w:p w14:paraId="7B64E363" w14:textId="77777777" w:rsidR="006B71C7" w:rsidRPr="009F0C13" w:rsidRDefault="006B71C7" w:rsidP="006B71C7">
            <w:pPr>
              <w:spacing w:after="0" w:line="240" w:lineRule="auto"/>
              <w:jc w:val="left"/>
              <w:rPr>
                <w:ins w:id="3168" w:author="Bernd Birklhuber" w:date="2025-03-07T13:42:00Z"/>
                <w:rFonts w:cs="Arial"/>
                <w:b/>
                <w:bCs/>
                <w:sz w:val="16"/>
                <w:szCs w:val="16"/>
                <w:lang w:eastAsia="en-US"/>
              </w:rPr>
            </w:pPr>
            <w:ins w:id="3169" w:author="Bernd Birklhuber" w:date="2025-03-07T13:42:00Z">
              <w:r w:rsidRPr="009F0C13">
                <w:rPr>
                  <w:rFonts w:cs="Arial"/>
                  <w:sz w:val="16"/>
                  <w:szCs w:val="16"/>
                  <w:lang w:eastAsia="en-US"/>
                </w:rPr>
                <w:t>45000</w:t>
              </w:r>
            </w:ins>
          </w:p>
          <w:p w14:paraId="68744B97" w14:textId="77777777" w:rsidR="006B71C7" w:rsidRPr="009F0C13" w:rsidRDefault="006B71C7" w:rsidP="006B71C7">
            <w:pPr>
              <w:spacing w:after="0" w:line="240" w:lineRule="auto"/>
              <w:jc w:val="left"/>
              <w:rPr>
                <w:ins w:id="3170" w:author="Bernd Birklhuber" w:date="2025-03-07T13:42:00Z"/>
                <w:rFonts w:cs="Arial"/>
                <w:b/>
                <w:bCs/>
                <w:sz w:val="16"/>
                <w:szCs w:val="16"/>
                <w:lang w:eastAsia="en-US"/>
              </w:rPr>
            </w:pPr>
            <w:ins w:id="3171" w:author="Bernd Birklhuber" w:date="2025-03-07T13:42:00Z">
              <w:r w:rsidRPr="009F0C13">
                <w:rPr>
                  <w:rFonts w:cs="Arial"/>
                  <w:sz w:val="16"/>
                  <w:szCs w:val="16"/>
                  <w:lang w:eastAsia="en-US"/>
                </w:rPr>
                <w:t>90000</w:t>
              </w:r>
            </w:ins>
          </w:p>
          <w:p w14:paraId="5084DF28" w14:textId="77777777" w:rsidR="006B71C7" w:rsidRPr="009F0C13" w:rsidRDefault="006B71C7" w:rsidP="006B71C7">
            <w:pPr>
              <w:spacing w:after="0" w:line="240" w:lineRule="auto"/>
              <w:jc w:val="left"/>
              <w:rPr>
                <w:ins w:id="3172" w:author="Bernd Birklhuber" w:date="2025-03-07T13:42:00Z"/>
                <w:rFonts w:cs="Arial"/>
                <w:b/>
                <w:bCs/>
                <w:sz w:val="16"/>
                <w:szCs w:val="16"/>
                <w:lang w:eastAsia="en-US"/>
              </w:rPr>
            </w:pPr>
            <w:ins w:id="3173" w:author="Bernd Birklhuber" w:date="2025-03-07T13:42:00Z">
              <w:r w:rsidRPr="009F0C13">
                <w:rPr>
                  <w:rFonts w:cs="Arial"/>
                  <w:sz w:val="16"/>
                  <w:szCs w:val="16"/>
                  <w:lang w:eastAsia="en-US"/>
                </w:rPr>
                <w:t>180000</w:t>
              </w:r>
            </w:ins>
          </w:p>
          <w:p w14:paraId="1471F2AD" w14:textId="77777777" w:rsidR="006B71C7" w:rsidRPr="009F0C13" w:rsidRDefault="006B71C7" w:rsidP="006B71C7">
            <w:pPr>
              <w:spacing w:after="0" w:line="240" w:lineRule="auto"/>
              <w:jc w:val="left"/>
              <w:rPr>
                <w:ins w:id="3174" w:author="Bernd Birklhuber" w:date="2025-03-07T13:42:00Z"/>
                <w:rFonts w:cs="Arial"/>
                <w:b/>
                <w:bCs/>
                <w:sz w:val="16"/>
                <w:szCs w:val="16"/>
                <w:lang w:eastAsia="en-US"/>
              </w:rPr>
            </w:pPr>
            <w:ins w:id="3175" w:author="Bernd Birklhuber" w:date="2025-03-07T13:42:00Z">
              <w:r w:rsidRPr="009F0C13">
                <w:rPr>
                  <w:rFonts w:cs="Arial"/>
                  <w:sz w:val="16"/>
                  <w:szCs w:val="16"/>
                  <w:lang w:eastAsia="en-US"/>
                </w:rPr>
                <w:t>350000</w:t>
              </w:r>
            </w:ins>
          </w:p>
          <w:p w14:paraId="727794F6" w14:textId="77777777" w:rsidR="006B71C7" w:rsidRPr="009F0C13" w:rsidRDefault="006B71C7" w:rsidP="006B71C7">
            <w:pPr>
              <w:spacing w:after="0" w:line="240" w:lineRule="auto"/>
              <w:jc w:val="left"/>
              <w:rPr>
                <w:ins w:id="3176" w:author="Bernd Birklhuber" w:date="2025-03-07T13:42:00Z"/>
                <w:rFonts w:cs="Arial"/>
                <w:b/>
                <w:bCs/>
                <w:sz w:val="16"/>
                <w:szCs w:val="16"/>
                <w:lang w:eastAsia="en-US"/>
              </w:rPr>
            </w:pPr>
            <w:ins w:id="3177" w:author="Bernd Birklhuber" w:date="2025-03-07T13:42:00Z">
              <w:r w:rsidRPr="009F0C13">
                <w:rPr>
                  <w:rFonts w:cs="Arial"/>
                  <w:sz w:val="16"/>
                  <w:szCs w:val="16"/>
                  <w:lang w:eastAsia="en-US"/>
                </w:rPr>
                <w:t>700000</w:t>
              </w:r>
            </w:ins>
          </w:p>
          <w:p w14:paraId="709A9175" w14:textId="77777777" w:rsidR="006B71C7" w:rsidRPr="009F0C13" w:rsidRDefault="006B71C7" w:rsidP="006B71C7">
            <w:pPr>
              <w:spacing w:after="0" w:line="240" w:lineRule="auto"/>
              <w:jc w:val="left"/>
              <w:rPr>
                <w:ins w:id="3178" w:author="Bernd Birklhuber" w:date="2025-03-07T13:42:00Z"/>
                <w:rFonts w:cs="Arial"/>
                <w:b/>
                <w:bCs/>
                <w:sz w:val="16"/>
                <w:szCs w:val="16"/>
                <w:lang w:eastAsia="en-US"/>
              </w:rPr>
            </w:pPr>
            <w:ins w:id="3179" w:author="Bernd Birklhuber" w:date="2025-03-07T13:42:00Z">
              <w:r w:rsidRPr="009F0C13">
                <w:rPr>
                  <w:rFonts w:cs="Arial"/>
                  <w:sz w:val="16"/>
                  <w:szCs w:val="16"/>
                  <w:lang w:eastAsia="en-US"/>
                </w:rPr>
                <w:t>1500000</w:t>
              </w:r>
            </w:ins>
          </w:p>
          <w:p w14:paraId="74CB2B83" w14:textId="77777777" w:rsidR="006B71C7" w:rsidRPr="009F0C13" w:rsidRDefault="006B71C7" w:rsidP="006B71C7">
            <w:pPr>
              <w:spacing w:after="0" w:line="240" w:lineRule="auto"/>
              <w:jc w:val="left"/>
              <w:rPr>
                <w:ins w:id="3180" w:author="Bernd Birklhuber" w:date="2025-03-07T13:42:00Z"/>
                <w:rFonts w:cs="Arial"/>
                <w:b/>
                <w:bCs/>
                <w:sz w:val="16"/>
                <w:szCs w:val="16"/>
                <w:lang w:eastAsia="en-US"/>
              </w:rPr>
            </w:pPr>
            <w:ins w:id="3181" w:author="Bernd Birklhuber" w:date="2025-03-07T13:42:00Z">
              <w:r w:rsidRPr="009F0C13">
                <w:rPr>
                  <w:rFonts w:cs="Arial"/>
                  <w:sz w:val="16"/>
                  <w:szCs w:val="16"/>
                  <w:lang w:eastAsia="en-US"/>
                </w:rPr>
                <w:t>3500000</w:t>
              </w:r>
            </w:ins>
          </w:p>
          <w:p w14:paraId="31514417" w14:textId="77777777" w:rsidR="006B71C7" w:rsidRPr="009F0C13" w:rsidRDefault="006B71C7" w:rsidP="006B71C7">
            <w:pPr>
              <w:spacing w:after="60" w:line="240" w:lineRule="auto"/>
              <w:jc w:val="left"/>
              <w:rPr>
                <w:ins w:id="3182" w:author="Bernd Birklhuber" w:date="2025-03-07T13:42:00Z"/>
                <w:rFonts w:cs="Arial"/>
                <w:sz w:val="16"/>
                <w:szCs w:val="16"/>
                <w:lang w:eastAsia="en-US"/>
              </w:rPr>
            </w:pPr>
            <w:ins w:id="3183" w:author="Bernd Birklhuber" w:date="2025-03-07T13:42:00Z">
              <w:r w:rsidRPr="009F0C13">
                <w:rPr>
                  <w:rFonts w:cs="Arial"/>
                  <w:sz w:val="16"/>
                  <w:szCs w:val="16"/>
                  <w:lang w:eastAsia="en-US"/>
                </w:rPr>
                <w:t>10000000</w:t>
              </w:r>
            </w:ins>
            <w:commentRangeEnd w:id="3154"/>
            <w:ins w:id="3184" w:author="Bernd Birklhuber" w:date="2025-03-07T13:43:00Z">
              <w:r>
                <w:rPr>
                  <w:rStyle w:val="Kommentarzeichen"/>
                </w:rPr>
                <w:commentReference w:id="3154"/>
              </w:r>
            </w:ins>
          </w:p>
          <w:p w14:paraId="7E5CF5E6" w14:textId="31BD36B5" w:rsidR="006B71C7" w:rsidRPr="00D22CCD" w:rsidRDefault="006B71C7" w:rsidP="006B71C7">
            <w:pPr>
              <w:spacing w:before="100" w:beforeAutospacing="1" w:after="0" w:line="240" w:lineRule="auto"/>
              <w:rPr>
                <w:rFonts w:cs="Arial"/>
                <w:sz w:val="16"/>
                <w:szCs w:val="16"/>
                <w:lang w:eastAsia="en-US"/>
              </w:rPr>
            </w:pPr>
            <w:ins w:id="3185" w:author="Bernd Birklhuber" w:date="2025-03-07T13:42: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6B71C7" w:rsidRPr="00D22CCD" w14:paraId="263B2708"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39BE48B" w14:textId="4E085E52" w:rsidR="006B71C7" w:rsidRPr="009F0C13" w:rsidRDefault="006B71C7" w:rsidP="006B71C7">
            <w:pPr>
              <w:spacing w:before="100" w:beforeAutospacing="1" w:after="0" w:line="240" w:lineRule="auto"/>
              <w:rPr>
                <w:rFonts w:cs="Arial"/>
                <w:sz w:val="16"/>
                <w:szCs w:val="16"/>
                <w:lang w:eastAsia="en-US"/>
              </w:rPr>
            </w:pPr>
            <w:ins w:id="3186" w:author="Bernd Birklhuber" w:date="2025-03-07T13:42:00Z">
              <w:r w:rsidRPr="009F0C13">
                <w:rPr>
                  <w:rFonts w:cs="Arial"/>
                  <w:sz w:val="16"/>
                  <w:szCs w:val="16"/>
                  <w:lang w:eastAsia="en-US"/>
                </w:rPr>
                <w:t>maximumDisplayScale</w:t>
              </w:r>
            </w:ins>
          </w:p>
        </w:tc>
        <w:tc>
          <w:tcPr>
            <w:tcW w:w="538" w:type="pct"/>
            <w:tcBorders>
              <w:top w:val="single" w:sz="8" w:space="0" w:color="000000"/>
              <w:left w:val="nil"/>
              <w:bottom w:val="single" w:sz="8" w:space="0" w:color="000000"/>
              <w:right w:val="single" w:sz="4" w:space="0" w:color="auto"/>
            </w:tcBorders>
            <w:shd w:val="clear" w:color="auto" w:fill="auto"/>
          </w:tcPr>
          <w:p w14:paraId="7E9B7BAA" w14:textId="32174A61" w:rsidR="006B71C7" w:rsidRPr="009F0C13" w:rsidRDefault="006B71C7" w:rsidP="006B71C7">
            <w:pPr>
              <w:spacing w:before="100" w:beforeAutospacing="1" w:after="0" w:line="240" w:lineRule="auto"/>
              <w:rPr>
                <w:rFonts w:cs="Arial"/>
                <w:sz w:val="16"/>
                <w:szCs w:val="16"/>
                <w:lang w:eastAsia="en-US"/>
              </w:rPr>
            </w:pPr>
            <w:ins w:id="3187" w:author="Bernd Birklhuber"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DE425ED"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FCC64" w14:textId="428D35DE" w:rsidR="006B71C7" w:rsidRPr="009F0C13" w:rsidRDefault="006B71C7" w:rsidP="006B71C7">
            <w:pPr>
              <w:spacing w:before="100" w:beforeAutospacing="1" w:after="0" w:line="240" w:lineRule="auto"/>
              <w:rPr>
                <w:rFonts w:cs="Arial"/>
                <w:sz w:val="16"/>
                <w:szCs w:val="16"/>
                <w:lang w:eastAsia="en-US"/>
              </w:rPr>
            </w:pPr>
            <w:ins w:id="3188" w:author="Bernd Birklhuber" w:date="2025-03-07T13:42:00Z">
              <w:r w:rsidRPr="009F0C13">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E585C31" w14:textId="77777777" w:rsidR="006B71C7" w:rsidRPr="009F0C13" w:rsidRDefault="006B71C7" w:rsidP="006B71C7">
            <w:pPr>
              <w:spacing w:before="60" w:after="60" w:line="240" w:lineRule="auto"/>
              <w:jc w:val="left"/>
              <w:rPr>
                <w:ins w:id="3189" w:author="Bernd Birklhuber" w:date="2025-03-07T13:42:00Z"/>
                <w:rFonts w:cs="Arial"/>
                <w:sz w:val="16"/>
                <w:szCs w:val="16"/>
                <w:lang w:eastAsia="en-US"/>
              </w:rPr>
            </w:pPr>
            <w:ins w:id="3190" w:author="Bernd Birklhuber" w:date="2025-03-07T13:42:00Z">
              <w:r w:rsidRPr="00D3369B">
                <w:rPr>
                  <w:sz w:val="16"/>
                  <w:szCs w:val="16"/>
                </w:rPr>
                <w:t>Any value</w:t>
              </w:r>
            </w:ins>
          </w:p>
          <w:p w14:paraId="3BA0E342" w14:textId="0F4DCA77" w:rsidR="006B71C7" w:rsidRPr="009F0C13" w:rsidRDefault="006B71C7" w:rsidP="006B71C7">
            <w:pPr>
              <w:spacing w:before="60" w:after="60" w:line="240" w:lineRule="auto"/>
              <w:jc w:val="left"/>
              <w:rPr>
                <w:rFonts w:cs="Arial"/>
                <w:sz w:val="16"/>
                <w:szCs w:val="16"/>
                <w:lang w:eastAsia="en-US"/>
              </w:rPr>
            </w:pPr>
            <w:ins w:id="3191" w:author="Bernd Birklhuber" w:date="2025-03-07T13:42:00Z">
              <w:r w:rsidRPr="009F0C13">
                <w:rPr>
                  <w:rFonts w:cs="Arial"/>
                  <w:bCs/>
                  <w:sz w:val="16"/>
                  <w:szCs w:val="16"/>
                  <w:lang w:eastAsia="en-US"/>
                </w:rPr>
                <w:t>0..1 multiplicity in S-100 restricted to 1 in S-</w:t>
              </w:r>
            </w:ins>
            <w:ins w:id="3192" w:author="Bernd Birklhuber" w:date="2025-03-07T13:43:00Z">
              <w:r>
                <w:rPr>
                  <w:rFonts w:cs="Arial"/>
                  <w:bCs/>
                  <w:sz w:val="16"/>
                  <w:szCs w:val="16"/>
                  <w:lang w:eastAsia="en-US"/>
                </w:rPr>
                <w:t>4</w:t>
              </w:r>
            </w:ins>
            <w:ins w:id="3193" w:author="Bernd Birklhuber" w:date="2025-03-07T13:42:00Z">
              <w:r w:rsidRPr="009F0C13">
                <w:rPr>
                  <w:rFonts w:cs="Arial"/>
                  <w:bCs/>
                  <w:sz w:val="16"/>
                  <w:szCs w:val="16"/>
                  <w:lang w:eastAsia="en-US"/>
                </w:rPr>
                <w:t>01</w:t>
              </w:r>
            </w:ins>
          </w:p>
        </w:tc>
      </w:tr>
      <w:tr w:rsidR="006B71C7" w:rsidRPr="00D22CCD" w14:paraId="4B5CB752"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3D98960" w14:textId="42DF9BD4" w:rsidR="006B71C7" w:rsidRPr="009F0C13" w:rsidRDefault="006B71C7" w:rsidP="006B71C7">
            <w:pPr>
              <w:spacing w:before="100" w:beforeAutospacing="1" w:after="0" w:line="240" w:lineRule="auto"/>
              <w:rPr>
                <w:rFonts w:cs="Arial"/>
                <w:sz w:val="16"/>
                <w:szCs w:val="16"/>
                <w:lang w:eastAsia="en-US"/>
              </w:rPr>
            </w:pPr>
            <w:ins w:id="3194" w:author="Bernd Birklhuber" w:date="2025-03-07T13:42:00Z">
              <w:r w:rsidRPr="009F0C13">
                <w:rPr>
                  <w:rFonts w:cs="Arial"/>
                  <w:sz w:val="16"/>
                  <w:szCs w:val="16"/>
                  <w:lang w:eastAsia="en-US"/>
                </w:rPr>
                <w:t>minimumDisplayScale</w:t>
              </w:r>
            </w:ins>
          </w:p>
        </w:tc>
        <w:tc>
          <w:tcPr>
            <w:tcW w:w="538" w:type="pct"/>
            <w:tcBorders>
              <w:top w:val="single" w:sz="8" w:space="0" w:color="000000"/>
              <w:left w:val="nil"/>
              <w:bottom w:val="single" w:sz="8" w:space="0" w:color="000000"/>
              <w:right w:val="single" w:sz="4" w:space="0" w:color="auto"/>
            </w:tcBorders>
            <w:shd w:val="clear" w:color="auto" w:fill="auto"/>
          </w:tcPr>
          <w:p w14:paraId="5B77FBDE" w14:textId="1769F81F" w:rsidR="006B71C7" w:rsidRPr="009F0C13" w:rsidRDefault="006B71C7" w:rsidP="006B71C7">
            <w:pPr>
              <w:spacing w:before="100" w:beforeAutospacing="1" w:after="0" w:line="240" w:lineRule="auto"/>
              <w:rPr>
                <w:rFonts w:cs="Arial"/>
                <w:sz w:val="16"/>
                <w:szCs w:val="16"/>
                <w:lang w:eastAsia="en-US"/>
              </w:rPr>
            </w:pPr>
            <w:ins w:id="3195" w:author="Bernd Birklhuber"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506653E"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66BD17" w14:textId="57608A83" w:rsidR="006B71C7" w:rsidRPr="009F0C13" w:rsidRDefault="006B71C7" w:rsidP="006B71C7">
            <w:pPr>
              <w:spacing w:before="100" w:beforeAutospacing="1" w:after="0" w:line="240" w:lineRule="auto"/>
              <w:rPr>
                <w:rFonts w:cs="Arial"/>
                <w:sz w:val="16"/>
                <w:szCs w:val="16"/>
                <w:lang w:eastAsia="en-US"/>
              </w:rPr>
            </w:pPr>
            <w:ins w:id="3196" w:author="Bernd Birklhuber" w:date="2025-03-07T13:42:00Z">
              <w:r w:rsidRPr="009F0C13">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EA7D8" w14:textId="77777777" w:rsidR="006B71C7" w:rsidRPr="009F0C13" w:rsidRDefault="006B71C7" w:rsidP="006B71C7">
            <w:pPr>
              <w:spacing w:before="60" w:after="60" w:line="240" w:lineRule="auto"/>
              <w:jc w:val="left"/>
              <w:rPr>
                <w:ins w:id="3197" w:author="Bernd Birklhuber" w:date="2025-03-07T13:42:00Z"/>
                <w:rFonts w:cs="Arial"/>
                <w:sz w:val="16"/>
                <w:szCs w:val="16"/>
                <w:lang w:eastAsia="en-US"/>
              </w:rPr>
            </w:pPr>
            <w:ins w:id="3198" w:author="Bernd Birklhuber" w:date="2025-03-07T13:42:00Z">
              <w:r w:rsidRPr="009F0C13">
                <w:rPr>
                  <w:rFonts w:cs="Arial"/>
                  <w:sz w:val="16"/>
                  <w:szCs w:val="16"/>
                  <w:lang w:eastAsia="en-US"/>
                </w:rPr>
                <w:t>Must be one of the following values:</w:t>
              </w:r>
            </w:ins>
          </w:p>
          <w:p w14:paraId="2069E4A9" w14:textId="21BCE90A" w:rsidR="006B71C7" w:rsidRPr="009F0C13" w:rsidRDefault="00BC1E27" w:rsidP="006B71C7">
            <w:pPr>
              <w:spacing w:after="0" w:line="240" w:lineRule="auto"/>
              <w:jc w:val="left"/>
              <w:rPr>
                <w:ins w:id="3199" w:author="Bernd Birklhuber" w:date="2025-03-07T13:42:00Z"/>
                <w:rFonts w:cs="Arial"/>
                <w:b/>
                <w:bCs/>
                <w:sz w:val="16"/>
                <w:szCs w:val="16"/>
                <w:lang w:eastAsia="en-US"/>
              </w:rPr>
            </w:pPr>
            <w:commentRangeStart w:id="3200"/>
            <w:ins w:id="3201" w:author="Bernd Birklhuber" w:date="2025-06-19T12:28:00Z">
              <w:r>
                <w:rPr>
                  <w:rFonts w:cs="Arial"/>
                  <w:sz w:val="16"/>
                  <w:szCs w:val="16"/>
                  <w:lang w:eastAsia="en-US"/>
                </w:rPr>
                <w:t>200</w:t>
              </w:r>
              <w:r>
                <w:rPr>
                  <w:rFonts w:cs="Arial"/>
                  <w:sz w:val="16"/>
                  <w:szCs w:val="16"/>
                  <w:lang w:eastAsia="en-US"/>
                </w:rPr>
                <w:br/>
                <w:t>5</w:t>
              </w:r>
            </w:ins>
            <w:ins w:id="3202" w:author="Bernd Birklhuber" w:date="2025-06-19T12:29:00Z">
              <w:r>
                <w:rPr>
                  <w:rFonts w:cs="Arial"/>
                  <w:sz w:val="16"/>
                  <w:szCs w:val="16"/>
                  <w:lang w:eastAsia="en-US"/>
                </w:rPr>
                <w:t>00</w:t>
              </w:r>
              <w:r>
                <w:rPr>
                  <w:rFonts w:cs="Arial"/>
                  <w:sz w:val="16"/>
                  <w:szCs w:val="16"/>
                  <w:lang w:eastAsia="en-US"/>
                </w:rPr>
                <w:br/>
              </w:r>
              <w:commentRangeEnd w:id="3200"/>
              <w:r>
                <w:rPr>
                  <w:rStyle w:val="Kommentarzeichen"/>
                </w:rPr>
                <w:commentReference w:id="3200"/>
              </w:r>
            </w:ins>
            <w:ins w:id="3203" w:author="Bernd Birklhuber" w:date="2025-03-07T13:42:00Z">
              <w:r w:rsidR="006B71C7" w:rsidRPr="009F0C13">
                <w:rPr>
                  <w:rFonts w:cs="Arial"/>
                  <w:sz w:val="16"/>
                  <w:szCs w:val="16"/>
                  <w:lang w:eastAsia="en-US"/>
                </w:rPr>
                <w:t>2000</w:t>
              </w:r>
            </w:ins>
          </w:p>
          <w:p w14:paraId="1975DD0C" w14:textId="77777777" w:rsidR="006B71C7" w:rsidRPr="009F0C13" w:rsidRDefault="006B71C7" w:rsidP="006B71C7">
            <w:pPr>
              <w:spacing w:after="0" w:line="240" w:lineRule="auto"/>
              <w:jc w:val="left"/>
              <w:rPr>
                <w:ins w:id="3204" w:author="Bernd Birklhuber" w:date="2025-03-07T13:42:00Z"/>
                <w:rFonts w:cs="Arial"/>
                <w:b/>
                <w:bCs/>
                <w:sz w:val="16"/>
                <w:szCs w:val="16"/>
                <w:lang w:eastAsia="en-US"/>
              </w:rPr>
            </w:pPr>
            <w:ins w:id="3205" w:author="Bernd Birklhuber" w:date="2025-03-07T13:42:00Z">
              <w:r w:rsidRPr="009F0C13">
                <w:rPr>
                  <w:rFonts w:cs="Arial"/>
                  <w:sz w:val="16"/>
                  <w:szCs w:val="16"/>
                  <w:lang w:eastAsia="en-US"/>
                </w:rPr>
                <w:t>3000</w:t>
              </w:r>
            </w:ins>
          </w:p>
          <w:p w14:paraId="59ADCAEF" w14:textId="77777777" w:rsidR="006B71C7" w:rsidRPr="009F0C13" w:rsidRDefault="006B71C7" w:rsidP="006B71C7">
            <w:pPr>
              <w:spacing w:after="0" w:line="240" w:lineRule="auto"/>
              <w:jc w:val="left"/>
              <w:rPr>
                <w:ins w:id="3206" w:author="Bernd Birklhuber" w:date="2025-03-07T13:42:00Z"/>
                <w:rFonts w:cs="Arial"/>
                <w:b/>
                <w:bCs/>
                <w:sz w:val="16"/>
                <w:szCs w:val="16"/>
                <w:lang w:eastAsia="en-US"/>
              </w:rPr>
            </w:pPr>
            <w:ins w:id="3207" w:author="Bernd Birklhuber" w:date="2025-03-07T13:42:00Z">
              <w:r w:rsidRPr="009F0C13">
                <w:rPr>
                  <w:rFonts w:cs="Arial"/>
                  <w:sz w:val="16"/>
                  <w:szCs w:val="16"/>
                  <w:lang w:eastAsia="en-US"/>
                </w:rPr>
                <w:t>4000</w:t>
              </w:r>
            </w:ins>
          </w:p>
          <w:p w14:paraId="7B4F07CA" w14:textId="77777777" w:rsidR="006B71C7" w:rsidRPr="009F0C13" w:rsidRDefault="006B71C7" w:rsidP="006B71C7">
            <w:pPr>
              <w:spacing w:after="0" w:line="240" w:lineRule="auto"/>
              <w:jc w:val="left"/>
              <w:rPr>
                <w:ins w:id="3208" w:author="Bernd Birklhuber" w:date="2025-03-07T13:42:00Z"/>
                <w:rFonts w:cs="Arial"/>
                <w:b/>
                <w:bCs/>
                <w:sz w:val="16"/>
                <w:szCs w:val="16"/>
                <w:lang w:eastAsia="en-US"/>
              </w:rPr>
            </w:pPr>
            <w:ins w:id="3209" w:author="Bernd Birklhuber" w:date="2025-03-07T13:42:00Z">
              <w:r w:rsidRPr="009F0C13">
                <w:rPr>
                  <w:rFonts w:cs="Arial"/>
                  <w:sz w:val="16"/>
                  <w:szCs w:val="16"/>
                  <w:lang w:eastAsia="en-US"/>
                </w:rPr>
                <w:t>8000</w:t>
              </w:r>
            </w:ins>
          </w:p>
          <w:p w14:paraId="21EACFD7" w14:textId="77777777" w:rsidR="006B71C7" w:rsidRPr="009F0C13" w:rsidRDefault="006B71C7" w:rsidP="006B71C7">
            <w:pPr>
              <w:spacing w:after="0" w:line="240" w:lineRule="auto"/>
              <w:jc w:val="left"/>
              <w:rPr>
                <w:ins w:id="3210" w:author="Bernd Birklhuber" w:date="2025-03-07T13:42:00Z"/>
                <w:rFonts w:cs="Arial"/>
                <w:b/>
                <w:bCs/>
                <w:sz w:val="16"/>
                <w:szCs w:val="16"/>
                <w:lang w:eastAsia="en-US"/>
              </w:rPr>
            </w:pPr>
            <w:ins w:id="3211" w:author="Bernd Birklhuber" w:date="2025-03-07T13:42:00Z">
              <w:r w:rsidRPr="009F0C13">
                <w:rPr>
                  <w:rFonts w:cs="Arial"/>
                  <w:sz w:val="16"/>
                  <w:szCs w:val="16"/>
                  <w:lang w:eastAsia="en-US"/>
                </w:rPr>
                <w:t>12000</w:t>
              </w:r>
            </w:ins>
          </w:p>
          <w:p w14:paraId="48341D88" w14:textId="77777777" w:rsidR="006B71C7" w:rsidRPr="009F0C13" w:rsidRDefault="006B71C7" w:rsidP="006B71C7">
            <w:pPr>
              <w:spacing w:after="0" w:line="240" w:lineRule="auto"/>
              <w:jc w:val="left"/>
              <w:rPr>
                <w:ins w:id="3212" w:author="Bernd Birklhuber" w:date="2025-03-07T13:42:00Z"/>
                <w:rFonts w:cs="Arial"/>
                <w:b/>
                <w:bCs/>
                <w:sz w:val="16"/>
                <w:szCs w:val="16"/>
                <w:lang w:eastAsia="en-US"/>
              </w:rPr>
            </w:pPr>
            <w:ins w:id="3213" w:author="Bernd Birklhuber" w:date="2025-03-07T13:42:00Z">
              <w:r w:rsidRPr="009F0C13">
                <w:rPr>
                  <w:rFonts w:cs="Arial"/>
                  <w:sz w:val="16"/>
                  <w:szCs w:val="16"/>
                  <w:lang w:eastAsia="en-US"/>
                </w:rPr>
                <w:t>22000</w:t>
              </w:r>
            </w:ins>
          </w:p>
          <w:p w14:paraId="125DCD9D" w14:textId="77777777" w:rsidR="006B71C7" w:rsidRPr="009F0C13" w:rsidRDefault="006B71C7" w:rsidP="006B71C7">
            <w:pPr>
              <w:spacing w:after="0" w:line="240" w:lineRule="auto"/>
              <w:jc w:val="left"/>
              <w:rPr>
                <w:ins w:id="3214" w:author="Bernd Birklhuber" w:date="2025-03-07T13:42:00Z"/>
                <w:rFonts w:cs="Arial"/>
                <w:b/>
                <w:bCs/>
                <w:sz w:val="16"/>
                <w:szCs w:val="16"/>
                <w:lang w:eastAsia="en-US"/>
              </w:rPr>
            </w:pPr>
            <w:ins w:id="3215" w:author="Bernd Birklhuber" w:date="2025-03-07T13:42:00Z">
              <w:r w:rsidRPr="009F0C13">
                <w:rPr>
                  <w:rFonts w:cs="Arial"/>
                  <w:sz w:val="16"/>
                  <w:szCs w:val="16"/>
                  <w:lang w:eastAsia="en-US"/>
                </w:rPr>
                <w:t>45000</w:t>
              </w:r>
            </w:ins>
          </w:p>
          <w:p w14:paraId="33A5C665" w14:textId="77777777" w:rsidR="006B71C7" w:rsidRPr="009F0C13" w:rsidRDefault="006B71C7" w:rsidP="006B71C7">
            <w:pPr>
              <w:spacing w:after="0" w:line="240" w:lineRule="auto"/>
              <w:jc w:val="left"/>
              <w:rPr>
                <w:ins w:id="3216" w:author="Bernd Birklhuber" w:date="2025-03-07T13:42:00Z"/>
                <w:rFonts w:cs="Arial"/>
                <w:b/>
                <w:bCs/>
                <w:sz w:val="16"/>
                <w:szCs w:val="16"/>
                <w:lang w:eastAsia="en-US"/>
              </w:rPr>
            </w:pPr>
            <w:ins w:id="3217" w:author="Bernd Birklhuber" w:date="2025-03-07T13:42:00Z">
              <w:r w:rsidRPr="009F0C13">
                <w:rPr>
                  <w:rFonts w:cs="Arial"/>
                  <w:sz w:val="16"/>
                  <w:szCs w:val="16"/>
                  <w:lang w:eastAsia="en-US"/>
                </w:rPr>
                <w:t>90000</w:t>
              </w:r>
            </w:ins>
          </w:p>
          <w:p w14:paraId="79B8D9AB" w14:textId="77777777" w:rsidR="006B71C7" w:rsidRPr="009F0C13" w:rsidRDefault="006B71C7" w:rsidP="006B71C7">
            <w:pPr>
              <w:spacing w:after="0" w:line="240" w:lineRule="auto"/>
              <w:jc w:val="left"/>
              <w:rPr>
                <w:ins w:id="3218" w:author="Bernd Birklhuber" w:date="2025-03-07T13:42:00Z"/>
                <w:rFonts w:cs="Arial"/>
                <w:b/>
                <w:bCs/>
                <w:sz w:val="16"/>
                <w:szCs w:val="16"/>
                <w:lang w:eastAsia="en-US"/>
              </w:rPr>
            </w:pPr>
            <w:ins w:id="3219" w:author="Bernd Birklhuber" w:date="2025-03-07T13:42:00Z">
              <w:r w:rsidRPr="009F0C13">
                <w:rPr>
                  <w:rFonts w:cs="Arial"/>
                  <w:sz w:val="16"/>
                  <w:szCs w:val="16"/>
                  <w:lang w:eastAsia="en-US"/>
                </w:rPr>
                <w:t>180000</w:t>
              </w:r>
            </w:ins>
          </w:p>
          <w:p w14:paraId="4383722D" w14:textId="77777777" w:rsidR="006B71C7" w:rsidRPr="009F0C13" w:rsidRDefault="006B71C7" w:rsidP="006B71C7">
            <w:pPr>
              <w:spacing w:after="0" w:line="240" w:lineRule="auto"/>
              <w:jc w:val="left"/>
              <w:rPr>
                <w:ins w:id="3220" w:author="Bernd Birklhuber" w:date="2025-03-07T13:42:00Z"/>
                <w:rFonts w:cs="Arial"/>
                <w:b/>
                <w:bCs/>
                <w:sz w:val="16"/>
                <w:szCs w:val="16"/>
                <w:lang w:eastAsia="en-US"/>
              </w:rPr>
            </w:pPr>
            <w:ins w:id="3221" w:author="Bernd Birklhuber" w:date="2025-03-07T13:42:00Z">
              <w:r w:rsidRPr="009F0C13">
                <w:rPr>
                  <w:rFonts w:cs="Arial"/>
                  <w:sz w:val="16"/>
                  <w:szCs w:val="16"/>
                  <w:lang w:eastAsia="en-US"/>
                </w:rPr>
                <w:t>350000</w:t>
              </w:r>
            </w:ins>
          </w:p>
          <w:p w14:paraId="24C00855" w14:textId="77777777" w:rsidR="006B71C7" w:rsidRPr="009F0C13" w:rsidRDefault="006B71C7" w:rsidP="006B71C7">
            <w:pPr>
              <w:spacing w:after="0" w:line="240" w:lineRule="auto"/>
              <w:jc w:val="left"/>
              <w:rPr>
                <w:ins w:id="3222" w:author="Bernd Birklhuber" w:date="2025-03-07T13:42:00Z"/>
                <w:rFonts w:cs="Arial"/>
                <w:b/>
                <w:bCs/>
                <w:sz w:val="16"/>
                <w:szCs w:val="16"/>
                <w:lang w:eastAsia="en-US"/>
              </w:rPr>
            </w:pPr>
            <w:ins w:id="3223" w:author="Bernd Birklhuber" w:date="2025-03-07T13:42:00Z">
              <w:r w:rsidRPr="009F0C13">
                <w:rPr>
                  <w:rFonts w:cs="Arial"/>
                  <w:sz w:val="16"/>
                  <w:szCs w:val="16"/>
                  <w:lang w:eastAsia="en-US"/>
                </w:rPr>
                <w:t>700000</w:t>
              </w:r>
            </w:ins>
          </w:p>
          <w:p w14:paraId="760C7280" w14:textId="77777777" w:rsidR="006B71C7" w:rsidRPr="009F0C13" w:rsidRDefault="006B71C7" w:rsidP="006B71C7">
            <w:pPr>
              <w:spacing w:after="0" w:line="240" w:lineRule="auto"/>
              <w:jc w:val="left"/>
              <w:rPr>
                <w:ins w:id="3224" w:author="Bernd Birklhuber" w:date="2025-03-07T13:42:00Z"/>
                <w:rFonts w:cs="Arial"/>
                <w:b/>
                <w:bCs/>
                <w:sz w:val="16"/>
                <w:szCs w:val="16"/>
                <w:lang w:eastAsia="en-US"/>
              </w:rPr>
            </w:pPr>
            <w:ins w:id="3225" w:author="Bernd Birklhuber" w:date="2025-03-07T13:42:00Z">
              <w:r w:rsidRPr="009F0C13">
                <w:rPr>
                  <w:rFonts w:cs="Arial"/>
                  <w:sz w:val="16"/>
                  <w:szCs w:val="16"/>
                  <w:lang w:eastAsia="en-US"/>
                </w:rPr>
                <w:t>1500000</w:t>
              </w:r>
            </w:ins>
          </w:p>
          <w:p w14:paraId="56919F98" w14:textId="77777777" w:rsidR="006B71C7" w:rsidRPr="009F0C13" w:rsidRDefault="006B71C7" w:rsidP="006B71C7">
            <w:pPr>
              <w:spacing w:after="0" w:line="240" w:lineRule="auto"/>
              <w:jc w:val="left"/>
              <w:rPr>
                <w:ins w:id="3226" w:author="Bernd Birklhuber" w:date="2025-03-07T13:42:00Z"/>
                <w:rFonts w:cs="Arial"/>
                <w:b/>
                <w:bCs/>
                <w:sz w:val="16"/>
                <w:szCs w:val="16"/>
                <w:lang w:eastAsia="en-US"/>
              </w:rPr>
            </w:pPr>
            <w:ins w:id="3227" w:author="Bernd Birklhuber" w:date="2025-03-07T13:42:00Z">
              <w:r w:rsidRPr="009F0C13">
                <w:rPr>
                  <w:rFonts w:cs="Arial"/>
                  <w:sz w:val="16"/>
                  <w:szCs w:val="16"/>
                  <w:lang w:eastAsia="en-US"/>
                </w:rPr>
                <w:t>3500000</w:t>
              </w:r>
            </w:ins>
          </w:p>
          <w:p w14:paraId="2BA4773E" w14:textId="77777777" w:rsidR="006B71C7" w:rsidRPr="009F0C13" w:rsidRDefault="006B71C7" w:rsidP="006B71C7">
            <w:pPr>
              <w:spacing w:after="0" w:line="240" w:lineRule="auto"/>
              <w:jc w:val="left"/>
              <w:rPr>
                <w:ins w:id="3228" w:author="Bernd Birklhuber" w:date="2025-03-07T13:42:00Z"/>
                <w:rFonts w:cs="Arial"/>
                <w:sz w:val="16"/>
                <w:szCs w:val="16"/>
                <w:lang w:eastAsia="en-US"/>
              </w:rPr>
            </w:pPr>
            <w:ins w:id="3229" w:author="Bernd Birklhuber" w:date="2025-03-07T13:42:00Z">
              <w:r w:rsidRPr="009F0C13">
                <w:rPr>
                  <w:rFonts w:cs="Arial"/>
                  <w:sz w:val="16"/>
                  <w:szCs w:val="16"/>
                  <w:lang w:eastAsia="en-US"/>
                </w:rPr>
                <w:t>10000000</w:t>
              </w:r>
            </w:ins>
          </w:p>
          <w:p w14:paraId="5F7F4403" w14:textId="77777777" w:rsidR="006B71C7" w:rsidRPr="009F0C13" w:rsidRDefault="006B71C7" w:rsidP="006B71C7">
            <w:pPr>
              <w:spacing w:after="60" w:line="240" w:lineRule="auto"/>
              <w:jc w:val="left"/>
              <w:rPr>
                <w:ins w:id="3230" w:author="Bernd Birklhuber" w:date="2025-03-07T13:42:00Z"/>
                <w:rFonts w:cs="Arial"/>
                <w:sz w:val="16"/>
                <w:szCs w:val="16"/>
                <w:lang w:eastAsia="en-US"/>
              </w:rPr>
            </w:pPr>
            <w:ins w:id="3231" w:author="Bernd Birklhuber" w:date="2025-03-07T13:42:00Z">
              <w:r w:rsidRPr="009F0C13">
                <w:rPr>
                  <w:rFonts w:cs="Arial"/>
                  <w:sz w:val="16"/>
                  <w:szCs w:val="16"/>
                  <w:lang w:eastAsia="en-US"/>
                </w:rPr>
                <w:lastRenderedPageBreak/>
                <w:t>NULL</w:t>
              </w:r>
            </w:ins>
          </w:p>
          <w:p w14:paraId="5D70CC5B" w14:textId="05264BD1" w:rsidR="006B71C7" w:rsidRPr="009F0C13" w:rsidRDefault="006B71C7" w:rsidP="006B71C7">
            <w:pPr>
              <w:spacing w:before="60" w:after="60" w:line="240" w:lineRule="auto"/>
              <w:jc w:val="left"/>
              <w:rPr>
                <w:rFonts w:cs="Arial"/>
                <w:sz w:val="16"/>
                <w:szCs w:val="16"/>
                <w:lang w:eastAsia="en-US"/>
              </w:rPr>
            </w:pPr>
            <w:ins w:id="3232" w:author="Bernd Birklhuber" w:date="2025-03-07T13:42:00Z">
              <w:r w:rsidRPr="009F0C13">
                <w:rPr>
                  <w:rFonts w:cs="Arial"/>
                  <w:bCs/>
                  <w:sz w:val="16"/>
                  <w:szCs w:val="16"/>
                  <w:lang w:eastAsia="en-US"/>
                </w:rPr>
                <w:t>0..1 multiplicity</w:t>
              </w:r>
              <w:r>
                <w:rPr>
                  <w:rFonts w:cs="Arial"/>
                  <w:bCs/>
                  <w:sz w:val="16"/>
                  <w:szCs w:val="16"/>
                  <w:lang w:eastAsia="en-US"/>
                </w:rPr>
                <w:t xml:space="preserve"> in S-100 restricted to 1 in S-</w:t>
              </w:r>
            </w:ins>
            <w:ins w:id="3233" w:author="Bernd Birklhuber" w:date="2025-03-07T13:43:00Z">
              <w:r>
                <w:rPr>
                  <w:rFonts w:cs="Arial"/>
                  <w:bCs/>
                  <w:sz w:val="16"/>
                  <w:szCs w:val="16"/>
                  <w:lang w:eastAsia="en-US"/>
                </w:rPr>
                <w:t>4</w:t>
              </w:r>
            </w:ins>
            <w:ins w:id="3234" w:author="Bernd Birklhuber" w:date="2025-03-07T13:42:00Z">
              <w:r w:rsidRPr="009F0C13">
                <w:rPr>
                  <w:rFonts w:cs="Arial"/>
                  <w:bCs/>
                  <w:sz w:val="16"/>
                  <w:szCs w:val="16"/>
                  <w:lang w:eastAsia="en-US"/>
                </w:rPr>
                <w:t>01</w:t>
              </w:r>
            </w:ins>
          </w:p>
        </w:tc>
      </w:tr>
    </w:tbl>
    <w:p w14:paraId="4EC9E2F5" w14:textId="77777777" w:rsidR="00453023" w:rsidRPr="00D22CCD" w:rsidRDefault="00453023"/>
    <w:p w14:paraId="2C797408" w14:textId="77777777" w:rsidR="00F54CF5" w:rsidRPr="00E23934" w:rsidRDefault="00F54CF5" w:rsidP="00F54CF5">
      <w:pPr>
        <w:pStyle w:val="berschrift4"/>
        <w:keepLines/>
        <w:tabs>
          <w:tab w:val="clear" w:pos="940"/>
          <w:tab w:val="clear" w:pos="1140"/>
          <w:tab w:val="clear" w:pos="1360"/>
          <w:tab w:val="left" w:pos="993"/>
        </w:tabs>
        <w:spacing w:before="120" w:after="120" w:line="240" w:lineRule="auto"/>
        <w:ind w:left="993" w:hanging="993"/>
        <w:rPr>
          <w:ins w:id="3235" w:author="Gert Morlion" w:date="2024-08-26T14:10:00Z"/>
        </w:rPr>
      </w:pPr>
      <w:ins w:id="3236" w:author="Gert Morlion" w:date="2024-08-26T14:10:00Z">
        <w:r w:rsidRPr="009F0C13">
          <w:t>S100_</w:t>
        </w:r>
        <w:r>
          <w:t>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F54CF5" w:rsidRPr="003A450C" w14:paraId="55D1F1E5" w14:textId="77777777" w:rsidTr="00F54CF5">
        <w:trPr>
          <w:cantSplit/>
          <w:trHeight w:val="277"/>
          <w:tblHeader/>
          <w:ins w:id="3237" w:author="Gert Morlion" w:date="2024-08-26T14:10:00Z"/>
        </w:trPr>
        <w:tc>
          <w:tcPr>
            <w:tcW w:w="1140" w:type="dxa"/>
            <w:shd w:val="clear" w:color="auto" w:fill="D9D9D9"/>
          </w:tcPr>
          <w:p w14:paraId="4A651A44" w14:textId="77777777" w:rsidR="00F54CF5" w:rsidRPr="003A450C" w:rsidRDefault="00F54CF5" w:rsidP="004B0AFB">
            <w:pPr>
              <w:snapToGrid w:val="0"/>
              <w:spacing w:before="60" w:after="60" w:line="240" w:lineRule="auto"/>
              <w:jc w:val="left"/>
              <w:rPr>
                <w:ins w:id="3238" w:author="Gert Morlion" w:date="2024-08-26T14:10:00Z"/>
                <w:b/>
                <w:sz w:val="16"/>
                <w:szCs w:val="16"/>
              </w:rPr>
            </w:pPr>
            <w:ins w:id="3239" w:author="Gert Morlion" w:date="2024-08-26T14:10:00Z">
              <w:r>
                <w:rPr>
                  <w:b/>
                  <w:sz w:val="16"/>
                  <w:szCs w:val="16"/>
                </w:rPr>
                <w:t>Item</w:t>
              </w:r>
            </w:ins>
          </w:p>
        </w:tc>
        <w:tc>
          <w:tcPr>
            <w:tcW w:w="3024" w:type="dxa"/>
            <w:shd w:val="clear" w:color="auto" w:fill="D9D9D9"/>
          </w:tcPr>
          <w:p w14:paraId="23AD87DC" w14:textId="77777777" w:rsidR="00F54CF5" w:rsidRPr="003A450C" w:rsidRDefault="00F54CF5" w:rsidP="004B0AFB">
            <w:pPr>
              <w:snapToGrid w:val="0"/>
              <w:spacing w:before="60" w:after="60" w:line="240" w:lineRule="auto"/>
              <w:jc w:val="left"/>
              <w:rPr>
                <w:ins w:id="3240" w:author="Gert Morlion" w:date="2024-08-26T14:10:00Z"/>
                <w:b/>
                <w:sz w:val="16"/>
                <w:szCs w:val="16"/>
              </w:rPr>
            </w:pPr>
            <w:ins w:id="3241" w:author="Gert Morlion" w:date="2024-08-26T14:10:00Z">
              <w:r w:rsidRPr="003A450C">
                <w:rPr>
                  <w:b/>
                  <w:sz w:val="16"/>
                  <w:szCs w:val="16"/>
                </w:rPr>
                <w:t>Name</w:t>
              </w:r>
            </w:ins>
          </w:p>
        </w:tc>
        <w:tc>
          <w:tcPr>
            <w:tcW w:w="3440" w:type="dxa"/>
            <w:shd w:val="clear" w:color="auto" w:fill="D9D9D9"/>
          </w:tcPr>
          <w:p w14:paraId="5341BEA4" w14:textId="77777777" w:rsidR="00F54CF5" w:rsidRPr="003A450C" w:rsidRDefault="00F54CF5" w:rsidP="004B0AFB">
            <w:pPr>
              <w:snapToGrid w:val="0"/>
              <w:spacing w:before="60" w:after="60" w:line="240" w:lineRule="auto"/>
              <w:jc w:val="left"/>
              <w:rPr>
                <w:ins w:id="3242" w:author="Gert Morlion" w:date="2024-08-26T14:10:00Z"/>
                <w:b/>
                <w:sz w:val="16"/>
                <w:szCs w:val="16"/>
              </w:rPr>
            </w:pPr>
            <w:ins w:id="3243" w:author="Gert Morlion" w:date="2024-08-26T14:10:00Z">
              <w:r w:rsidRPr="003A450C">
                <w:rPr>
                  <w:b/>
                  <w:sz w:val="16"/>
                  <w:szCs w:val="16"/>
                </w:rPr>
                <w:t>Description</w:t>
              </w:r>
            </w:ins>
          </w:p>
        </w:tc>
        <w:tc>
          <w:tcPr>
            <w:tcW w:w="809" w:type="dxa"/>
            <w:shd w:val="clear" w:color="auto" w:fill="D9D9D9"/>
          </w:tcPr>
          <w:p w14:paraId="1C3B6A81" w14:textId="77777777" w:rsidR="00F54CF5" w:rsidRPr="003A450C" w:rsidRDefault="00F54CF5" w:rsidP="004B0AFB">
            <w:pPr>
              <w:snapToGrid w:val="0"/>
              <w:spacing w:before="60" w:after="60" w:line="240" w:lineRule="auto"/>
              <w:jc w:val="center"/>
              <w:rPr>
                <w:ins w:id="3244" w:author="Gert Morlion" w:date="2024-08-26T14:10:00Z"/>
                <w:b/>
                <w:sz w:val="16"/>
                <w:szCs w:val="16"/>
              </w:rPr>
            </w:pPr>
            <w:ins w:id="3245" w:author="Gert Morlion" w:date="2024-08-26T14:10:00Z">
              <w:r w:rsidRPr="003A450C">
                <w:rPr>
                  <w:b/>
                  <w:sz w:val="16"/>
                  <w:szCs w:val="16"/>
                </w:rPr>
                <w:t>Code</w:t>
              </w:r>
            </w:ins>
          </w:p>
        </w:tc>
        <w:tc>
          <w:tcPr>
            <w:tcW w:w="5921" w:type="dxa"/>
            <w:shd w:val="clear" w:color="auto" w:fill="D9D9D9"/>
          </w:tcPr>
          <w:p w14:paraId="2E7190EF" w14:textId="77777777" w:rsidR="00F54CF5" w:rsidRPr="003A450C" w:rsidRDefault="00F54CF5" w:rsidP="004B0AFB">
            <w:pPr>
              <w:snapToGrid w:val="0"/>
              <w:spacing w:before="60" w:after="60" w:line="240" w:lineRule="auto"/>
              <w:jc w:val="left"/>
              <w:rPr>
                <w:ins w:id="3246" w:author="Gert Morlion" w:date="2024-08-26T14:10:00Z"/>
                <w:b/>
                <w:sz w:val="16"/>
                <w:szCs w:val="16"/>
              </w:rPr>
            </w:pPr>
            <w:ins w:id="3247" w:author="Gert Morlion" w:date="2024-08-26T14:10:00Z">
              <w:r w:rsidRPr="003A450C">
                <w:rPr>
                  <w:b/>
                  <w:sz w:val="16"/>
                  <w:szCs w:val="16"/>
                </w:rPr>
                <w:t>Remarks</w:t>
              </w:r>
            </w:ins>
          </w:p>
        </w:tc>
      </w:tr>
      <w:tr w:rsidR="00F54CF5" w:rsidRPr="003A450C" w14:paraId="1AD4D0C7" w14:textId="77777777" w:rsidTr="004B0AFB">
        <w:trPr>
          <w:cantSplit/>
          <w:trHeight w:val="305"/>
          <w:ins w:id="3248" w:author="Gert Morlion" w:date="2024-08-26T14:10:00Z"/>
        </w:trPr>
        <w:tc>
          <w:tcPr>
            <w:tcW w:w="1140" w:type="dxa"/>
          </w:tcPr>
          <w:p w14:paraId="7239CC8F" w14:textId="77777777" w:rsidR="00F54CF5" w:rsidRPr="003A450C" w:rsidRDefault="00F54CF5" w:rsidP="004B0AFB">
            <w:pPr>
              <w:snapToGrid w:val="0"/>
              <w:spacing w:before="60" w:after="60" w:line="240" w:lineRule="auto"/>
              <w:jc w:val="left"/>
              <w:rPr>
                <w:ins w:id="3249" w:author="Gert Morlion" w:date="2024-08-26T14:10:00Z"/>
                <w:sz w:val="16"/>
                <w:szCs w:val="16"/>
              </w:rPr>
            </w:pPr>
            <w:ins w:id="3250" w:author="Gert Morlion" w:date="2024-08-26T14:10:00Z">
              <w:r w:rsidRPr="003A450C">
                <w:rPr>
                  <w:sz w:val="16"/>
                  <w:szCs w:val="16"/>
                </w:rPr>
                <w:t>Enumeration</w:t>
              </w:r>
            </w:ins>
          </w:p>
        </w:tc>
        <w:tc>
          <w:tcPr>
            <w:tcW w:w="3024" w:type="dxa"/>
          </w:tcPr>
          <w:p w14:paraId="2E697925" w14:textId="77777777" w:rsidR="00F54CF5" w:rsidRPr="003A450C" w:rsidRDefault="00F54CF5" w:rsidP="004B0AFB">
            <w:pPr>
              <w:snapToGrid w:val="0"/>
              <w:spacing w:before="60" w:after="60" w:line="240" w:lineRule="auto"/>
              <w:jc w:val="left"/>
              <w:rPr>
                <w:ins w:id="3251" w:author="Gert Morlion" w:date="2024-08-26T14:10:00Z"/>
                <w:sz w:val="16"/>
                <w:szCs w:val="16"/>
              </w:rPr>
            </w:pPr>
            <w:ins w:id="3252" w:author="Gert Morlion" w:date="2024-08-26T14:10:00Z">
              <w:r>
                <w:rPr>
                  <w:sz w:val="16"/>
                  <w:szCs w:val="16"/>
                </w:rPr>
                <w:t>S100_Purpose</w:t>
              </w:r>
            </w:ins>
          </w:p>
        </w:tc>
        <w:tc>
          <w:tcPr>
            <w:tcW w:w="3440" w:type="dxa"/>
          </w:tcPr>
          <w:p w14:paraId="1F594933" w14:textId="77777777" w:rsidR="00F54CF5" w:rsidRPr="003A450C" w:rsidRDefault="00F54CF5" w:rsidP="004B0AFB">
            <w:pPr>
              <w:snapToGrid w:val="0"/>
              <w:spacing w:before="60" w:after="60" w:line="240" w:lineRule="auto"/>
              <w:jc w:val="left"/>
              <w:rPr>
                <w:ins w:id="3253" w:author="Gert Morlion" w:date="2024-08-26T14:10:00Z"/>
                <w:sz w:val="16"/>
                <w:szCs w:val="16"/>
              </w:rPr>
            </w:pPr>
            <w:ins w:id="3254" w:author="Gert Morlion" w:date="2024-08-26T14:10:00Z">
              <w:r>
                <w:rPr>
                  <w:sz w:val="16"/>
                  <w:szCs w:val="16"/>
                </w:rPr>
                <w:t>The purpose of the dataset</w:t>
              </w:r>
            </w:ins>
          </w:p>
        </w:tc>
        <w:tc>
          <w:tcPr>
            <w:tcW w:w="809" w:type="dxa"/>
          </w:tcPr>
          <w:p w14:paraId="3F59EB51" w14:textId="77777777" w:rsidR="00F54CF5" w:rsidRPr="003A450C" w:rsidRDefault="00F54CF5" w:rsidP="004B0AFB">
            <w:pPr>
              <w:snapToGrid w:val="0"/>
              <w:spacing w:before="60" w:after="60" w:line="240" w:lineRule="auto"/>
              <w:jc w:val="center"/>
              <w:rPr>
                <w:ins w:id="3255" w:author="Gert Morlion" w:date="2024-08-26T14:10:00Z"/>
                <w:sz w:val="16"/>
                <w:szCs w:val="16"/>
              </w:rPr>
            </w:pPr>
            <w:ins w:id="3256" w:author="Gert Morlion" w:date="2024-08-26T14:10:00Z">
              <w:r w:rsidRPr="003A450C">
                <w:rPr>
                  <w:sz w:val="16"/>
                  <w:szCs w:val="16"/>
                </w:rPr>
                <w:t>-</w:t>
              </w:r>
            </w:ins>
          </w:p>
        </w:tc>
        <w:tc>
          <w:tcPr>
            <w:tcW w:w="5921" w:type="dxa"/>
          </w:tcPr>
          <w:p w14:paraId="77A54855" w14:textId="77777777" w:rsidR="00F54CF5" w:rsidRPr="003A450C" w:rsidRDefault="00F54CF5" w:rsidP="004B0AFB">
            <w:pPr>
              <w:spacing w:before="60" w:after="60" w:line="240" w:lineRule="auto"/>
              <w:jc w:val="left"/>
              <w:rPr>
                <w:ins w:id="3257" w:author="Gert Morlion" w:date="2024-08-26T14:10:00Z"/>
                <w:sz w:val="16"/>
                <w:szCs w:val="16"/>
              </w:rPr>
            </w:pPr>
            <w:ins w:id="3258" w:author="Gert Morlion" w:date="2024-08-26T14:10:00Z">
              <w:r w:rsidRPr="003A450C" w:rsidDel="006A2EDF">
                <w:rPr>
                  <w:rFonts w:cs="Arial"/>
                  <w:sz w:val="16"/>
                  <w:szCs w:val="16"/>
                  <w:lang w:eastAsia="en-US"/>
                </w:rPr>
                <w:t xml:space="preserve"> </w:t>
              </w:r>
            </w:ins>
          </w:p>
        </w:tc>
      </w:tr>
      <w:tr w:rsidR="00F54CF5" w:rsidRPr="003A450C" w14:paraId="404E6D96" w14:textId="77777777" w:rsidTr="004B0AFB">
        <w:trPr>
          <w:cantSplit/>
          <w:trHeight w:val="277"/>
          <w:ins w:id="3259" w:author="Gert Morlion" w:date="2024-08-26T14:10:00Z"/>
        </w:trPr>
        <w:tc>
          <w:tcPr>
            <w:tcW w:w="1140" w:type="dxa"/>
          </w:tcPr>
          <w:p w14:paraId="715A2B58" w14:textId="77777777" w:rsidR="00F54CF5" w:rsidRPr="003A450C" w:rsidRDefault="00F54CF5" w:rsidP="004B0AFB">
            <w:pPr>
              <w:snapToGrid w:val="0"/>
              <w:spacing w:before="60" w:after="60" w:line="240" w:lineRule="auto"/>
              <w:jc w:val="left"/>
              <w:rPr>
                <w:ins w:id="3260" w:author="Gert Morlion" w:date="2024-08-26T14:10:00Z"/>
                <w:sz w:val="16"/>
                <w:szCs w:val="16"/>
              </w:rPr>
            </w:pPr>
            <w:ins w:id="3261" w:author="Gert Morlion" w:date="2024-08-26T14:10:00Z">
              <w:r w:rsidRPr="003A450C">
                <w:rPr>
                  <w:sz w:val="16"/>
                  <w:szCs w:val="16"/>
                </w:rPr>
                <w:t>Value</w:t>
              </w:r>
            </w:ins>
          </w:p>
        </w:tc>
        <w:tc>
          <w:tcPr>
            <w:tcW w:w="3024" w:type="dxa"/>
          </w:tcPr>
          <w:p w14:paraId="2B3DD2FE" w14:textId="77777777" w:rsidR="00F54CF5" w:rsidRPr="003A450C" w:rsidRDefault="00F54CF5" w:rsidP="004B0AFB">
            <w:pPr>
              <w:snapToGrid w:val="0"/>
              <w:spacing w:before="60" w:after="60" w:line="240" w:lineRule="auto"/>
              <w:jc w:val="left"/>
              <w:rPr>
                <w:ins w:id="3262" w:author="Gert Morlion" w:date="2024-08-26T14:10:00Z"/>
                <w:sz w:val="16"/>
                <w:szCs w:val="16"/>
              </w:rPr>
            </w:pPr>
            <w:ins w:id="3263" w:author="Gert Morlion" w:date="2024-08-26T14:10:00Z">
              <w:r>
                <w:rPr>
                  <w:sz w:val="16"/>
                  <w:szCs w:val="16"/>
                </w:rPr>
                <w:t>newDataset</w:t>
              </w:r>
            </w:ins>
          </w:p>
        </w:tc>
        <w:tc>
          <w:tcPr>
            <w:tcW w:w="3440" w:type="dxa"/>
          </w:tcPr>
          <w:p w14:paraId="7DD43635" w14:textId="77777777" w:rsidR="00F54CF5" w:rsidRPr="003A450C" w:rsidRDefault="00F54CF5" w:rsidP="004B0AFB">
            <w:pPr>
              <w:snapToGrid w:val="0"/>
              <w:spacing w:before="60" w:after="60" w:line="240" w:lineRule="auto"/>
              <w:jc w:val="left"/>
              <w:rPr>
                <w:ins w:id="3264" w:author="Gert Morlion" w:date="2024-08-26T14:10:00Z"/>
                <w:sz w:val="16"/>
                <w:szCs w:val="16"/>
              </w:rPr>
            </w:pPr>
            <w:ins w:id="3265" w:author="Gert Morlion" w:date="2024-08-26T14:10:00Z">
              <w:r>
                <w:rPr>
                  <w:sz w:val="16"/>
                  <w:szCs w:val="16"/>
                </w:rPr>
                <w:t>Brand new dataset</w:t>
              </w:r>
            </w:ins>
          </w:p>
        </w:tc>
        <w:tc>
          <w:tcPr>
            <w:tcW w:w="809" w:type="dxa"/>
          </w:tcPr>
          <w:p w14:paraId="51308A96" w14:textId="77777777" w:rsidR="00F54CF5" w:rsidRPr="003A450C" w:rsidRDefault="00F54CF5" w:rsidP="004B0AFB">
            <w:pPr>
              <w:snapToGrid w:val="0"/>
              <w:spacing w:before="60" w:after="60" w:line="240" w:lineRule="auto"/>
              <w:jc w:val="center"/>
              <w:rPr>
                <w:ins w:id="3266" w:author="Gert Morlion" w:date="2024-08-26T14:10:00Z"/>
                <w:sz w:val="16"/>
                <w:szCs w:val="16"/>
              </w:rPr>
            </w:pPr>
            <w:ins w:id="3267" w:author="Gert Morlion" w:date="2024-08-26T14:10:00Z">
              <w:r>
                <w:rPr>
                  <w:sz w:val="16"/>
                  <w:szCs w:val="16"/>
                </w:rPr>
                <w:t>1</w:t>
              </w:r>
            </w:ins>
          </w:p>
        </w:tc>
        <w:tc>
          <w:tcPr>
            <w:tcW w:w="5921" w:type="dxa"/>
          </w:tcPr>
          <w:p w14:paraId="4E4175BB" w14:textId="77777777" w:rsidR="00F54CF5" w:rsidRPr="003A450C" w:rsidRDefault="00F54CF5" w:rsidP="004B0AFB">
            <w:pPr>
              <w:snapToGrid w:val="0"/>
              <w:spacing w:before="60" w:after="60" w:line="240" w:lineRule="auto"/>
              <w:jc w:val="left"/>
              <w:rPr>
                <w:ins w:id="3268" w:author="Gert Morlion" w:date="2024-08-26T14:10:00Z"/>
                <w:sz w:val="16"/>
                <w:szCs w:val="16"/>
              </w:rPr>
            </w:pPr>
            <w:ins w:id="3269" w:author="Gert Morlion" w:date="2024-08-26T14:10:00Z">
              <w:r>
                <w:rPr>
                  <w:sz w:val="16"/>
                  <w:szCs w:val="16"/>
                </w:rPr>
                <w:t xml:space="preserve">No data has previously been produced for this area </w:t>
              </w:r>
            </w:ins>
          </w:p>
        </w:tc>
      </w:tr>
      <w:tr w:rsidR="00F54CF5" w:rsidRPr="003A450C" w14:paraId="561C1FE2" w14:textId="77777777" w:rsidTr="004B0AFB">
        <w:trPr>
          <w:cantSplit/>
          <w:trHeight w:val="277"/>
          <w:ins w:id="3270" w:author="Gert Morlion" w:date="2024-08-26T14:10:00Z"/>
        </w:trPr>
        <w:tc>
          <w:tcPr>
            <w:tcW w:w="1140" w:type="dxa"/>
          </w:tcPr>
          <w:p w14:paraId="1BCEE77D" w14:textId="77777777" w:rsidR="00F54CF5" w:rsidRPr="003A450C" w:rsidRDefault="00F54CF5" w:rsidP="004B0AFB">
            <w:pPr>
              <w:snapToGrid w:val="0"/>
              <w:spacing w:before="60" w:after="60" w:line="240" w:lineRule="auto"/>
              <w:jc w:val="left"/>
              <w:rPr>
                <w:ins w:id="3271" w:author="Gert Morlion" w:date="2024-08-26T14:10:00Z"/>
                <w:sz w:val="16"/>
                <w:szCs w:val="16"/>
              </w:rPr>
            </w:pPr>
            <w:ins w:id="3272" w:author="Gert Morlion" w:date="2024-08-26T14:10:00Z">
              <w:r w:rsidRPr="003A450C">
                <w:rPr>
                  <w:sz w:val="16"/>
                  <w:szCs w:val="16"/>
                </w:rPr>
                <w:t>Value</w:t>
              </w:r>
            </w:ins>
          </w:p>
        </w:tc>
        <w:tc>
          <w:tcPr>
            <w:tcW w:w="3024" w:type="dxa"/>
          </w:tcPr>
          <w:p w14:paraId="6B9371A3" w14:textId="77777777" w:rsidR="00F54CF5" w:rsidRPr="003A450C" w:rsidRDefault="00F54CF5" w:rsidP="004B0AFB">
            <w:pPr>
              <w:snapToGrid w:val="0"/>
              <w:spacing w:before="60" w:after="60" w:line="240" w:lineRule="auto"/>
              <w:jc w:val="left"/>
              <w:rPr>
                <w:ins w:id="3273" w:author="Gert Morlion" w:date="2024-08-26T14:10:00Z"/>
                <w:sz w:val="16"/>
                <w:szCs w:val="16"/>
              </w:rPr>
            </w:pPr>
            <w:ins w:id="3274" w:author="Gert Morlion" w:date="2024-08-26T14:10:00Z">
              <w:r>
                <w:rPr>
                  <w:sz w:val="16"/>
                  <w:szCs w:val="16"/>
                </w:rPr>
                <w:t>newEdition</w:t>
              </w:r>
            </w:ins>
          </w:p>
        </w:tc>
        <w:tc>
          <w:tcPr>
            <w:tcW w:w="3440" w:type="dxa"/>
          </w:tcPr>
          <w:p w14:paraId="127B6225" w14:textId="77777777" w:rsidR="00F54CF5" w:rsidRPr="003A450C" w:rsidRDefault="00F54CF5" w:rsidP="004B0AFB">
            <w:pPr>
              <w:snapToGrid w:val="0"/>
              <w:spacing w:before="60" w:after="60" w:line="240" w:lineRule="auto"/>
              <w:jc w:val="left"/>
              <w:rPr>
                <w:ins w:id="3275" w:author="Gert Morlion" w:date="2024-08-26T14:10:00Z"/>
                <w:sz w:val="16"/>
                <w:szCs w:val="16"/>
              </w:rPr>
            </w:pPr>
            <w:ins w:id="3276" w:author="Gert Morlion" w:date="2024-08-26T14:10:00Z">
              <w:r>
                <w:rPr>
                  <w:sz w:val="16"/>
                  <w:szCs w:val="16"/>
                </w:rPr>
                <w:t xml:space="preserve">New edition of the dataset or </w:t>
              </w:r>
              <w:r w:rsidRPr="00A93CCB">
                <w:rPr>
                  <w:sz w:val="16"/>
                  <w:szCs w:val="16"/>
                </w:rPr>
                <w:t>Catalogue</w:t>
              </w:r>
            </w:ins>
          </w:p>
        </w:tc>
        <w:tc>
          <w:tcPr>
            <w:tcW w:w="809" w:type="dxa"/>
          </w:tcPr>
          <w:p w14:paraId="2270D686" w14:textId="77777777" w:rsidR="00F54CF5" w:rsidRPr="003A450C" w:rsidRDefault="00F54CF5" w:rsidP="004B0AFB">
            <w:pPr>
              <w:snapToGrid w:val="0"/>
              <w:spacing w:before="60" w:after="60" w:line="240" w:lineRule="auto"/>
              <w:jc w:val="center"/>
              <w:rPr>
                <w:ins w:id="3277" w:author="Gert Morlion" w:date="2024-08-26T14:10:00Z"/>
                <w:sz w:val="16"/>
                <w:szCs w:val="16"/>
              </w:rPr>
            </w:pPr>
            <w:ins w:id="3278" w:author="Gert Morlion" w:date="2024-08-26T14:10:00Z">
              <w:r>
                <w:rPr>
                  <w:sz w:val="16"/>
                  <w:szCs w:val="16"/>
                </w:rPr>
                <w:t>2</w:t>
              </w:r>
            </w:ins>
          </w:p>
        </w:tc>
        <w:tc>
          <w:tcPr>
            <w:tcW w:w="5921" w:type="dxa"/>
          </w:tcPr>
          <w:p w14:paraId="5DE2852E" w14:textId="77777777" w:rsidR="00F54CF5" w:rsidRPr="003A450C" w:rsidRDefault="00F54CF5" w:rsidP="004B0AFB">
            <w:pPr>
              <w:snapToGrid w:val="0"/>
              <w:spacing w:before="60" w:after="60" w:line="240" w:lineRule="auto"/>
              <w:jc w:val="left"/>
              <w:rPr>
                <w:ins w:id="3279" w:author="Gert Morlion" w:date="2024-08-26T14:10:00Z"/>
                <w:sz w:val="16"/>
                <w:szCs w:val="16"/>
              </w:rPr>
            </w:pPr>
            <w:ins w:id="3280" w:author="Gert Morlion" w:date="2024-08-26T14:10:00Z">
              <w:r>
                <w:rPr>
                  <w:sz w:val="16"/>
                  <w:szCs w:val="16"/>
                </w:rPr>
                <w:t>Includes new information which has not been previously distributed by updates</w:t>
              </w:r>
            </w:ins>
          </w:p>
        </w:tc>
      </w:tr>
      <w:tr w:rsidR="00F54CF5" w:rsidRPr="003A450C" w14:paraId="7DAC9277" w14:textId="77777777" w:rsidTr="004B0AFB">
        <w:trPr>
          <w:cantSplit/>
          <w:trHeight w:val="305"/>
          <w:ins w:id="3281" w:author="Gert Morlion" w:date="2024-08-26T14:10:00Z"/>
        </w:trPr>
        <w:tc>
          <w:tcPr>
            <w:tcW w:w="1140" w:type="dxa"/>
          </w:tcPr>
          <w:p w14:paraId="100009B4" w14:textId="77777777" w:rsidR="00F54CF5" w:rsidRPr="003A450C" w:rsidRDefault="00F54CF5" w:rsidP="004B0AFB">
            <w:pPr>
              <w:snapToGrid w:val="0"/>
              <w:spacing w:before="60" w:after="60" w:line="240" w:lineRule="auto"/>
              <w:jc w:val="left"/>
              <w:rPr>
                <w:ins w:id="3282" w:author="Gert Morlion" w:date="2024-08-26T14:10:00Z"/>
                <w:sz w:val="16"/>
                <w:szCs w:val="16"/>
              </w:rPr>
            </w:pPr>
            <w:ins w:id="3283" w:author="Gert Morlion" w:date="2024-08-26T14:10:00Z">
              <w:r w:rsidRPr="003A450C">
                <w:rPr>
                  <w:sz w:val="16"/>
                  <w:szCs w:val="16"/>
                </w:rPr>
                <w:t>Value</w:t>
              </w:r>
            </w:ins>
          </w:p>
        </w:tc>
        <w:tc>
          <w:tcPr>
            <w:tcW w:w="3024" w:type="dxa"/>
          </w:tcPr>
          <w:p w14:paraId="6C8107BE" w14:textId="77777777" w:rsidR="00F54CF5" w:rsidRPr="003A450C" w:rsidRDefault="00F54CF5" w:rsidP="004B0AFB">
            <w:pPr>
              <w:snapToGrid w:val="0"/>
              <w:spacing w:before="60" w:after="60" w:line="240" w:lineRule="auto"/>
              <w:jc w:val="left"/>
              <w:rPr>
                <w:ins w:id="3284" w:author="Gert Morlion" w:date="2024-08-26T14:10:00Z"/>
                <w:sz w:val="16"/>
                <w:szCs w:val="16"/>
              </w:rPr>
            </w:pPr>
            <w:ins w:id="3285" w:author="Gert Morlion" w:date="2024-08-26T14:10:00Z">
              <w:r>
                <w:rPr>
                  <w:sz w:val="16"/>
                  <w:szCs w:val="16"/>
                </w:rPr>
                <w:t>update</w:t>
              </w:r>
            </w:ins>
          </w:p>
        </w:tc>
        <w:tc>
          <w:tcPr>
            <w:tcW w:w="3440" w:type="dxa"/>
          </w:tcPr>
          <w:p w14:paraId="2D12FD8F" w14:textId="77777777" w:rsidR="00F54CF5" w:rsidRPr="003A450C" w:rsidRDefault="00F54CF5" w:rsidP="004B0AFB">
            <w:pPr>
              <w:snapToGrid w:val="0"/>
              <w:spacing w:before="60" w:after="60" w:line="240" w:lineRule="auto"/>
              <w:jc w:val="left"/>
              <w:rPr>
                <w:ins w:id="3286" w:author="Gert Morlion" w:date="2024-08-26T14:10:00Z"/>
                <w:sz w:val="16"/>
                <w:szCs w:val="16"/>
              </w:rPr>
            </w:pPr>
            <w:ins w:id="3287" w:author="Gert Morlion" w:date="2024-08-26T14:10:00Z">
              <w:r>
                <w:rPr>
                  <w:sz w:val="16"/>
                  <w:szCs w:val="16"/>
                </w:rPr>
                <w:t>Dataset update</w:t>
              </w:r>
            </w:ins>
          </w:p>
        </w:tc>
        <w:tc>
          <w:tcPr>
            <w:tcW w:w="809" w:type="dxa"/>
          </w:tcPr>
          <w:p w14:paraId="4C962267" w14:textId="77777777" w:rsidR="00F54CF5" w:rsidRPr="003A450C" w:rsidRDefault="00F54CF5" w:rsidP="004B0AFB">
            <w:pPr>
              <w:snapToGrid w:val="0"/>
              <w:spacing w:before="60" w:after="60" w:line="240" w:lineRule="auto"/>
              <w:jc w:val="center"/>
              <w:rPr>
                <w:ins w:id="3288" w:author="Gert Morlion" w:date="2024-08-26T14:10:00Z"/>
                <w:sz w:val="16"/>
                <w:szCs w:val="16"/>
              </w:rPr>
            </w:pPr>
            <w:ins w:id="3289" w:author="Gert Morlion" w:date="2024-08-26T14:10:00Z">
              <w:r>
                <w:rPr>
                  <w:sz w:val="16"/>
                  <w:szCs w:val="16"/>
                </w:rPr>
                <w:t>3</w:t>
              </w:r>
            </w:ins>
          </w:p>
        </w:tc>
        <w:tc>
          <w:tcPr>
            <w:tcW w:w="5921" w:type="dxa"/>
          </w:tcPr>
          <w:p w14:paraId="36B29FE3" w14:textId="77777777" w:rsidR="00F54CF5" w:rsidRPr="003A450C" w:rsidRDefault="00F54CF5" w:rsidP="004B0AFB">
            <w:pPr>
              <w:snapToGrid w:val="0"/>
              <w:spacing w:before="60" w:after="60" w:line="240" w:lineRule="auto"/>
              <w:jc w:val="left"/>
              <w:rPr>
                <w:ins w:id="3290" w:author="Gert Morlion" w:date="2024-08-26T14:10:00Z"/>
                <w:sz w:val="16"/>
                <w:szCs w:val="16"/>
              </w:rPr>
            </w:pPr>
            <w:ins w:id="3291" w:author="Gert Morlion" w:date="2024-08-26T14:10:00Z">
              <w:r>
                <w:rPr>
                  <w:sz w:val="16"/>
                  <w:szCs w:val="16"/>
                </w:rPr>
                <w:t>Changing some information in an existing dataset</w:t>
              </w:r>
            </w:ins>
          </w:p>
        </w:tc>
      </w:tr>
      <w:tr w:rsidR="00F54CF5" w:rsidRPr="003A450C" w14:paraId="78378A47" w14:textId="77777777" w:rsidTr="004B0AFB">
        <w:trPr>
          <w:cantSplit/>
          <w:trHeight w:val="305"/>
          <w:ins w:id="3292" w:author="Gert Morlion" w:date="2024-08-26T14:10:00Z"/>
        </w:trPr>
        <w:tc>
          <w:tcPr>
            <w:tcW w:w="1140" w:type="dxa"/>
          </w:tcPr>
          <w:p w14:paraId="607BD89D" w14:textId="77777777" w:rsidR="00F54CF5" w:rsidRPr="003A450C" w:rsidRDefault="00F54CF5" w:rsidP="004B0AFB">
            <w:pPr>
              <w:snapToGrid w:val="0"/>
              <w:spacing w:before="60" w:after="60" w:line="240" w:lineRule="auto"/>
              <w:jc w:val="left"/>
              <w:rPr>
                <w:ins w:id="3293" w:author="Gert Morlion" w:date="2024-08-26T14:10:00Z"/>
                <w:sz w:val="16"/>
                <w:szCs w:val="16"/>
              </w:rPr>
            </w:pPr>
            <w:ins w:id="3294" w:author="Gert Morlion" w:date="2024-08-26T14:10:00Z">
              <w:r w:rsidRPr="003A450C">
                <w:rPr>
                  <w:sz w:val="16"/>
                  <w:szCs w:val="16"/>
                </w:rPr>
                <w:t>Value</w:t>
              </w:r>
            </w:ins>
          </w:p>
        </w:tc>
        <w:tc>
          <w:tcPr>
            <w:tcW w:w="3024" w:type="dxa"/>
          </w:tcPr>
          <w:p w14:paraId="0A31E2C5" w14:textId="77777777" w:rsidR="00F54CF5" w:rsidRPr="003A450C" w:rsidRDefault="00F54CF5" w:rsidP="004B0AFB">
            <w:pPr>
              <w:snapToGrid w:val="0"/>
              <w:spacing w:before="60" w:after="60" w:line="240" w:lineRule="auto"/>
              <w:jc w:val="left"/>
              <w:rPr>
                <w:ins w:id="3295" w:author="Gert Morlion" w:date="2024-08-26T14:10:00Z"/>
                <w:sz w:val="16"/>
                <w:szCs w:val="16"/>
              </w:rPr>
            </w:pPr>
            <w:ins w:id="3296" w:author="Gert Morlion" w:date="2024-08-26T14:10:00Z">
              <w:r>
                <w:rPr>
                  <w:sz w:val="16"/>
                  <w:szCs w:val="16"/>
                </w:rPr>
                <w:t>reissue</w:t>
              </w:r>
            </w:ins>
          </w:p>
        </w:tc>
        <w:tc>
          <w:tcPr>
            <w:tcW w:w="3440" w:type="dxa"/>
          </w:tcPr>
          <w:p w14:paraId="36D549FA" w14:textId="77777777" w:rsidR="00F54CF5" w:rsidRPr="003A450C" w:rsidRDefault="00F54CF5" w:rsidP="004B0AFB">
            <w:pPr>
              <w:snapToGrid w:val="0"/>
              <w:spacing w:before="60" w:after="60" w:line="240" w:lineRule="auto"/>
              <w:jc w:val="left"/>
              <w:rPr>
                <w:ins w:id="3297" w:author="Gert Morlion" w:date="2024-08-26T14:10:00Z"/>
                <w:sz w:val="16"/>
                <w:szCs w:val="16"/>
              </w:rPr>
            </w:pPr>
            <w:ins w:id="3298" w:author="Gert Morlion" w:date="2024-08-26T14:10:00Z">
              <w:r>
                <w:rPr>
                  <w:sz w:val="16"/>
                  <w:szCs w:val="16"/>
                </w:rPr>
                <w:t>Dataset that has been re-issued</w:t>
              </w:r>
            </w:ins>
          </w:p>
        </w:tc>
        <w:tc>
          <w:tcPr>
            <w:tcW w:w="809" w:type="dxa"/>
          </w:tcPr>
          <w:p w14:paraId="2F83CE51" w14:textId="77777777" w:rsidR="00F54CF5" w:rsidRPr="003A450C" w:rsidRDefault="00F54CF5" w:rsidP="004B0AFB">
            <w:pPr>
              <w:snapToGrid w:val="0"/>
              <w:spacing w:before="60" w:after="60" w:line="240" w:lineRule="auto"/>
              <w:jc w:val="center"/>
              <w:rPr>
                <w:ins w:id="3299" w:author="Gert Morlion" w:date="2024-08-26T14:10:00Z"/>
                <w:sz w:val="16"/>
                <w:szCs w:val="16"/>
              </w:rPr>
            </w:pPr>
            <w:ins w:id="3300" w:author="Gert Morlion" w:date="2024-08-26T14:10:00Z">
              <w:r>
                <w:rPr>
                  <w:sz w:val="16"/>
                  <w:szCs w:val="16"/>
                </w:rPr>
                <w:t>4</w:t>
              </w:r>
            </w:ins>
          </w:p>
        </w:tc>
        <w:tc>
          <w:tcPr>
            <w:tcW w:w="5921" w:type="dxa"/>
          </w:tcPr>
          <w:p w14:paraId="6E8ED2BD" w14:textId="77777777" w:rsidR="00F54CF5" w:rsidRPr="003A450C" w:rsidRDefault="00F54CF5" w:rsidP="004B0AFB">
            <w:pPr>
              <w:snapToGrid w:val="0"/>
              <w:spacing w:before="60" w:after="60" w:line="240" w:lineRule="auto"/>
              <w:jc w:val="left"/>
              <w:rPr>
                <w:ins w:id="3301" w:author="Gert Morlion" w:date="2024-08-26T14:10:00Z"/>
                <w:sz w:val="16"/>
                <w:szCs w:val="16"/>
              </w:rPr>
            </w:pPr>
            <w:ins w:id="3302" w:author="Gert Morlion" w:date="2024-08-26T14:10:00Z">
              <w:r>
                <w:rPr>
                  <w:sz w:val="16"/>
                  <w:szCs w:val="16"/>
                </w:rPr>
                <w:t>Includes all the updates applied to the original dataset up to the date of the re-issue. A re-issue does not contain any new information additional to that previously issued by updates</w:t>
              </w:r>
            </w:ins>
          </w:p>
        </w:tc>
      </w:tr>
      <w:tr w:rsidR="00F54CF5" w:rsidRPr="003A450C" w14:paraId="4672DDCC" w14:textId="77777777" w:rsidTr="004B0AFB">
        <w:trPr>
          <w:cantSplit/>
          <w:trHeight w:val="305"/>
          <w:ins w:id="3303" w:author="Gert Morlion" w:date="2024-08-26T14:10:00Z"/>
        </w:trPr>
        <w:tc>
          <w:tcPr>
            <w:tcW w:w="1140" w:type="dxa"/>
          </w:tcPr>
          <w:p w14:paraId="05C0BC1C" w14:textId="77777777" w:rsidR="00F54CF5" w:rsidRPr="003A450C" w:rsidRDefault="00F54CF5" w:rsidP="004B0AFB">
            <w:pPr>
              <w:snapToGrid w:val="0"/>
              <w:spacing w:before="60" w:after="60" w:line="240" w:lineRule="auto"/>
              <w:jc w:val="left"/>
              <w:rPr>
                <w:ins w:id="3304" w:author="Gert Morlion" w:date="2024-08-26T14:10:00Z"/>
                <w:sz w:val="16"/>
                <w:szCs w:val="16"/>
              </w:rPr>
            </w:pPr>
            <w:ins w:id="3305" w:author="Gert Morlion" w:date="2024-08-26T14:10:00Z">
              <w:r>
                <w:rPr>
                  <w:sz w:val="16"/>
                  <w:szCs w:val="16"/>
                </w:rPr>
                <w:t>Value</w:t>
              </w:r>
            </w:ins>
          </w:p>
        </w:tc>
        <w:tc>
          <w:tcPr>
            <w:tcW w:w="3024" w:type="dxa"/>
          </w:tcPr>
          <w:p w14:paraId="4DFD2A74" w14:textId="77777777" w:rsidR="00F54CF5" w:rsidRDefault="00F54CF5" w:rsidP="004B0AFB">
            <w:pPr>
              <w:snapToGrid w:val="0"/>
              <w:spacing w:before="60" w:after="60" w:line="240" w:lineRule="auto"/>
              <w:jc w:val="left"/>
              <w:rPr>
                <w:ins w:id="3306" w:author="Gert Morlion" w:date="2024-08-26T14:10:00Z"/>
                <w:sz w:val="16"/>
                <w:szCs w:val="16"/>
              </w:rPr>
            </w:pPr>
            <w:ins w:id="3307" w:author="Gert Morlion" w:date="2024-08-26T14:10:00Z">
              <w:r>
                <w:rPr>
                  <w:sz w:val="16"/>
                  <w:szCs w:val="16"/>
                </w:rPr>
                <w:t>cancellation</w:t>
              </w:r>
            </w:ins>
          </w:p>
        </w:tc>
        <w:tc>
          <w:tcPr>
            <w:tcW w:w="3440" w:type="dxa"/>
          </w:tcPr>
          <w:p w14:paraId="04528B65" w14:textId="77777777" w:rsidR="00F54CF5" w:rsidRDefault="00F54CF5" w:rsidP="004B0AFB">
            <w:pPr>
              <w:snapToGrid w:val="0"/>
              <w:spacing w:before="60" w:after="60" w:line="240" w:lineRule="auto"/>
              <w:jc w:val="left"/>
              <w:rPr>
                <w:ins w:id="3308" w:author="Gert Morlion" w:date="2024-08-26T14:10:00Z"/>
                <w:sz w:val="16"/>
                <w:szCs w:val="16"/>
              </w:rPr>
            </w:pPr>
            <w:ins w:id="3309" w:author="Gert Morlion" w:date="2024-08-26T14:10:00Z">
              <w:r>
                <w:rPr>
                  <w:sz w:val="16"/>
                  <w:szCs w:val="16"/>
                </w:rPr>
                <w:t xml:space="preserve">Dataset or </w:t>
              </w:r>
              <w:r w:rsidRPr="00A93CCB">
                <w:rPr>
                  <w:sz w:val="16"/>
                  <w:szCs w:val="16"/>
                </w:rPr>
                <w:t>Catalogue</w:t>
              </w:r>
              <w:r>
                <w:rPr>
                  <w:sz w:val="16"/>
                  <w:szCs w:val="16"/>
                </w:rPr>
                <w:t xml:space="preserve"> that has been cancelled</w:t>
              </w:r>
            </w:ins>
          </w:p>
        </w:tc>
        <w:tc>
          <w:tcPr>
            <w:tcW w:w="809" w:type="dxa"/>
          </w:tcPr>
          <w:p w14:paraId="6DBA60B4" w14:textId="77777777" w:rsidR="00F54CF5" w:rsidRPr="003A450C" w:rsidRDefault="00F54CF5" w:rsidP="004B0AFB">
            <w:pPr>
              <w:snapToGrid w:val="0"/>
              <w:spacing w:before="60" w:after="60" w:line="240" w:lineRule="auto"/>
              <w:jc w:val="center"/>
              <w:rPr>
                <w:ins w:id="3310" w:author="Gert Morlion" w:date="2024-08-26T14:10:00Z"/>
                <w:sz w:val="16"/>
                <w:szCs w:val="16"/>
              </w:rPr>
            </w:pPr>
            <w:ins w:id="3311" w:author="Gert Morlion" w:date="2024-08-26T14:10:00Z">
              <w:r>
                <w:rPr>
                  <w:sz w:val="16"/>
                  <w:szCs w:val="16"/>
                </w:rPr>
                <w:t>5</w:t>
              </w:r>
            </w:ins>
          </w:p>
        </w:tc>
        <w:tc>
          <w:tcPr>
            <w:tcW w:w="5921" w:type="dxa"/>
          </w:tcPr>
          <w:p w14:paraId="221CD061" w14:textId="77777777" w:rsidR="00F54CF5" w:rsidRPr="003A450C" w:rsidRDefault="00F54CF5" w:rsidP="004B0AFB">
            <w:pPr>
              <w:snapToGrid w:val="0"/>
              <w:spacing w:before="60" w:after="60" w:line="240" w:lineRule="auto"/>
              <w:jc w:val="left"/>
              <w:rPr>
                <w:ins w:id="3312" w:author="Gert Morlion" w:date="2024-08-26T14:10:00Z"/>
                <w:sz w:val="16"/>
                <w:szCs w:val="16"/>
              </w:rPr>
            </w:pPr>
            <w:ins w:id="3313" w:author="Gert Morlion" w:date="2024-08-26T14:10:00Z">
              <w:r>
                <w:rPr>
                  <w:sz w:val="16"/>
                  <w:szCs w:val="16"/>
                </w:rPr>
                <w:t xml:space="preserve">Indicates the dataset or </w:t>
              </w:r>
              <w:r w:rsidRPr="00A93CCB">
                <w:rPr>
                  <w:sz w:val="16"/>
                  <w:szCs w:val="16"/>
                </w:rPr>
                <w:t>Catalogue</w:t>
              </w:r>
              <w:r>
                <w:rPr>
                  <w:sz w:val="16"/>
                  <w:szCs w:val="16"/>
                </w:rPr>
                <w:t xml:space="preserve"> should no longer be used and can be deleted</w:t>
              </w:r>
            </w:ins>
          </w:p>
        </w:tc>
      </w:tr>
    </w:tbl>
    <w:p w14:paraId="3FB3BCAB" w14:textId="77777777" w:rsidR="00F54CF5" w:rsidRDefault="00F54CF5" w:rsidP="00F54CF5">
      <w:pPr>
        <w:spacing w:after="0" w:line="240" w:lineRule="auto"/>
        <w:rPr>
          <w:ins w:id="3314" w:author="Gert Morlion" w:date="2024-08-26T14:10:00Z"/>
        </w:rPr>
      </w:pPr>
    </w:p>
    <w:p w14:paraId="6D59B2A0" w14:textId="77777777" w:rsidR="00F54CF5" w:rsidRPr="009D36B5" w:rsidRDefault="00F54CF5" w:rsidP="00F54CF5">
      <w:pPr>
        <w:pStyle w:val="berschrift4"/>
        <w:keepLines/>
        <w:tabs>
          <w:tab w:val="clear" w:pos="940"/>
          <w:tab w:val="clear" w:pos="1140"/>
          <w:tab w:val="clear" w:pos="1360"/>
          <w:tab w:val="left" w:pos="993"/>
        </w:tabs>
        <w:spacing w:before="120" w:after="120" w:line="240" w:lineRule="auto"/>
        <w:ind w:left="993" w:hanging="993"/>
        <w:rPr>
          <w:ins w:id="3315" w:author="Gert Morlion" w:date="2024-08-26T14:10:00Z"/>
        </w:rPr>
      </w:pPr>
      <w:ins w:id="3316" w:author="Gert Morlion" w:date="2024-08-26T14:10:00Z">
        <w:r w:rsidRPr="009D36B5">
          <w:t>S100_TemporalExtent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54CF5" w:rsidRPr="00B81B69" w14:paraId="2FDE7851" w14:textId="77777777" w:rsidTr="00F54CF5">
        <w:trPr>
          <w:cantSplit/>
          <w:ins w:id="3317" w:author="Gert Morlion" w:date="2024-08-26T14:10:00Z"/>
        </w:trPr>
        <w:tc>
          <w:tcPr>
            <w:tcW w:w="1117" w:type="dxa"/>
            <w:shd w:val="clear" w:color="auto" w:fill="D9D9D9"/>
          </w:tcPr>
          <w:p w14:paraId="2526A168" w14:textId="77777777" w:rsidR="00F54CF5" w:rsidRPr="00B81B69" w:rsidRDefault="00F54CF5" w:rsidP="004B0AFB">
            <w:pPr>
              <w:keepNext/>
              <w:keepLines/>
              <w:snapToGrid w:val="0"/>
              <w:spacing w:before="60" w:after="60" w:line="240" w:lineRule="auto"/>
              <w:jc w:val="left"/>
              <w:rPr>
                <w:ins w:id="3318" w:author="Gert Morlion" w:date="2024-08-26T14:10:00Z"/>
                <w:b/>
                <w:sz w:val="16"/>
                <w:szCs w:val="16"/>
              </w:rPr>
            </w:pPr>
            <w:ins w:id="3319" w:author="Gert Morlion" w:date="2024-08-26T14:10:00Z">
              <w:r w:rsidRPr="00B81B69">
                <w:rPr>
                  <w:b/>
                  <w:sz w:val="16"/>
                  <w:szCs w:val="16"/>
                </w:rPr>
                <w:t>Role Name</w:t>
              </w:r>
            </w:ins>
          </w:p>
        </w:tc>
        <w:tc>
          <w:tcPr>
            <w:tcW w:w="3165" w:type="dxa"/>
            <w:shd w:val="clear" w:color="auto" w:fill="D9D9D9"/>
          </w:tcPr>
          <w:p w14:paraId="560AE13B" w14:textId="77777777" w:rsidR="00F54CF5" w:rsidRPr="00B81B69" w:rsidRDefault="00F54CF5" w:rsidP="004B0AFB">
            <w:pPr>
              <w:keepNext/>
              <w:keepLines/>
              <w:snapToGrid w:val="0"/>
              <w:spacing w:before="60" w:after="60" w:line="240" w:lineRule="auto"/>
              <w:jc w:val="left"/>
              <w:rPr>
                <w:ins w:id="3320" w:author="Gert Morlion" w:date="2024-08-26T14:10:00Z"/>
                <w:b/>
                <w:sz w:val="16"/>
                <w:szCs w:val="16"/>
              </w:rPr>
            </w:pPr>
            <w:ins w:id="3321" w:author="Gert Morlion" w:date="2024-08-26T14:10:00Z">
              <w:r w:rsidRPr="00B81B69">
                <w:rPr>
                  <w:b/>
                  <w:sz w:val="16"/>
                  <w:szCs w:val="16"/>
                </w:rPr>
                <w:t>Name</w:t>
              </w:r>
            </w:ins>
          </w:p>
        </w:tc>
        <w:tc>
          <w:tcPr>
            <w:tcW w:w="3537" w:type="dxa"/>
            <w:shd w:val="clear" w:color="auto" w:fill="D9D9D9"/>
          </w:tcPr>
          <w:p w14:paraId="7A6F7516" w14:textId="77777777" w:rsidR="00F54CF5" w:rsidRPr="00B81B69" w:rsidRDefault="00F54CF5" w:rsidP="004B0AFB">
            <w:pPr>
              <w:keepNext/>
              <w:keepLines/>
              <w:snapToGrid w:val="0"/>
              <w:spacing w:before="60" w:after="60" w:line="240" w:lineRule="auto"/>
              <w:jc w:val="left"/>
              <w:rPr>
                <w:ins w:id="3322" w:author="Gert Morlion" w:date="2024-08-26T14:10:00Z"/>
                <w:b/>
                <w:sz w:val="16"/>
                <w:szCs w:val="16"/>
              </w:rPr>
            </w:pPr>
            <w:ins w:id="3323" w:author="Gert Morlion" w:date="2024-08-26T14:10:00Z">
              <w:r w:rsidRPr="00B81B69">
                <w:rPr>
                  <w:b/>
                  <w:sz w:val="16"/>
                  <w:szCs w:val="16"/>
                </w:rPr>
                <w:t>Description</w:t>
              </w:r>
            </w:ins>
          </w:p>
        </w:tc>
        <w:tc>
          <w:tcPr>
            <w:tcW w:w="831" w:type="dxa"/>
            <w:shd w:val="clear" w:color="auto" w:fill="D9D9D9"/>
          </w:tcPr>
          <w:p w14:paraId="20EBD956" w14:textId="77777777" w:rsidR="00F54CF5" w:rsidRPr="00B81B69" w:rsidRDefault="00F54CF5" w:rsidP="004B0AFB">
            <w:pPr>
              <w:keepNext/>
              <w:keepLines/>
              <w:snapToGrid w:val="0"/>
              <w:spacing w:before="60" w:after="60" w:line="240" w:lineRule="auto"/>
              <w:jc w:val="center"/>
              <w:rPr>
                <w:ins w:id="3324" w:author="Gert Morlion" w:date="2024-08-26T14:10:00Z"/>
                <w:b/>
                <w:sz w:val="16"/>
                <w:szCs w:val="16"/>
              </w:rPr>
            </w:pPr>
            <w:ins w:id="3325" w:author="Gert Morlion" w:date="2024-08-26T14:10:00Z">
              <w:r w:rsidRPr="00B81B69">
                <w:rPr>
                  <w:b/>
                  <w:sz w:val="16"/>
                  <w:szCs w:val="16"/>
                </w:rPr>
                <w:t>Mult</w:t>
              </w:r>
            </w:ins>
          </w:p>
        </w:tc>
        <w:tc>
          <w:tcPr>
            <w:tcW w:w="2519" w:type="dxa"/>
            <w:shd w:val="clear" w:color="auto" w:fill="D9D9D9"/>
          </w:tcPr>
          <w:p w14:paraId="12FD73F7" w14:textId="77777777" w:rsidR="00F54CF5" w:rsidRPr="00B81B69" w:rsidRDefault="00F54CF5" w:rsidP="004B0AFB">
            <w:pPr>
              <w:keepNext/>
              <w:keepLines/>
              <w:snapToGrid w:val="0"/>
              <w:spacing w:before="60" w:after="60" w:line="240" w:lineRule="auto"/>
              <w:jc w:val="left"/>
              <w:rPr>
                <w:ins w:id="3326" w:author="Gert Morlion" w:date="2024-08-26T14:10:00Z"/>
                <w:b/>
                <w:sz w:val="16"/>
                <w:szCs w:val="16"/>
              </w:rPr>
            </w:pPr>
            <w:ins w:id="3327" w:author="Gert Morlion" w:date="2024-08-26T14:10:00Z">
              <w:r w:rsidRPr="00B81B69">
                <w:rPr>
                  <w:b/>
                  <w:sz w:val="16"/>
                  <w:szCs w:val="16"/>
                </w:rPr>
                <w:t>Type</w:t>
              </w:r>
            </w:ins>
          </w:p>
        </w:tc>
        <w:tc>
          <w:tcPr>
            <w:tcW w:w="3165" w:type="dxa"/>
            <w:shd w:val="clear" w:color="auto" w:fill="D9D9D9"/>
          </w:tcPr>
          <w:p w14:paraId="2056754B" w14:textId="77777777" w:rsidR="00F54CF5" w:rsidRPr="00B81B69" w:rsidRDefault="00F54CF5" w:rsidP="004B0AFB">
            <w:pPr>
              <w:keepNext/>
              <w:keepLines/>
              <w:snapToGrid w:val="0"/>
              <w:spacing w:before="60" w:after="60" w:line="240" w:lineRule="auto"/>
              <w:jc w:val="left"/>
              <w:rPr>
                <w:ins w:id="3328" w:author="Gert Morlion" w:date="2024-08-26T14:10:00Z"/>
                <w:b/>
                <w:sz w:val="16"/>
                <w:szCs w:val="16"/>
              </w:rPr>
            </w:pPr>
            <w:ins w:id="3329" w:author="Gert Morlion" w:date="2024-08-26T14:10:00Z">
              <w:r w:rsidRPr="00B81B69">
                <w:rPr>
                  <w:b/>
                  <w:sz w:val="16"/>
                  <w:szCs w:val="16"/>
                </w:rPr>
                <w:t>Remarks</w:t>
              </w:r>
            </w:ins>
          </w:p>
        </w:tc>
      </w:tr>
      <w:tr w:rsidR="00F54CF5" w:rsidRPr="00B81B69" w14:paraId="09245FFC" w14:textId="77777777" w:rsidTr="004B0AFB">
        <w:trPr>
          <w:cantSplit/>
          <w:ins w:id="3330" w:author="Gert Morlion" w:date="2024-08-26T14:10:00Z"/>
        </w:trPr>
        <w:tc>
          <w:tcPr>
            <w:tcW w:w="1117" w:type="dxa"/>
          </w:tcPr>
          <w:p w14:paraId="04BA8C81" w14:textId="77777777" w:rsidR="00F54CF5" w:rsidRPr="00B81B69" w:rsidRDefault="00F54CF5" w:rsidP="004B0AFB">
            <w:pPr>
              <w:snapToGrid w:val="0"/>
              <w:spacing w:before="60" w:after="60" w:line="240" w:lineRule="auto"/>
              <w:jc w:val="left"/>
              <w:rPr>
                <w:ins w:id="3331" w:author="Gert Morlion" w:date="2024-08-26T14:10:00Z"/>
                <w:sz w:val="16"/>
                <w:szCs w:val="16"/>
              </w:rPr>
            </w:pPr>
            <w:ins w:id="3332" w:author="Gert Morlion" w:date="2024-08-26T14:10:00Z">
              <w:r w:rsidRPr="00B81B69">
                <w:rPr>
                  <w:sz w:val="16"/>
                  <w:szCs w:val="16"/>
                </w:rPr>
                <w:t>Class</w:t>
              </w:r>
            </w:ins>
          </w:p>
        </w:tc>
        <w:tc>
          <w:tcPr>
            <w:tcW w:w="3165" w:type="dxa"/>
          </w:tcPr>
          <w:p w14:paraId="03ACD283" w14:textId="77777777" w:rsidR="00F54CF5" w:rsidRPr="00B81B69" w:rsidRDefault="00F54CF5" w:rsidP="004B0AFB">
            <w:pPr>
              <w:snapToGrid w:val="0"/>
              <w:spacing w:before="60" w:after="60" w:line="240" w:lineRule="auto"/>
              <w:jc w:val="left"/>
              <w:rPr>
                <w:ins w:id="3333" w:author="Gert Morlion" w:date="2024-08-26T14:10:00Z"/>
                <w:sz w:val="16"/>
                <w:szCs w:val="16"/>
              </w:rPr>
            </w:pPr>
            <w:ins w:id="3334" w:author="Gert Morlion" w:date="2024-08-26T14:10:00Z">
              <w:r w:rsidRPr="00B81B69">
                <w:rPr>
                  <w:sz w:val="16"/>
                  <w:szCs w:val="16"/>
                </w:rPr>
                <w:t>S100_TemporalExtent</w:t>
              </w:r>
            </w:ins>
          </w:p>
        </w:tc>
        <w:tc>
          <w:tcPr>
            <w:tcW w:w="3537" w:type="dxa"/>
          </w:tcPr>
          <w:p w14:paraId="18148E0F" w14:textId="77777777" w:rsidR="00F54CF5" w:rsidRPr="00B81B69" w:rsidRDefault="00F54CF5" w:rsidP="004B0AFB">
            <w:pPr>
              <w:spacing w:before="60" w:after="60" w:line="240" w:lineRule="auto"/>
              <w:rPr>
                <w:ins w:id="3335" w:author="Gert Morlion" w:date="2024-08-26T14:10:00Z"/>
                <w:rFonts w:eastAsia="Times New Roman"/>
                <w:sz w:val="16"/>
                <w:szCs w:val="16"/>
                <w:lang w:eastAsia="en-US"/>
              </w:rPr>
            </w:pPr>
            <w:ins w:id="3336" w:author="Gert Morlion" w:date="2024-08-26T14:10:00Z">
              <w:r w:rsidRPr="00B81B69">
                <w:rPr>
                  <w:rFonts w:eastAsia="Times New Roman"/>
                  <w:sz w:val="16"/>
                  <w:szCs w:val="16"/>
                  <w:lang w:eastAsia="en-US"/>
                </w:rPr>
                <w:t>Temporal extent</w:t>
              </w:r>
            </w:ins>
          </w:p>
          <w:p w14:paraId="679A9E34" w14:textId="77777777" w:rsidR="00F54CF5" w:rsidRPr="00B81B69" w:rsidRDefault="00F54CF5" w:rsidP="004B0AFB">
            <w:pPr>
              <w:snapToGrid w:val="0"/>
              <w:spacing w:before="60" w:after="60" w:line="240" w:lineRule="auto"/>
              <w:jc w:val="left"/>
              <w:rPr>
                <w:ins w:id="3337" w:author="Gert Morlion" w:date="2024-08-26T14:10:00Z"/>
                <w:sz w:val="16"/>
                <w:szCs w:val="16"/>
              </w:rPr>
            </w:pPr>
          </w:p>
        </w:tc>
        <w:tc>
          <w:tcPr>
            <w:tcW w:w="831" w:type="dxa"/>
          </w:tcPr>
          <w:p w14:paraId="31B4190B" w14:textId="77777777" w:rsidR="00F54CF5" w:rsidRPr="00B81B69" w:rsidRDefault="00F54CF5" w:rsidP="004B0AFB">
            <w:pPr>
              <w:snapToGrid w:val="0"/>
              <w:spacing w:before="60" w:after="60" w:line="240" w:lineRule="auto"/>
              <w:jc w:val="center"/>
              <w:rPr>
                <w:ins w:id="3338" w:author="Gert Morlion" w:date="2024-08-26T14:10:00Z"/>
                <w:sz w:val="16"/>
                <w:szCs w:val="16"/>
              </w:rPr>
            </w:pPr>
            <w:ins w:id="3339" w:author="Gert Morlion" w:date="2024-08-26T14:10:00Z">
              <w:r w:rsidRPr="00B81B69">
                <w:rPr>
                  <w:sz w:val="16"/>
                  <w:szCs w:val="16"/>
                </w:rPr>
                <w:t>--</w:t>
              </w:r>
            </w:ins>
          </w:p>
        </w:tc>
        <w:tc>
          <w:tcPr>
            <w:tcW w:w="2519" w:type="dxa"/>
          </w:tcPr>
          <w:p w14:paraId="653180E7" w14:textId="77777777" w:rsidR="00F54CF5" w:rsidRPr="00B81B69" w:rsidRDefault="00F54CF5" w:rsidP="004B0AFB">
            <w:pPr>
              <w:snapToGrid w:val="0"/>
              <w:spacing w:before="60" w:after="60" w:line="240" w:lineRule="auto"/>
              <w:jc w:val="left"/>
              <w:rPr>
                <w:ins w:id="3340" w:author="Gert Morlion" w:date="2024-08-26T14:10:00Z"/>
                <w:sz w:val="16"/>
                <w:szCs w:val="16"/>
              </w:rPr>
            </w:pPr>
          </w:p>
        </w:tc>
        <w:tc>
          <w:tcPr>
            <w:tcW w:w="3165" w:type="dxa"/>
          </w:tcPr>
          <w:p w14:paraId="372B09D1" w14:textId="77777777" w:rsidR="00F54CF5" w:rsidRPr="00B81B69" w:rsidRDefault="00F54CF5" w:rsidP="004B0AFB">
            <w:pPr>
              <w:snapToGrid w:val="0"/>
              <w:spacing w:before="60" w:after="60" w:line="240" w:lineRule="auto"/>
              <w:jc w:val="left"/>
              <w:rPr>
                <w:ins w:id="3341" w:author="Gert Morlion" w:date="2024-08-26T14:10:00Z"/>
                <w:sz w:val="16"/>
                <w:szCs w:val="16"/>
              </w:rPr>
            </w:pPr>
            <w:ins w:id="3342" w:author="Gert Morlion" w:date="2024-08-26T14:10:00Z">
              <w:r w:rsidRPr="00B81B69">
                <w:rPr>
                  <w:sz w:val="16"/>
                  <w:szCs w:val="16"/>
                </w:rPr>
                <w:t>At least one of the timeInstantBegin and timeInstantEnd attributes must be populated; if both are known, both must be populated. The absence of either begin or end indicates indefinite validity in the corresponding direction, limited by the issue date/time or the cancellation or supersession of the dataset</w:t>
              </w:r>
            </w:ins>
          </w:p>
        </w:tc>
      </w:tr>
      <w:tr w:rsidR="00F54CF5" w:rsidRPr="00B81B69" w14:paraId="71029AB5" w14:textId="77777777" w:rsidTr="004B0AFB">
        <w:trPr>
          <w:cantSplit/>
          <w:ins w:id="3343" w:author="Gert Morlion" w:date="2024-08-26T14:10:00Z"/>
        </w:trPr>
        <w:tc>
          <w:tcPr>
            <w:tcW w:w="1117" w:type="dxa"/>
          </w:tcPr>
          <w:p w14:paraId="5382FDD8" w14:textId="77777777" w:rsidR="00F54CF5" w:rsidRPr="00B81B69" w:rsidRDefault="00F54CF5" w:rsidP="004B0AFB">
            <w:pPr>
              <w:snapToGrid w:val="0"/>
              <w:spacing w:before="60" w:after="60" w:line="240" w:lineRule="auto"/>
              <w:jc w:val="left"/>
              <w:rPr>
                <w:ins w:id="3344" w:author="Gert Morlion" w:date="2024-08-26T14:10:00Z"/>
                <w:sz w:val="16"/>
                <w:szCs w:val="16"/>
              </w:rPr>
            </w:pPr>
            <w:ins w:id="3345" w:author="Gert Morlion" w:date="2024-08-26T14:10:00Z">
              <w:r w:rsidRPr="00B81B69">
                <w:rPr>
                  <w:sz w:val="16"/>
                  <w:szCs w:val="16"/>
                </w:rPr>
                <w:t>Attribute</w:t>
              </w:r>
            </w:ins>
          </w:p>
        </w:tc>
        <w:tc>
          <w:tcPr>
            <w:tcW w:w="3165" w:type="dxa"/>
          </w:tcPr>
          <w:p w14:paraId="63512341" w14:textId="77777777" w:rsidR="00F54CF5" w:rsidRPr="00B81B69" w:rsidRDefault="00F54CF5" w:rsidP="004B0AFB">
            <w:pPr>
              <w:snapToGrid w:val="0"/>
              <w:spacing w:before="60" w:after="60" w:line="240" w:lineRule="auto"/>
              <w:jc w:val="left"/>
              <w:rPr>
                <w:ins w:id="3346" w:author="Gert Morlion" w:date="2024-08-26T14:10:00Z"/>
                <w:sz w:val="16"/>
                <w:szCs w:val="16"/>
              </w:rPr>
            </w:pPr>
            <w:ins w:id="3347" w:author="Gert Morlion" w:date="2024-08-26T14:10:00Z">
              <w:r w:rsidRPr="00B81B69">
                <w:rPr>
                  <w:sz w:val="16"/>
                  <w:szCs w:val="16"/>
                </w:rPr>
                <w:t>timeInstantBegin</w:t>
              </w:r>
            </w:ins>
          </w:p>
        </w:tc>
        <w:tc>
          <w:tcPr>
            <w:tcW w:w="3537" w:type="dxa"/>
          </w:tcPr>
          <w:p w14:paraId="3AC26202" w14:textId="77777777" w:rsidR="00F54CF5" w:rsidRPr="00B81B69" w:rsidRDefault="00F54CF5" w:rsidP="004B0AFB">
            <w:pPr>
              <w:snapToGrid w:val="0"/>
              <w:spacing w:before="60" w:after="60" w:line="240" w:lineRule="auto"/>
              <w:jc w:val="left"/>
              <w:rPr>
                <w:ins w:id="3348" w:author="Gert Morlion" w:date="2024-08-26T14:10:00Z"/>
                <w:sz w:val="16"/>
                <w:szCs w:val="16"/>
              </w:rPr>
            </w:pPr>
            <w:ins w:id="3349" w:author="Gert Morlion" w:date="2024-08-26T14:10:00Z">
              <w:r w:rsidRPr="00B81B69">
                <w:rPr>
                  <w:sz w:val="16"/>
                  <w:szCs w:val="16"/>
                </w:rPr>
                <w:t>The instant at which the temporal extent begins</w:t>
              </w:r>
            </w:ins>
          </w:p>
        </w:tc>
        <w:tc>
          <w:tcPr>
            <w:tcW w:w="831" w:type="dxa"/>
          </w:tcPr>
          <w:p w14:paraId="4E36C80F" w14:textId="77777777" w:rsidR="00F54CF5" w:rsidRPr="00B81B69" w:rsidRDefault="00F54CF5" w:rsidP="004B0AFB">
            <w:pPr>
              <w:snapToGrid w:val="0"/>
              <w:spacing w:before="60" w:after="60" w:line="240" w:lineRule="auto"/>
              <w:jc w:val="center"/>
              <w:rPr>
                <w:ins w:id="3350" w:author="Gert Morlion" w:date="2024-08-26T14:10:00Z"/>
                <w:sz w:val="16"/>
                <w:szCs w:val="16"/>
              </w:rPr>
            </w:pPr>
            <w:ins w:id="3351" w:author="Gert Morlion" w:date="2024-08-26T14:10:00Z">
              <w:r w:rsidRPr="00B81B69">
                <w:rPr>
                  <w:sz w:val="16"/>
                  <w:szCs w:val="16"/>
                </w:rPr>
                <w:t>0..1</w:t>
              </w:r>
            </w:ins>
          </w:p>
        </w:tc>
        <w:tc>
          <w:tcPr>
            <w:tcW w:w="2519" w:type="dxa"/>
          </w:tcPr>
          <w:p w14:paraId="26A5BF6B" w14:textId="77777777" w:rsidR="00F54CF5" w:rsidRPr="00B81B69" w:rsidRDefault="00F54CF5" w:rsidP="004B0AFB">
            <w:pPr>
              <w:snapToGrid w:val="0"/>
              <w:spacing w:before="60" w:after="60" w:line="240" w:lineRule="auto"/>
              <w:jc w:val="left"/>
              <w:rPr>
                <w:ins w:id="3352" w:author="Gert Morlion" w:date="2024-08-26T14:10:00Z"/>
                <w:sz w:val="16"/>
                <w:szCs w:val="16"/>
              </w:rPr>
            </w:pPr>
            <w:ins w:id="3353" w:author="Gert Morlion" w:date="2024-08-26T14:10:00Z">
              <w:r w:rsidRPr="00B81B69">
                <w:rPr>
                  <w:sz w:val="16"/>
                  <w:szCs w:val="16"/>
                </w:rPr>
                <w:t>DateTime</w:t>
              </w:r>
            </w:ins>
          </w:p>
        </w:tc>
        <w:tc>
          <w:tcPr>
            <w:tcW w:w="3165" w:type="dxa"/>
          </w:tcPr>
          <w:p w14:paraId="3FAD28CA" w14:textId="77777777" w:rsidR="00F54CF5" w:rsidRPr="00B81B69" w:rsidRDefault="00F54CF5" w:rsidP="004B0AFB">
            <w:pPr>
              <w:snapToGrid w:val="0"/>
              <w:spacing w:before="60" w:after="60" w:line="240" w:lineRule="auto"/>
              <w:jc w:val="left"/>
              <w:rPr>
                <w:ins w:id="3354" w:author="Gert Morlion" w:date="2024-08-26T14:10:00Z"/>
                <w:sz w:val="16"/>
                <w:szCs w:val="16"/>
              </w:rPr>
            </w:pPr>
          </w:p>
        </w:tc>
      </w:tr>
      <w:tr w:rsidR="00F54CF5" w:rsidRPr="00B81B69" w14:paraId="7450DAFE" w14:textId="77777777" w:rsidTr="004B0AFB">
        <w:trPr>
          <w:cantSplit/>
          <w:ins w:id="3355" w:author="Gert Morlion" w:date="2024-08-26T14:10:00Z"/>
        </w:trPr>
        <w:tc>
          <w:tcPr>
            <w:tcW w:w="1117" w:type="dxa"/>
          </w:tcPr>
          <w:p w14:paraId="0BF5FCFB" w14:textId="77777777" w:rsidR="00F54CF5" w:rsidRPr="00B81B69" w:rsidRDefault="00F54CF5" w:rsidP="004B0AFB">
            <w:pPr>
              <w:snapToGrid w:val="0"/>
              <w:spacing w:before="60" w:after="60" w:line="240" w:lineRule="auto"/>
              <w:jc w:val="left"/>
              <w:rPr>
                <w:ins w:id="3356" w:author="Gert Morlion" w:date="2024-08-26T14:10:00Z"/>
                <w:sz w:val="16"/>
                <w:szCs w:val="16"/>
              </w:rPr>
            </w:pPr>
            <w:ins w:id="3357" w:author="Gert Morlion" w:date="2024-08-26T14:10:00Z">
              <w:r w:rsidRPr="00B81B69">
                <w:rPr>
                  <w:sz w:val="16"/>
                  <w:szCs w:val="16"/>
                </w:rPr>
                <w:t>Attribute</w:t>
              </w:r>
            </w:ins>
          </w:p>
        </w:tc>
        <w:tc>
          <w:tcPr>
            <w:tcW w:w="3165" w:type="dxa"/>
          </w:tcPr>
          <w:p w14:paraId="76F6D9F5" w14:textId="77777777" w:rsidR="00F54CF5" w:rsidRPr="00B81B69" w:rsidRDefault="00F54CF5" w:rsidP="004B0AFB">
            <w:pPr>
              <w:snapToGrid w:val="0"/>
              <w:spacing w:before="60" w:after="60" w:line="240" w:lineRule="auto"/>
              <w:jc w:val="left"/>
              <w:rPr>
                <w:ins w:id="3358" w:author="Gert Morlion" w:date="2024-08-26T14:10:00Z"/>
                <w:sz w:val="16"/>
                <w:szCs w:val="16"/>
              </w:rPr>
            </w:pPr>
            <w:ins w:id="3359" w:author="Gert Morlion" w:date="2024-08-26T14:10:00Z">
              <w:r w:rsidRPr="00B81B69">
                <w:rPr>
                  <w:sz w:val="16"/>
                  <w:szCs w:val="16"/>
                </w:rPr>
                <w:t>timeInstantEnd</w:t>
              </w:r>
            </w:ins>
          </w:p>
        </w:tc>
        <w:tc>
          <w:tcPr>
            <w:tcW w:w="3537" w:type="dxa"/>
          </w:tcPr>
          <w:p w14:paraId="771495B8" w14:textId="77777777" w:rsidR="00F54CF5" w:rsidRPr="00B81B69" w:rsidRDefault="00F54CF5" w:rsidP="004B0AFB">
            <w:pPr>
              <w:snapToGrid w:val="0"/>
              <w:spacing w:before="60" w:after="60" w:line="240" w:lineRule="auto"/>
              <w:jc w:val="left"/>
              <w:rPr>
                <w:ins w:id="3360" w:author="Gert Morlion" w:date="2024-08-26T14:10:00Z"/>
                <w:sz w:val="16"/>
                <w:szCs w:val="16"/>
              </w:rPr>
            </w:pPr>
            <w:ins w:id="3361" w:author="Gert Morlion" w:date="2024-08-26T14:10:00Z">
              <w:r w:rsidRPr="00B81B69">
                <w:rPr>
                  <w:sz w:val="16"/>
                  <w:szCs w:val="16"/>
                </w:rPr>
                <w:t>The instant at which the temporal extent ends</w:t>
              </w:r>
            </w:ins>
          </w:p>
        </w:tc>
        <w:tc>
          <w:tcPr>
            <w:tcW w:w="831" w:type="dxa"/>
          </w:tcPr>
          <w:p w14:paraId="6BC0AEA6" w14:textId="77777777" w:rsidR="00F54CF5" w:rsidRPr="00B81B69" w:rsidRDefault="00F54CF5" w:rsidP="004B0AFB">
            <w:pPr>
              <w:snapToGrid w:val="0"/>
              <w:spacing w:before="60" w:after="60" w:line="240" w:lineRule="auto"/>
              <w:jc w:val="center"/>
              <w:rPr>
                <w:ins w:id="3362" w:author="Gert Morlion" w:date="2024-08-26T14:10:00Z"/>
                <w:sz w:val="16"/>
                <w:szCs w:val="16"/>
              </w:rPr>
            </w:pPr>
            <w:ins w:id="3363" w:author="Gert Morlion" w:date="2024-08-26T14:10:00Z">
              <w:r w:rsidRPr="00B81B69">
                <w:rPr>
                  <w:sz w:val="16"/>
                  <w:szCs w:val="16"/>
                </w:rPr>
                <w:t>0..1</w:t>
              </w:r>
            </w:ins>
          </w:p>
        </w:tc>
        <w:tc>
          <w:tcPr>
            <w:tcW w:w="2519" w:type="dxa"/>
          </w:tcPr>
          <w:p w14:paraId="59F90B6B" w14:textId="77777777" w:rsidR="00F54CF5" w:rsidRPr="00B81B69" w:rsidRDefault="00F54CF5" w:rsidP="004B0AFB">
            <w:pPr>
              <w:snapToGrid w:val="0"/>
              <w:spacing w:before="60" w:after="60" w:line="240" w:lineRule="auto"/>
              <w:jc w:val="left"/>
              <w:rPr>
                <w:ins w:id="3364" w:author="Gert Morlion" w:date="2024-08-26T14:10:00Z"/>
                <w:sz w:val="16"/>
                <w:szCs w:val="16"/>
              </w:rPr>
            </w:pPr>
            <w:ins w:id="3365" w:author="Gert Morlion" w:date="2024-08-26T14:10:00Z">
              <w:r w:rsidRPr="00B81B69">
                <w:rPr>
                  <w:sz w:val="16"/>
                  <w:szCs w:val="16"/>
                </w:rPr>
                <w:t>DateTime</w:t>
              </w:r>
            </w:ins>
          </w:p>
        </w:tc>
        <w:tc>
          <w:tcPr>
            <w:tcW w:w="3165" w:type="dxa"/>
          </w:tcPr>
          <w:p w14:paraId="4237DE1D" w14:textId="77777777" w:rsidR="00F54CF5" w:rsidRPr="00B81B69" w:rsidRDefault="00F54CF5" w:rsidP="004B0AFB">
            <w:pPr>
              <w:snapToGrid w:val="0"/>
              <w:spacing w:before="60" w:after="60" w:line="240" w:lineRule="auto"/>
              <w:jc w:val="left"/>
              <w:rPr>
                <w:ins w:id="3366" w:author="Gert Morlion" w:date="2024-08-26T14:10:00Z"/>
                <w:sz w:val="16"/>
                <w:szCs w:val="16"/>
              </w:rPr>
            </w:pPr>
          </w:p>
        </w:tc>
      </w:tr>
    </w:tbl>
    <w:p w14:paraId="5CEE4805" w14:textId="77777777" w:rsidR="00F54CF5" w:rsidRPr="00261D89" w:rsidRDefault="00F54CF5" w:rsidP="00F54CF5">
      <w:pPr>
        <w:spacing w:after="0" w:line="240" w:lineRule="auto"/>
        <w:rPr>
          <w:ins w:id="3367" w:author="Gert Morlion" w:date="2024-08-26T14:10:00Z"/>
        </w:rPr>
      </w:pPr>
    </w:p>
    <w:p w14:paraId="3C4DCA7F" w14:textId="77777777" w:rsidR="00F54CF5" w:rsidRPr="002455BA" w:rsidRDefault="00F54CF5" w:rsidP="00F54CF5">
      <w:pPr>
        <w:pStyle w:val="berschrift4"/>
        <w:keepLines/>
        <w:tabs>
          <w:tab w:val="clear" w:pos="940"/>
          <w:tab w:val="clear" w:pos="1140"/>
          <w:tab w:val="clear" w:pos="1360"/>
          <w:tab w:val="left" w:pos="993"/>
        </w:tabs>
        <w:spacing w:before="120" w:after="120" w:line="240" w:lineRule="auto"/>
        <w:ind w:left="993" w:hanging="993"/>
        <w:rPr>
          <w:ins w:id="3368" w:author="Gert Morlion" w:date="2024-08-26T14:10:00Z"/>
        </w:rPr>
      </w:pPr>
      <w:ins w:id="3369" w:author="Gert Morlion" w:date="2024-08-26T14:10:00Z">
        <w:r w:rsidRPr="002455BA">
          <w:lastRenderedPageBreak/>
          <w:t>S100_</w:t>
        </w:r>
        <w:r>
          <w:t>Encoding</w:t>
        </w:r>
        <w:r w:rsidRPr="002455BA">
          <w:t>Format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F54CF5" w:rsidRPr="002455BA" w14:paraId="749C03E0" w14:textId="77777777" w:rsidTr="00F54CF5">
        <w:trPr>
          <w:cantSplit/>
          <w:ins w:id="3370" w:author="Gert Morlion" w:date="2024-08-26T14:10:00Z"/>
        </w:trPr>
        <w:tc>
          <w:tcPr>
            <w:tcW w:w="1134" w:type="dxa"/>
            <w:shd w:val="clear" w:color="auto" w:fill="D9D9D9"/>
          </w:tcPr>
          <w:p w14:paraId="0F5E4C72" w14:textId="77777777" w:rsidR="00F54CF5" w:rsidRPr="002455BA" w:rsidRDefault="00F54CF5" w:rsidP="004B0AFB">
            <w:pPr>
              <w:keepNext/>
              <w:keepLines/>
              <w:suppressAutoHyphens/>
              <w:snapToGrid w:val="0"/>
              <w:spacing w:before="60" w:after="60" w:line="240" w:lineRule="auto"/>
              <w:rPr>
                <w:ins w:id="3371" w:author="Gert Morlion" w:date="2024-08-26T14:10:00Z"/>
                <w:b/>
                <w:bCs/>
                <w:sz w:val="16"/>
                <w:szCs w:val="16"/>
                <w:lang w:eastAsia="ar-SA"/>
              </w:rPr>
            </w:pPr>
            <w:ins w:id="3372" w:author="Gert Morlion" w:date="2024-08-26T14:10:00Z">
              <w:r>
                <w:rPr>
                  <w:b/>
                  <w:sz w:val="16"/>
                  <w:szCs w:val="16"/>
                  <w:lang w:eastAsia="ar-SA"/>
                </w:rPr>
                <w:t>Item</w:t>
              </w:r>
            </w:ins>
          </w:p>
        </w:tc>
        <w:tc>
          <w:tcPr>
            <w:tcW w:w="3006" w:type="dxa"/>
            <w:shd w:val="clear" w:color="auto" w:fill="D9D9D9"/>
          </w:tcPr>
          <w:p w14:paraId="2FA770E1" w14:textId="77777777" w:rsidR="00F54CF5" w:rsidRPr="002455BA" w:rsidRDefault="00F54CF5" w:rsidP="004B0AFB">
            <w:pPr>
              <w:keepNext/>
              <w:keepLines/>
              <w:suppressAutoHyphens/>
              <w:snapToGrid w:val="0"/>
              <w:spacing w:before="60" w:after="60" w:line="240" w:lineRule="auto"/>
              <w:rPr>
                <w:ins w:id="3373" w:author="Gert Morlion" w:date="2024-08-26T14:10:00Z"/>
                <w:b/>
                <w:bCs/>
                <w:sz w:val="16"/>
                <w:szCs w:val="16"/>
                <w:lang w:eastAsia="ar-SA"/>
              </w:rPr>
            </w:pPr>
            <w:ins w:id="3374" w:author="Gert Morlion" w:date="2024-08-26T14:10:00Z">
              <w:r w:rsidRPr="002455BA">
                <w:rPr>
                  <w:b/>
                  <w:sz w:val="16"/>
                  <w:szCs w:val="16"/>
                  <w:lang w:eastAsia="ar-SA"/>
                </w:rPr>
                <w:t>Name</w:t>
              </w:r>
            </w:ins>
          </w:p>
        </w:tc>
        <w:tc>
          <w:tcPr>
            <w:tcW w:w="3420" w:type="dxa"/>
            <w:shd w:val="clear" w:color="auto" w:fill="D9D9D9"/>
          </w:tcPr>
          <w:p w14:paraId="45A23BCF" w14:textId="77777777" w:rsidR="00F54CF5" w:rsidRPr="002455BA" w:rsidRDefault="00F54CF5" w:rsidP="004B0AFB">
            <w:pPr>
              <w:keepNext/>
              <w:keepLines/>
              <w:suppressAutoHyphens/>
              <w:snapToGrid w:val="0"/>
              <w:spacing w:before="60" w:after="60" w:line="240" w:lineRule="auto"/>
              <w:rPr>
                <w:ins w:id="3375" w:author="Gert Morlion" w:date="2024-08-26T14:10:00Z"/>
                <w:b/>
                <w:bCs/>
                <w:sz w:val="16"/>
                <w:szCs w:val="16"/>
                <w:lang w:eastAsia="ar-SA"/>
              </w:rPr>
            </w:pPr>
            <w:ins w:id="3376" w:author="Gert Morlion" w:date="2024-08-26T14:10:00Z">
              <w:r w:rsidRPr="002455BA">
                <w:rPr>
                  <w:b/>
                  <w:sz w:val="16"/>
                  <w:szCs w:val="16"/>
                  <w:lang w:eastAsia="ar-SA"/>
                </w:rPr>
                <w:t>Description</w:t>
              </w:r>
            </w:ins>
          </w:p>
        </w:tc>
        <w:tc>
          <w:tcPr>
            <w:tcW w:w="804" w:type="dxa"/>
            <w:shd w:val="clear" w:color="auto" w:fill="D9D9D9"/>
          </w:tcPr>
          <w:p w14:paraId="7BDD4664" w14:textId="77777777" w:rsidR="00F54CF5" w:rsidRPr="002455BA" w:rsidRDefault="00F54CF5" w:rsidP="004B0AFB">
            <w:pPr>
              <w:keepNext/>
              <w:keepLines/>
              <w:suppressAutoHyphens/>
              <w:snapToGrid w:val="0"/>
              <w:spacing w:before="60" w:after="60" w:line="240" w:lineRule="auto"/>
              <w:jc w:val="center"/>
              <w:rPr>
                <w:ins w:id="3377" w:author="Gert Morlion" w:date="2024-08-26T14:10:00Z"/>
                <w:b/>
                <w:bCs/>
                <w:sz w:val="16"/>
                <w:szCs w:val="16"/>
                <w:lang w:eastAsia="ar-SA"/>
              </w:rPr>
            </w:pPr>
            <w:ins w:id="3378" w:author="Gert Morlion" w:date="2024-08-26T14:10:00Z">
              <w:r w:rsidRPr="002455BA">
                <w:rPr>
                  <w:b/>
                  <w:sz w:val="16"/>
                  <w:szCs w:val="16"/>
                  <w:lang w:eastAsia="ar-SA"/>
                </w:rPr>
                <w:t>Code</w:t>
              </w:r>
            </w:ins>
          </w:p>
        </w:tc>
        <w:tc>
          <w:tcPr>
            <w:tcW w:w="5670" w:type="dxa"/>
            <w:shd w:val="clear" w:color="auto" w:fill="D9D9D9"/>
          </w:tcPr>
          <w:p w14:paraId="72E2747E" w14:textId="77777777" w:rsidR="00F54CF5" w:rsidRPr="002455BA" w:rsidRDefault="00F54CF5" w:rsidP="004B0AFB">
            <w:pPr>
              <w:keepNext/>
              <w:keepLines/>
              <w:suppressAutoHyphens/>
              <w:snapToGrid w:val="0"/>
              <w:spacing w:before="60" w:after="60" w:line="240" w:lineRule="auto"/>
              <w:rPr>
                <w:ins w:id="3379" w:author="Gert Morlion" w:date="2024-08-26T14:10:00Z"/>
                <w:b/>
                <w:bCs/>
                <w:sz w:val="16"/>
                <w:szCs w:val="16"/>
                <w:lang w:eastAsia="ar-SA"/>
              </w:rPr>
            </w:pPr>
            <w:ins w:id="3380" w:author="Gert Morlion" w:date="2024-08-26T14:10:00Z">
              <w:r w:rsidRPr="002455BA">
                <w:rPr>
                  <w:b/>
                  <w:sz w:val="16"/>
                  <w:szCs w:val="16"/>
                  <w:lang w:eastAsia="ar-SA"/>
                </w:rPr>
                <w:t>Remarks</w:t>
              </w:r>
            </w:ins>
          </w:p>
        </w:tc>
      </w:tr>
      <w:tr w:rsidR="00F54CF5" w:rsidRPr="002455BA" w14:paraId="7F8ED39B" w14:textId="77777777" w:rsidTr="004B0AFB">
        <w:trPr>
          <w:cantSplit/>
          <w:ins w:id="3381" w:author="Gert Morlion" w:date="2024-08-26T14:10:00Z"/>
        </w:trPr>
        <w:tc>
          <w:tcPr>
            <w:tcW w:w="1134" w:type="dxa"/>
          </w:tcPr>
          <w:p w14:paraId="204D9D31" w14:textId="77777777" w:rsidR="00F54CF5" w:rsidRPr="002455BA" w:rsidRDefault="00F54CF5" w:rsidP="004B0AFB">
            <w:pPr>
              <w:keepNext/>
              <w:keepLines/>
              <w:suppressAutoHyphens/>
              <w:snapToGrid w:val="0"/>
              <w:spacing w:before="60" w:after="60" w:line="240" w:lineRule="auto"/>
              <w:rPr>
                <w:ins w:id="3382" w:author="Gert Morlion" w:date="2024-08-26T14:10:00Z"/>
                <w:b/>
                <w:bCs/>
                <w:sz w:val="16"/>
                <w:szCs w:val="16"/>
                <w:lang w:eastAsia="ar-SA"/>
              </w:rPr>
            </w:pPr>
            <w:ins w:id="3383" w:author="Gert Morlion" w:date="2024-08-26T14:10:00Z">
              <w:r w:rsidRPr="002455BA">
                <w:rPr>
                  <w:sz w:val="16"/>
                  <w:szCs w:val="16"/>
                  <w:lang w:eastAsia="ar-SA"/>
                </w:rPr>
                <w:t>Enumeration</w:t>
              </w:r>
            </w:ins>
          </w:p>
        </w:tc>
        <w:tc>
          <w:tcPr>
            <w:tcW w:w="3006" w:type="dxa"/>
          </w:tcPr>
          <w:p w14:paraId="5C941B2B" w14:textId="77777777" w:rsidR="00F54CF5" w:rsidRPr="002455BA" w:rsidRDefault="00F54CF5" w:rsidP="004B0AFB">
            <w:pPr>
              <w:keepNext/>
              <w:keepLines/>
              <w:suppressAutoHyphens/>
              <w:snapToGrid w:val="0"/>
              <w:spacing w:before="60" w:after="60" w:line="240" w:lineRule="auto"/>
              <w:rPr>
                <w:ins w:id="3384" w:author="Gert Morlion" w:date="2024-08-26T14:10:00Z"/>
                <w:b/>
                <w:bCs/>
                <w:sz w:val="16"/>
                <w:szCs w:val="16"/>
                <w:lang w:eastAsia="ar-SA"/>
              </w:rPr>
            </w:pPr>
            <w:ins w:id="3385" w:author="Gert Morlion" w:date="2024-08-26T14:10:00Z">
              <w:r w:rsidRPr="002455BA">
                <w:rPr>
                  <w:sz w:val="16"/>
                  <w:szCs w:val="16"/>
                  <w:lang w:eastAsia="ar-SA"/>
                </w:rPr>
                <w:t>S100_</w:t>
              </w:r>
              <w:r>
                <w:rPr>
                  <w:sz w:val="16"/>
                  <w:szCs w:val="16"/>
                  <w:lang w:eastAsia="ar-SA"/>
                </w:rPr>
                <w:t>Encoding</w:t>
              </w:r>
              <w:r w:rsidRPr="002455BA">
                <w:rPr>
                  <w:sz w:val="16"/>
                  <w:szCs w:val="16"/>
                  <w:lang w:eastAsia="ar-SA"/>
                </w:rPr>
                <w:t>Format</w:t>
              </w:r>
            </w:ins>
          </w:p>
        </w:tc>
        <w:tc>
          <w:tcPr>
            <w:tcW w:w="3420" w:type="dxa"/>
          </w:tcPr>
          <w:p w14:paraId="38E32D91" w14:textId="77777777" w:rsidR="00F54CF5" w:rsidRPr="002455BA" w:rsidRDefault="00F54CF5" w:rsidP="004B0AFB">
            <w:pPr>
              <w:keepNext/>
              <w:keepLines/>
              <w:suppressAutoHyphens/>
              <w:snapToGrid w:val="0"/>
              <w:spacing w:before="60" w:after="60" w:line="240" w:lineRule="auto"/>
              <w:rPr>
                <w:ins w:id="3386" w:author="Gert Morlion" w:date="2024-08-26T14:10:00Z"/>
                <w:b/>
                <w:bCs/>
                <w:sz w:val="16"/>
                <w:szCs w:val="16"/>
                <w:lang w:eastAsia="ar-SA"/>
              </w:rPr>
            </w:pPr>
            <w:ins w:id="3387" w:author="Gert Morlion" w:date="2024-08-26T14:10:00Z">
              <w:r w:rsidRPr="002455BA">
                <w:rPr>
                  <w:sz w:val="16"/>
                  <w:szCs w:val="16"/>
                  <w:lang w:eastAsia="ar-SA"/>
                </w:rPr>
                <w:t>The encoding format</w:t>
              </w:r>
            </w:ins>
          </w:p>
        </w:tc>
        <w:tc>
          <w:tcPr>
            <w:tcW w:w="804" w:type="dxa"/>
          </w:tcPr>
          <w:p w14:paraId="7E57F18F" w14:textId="77777777" w:rsidR="00F54CF5" w:rsidRPr="002455BA" w:rsidRDefault="00F54CF5" w:rsidP="004B0AFB">
            <w:pPr>
              <w:keepNext/>
              <w:keepLines/>
              <w:suppressAutoHyphens/>
              <w:snapToGrid w:val="0"/>
              <w:spacing w:before="60" w:after="60" w:line="240" w:lineRule="auto"/>
              <w:jc w:val="center"/>
              <w:rPr>
                <w:ins w:id="3388" w:author="Gert Morlion" w:date="2024-08-26T14:10:00Z"/>
                <w:b/>
                <w:bCs/>
                <w:sz w:val="16"/>
                <w:szCs w:val="16"/>
                <w:lang w:eastAsia="ar-SA"/>
              </w:rPr>
            </w:pPr>
            <w:ins w:id="3389" w:author="Gert Morlion" w:date="2024-08-26T14:10:00Z">
              <w:r w:rsidRPr="002455BA">
                <w:rPr>
                  <w:sz w:val="16"/>
                  <w:szCs w:val="16"/>
                  <w:lang w:eastAsia="ar-SA"/>
                </w:rPr>
                <w:t>-</w:t>
              </w:r>
            </w:ins>
          </w:p>
        </w:tc>
        <w:tc>
          <w:tcPr>
            <w:tcW w:w="5670" w:type="dxa"/>
          </w:tcPr>
          <w:p w14:paraId="0EDAEBA5" w14:textId="77777777" w:rsidR="00F54CF5" w:rsidRPr="002455BA" w:rsidRDefault="00F54CF5" w:rsidP="004B0AFB">
            <w:pPr>
              <w:keepNext/>
              <w:keepLines/>
              <w:suppressAutoHyphens/>
              <w:snapToGrid w:val="0"/>
              <w:spacing w:before="60" w:after="60" w:line="240" w:lineRule="auto"/>
              <w:rPr>
                <w:ins w:id="3390" w:author="Gert Morlion" w:date="2024-08-26T14:10:00Z"/>
                <w:b/>
                <w:bCs/>
                <w:sz w:val="16"/>
                <w:szCs w:val="16"/>
                <w:lang w:eastAsia="ar-SA"/>
              </w:rPr>
            </w:pPr>
            <w:ins w:id="3391" w:author="Gert Morlion" w:date="2024-08-26T14:10:00Z">
              <w:r w:rsidRPr="002455BA">
                <w:rPr>
                  <w:sz w:val="16"/>
                  <w:szCs w:val="16"/>
                  <w:lang w:eastAsia="ar-SA"/>
                </w:rPr>
                <w:t xml:space="preserve">Values listed in S-100 Part </w:t>
              </w:r>
              <w:r>
                <w:rPr>
                  <w:sz w:val="16"/>
                  <w:szCs w:val="16"/>
                  <w:lang w:eastAsia="ar-SA"/>
                </w:rPr>
                <w:t>17</w:t>
              </w:r>
              <w:r w:rsidRPr="002455BA">
                <w:rPr>
                  <w:sz w:val="16"/>
                  <w:szCs w:val="16"/>
                  <w:lang w:eastAsia="ar-SA"/>
                </w:rPr>
                <w:t xml:space="preserve"> but not mentioned in this table are not allowed</w:t>
              </w:r>
            </w:ins>
          </w:p>
        </w:tc>
      </w:tr>
      <w:tr w:rsidR="00F54CF5" w:rsidRPr="002455BA" w14:paraId="537CAC43" w14:textId="77777777" w:rsidTr="004B0AFB">
        <w:trPr>
          <w:cantSplit/>
          <w:ins w:id="3392" w:author="Gert Morlion" w:date="2024-08-26T14:10:00Z"/>
        </w:trPr>
        <w:tc>
          <w:tcPr>
            <w:tcW w:w="1134" w:type="dxa"/>
          </w:tcPr>
          <w:p w14:paraId="2558EA21" w14:textId="77777777" w:rsidR="00F54CF5" w:rsidRPr="002455BA" w:rsidRDefault="00F54CF5" w:rsidP="004B0AFB">
            <w:pPr>
              <w:suppressAutoHyphens/>
              <w:snapToGrid w:val="0"/>
              <w:spacing w:before="60" w:after="60" w:line="240" w:lineRule="auto"/>
              <w:rPr>
                <w:ins w:id="3393" w:author="Gert Morlion" w:date="2024-08-26T14:10:00Z"/>
                <w:b/>
                <w:bCs/>
                <w:sz w:val="16"/>
                <w:szCs w:val="16"/>
                <w:lang w:eastAsia="ar-SA"/>
              </w:rPr>
            </w:pPr>
            <w:ins w:id="3394" w:author="Gert Morlion" w:date="2024-08-26T14:10:00Z">
              <w:r w:rsidRPr="002455BA">
                <w:rPr>
                  <w:sz w:val="16"/>
                  <w:szCs w:val="16"/>
                  <w:lang w:eastAsia="ar-SA"/>
                </w:rPr>
                <w:t>Value</w:t>
              </w:r>
            </w:ins>
          </w:p>
        </w:tc>
        <w:tc>
          <w:tcPr>
            <w:tcW w:w="3006" w:type="dxa"/>
          </w:tcPr>
          <w:p w14:paraId="5F1AC18A" w14:textId="77777777" w:rsidR="00F54CF5" w:rsidRPr="002455BA" w:rsidRDefault="00F54CF5" w:rsidP="004B0AFB">
            <w:pPr>
              <w:suppressAutoHyphens/>
              <w:snapToGrid w:val="0"/>
              <w:spacing w:before="60" w:after="60" w:line="240" w:lineRule="auto"/>
              <w:rPr>
                <w:ins w:id="3395" w:author="Gert Morlion" w:date="2024-08-26T14:10:00Z"/>
                <w:b/>
                <w:bCs/>
                <w:sz w:val="16"/>
                <w:szCs w:val="16"/>
                <w:lang w:eastAsia="ar-SA"/>
              </w:rPr>
            </w:pPr>
            <w:ins w:id="3396" w:author="Gert Morlion" w:date="2024-08-26T14:10:00Z">
              <w:r w:rsidRPr="002455BA">
                <w:rPr>
                  <w:sz w:val="16"/>
                  <w:szCs w:val="16"/>
                  <w:lang w:eastAsia="ar-SA"/>
                </w:rPr>
                <w:t>ISO/IEC 8211</w:t>
              </w:r>
            </w:ins>
          </w:p>
        </w:tc>
        <w:tc>
          <w:tcPr>
            <w:tcW w:w="3420" w:type="dxa"/>
          </w:tcPr>
          <w:p w14:paraId="207FA4E6" w14:textId="77777777" w:rsidR="00F54CF5" w:rsidRPr="002455BA" w:rsidRDefault="00F54CF5" w:rsidP="004B0AFB">
            <w:pPr>
              <w:suppressAutoHyphens/>
              <w:snapToGrid w:val="0"/>
              <w:spacing w:before="60" w:after="60" w:line="240" w:lineRule="auto"/>
              <w:rPr>
                <w:ins w:id="3397" w:author="Gert Morlion" w:date="2024-08-26T14:10:00Z"/>
                <w:b/>
                <w:bCs/>
                <w:sz w:val="16"/>
                <w:szCs w:val="16"/>
                <w:lang w:eastAsia="ar-SA"/>
              </w:rPr>
            </w:pPr>
            <w:ins w:id="3398" w:author="Gert Morlion" w:date="2024-08-26T14:10:00Z">
              <w:r w:rsidRPr="002455BA">
                <w:rPr>
                  <w:sz w:val="16"/>
                  <w:szCs w:val="16"/>
                </w:rPr>
                <w:t>The ISO 8211 data format as defined in S-100 Part 10a</w:t>
              </w:r>
            </w:ins>
          </w:p>
        </w:tc>
        <w:tc>
          <w:tcPr>
            <w:tcW w:w="804" w:type="dxa"/>
          </w:tcPr>
          <w:p w14:paraId="5BE5D642" w14:textId="77777777" w:rsidR="00F54CF5" w:rsidRPr="002455BA" w:rsidRDefault="00F54CF5" w:rsidP="004B0AFB">
            <w:pPr>
              <w:suppressAutoHyphens/>
              <w:snapToGrid w:val="0"/>
              <w:spacing w:before="60" w:after="60" w:line="240" w:lineRule="auto"/>
              <w:jc w:val="center"/>
              <w:rPr>
                <w:ins w:id="3399" w:author="Gert Morlion" w:date="2024-08-26T14:10:00Z"/>
                <w:b/>
                <w:bCs/>
                <w:sz w:val="16"/>
                <w:szCs w:val="16"/>
                <w:lang w:eastAsia="ar-SA"/>
              </w:rPr>
            </w:pPr>
            <w:ins w:id="3400" w:author="Gert Morlion" w:date="2024-08-26T14:10:00Z">
              <w:r>
                <w:rPr>
                  <w:b/>
                  <w:bCs/>
                  <w:sz w:val="16"/>
                  <w:szCs w:val="16"/>
                  <w:lang w:eastAsia="ar-SA"/>
                </w:rPr>
                <w:t>1</w:t>
              </w:r>
            </w:ins>
          </w:p>
        </w:tc>
        <w:tc>
          <w:tcPr>
            <w:tcW w:w="5670" w:type="dxa"/>
          </w:tcPr>
          <w:p w14:paraId="1B597F7D" w14:textId="77777777" w:rsidR="00F54CF5" w:rsidRPr="002455BA" w:rsidRDefault="00F54CF5" w:rsidP="004B0AFB">
            <w:pPr>
              <w:suppressAutoHyphens/>
              <w:snapToGrid w:val="0"/>
              <w:spacing w:before="60" w:after="60" w:line="240" w:lineRule="auto"/>
              <w:rPr>
                <w:ins w:id="3401" w:author="Gert Morlion" w:date="2024-08-26T14:10:00Z"/>
                <w:b/>
                <w:bCs/>
                <w:sz w:val="16"/>
                <w:szCs w:val="16"/>
                <w:lang w:eastAsia="ar-SA"/>
              </w:rPr>
            </w:pPr>
          </w:p>
        </w:tc>
      </w:tr>
    </w:tbl>
    <w:p w14:paraId="70E9559C" w14:textId="77777777" w:rsidR="00F54CF5" w:rsidRPr="002455BA" w:rsidRDefault="00F54CF5" w:rsidP="00F54CF5">
      <w:pPr>
        <w:spacing w:after="0" w:line="240" w:lineRule="auto"/>
        <w:rPr>
          <w:ins w:id="3402" w:author="Gert Morlion" w:date="2024-08-26T14:10:00Z"/>
        </w:rPr>
      </w:pPr>
    </w:p>
    <w:p w14:paraId="3E476AEB" w14:textId="77777777" w:rsidR="00453023" w:rsidRPr="00D22CCD" w:rsidRDefault="007260E2">
      <w:pPr>
        <w:pStyle w:val="berschrift4"/>
      </w:pPr>
      <w:r w:rsidRPr="00D22CCD">
        <w:t>S100_ProductSpecification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453023" w:rsidRPr="00D22CCD" w14:paraId="0E05E7EF" w14:textId="77777777" w:rsidTr="3CCBF2F9">
        <w:trPr>
          <w:trHeight w:val="153"/>
        </w:trPr>
        <w:tc>
          <w:tcPr>
            <w:tcW w:w="1106" w:type="dxa"/>
            <w:vAlign w:val="center"/>
          </w:tcPr>
          <w:p w14:paraId="54DD8366" w14:textId="77777777" w:rsidR="00453023" w:rsidRPr="00D22CCD" w:rsidRDefault="007260E2">
            <w:pPr>
              <w:snapToGrid w:val="0"/>
              <w:rPr>
                <w:b/>
                <w:sz w:val="16"/>
                <w:szCs w:val="16"/>
              </w:rPr>
            </w:pPr>
            <w:r w:rsidRPr="00D22CCD">
              <w:rPr>
                <w:b/>
                <w:sz w:val="16"/>
                <w:szCs w:val="16"/>
              </w:rPr>
              <w:t>Role Name</w:t>
            </w:r>
          </w:p>
        </w:tc>
        <w:tc>
          <w:tcPr>
            <w:tcW w:w="3034" w:type="dxa"/>
            <w:vAlign w:val="center"/>
          </w:tcPr>
          <w:p w14:paraId="5106CB93" w14:textId="77777777" w:rsidR="00453023" w:rsidRPr="00D22CCD" w:rsidRDefault="007260E2">
            <w:pPr>
              <w:snapToGrid w:val="0"/>
              <w:rPr>
                <w:b/>
                <w:sz w:val="16"/>
                <w:szCs w:val="16"/>
              </w:rPr>
            </w:pPr>
            <w:r w:rsidRPr="00D22CCD">
              <w:rPr>
                <w:b/>
                <w:sz w:val="16"/>
                <w:szCs w:val="16"/>
              </w:rPr>
              <w:t>Name</w:t>
            </w:r>
          </w:p>
        </w:tc>
        <w:tc>
          <w:tcPr>
            <w:tcW w:w="3420" w:type="dxa"/>
            <w:vAlign w:val="center"/>
          </w:tcPr>
          <w:p w14:paraId="0CBCB959" w14:textId="77777777" w:rsidR="00453023" w:rsidRPr="00D22CCD" w:rsidRDefault="007260E2">
            <w:pPr>
              <w:snapToGrid w:val="0"/>
              <w:rPr>
                <w:b/>
                <w:sz w:val="16"/>
                <w:szCs w:val="16"/>
              </w:rPr>
            </w:pPr>
            <w:r w:rsidRPr="00D22CCD">
              <w:rPr>
                <w:b/>
                <w:sz w:val="16"/>
                <w:szCs w:val="16"/>
              </w:rPr>
              <w:t>Description</w:t>
            </w:r>
          </w:p>
        </w:tc>
        <w:tc>
          <w:tcPr>
            <w:tcW w:w="804" w:type="dxa"/>
            <w:vAlign w:val="center"/>
          </w:tcPr>
          <w:p w14:paraId="3F1F30DF" w14:textId="77777777" w:rsidR="00453023" w:rsidRPr="00D22CCD" w:rsidRDefault="007260E2">
            <w:pPr>
              <w:snapToGrid w:val="0"/>
              <w:jc w:val="center"/>
              <w:rPr>
                <w:b/>
                <w:sz w:val="16"/>
                <w:szCs w:val="16"/>
              </w:rPr>
            </w:pPr>
            <w:r w:rsidRPr="00D22CCD">
              <w:rPr>
                <w:b/>
                <w:sz w:val="16"/>
                <w:szCs w:val="16"/>
              </w:rPr>
              <w:t>Mult</w:t>
            </w:r>
          </w:p>
        </w:tc>
        <w:tc>
          <w:tcPr>
            <w:tcW w:w="2436" w:type="dxa"/>
            <w:vAlign w:val="center"/>
          </w:tcPr>
          <w:p w14:paraId="2AA2B4ED" w14:textId="77777777" w:rsidR="00453023" w:rsidRPr="00D22CCD" w:rsidRDefault="007260E2">
            <w:pPr>
              <w:snapToGrid w:val="0"/>
              <w:rPr>
                <w:b/>
                <w:sz w:val="16"/>
                <w:szCs w:val="16"/>
              </w:rPr>
            </w:pPr>
            <w:r w:rsidRPr="00D22CCD">
              <w:rPr>
                <w:b/>
                <w:sz w:val="16"/>
                <w:szCs w:val="16"/>
              </w:rPr>
              <w:t>Type</w:t>
            </w:r>
          </w:p>
        </w:tc>
        <w:tc>
          <w:tcPr>
            <w:tcW w:w="3060" w:type="dxa"/>
            <w:vAlign w:val="center"/>
          </w:tcPr>
          <w:p w14:paraId="3F03C0BD" w14:textId="77777777" w:rsidR="00453023" w:rsidRPr="00D22CCD" w:rsidRDefault="007260E2">
            <w:pPr>
              <w:snapToGrid w:val="0"/>
              <w:rPr>
                <w:b/>
                <w:sz w:val="16"/>
                <w:szCs w:val="16"/>
              </w:rPr>
            </w:pPr>
            <w:r w:rsidRPr="00D22CCD">
              <w:rPr>
                <w:b/>
                <w:sz w:val="16"/>
                <w:szCs w:val="16"/>
              </w:rPr>
              <w:t>Remarks</w:t>
            </w:r>
          </w:p>
        </w:tc>
      </w:tr>
      <w:tr w:rsidR="00453023" w:rsidRPr="00D22CCD" w14:paraId="31ABDF99" w14:textId="77777777" w:rsidTr="3CCBF2F9">
        <w:trPr>
          <w:trHeight w:val="490"/>
        </w:trPr>
        <w:tc>
          <w:tcPr>
            <w:tcW w:w="1106" w:type="dxa"/>
            <w:vAlign w:val="center"/>
          </w:tcPr>
          <w:p w14:paraId="139F6410" w14:textId="77777777" w:rsidR="00453023" w:rsidRPr="00D22CCD" w:rsidRDefault="007260E2">
            <w:pPr>
              <w:snapToGrid w:val="0"/>
              <w:rPr>
                <w:sz w:val="16"/>
                <w:szCs w:val="16"/>
              </w:rPr>
            </w:pPr>
            <w:r w:rsidRPr="00D22CCD">
              <w:rPr>
                <w:sz w:val="16"/>
                <w:szCs w:val="16"/>
              </w:rPr>
              <w:t>Class</w:t>
            </w:r>
          </w:p>
        </w:tc>
        <w:tc>
          <w:tcPr>
            <w:tcW w:w="3034" w:type="dxa"/>
            <w:vAlign w:val="center"/>
          </w:tcPr>
          <w:p w14:paraId="64CE820B" w14:textId="77777777" w:rsidR="00453023" w:rsidRPr="00D22CCD" w:rsidRDefault="007260E2">
            <w:pPr>
              <w:snapToGrid w:val="0"/>
              <w:rPr>
                <w:sz w:val="16"/>
                <w:szCs w:val="16"/>
              </w:rPr>
            </w:pPr>
            <w:r w:rsidRPr="00D22CCD">
              <w:rPr>
                <w:sz w:val="16"/>
                <w:szCs w:val="16"/>
              </w:rPr>
              <w:t>S100_ProductSpecification</w:t>
            </w:r>
          </w:p>
        </w:tc>
        <w:tc>
          <w:tcPr>
            <w:tcW w:w="3420" w:type="dxa"/>
            <w:vAlign w:val="center"/>
          </w:tcPr>
          <w:p w14:paraId="615FBDBB" w14:textId="77777777" w:rsidR="00453023" w:rsidRPr="00D22CCD" w:rsidRDefault="007260E2">
            <w:pPr>
              <w:snapToGrid w:val="0"/>
              <w:jc w:val="left"/>
              <w:rPr>
                <w:sz w:val="16"/>
                <w:szCs w:val="16"/>
              </w:rPr>
            </w:pPr>
            <w:r w:rsidRPr="00D22CCD">
              <w:rPr>
                <w:sz w:val="16"/>
                <w:szCs w:val="16"/>
              </w:rPr>
              <w:t>The Product Specification contains the information needed to build the specified product</w:t>
            </w:r>
          </w:p>
        </w:tc>
        <w:tc>
          <w:tcPr>
            <w:tcW w:w="804" w:type="dxa"/>
            <w:vAlign w:val="center"/>
          </w:tcPr>
          <w:p w14:paraId="30FE91B1" w14:textId="77777777" w:rsidR="00453023" w:rsidRPr="00D22CCD" w:rsidRDefault="007260E2">
            <w:pPr>
              <w:snapToGrid w:val="0"/>
              <w:jc w:val="center"/>
              <w:rPr>
                <w:sz w:val="16"/>
                <w:szCs w:val="16"/>
              </w:rPr>
            </w:pPr>
            <w:r w:rsidRPr="00D22CCD">
              <w:rPr>
                <w:sz w:val="16"/>
                <w:szCs w:val="16"/>
              </w:rPr>
              <w:t>-</w:t>
            </w:r>
          </w:p>
        </w:tc>
        <w:tc>
          <w:tcPr>
            <w:tcW w:w="2436" w:type="dxa"/>
            <w:vAlign w:val="center"/>
          </w:tcPr>
          <w:p w14:paraId="3127F637" w14:textId="77777777" w:rsidR="00453023" w:rsidRPr="00D22CCD" w:rsidRDefault="007260E2">
            <w:pPr>
              <w:snapToGrid w:val="0"/>
              <w:rPr>
                <w:sz w:val="16"/>
                <w:szCs w:val="16"/>
              </w:rPr>
            </w:pPr>
            <w:r w:rsidRPr="00D22CCD">
              <w:rPr>
                <w:sz w:val="16"/>
                <w:szCs w:val="16"/>
              </w:rPr>
              <w:t>-</w:t>
            </w:r>
          </w:p>
        </w:tc>
        <w:tc>
          <w:tcPr>
            <w:tcW w:w="3060" w:type="dxa"/>
            <w:vAlign w:val="center"/>
          </w:tcPr>
          <w:p w14:paraId="651D5752" w14:textId="77777777" w:rsidR="00453023" w:rsidRPr="00D22CCD" w:rsidRDefault="007260E2">
            <w:pPr>
              <w:snapToGrid w:val="0"/>
              <w:rPr>
                <w:sz w:val="16"/>
                <w:szCs w:val="16"/>
              </w:rPr>
            </w:pPr>
            <w:r w:rsidRPr="00D22CCD">
              <w:rPr>
                <w:sz w:val="16"/>
                <w:szCs w:val="16"/>
              </w:rPr>
              <w:t>-</w:t>
            </w:r>
          </w:p>
        </w:tc>
      </w:tr>
      <w:tr w:rsidR="00453023" w:rsidRPr="00D22CCD" w14:paraId="094BB5C8" w14:textId="77777777" w:rsidTr="3CCBF2F9">
        <w:trPr>
          <w:trHeight w:val="321"/>
        </w:trPr>
        <w:tc>
          <w:tcPr>
            <w:tcW w:w="1106" w:type="dxa"/>
            <w:vAlign w:val="center"/>
          </w:tcPr>
          <w:p w14:paraId="29ADBF42"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98F162E" w14:textId="77777777" w:rsidR="00453023" w:rsidRPr="00D22CCD" w:rsidRDefault="007260E2">
            <w:pPr>
              <w:snapToGrid w:val="0"/>
              <w:rPr>
                <w:sz w:val="16"/>
                <w:szCs w:val="16"/>
              </w:rPr>
            </w:pPr>
            <w:r w:rsidRPr="00D22CCD">
              <w:rPr>
                <w:sz w:val="16"/>
                <w:szCs w:val="16"/>
              </w:rPr>
              <w:t>name</w:t>
            </w:r>
          </w:p>
        </w:tc>
        <w:tc>
          <w:tcPr>
            <w:tcW w:w="3420" w:type="dxa"/>
            <w:vAlign w:val="center"/>
          </w:tcPr>
          <w:p w14:paraId="515295F6" w14:textId="77777777" w:rsidR="00453023" w:rsidRPr="00D22CCD" w:rsidRDefault="007260E2">
            <w:pPr>
              <w:snapToGrid w:val="0"/>
              <w:jc w:val="left"/>
              <w:rPr>
                <w:sz w:val="16"/>
                <w:szCs w:val="16"/>
              </w:rPr>
            </w:pPr>
            <w:r w:rsidRPr="00D22CCD">
              <w:rPr>
                <w:sz w:val="16"/>
                <w:szCs w:val="16"/>
              </w:rPr>
              <w:t>The name of the product specification used to create the datasets</w:t>
            </w:r>
          </w:p>
        </w:tc>
        <w:tc>
          <w:tcPr>
            <w:tcW w:w="804" w:type="dxa"/>
            <w:vAlign w:val="center"/>
          </w:tcPr>
          <w:p w14:paraId="684FE17F"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5B8AAAE3" w14:textId="77777777" w:rsidR="00453023" w:rsidRPr="00D22CCD" w:rsidRDefault="007260E2">
            <w:pPr>
              <w:snapToGrid w:val="0"/>
              <w:rPr>
                <w:sz w:val="16"/>
                <w:szCs w:val="16"/>
              </w:rPr>
            </w:pPr>
            <w:r w:rsidRPr="00D22CCD">
              <w:rPr>
                <w:sz w:val="16"/>
                <w:szCs w:val="16"/>
              </w:rPr>
              <w:t>CharacterString</w:t>
            </w:r>
          </w:p>
        </w:tc>
        <w:tc>
          <w:tcPr>
            <w:tcW w:w="3060" w:type="dxa"/>
            <w:vAlign w:val="center"/>
          </w:tcPr>
          <w:p w14:paraId="5653B4DF" w14:textId="77777777" w:rsidR="00453023" w:rsidRDefault="007260E2">
            <w:pPr>
              <w:snapToGrid w:val="0"/>
              <w:rPr>
                <w:ins w:id="3403" w:author="Bernd Birklhuber" w:date="2025-03-07T13:45:00Z"/>
                <w:rFonts w:cs="Arial"/>
                <w:sz w:val="16"/>
                <w:szCs w:val="16"/>
                <w:lang w:eastAsia="en-US"/>
              </w:rPr>
            </w:pPr>
            <w:r w:rsidRPr="00D22CCD">
              <w:rPr>
                <w:rFonts w:cs="Arial"/>
                <w:sz w:val="16"/>
                <w:szCs w:val="16"/>
                <w:lang w:eastAsia="en-US"/>
              </w:rPr>
              <w:t>S401 Inland Electronic Navigational Charts</w:t>
            </w:r>
          </w:p>
          <w:p w14:paraId="71CAB9ED" w14:textId="25EE69AD" w:rsidR="006B71C7" w:rsidRPr="00D22CCD" w:rsidRDefault="006B71C7">
            <w:pPr>
              <w:snapToGrid w:val="0"/>
              <w:rPr>
                <w:sz w:val="16"/>
                <w:szCs w:val="16"/>
              </w:rPr>
            </w:pPr>
            <w:ins w:id="3404" w:author="Bernd Birklhuber"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453023" w:rsidRPr="00D22CCD" w14:paraId="2EF74435" w14:textId="77777777" w:rsidTr="3CCBF2F9">
        <w:trPr>
          <w:trHeight w:val="337"/>
        </w:trPr>
        <w:tc>
          <w:tcPr>
            <w:tcW w:w="1106" w:type="dxa"/>
            <w:vAlign w:val="center"/>
          </w:tcPr>
          <w:p w14:paraId="388976B9"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C9C7279" w14:textId="77777777" w:rsidR="00453023" w:rsidRPr="00D22CCD" w:rsidRDefault="007260E2">
            <w:pPr>
              <w:snapToGrid w:val="0"/>
              <w:rPr>
                <w:sz w:val="16"/>
                <w:szCs w:val="16"/>
              </w:rPr>
            </w:pPr>
            <w:r w:rsidRPr="00D22CCD">
              <w:rPr>
                <w:sz w:val="16"/>
                <w:szCs w:val="16"/>
              </w:rPr>
              <w:t>version</w:t>
            </w:r>
          </w:p>
        </w:tc>
        <w:tc>
          <w:tcPr>
            <w:tcW w:w="3420" w:type="dxa"/>
            <w:vAlign w:val="center"/>
          </w:tcPr>
          <w:p w14:paraId="68E04892" w14:textId="77777777" w:rsidR="00453023" w:rsidRPr="00D22CCD" w:rsidRDefault="007260E2">
            <w:pPr>
              <w:snapToGrid w:val="0"/>
              <w:jc w:val="left"/>
              <w:rPr>
                <w:sz w:val="16"/>
                <w:szCs w:val="16"/>
              </w:rPr>
            </w:pPr>
            <w:r w:rsidRPr="00D22CCD">
              <w:rPr>
                <w:sz w:val="16"/>
                <w:szCs w:val="16"/>
              </w:rPr>
              <w:t>The version number of the product specification</w:t>
            </w:r>
          </w:p>
        </w:tc>
        <w:tc>
          <w:tcPr>
            <w:tcW w:w="804" w:type="dxa"/>
            <w:vAlign w:val="center"/>
          </w:tcPr>
          <w:p w14:paraId="7F4D0737"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491AC4B0" w14:textId="77777777" w:rsidR="00453023" w:rsidRPr="00D22CCD" w:rsidRDefault="007260E2">
            <w:pPr>
              <w:snapToGrid w:val="0"/>
              <w:rPr>
                <w:sz w:val="16"/>
                <w:szCs w:val="16"/>
              </w:rPr>
            </w:pPr>
            <w:r w:rsidRPr="00D22CCD">
              <w:rPr>
                <w:sz w:val="16"/>
                <w:szCs w:val="16"/>
              </w:rPr>
              <w:t>CharacterString</w:t>
            </w:r>
          </w:p>
        </w:tc>
        <w:tc>
          <w:tcPr>
            <w:tcW w:w="3060" w:type="dxa"/>
            <w:vAlign w:val="center"/>
          </w:tcPr>
          <w:p w14:paraId="12FFF306" w14:textId="77777777" w:rsidR="00453023" w:rsidRDefault="007260E2">
            <w:pPr>
              <w:snapToGrid w:val="0"/>
              <w:rPr>
                <w:ins w:id="3405" w:author="Bernd Birklhuber" w:date="2025-03-07T13:45:00Z"/>
                <w:sz w:val="16"/>
                <w:szCs w:val="16"/>
              </w:rPr>
            </w:pPr>
            <w:del w:id="3406" w:author="Bernd Birklhuber" w:date="2025-03-07T13:45:00Z">
              <w:r w:rsidRPr="00D22CCD" w:rsidDel="006B71C7">
                <w:rPr>
                  <w:sz w:val="16"/>
                  <w:szCs w:val="16"/>
                </w:rPr>
                <w:delText>X.X.X</w:delText>
              </w:r>
            </w:del>
            <w:ins w:id="3407" w:author="Bernd Birklhuber" w:date="2025-03-07T13:45:00Z">
              <w:r w:rsidR="006B71C7">
                <w:rPr>
                  <w:sz w:val="16"/>
                  <w:szCs w:val="16"/>
                </w:rPr>
                <w:t>1.2.0</w:t>
              </w:r>
            </w:ins>
          </w:p>
          <w:p w14:paraId="22F86995" w14:textId="0F110BA9" w:rsidR="006B71C7" w:rsidRPr="00D22CCD" w:rsidRDefault="006B71C7">
            <w:pPr>
              <w:snapToGrid w:val="0"/>
              <w:rPr>
                <w:sz w:val="16"/>
                <w:szCs w:val="16"/>
              </w:rPr>
            </w:pPr>
            <w:ins w:id="3408" w:author="Bernd Birklhuber"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453023" w:rsidRPr="00D22CCD" w14:paraId="5454258D" w14:textId="77777777" w:rsidTr="3CCBF2F9">
        <w:trPr>
          <w:trHeight w:val="321"/>
        </w:trPr>
        <w:tc>
          <w:tcPr>
            <w:tcW w:w="1106" w:type="dxa"/>
            <w:vAlign w:val="center"/>
          </w:tcPr>
          <w:p w14:paraId="5F007F3E"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311E4D22" w14:textId="77777777" w:rsidR="00453023" w:rsidRPr="00D22CCD" w:rsidRDefault="007260E2">
            <w:pPr>
              <w:snapToGrid w:val="0"/>
              <w:rPr>
                <w:sz w:val="16"/>
                <w:szCs w:val="16"/>
              </w:rPr>
            </w:pPr>
            <w:r w:rsidRPr="00D22CCD">
              <w:rPr>
                <w:sz w:val="16"/>
                <w:szCs w:val="16"/>
              </w:rPr>
              <w:t>date</w:t>
            </w:r>
          </w:p>
        </w:tc>
        <w:tc>
          <w:tcPr>
            <w:tcW w:w="3420" w:type="dxa"/>
            <w:vAlign w:val="center"/>
          </w:tcPr>
          <w:p w14:paraId="7281E27F" w14:textId="77777777" w:rsidR="00453023" w:rsidRPr="00D22CCD" w:rsidRDefault="007260E2">
            <w:pPr>
              <w:snapToGrid w:val="0"/>
              <w:jc w:val="left"/>
              <w:rPr>
                <w:sz w:val="16"/>
                <w:szCs w:val="16"/>
              </w:rPr>
            </w:pPr>
            <w:r w:rsidRPr="00D22CCD">
              <w:rPr>
                <w:sz w:val="16"/>
                <w:szCs w:val="16"/>
              </w:rPr>
              <w:t>The version date of the product specification</w:t>
            </w:r>
          </w:p>
        </w:tc>
        <w:tc>
          <w:tcPr>
            <w:tcW w:w="804" w:type="dxa"/>
            <w:vAlign w:val="center"/>
          </w:tcPr>
          <w:p w14:paraId="7BDB1779"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1F20682F" w14:textId="77777777" w:rsidR="00453023" w:rsidRPr="00D22CCD" w:rsidRDefault="007260E2">
            <w:pPr>
              <w:snapToGrid w:val="0"/>
              <w:rPr>
                <w:sz w:val="16"/>
                <w:szCs w:val="16"/>
              </w:rPr>
            </w:pPr>
            <w:r w:rsidRPr="00D22CCD">
              <w:rPr>
                <w:sz w:val="16"/>
                <w:szCs w:val="16"/>
              </w:rPr>
              <w:t>Date</w:t>
            </w:r>
          </w:p>
        </w:tc>
        <w:tc>
          <w:tcPr>
            <w:tcW w:w="3060" w:type="dxa"/>
            <w:vAlign w:val="center"/>
          </w:tcPr>
          <w:p w14:paraId="394983DA" w14:textId="1464B1A3" w:rsidR="00453023" w:rsidRPr="00D22CCD" w:rsidRDefault="006B71C7">
            <w:pPr>
              <w:snapToGrid w:val="0"/>
              <w:rPr>
                <w:sz w:val="16"/>
                <w:szCs w:val="16"/>
              </w:rPr>
            </w:pPr>
            <w:ins w:id="3409" w:author="Bernd Birklhuber"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E6358F" w:rsidRPr="00D22CCD" w14:paraId="1D8333B2" w14:textId="77777777" w:rsidTr="006B71C7">
        <w:trPr>
          <w:trHeight w:val="321"/>
          <w:ins w:id="3410" w:author="Gert Morlion" w:date="2024-08-26T14:11:00Z"/>
        </w:trPr>
        <w:tc>
          <w:tcPr>
            <w:tcW w:w="1106" w:type="dxa"/>
          </w:tcPr>
          <w:p w14:paraId="277BB5B5" w14:textId="059F5052" w:rsidR="00E6358F" w:rsidRPr="00D22CCD" w:rsidRDefault="00E6358F" w:rsidP="00E6358F">
            <w:pPr>
              <w:snapToGrid w:val="0"/>
              <w:rPr>
                <w:ins w:id="3411" w:author="Gert Morlion" w:date="2024-08-26T14:11:00Z"/>
                <w:sz w:val="16"/>
                <w:szCs w:val="16"/>
              </w:rPr>
            </w:pPr>
            <w:ins w:id="3412" w:author="Gert Morlion" w:date="2024-08-26T14:11:00Z">
              <w:r>
                <w:rPr>
                  <w:rFonts w:cs="Arial"/>
                  <w:sz w:val="16"/>
                  <w:szCs w:val="16"/>
                </w:rPr>
                <w:t>Attribute</w:t>
              </w:r>
            </w:ins>
          </w:p>
        </w:tc>
        <w:tc>
          <w:tcPr>
            <w:tcW w:w="3034" w:type="dxa"/>
          </w:tcPr>
          <w:p w14:paraId="4FF6BB6B" w14:textId="4BD8FD9B" w:rsidR="00E6358F" w:rsidRPr="00D22CCD" w:rsidRDefault="00E6358F" w:rsidP="00E6358F">
            <w:pPr>
              <w:snapToGrid w:val="0"/>
              <w:rPr>
                <w:ins w:id="3413" w:author="Gert Morlion" w:date="2024-08-26T14:11:00Z"/>
                <w:sz w:val="16"/>
                <w:szCs w:val="16"/>
              </w:rPr>
            </w:pPr>
            <w:ins w:id="3414" w:author="Gert Morlion" w:date="2024-08-26T14:11:00Z">
              <w:r w:rsidRPr="007028DE">
                <w:rPr>
                  <w:rFonts w:cs="Arial"/>
                  <w:sz w:val="16"/>
                  <w:szCs w:val="16"/>
                </w:rPr>
                <w:t>productIdentifier</w:t>
              </w:r>
            </w:ins>
          </w:p>
        </w:tc>
        <w:tc>
          <w:tcPr>
            <w:tcW w:w="3420" w:type="dxa"/>
          </w:tcPr>
          <w:p w14:paraId="4780C978" w14:textId="5E85F667" w:rsidR="00E6358F" w:rsidRPr="00D22CCD" w:rsidRDefault="00E6358F" w:rsidP="00E6358F">
            <w:pPr>
              <w:snapToGrid w:val="0"/>
              <w:jc w:val="left"/>
              <w:rPr>
                <w:ins w:id="3415" w:author="Gert Morlion" w:date="2024-08-26T14:11:00Z"/>
                <w:sz w:val="16"/>
                <w:szCs w:val="16"/>
              </w:rPr>
            </w:pPr>
            <w:ins w:id="3416" w:author="Gert Morlion" w:date="2024-08-26T14:11:00Z">
              <w:r w:rsidRPr="007028DE">
                <w:rPr>
                  <w:rFonts w:cs="Arial"/>
                  <w:sz w:val="16"/>
                  <w:szCs w:val="16"/>
                </w:rPr>
                <w:t>Machine readable unique identifier of a product type</w:t>
              </w:r>
            </w:ins>
          </w:p>
        </w:tc>
        <w:tc>
          <w:tcPr>
            <w:tcW w:w="804" w:type="dxa"/>
          </w:tcPr>
          <w:p w14:paraId="32BDD304" w14:textId="544AB81D" w:rsidR="00E6358F" w:rsidRPr="00D22CCD" w:rsidRDefault="00E6358F" w:rsidP="00E6358F">
            <w:pPr>
              <w:snapToGrid w:val="0"/>
              <w:jc w:val="center"/>
              <w:rPr>
                <w:ins w:id="3417" w:author="Gert Morlion" w:date="2024-08-26T14:11:00Z"/>
                <w:sz w:val="16"/>
                <w:szCs w:val="16"/>
              </w:rPr>
            </w:pPr>
            <w:ins w:id="3418" w:author="Gert Morlion" w:date="2024-08-26T14:11:00Z">
              <w:r w:rsidRPr="007028DE">
                <w:rPr>
                  <w:rFonts w:cs="Arial"/>
                  <w:sz w:val="16"/>
                  <w:szCs w:val="16"/>
                </w:rPr>
                <w:t>1</w:t>
              </w:r>
            </w:ins>
          </w:p>
        </w:tc>
        <w:tc>
          <w:tcPr>
            <w:tcW w:w="2436" w:type="dxa"/>
          </w:tcPr>
          <w:p w14:paraId="5186238D" w14:textId="77777777" w:rsidR="00E6358F" w:rsidRPr="007028DE" w:rsidRDefault="00E6358F" w:rsidP="00E6358F">
            <w:pPr>
              <w:snapToGrid w:val="0"/>
              <w:spacing w:before="60" w:after="60" w:line="240" w:lineRule="auto"/>
              <w:jc w:val="left"/>
              <w:rPr>
                <w:ins w:id="3419" w:author="Gert Morlion" w:date="2024-08-26T14:11:00Z"/>
                <w:rFonts w:cs="Arial"/>
                <w:sz w:val="16"/>
                <w:szCs w:val="16"/>
              </w:rPr>
            </w:pPr>
            <w:ins w:id="3420" w:author="Gert Morlion" w:date="2024-08-26T14:11:00Z">
              <w:r w:rsidRPr="007028DE">
                <w:rPr>
                  <w:rFonts w:cs="Arial"/>
                  <w:sz w:val="16"/>
                  <w:szCs w:val="16"/>
                </w:rPr>
                <w:t>CharacterString</w:t>
              </w:r>
            </w:ins>
          </w:p>
          <w:p w14:paraId="375512CD" w14:textId="220EAB18" w:rsidR="00E6358F" w:rsidRPr="00D22CCD" w:rsidRDefault="00E6358F" w:rsidP="00E6358F">
            <w:pPr>
              <w:snapToGrid w:val="0"/>
              <w:rPr>
                <w:ins w:id="3421" w:author="Gert Morlion" w:date="2024-08-26T14:11:00Z"/>
                <w:sz w:val="16"/>
                <w:szCs w:val="16"/>
              </w:rPr>
            </w:pPr>
            <w:ins w:id="3422" w:author="Gert Morlion" w:date="2024-08-26T14:11:00Z">
              <w:r w:rsidRPr="007028DE">
                <w:rPr>
                  <w:rFonts w:cs="Arial"/>
                  <w:sz w:val="16"/>
                  <w:szCs w:val="16"/>
                </w:rPr>
                <w:t xml:space="preserve">(Restricted to Product ID values from the IHO Product Specification Register, in the IHO Geospatial Information </w:t>
              </w:r>
              <w:r>
                <w:rPr>
                  <w:rFonts w:cs="Arial"/>
                  <w:sz w:val="16"/>
                  <w:szCs w:val="16"/>
                </w:rPr>
                <w:t xml:space="preserve">(GI) </w:t>
              </w:r>
              <w:r w:rsidRPr="007028DE">
                <w:rPr>
                  <w:rFonts w:cs="Arial"/>
                  <w:sz w:val="16"/>
                  <w:szCs w:val="16"/>
                </w:rPr>
                <w:t>Registry)</w:t>
              </w:r>
            </w:ins>
          </w:p>
        </w:tc>
        <w:tc>
          <w:tcPr>
            <w:tcW w:w="3060" w:type="dxa"/>
          </w:tcPr>
          <w:p w14:paraId="55BF0DD9" w14:textId="2B0CB74D" w:rsidR="00E6358F" w:rsidRPr="00D22CCD" w:rsidRDefault="00E6358F" w:rsidP="00E6358F">
            <w:pPr>
              <w:snapToGrid w:val="0"/>
              <w:rPr>
                <w:ins w:id="3423" w:author="Gert Morlion" w:date="2024-08-26T14:11:00Z"/>
                <w:sz w:val="16"/>
                <w:szCs w:val="16"/>
              </w:rPr>
            </w:pPr>
            <w:ins w:id="3424" w:author="Gert Morlion" w:date="2024-08-26T14:11:00Z">
              <w:r w:rsidRPr="00B73A79">
                <w:rPr>
                  <w:rFonts w:cs="Arial"/>
                  <w:bCs/>
                  <w:sz w:val="16"/>
                  <w:szCs w:val="16"/>
                </w:rPr>
                <w:t>“S-</w:t>
              </w:r>
            </w:ins>
            <w:ins w:id="3425" w:author="Gert Morlion" w:date="2024-08-26T14:12:00Z">
              <w:r w:rsidR="00BA1A80">
                <w:rPr>
                  <w:rFonts w:cs="Arial"/>
                  <w:bCs/>
                  <w:sz w:val="16"/>
                  <w:szCs w:val="16"/>
                </w:rPr>
                <w:t>4</w:t>
              </w:r>
            </w:ins>
            <w:ins w:id="3426" w:author="Gert Morlion" w:date="2024-08-26T14:11:00Z">
              <w:r w:rsidRPr="00B73A79">
                <w:rPr>
                  <w:rFonts w:cs="Arial"/>
                  <w:bCs/>
                  <w:sz w:val="16"/>
                  <w:szCs w:val="16"/>
                </w:rPr>
                <w:t>01”</w:t>
              </w:r>
              <w:r>
                <w:rPr>
                  <w:rFonts w:cs="Arial"/>
                  <w:bCs/>
                  <w:sz w:val="16"/>
                  <w:szCs w:val="16"/>
                </w:rPr>
                <w:t xml:space="preserve"> (without quotes)</w:t>
              </w:r>
            </w:ins>
          </w:p>
        </w:tc>
      </w:tr>
      <w:tr w:rsidR="006D34BD" w:rsidRPr="00D22CCD" w14:paraId="6F161A65" w14:textId="77777777" w:rsidTr="3CCBF2F9">
        <w:trPr>
          <w:trHeight w:val="321"/>
        </w:trPr>
        <w:tc>
          <w:tcPr>
            <w:tcW w:w="1106" w:type="dxa"/>
            <w:vAlign w:val="center"/>
          </w:tcPr>
          <w:p w14:paraId="3B316685" w14:textId="77777777" w:rsidR="006D34BD" w:rsidRPr="00D22CCD" w:rsidRDefault="006D34BD">
            <w:pPr>
              <w:snapToGrid w:val="0"/>
              <w:rPr>
                <w:sz w:val="16"/>
                <w:szCs w:val="16"/>
              </w:rPr>
            </w:pPr>
            <w:r w:rsidRPr="00D22CCD">
              <w:rPr>
                <w:sz w:val="16"/>
                <w:szCs w:val="16"/>
              </w:rPr>
              <w:lastRenderedPageBreak/>
              <w:t>Attribute</w:t>
            </w:r>
          </w:p>
        </w:tc>
        <w:tc>
          <w:tcPr>
            <w:tcW w:w="3034" w:type="dxa"/>
            <w:vAlign w:val="center"/>
          </w:tcPr>
          <w:p w14:paraId="7136BD0D" w14:textId="72ED077B" w:rsidR="006D34BD" w:rsidRPr="00D22CCD" w:rsidRDefault="00E6358F">
            <w:pPr>
              <w:snapToGrid w:val="0"/>
              <w:rPr>
                <w:sz w:val="16"/>
                <w:szCs w:val="16"/>
              </w:rPr>
            </w:pPr>
            <w:ins w:id="3427" w:author="Gert Morlion" w:date="2024-08-26T14:11:00Z">
              <w:r>
                <w:rPr>
                  <w:sz w:val="16"/>
                  <w:szCs w:val="16"/>
                </w:rPr>
                <w:t>n</w:t>
              </w:r>
            </w:ins>
            <w:del w:id="3428" w:author="Gert Morlion" w:date="2024-08-26T14:11:00Z">
              <w:r w:rsidR="006D34BD" w:rsidRPr="00D22CCD" w:rsidDel="00E6358F">
                <w:rPr>
                  <w:sz w:val="16"/>
                  <w:szCs w:val="16"/>
                </w:rPr>
                <w:delText>N</w:delText>
              </w:r>
            </w:del>
            <w:r w:rsidR="006D34BD" w:rsidRPr="00D22CCD">
              <w:rPr>
                <w:sz w:val="16"/>
                <w:szCs w:val="16"/>
              </w:rPr>
              <w:t>umber</w:t>
            </w:r>
          </w:p>
        </w:tc>
        <w:tc>
          <w:tcPr>
            <w:tcW w:w="3420" w:type="dxa"/>
            <w:vAlign w:val="center"/>
          </w:tcPr>
          <w:p w14:paraId="5BFF9987" w14:textId="77777777" w:rsidR="006D34BD" w:rsidRPr="00D22CCD" w:rsidRDefault="006D34BD">
            <w:pPr>
              <w:snapToGrid w:val="0"/>
              <w:jc w:val="left"/>
              <w:rPr>
                <w:sz w:val="16"/>
                <w:szCs w:val="16"/>
              </w:rPr>
            </w:pPr>
            <w:r w:rsidRPr="00D22CCD">
              <w:rPr>
                <w:sz w:val="16"/>
                <w:szCs w:val="16"/>
              </w:rPr>
              <w:t>The number (registry index) used to lookup the product in the Product Specification Register</w:t>
            </w:r>
          </w:p>
        </w:tc>
        <w:tc>
          <w:tcPr>
            <w:tcW w:w="804" w:type="dxa"/>
            <w:vAlign w:val="center"/>
          </w:tcPr>
          <w:p w14:paraId="77B1A8FB" w14:textId="77777777" w:rsidR="006D34BD" w:rsidRPr="00D22CCD" w:rsidRDefault="006D34BD">
            <w:pPr>
              <w:snapToGrid w:val="0"/>
              <w:jc w:val="center"/>
              <w:rPr>
                <w:sz w:val="16"/>
                <w:szCs w:val="16"/>
              </w:rPr>
            </w:pPr>
            <w:r w:rsidRPr="00D22CCD">
              <w:rPr>
                <w:sz w:val="16"/>
                <w:szCs w:val="16"/>
              </w:rPr>
              <w:t>1</w:t>
            </w:r>
          </w:p>
        </w:tc>
        <w:tc>
          <w:tcPr>
            <w:tcW w:w="2436" w:type="dxa"/>
            <w:vAlign w:val="center"/>
          </w:tcPr>
          <w:p w14:paraId="75AC9653" w14:textId="77777777" w:rsidR="006D34BD" w:rsidRPr="00D22CCD" w:rsidRDefault="006D34BD">
            <w:pPr>
              <w:snapToGrid w:val="0"/>
              <w:rPr>
                <w:sz w:val="16"/>
                <w:szCs w:val="16"/>
              </w:rPr>
            </w:pPr>
            <w:r w:rsidRPr="00D22CCD">
              <w:rPr>
                <w:sz w:val="16"/>
                <w:szCs w:val="16"/>
              </w:rPr>
              <w:t>Integer</w:t>
            </w:r>
          </w:p>
        </w:tc>
        <w:tc>
          <w:tcPr>
            <w:tcW w:w="3060" w:type="dxa"/>
            <w:vAlign w:val="center"/>
          </w:tcPr>
          <w:p w14:paraId="790FD2C7" w14:textId="77777777" w:rsidR="006D34BD" w:rsidRPr="00D22CCD" w:rsidRDefault="006D34BD">
            <w:pPr>
              <w:snapToGrid w:val="0"/>
              <w:rPr>
                <w:sz w:val="16"/>
                <w:szCs w:val="16"/>
              </w:rPr>
            </w:pPr>
            <w:r w:rsidRPr="00D22CCD">
              <w:rPr>
                <w:sz w:val="16"/>
                <w:szCs w:val="16"/>
              </w:rPr>
              <w:t>From the Product Specification Register in the IHO Geospatial Information Registry</w:t>
            </w:r>
          </w:p>
        </w:tc>
      </w:tr>
      <w:tr w:rsidR="00BA1A80" w:rsidRPr="00D22CCD" w14:paraId="15D1A4A4" w14:textId="77777777" w:rsidTr="006B71C7">
        <w:trPr>
          <w:trHeight w:val="321"/>
          <w:ins w:id="3429" w:author="Gert Morlion" w:date="2024-08-26T14:11:00Z"/>
        </w:trPr>
        <w:tc>
          <w:tcPr>
            <w:tcW w:w="1106" w:type="dxa"/>
          </w:tcPr>
          <w:p w14:paraId="0307EF39" w14:textId="13A6EC3A" w:rsidR="00BA1A80" w:rsidRPr="00D22CCD" w:rsidRDefault="00BA1A80" w:rsidP="00BA1A80">
            <w:pPr>
              <w:snapToGrid w:val="0"/>
              <w:rPr>
                <w:ins w:id="3430" w:author="Gert Morlion" w:date="2024-08-26T14:11:00Z"/>
                <w:sz w:val="16"/>
                <w:szCs w:val="16"/>
              </w:rPr>
            </w:pPr>
            <w:ins w:id="3431" w:author="Gert Morlion" w:date="2024-08-26T14:11:00Z">
              <w:r w:rsidRPr="007028DE">
                <w:rPr>
                  <w:rFonts w:cs="Arial"/>
                  <w:sz w:val="16"/>
                  <w:szCs w:val="16"/>
                </w:rPr>
                <w:t>Attribute</w:t>
              </w:r>
            </w:ins>
          </w:p>
        </w:tc>
        <w:tc>
          <w:tcPr>
            <w:tcW w:w="3034" w:type="dxa"/>
          </w:tcPr>
          <w:p w14:paraId="627102DF" w14:textId="05C11DB4" w:rsidR="00BA1A80" w:rsidRDefault="00BA1A80" w:rsidP="00BA1A80">
            <w:pPr>
              <w:snapToGrid w:val="0"/>
              <w:rPr>
                <w:ins w:id="3432" w:author="Gert Morlion" w:date="2024-08-26T14:11:00Z"/>
                <w:sz w:val="16"/>
                <w:szCs w:val="16"/>
              </w:rPr>
            </w:pPr>
            <w:ins w:id="3433" w:author="Gert Morlion" w:date="2024-08-26T14:11:00Z">
              <w:r w:rsidRPr="007028DE">
                <w:rPr>
                  <w:rFonts w:cs="Arial"/>
                  <w:sz w:val="16"/>
                  <w:szCs w:val="16"/>
                </w:rPr>
                <w:t>compliancyCategory</w:t>
              </w:r>
            </w:ins>
          </w:p>
        </w:tc>
        <w:tc>
          <w:tcPr>
            <w:tcW w:w="3420" w:type="dxa"/>
          </w:tcPr>
          <w:p w14:paraId="24880274" w14:textId="5C9D3172" w:rsidR="00BA1A80" w:rsidRPr="00D22CCD" w:rsidRDefault="00BA1A80" w:rsidP="00BA1A80">
            <w:pPr>
              <w:snapToGrid w:val="0"/>
              <w:jc w:val="left"/>
              <w:rPr>
                <w:ins w:id="3434" w:author="Gert Morlion" w:date="2024-08-26T14:11:00Z"/>
                <w:sz w:val="16"/>
                <w:szCs w:val="16"/>
              </w:rPr>
            </w:pPr>
            <w:ins w:id="3435" w:author="Gert Morlion" w:date="2024-08-26T14:11:00Z">
              <w:r w:rsidRPr="007028DE">
                <w:rPr>
                  <w:rFonts w:cs="Arial"/>
                  <w:sz w:val="16"/>
                  <w:szCs w:val="16"/>
                </w:rPr>
                <w:t>The level of compliance of the Product Specification to S-100</w:t>
              </w:r>
            </w:ins>
          </w:p>
        </w:tc>
        <w:tc>
          <w:tcPr>
            <w:tcW w:w="804" w:type="dxa"/>
          </w:tcPr>
          <w:p w14:paraId="10D2D3AA" w14:textId="157EBEF4" w:rsidR="00BA1A80" w:rsidRPr="00D22CCD" w:rsidRDefault="00BA1A80" w:rsidP="00BA1A80">
            <w:pPr>
              <w:snapToGrid w:val="0"/>
              <w:jc w:val="center"/>
              <w:rPr>
                <w:ins w:id="3436" w:author="Gert Morlion" w:date="2024-08-26T14:11:00Z"/>
                <w:sz w:val="16"/>
                <w:szCs w:val="16"/>
              </w:rPr>
            </w:pPr>
            <w:ins w:id="3437" w:author="Gert Morlion" w:date="2024-08-26T14:11:00Z">
              <w:r w:rsidRPr="007028DE">
                <w:rPr>
                  <w:rFonts w:cs="Arial"/>
                  <w:sz w:val="16"/>
                  <w:szCs w:val="16"/>
                </w:rPr>
                <w:t>1</w:t>
              </w:r>
            </w:ins>
          </w:p>
        </w:tc>
        <w:tc>
          <w:tcPr>
            <w:tcW w:w="2436" w:type="dxa"/>
          </w:tcPr>
          <w:p w14:paraId="030EEB17" w14:textId="3A7056A1" w:rsidR="00BA1A80" w:rsidRPr="00D22CCD" w:rsidRDefault="00BA1A80" w:rsidP="00BA1A80">
            <w:pPr>
              <w:snapToGrid w:val="0"/>
              <w:rPr>
                <w:ins w:id="3438" w:author="Gert Morlion" w:date="2024-08-26T14:11:00Z"/>
                <w:sz w:val="16"/>
                <w:szCs w:val="16"/>
              </w:rPr>
            </w:pPr>
            <w:ins w:id="3439" w:author="Gert Morlion" w:date="2024-08-26T14:11:00Z">
              <w:r w:rsidRPr="007028DE">
                <w:rPr>
                  <w:rFonts w:cs="Arial"/>
                  <w:sz w:val="16"/>
                  <w:szCs w:val="16"/>
                </w:rPr>
                <w:t>S100_CompliancyCategory</w:t>
              </w:r>
            </w:ins>
          </w:p>
        </w:tc>
        <w:tc>
          <w:tcPr>
            <w:tcW w:w="3060" w:type="dxa"/>
          </w:tcPr>
          <w:p w14:paraId="6E5D8C06" w14:textId="3B3D45E6" w:rsidR="00BA1A80" w:rsidRPr="00D22CCD" w:rsidRDefault="00BA1A80" w:rsidP="00BA1A80">
            <w:pPr>
              <w:snapToGrid w:val="0"/>
              <w:jc w:val="left"/>
              <w:rPr>
                <w:ins w:id="3440" w:author="Gert Morlion" w:date="2024-08-26T14:11:00Z"/>
                <w:sz w:val="16"/>
                <w:szCs w:val="16"/>
              </w:rPr>
            </w:pPr>
            <w:ins w:id="3441" w:author="Gert Morlion" w:date="2024-08-26T14:11:00Z">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w:t>
              </w:r>
              <w:r>
                <w:rPr>
                  <w:rFonts w:cs="Arial"/>
                  <w:sz w:val="16"/>
                  <w:szCs w:val="16"/>
                  <w:lang w:eastAsia="en-US"/>
                </w:rPr>
                <w:t>4</w:t>
              </w:r>
              <w:r w:rsidRPr="00CA7F2D">
                <w:rPr>
                  <w:rFonts w:cs="Arial"/>
                  <w:sz w:val="16"/>
                  <w:szCs w:val="16"/>
                  <w:lang w:eastAsia="en-US"/>
                </w:rPr>
                <w:t>01</w:t>
              </w:r>
              <w:r>
                <w:rPr>
                  <w:rFonts w:cs="Arial"/>
                  <w:sz w:val="16"/>
                  <w:szCs w:val="16"/>
                  <w:lang w:eastAsia="en-US"/>
                </w:rPr>
                <w:t xml:space="preserve">. </w:t>
              </w:r>
              <w:r>
                <w:rPr>
                  <w:rFonts w:cs="Arial"/>
                  <w:bCs/>
                  <w:sz w:val="16"/>
                  <w:szCs w:val="16"/>
                </w:rPr>
                <w:t>Needed for S-98 interoperability</w:t>
              </w:r>
            </w:ins>
          </w:p>
        </w:tc>
      </w:tr>
    </w:tbl>
    <w:p w14:paraId="3DFF8981" w14:textId="77777777" w:rsidR="00453023" w:rsidRDefault="00453023">
      <w:pPr>
        <w:rPr>
          <w:ins w:id="3442" w:author="Gert Morlion" w:date="2024-08-26T14:12:00Z"/>
        </w:rPr>
      </w:pPr>
    </w:p>
    <w:p w14:paraId="113E045F" w14:textId="77777777" w:rsidR="007E4390" w:rsidRPr="002455BA" w:rsidRDefault="007E4390" w:rsidP="007E4390">
      <w:pPr>
        <w:pStyle w:val="berschrift4"/>
        <w:tabs>
          <w:tab w:val="clear" w:pos="940"/>
          <w:tab w:val="clear" w:pos="1140"/>
          <w:tab w:val="clear" w:pos="1360"/>
          <w:tab w:val="left" w:pos="993"/>
        </w:tabs>
        <w:spacing w:before="120" w:after="120" w:line="240" w:lineRule="auto"/>
        <w:ind w:left="993" w:hanging="993"/>
        <w:rPr>
          <w:ins w:id="3443" w:author="Gert Morlion" w:date="2024-08-26T14:12:00Z"/>
        </w:rPr>
      </w:pPr>
      <w:ins w:id="3444" w:author="Gert Morlion" w:date="2024-08-26T14:12:00Z">
        <w:r w:rsidRPr="002455BA">
          <w:t>S100_</w:t>
        </w:r>
        <w:r>
          <w:t>CompliancyCategory</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7E4390" w:rsidRPr="003A450C" w14:paraId="509E7CF3" w14:textId="77777777" w:rsidTr="007E4390">
        <w:trPr>
          <w:cantSplit/>
          <w:ins w:id="3445" w:author="Gert Morlion" w:date="2024-08-26T14:12:00Z"/>
        </w:trPr>
        <w:tc>
          <w:tcPr>
            <w:tcW w:w="1169" w:type="dxa"/>
            <w:shd w:val="clear" w:color="auto" w:fill="D9D9D9"/>
          </w:tcPr>
          <w:p w14:paraId="133A7DD7" w14:textId="77777777" w:rsidR="007E4390" w:rsidRPr="00AF45B2" w:rsidRDefault="007E4390" w:rsidP="004B0AFB">
            <w:pPr>
              <w:keepNext/>
              <w:keepLines/>
              <w:snapToGrid w:val="0"/>
              <w:spacing w:before="60" w:after="60" w:line="240" w:lineRule="auto"/>
              <w:jc w:val="left"/>
              <w:rPr>
                <w:ins w:id="3446" w:author="Gert Morlion" w:date="2024-08-26T14:12:00Z"/>
                <w:b/>
                <w:sz w:val="16"/>
                <w:szCs w:val="16"/>
              </w:rPr>
            </w:pPr>
            <w:ins w:id="3447" w:author="Gert Morlion" w:date="2024-08-26T14:12:00Z">
              <w:r>
                <w:rPr>
                  <w:b/>
                  <w:sz w:val="16"/>
                  <w:szCs w:val="16"/>
                </w:rPr>
                <w:t>Item</w:t>
              </w:r>
            </w:ins>
          </w:p>
        </w:tc>
        <w:tc>
          <w:tcPr>
            <w:tcW w:w="3102" w:type="dxa"/>
            <w:shd w:val="clear" w:color="auto" w:fill="D9D9D9"/>
          </w:tcPr>
          <w:p w14:paraId="45FA65F7" w14:textId="77777777" w:rsidR="007E4390" w:rsidRPr="00AF45B2" w:rsidRDefault="007E4390" w:rsidP="004B0AFB">
            <w:pPr>
              <w:keepNext/>
              <w:keepLines/>
              <w:snapToGrid w:val="0"/>
              <w:spacing w:before="60" w:after="60" w:line="240" w:lineRule="auto"/>
              <w:jc w:val="left"/>
              <w:rPr>
                <w:ins w:id="3448" w:author="Gert Morlion" w:date="2024-08-26T14:12:00Z"/>
                <w:b/>
                <w:sz w:val="16"/>
                <w:szCs w:val="16"/>
              </w:rPr>
            </w:pPr>
            <w:ins w:id="3449" w:author="Gert Morlion" w:date="2024-08-26T14:12:00Z">
              <w:r w:rsidRPr="00AF45B2">
                <w:rPr>
                  <w:b/>
                  <w:sz w:val="16"/>
                  <w:szCs w:val="16"/>
                </w:rPr>
                <w:t>Name</w:t>
              </w:r>
            </w:ins>
          </w:p>
        </w:tc>
        <w:tc>
          <w:tcPr>
            <w:tcW w:w="3529" w:type="dxa"/>
            <w:shd w:val="clear" w:color="auto" w:fill="D9D9D9"/>
          </w:tcPr>
          <w:p w14:paraId="32268BCC" w14:textId="77777777" w:rsidR="007E4390" w:rsidRPr="00AF45B2" w:rsidRDefault="007E4390" w:rsidP="004B0AFB">
            <w:pPr>
              <w:keepNext/>
              <w:keepLines/>
              <w:snapToGrid w:val="0"/>
              <w:spacing w:before="60" w:after="60" w:line="240" w:lineRule="auto"/>
              <w:jc w:val="left"/>
              <w:rPr>
                <w:ins w:id="3450" w:author="Gert Morlion" w:date="2024-08-26T14:12:00Z"/>
                <w:b/>
                <w:sz w:val="16"/>
                <w:szCs w:val="16"/>
              </w:rPr>
            </w:pPr>
            <w:ins w:id="3451" w:author="Gert Morlion" w:date="2024-08-26T14:12:00Z">
              <w:r w:rsidRPr="00AF45B2">
                <w:rPr>
                  <w:b/>
                  <w:sz w:val="16"/>
                  <w:szCs w:val="16"/>
                </w:rPr>
                <w:t>Description</w:t>
              </w:r>
            </w:ins>
          </w:p>
        </w:tc>
        <w:tc>
          <w:tcPr>
            <w:tcW w:w="830" w:type="dxa"/>
            <w:shd w:val="clear" w:color="auto" w:fill="D9D9D9"/>
          </w:tcPr>
          <w:p w14:paraId="0BCDED80" w14:textId="77777777" w:rsidR="007E4390" w:rsidRPr="003A450C" w:rsidRDefault="007E4390" w:rsidP="004B0AFB">
            <w:pPr>
              <w:keepNext/>
              <w:keepLines/>
              <w:snapToGrid w:val="0"/>
              <w:spacing w:before="60" w:after="60" w:line="240" w:lineRule="auto"/>
              <w:jc w:val="center"/>
              <w:rPr>
                <w:ins w:id="3452" w:author="Gert Morlion" w:date="2024-08-26T14:12:00Z"/>
                <w:b/>
                <w:sz w:val="16"/>
                <w:szCs w:val="16"/>
              </w:rPr>
            </w:pPr>
            <w:ins w:id="3453" w:author="Gert Morlion" w:date="2024-08-26T14:12:00Z">
              <w:r w:rsidRPr="003A450C">
                <w:rPr>
                  <w:b/>
                  <w:sz w:val="16"/>
                  <w:szCs w:val="16"/>
                </w:rPr>
                <w:t>Code</w:t>
              </w:r>
            </w:ins>
          </w:p>
        </w:tc>
        <w:tc>
          <w:tcPr>
            <w:tcW w:w="5704" w:type="dxa"/>
            <w:shd w:val="clear" w:color="auto" w:fill="D9D9D9"/>
          </w:tcPr>
          <w:p w14:paraId="761CF98D" w14:textId="77777777" w:rsidR="007E4390" w:rsidRPr="003A450C" w:rsidRDefault="007E4390" w:rsidP="004B0AFB">
            <w:pPr>
              <w:keepNext/>
              <w:keepLines/>
              <w:snapToGrid w:val="0"/>
              <w:spacing w:before="60" w:after="60" w:line="240" w:lineRule="auto"/>
              <w:jc w:val="left"/>
              <w:rPr>
                <w:ins w:id="3454" w:author="Gert Morlion" w:date="2024-08-26T14:12:00Z"/>
                <w:b/>
                <w:sz w:val="16"/>
                <w:szCs w:val="16"/>
              </w:rPr>
            </w:pPr>
            <w:ins w:id="3455" w:author="Gert Morlion" w:date="2024-08-26T14:12:00Z">
              <w:r w:rsidRPr="003A450C">
                <w:rPr>
                  <w:b/>
                  <w:sz w:val="16"/>
                  <w:szCs w:val="16"/>
                </w:rPr>
                <w:t>Remarks</w:t>
              </w:r>
            </w:ins>
          </w:p>
        </w:tc>
      </w:tr>
      <w:tr w:rsidR="007E4390" w:rsidRPr="003A450C" w14:paraId="3F9EB76E" w14:textId="77777777" w:rsidTr="004B0AFB">
        <w:trPr>
          <w:cantSplit/>
          <w:ins w:id="3456" w:author="Gert Morlion" w:date="2024-08-26T14:12:00Z"/>
        </w:trPr>
        <w:tc>
          <w:tcPr>
            <w:tcW w:w="1169" w:type="dxa"/>
          </w:tcPr>
          <w:p w14:paraId="6B2C5150" w14:textId="77777777" w:rsidR="007E4390" w:rsidRPr="00AF45B2" w:rsidRDefault="007E4390" w:rsidP="004B0AFB">
            <w:pPr>
              <w:snapToGrid w:val="0"/>
              <w:spacing w:before="60" w:after="60" w:line="240" w:lineRule="auto"/>
              <w:jc w:val="left"/>
              <w:rPr>
                <w:ins w:id="3457" w:author="Gert Morlion" w:date="2024-08-26T14:12:00Z"/>
                <w:sz w:val="16"/>
                <w:szCs w:val="16"/>
              </w:rPr>
            </w:pPr>
            <w:ins w:id="3458" w:author="Gert Morlion" w:date="2024-08-26T14:12:00Z">
              <w:r w:rsidRPr="00AF45B2">
                <w:rPr>
                  <w:sz w:val="16"/>
                  <w:szCs w:val="16"/>
                </w:rPr>
                <w:t>Enumeration</w:t>
              </w:r>
            </w:ins>
          </w:p>
        </w:tc>
        <w:tc>
          <w:tcPr>
            <w:tcW w:w="3102" w:type="dxa"/>
          </w:tcPr>
          <w:p w14:paraId="1E385E81" w14:textId="77777777" w:rsidR="007E4390" w:rsidRPr="00AF45B2" w:rsidRDefault="007E4390" w:rsidP="004B0AFB">
            <w:pPr>
              <w:snapToGrid w:val="0"/>
              <w:spacing w:before="60" w:after="60" w:line="240" w:lineRule="auto"/>
              <w:jc w:val="left"/>
              <w:rPr>
                <w:ins w:id="3459" w:author="Gert Morlion" w:date="2024-08-26T14:12:00Z"/>
                <w:sz w:val="16"/>
                <w:szCs w:val="16"/>
              </w:rPr>
            </w:pPr>
            <w:ins w:id="3460" w:author="Gert Morlion" w:date="2024-08-26T14:12:00Z">
              <w:r w:rsidRPr="00AF45B2">
                <w:rPr>
                  <w:sz w:val="16"/>
                  <w:szCs w:val="16"/>
                </w:rPr>
                <w:t>S100_CompliancyCategory</w:t>
              </w:r>
            </w:ins>
          </w:p>
        </w:tc>
        <w:tc>
          <w:tcPr>
            <w:tcW w:w="3529" w:type="dxa"/>
          </w:tcPr>
          <w:p w14:paraId="738E38D3" w14:textId="77777777" w:rsidR="007E4390" w:rsidRPr="00AF45B2" w:rsidRDefault="007E4390" w:rsidP="004B0AFB">
            <w:pPr>
              <w:snapToGrid w:val="0"/>
              <w:spacing w:before="60" w:after="60" w:line="240" w:lineRule="auto"/>
              <w:jc w:val="left"/>
              <w:rPr>
                <w:ins w:id="3461" w:author="Gert Morlion" w:date="2024-08-26T14:12:00Z"/>
                <w:sz w:val="16"/>
                <w:szCs w:val="16"/>
              </w:rPr>
            </w:pPr>
          </w:p>
        </w:tc>
        <w:tc>
          <w:tcPr>
            <w:tcW w:w="830" w:type="dxa"/>
          </w:tcPr>
          <w:p w14:paraId="3226FF2C" w14:textId="77777777" w:rsidR="007E4390" w:rsidRPr="003A450C" w:rsidRDefault="007E4390" w:rsidP="004B0AFB">
            <w:pPr>
              <w:snapToGrid w:val="0"/>
              <w:spacing w:before="60" w:after="60" w:line="240" w:lineRule="auto"/>
              <w:jc w:val="center"/>
              <w:rPr>
                <w:ins w:id="3462" w:author="Gert Morlion" w:date="2024-08-26T14:12:00Z"/>
                <w:sz w:val="16"/>
                <w:szCs w:val="16"/>
              </w:rPr>
            </w:pPr>
            <w:ins w:id="3463" w:author="Gert Morlion" w:date="2024-08-26T14:12:00Z">
              <w:r w:rsidRPr="003A450C">
                <w:rPr>
                  <w:sz w:val="16"/>
                  <w:szCs w:val="16"/>
                </w:rPr>
                <w:t>-</w:t>
              </w:r>
            </w:ins>
          </w:p>
        </w:tc>
        <w:tc>
          <w:tcPr>
            <w:tcW w:w="5704" w:type="dxa"/>
          </w:tcPr>
          <w:p w14:paraId="1D181307" w14:textId="3CBFBF75" w:rsidR="007E4390" w:rsidRPr="003A450C" w:rsidRDefault="007E4390" w:rsidP="006B71C7">
            <w:pPr>
              <w:snapToGrid w:val="0"/>
              <w:spacing w:before="60" w:after="60" w:line="240" w:lineRule="auto"/>
              <w:jc w:val="left"/>
              <w:rPr>
                <w:ins w:id="3464" w:author="Gert Morlion" w:date="2024-08-26T14:12:00Z"/>
                <w:sz w:val="16"/>
                <w:szCs w:val="16"/>
              </w:rPr>
            </w:pPr>
            <w:commentRangeStart w:id="3465"/>
            <w:ins w:id="3466" w:author="Gert Morlion" w:date="2024-08-26T14:12:00Z">
              <w:r>
                <w:rPr>
                  <w:rFonts w:cs="Arial"/>
                  <w:bCs/>
                  <w:sz w:val="16"/>
                  <w:szCs w:val="16"/>
                </w:rPr>
                <w:t>All S-</w:t>
              </w:r>
            </w:ins>
            <w:ins w:id="3467" w:author="Bernd Birklhuber" w:date="2025-03-07T13:46:00Z">
              <w:r w:rsidR="006B71C7">
                <w:rPr>
                  <w:rFonts w:cs="Arial"/>
                  <w:bCs/>
                  <w:sz w:val="16"/>
                  <w:szCs w:val="16"/>
                </w:rPr>
                <w:t>4</w:t>
              </w:r>
            </w:ins>
            <w:ins w:id="3468" w:author="Gert Morlion" w:date="2024-08-26T14:12:00Z">
              <w:del w:id="3469" w:author="Bernd Birklhuber" w:date="2025-03-07T13:46:00Z">
                <w:r w:rsidDel="006B71C7">
                  <w:rPr>
                    <w:rFonts w:cs="Arial"/>
                    <w:bCs/>
                    <w:sz w:val="16"/>
                    <w:szCs w:val="16"/>
                  </w:rPr>
                  <w:delText>1</w:delText>
                </w:r>
              </w:del>
              <w:r>
                <w:rPr>
                  <w:rFonts w:cs="Arial"/>
                  <w:bCs/>
                  <w:sz w:val="16"/>
                  <w:szCs w:val="16"/>
                </w:rPr>
                <w:t>01 products fully conforming to this Product Specification would be category3 or category4. (S-</w:t>
              </w:r>
            </w:ins>
            <w:ins w:id="3470" w:author="Bernd Birklhuber" w:date="2025-03-07T13:46:00Z">
              <w:r w:rsidR="006B71C7">
                <w:rPr>
                  <w:rFonts w:cs="Arial"/>
                  <w:bCs/>
                  <w:sz w:val="16"/>
                  <w:szCs w:val="16"/>
                </w:rPr>
                <w:t>4</w:t>
              </w:r>
            </w:ins>
            <w:ins w:id="3471" w:author="Gert Morlion" w:date="2024-08-26T14:12:00Z">
              <w:del w:id="3472" w:author="Bernd Birklhuber" w:date="2025-03-07T13:46:00Z">
                <w:r w:rsidDel="006B71C7">
                  <w:rPr>
                    <w:rFonts w:cs="Arial"/>
                    <w:bCs/>
                    <w:sz w:val="16"/>
                    <w:szCs w:val="16"/>
                  </w:rPr>
                  <w:delText>1</w:delText>
                </w:r>
              </w:del>
              <w:r>
                <w:rPr>
                  <w:rFonts w:cs="Arial"/>
                  <w:bCs/>
                  <w:sz w:val="16"/>
                  <w:szCs w:val="16"/>
                </w:rPr>
                <w:t>01 is expected to be category4, but the requirements for harmonized display are being determined, so category3 is provisionally retained to allow for potential divergences between S-</w:t>
              </w:r>
            </w:ins>
            <w:ins w:id="3473" w:author="Bernd Birklhuber" w:date="2025-03-07T13:46:00Z">
              <w:r w:rsidR="006B71C7">
                <w:rPr>
                  <w:rFonts w:cs="Arial"/>
                  <w:bCs/>
                  <w:sz w:val="16"/>
                  <w:szCs w:val="16"/>
                </w:rPr>
                <w:t>4</w:t>
              </w:r>
            </w:ins>
            <w:ins w:id="3474" w:author="Gert Morlion" w:date="2024-08-26T14:12:00Z">
              <w:del w:id="3475" w:author="Bernd Birklhuber" w:date="2025-03-07T13:46:00Z">
                <w:r w:rsidDel="006B71C7">
                  <w:rPr>
                    <w:rFonts w:cs="Arial"/>
                    <w:bCs/>
                    <w:sz w:val="16"/>
                    <w:szCs w:val="16"/>
                  </w:rPr>
                  <w:delText>1</w:delText>
                </w:r>
              </w:del>
              <w:r>
                <w:rPr>
                  <w:rFonts w:cs="Arial"/>
                  <w:bCs/>
                  <w:sz w:val="16"/>
                  <w:szCs w:val="16"/>
                </w:rPr>
                <w:t xml:space="preserve">01 and those requirements while both specifications are being finalised. In the absence of specific guidance to the contrary from </w:t>
              </w:r>
              <w:del w:id="3476" w:author="Bernd Birklhuber" w:date="2025-03-07T13:47:00Z">
                <w:r w:rsidDel="006B71C7">
                  <w:rPr>
                    <w:rFonts w:cs="Arial"/>
                    <w:bCs/>
                    <w:sz w:val="16"/>
                    <w:szCs w:val="16"/>
                  </w:rPr>
                  <w:delText>the S-101 project team use category4)</w:delText>
                </w:r>
              </w:del>
            </w:ins>
            <w:ins w:id="3477" w:author="Bernd Birklhuber" w:date="2025-03-07T13:47:00Z">
              <w:r w:rsidR="006B71C7">
                <w:rPr>
                  <w:rFonts w:cs="Arial"/>
                  <w:bCs/>
                  <w:sz w:val="16"/>
                  <w:szCs w:val="16"/>
                </w:rPr>
                <w:t>IEHG</w:t>
              </w:r>
              <w:commentRangeEnd w:id="3465"/>
              <w:r w:rsidR="006B71C7">
                <w:rPr>
                  <w:rStyle w:val="Kommentarzeichen"/>
                </w:rPr>
                <w:commentReference w:id="3465"/>
              </w:r>
            </w:ins>
          </w:p>
        </w:tc>
      </w:tr>
      <w:tr w:rsidR="007E4390" w:rsidRPr="003A450C" w14:paraId="44A5339A" w14:textId="77777777" w:rsidTr="004B0AFB">
        <w:trPr>
          <w:cantSplit/>
          <w:ins w:id="3478" w:author="Gert Morlion" w:date="2024-08-26T14:12:00Z"/>
        </w:trPr>
        <w:tc>
          <w:tcPr>
            <w:tcW w:w="1169" w:type="dxa"/>
          </w:tcPr>
          <w:p w14:paraId="46EFC02A" w14:textId="77777777" w:rsidR="007E4390" w:rsidRPr="00AF45B2" w:rsidRDefault="007E4390" w:rsidP="004B0AFB">
            <w:pPr>
              <w:snapToGrid w:val="0"/>
              <w:spacing w:before="60" w:after="60" w:line="240" w:lineRule="auto"/>
              <w:jc w:val="left"/>
              <w:rPr>
                <w:ins w:id="3479" w:author="Gert Morlion" w:date="2024-08-26T14:12:00Z"/>
                <w:sz w:val="16"/>
                <w:szCs w:val="16"/>
              </w:rPr>
            </w:pPr>
            <w:ins w:id="3480" w:author="Gert Morlion" w:date="2024-08-26T14:12:00Z">
              <w:r w:rsidRPr="00AF45B2">
                <w:rPr>
                  <w:sz w:val="16"/>
                  <w:szCs w:val="16"/>
                </w:rPr>
                <w:t>Value</w:t>
              </w:r>
            </w:ins>
          </w:p>
        </w:tc>
        <w:tc>
          <w:tcPr>
            <w:tcW w:w="3102" w:type="dxa"/>
          </w:tcPr>
          <w:p w14:paraId="76ABF6DA" w14:textId="77777777" w:rsidR="007E4390" w:rsidRPr="00AF45B2" w:rsidRDefault="007E4390" w:rsidP="004B0AFB">
            <w:pPr>
              <w:snapToGrid w:val="0"/>
              <w:spacing w:before="60" w:after="60" w:line="240" w:lineRule="auto"/>
              <w:jc w:val="left"/>
              <w:rPr>
                <w:ins w:id="3481" w:author="Gert Morlion" w:date="2024-08-26T14:12:00Z"/>
                <w:sz w:val="16"/>
                <w:szCs w:val="16"/>
              </w:rPr>
            </w:pPr>
            <w:ins w:id="3482" w:author="Gert Morlion" w:date="2024-08-26T14:12:00Z">
              <w:r w:rsidRPr="00AF45B2">
                <w:rPr>
                  <w:sz w:val="16"/>
                  <w:szCs w:val="16"/>
                </w:rPr>
                <w:t>category3</w:t>
              </w:r>
            </w:ins>
          </w:p>
        </w:tc>
        <w:tc>
          <w:tcPr>
            <w:tcW w:w="3529" w:type="dxa"/>
          </w:tcPr>
          <w:p w14:paraId="3E2A031B" w14:textId="77777777" w:rsidR="007E4390" w:rsidRPr="00AF45B2" w:rsidRDefault="007E4390" w:rsidP="004B0AFB">
            <w:pPr>
              <w:snapToGrid w:val="0"/>
              <w:spacing w:before="60" w:after="60" w:line="240" w:lineRule="auto"/>
              <w:jc w:val="left"/>
              <w:rPr>
                <w:ins w:id="3483" w:author="Gert Morlion" w:date="2024-08-26T14:12:00Z"/>
                <w:sz w:val="16"/>
                <w:szCs w:val="16"/>
              </w:rPr>
            </w:pPr>
            <w:ins w:id="3484" w:author="Gert Morlion" w:date="2024-08-26T14:12:00Z">
              <w:r w:rsidRPr="00AF45B2">
                <w:rPr>
                  <w:sz w:val="16"/>
                  <w:szCs w:val="16"/>
                </w:rPr>
                <w:t>IHO S-100 compliant with standard encoding</w:t>
              </w:r>
            </w:ins>
          </w:p>
        </w:tc>
        <w:tc>
          <w:tcPr>
            <w:tcW w:w="830" w:type="dxa"/>
          </w:tcPr>
          <w:p w14:paraId="6CC5EAAA" w14:textId="77777777" w:rsidR="007E4390" w:rsidRPr="003A450C" w:rsidRDefault="007E4390" w:rsidP="004B0AFB">
            <w:pPr>
              <w:snapToGrid w:val="0"/>
              <w:spacing w:before="60" w:after="60" w:line="240" w:lineRule="auto"/>
              <w:jc w:val="center"/>
              <w:rPr>
                <w:ins w:id="3485" w:author="Gert Morlion" w:date="2024-08-26T14:12:00Z"/>
                <w:sz w:val="16"/>
                <w:szCs w:val="16"/>
              </w:rPr>
            </w:pPr>
            <w:ins w:id="3486" w:author="Gert Morlion" w:date="2024-08-26T14:12:00Z">
              <w:r>
                <w:rPr>
                  <w:sz w:val="16"/>
                  <w:szCs w:val="16"/>
                </w:rPr>
                <w:t>3</w:t>
              </w:r>
            </w:ins>
          </w:p>
        </w:tc>
        <w:tc>
          <w:tcPr>
            <w:tcW w:w="5704" w:type="dxa"/>
          </w:tcPr>
          <w:p w14:paraId="7FC85D03" w14:textId="77777777" w:rsidR="007E4390" w:rsidRPr="003A450C" w:rsidRDefault="007E4390" w:rsidP="004B0AFB">
            <w:pPr>
              <w:snapToGrid w:val="0"/>
              <w:spacing w:before="60" w:after="60" w:line="240" w:lineRule="auto"/>
              <w:jc w:val="left"/>
              <w:rPr>
                <w:ins w:id="3487" w:author="Gert Morlion" w:date="2024-08-26T14:12:00Z"/>
                <w:sz w:val="16"/>
                <w:szCs w:val="16"/>
              </w:rPr>
            </w:pPr>
          </w:p>
        </w:tc>
      </w:tr>
      <w:tr w:rsidR="007E4390" w:rsidRPr="003A450C" w14:paraId="3AE90C8F" w14:textId="77777777" w:rsidTr="004B0AFB">
        <w:trPr>
          <w:cantSplit/>
          <w:ins w:id="3488" w:author="Gert Morlion" w:date="2024-08-26T14:12:00Z"/>
        </w:trPr>
        <w:tc>
          <w:tcPr>
            <w:tcW w:w="1169" w:type="dxa"/>
          </w:tcPr>
          <w:p w14:paraId="10B969FF" w14:textId="77777777" w:rsidR="007E4390" w:rsidRPr="00AF45B2" w:rsidRDefault="007E4390" w:rsidP="004B0AFB">
            <w:pPr>
              <w:snapToGrid w:val="0"/>
              <w:spacing w:before="60" w:after="60" w:line="240" w:lineRule="auto"/>
              <w:jc w:val="left"/>
              <w:rPr>
                <w:ins w:id="3489" w:author="Gert Morlion" w:date="2024-08-26T14:12:00Z"/>
                <w:sz w:val="16"/>
                <w:szCs w:val="16"/>
              </w:rPr>
            </w:pPr>
            <w:ins w:id="3490" w:author="Gert Morlion" w:date="2024-08-26T14:12:00Z">
              <w:r w:rsidRPr="00AF45B2">
                <w:rPr>
                  <w:sz w:val="16"/>
                  <w:szCs w:val="16"/>
                </w:rPr>
                <w:t>Value</w:t>
              </w:r>
            </w:ins>
          </w:p>
        </w:tc>
        <w:tc>
          <w:tcPr>
            <w:tcW w:w="3102" w:type="dxa"/>
          </w:tcPr>
          <w:p w14:paraId="34242751" w14:textId="77777777" w:rsidR="007E4390" w:rsidRPr="00AF45B2" w:rsidRDefault="007E4390" w:rsidP="004B0AFB">
            <w:pPr>
              <w:snapToGrid w:val="0"/>
              <w:spacing w:before="60" w:after="60" w:line="240" w:lineRule="auto"/>
              <w:jc w:val="left"/>
              <w:rPr>
                <w:ins w:id="3491" w:author="Gert Morlion" w:date="2024-08-26T14:12:00Z"/>
                <w:sz w:val="16"/>
                <w:szCs w:val="16"/>
              </w:rPr>
            </w:pPr>
            <w:ins w:id="3492" w:author="Gert Morlion" w:date="2024-08-26T14:12:00Z">
              <w:r w:rsidRPr="00AF45B2">
                <w:rPr>
                  <w:sz w:val="16"/>
                  <w:szCs w:val="16"/>
                </w:rPr>
                <w:t>category4</w:t>
              </w:r>
            </w:ins>
          </w:p>
        </w:tc>
        <w:tc>
          <w:tcPr>
            <w:tcW w:w="3529" w:type="dxa"/>
          </w:tcPr>
          <w:p w14:paraId="6A05136F" w14:textId="77777777" w:rsidR="007E4390" w:rsidRPr="00AF45B2" w:rsidRDefault="007E4390" w:rsidP="004B0AFB">
            <w:pPr>
              <w:snapToGrid w:val="0"/>
              <w:spacing w:before="60" w:after="60" w:line="240" w:lineRule="auto"/>
              <w:jc w:val="left"/>
              <w:rPr>
                <w:ins w:id="3493" w:author="Gert Morlion" w:date="2024-08-26T14:12:00Z"/>
                <w:sz w:val="16"/>
                <w:szCs w:val="16"/>
              </w:rPr>
            </w:pPr>
            <w:ins w:id="3494" w:author="Gert Morlion" w:date="2024-08-26T14:12:00Z">
              <w:r w:rsidRPr="00AF45B2">
                <w:rPr>
                  <w:sz w:val="16"/>
                  <w:szCs w:val="16"/>
                </w:rPr>
                <w:t>IHO S-100 and IMO harmonized display compliant</w:t>
              </w:r>
            </w:ins>
          </w:p>
        </w:tc>
        <w:tc>
          <w:tcPr>
            <w:tcW w:w="830" w:type="dxa"/>
          </w:tcPr>
          <w:p w14:paraId="5FC76E53" w14:textId="77777777" w:rsidR="007E4390" w:rsidRPr="003A450C" w:rsidRDefault="007E4390" w:rsidP="004B0AFB">
            <w:pPr>
              <w:snapToGrid w:val="0"/>
              <w:spacing w:before="60" w:after="60" w:line="240" w:lineRule="auto"/>
              <w:jc w:val="center"/>
              <w:rPr>
                <w:ins w:id="3495" w:author="Gert Morlion" w:date="2024-08-26T14:12:00Z"/>
                <w:sz w:val="16"/>
                <w:szCs w:val="16"/>
              </w:rPr>
            </w:pPr>
            <w:ins w:id="3496" w:author="Gert Morlion" w:date="2024-08-26T14:12:00Z">
              <w:r>
                <w:rPr>
                  <w:sz w:val="16"/>
                  <w:szCs w:val="16"/>
                </w:rPr>
                <w:t>4</w:t>
              </w:r>
            </w:ins>
          </w:p>
        </w:tc>
        <w:tc>
          <w:tcPr>
            <w:tcW w:w="5704" w:type="dxa"/>
          </w:tcPr>
          <w:p w14:paraId="00E060AA" w14:textId="77777777" w:rsidR="007E4390" w:rsidRPr="003A450C" w:rsidRDefault="007E4390" w:rsidP="004B0AFB">
            <w:pPr>
              <w:snapToGrid w:val="0"/>
              <w:spacing w:before="60" w:after="60" w:line="240" w:lineRule="auto"/>
              <w:jc w:val="left"/>
              <w:rPr>
                <w:ins w:id="3497" w:author="Gert Morlion" w:date="2024-08-26T14:12:00Z"/>
                <w:sz w:val="16"/>
                <w:szCs w:val="16"/>
              </w:rPr>
            </w:pPr>
          </w:p>
        </w:tc>
      </w:tr>
    </w:tbl>
    <w:p w14:paraId="1993A9A3" w14:textId="77777777" w:rsidR="007E4390" w:rsidRPr="00F7772D" w:rsidRDefault="007E4390" w:rsidP="007E4390">
      <w:pPr>
        <w:spacing w:after="0" w:line="240" w:lineRule="auto"/>
        <w:rPr>
          <w:ins w:id="3498" w:author="Gert Morlion" w:date="2024-08-26T14:12:00Z"/>
        </w:rPr>
      </w:pPr>
    </w:p>
    <w:p w14:paraId="50DF8F6E" w14:textId="77777777" w:rsidR="007E4390" w:rsidRPr="00F7772D" w:rsidRDefault="007E4390" w:rsidP="007E4390">
      <w:pPr>
        <w:pStyle w:val="berschrift4"/>
        <w:tabs>
          <w:tab w:val="clear" w:pos="940"/>
          <w:tab w:val="clear" w:pos="1140"/>
          <w:tab w:val="clear" w:pos="1360"/>
          <w:tab w:val="left" w:pos="993"/>
        </w:tabs>
        <w:spacing w:before="120" w:after="120" w:line="240" w:lineRule="auto"/>
        <w:ind w:left="993" w:hanging="993"/>
        <w:rPr>
          <w:ins w:id="3499" w:author="Gert Morlion" w:date="2024-08-26T14:12:00Z"/>
        </w:rPr>
      </w:pPr>
      <w:ins w:id="3500" w:author="Gert Morlion" w:date="2024-08-26T14:12:00Z">
        <w:r w:rsidRPr="00F7772D">
          <w:t>S100_ProtectionScheme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7E4390" w:rsidRPr="00F7772D" w14:paraId="2FC57A9D" w14:textId="77777777" w:rsidTr="007E4390">
        <w:trPr>
          <w:cantSplit/>
          <w:ins w:id="3501" w:author="Gert Morlion" w:date="2024-08-26T14:12:00Z"/>
        </w:trPr>
        <w:tc>
          <w:tcPr>
            <w:tcW w:w="1134" w:type="dxa"/>
            <w:shd w:val="clear" w:color="auto" w:fill="D9D9D9"/>
            <w:tcMar>
              <w:top w:w="0" w:type="dxa"/>
              <w:bottom w:w="0" w:type="dxa"/>
            </w:tcMar>
            <w:vAlign w:val="center"/>
          </w:tcPr>
          <w:p w14:paraId="2B8E5829" w14:textId="77777777" w:rsidR="007E4390" w:rsidRPr="00F7772D" w:rsidRDefault="007E4390" w:rsidP="004B0AFB">
            <w:pPr>
              <w:suppressAutoHyphens/>
              <w:snapToGrid w:val="0"/>
              <w:spacing w:before="60" w:after="60" w:line="240" w:lineRule="auto"/>
              <w:rPr>
                <w:ins w:id="3502" w:author="Gert Morlion" w:date="2024-08-26T14:12:00Z"/>
                <w:b/>
                <w:sz w:val="16"/>
                <w:szCs w:val="16"/>
                <w:lang w:eastAsia="ar-SA"/>
              </w:rPr>
            </w:pPr>
            <w:ins w:id="3503" w:author="Gert Morlion" w:date="2024-08-26T14:12:00Z">
              <w:r>
                <w:rPr>
                  <w:b/>
                  <w:sz w:val="16"/>
                  <w:szCs w:val="16"/>
                  <w:lang w:eastAsia="ar-SA"/>
                </w:rPr>
                <w:t>Item</w:t>
              </w:r>
            </w:ins>
          </w:p>
        </w:tc>
        <w:tc>
          <w:tcPr>
            <w:tcW w:w="3006" w:type="dxa"/>
            <w:shd w:val="clear" w:color="auto" w:fill="D9D9D9"/>
            <w:tcMar>
              <w:top w:w="0" w:type="dxa"/>
              <w:bottom w:w="0" w:type="dxa"/>
            </w:tcMar>
            <w:vAlign w:val="center"/>
          </w:tcPr>
          <w:p w14:paraId="0ED8F7A3" w14:textId="77777777" w:rsidR="007E4390" w:rsidRPr="00F7772D" w:rsidRDefault="007E4390" w:rsidP="004B0AFB">
            <w:pPr>
              <w:suppressAutoHyphens/>
              <w:snapToGrid w:val="0"/>
              <w:spacing w:before="60" w:after="60" w:line="240" w:lineRule="auto"/>
              <w:rPr>
                <w:ins w:id="3504" w:author="Gert Morlion" w:date="2024-08-26T14:12:00Z"/>
                <w:b/>
                <w:sz w:val="16"/>
                <w:szCs w:val="16"/>
                <w:lang w:eastAsia="ar-SA"/>
              </w:rPr>
            </w:pPr>
            <w:ins w:id="3505" w:author="Gert Morlion" w:date="2024-08-26T14:12:00Z">
              <w:r w:rsidRPr="00F7772D">
                <w:rPr>
                  <w:b/>
                  <w:sz w:val="16"/>
                  <w:szCs w:val="16"/>
                  <w:lang w:eastAsia="ar-SA"/>
                </w:rPr>
                <w:t>Name</w:t>
              </w:r>
            </w:ins>
          </w:p>
        </w:tc>
        <w:tc>
          <w:tcPr>
            <w:tcW w:w="3420" w:type="dxa"/>
            <w:shd w:val="clear" w:color="auto" w:fill="D9D9D9"/>
            <w:tcMar>
              <w:top w:w="0" w:type="dxa"/>
              <w:bottom w:w="0" w:type="dxa"/>
            </w:tcMar>
            <w:vAlign w:val="center"/>
          </w:tcPr>
          <w:p w14:paraId="34A0DA6B" w14:textId="77777777" w:rsidR="007E4390" w:rsidRPr="00F7772D" w:rsidRDefault="007E4390" w:rsidP="004B0AFB">
            <w:pPr>
              <w:suppressAutoHyphens/>
              <w:snapToGrid w:val="0"/>
              <w:spacing w:before="60" w:after="60" w:line="240" w:lineRule="auto"/>
              <w:rPr>
                <w:ins w:id="3506" w:author="Gert Morlion" w:date="2024-08-26T14:12:00Z"/>
                <w:b/>
                <w:sz w:val="16"/>
                <w:szCs w:val="16"/>
                <w:lang w:eastAsia="ar-SA"/>
              </w:rPr>
            </w:pPr>
            <w:ins w:id="3507" w:author="Gert Morlion" w:date="2024-08-26T14:12:00Z">
              <w:r w:rsidRPr="00F7772D">
                <w:rPr>
                  <w:b/>
                  <w:sz w:val="16"/>
                  <w:szCs w:val="16"/>
                  <w:lang w:eastAsia="ar-SA"/>
                </w:rPr>
                <w:t>Description</w:t>
              </w:r>
            </w:ins>
          </w:p>
        </w:tc>
        <w:tc>
          <w:tcPr>
            <w:tcW w:w="804" w:type="dxa"/>
            <w:shd w:val="clear" w:color="auto" w:fill="D9D9D9"/>
          </w:tcPr>
          <w:p w14:paraId="19E8092C" w14:textId="77777777" w:rsidR="007E4390" w:rsidRPr="00F7772D" w:rsidRDefault="007E4390" w:rsidP="004B0AFB">
            <w:pPr>
              <w:suppressAutoHyphens/>
              <w:snapToGrid w:val="0"/>
              <w:spacing w:before="60" w:after="60" w:line="240" w:lineRule="auto"/>
              <w:jc w:val="center"/>
              <w:rPr>
                <w:ins w:id="3508" w:author="Gert Morlion" w:date="2024-08-26T14:12:00Z"/>
                <w:b/>
                <w:sz w:val="16"/>
                <w:szCs w:val="16"/>
                <w:lang w:eastAsia="ar-SA"/>
              </w:rPr>
            </w:pPr>
            <w:ins w:id="3509" w:author="Gert Morlion" w:date="2024-08-26T14:12:00Z">
              <w:r w:rsidRPr="00F7772D">
                <w:rPr>
                  <w:b/>
                  <w:sz w:val="16"/>
                  <w:szCs w:val="16"/>
                </w:rPr>
                <w:t>Code</w:t>
              </w:r>
            </w:ins>
          </w:p>
        </w:tc>
        <w:tc>
          <w:tcPr>
            <w:tcW w:w="5411" w:type="dxa"/>
            <w:shd w:val="clear" w:color="auto" w:fill="D9D9D9"/>
            <w:tcMar>
              <w:top w:w="0" w:type="dxa"/>
              <w:bottom w:w="0" w:type="dxa"/>
            </w:tcMar>
            <w:vAlign w:val="center"/>
          </w:tcPr>
          <w:p w14:paraId="75B4AFB4" w14:textId="77777777" w:rsidR="007E4390" w:rsidRPr="00F7772D" w:rsidRDefault="007E4390" w:rsidP="004B0AFB">
            <w:pPr>
              <w:suppressAutoHyphens/>
              <w:snapToGrid w:val="0"/>
              <w:spacing w:before="60" w:after="60" w:line="240" w:lineRule="auto"/>
              <w:rPr>
                <w:ins w:id="3510" w:author="Gert Morlion" w:date="2024-08-26T14:12:00Z"/>
                <w:b/>
                <w:sz w:val="16"/>
                <w:szCs w:val="16"/>
                <w:lang w:eastAsia="ar-SA"/>
              </w:rPr>
            </w:pPr>
            <w:ins w:id="3511" w:author="Gert Morlion" w:date="2024-08-26T14:12:00Z">
              <w:r w:rsidRPr="00F7772D">
                <w:rPr>
                  <w:b/>
                  <w:sz w:val="16"/>
                  <w:szCs w:val="16"/>
                  <w:lang w:eastAsia="ar-SA"/>
                </w:rPr>
                <w:t>Remarks</w:t>
              </w:r>
            </w:ins>
          </w:p>
        </w:tc>
      </w:tr>
      <w:tr w:rsidR="007E4390" w:rsidRPr="00F7772D" w14:paraId="684360ED" w14:textId="77777777" w:rsidTr="004B0AFB">
        <w:trPr>
          <w:cantSplit/>
          <w:ins w:id="3512" w:author="Gert Morlion" w:date="2024-08-26T14:12:00Z"/>
        </w:trPr>
        <w:tc>
          <w:tcPr>
            <w:tcW w:w="1134" w:type="dxa"/>
            <w:tcMar>
              <w:top w:w="0" w:type="dxa"/>
              <w:bottom w:w="0" w:type="dxa"/>
            </w:tcMar>
          </w:tcPr>
          <w:p w14:paraId="45FD9401" w14:textId="77777777" w:rsidR="007E4390" w:rsidRPr="00F7772D" w:rsidRDefault="007E4390" w:rsidP="004B0AFB">
            <w:pPr>
              <w:suppressAutoHyphens/>
              <w:snapToGrid w:val="0"/>
              <w:spacing w:before="60" w:after="60" w:line="240" w:lineRule="auto"/>
              <w:rPr>
                <w:ins w:id="3513" w:author="Gert Morlion" w:date="2024-08-26T14:12:00Z"/>
                <w:sz w:val="16"/>
                <w:szCs w:val="16"/>
                <w:lang w:eastAsia="ar-SA"/>
              </w:rPr>
            </w:pPr>
            <w:ins w:id="3514" w:author="Gert Morlion" w:date="2024-08-26T14:12:00Z">
              <w:r w:rsidRPr="00F7772D">
                <w:rPr>
                  <w:sz w:val="16"/>
                  <w:szCs w:val="16"/>
                </w:rPr>
                <w:t>Enumeration</w:t>
              </w:r>
            </w:ins>
          </w:p>
        </w:tc>
        <w:tc>
          <w:tcPr>
            <w:tcW w:w="3006" w:type="dxa"/>
            <w:tcMar>
              <w:top w:w="0" w:type="dxa"/>
              <w:bottom w:w="0" w:type="dxa"/>
            </w:tcMar>
          </w:tcPr>
          <w:p w14:paraId="2C23C255" w14:textId="77777777" w:rsidR="007E4390" w:rsidRPr="00F7772D" w:rsidRDefault="007E4390" w:rsidP="004B0AFB">
            <w:pPr>
              <w:suppressAutoHyphens/>
              <w:snapToGrid w:val="0"/>
              <w:spacing w:before="60" w:after="60" w:line="240" w:lineRule="auto"/>
              <w:rPr>
                <w:ins w:id="3515" w:author="Gert Morlion" w:date="2024-08-26T14:12:00Z"/>
                <w:sz w:val="16"/>
                <w:szCs w:val="16"/>
                <w:lang w:eastAsia="ar-SA"/>
              </w:rPr>
            </w:pPr>
            <w:ins w:id="3516" w:author="Gert Morlion" w:date="2024-08-26T14:12:00Z">
              <w:r w:rsidRPr="00F7772D">
                <w:rPr>
                  <w:sz w:val="16"/>
                  <w:szCs w:val="16"/>
                </w:rPr>
                <w:t>S100_ProtectionScheme</w:t>
              </w:r>
            </w:ins>
          </w:p>
        </w:tc>
        <w:tc>
          <w:tcPr>
            <w:tcW w:w="3420" w:type="dxa"/>
            <w:tcMar>
              <w:top w:w="0" w:type="dxa"/>
              <w:bottom w:w="0" w:type="dxa"/>
            </w:tcMar>
          </w:tcPr>
          <w:p w14:paraId="72E2F3CB" w14:textId="77777777" w:rsidR="007E4390" w:rsidRPr="00F7772D" w:rsidRDefault="007E4390" w:rsidP="004B0AFB">
            <w:pPr>
              <w:suppressAutoHyphens/>
              <w:snapToGrid w:val="0"/>
              <w:spacing w:before="60" w:after="60" w:line="240" w:lineRule="auto"/>
              <w:jc w:val="left"/>
              <w:rPr>
                <w:ins w:id="3517" w:author="Gert Morlion" w:date="2024-08-26T14:12:00Z"/>
                <w:sz w:val="16"/>
                <w:szCs w:val="16"/>
                <w:lang w:eastAsia="ar-SA"/>
              </w:rPr>
            </w:pPr>
            <w:ins w:id="3518" w:author="Gert Morlion" w:date="2024-08-26T14:12:00Z">
              <w:r w:rsidRPr="00F7772D">
                <w:rPr>
                  <w:sz w:val="16"/>
                  <w:szCs w:val="16"/>
                </w:rPr>
                <w:t>Data protection schemes</w:t>
              </w:r>
            </w:ins>
          </w:p>
        </w:tc>
        <w:tc>
          <w:tcPr>
            <w:tcW w:w="804" w:type="dxa"/>
          </w:tcPr>
          <w:p w14:paraId="07AFA670" w14:textId="77777777" w:rsidR="007E4390" w:rsidRPr="00F7772D" w:rsidRDefault="007E4390" w:rsidP="004B0AFB">
            <w:pPr>
              <w:suppressAutoHyphens/>
              <w:snapToGrid w:val="0"/>
              <w:spacing w:before="60" w:after="60" w:line="240" w:lineRule="auto"/>
              <w:jc w:val="center"/>
              <w:rPr>
                <w:ins w:id="3519" w:author="Gert Morlion" w:date="2024-08-26T14:12:00Z"/>
                <w:sz w:val="16"/>
                <w:szCs w:val="16"/>
              </w:rPr>
            </w:pPr>
            <w:ins w:id="3520" w:author="Gert Morlion" w:date="2024-08-26T14:12:00Z">
              <w:r w:rsidRPr="00F7772D">
                <w:rPr>
                  <w:sz w:val="16"/>
                  <w:szCs w:val="16"/>
                </w:rPr>
                <w:t>-</w:t>
              </w:r>
            </w:ins>
          </w:p>
        </w:tc>
        <w:tc>
          <w:tcPr>
            <w:tcW w:w="5411" w:type="dxa"/>
            <w:tcMar>
              <w:top w:w="0" w:type="dxa"/>
              <w:bottom w:w="0" w:type="dxa"/>
            </w:tcMar>
          </w:tcPr>
          <w:p w14:paraId="7890DB8B" w14:textId="77777777" w:rsidR="007E4390" w:rsidRPr="00F7772D" w:rsidRDefault="007E4390" w:rsidP="004B0AFB">
            <w:pPr>
              <w:suppressAutoHyphens/>
              <w:snapToGrid w:val="0"/>
              <w:spacing w:before="60" w:after="60" w:line="240" w:lineRule="auto"/>
              <w:rPr>
                <w:ins w:id="3521" w:author="Gert Morlion" w:date="2024-08-26T14:12:00Z"/>
                <w:sz w:val="16"/>
                <w:szCs w:val="16"/>
                <w:lang w:eastAsia="ar-SA"/>
              </w:rPr>
            </w:pPr>
            <w:ins w:id="3522" w:author="Gert Morlion" w:date="2024-08-26T14:12:00Z">
              <w:r w:rsidRPr="00F7772D">
                <w:rPr>
                  <w:sz w:val="16"/>
                  <w:szCs w:val="16"/>
                </w:rPr>
                <w:t>-</w:t>
              </w:r>
            </w:ins>
          </w:p>
        </w:tc>
      </w:tr>
      <w:tr w:rsidR="007E4390" w:rsidRPr="00F7772D" w14:paraId="58D354F8" w14:textId="77777777" w:rsidTr="004B0AFB">
        <w:trPr>
          <w:cantSplit/>
          <w:ins w:id="3523" w:author="Gert Morlion" w:date="2024-08-26T14:12:00Z"/>
        </w:trPr>
        <w:tc>
          <w:tcPr>
            <w:tcW w:w="1134" w:type="dxa"/>
            <w:tcMar>
              <w:top w:w="0" w:type="dxa"/>
              <w:bottom w:w="0" w:type="dxa"/>
            </w:tcMar>
          </w:tcPr>
          <w:p w14:paraId="7BEA40A1" w14:textId="77777777" w:rsidR="007E4390" w:rsidRPr="00F7772D" w:rsidRDefault="007E4390" w:rsidP="004B0AFB">
            <w:pPr>
              <w:suppressAutoHyphens/>
              <w:snapToGrid w:val="0"/>
              <w:spacing w:before="60" w:after="60" w:line="240" w:lineRule="auto"/>
              <w:rPr>
                <w:ins w:id="3524" w:author="Gert Morlion" w:date="2024-08-26T14:12:00Z"/>
                <w:sz w:val="16"/>
                <w:szCs w:val="16"/>
                <w:lang w:eastAsia="ar-SA"/>
              </w:rPr>
            </w:pPr>
            <w:ins w:id="3525" w:author="Gert Morlion" w:date="2024-08-26T14:12:00Z">
              <w:r w:rsidRPr="00F7772D">
                <w:rPr>
                  <w:sz w:val="16"/>
                  <w:szCs w:val="16"/>
                </w:rPr>
                <w:t>Value</w:t>
              </w:r>
            </w:ins>
          </w:p>
        </w:tc>
        <w:tc>
          <w:tcPr>
            <w:tcW w:w="3006" w:type="dxa"/>
            <w:tcMar>
              <w:top w:w="0" w:type="dxa"/>
              <w:bottom w:w="0" w:type="dxa"/>
            </w:tcMar>
          </w:tcPr>
          <w:p w14:paraId="64BE6D34" w14:textId="77777777" w:rsidR="007E4390" w:rsidRPr="00F7772D" w:rsidRDefault="007E4390" w:rsidP="004B0AFB">
            <w:pPr>
              <w:suppressAutoHyphens/>
              <w:snapToGrid w:val="0"/>
              <w:spacing w:before="60" w:after="60" w:line="240" w:lineRule="auto"/>
              <w:rPr>
                <w:ins w:id="3526" w:author="Gert Morlion" w:date="2024-08-26T14:12:00Z"/>
                <w:sz w:val="16"/>
                <w:szCs w:val="16"/>
                <w:lang w:eastAsia="ar-SA"/>
              </w:rPr>
            </w:pPr>
            <w:ins w:id="3527" w:author="Gert Morlion" w:date="2024-08-26T14:12:00Z">
              <w:r w:rsidRPr="00F7772D">
                <w:rPr>
                  <w:sz w:val="16"/>
                  <w:szCs w:val="16"/>
                </w:rPr>
                <w:t>S100p15</w:t>
              </w:r>
            </w:ins>
          </w:p>
        </w:tc>
        <w:tc>
          <w:tcPr>
            <w:tcW w:w="3420" w:type="dxa"/>
            <w:tcMar>
              <w:top w:w="0" w:type="dxa"/>
              <w:bottom w:w="0" w:type="dxa"/>
            </w:tcMar>
          </w:tcPr>
          <w:p w14:paraId="78704286" w14:textId="77777777" w:rsidR="007E4390" w:rsidRPr="00F7772D" w:rsidRDefault="007E4390" w:rsidP="004B0AFB">
            <w:pPr>
              <w:suppressAutoHyphens/>
              <w:snapToGrid w:val="0"/>
              <w:spacing w:before="60" w:after="60" w:line="240" w:lineRule="auto"/>
              <w:jc w:val="left"/>
              <w:rPr>
                <w:ins w:id="3528" w:author="Gert Morlion" w:date="2024-08-26T14:12:00Z"/>
                <w:sz w:val="16"/>
                <w:szCs w:val="16"/>
                <w:lang w:val="fr-MC" w:eastAsia="ar-SA"/>
              </w:rPr>
            </w:pPr>
            <w:ins w:id="3529" w:author="Gert Morlion" w:date="2024-08-26T14:12:00Z">
              <w:r w:rsidRPr="00F7772D">
                <w:rPr>
                  <w:sz w:val="16"/>
                  <w:szCs w:val="16"/>
                </w:rPr>
                <w:t>IHO S-100 Part 15</w:t>
              </w:r>
            </w:ins>
          </w:p>
        </w:tc>
        <w:tc>
          <w:tcPr>
            <w:tcW w:w="804" w:type="dxa"/>
          </w:tcPr>
          <w:p w14:paraId="05B4F855" w14:textId="77777777" w:rsidR="007E4390" w:rsidRPr="00F7772D" w:rsidDel="007A5525" w:rsidRDefault="007E4390" w:rsidP="004B0AFB">
            <w:pPr>
              <w:suppressAutoHyphens/>
              <w:snapToGrid w:val="0"/>
              <w:spacing w:before="60" w:after="60" w:line="240" w:lineRule="auto"/>
              <w:jc w:val="center"/>
              <w:rPr>
                <w:ins w:id="3530" w:author="Gert Morlion" w:date="2024-08-26T14:12:00Z"/>
                <w:sz w:val="16"/>
                <w:szCs w:val="16"/>
              </w:rPr>
            </w:pPr>
            <w:ins w:id="3531" w:author="Gert Morlion" w:date="2024-08-26T14:12:00Z">
              <w:r>
                <w:rPr>
                  <w:sz w:val="16"/>
                  <w:szCs w:val="16"/>
                </w:rPr>
                <w:t>1</w:t>
              </w:r>
            </w:ins>
          </w:p>
        </w:tc>
        <w:tc>
          <w:tcPr>
            <w:tcW w:w="5411" w:type="dxa"/>
            <w:tcMar>
              <w:top w:w="0" w:type="dxa"/>
              <w:bottom w:w="0" w:type="dxa"/>
            </w:tcMar>
          </w:tcPr>
          <w:p w14:paraId="0AA78CDB" w14:textId="77777777" w:rsidR="007E4390" w:rsidRPr="00F7772D" w:rsidRDefault="007E4390" w:rsidP="004B0AFB">
            <w:pPr>
              <w:suppressAutoHyphens/>
              <w:snapToGrid w:val="0"/>
              <w:spacing w:before="60" w:after="60" w:line="240" w:lineRule="auto"/>
              <w:rPr>
                <w:ins w:id="3532" w:author="Gert Morlion" w:date="2024-08-26T14:12:00Z"/>
                <w:sz w:val="16"/>
                <w:szCs w:val="16"/>
                <w:lang w:eastAsia="ar-SA"/>
              </w:rPr>
            </w:pPr>
            <w:ins w:id="3533" w:author="Gert Morlion" w:date="2024-08-26T14:12:00Z">
              <w:r w:rsidRPr="00F7772D">
                <w:rPr>
                  <w:sz w:val="16"/>
                  <w:szCs w:val="16"/>
                </w:rPr>
                <w:t>See S-100 Part 15</w:t>
              </w:r>
            </w:ins>
          </w:p>
        </w:tc>
      </w:tr>
    </w:tbl>
    <w:p w14:paraId="3E6F9CC3" w14:textId="77777777" w:rsidR="007E4390" w:rsidRPr="00F7772D" w:rsidRDefault="007E4390" w:rsidP="007E4390">
      <w:pPr>
        <w:spacing w:after="0" w:line="240" w:lineRule="auto"/>
        <w:rPr>
          <w:ins w:id="3534" w:author="Gert Morlion" w:date="2024-08-26T14:12:00Z"/>
        </w:rPr>
      </w:pPr>
    </w:p>
    <w:p w14:paraId="4087A075" w14:textId="77777777" w:rsidR="007E4390" w:rsidRPr="00D22CCD" w:rsidRDefault="007E4390"/>
    <w:p w14:paraId="0F4AFA99" w14:textId="092281F0" w:rsidR="00453023" w:rsidRPr="00D22CCD" w:rsidDel="00A223BF" w:rsidRDefault="007260E2" w:rsidP="00D8703E">
      <w:pPr>
        <w:pStyle w:val="berschrift3"/>
        <w:rPr>
          <w:del w:id="3535" w:author="Gert Morlion" w:date="2024-08-26T14:13:00Z"/>
        </w:rPr>
      </w:pPr>
      <w:bookmarkStart w:id="3536" w:name="_Toc487203187"/>
      <w:r w:rsidRPr="00D22CCD">
        <w:lastRenderedPageBreak/>
        <w:t>S</w:t>
      </w:r>
      <w:r w:rsidR="006D34BD" w:rsidRPr="00D22CCD">
        <w:t>100</w:t>
      </w:r>
      <w:r w:rsidRPr="00D22CCD">
        <w:t>_</w:t>
      </w:r>
      <w:r w:rsidRPr="00D8703E">
        <w:t>SupportFileDiscoveryMetadata</w:t>
      </w:r>
      <w:bookmarkEnd w:id="3536"/>
    </w:p>
    <w:tbl>
      <w:tblPr>
        <w:tblW w:w="5059" w:type="pct"/>
        <w:tblInd w:w="-108" w:type="dxa"/>
        <w:tblLayout w:type="fixed"/>
        <w:tblCellMar>
          <w:left w:w="0" w:type="dxa"/>
          <w:right w:w="0" w:type="dxa"/>
        </w:tblCellMar>
        <w:tblLook w:val="0000" w:firstRow="0" w:lastRow="0" w:firstColumn="0" w:lastColumn="0" w:noHBand="0" w:noVBand="0"/>
      </w:tblPr>
      <w:tblGrid>
        <w:gridCol w:w="3120"/>
        <w:gridCol w:w="1478"/>
        <w:gridCol w:w="1851"/>
        <w:gridCol w:w="3676"/>
        <w:gridCol w:w="4112"/>
      </w:tblGrid>
      <w:tr w:rsidR="00A223BF" w:rsidRPr="008A2C29" w14:paraId="600F6122" w14:textId="77777777" w:rsidTr="00A223BF">
        <w:trPr>
          <w:ins w:id="353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DD9FD8" w14:textId="77777777" w:rsidR="00A223BF" w:rsidRPr="00A223BF" w:rsidRDefault="00A223BF" w:rsidP="00A223BF">
            <w:pPr>
              <w:pStyle w:val="berschrift3"/>
              <w:numPr>
                <w:ilvl w:val="2"/>
                <w:numId w:val="0"/>
              </w:numPr>
              <w:ind w:left="720" w:hanging="720"/>
              <w:rPr>
                <w:ins w:id="3538" w:author="Gert Morlion" w:date="2024-08-26T14:13:00Z"/>
                <w:rFonts w:cs="Arial"/>
                <w:sz w:val="16"/>
                <w:szCs w:val="16"/>
              </w:rPr>
            </w:pPr>
            <w:ins w:id="3539" w:author="Gert Morlion" w:date="2024-08-26T14:13:00Z">
              <w:r w:rsidRPr="008A2C29">
                <w:rPr>
                  <w:rFonts w:cs="Arial"/>
                  <w:sz w:val="16"/>
                  <w:szCs w:val="16"/>
                </w:rPr>
                <w:t>Name</w:t>
              </w:r>
            </w:ins>
          </w:p>
        </w:tc>
        <w:tc>
          <w:tcPr>
            <w:tcW w:w="519" w:type="pct"/>
            <w:tcBorders>
              <w:top w:val="single" w:sz="4" w:space="0" w:color="auto"/>
              <w:left w:val="nil"/>
              <w:bottom w:val="single" w:sz="4" w:space="0" w:color="auto"/>
              <w:right w:val="single" w:sz="4" w:space="0" w:color="auto"/>
            </w:tcBorders>
            <w:shd w:val="clear" w:color="auto" w:fill="auto"/>
          </w:tcPr>
          <w:p w14:paraId="2249CA28" w14:textId="77777777" w:rsidR="00A223BF" w:rsidRPr="006B71C7" w:rsidRDefault="00A223BF" w:rsidP="006B71C7">
            <w:pPr>
              <w:keepNext/>
              <w:numPr>
                <w:ilvl w:val="2"/>
                <w:numId w:val="0"/>
              </w:numPr>
              <w:spacing w:before="60" w:after="60" w:line="240" w:lineRule="auto"/>
              <w:jc w:val="left"/>
              <w:rPr>
                <w:ins w:id="3540" w:author="Gert Morlion" w:date="2024-08-26T14:13:00Z"/>
                <w:rFonts w:cs="Arial"/>
                <w:b/>
                <w:bCs/>
                <w:sz w:val="16"/>
                <w:szCs w:val="16"/>
                <w:lang w:eastAsia="en-US"/>
              </w:rPr>
            </w:pPr>
            <w:ins w:id="3541" w:author="Gert Morlion" w:date="2024-08-26T14:13:00Z">
              <w:r w:rsidRPr="006B71C7">
                <w:rPr>
                  <w:rFonts w:cs="Arial"/>
                  <w:b/>
                  <w:bCs/>
                  <w:sz w:val="16"/>
                  <w:szCs w:val="16"/>
                  <w:lang w:eastAsia="en-US"/>
                </w:rPr>
                <w:t>Description</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3DD2C36" w14:textId="77777777" w:rsidR="00A223BF" w:rsidRPr="00A223BF" w:rsidRDefault="00A223BF" w:rsidP="00A223BF">
            <w:pPr>
              <w:pStyle w:val="berschrift3"/>
              <w:numPr>
                <w:ilvl w:val="2"/>
                <w:numId w:val="0"/>
              </w:numPr>
              <w:ind w:left="720" w:hanging="720"/>
              <w:jc w:val="both"/>
              <w:rPr>
                <w:ins w:id="3542" w:author="Gert Morlion" w:date="2024-08-26T14:13:00Z"/>
                <w:rFonts w:cs="Arial"/>
                <w:sz w:val="16"/>
                <w:szCs w:val="16"/>
              </w:rPr>
            </w:pPr>
            <w:ins w:id="3543" w:author="Gert Morlion" w:date="2024-08-26T14:13:00Z">
              <w:r>
                <w:rPr>
                  <w:rFonts w:cs="Arial"/>
                  <w:sz w:val="16"/>
                  <w:szCs w:val="16"/>
                </w:rPr>
                <w:t>Mult</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F5D8A0" w14:textId="77777777" w:rsidR="00A223BF" w:rsidRPr="00A223BF" w:rsidRDefault="00A223BF" w:rsidP="00A223BF">
            <w:pPr>
              <w:pStyle w:val="berschrift3"/>
              <w:numPr>
                <w:ilvl w:val="2"/>
                <w:numId w:val="0"/>
              </w:numPr>
              <w:ind w:left="720" w:hanging="720"/>
              <w:rPr>
                <w:ins w:id="3544" w:author="Gert Morlion" w:date="2024-08-26T14:13:00Z"/>
                <w:rFonts w:cs="Arial"/>
                <w:sz w:val="16"/>
                <w:szCs w:val="16"/>
              </w:rPr>
            </w:pPr>
            <w:ins w:id="3545" w:author="Gert Morlion" w:date="2024-08-26T14:13:00Z">
              <w:r w:rsidRPr="008A2C29">
                <w:rPr>
                  <w:rFonts w:cs="Arial"/>
                  <w:sz w:val="16"/>
                  <w:szCs w:val="16"/>
                </w:rPr>
                <w:t>Type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0845721" w14:textId="77777777" w:rsidR="00A223BF" w:rsidRPr="00A223BF" w:rsidRDefault="00A223BF" w:rsidP="00A223BF">
            <w:pPr>
              <w:pStyle w:val="berschrift3"/>
              <w:numPr>
                <w:ilvl w:val="2"/>
                <w:numId w:val="0"/>
              </w:numPr>
              <w:ind w:left="720" w:hanging="720"/>
              <w:rPr>
                <w:ins w:id="3546" w:author="Gert Morlion" w:date="2024-08-26T14:13:00Z"/>
                <w:rFonts w:cs="Arial"/>
                <w:sz w:val="16"/>
                <w:szCs w:val="16"/>
              </w:rPr>
            </w:pPr>
            <w:ins w:id="3547" w:author="Gert Morlion" w:date="2024-08-26T14:13:00Z">
              <w:r w:rsidRPr="008A2C29">
                <w:rPr>
                  <w:rFonts w:cs="Arial"/>
                  <w:sz w:val="16"/>
                  <w:szCs w:val="16"/>
                </w:rPr>
                <w:t>Remarks</w:t>
              </w:r>
            </w:ins>
          </w:p>
        </w:tc>
      </w:tr>
      <w:tr w:rsidR="006B71C7" w:rsidRPr="008A2C29" w14:paraId="62DE2727" w14:textId="77777777" w:rsidTr="00A223BF">
        <w:trPr>
          <w:ins w:id="3548"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490E2E84" w14:textId="13E25CF5" w:rsidR="006B71C7" w:rsidRPr="00D45DDB" w:rsidRDefault="006B71C7" w:rsidP="006B71C7">
            <w:pPr>
              <w:pStyle w:val="berschrift3"/>
              <w:numPr>
                <w:ilvl w:val="2"/>
                <w:numId w:val="0"/>
              </w:numPr>
              <w:ind w:left="720" w:hanging="720"/>
              <w:rPr>
                <w:ins w:id="3549" w:author="Gert Morlion" w:date="2024-08-26T14:13:00Z"/>
                <w:rFonts w:cs="Arial"/>
                <w:b w:val="0"/>
                <w:sz w:val="16"/>
                <w:szCs w:val="16"/>
              </w:rPr>
            </w:pPr>
            <w:ins w:id="3550" w:author="Bernd Birklhuber" w:date="2025-03-07T13:50:00Z">
              <w:r w:rsidRPr="00D45DDB">
                <w:rPr>
                  <w:rFonts w:cs="Arial"/>
                  <w:b w:val="0"/>
                  <w:sz w:val="16"/>
                  <w:szCs w:val="16"/>
                </w:rPr>
                <w:t>S100_SupportFileDiscoveryMetadata</w:t>
              </w:r>
            </w:ins>
          </w:p>
        </w:tc>
        <w:tc>
          <w:tcPr>
            <w:tcW w:w="519" w:type="pct"/>
            <w:tcBorders>
              <w:top w:val="single" w:sz="4" w:space="0" w:color="auto"/>
              <w:left w:val="nil"/>
              <w:bottom w:val="single" w:sz="4" w:space="0" w:color="auto"/>
              <w:right w:val="single" w:sz="4" w:space="0" w:color="auto"/>
            </w:tcBorders>
            <w:shd w:val="clear" w:color="auto" w:fill="auto"/>
          </w:tcPr>
          <w:p w14:paraId="401B5DA3" w14:textId="6E14D906" w:rsidR="006B71C7" w:rsidRPr="00D45DDB" w:rsidRDefault="006B71C7" w:rsidP="006B71C7">
            <w:pPr>
              <w:keepNext/>
              <w:numPr>
                <w:ilvl w:val="2"/>
                <w:numId w:val="0"/>
              </w:numPr>
              <w:spacing w:before="60" w:after="60" w:line="240" w:lineRule="auto"/>
              <w:jc w:val="left"/>
              <w:rPr>
                <w:ins w:id="3551" w:author="Gert Morlion" w:date="2024-08-26T14:13:00Z"/>
                <w:rFonts w:cs="Arial"/>
                <w:bCs/>
                <w:sz w:val="16"/>
                <w:szCs w:val="16"/>
                <w:lang w:eastAsia="en-US"/>
              </w:rPr>
            </w:pPr>
            <w:ins w:id="3552" w:author="Bernd Birklhuber" w:date="2025-03-07T13:50:00Z">
              <w:r w:rsidRPr="00D45DDB">
                <w:rPr>
                  <w:rFonts w:cs="Arial"/>
                  <w:bCs/>
                  <w:sz w:val="16"/>
                  <w:szCs w:val="16"/>
                  <w:lang w:eastAsia="en-US"/>
                </w:rPr>
                <w:t>Metadata about the individual support files in the Exchange Catalogue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74E40E54" w14:textId="30D6B9F6" w:rsidR="006B71C7" w:rsidRPr="00D45DDB" w:rsidRDefault="006B71C7" w:rsidP="006B71C7">
            <w:pPr>
              <w:pStyle w:val="berschrift3"/>
              <w:numPr>
                <w:ilvl w:val="2"/>
                <w:numId w:val="0"/>
              </w:numPr>
              <w:ind w:left="720" w:hanging="720"/>
              <w:jc w:val="both"/>
              <w:rPr>
                <w:ins w:id="3553" w:author="Gert Morlion" w:date="2024-08-26T14:13:00Z"/>
                <w:rFonts w:cs="Arial"/>
                <w:b w:val="0"/>
                <w:sz w:val="16"/>
                <w:szCs w:val="16"/>
              </w:rPr>
            </w:pPr>
            <w:ins w:id="3554" w:author="Bernd Birklhuber" w:date="2025-03-07T13:50:00Z">
              <w:r w:rsidRPr="00D45DDB">
                <w:rPr>
                  <w:rFonts w:cs="Arial"/>
                  <w:b w:val="0"/>
                  <w:sz w:val="16"/>
                  <w:szCs w:val="16"/>
                </w:rPr>
                <w:t>-</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C069DBB" w14:textId="38A8D2BB" w:rsidR="006B71C7" w:rsidRPr="00D45DDB" w:rsidRDefault="006B71C7" w:rsidP="00D45DDB">
            <w:pPr>
              <w:pStyle w:val="berschrift3"/>
              <w:numPr>
                <w:ilvl w:val="2"/>
                <w:numId w:val="0"/>
              </w:numPr>
              <w:tabs>
                <w:tab w:val="clear" w:pos="660"/>
              </w:tabs>
              <w:rPr>
                <w:ins w:id="3555" w:author="Gert Morlion" w:date="2024-08-26T14:13:00Z"/>
                <w:rFonts w:cs="Arial"/>
                <w:b w:val="0"/>
                <w:sz w:val="16"/>
                <w:szCs w:val="16"/>
              </w:rPr>
            </w:pPr>
            <w:ins w:id="3556" w:author="Bernd Birklhuber" w:date="2025-03-07T13:50:00Z">
              <w:r w:rsidRPr="00D45DDB">
                <w:rPr>
                  <w:rFonts w:cs="Arial"/>
                  <w:b w:val="0"/>
                  <w:sz w:val="16"/>
                  <w:szCs w:val="16"/>
                </w:rPr>
                <w:t>-</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4DDFA74" w14:textId="3FA92AE6" w:rsidR="006B71C7" w:rsidRPr="00D45DDB" w:rsidRDefault="006B71C7" w:rsidP="00D45DDB">
            <w:pPr>
              <w:pStyle w:val="berschrift3"/>
              <w:numPr>
                <w:ilvl w:val="2"/>
                <w:numId w:val="0"/>
              </w:numPr>
              <w:tabs>
                <w:tab w:val="clear" w:pos="660"/>
                <w:tab w:val="clear" w:pos="880"/>
              </w:tabs>
              <w:rPr>
                <w:ins w:id="3557" w:author="Gert Morlion" w:date="2024-08-26T14:13:00Z"/>
                <w:rFonts w:cs="Arial"/>
                <w:b w:val="0"/>
                <w:sz w:val="16"/>
                <w:szCs w:val="16"/>
              </w:rPr>
            </w:pPr>
            <w:ins w:id="3558" w:author="Bernd Birklhuber" w:date="2025-03-07T13:50:00Z">
              <w:r w:rsidRPr="00D45DDB">
                <w:rPr>
                  <w:rFonts w:cs="Arial"/>
                  <w:b w:val="0"/>
                  <w:sz w:val="16"/>
                  <w:szCs w:val="16"/>
                </w:rPr>
                <w:t>-</w:t>
              </w:r>
            </w:ins>
          </w:p>
        </w:tc>
      </w:tr>
      <w:tr w:rsidR="006B71C7" w:rsidRPr="008A2C29" w14:paraId="031443C1" w14:textId="77777777" w:rsidTr="00A223BF">
        <w:trPr>
          <w:ins w:id="355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7F90FC66" w14:textId="57DF80A9" w:rsidR="006B71C7" w:rsidRPr="00D45DDB" w:rsidRDefault="006B71C7" w:rsidP="006B71C7">
            <w:pPr>
              <w:pStyle w:val="berschrift3"/>
              <w:numPr>
                <w:ilvl w:val="2"/>
                <w:numId w:val="0"/>
              </w:numPr>
              <w:ind w:left="720" w:hanging="720"/>
              <w:rPr>
                <w:ins w:id="3560" w:author="Gert Morlion" w:date="2024-08-26T14:13:00Z"/>
                <w:rFonts w:cs="Arial"/>
                <w:b w:val="0"/>
                <w:sz w:val="16"/>
                <w:szCs w:val="16"/>
              </w:rPr>
            </w:pPr>
            <w:ins w:id="3561" w:author="Bernd Birklhuber" w:date="2025-03-07T13:50:00Z">
              <w:r w:rsidRPr="00D45DDB">
                <w:rPr>
                  <w:rFonts w:cs="Arial"/>
                  <w:b w:val="0"/>
                  <w:sz w:val="16"/>
                  <w:szCs w:val="16"/>
                </w:rPr>
                <w:t>fileName</w:t>
              </w:r>
            </w:ins>
          </w:p>
        </w:tc>
        <w:tc>
          <w:tcPr>
            <w:tcW w:w="519" w:type="pct"/>
            <w:tcBorders>
              <w:top w:val="single" w:sz="4" w:space="0" w:color="auto"/>
              <w:left w:val="nil"/>
              <w:bottom w:val="single" w:sz="4" w:space="0" w:color="auto"/>
              <w:right w:val="single" w:sz="4" w:space="0" w:color="auto"/>
            </w:tcBorders>
            <w:shd w:val="clear" w:color="auto" w:fill="auto"/>
          </w:tcPr>
          <w:p w14:paraId="782FD135" w14:textId="3457BBB2" w:rsidR="006B71C7" w:rsidRPr="00D45DDB" w:rsidRDefault="006B71C7" w:rsidP="006B71C7">
            <w:pPr>
              <w:keepNext/>
              <w:numPr>
                <w:ilvl w:val="2"/>
                <w:numId w:val="0"/>
              </w:numPr>
              <w:spacing w:before="60" w:after="60" w:line="240" w:lineRule="auto"/>
              <w:jc w:val="left"/>
              <w:rPr>
                <w:ins w:id="3562" w:author="Gert Morlion" w:date="2024-08-26T14:13:00Z"/>
                <w:rFonts w:cs="Arial"/>
                <w:bCs/>
                <w:sz w:val="16"/>
                <w:szCs w:val="16"/>
                <w:lang w:eastAsia="en-US"/>
              </w:rPr>
            </w:pPr>
            <w:ins w:id="3563" w:author="Bernd Birklhuber" w:date="2025-03-07T13:50:00Z">
              <w:r w:rsidRPr="00D45DDB">
                <w:rPr>
                  <w:rFonts w:cs="Arial"/>
                  <w:bCs/>
                  <w:sz w:val="16"/>
                  <w:szCs w:val="16"/>
                  <w:lang w:eastAsia="en-US"/>
                </w:rPr>
                <w:t>Name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D79DDB5" w14:textId="24C86F83" w:rsidR="006B71C7" w:rsidRPr="00D45DDB" w:rsidRDefault="006B71C7" w:rsidP="006B71C7">
            <w:pPr>
              <w:pStyle w:val="berschrift3"/>
              <w:numPr>
                <w:ilvl w:val="2"/>
                <w:numId w:val="0"/>
              </w:numPr>
              <w:ind w:left="720" w:hanging="720"/>
              <w:jc w:val="both"/>
              <w:rPr>
                <w:ins w:id="3564" w:author="Gert Morlion" w:date="2024-08-26T14:13:00Z"/>
                <w:rFonts w:cs="Arial"/>
                <w:b w:val="0"/>
                <w:sz w:val="16"/>
                <w:szCs w:val="16"/>
              </w:rPr>
            </w:pPr>
            <w:ins w:id="3565" w:author="Bernd Birklhuber"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3B418C" w14:textId="386AB1E2" w:rsidR="006B71C7" w:rsidRPr="00D45DDB" w:rsidRDefault="006B71C7" w:rsidP="00D45DDB">
            <w:pPr>
              <w:pStyle w:val="berschrift3"/>
              <w:numPr>
                <w:ilvl w:val="2"/>
                <w:numId w:val="0"/>
              </w:numPr>
              <w:tabs>
                <w:tab w:val="clear" w:pos="660"/>
              </w:tabs>
              <w:rPr>
                <w:ins w:id="3566" w:author="Gert Morlion" w:date="2024-08-26T14:13:00Z"/>
                <w:rFonts w:cs="Arial"/>
                <w:b w:val="0"/>
                <w:sz w:val="16"/>
                <w:szCs w:val="16"/>
              </w:rPr>
            </w:pPr>
            <w:ins w:id="3567" w:author="Bernd Birklhuber" w:date="2025-03-07T13:50:00Z">
              <w:r w:rsidRPr="00D45DDB">
                <w:rPr>
                  <w:rFonts w:cs="Arial"/>
                  <w:b w:val="0"/>
                  <w:sz w:val="16"/>
                  <w:szCs w:val="16"/>
                </w:rPr>
                <w:t>URI</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74E54B4" w14:textId="7036F4E7" w:rsidR="006B71C7" w:rsidRPr="00D45DDB" w:rsidRDefault="006B71C7" w:rsidP="00D45DDB">
            <w:pPr>
              <w:pStyle w:val="berschrift3"/>
              <w:numPr>
                <w:ilvl w:val="2"/>
                <w:numId w:val="0"/>
              </w:numPr>
              <w:tabs>
                <w:tab w:val="clear" w:pos="660"/>
                <w:tab w:val="clear" w:pos="880"/>
              </w:tabs>
              <w:rPr>
                <w:ins w:id="3568" w:author="Gert Morlion" w:date="2024-08-26T14:13:00Z"/>
                <w:rFonts w:cs="Arial"/>
                <w:b w:val="0"/>
                <w:sz w:val="16"/>
                <w:szCs w:val="16"/>
              </w:rPr>
            </w:pPr>
            <w:ins w:id="3569" w:author="Bernd Birklhuber" w:date="2025-03-07T13:50:00Z">
              <w:r w:rsidRPr="00D45DDB">
                <w:rPr>
                  <w:rFonts w:cs="Arial"/>
                  <w:b w:val="0"/>
                  <w:sz w:val="16"/>
                  <w:szCs w:val="16"/>
                </w:rPr>
                <w:t>See S-100 Part 1, clause 1-4.6</w:t>
              </w:r>
            </w:ins>
          </w:p>
        </w:tc>
      </w:tr>
      <w:tr w:rsidR="006B71C7" w:rsidRPr="008A2C29" w14:paraId="4C39FB65" w14:textId="77777777" w:rsidTr="00A223BF">
        <w:trPr>
          <w:ins w:id="357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B77E5BB" w14:textId="075E3EE7" w:rsidR="006B71C7" w:rsidRPr="00D45DDB" w:rsidRDefault="006B71C7" w:rsidP="006B71C7">
            <w:pPr>
              <w:pStyle w:val="berschrift3"/>
              <w:numPr>
                <w:ilvl w:val="2"/>
                <w:numId w:val="0"/>
              </w:numPr>
              <w:ind w:left="720" w:hanging="720"/>
              <w:rPr>
                <w:ins w:id="3571" w:author="Gert Morlion" w:date="2024-08-26T14:13:00Z"/>
                <w:rFonts w:cs="Arial"/>
                <w:b w:val="0"/>
                <w:sz w:val="16"/>
                <w:szCs w:val="16"/>
              </w:rPr>
            </w:pPr>
            <w:ins w:id="3572" w:author="Bernd Birklhuber" w:date="2025-03-07T13:50:00Z">
              <w:r w:rsidRPr="00D45DDB">
                <w:rPr>
                  <w:rFonts w:cs="Arial"/>
                  <w:b w:val="0"/>
                  <w:sz w:val="16"/>
                  <w:szCs w:val="16"/>
                </w:rPr>
                <w:t>revisionStatus</w:t>
              </w:r>
            </w:ins>
          </w:p>
        </w:tc>
        <w:tc>
          <w:tcPr>
            <w:tcW w:w="519" w:type="pct"/>
            <w:tcBorders>
              <w:top w:val="single" w:sz="4" w:space="0" w:color="auto"/>
              <w:left w:val="nil"/>
              <w:bottom w:val="single" w:sz="4" w:space="0" w:color="auto"/>
              <w:right w:val="single" w:sz="4" w:space="0" w:color="auto"/>
            </w:tcBorders>
            <w:shd w:val="clear" w:color="auto" w:fill="auto"/>
          </w:tcPr>
          <w:p w14:paraId="01B50DA2" w14:textId="459FD67F" w:rsidR="006B71C7" w:rsidRPr="00D45DDB" w:rsidRDefault="006B71C7" w:rsidP="006B71C7">
            <w:pPr>
              <w:keepNext/>
              <w:numPr>
                <w:ilvl w:val="2"/>
                <w:numId w:val="0"/>
              </w:numPr>
              <w:spacing w:before="60" w:after="60" w:line="240" w:lineRule="auto"/>
              <w:jc w:val="left"/>
              <w:rPr>
                <w:ins w:id="3573" w:author="Gert Morlion" w:date="2024-08-26T14:13:00Z"/>
                <w:rFonts w:cs="Arial"/>
                <w:bCs/>
                <w:sz w:val="16"/>
                <w:szCs w:val="16"/>
                <w:lang w:eastAsia="en-US"/>
              </w:rPr>
            </w:pPr>
            <w:ins w:id="3574" w:author="Bernd Birklhuber" w:date="2025-03-07T13:50:00Z">
              <w:r w:rsidRPr="00D45DDB">
                <w:rPr>
                  <w:rFonts w:cs="Arial"/>
                  <w:bCs/>
                  <w:sz w:val="16"/>
                  <w:szCs w:val="16"/>
                  <w:lang w:eastAsia="en-US"/>
                </w:rPr>
                <w:t>The purpose for which the support file has been issued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9D8AA0A" w14:textId="1FF490EB" w:rsidR="006B71C7" w:rsidRPr="00D45DDB" w:rsidRDefault="006B71C7" w:rsidP="006B71C7">
            <w:pPr>
              <w:pStyle w:val="berschrift3"/>
              <w:numPr>
                <w:ilvl w:val="2"/>
                <w:numId w:val="0"/>
              </w:numPr>
              <w:ind w:left="720" w:hanging="720"/>
              <w:jc w:val="both"/>
              <w:rPr>
                <w:ins w:id="3575" w:author="Gert Morlion" w:date="2024-08-26T14:13:00Z"/>
                <w:rFonts w:cs="Arial"/>
                <w:b w:val="0"/>
                <w:sz w:val="16"/>
                <w:szCs w:val="16"/>
              </w:rPr>
            </w:pPr>
            <w:ins w:id="3576" w:author="Bernd Birklhuber"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FFFF3A" w14:textId="0468457E" w:rsidR="006B71C7" w:rsidRPr="00D45DDB" w:rsidRDefault="006B71C7" w:rsidP="00D45DDB">
            <w:pPr>
              <w:pStyle w:val="berschrift3"/>
              <w:numPr>
                <w:ilvl w:val="2"/>
                <w:numId w:val="0"/>
              </w:numPr>
              <w:tabs>
                <w:tab w:val="clear" w:pos="660"/>
              </w:tabs>
              <w:rPr>
                <w:ins w:id="3577" w:author="Gert Morlion" w:date="2024-08-26T14:13:00Z"/>
                <w:rFonts w:cs="Arial"/>
                <w:b w:val="0"/>
                <w:sz w:val="16"/>
                <w:szCs w:val="16"/>
              </w:rPr>
            </w:pPr>
            <w:ins w:id="3578" w:author="Bernd Birklhuber" w:date="2025-03-07T13:50:00Z">
              <w:r w:rsidRPr="00D45DDB">
                <w:rPr>
                  <w:rFonts w:cs="Arial"/>
                  <w:b w:val="0"/>
                  <w:sz w:val="16"/>
                  <w:szCs w:val="16"/>
                </w:rPr>
                <w:t>S100_SupportFileRevisionStatus</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2EF2A64" w14:textId="2F3E9624" w:rsidR="006B71C7" w:rsidRPr="00D45DDB" w:rsidRDefault="006B71C7" w:rsidP="00D45DDB">
            <w:pPr>
              <w:pStyle w:val="berschrift3"/>
              <w:numPr>
                <w:ilvl w:val="2"/>
                <w:numId w:val="0"/>
              </w:numPr>
              <w:tabs>
                <w:tab w:val="clear" w:pos="660"/>
                <w:tab w:val="clear" w:pos="880"/>
              </w:tabs>
              <w:jc w:val="both"/>
              <w:rPr>
                <w:ins w:id="3579" w:author="Gert Morlion" w:date="2024-08-26T14:13:00Z"/>
                <w:rFonts w:cs="Arial"/>
                <w:b w:val="0"/>
                <w:sz w:val="16"/>
                <w:szCs w:val="16"/>
              </w:rPr>
            </w:pPr>
            <w:ins w:id="3580" w:author="Bernd Birklhuber" w:date="2025-03-07T13:50:00Z">
              <w:r w:rsidRPr="00D45DDB">
                <w:rPr>
                  <w:rFonts w:cs="Arial"/>
                  <w:b w:val="0"/>
                  <w:sz w:val="16"/>
                  <w:szCs w:val="16"/>
                </w:rPr>
                <w:t>For example new, replacement, etc</w:t>
              </w:r>
            </w:ins>
          </w:p>
        </w:tc>
      </w:tr>
      <w:tr w:rsidR="006B71C7" w:rsidRPr="008A2C29" w14:paraId="04591949" w14:textId="77777777" w:rsidTr="00A223BF">
        <w:trPr>
          <w:ins w:id="358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76E2CF4" w14:textId="0F12B2BB" w:rsidR="006B71C7" w:rsidRPr="00D45DDB" w:rsidRDefault="006B71C7" w:rsidP="006B71C7">
            <w:pPr>
              <w:pStyle w:val="berschrift3"/>
              <w:numPr>
                <w:ilvl w:val="2"/>
                <w:numId w:val="0"/>
              </w:numPr>
              <w:ind w:left="720" w:hanging="720"/>
              <w:rPr>
                <w:ins w:id="3582" w:author="Gert Morlion" w:date="2024-08-26T14:13:00Z"/>
                <w:rFonts w:cs="Arial"/>
                <w:b w:val="0"/>
                <w:sz w:val="16"/>
                <w:szCs w:val="16"/>
              </w:rPr>
            </w:pPr>
            <w:ins w:id="3583" w:author="Bernd Birklhuber" w:date="2025-03-07T13:50:00Z">
              <w:r w:rsidRPr="00D45DDB">
                <w:rPr>
                  <w:rFonts w:cs="Arial"/>
                  <w:b w:val="0"/>
                  <w:sz w:val="16"/>
                  <w:szCs w:val="16"/>
                </w:rPr>
                <w:t>editionNumber</w:t>
              </w:r>
            </w:ins>
          </w:p>
        </w:tc>
        <w:tc>
          <w:tcPr>
            <w:tcW w:w="519" w:type="pct"/>
            <w:tcBorders>
              <w:top w:val="single" w:sz="4" w:space="0" w:color="auto"/>
              <w:left w:val="nil"/>
              <w:bottom w:val="single" w:sz="4" w:space="0" w:color="auto"/>
              <w:right w:val="single" w:sz="4" w:space="0" w:color="auto"/>
            </w:tcBorders>
            <w:shd w:val="clear" w:color="auto" w:fill="auto"/>
          </w:tcPr>
          <w:p w14:paraId="08BF6FA0" w14:textId="5B5F66A1" w:rsidR="006B71C7" w:rsidRPr="00D45DDB" w:rsidRDefault="006B71C7" w:rsidP="006B71C7">
            <w:pPr>
              <w:keepNext/>
              <w:numPr>
                <w:ilvl w:val="2"/>
                <w:numId w:val="0"/>
              </w:numPr>
              <w:spacing w:before="60" w:after="60" w:line="240" w:lineRule="auto"/>
              <w:jc w:val="left"/>
              <w:rPr>
                <w:ins w:id="3584" w:author="Gert Morlion" w:date="2024-08-26T14:13:00Z"/>
                <w:rFonts w:cs="Arial"/>
                <w:bCs/>
                <w:sz w:val="16"/>
                <w:szCs w:val="16"/>
                <w:lang w:eastAsia="en-US"/>
              </w:rPr>
            </w:pPr>
            <w:ins w:id="3585" w:author="Bernd Birklhuber" w:date="2025-03-07T13:50:00Z">
              <w:r w:rsidRPr="00D45DDB">
                <w:rPr>
                  <w:rFonts w:cs="Arial"/>
                  <w:bCs/>
                  <w:sz w:val="16"/>
                  <w:szCs w:val="16"/>
                  <w:lang w:eastAsia="en-US"/>
                </w:rPr>
                <w:t>The Edition number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3329FE94" w14:textId="75F11F41" w:rsidR="006B71C7" w:rsidRPr="00D45DDB" w:rsidRDefault="006B71C7" w:rsidP="006B71C7">
            <w:pPr>
              <w:pStyle w:val="berschrift3"/>
              <w:numPr>
                <w:ilvl w:val="2"/>
                <w:numId w:val="0"/>
              </w:numPr>
              <w:ind w:left="720" w:hanging="720"/>
              <w:jc w:val="both"/>
              <w:rPr>
                <w:ins w:id="3586" w:author="Gert Morlion" w:date="2024-08-26T14:13:00Z"/>
                <w:rFonts w:cs="Arial"/>
                <w:b w:val="0"/>
                <w:sz w:val="16"/>
                <w:szCs w:val="16"/>
              </w:rPr>
            </w:pPr>
            <w:ins w:id="3587" w:author="Bernd Birklhuber"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D18491B" w14:textId="3E48E89D" w:rsidR="006B71C7" w:rsidRPr="00D45DDB" w:rsidRDefault="006B71C7" w:rsidP="00D45DDB">
            <w:pPr>
              <w:pStyle w:val="berschrift3"/>
              <w:numPr>
                <w:ilvl w:val="2"/>
                <w:numId w:val="0"/>
              </w:numPr>
              <w:tabs>
                <w:tab w:val="clear" w:pos="660"/>
              </w:tabs>
              <w:rPr>
                <w:ins w:id="3588" w:author="Gert Morlion" w:date="2024-08-26T14:13:00Z"/>
                <w:rFonts w:cs="Arial"/>
                <w:b w:val="0"/>
                <w:sz w:val="16"/>
                <w:szCs w:val="16"/>
              </w:rPr>
            </w:pPr>
            <w:ins w:id="3589" w:author="Bernd Birklhuber" w:date="2025-03-07T13:50:00Z">
              <w:r w:rsidRPr="00D45DDB">
                <w:rPr>
                  <w:rFonts w:cs="Arial"/>
                  <w:b w:val="0"/>
                  <w:sz w:val="16"/>
                  <w:szCs w:val="16"/>
                </w:rPr>
                <w:t>Integer</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7B98CBD" w14:textId="0E10AD60" w:rsidR="006B71C7" w:rsidRPr="00D45DDB" w:rsidRDefault="006B71C7" w:rsidP="00D45DDB">
            <w:pPr>
              <w:pStyle w:val="berschrift3"/>
              <w:numPr>
                <w:ilvl w:val="2"/>
                <w:numId w:val="0"/>
              </w:numPr>
              <w:tabs>
                <w:tab w:val="clear" w:pos="660"/>
                <w:tab w:val="clear" w:pos="880"/>
              </w:tabs>
              <w:jc w:val="both"/>
              <w:rPr>
                <w:ins w:id="3590" w:author="Gert Morlion" w:date="2024-08-26T14:13:00Z"/>
                <w:rFonts w:cs="Arial"/>
                <w:b w:val="0"/>
                <w:sz w:val="16"/>
                <w:szCs w:val="16"/>
              </w:rPr>
            </w:pPr>
            <w:ins w:id="3591" w:author="Bernd Birklhuber" w:date="2025-03-07T13:50:00Z">
              <w:r w:rsidRPr="00D45DDB">
                <w:rPr>
                  <w:rFonts w:eastAsia="Times New Roman" w:cs="Arial"/>
                  <w:b w:val="0"/>
                  <w:sz w:val="16"/>
                  <w:szCs w:val="16"/>
                </w:rPr>
                <w:t>When a data set is initially created, the Edition number 1 is assigned to it. The Edition number is increased by 1 at each new Edition. Edition number remains the same for a re-issue</w:t>
              </w:r>
            </w:ins>
          </w:p>
        </w:tc>
      </w:tr>
      <w:tr w:rsidR="006B71C7" w:rsidRPr="008A2C29" w14:paraId="0C14FF59" w14:textId="77777777" w:rsidTr="00A223BF">
        <w:trPr>
          <w:ins w:id="359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92BCB33" w14:textId="30D7E34A" w:rsidR="006B71C7" w:rsidRPr="00D45DDB" w:rsidRDefault="006B71C7" w:rsidP="006B71C7">
            <w:pPr>
              <w:pStyle w:val="berschrift3"/>
              <w:numPr>
                <w:ilvl w:val="2"/>
                <w:numId w:val="0"/>
              </w:numPr>
              <w:ind w:left="720" w:hanging="720"/>
              <w:rPr>
                <w:ins w:id="3593" w:author="Gert Morlion" w:date="2024-08-26T14:13:00Z"/>
                <w:rFonts w:cs="Arial"/>
                <w:b w:val="0"/>
                <w:sz w:val="16"/>
                <w:szCs w:val="16"/>
              </w:rPr>
            </w:pPr>
            <w:ins w:id="3594" w:author="Bernd Birklhuber" w:date="2025-03-07T13:50:00Z">
              <w:r w:rsidRPr="00D45DDB">
                <w:rPr>
                  <w:rFonts w:cs="Arial"/>
                  <w:b w:val="0"/>
                  <w:sz w:val="16"/>
                  <w:szCs w:val="16"/>
                </w:rPr>
                <w:t>issueDate</w:t>
              </w:r>
            </w:ins>
          </w:p>
        </w:tc>
        <w:tc>
          <w:tcPr>
            <w:tcW w:w="519" w:type="pct"/>
            <w:tcBorders>
              <w:top w:val="single" w:sz="4" w:space="0" w:color="auto"/>
              <w:left w:val="nil"/>
              <w:bottom w:val="single" w:sz="4" w:space="0" w:color="auto"/>
              <w:right w:val="single" w:sz="4" w:space="0" w:color="auto"/>
            </w:tcBorders>
            <w:shd w:val="clear" w:color="auto" w:fill="auto"/>
          </w:tcPr>
          <w:p w14:paraId="501F60E2" w14:textId="65375630" w:rsidR="006B71C7" w:rsidRPr="00D45DDB" w:rsidRDefault="006B71C7" w:rsidP="006B71C7">
            <w:pPr>
              <w:keepNext/>
              <w:numPr>
                <w:ilvl w:val="2"/>
                <w:numId w:val="0"/>
              </w:numPr>
              <w:spacing w:before="60" w:after="60" w:line="240" w:lineRule="auto"/>
              <w:jc w:val="left"/>
              <w:rPr>
                <w:ins w:id="3595" w:author="Gert Morlion" w:date="2024-08-26T14:13:00Z"/>
                <w:rFonts w:cs="Arial"/>
                <w:bCs/>
                <w:sz w:val="16"/>
                <w:szCs w:val="16"/>
                <w:lang w:eastAsia="en-US"/>
              </w:rPr>
            </w:pPr>
            <w:ins w:id="3596" w:author="Bernd Birklhuber" w:date="2025-03-07T13:50:00Z">
              <w:r w:rsidRPr="00D45DDB">
                <w:rPr>
                  <w:rFonts w:cs="Arial"/>
                  <w:bCs/>
                  <w:sz w:val="16"/>
                  <w:szCs w:val="16"/>
                  <w:lang w:eastAsia="en-US"/>
                </w:rPr>
                <w:t>Date on which the data was made available by the Data Producer</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ED49385" w14:textId="16F25425" w:rsidR="006B71C7" w:rsidRPr="00D45DDB" w:rsidRDefault="006B71C7" w:rsidP="006B71C7">
            <w:pPr>
              <w:pStyle w:val="berschrift3"/>
              <w:numPr>
                <w:ilvl w:val="2"/>
                <w:numId w:val="0"/>
              </w:numPr>
              <w:ind w:left="720" w:hanging="720"/>
              <w:jc w:val="both"/>
              <w:rPr>
                <w:ins w:id="3597" w:author="Gert Morlion" w:date="2024-08-26T14:13:00Z"/>
                <w:rFonts w:cs="Arial"/>
                <w:b w:val="0"/>
                <w:sz w:val="16"/>
                <w:szCs w:val="16"/>
              </w:rPr>
            </w:pPr>
            <w:ins w:id="3598" w:author="Bernd Birklhuber" w:date="2025-03-07T13:50:00Z">
              <w:r w:rsidRPr="00D45DDB">
                <w:rPr>
                  <w:rFonts w:cs="Arial"/>
                  <w:b w:val="0"/>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C2C31DB" w14:textId="6992C7B6" w:rsidR="006B71C7" w:rsidRPr="00D45DDB" w:rsidRDefault="006B71C7" w:rsidP="00D45DDB">
            <w:pPr>
              <w:pStyle w:val="berschrift3"/>
              <w:numPr>
                <w:ilvl w:val="2"/>
                <w:numId w:val="0"/>
              </w:numPr>
              <w:tabs>
                <w:tab w:val="clear" w:pos="660"/>
              </w:tabs>
              <w:rPr>
                <w:ins w:id="3599" w:author="Gert Morlion" w:date="2024-08-26T14:13:00Z"/>
                <w:rFonts w:cs="Arial"/>
                <w:b w:val="0"/>
                <w:sz w:val="16"/>
                <w:szCs w:val="16"/>
              </w:rPr>
            </w:pPr>
            <w:ins w:id="3600" w:author="Bernd Birklhuber" w:date="2025-03-07T13:50:00Z">
              <w:r w:rsidRPr="00D45DDB">
                <w:rPr>
                  <w:rFonts w:cs="Arial"/>
                  <w:b w:val="0"/>
                  <w:sz w:val="16"/>
                  <w:szCs w:val="16"/>
                </w:rPr>
                <w:t>Date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815E8C" w14:textId="77777777" w:rsidR="006B71C7" w:rsidRPr="00D45DDB" w:rsidRDefault="006B71C7" w:rsidP="00D45DDB">
            <w:pPr>
              <w:pStyle w:val="berschrift3"/>
              <w:numPr>
                <w:ilvl w:val="2"/>
                <w:numId w:val="0"/>
              </w:numPr>
              <w:tabs>
                <w:tab w:val="clear" w:pos="660"/>
                <w:tab w:val="clear" w:pos="880"/>
              </w:tabs>
              <w:jc w:val="both"/>
              <w:rPr>
                <w:ins w:id="3601" w:author="Gert Morlion" w:date="2024-08-26T14:13:00Z"/>
                <w:rFonts w:cs="Arial"/>
                <w:b w:val="0"/>
                <w:sz w:val="16"/>
                <w:szCs w:val="16"/>
              </w:rPr>
            </w:pPr>
          </w:p>
        </w:tc>
      </w:tr>
      <w:tr w:rsidR="006B71C7" w:rsidRPr="008A2C29" w14:paraId="17967D4E" w14:textId="77777777" w:rsidTr="00A223BF">
        <w:trPr>
          <w:ins w:id="360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1C94AEAF" w14:textId="3F047AC4" w:rsidR="006B71C7" w:rsidRPr="00D45DDB" w:rsidRDefault="006B71C7" w:rsidP="006B71C7">
            <w:pPr>
              <w:pStyle w:val="berschrift3"/>
              <w:numPr>
                <w:ilvl w:val="2"/>
                <w:numId w:val="0"/>
              </w:numPr>
              <w:ind w:left="720" w:hanging="720"/>
              <w:rPr>
                <w:ins w:id="3603" w:author="Gert Morlion" w:date="2024-08-26T14:13:00Z"/>
                <w:rFonts w:cs="Arial"/>
                <w:b w:val="0"/>
                <w:sz w:val="16"/>
                <w:szCs w:val="16"/>
              </w:rPr>
            </w:pPr>
            <w:ins w:id="3604" w:author="Bernd Birklhuber" w:date="2025-03-07T13:50:00Z">
              <w:r w:rsidRPr="00D45DDB">
                <w:rPr>
                  <w:rFonts w:cs="Arial"/>
                  <w:b w:val="0"/>
                  <w:sz w:val="16"/>
                  <w:szCs w:val="16"/>
                </w:rPr>
                <w:t>supportFileSpecification</w:t>
              </w:r>
            </w:ins>
          </w:p>
        </w:tc>
        <w:tc>
          <w:tcPr>
            <w:tcW w:w="519" w:type="pct"/>
            <w:tcBorders>
              <w:top w:val="single" w:sz="4" w:space="0" w:color="auto"/>
              <w:left w:val="nil"/>
              <w:bottom w:val="single" w:sz="4" w:space="0" w:color="auto"/>
              <w:right w:val="single" w:sz="4" w:space="0" w:color="auto"/>
            </w:tcBorders>
            <w:shd w:val="clear" w:color="auto" w:fill="auto"/>
          </w:tcPr>
          <w:p w14:paraId="0EFE2FA4" w14:textId="29E68F64" w:rsidR="006B71C7" w:rsidRPr="00D45DDB" w:rsidRDefault="006B71C7" w:rsidP="006B71C7">
            <w:pPr>
              <w:keepNext/>
              <w:numPr>
                <w:ilvl w:val="2"/>
                <w:numId w:val="0"/>
              </w:numPr>
              <w:spacing w:before="60" w:after="60" w:line="240" w:lineRule="auto"/>
              <w:jc w:val="left"/>
              <w:rPr>
                <w:ins w:id="3605" w:author="Gert Morlion" w:date="2024-08-26T14:13:00Z"/>
                <w:rFonts w:cs="Arial"/>
                <w:bCs/>
                <w:sz w:val="16"/>
                <w:szCs w:val="16"/>
                <w:lang w:eastAsia="en-US"/>
              </w:rPr>
            </w:pPr>
            <w:ins w:id="3606" w:author="Bernd Birklhuber" w:date="2025-03-07T13:50:00Z">
              <w:r w:rsidRPr="00D45DDB">
                <w:rPr>
                  <w:rFonts w:cs="Arial"/>
                  <w:bCs/>
                  <w:sz w:val="16"/>
                  <w:szCs w:val="16"/>
                  <w:lang w:eastAsia="en-US"/>
                </w:rPr>
                <w:t>The specification used to create this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87665AB" w14:textId="0D17AF2C" w:rsidR="006B71C7" w:rsidRPr="00D45DDB" w:rsidRDefault="006B71C7" w:rsidP="006B71C7">
            <w:pPr>
              <w:pStyle w:val="berschrift3"/>
              <w:numPr>
                <w:ilvl w:val="2"/>
                <w:numId w:val="0"/>
              </w:numPr>
              <w:ind w:left="720" w:hanging="720"/>
              <w:jc w:val="both"/>
              <w:rPr>
                <w:ins w:id="3607" w:author="Gert Morlion" w:date="2024-08-26T14:13:00Z"/>
                <w:rFonts w:cs="Arial"/>
                <w:b w:val="0"/>
                <w:sz w:val="16"/>
                <w:szCs w:val="16"/>
              </w:rPr>
            </w:pPr>
            <w:ins w:id="3608" w:author="Bernd Birklhuber"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2728B7" w14:textId="60A7D52B" w:rsidR="006B71C7" w:rsidRPr="00D45DDB" w:rsidRDefault="006B71C7" w:rsidP="00D45DDB">
            <w:pPr>
              <w:pStyle w:val="berschrift3"/>
              <w:numPr>
                <w:ilvl w:val="2"/>
                <w:numId w:val="0"/>
              </w:numPr>
              <w:tabs>
                <w:tab w:val="clear" w:pos="660"/>
              </w:tabs>
              <w:rPr>
                <w:ins w:id="3609" w:author="Gert Morlion" w:date="2024-08-26T14:13:00Z"/>
                <w:rFonts w:cs="Arial"/>
                <w:b w:val="0"/>
                <w:sz w:val="16"/>
                <w:szCs w:val="16"/>
              </w:rPr>
            </w:pPr>
            <w:ins w:id="3610" w:author="Bernd Birklhuber" w:date="2025-03-07T13:50:00Z">
              <w:r w:rsidRPr="00D45DDB">
                <w:rPr>
                  <w:rFonts w:cs="Arial"/>
                  <w:b w:val="0"/>
                  <w:sz w:val="16"/>
                  <w:szCs w:val="16"/>
                </w:rPr>
                <w:t>S100_SupportFileSpecification</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651B4EB" w14:textId="3EDC9FA9" w:rsidR="006B71C7" w:rsidRPr="00D45DDB" w:rsidRDefault="006B71C7" w:rsidP="00D45DDB">
            <w:pPr>
              <w:pStyle w:val="berschrift3"/>
              <w:numPr>
                <w:ilvl w:val="2"/>
                <w:numId w:val="0"/>
              </w:numPr>
              <w:tabs>
                <w:tab w:val="clear" w:pos="660"/>
                <w:tab w:val="clear" w:pos="880"/>
              </w:tabs>
              <w:rPr>
                <w:ins w:id="3611" w:author="Gert Morlion" w:date="2024-08-26T14:13:00Z"/>
                <w:rFonts w:cs="Arial"/>
                <w:b w:val="0"/>
                <w:sz w:val="16"/>
                <w:szCs w:val="16"/>
              </w:rPr>
            </w:pPr>
            <w:ins w:id="3612" w:author="Bernd Birklhuber" w:date="2025-03-07T13:50:00Z">
              <w:r w:rsidRPr="00D45DDB">
                <w:rPr>
                  <w:rFonts w:cs="Arial"/>
                  <w:b w:val="0"/>
                  <w:sz w:val="16"/>
                  <w:szCs w:val="16"/>
                </w:rPr>
                <w:t>0..1 multiplicity</w:t>
              </w:r>
              <w:r w:rsidR="00D45DDB">
                <w:rPr>
                  <w:rFonts w:cs="Arial"/>
                  <w:b w:val="0"/>
                  <w:sz w:val="16"/>
                  <w:szCs w:val="16"/>
                </w:rPr>
                <w:t xml:space="preserve"> in S-100 restricted to 1 in S-</w:t>
              </w:r>
            </w:ins>
            <w:ins w:id="3613" w:author="Bernd Birklhuber" w:date="2025-03-07T13:53:00Z">
              <w:r w:rsidR="00D45DDB">
                <w:rPr>
                  <w:rFonts w:cs="Arial"/>
                  <w:b w:val="0"/>
                  <w:sz w:val="16"/>
                  <w:szCs w:val="16"/>
                </w:rPr>
                <w:t>4</w:t>
              </w:r>
            </w:ins>
            <w:ins w:id="3614" w:author="Bernd Birklhuber" w:date="2025-03-07T13:50:00Z">
              <w:r w:rsidRPr="00D45DDB">
                <w:rPr>
                  <w:rFonts w:cs="Arial"/>
                  <w:b w:val="0"/>
                  <w:sz w:val="16"/>
                  <w:szCs w:val="16"/>
                </w:rPr>
                <w:t xml:space="preserve">01. </w:t>
              </w:r>
            </w:ins>
          </w:p>
        </w:tc>
      </w:tr>
      <w:tr w:rsidR="006B71C7" w:rsidRPr="008A2C29" w14:paraId="161E6453" w14:textId="77777777" w:rsidTr="00A223BF">
        <w:trPr>
          <w:ins w:id="361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351E7CA" w14:textId="06CE0B15" w:rsidR="006B71C7" w:rsidRPr="00D45DDB" w:rsidRDefault="006B71C7" w:rsidP="006B71C7">
            <w:pPr>
              <w:pStyle w:val="berschrift3"/>
              <w:numPr>
                <w:ilvl w:val="2"/>
                <w:numId w:val="0"/>
              </w:numPr>
              <w:ind w:left="720" w:hanging="720"/>
              <w:rPr>
                <w:ins w:id="3616" w:author="Gert Morlion" w:date="2024-08-26T14:13:00Z"/>
                <w:rFonts w:cs="Arial"/>
                <w:b w:val="0"/>
                <w:sz w:val="16"/>
                <w:szCs w:val="16"/>
              </w:rPr>
            </w:pPr>
            <w:ins w:id="3617" w:author="Bernd Birklhuber" w:date="2025-03-07T13:50:00Z">
              <w:r w:rsidRPr="00D45DDB">
                <w:rPr>
                  <w:rFonts w:cs="Arial"/>
                  <w:b w:val="0"/>
                  <w:sz w:val="16"/>
                  <w:szCs w:val="16"/>
                </w:rPr>
                <w:t>dataType</w:t>
              </w:r>
            </w:ins>
          </w:p>
        </w:tc>
        <w:tc>
          <w:tcPr>
            <w:tcW w:w="519" w:type="pct"/>
            <w:tcBorders>
              <w:top w:val="single" w:sz="4" w:space="0" w:color="auto"/>
              <w:left w:val="nil"/>
              <w:bottom w:val="single" w:sz="4" w:space="0" w:color="auto"/>
              <w:right w:val="single" w:sz="4" w:space="0" w:color="auto"/>
            </w:tcBorders>
            <w:shd w:val="clear" w:color="auto" w:fill="auto"/>
          </w:tcPr>
          <w:p w14:paraId="7835EAAD" w14:textId="298BEAC3" w:rsidR="006B71C7" w:rsidRPr="00D45DDB" w:rsidRDefault="006B71C7" w:rsidP="006B71C7">
            <w:pPr>
              <w:keepNext/>
              <w:numPr>
                <w:ilvl w:val="2"/>
                <w:numId w:val="0"/>
              </w:numPr>
              <w:spacing w:before="60" w:after="60" w:line="240" w:lineRule="auto"/>
              <w:jc w:val="left"/>
              <w:rPr>
                <w:ins w:id="3618" w:author="Gert Morlion" w:date="2024-08-26T14:13:00Z"/>
                <w:rFonts w:cs="Arial"/>
                <w:bCs/>
                <w:sz w:val="16"/>
                <w:szCs w:val="16"/>
                <w:lang w:eastAsia="en-US"/>
              </w:rPr>
            </w:pPr>
            <w:ins w:id="3619" w:author="Bernd Birklhuber" w:date="2025-03-07T13:50:00Z">
              <w:r w:rsidRPr="00D45DDB">
                <w:rPr>
                  <w:rFonts w:cs="Arial"/>
                  <w:bCs/>
                  <w:sz w:val="16"/>
                  <w:szCs w:val="16"/>
                  <w:lang w:eastAsia="en-US"/>
                </w:rPr>
                <w:t>The format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78D4D4" w14:textId="77BA1546" w:rsidR="006B71C7" w:rsidRPr="00D45DDB" w:rsidRDefault="006B71C7" w:rsidP="006B71C7">
            <w:pPr>
              <w:pStyle w:val="berschrift3"/>
              <w:numPr>
                <w:ilvl w:val="2"/>
                <w:numId w:val="0"/>
              </w:numPr>
              <w:ind w:left="720" w:hanging="720"/>
              <w:jc w:val="both"/>
              <w:rPr>
                <w:ins w:id="3620" w:author="Gert Morlion" w:date="2024-08-26T14:13:00Z"/>
                <w:rFonts w:cs="Arial"/>
                <w:b w:val="0"/>
                <w:sz w:val="16"/>
                <w:szCs w:val="16"/>
              </w:rPr>
            </w:pPr>
            <w:ins w:id="3621" w:author="Bernd Birklhuber"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899BAA" w14:textId="38CF27D9" w:rsidR="006B71C7" w:rsidRPr="00D45DDB" w:rsidRDefault="006B71C7" w:rsidP="00D45DDB">
            <w:pPr>
              <w:pStyle w:val="berschrift3"/>
              <w:numPr>
                <w:ilvl w:val="2"/>
                <w:numId w:val="0"/>
              </w:numPr>
              <w:tabs>
                <w:tab w:val="clear" w:pos="660"/>
              </w:tabs>
              <w:rPr>
                <w:ins w:id="3622" w:author="Gert Morlion" w:date="2024-08-26T14:13:00Z"/>
                <w:rFonts w:cs="Arial"/>
                <w:b w:val="0"/>
                <w:sz w:val="16"/>
                <w:szCs w:val="16"/>
              </w:rPr>
            </w:pPr>
            <w:ins w:id="3623" w:author="Bernd Birklhuber" w:date="2025-03-07T13:50:00Z">
              <w:r w:rsidRPr="00D45DDB">
                <w:rPr>
                  <w:rFonts w:cs="Arial"/>
                  <w:b w:val="0"/>
                  <w:sz w:val="16"/>
                  <w:szCs w:val="16"/>
                </w:rPr>
                <w:t>S100_SupportFileFormat</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72589A6" w14:textId="372AC46A" w:rsidR="006B71C7" w:rsidRPr="00D45DDB" w:rsidRDefault="006B71C7" w:rsidP="00D45DDB">
            <w:pPr>
              <w:pStyle w:val="berschrift3"/>
              <w:numPr>
                <w:ilvl w:val="2"/>
                <w:numId w:val="0"/>
              </w:numPr>
              <w:tabs>
                <w:tab w:val="clear" w:pos="660"/>
                <w:tab w:val="clear" w:pos="880"/>
              </w:tabs>
              <w:rPr>
                <w:ins w:id="3624" w:author="Gert Morlion" w:date="2024-08-26T14:13:00Z"/>
                <w:rFonts w:cs="Arial"/>
                <w:b w:val="0"/>
                <w:sz w:val="16"/>
                <w:szCs w:val="16"/>
              </w:rPr>
            </w:pPr>
            <w:ins w:id="3625" w:author="Bernd Birklhuber" w:date="2025-03-07T13:50:00Z">
              <w:r w:rsidRPr="00D45DDB">
                <w:rPr>
                  <w:rFonts w:cs="Arial"/>
                  <w:b w:val="0"/>
                  <w:sz w:val="16"/>
                  <w:szCs w:val="16"/>
                </w:rPr>
                <w:t>Constrained to TXT</w:t>
              </w:r>
            </w:ins>
            <w:ins w:id="3626" w:author="Bernd Birklhuber" w:date="2025-03-07T13:53:00Z">
              <w:r w:rsidR="00D45DDB">
                <w:rPr>
                  <w:rFonts w:cs="Arial"/>
                  <w:b w:val="0"/>
                  <w:sz w:val="16"/>
                  <w:szCs w:val="16"/>
                </w:rPr>
                <w:t>,</w:t>
              </w:r>
            </w:ins>
            <w:ins w:id="3627" w:author="Bernd Birklhuber" w:date="2025-03-07T13:50:00Z">
              <w:r w:rsidRPr="00D45DDB">
                <w:rPr>
                  <w:rFonts w:cs="Arial"/>
                  <w:b w:val="0"/>
                  <w:sz w:val="16"/>
                  <w:szCs w:val="16"/>
                </w:rPr>
                <w:t xml:space="preserve"> TIF</w:t>
              </w:r>
            </w:ins>
            <w:ins w:id="3628" w:author="Bernd Birklhuber" w:date="2025-03-07T13:53:00Z">
              <w:r w:rsidR="00D45DDB">
                <w:rPr>
                  <w:rFonts w:cs="Arial"/>
                  <w:b w:val="0"/>
                  <w:sz w:val="16"/>
                  <w:szCs w:val="16"/>
                </w:rPr>
                <w:t xml:space="preserve"> and JPG</w:t>
              </w:r>
            </w:ins>
            <w:ins w:id="3629" w:author="Bernd Birklhuber" w:date="2025-03-07T13:50:00Z">
              <w:r w:rsidRPr="00D45DDB">
                <w:rPr>
                  <w:rFonts w:cs="Arial"/>
                  <w:b w:val="0"/>
                  <w:sz w:val="16"/>
                  <w:szCs w:val="16"/>
                </w:rPr>
                <w:t xml:space="preserve"> – see clause 11.4.1</w:t>
              </w:r>
            </w:ins>
          </w:p>
        </w:tc>
      </w:tr>
      <w:tr w:rsidR="006B71C7" w:rsidRPr="008A2C29" w14:paraId="6830FBBE" w14:textId="77777777" w:rsidTr="00A223BF">
        <w:trPr>
          <w:ins w:id="363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6FB79EA" w14:textId="61E5597D" w:rsidR="006B71C7" w:rsidRPr="00D45DDB" w:rsidRDefault="006B71C7" w:rsidP="006B71C7">
            <w:pPr>
              <w:pStyle w:val="berschrift3"/>
              <w:numPr>
                <w:ilvl w:val="2"/>
                <w:numId w:val="0"/>
              </w:numPr>
              <w:ind w:left="720" w:hanging="720"/>
              <w:rPr>
                <w:ins w:id="3631" w:author="Gert Morlion" w:date="2024-08-26T14:13:00Z"/>
                <w:rFonts w:cs="Arial"/>
                <w:b w:val="0"/>
                <w:sz w:val="16"/>
                <w:szCs w:val="16"/>
              </w:rPr>
            </w:pPr>
            <w:ins w:id="3632" w:author="Bernd Birklhuber" w:date="2025-03-07T13:50:00Z">
              <w:r w:rsidRPr="00D45DDB">
                <w:rPr>
                  <w:rFonts w:cs="Arial"/>
                  <w:b w:val="0"/>
                  <w:sz w:val="16"/>
                  <w:szCs w:val="16"/>
                </w:rPr>
                <w:t>comment</w:t>
              </w:r>
            </w:ins>
          </w:p>
        </w:tc>
        <w:tc>
          <w:tcPr>
            <w:tcW w:w="519" w:type="pct"/>
            <w:tcBorders>
              <w:top w:val="single" w:sz="4" w:space="0" w:color="auto"/>
              <w:left w:val="nil"/>
              <w:bottom w:val="single" w:sz="4" w:space="0" w:color="auto"/>
              <w:right w:val="single" w:sz="4" w:space="0" w:color="auto"/>
            </w:tcBorders>
            <w:shd w:val="clear" w:color="auto" w:fill="auto"/>
          </w:tcPr>
          <w:p w14:paraId="1880D938" w14:textId="36A6F0FE" w:rsidR="006B71C7" w:rsidRPr="00D45DDB" w:rsidRDefault="006B71C7" w:rsidP="006B71C7">
            <w:pPr>
              <w:keepNext/>
              <w:numPr>
                <w:ilvl w:val="2"/>
                <w:numId w:val="0"/>
              </w:numPr>
              <w:spacing w:before="60" w:after="60" w:line="240" w:lineRule="auto"/>
              <w:jc w:val="left"/>
              <w:rPr>
                <w:ins w:id="3633" w:author="Gert Morlion" w:date="2024-08-26T14:13:00Z"/>
                <w:rFonts w:cs="Arial"/>
                <w:bCs/>
                <w:sz w:val="16"/>
                <w:szCs w:val="16"/>
                <w:lang w:eastAsia="en-US"/>
              </w:rPr>
            </w:pPr>
            <w:ins w:id="3634" w:author="Bernd Birklhuber" w:date="2025-03-07T13:50:00Z">
              <w:r w:rsidRPr="00D45DDB">
                <w:rPr>
                  <w:rFonts w:cs="Arial"/>
                  <w:bCs/>
                  <w:sz w:val="16"/>
                  <w:szCs w:val="16"/>
                  <w:lang w:eastAsia="en-US"/>
                </w:rPr>
                <w:t>Optional comment</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219F4F4" w14:textId="3D781F48" w:rsidR="006B71C7" w:rsidRPr="00D45DDB" w:rsidRDefault="006B71C7" w:rsidP="006B71C7">
            <w:pPr>
              <w:pStyle w:val="berschrift3"/>
              <w:numPr>
                <w:ilvl w:val="2"/>
                <w:numId w:val="0"/>
              </w:numPr>
              <w:ind w:left="720" w:hanging="720"/>
              <w:jc w:val="both"/>
              <w:rPr>
                <w:ins w:id="3635" w:author="Gert Morlion" w:date="2024-08-26T14:13:00Z"/>
                <w:rFonts w:cs="Arial"/>
                <w:b w:val="0"/>
                <w:sz w:val="16"/>
                <w:szCs w:val="16"/>
              </w:rPr>
            </w:pPr>
            <w:ins w:id="3636" w:author="Bernd Birklhuber" w:date="2025-03-07T13:50:00Z">
              <w:r w:rsidRPr="00D45DDB">
                <w:rPr>
                  <w:rFonts w:cs="Arial"/>
                  <w:b w:val="0"/>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8D6E7EE" w14:textId="4454F349" w:rsidR="006B71C7" w:rsidRPr="00D45DDB" w:rsidRDefault="006B71C7" w:rsidP="00D45DDB">
            <w:pPr>
              <w:pStyle w:val="berschrift3"/>
              <w:numPr>
                <w:ilvl w:val="2"/>
                <w:numId w:val="0"/>
              </w:numPr>
              <w:tabs>
                <w:tab w:val="clear" w:pos="660"/>
              </w:tabs>
              <w:rPr>
                <w:ins w:id="3637" w:author="Gert Morlion" w:date="2024-08-26T14:13:00Z"/>
                <w:rFonts w:cs="Arial"/>
                <w:b w:val="0"/>
                <w:sz w:val="16"/>
                <w:szCs w:val="16"/>
              </w:rPr>
            </w:pPr>
            <w:ins w:id="3638" w:author="Bernd Birklhuber" w:date="2025-03-07T13:50:00Z">
              <w:r w:rsidRPr="00D45DDB">
                <w:rPr>
                  <w:rFonts w:cs="Arial"/>
                  <w:b w:val="0"/>
                  <w:sz w:val="16"/>
                  <w:szCs w:val="16"/>
                </w:rPr>
                <w:t>CharacterString</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06011A" w14:textId="77777777" w:rsidR="006B71C7" w:rsidRPr="00D45DDB" w:rsidRDefault="006B71C7" w:rsidP="00D45DDB">
            <w:pPr>
              <w:spacing w:before="60" w:after="60" w:line="240" w:lineRule="auto"/>
              <w:rPr>
                <w:ins w:id="3639" w:author="Bernd Birklhuber" w:date="2025-03-07T13:50:00Z"/>
                <w:rFonts w:cs="Arial"/>
                <w:sz w:val="16"/>
                <w:szCs w:val="16"/>
                <w:lang w:eastAsia="en-US"/>
              </w:rPr>
            </w:pPr>
            <w:ins w:id="3640" w:author="Bernd Birklhuber" w:date="2025-03-07T13:50:00Z">
              <w:r w:rsidRPr="00D45DDB">
                <w:rPr>
                  <w:rFonts w:cs="Arial"/>
                  <w:sz w:val="16"/>
                  <w:szCs w:val="16"/>
                  <w:lang w:eastAsia="en-US"/>
                </w:rPr>
                <w:t>Any additional Information</w:t>
              </w:r>
            </w:ins>
          </w:p>
          <w:p w14:paraId="70A0E9A9" w14:textId="77777777" w:rsidR="006B71C7" w:rsidRPr="00D45DDB" w:rsidRDefault="006B71C7" w:rsidP="00D45DDB">
            <w:pPr>
              <w:pStyle w:val="berschrift3"/>
              <w:numPr>
                <w:ilvl w:val="2"/>
                <w:numId w:val="0"/>
              </w:numPr>
              <w:tabs>
                <w:tab w:val="clear" w:pos="660"/>
                <w:tab w:val="clear" w:pos="880"/>
              </w:tabs>
              <w:rPr>
                <w:ins w:id="3641" w:author="Gert Morlion" w:date="2024-08-26T14:13:00Z"/>
                <w:rFonts w:cs="Arial"/>
                <w:b w:val="0"/>
                <w:sz w:val="16"/>
                <w:szCs w:val="16"/>
              </w:rPr>
            </w:pPr>
          </w:p>
        </w:tc>
      </w:tr>
      <w:tr w:rsidR="006B71C7" w:rsidRPr="008A2C29" w14:paraId="1BD2E7E3" w14:textId="77777777" w:rsidTr="00A223BF">
        <w:trPr>
          <w:ins w:id="364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A3691E6" w14:textId="23650429" w:rsidR="006B71C7" w:rsidRPr="00D45DDB" w:rsidRDefault="006B71C7" w:rsidP="006B71C7">
            <w:pPr>
              <w:pStyle w:val="berschrift3"/>
              <w:numPr>
                <w:ilvl w:val="2"/>
                <w:numId w:val="0"/>
              </w:numPr>
              <w:ind w:left="720" w:hanging="720"/>
              <w:rPr>
                <w:ins w:id="3643" w:author="Gert Morlion" w:date="2024-08-26T14:13:00Z"/>
                <w:rFonts w:cs="Arial"/>
                <w:b w:val="0"/>
                <w:sz w:val="16"/>
                <w:szCs w:val="16"/>
              </w:rPr>
            </w:pPr>
            <w:ins w:id="3644" w:author="Bernd Birklhuber" w:date="2025-03-07T13:50:00Z">
              <w:r w:rsidRPr="00D45DDB">
                <w:rPr>
                  <w:rFonts w:cs="Arial"/>
                  <w:b w:val="0"/>
                  <w:sz w:val="16"/>
                  <w:szCs w:val="16"/>
                </w:rPr>
                <w:t>compressionFlag</w:t>
              </w:r>
            </w:ins>
          </w:p>
        </w:tc>
        <w:tc>
          <w:tcPr>
            <w:tcW w:w="519" w:type="pct"/>
            <w:tcBorders>
              <w:top w:val="single" w:sz="4" w:space="0" w:color="auto"/>
              <w:left w:val="nil"/>
              <w:bottom w:val="single" w:sz="4" w:space="0" w:color="auto"/>
              <w:right w:val="single" w:sz="4" w:space="0" w:color="auto"/>
            </w:tcBorders>
            <w:shd w:val="clear" w:color="auto" w:fill="auto"/>
          </w:tcPr>
          <w:p w14:paraId="5A87F148" w14:textId="755D57D5" w:rsidR="006B71C7" w:rsidRPr="00D45DDB" w:rsidRDefault="006B71C7" w:rsidP="006B71C7">
            <w:pPr>
              <w:keepNext/>
              <w:numPr>
                <w:ilvl w:val="2"/>
                <w:numId w:val="0"/>
              </w:numPr>
              <w:spacing w:before="60" w:after="60" w:line="240" w:lineRule="auto"/>
              <w:jc w:val="left"/>
              <w:rPr>
                <w:ins w:id="3645" w:author="Gert Morlion" w:date="2024-08-26T14:13:00Z"/>
                <w:rFonts w:cs="Arial"/>
                <w:bCs/>
                <w:sz w:val="16"/>
                <w:szCs w:val="16"/>
                <w:lang w:eastAsia="en-US"/>
              </w:rPr>
            </w:pPr>
            <w:ins w:id="3646" w:author="Bernd Birklhuber" w:date="2025-03-07T13:50:00Z">
              <w:r w:rsidRPr="00D45DDB">
                <w:rPr>
                  <w:rFonts w:cs="Arial"/>
                  <w:bCs/>
                  <w:sz w:val="16"/>
                  <w:szCs w:val="16"/>
                  <w:lang w:eastAsia="en-US"/>
                </w:rPr>
                <w:t>Indicates if the resource is compressed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C4030FF" w14:textId="18FF7666" w:rsidR="006B71C7" w:rsidRPr="00D45DDB" w:rsidRDefault="006B71C7" w:rsidP="006B71C7">
            <w:pPr>
              <w:pStyle w:val="berschrift3"/>
              <w:numPr>
                <w:ilvl w:val="2"/>
                <w:numId w:val="0"/>
              </w:numPr>
              <w:ind w:left="720" w:hanging="720"/>
              <w:jc w:val="both"/>
              <w:rPr>
                <w:ins w:id="3647" w:author="Gert Morlion" w:date="2024-08-26T14:13:00Z"/>
                <w:rFonts w:cs="Arial"/>
                <w:b w:val="0"/>
                <w:sz w:val="16"/>
                <w:szCs w:val="16"/>
              </w:rPr>
            </w:pPr>
            <w:ins w:id="3648" w:author="Bernd Birklhuber"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5A4784F" w14:textId="1B6DEFD0" w:rsidR="006B71C7" w:rsidRPr="00D45DDB" w:rsidRDefault="006B71C7" w:rsidP="00D45DDB">
            <w:pPr>
              <w:pStyle w:val="berschrift3"/>
              <w:numPr>
                <w:ilvl w:val="2"/>
                <w:numId w:val="0"/>
              </w:numPr>
              <w:tabs>
                <w:tab w:val="clear" w:pos="660"/>
              </w:tabs>
              <w:rPr>
                <w:ins w:id="3649" w:author="Gert Morlion" w:date="2024-08-26T14:13:00Z"/>
                <w:rFonts w:cs="Arial"/>
                <w:b w:val="0"/>
                <w:sz w:val="16"/>
                <w:szCs w:val="16"/>
              </w:rPr>
            </w:pPr>
            <w:ins w:id="3650" w:author="Bernd Birklhuber" w:date="2025-03-07T13:50:00Z">
              <w:r w:rsidRPr="00D45DDB">
                <w:rPr>
                  <w:rFonts w:cs="Arial"/>
                  <w:b w:val="0"/>
                  <w:sz w:val="16"/>
                  <w:szCs w:val="16"/>
                </w:rPr>
                <w:t>Boolean</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395C059" w14:textId="77777777" w:rsidR="006B71C7" w:rsidRPr="00D45DDB" w:rsidRDefault="006B71C7" w:rsidP="00D45DDB">
            <w:pPr>
              <w:snapToGrid w:val="0"/>
              <w:spacing w:before="60" w:after="60" w:line="240" w:lineRule="auto"/>
              <w:jc w:val="left"/>
              <w:rPr>
                <w:ins w:id="3651" w:author="Bernd Birklhuber" w:date="2025-03-07T13:50:00Z"/>
                <w:rFonts w:cs="Arial"/>
                <w:sz w:val="16"/>
                <w:szCs w:val="16"/>
              </w:rPr>
            </w:pPr>
            <w:ins w:id="3652" w:author="Bernd Birklhuber" w:date="2025-03-07T13:50:00Z">
              <w:r w:rsidRPr="00D45DDB">
                <w:rPr>
                  <w:rFonts w:cs="Arial"/>
                  <w:i/>
                  <w:sz w:val="16"/>
                  <w:szCs w:val="16"/>
                </w:rPr>
                <w:t>True</w:t>
              </w:r>
              <w:r w:rsidRPr="00D45DDB">
                <w:rPr>
                  <w:rFonts w:cs="Arial"/>
                  <w:sz w:val="16"/>
                  <w:szCs w:val="16"/>
                </w:rPr>
                <w:t xml:space="preserve"> indicates a compressed resource</w:t>
              </w:r>
            </w:ins>
          </w:p>
          <w:p w14:paraId="2FE26895" w14:textId="0301029C" w:rsidR="006B71C7" w:rsidRPr="00D45DDB" w:rsidRDefault="006B71C7" w:rsidP="00D45DDB">
            <w:pPr>
              <w:pStyle w:val="berschrift3"/>
              <w:numPr>
                <w:ilvl w:val="2"/>
                <w:numId w:val="0"/>
              </w:numPr>
              <w:tabs>
                <w:tab w:val="clear" w:pos="660"/>
                <w:tab w:val="clear" w:pos="880"/>
              </w:tabs>
              <w:rPr>
                <w:ins w:id="3653" w:author="Gert Morlion" w:date="2024-08-26T14:13:00Z"/>
                <w:rFonts w:cs="Arial"/>
                <w:b w:val="0"/>
                <w:sz w:val="16"/>
                <w:szCs w:val="16"/>
              </w:rPr>
            </w:pPr>
            <w:ins w:id="3654" w:author="Bernd Birklhuber" w:date="2025-03-07T13:50:00Z">
              <w:r w:rsidRPr="00D45DDB">
                <w:rPr>
                  <w:rFonts w:cs="Arial"/>
                  <w:b w:val="0"/>
                  <w:i/>
                  <w:sz w:val="16"/>
                  <w:szCs w:val="16"/>
                </w:rPr>
                <w:t>False</w:t>
              </w:r>
              <w:r w:rsidRPr="00D45DDB">
                <w:rPr>
                  <w:rFonts w:cs="Arial"/>
                  <w:b w:val="0"/>
                  <w:sz w:val="16"/>
                  <w:szCs w:val="16"/>
                </w:rPr>
                <w:t xml:space="preserve"> indicates an uncompressed resource</w:t>
              </w:r>
            </w:ins>
          </w:p>
        </w:tc>
      </w:tr>
      <w:tr w:rsidR="006B71C7" w:rsidRPr="008A2C29" w14:paraId="040F59A0" w14:textId="77777777" w:rsidTr="00A223BF">
        <w:trPr>
          <w:ins w:id="365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16A096" w14:textId="58CDB9D7" w:rsidR="006B71C7" w:rsidRPr="00D45DDB" w:rsidRDefault="006B71C7" w:rsidP="006B71C7">
            <w:pPr>
              <w:pStyle w:val="berschrift3"/>
              <w:numPr>
                <w:ilvl w:val="2"/>
                <w:numId w:val="0"/>
              </w:numPr>
              <w:ind w:left="720" w:hanging="720"/>
              <w:rPr>
                <w:ins w:id="3656" w:author="Gert Morlion" w:date="2024-08-26T14:13:00Z"/>
                <w:rFonts w:cs="Arial"/>
                <w:b w:val="0"/>
                <w:sz w:val="16"/>
                <w:szCs w:val="16"/>
              </w:rPr>
            </w:pPr>
            <w:ins w:id="3657" w:author="Bernd Birklhuber" w:date="2025-03-07T13:50:00Z">
              <w:r w:rsidRPr="00D45DDB">
                <w:rPr>
                  <w:rFonts w:cs="Arial"/>
                  <w:b w:val="0"/>
                  <w:sz w:val="16"/>
                  <w:szCs w:val="16"/>
                </w:rPr>
                <w:t>digitalSignatureReference</w:t>
              </w:r>
            </w:ins>
          </w:p>
        </w:tc>
        <w:tc>
          <w:tcPr>
            <w:tcW w:w="519" w:type="pct"/>
            <w:tcBorders>
              <w:top w:val="single" w:sz="4" w:space="0" w:color="auto"/>
              <w:left w:val="nil"/>
              <w:bottom w:val="single" w:sz="4" w:space="0" w:color="auto"/>
              <w:right w:val="single" w:sz="4" w:space="0" w:color="auto"/>
            </w:tcBorders>
            <w:shd w:val="clear" w:color="auto" w:fill="auto"/>
          </w:tcPr>
          <w:p w14:paraId="501B3D4C" w14:textId="675F5C86" w:rsidR="006B71C7" w:rsidRPr="00D45DDB" w:rsidRDefault="006B71C7" w:rsidP="006B71C7">
            <w:pPr>
              <w:keepNext/>
              <w:numPr>
                <w:ilvl w:val="2"/>
                <w:numId w:val="0"/>
              </w:numPr>
              <w:spacing w:before="60" w:after="60" w:line="240" w:lineRule="auto"/>
              <w:jc w:val="left"/>
              <w:rPr>
                <w:ins w:id="3658" w:author="Gert Morlion" w:date="2024-08-26T14:13:00Z"/>
                <w:rFonts w:cs="Arial"/>
                <w:bCs/>
                <w:sz w:val="16"/>
                <w:szCs w:val="16"/>
                <w:lang w:eastAsia="en-US"/>
              </w:rPr>
            </w:pPr>
            <w:ins w:id="3659" w:author="Bernd Birklhuber" w:date="2025-03-07T13:50:00Z">
              <w:r w:rsidRPr="00D45DDB">
                <w:rPr>
                  <w:rFonts w:cs="Arial"/>
                  <w:bCs/>
                  <w:sz w:val="16"/>
                  <w:szCs w:val="16"/>
                  <w:lang w:eastAsia="en-US"/>
                </w:rPr>
                <w:t xml:space="preserve">Specifies the algorithm used to compute </w:t>
              </w:r>
              <w:r w:rsidRPr="00D45DDB">
                <w:rPr>
                  <w:rFonts w:cs="Arial"/>
                  <w:bCs/>
                  <w:sz w:val="16"/>
                  <w:szCs w:val="16"/>
                  <w:lang w:eastAsia="en-US"/>
                </w:rPr>
                <w:lastRenderedPageBreak/>
                <w:t>digitalSignatureValue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00B618A" w14:textId="506D7558" w:rsidR="006B71C7" w:rsidRPr="00D45DDB" w:rsidRDefault="006B71C7" w:rsidP="006B71C7">
            <w:pPr>
              <w:pStyle w:val="berschrift3"/>
              <w:numPr>
                <w:ilvl w:val="2"/>
                <w:numId w:val="0"/>
              </w:numPr>
              <w:ind w:left="720" w:hanging="720"/>
              <w:jc w:val="both"/>
              <w:rPr>
                <w:ins w:id="3660" w:author="Gert Morlion" w:date="2024-08-26T14:13:00Z"/>
                <w:rFonts w:cs="Arial"/>
                <w:b w:val="0"/>
                <w:sz w:val="16"/>
                <w:szCs w:val="16"/>
              </w:rPr>
            </w:pPr>
            <w:ins w:id="3661" w:author="Bernd Birklhuber" w:date="2025-03-07T13:50:00Z">
              <w:r w:rsidRPr="00D45DDB">
                <w:rPr>
                  <w:rFonts w:cs="Arial"/>
                  <w:b w:val="0"/>
                  <w:sz w:val="16"/>
                  <w:szCs w:val="16"/>
                </w:rPr>
                <w:lastRenderedPageBreak/>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FA9D3E3" w14:textId="123B83B1" w:rsidR="006B71C7" w:rsidRPr="00D45DDB" w:rsidRDefault="006B71C7" w:rsidP="00D45DDB">
            <w:pPr>
              <w:pStyle w:val="berschrift3"/>
              <w:numPr>
                <w:ilvl w:val="2"/>
                <w:numId w:val="0"/>
              </w:numPr>
              <w:tabs>
                <w:tab w:val="clear" w:pos="660"/>
              </w:tabs>
              <w:jc w:val="both"/>
              <w:rPr>
                <w:ins w:id="3662" w:author="Gert Morlion" w:date="2024-08-26T14:13:00Z"/>
                <w:rFonts w:cs="Arial"/>
                <w:b w:val="0"/>
                <w:sz w:val="16"/>
                <w:szCs w:val="16"/>
              </w:rPr>
            </w:pPr>
            <w:ins w:id="3663" w:author="Bernd Birklhuber" w:date="2025-03-07T13:50:00Z">
              <w:r w:rsidRPr="00D45DDB">
                <w:rPr>
                  <w:rFonts w:cs="Arial"/>
                  <w:b w:val="0"/>
                  <w:sz w:val="16"/>
                  <w:szCs w:val="16"/>
                </w:rPr>
                <w:t xml:space="preserve">S100_SE_DigitalSignatureReference (see Part </w:t>
              </w:r>
              <w:r w:rsidRPr="00D45DDB">
                <w:rPr>
                  <w:rFonts w:cs="Arial"/>
                  <w:b w:val="0"/>
                  <w:sz w:val="16"/>
                  <w:szCs w:val="16"/>
                </w:rPr>
                <w:lastRenderedPageBreak/>
                <w:t>15)</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1325C66" w14:textId="77777777" w:rsidR="006B71C7" w:rsidRPr="00D45DDB" w:rsidRDefault="006B71C7" w:rsidP="00D45DDB">
            <w:pPr>
              <w:pStyle w:val="berschrift3"/>
              <w:numPr>
                <w:ilvl w:val="2"/>
                <w:numId w:val="0"/>
              </w:numPr>
              <w:tabs>
                <w:tab w:val="clear" w:pos="660"/>
                <w:tab w:val="clear" w:pos="880"/>
              </w:tabs>
              <w:rPr>
                <w:ins w:id="3664" w:author="Gert Morlion" w:date="2024-08-26T14:13:00Z"/>
                <w:rFonts w:cs="Arial"/>
                <w:b w:val="0"/>
                <w:sz w:val="16"/>
                <w:szCs w:val="16"/>
              </w:rPr>
            </w:pPr>
          </w:p>
        </w:tc>
      </w:tr>
      <w:tr w:rsidR="006B71C7" w:rsidRPr="008A2C29" w14:paraId="06B01DE9" w14:textId="77777777" w:rsidTr="00A223BF">
        <w:trPr>
          <w:ins w:id="366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BEDF4D0" w14:textId="1037E529" w:rsidR="006B71C7" w:rsidRPr="00D45DDB" w:rsidRDefault="006B71C7" w:rsidP="006B71C7">
            <w:pPr>
              <w:pStyle w:val="berschrift3"/>
              <w:numPr>
                <w:ilvl w:val="2"/>
                <w:numId w:val="0"/>
              </w:numPr>
              <w:ind w:left="720" w:hanging="720"/>
              <w:rPr>
                <w:ins w:id="3666" w:author="Gert Morlion" w:date="2024-08-26T14:13:00Z"/>
                <w:rFonts w:cs="Arial"/>
                <w:b w:val="0"/>
                <w:sz w:val="16"/>
                <w:szCs w:val="16"/>
              </w:rPr>
            </w:pPr>
            <w:ins w:id="3667" w:author="Bernd Birklhuber" w:date="2025-03-07T13:50:00Z">
              <w:r w:rsidRPr="00D45DDB">
                <w:rPr>
                  <w:rFonts w:cs="Arial"/>
                  <w:b w:val="0"/>
                  <w:sz w:val="16"/>
                  <w:szCs w:val="16"/>
                </w:rPr>
                <w:t>digitalSignatureValue</w:t>
              </w:r>
            </w:ins>
          </w:p>
        </w:tc>
        <w:tc>
          <w:tcPr>
            <w:tcW w:w="519" w:type="pct"/>
            <w:tcBorders>
              <w:top w:val="single" w:sz="4" w:space="0" w:color="auto"/>
              <w:left w:val="nil"/>
              <w:bottom w:val="single" w:sz="4" w:space="0" w:color="auto"/>
              <w:right w:val="single" w:sz="4" w:space="0" w:color="auto"/>
            </w:tcBorders>
            <w:shd w:val="clear" w:color="auto" w:fill="auto"/>
          </w:tcPr>
          <w:p w14:paraId="52D5C2E9" w14:textId="4B5F10CA" w:rsidR="006B71C7" w:rsidRPr="00D45DDB" w:rsidRDefault="006B71C7" w:rsidP="006B71C7">
            <w:pPr>
              <w:keepNext/>
              <w:numPr>
                <w:ilvl w:val="2"/>
                <w:numId w:val="0"/>
              </w:numPr>
              <w:spacing w:before="60" w:after="60" w:line="240" w:lineRule="auto"/>
              <w:jc w:val="left"/>
              <w:rPr>
                <w:ins w:id="3668" w:author="Gert Morlion" w:date="2024-08-26T14:13:00Z"/>
                <w:rFonts w:cs="Arial"/>
                <w:bCs/>
                <w:sz w:val="16"/>
                <w:szCs w:val="16"/>
                <w:lang w:eastAsia="en-US"/>
              </w:rPr>
            </w:pPr>
            <w:ins w:id="3669" w:author="Bernd Birklhuber" w:date="2025-03-07T13:50:00Z">
              <w:r w:rsidRPr="00D45DDB">
                <w:rPr>
                  <w:rFonts w:cs="Arial"/>
                  <w:bCs/>
                  <w:sz w:val="16"/>
                  <w:szCs w:val="16"/>
                  <w:lang w:eastAsia="en-US"/>
                </w:rPr>
                <w:t>Value derived from the digital signature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DA33C15" w14:textId="1913E662" w:rsidR="006B71C7" w:rsidRPr="00D45DDB" w:rsidRDefault="006B71C7" w:rsidP="006B71C7">
            <w:pPr>
              <w:pStyle w:val="berschrift3"/>
              <w:numPr>
                <w:ilvl w:val="2"/>
                <w:numId w:val="0"/>
              </w:numPr>
              <w:ind w:left="720" w:hanging="720"/>
              <w:jc w:val="both"/>
              <w:rPr>
                <w:ins w:id="3670" w:author="Gert Morlion" w:date="2024-08-26T14:13:00Z"/>
                <w:rFonts w:cs="Arial"/>
                <w:b w:val="0"/>
                <w:sz w:val="16"/>
                <w:szCs w:val="16"/>
              </w:rPr>
            </w:pPr>
            <w:ins w:id="3671" w:author="Bernd Birklhuber" w:date="2025-03-07T13:50:00Z">
              <w:r w:rsidRPr="00D45DDB">
                <w:rPr>
                  <w:rFonts w:cs="Arial"/>
                  <w:b w:val="0"/>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A44F0DC" w14:textId="2B79FEA4" w:rsidR="006B71C7" w:rsidRPr="00D45DDB" w:rsidRDefault="006B71C7" w:rsidP="00D45DDB">
            <w:pPr>
              <w:pStyle w:val="berschrift3"/>
              <w:numPr>
                <w:ilvl w:val="2"/>
                <w:numId w:val="0"/>
              </w:numPr>
              <w:tabs>
                <w:tab w:val="clear" w:pos="660"/>
              </w:tabs>
              <w:rPr>
                <w:ins w:id="3672" w:author="Gert Morlion" w:date="2024-08-26T14:13:00Z"/>
                <w:rFonts w:cs="Arial"/>
                <w:b w:val="0"/>
                <w:sz w:val="16"/>
                <w:szCs w:val="16"/>
              </w:rPr>
            </w:pPr>
            <w:ins w:id="3673" w:author="Bernd Birklhuber" w:date="2025-03-07T13:50:00Z">
              <w:r w:rsidRPr="00D45DDB">
                <w:rPr>
                  <w:rFonts w:cs="Arial"/>
                  <w:b w:val="0"/>
                  <w:sz w:val="16"/>
                  <w:szCs w:val="16"/>
                </w:rPr>
                <w:t>S100_SE_DigitalSignature (see Part 15)</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22AA689" w14:textId="77777777" w:rsidR="006B71C7" w:rsidRPr="00D45DDB" w:rsidRDefault="006B71C7" w:rsidP="00D45DDB">
            <w:pPr>
              <w:snapToGrid w:val="0"/>
              <w:spacing w:before="60" w:after="60" w:line="240" w:lineRule="auto"/>
              <w:jc w:val="left"/>
              <w:rPr>
                <w:ins w:id="3674" w:author="Bernd Birklhuber" w:date="2025-03-07T13:50:00Z"/>
                <w:rFonts w:cs="Arial"/>
                <w:sz w:val="16"/>
                <w:szCs w:val="16"/>
              </w:rPr>
            </w:pPr>
            <w:ins w:id="3675" w:author="Bernd Birklhuber" w:date="2025-03-07T13:50:00Z">
              <w:r w:rsidRPr="00D45DDB">
                <w:rPr>
                  <w:rFonts w:cs="Arial"/>
                  <w:sz w:val="16"/>
                  <w:szCs w:val="16"/>
                </w:rPr>
                <w:t>The value resulting from application of digitalSignatureReference</w:t>
              </w:r>
            </w:ins>
          </w:p>
          <w:p w14:paraId="69DE0D46" w14:textId="394377CA" w:rsidR="006B71C7" w:rsidRPr="00D45DDB" w:rsidRDefault="006B71C7" w:rsidP="00D45DDB">
            <w:pPr>
              <w:pStyle w:val="berschrift3"/>
              <w:numPr>
                <w:ilvl w:val="2"/>
                <w:numId w:val="0"/>
              </w:numPr>
              <w:tabs>
                <w:tab w:val="clear" w:pos="660"/>
                <w:tab w:val="clear" w:pos="880"/>
              </w:tabs>
              <w:rPr>
                <w:ins w:id="3676" w:author="Gert Morlion" w:date="2024-08-26T14:13:00Z"/>
                <w:rFonts w:cs="Arial"/>
                <w:b w:val="0"/>
                <w:sz w:val="16"/>
                <w:szCs w:val="16"/>
              </w:rPr>
            </w:pPr>
            <w:ins w:id="3677" w:author="Bernd Birklhuber" w:date="2025-03-07T13:50:00Z">
              <w:r w:rsidRPr="00D45DDB">
                <w:rPr>
                  <w:rFonts w:cs="Arial"/>
                  <w:b w:val="0"/>
                  <w:sz w:val="16"/>
                  <w:szCs w:val="16"/>
                </w:rPr>
                <w:t>Implemented as the digital signature format specified in S-100 Part 15</w:t>
              </w:r>
            </w:ins>
          </w:p>
        </w:tc>
      </w:tr>
      <w:tr w:rsidR="006B71C7" w:rsidRPr="008A2C29" w14:paraId="2D632A58" w14:textId="77777777" w:rsidTr="00A223BF">
        <w:trPr>
          <w:ins w:id="3678"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D782134" w14:textId="6C5745B1" w:rsidR="006B71C7" w:rsidRPr="00D45DDB" w:rsidRDefault="006B71C7" w:rsidP="006B71C7">
            <w:pPr>
              <w:pStyle w:val="berschrift3"/>
              <w:numPr>
                <w:ilvl w:val="2"/>
                <w:numId w:val="0"/>
              </w:numPr>
              <w:ind w:left="720" w:hanging="720"/>
              <w:jc w:val="both"/>
              <w:rPr>
                <w:ins w:id="3679" w:author="Gert Morlion" w:date="2024-08-26T14:13:00Z"/>
                <w:rFonts w:cs="Arial"/>
                <w:b w:val="0"/>
                <w:sz w:val="16"/>
                <w:szCs w:val="16"/>
              </w:rPr>
            </w:pPr>
            <w:ins w:id="3680" w:author="Bernd Birklhuber" w:date="2025-03-07T13:50:00Z">
              <w:r w:rsidRPr="00D45DDB">
                <w:rPr>
                  <w:rFonts w:cs="Arial"/>
                  <w:b w:val="0"/>
                  <w:sz w:val="16"/>
                  <w:szCs w:val="16"/>
                </w:rPr>
                <w:t>defaultLocale</w:t>
              </w:r>
            </w:ins>
          </w:p>
        </w:tc>
        <w:tc>
          <w:tcPr>
            <w:tcW w:w="519" w:type="pct"/>
            <w:tcBorders>
              <w:top w:val="single" w:sz="4" w:space="0" w:color="auto"/>
              <w:left w:val="nil"/>
              <w:bottom w:val="single" w:sz="4" w:space="0" w:color="auto"/>
              <w:right w:val="single" w:sz="4" w:space="0" w:color="auto"/>
            </w:tcBorders>
            <w:shd w:val="clear" w:color="auto" w:fill="auto"/>
          </w:tcPr>
          <w:p w14:paraId="749E8C26" w14:textId="6B1988D1" w:rsidR="006B71C7" w:rsidRPr="00D45DDB" w:rsidRDefault="006B71C7" w:rsidP="006B71C7">
            <w:pPr>
              <w:keepNext/>
              <w:numPr>
                <w:ilvl w:val="2"/>
                <w:numId w:val="0"/>
              </w:numPr>
              <w:spacing w:before="60" w:after="60" w:line="240" w:lineRule="auto"/>
              <w:jc w:val="left"/>
              <w:rPr>
                <w:ins w:id="3681" w:author="Gert Morlion" w:date="2024-08-26T14:13:00Z"/>
                <w:rFonts w:cs="Arial"/>
                <w:bCs/>
                <w:sz w:val="16"/>
                <w:szCs w:val="16"/>
                <w:lang w:eastAsia="en-US"/>
              </w:rPr>
            </w:pPr>
            <w:ins w:id="3682" w:author="Bernd Birklhuber" w:date="2025-03-07T13:50:00Z">
              <w:r w:rsidRPr="00D45DDB">
                <w:rPr>
                  <w:rFonts w:cs="Arial"/>
                  <w:bCs/>
                  <w:sz w:val="16"/>
                  <w:szCs w:val="16"/>
                  <w:lang w:eastAsia="en-US"/>
                </w:rPr>
                <w:t>Default language and character set used in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17379DB" w14:textId="4DA29AF5" w:rsidR="006B71C7" w:rsidRPr="00D45DDB" w:rsidRDefault="006B71C7" w:rsidP="006B71C7">
            <w:pPr>
              <w:pStyle w:val="berschrift3"/>
              <w:numPr>
                <w:ilvl w:val="2"/>
                <w:numId w:val="0"/>
              </w:numPr>
              <w:ind w:left="720" w:hanging="720"/>
              <w:jc w:val="both"/>
              <w:rPr>
                <w:ins w:id="3683" w:author="Gert Morlion" w:date="2024-08-26T14:13:00Z"/>
                <w:rFonts w:cs="Arial"/>
                <w:b w:val="0"/>
                <w:sz w:val="16"/>
                <w:szCs w:val="16"/>
              </w:rPr>
            </w:pPr>
            <w:ins w:id="3684" w:author="Bernd Birklhuber" w:date="2025-03-07T13:50:00Z">
              <w:r w:rsidRPr="00D45DDB">
                <w:rPr>
                  <w:rFonts w:cs="Arial"/>
                  <w:b w:val="0"/>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6167756" w14:textId="721F8B88" w:rsidR="006B71C7" w:rsidRPr="00D45DDB" w:rsidRDefault="006B71C7" w:rsidP="00D45DDB">
            <w:pPr>
              <w:pStyle w:val="berschrift3"/>
              <w:numPr>
                <w:ilvl w:val="2"/>
                <w:numId w:val="0"/>
              </w:numPr>
              <w:tabs>
                <w:tab w:val="clear" w:pos="660"/>
              </w:tabs>
              <w:jc w:val="both"/>
              <w:rPr>
                <w:ins w:id="3685" w:author="Gert Morlion" w:date="2024-08-26T14:13:00Z"/>
                <w:rFonts w:cs="Arial"/>
                <w:b w:val="0"/>
                <w:sz w:val="16"/>
                <w:szCs w:val="16"/>
              </w:rPr>
            </w:pPr>
            <w:ins w:id="3686" w:author="Bernd Birklhuber" w:date="2025-03-07T13:50:00Z">
              <w:r w:rsidRPr="00D45DDB">
                <w:rPr>
                  <w:rFonts w:cs="Arial"/>
                  <w:b w:val="0"/>
                  <w:sz w:val="16"/>
                  <w:szCs w:val="16"/>
                </w:rPr>
                <w:t>PT_Locale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ED0199" w14:textId="3F38DB24" w:rsidR="006B71C7" w:rsidRPr="00D45DDB" w:rsidRDefault="006B71C7" w:rsidP="00D45DDB">
            <w:pPr>
              <w:pStyle w:val="berschrift3"/>
              <w:numPr>
                <w:ilvl w:val="2"/>
                <w:numId w:val="0"/>
              </w:numPr>
              <w:tabs>
                <w:tab w:val="clear" w:pos="660"/>
                <w:tab w:val="clear" w:pos="880"/>
              </w:tabs>
              <w:jc w:val="both"/>
              <w:rPr>
                <w:ins w:id="3687" w:author="Gert Morlion" w:date="2024-08-26T14:13:00Z"/>
                <w:rFonts w:cs="Arial"/>
                <w:b w:val="0"/>
                <w:sz w:val="16"/>
                <w:szCs w:val="16"/>
              </w:rPr>
            </w:pPr>
            <w:ins w:id="3688" w:author="Bernd Birklhuber" w:date="2025-03-07T13:50:00Z">
              <w:r w:rsidRPr="00D45DDB">
                <w:rPr>
                  <w:rFonts w:cs="Arial"/>
                  <w:b w:val="0"/>
                  <w:sz w:val="16"/>
                  <w:szCs w:val="16"/>
                </w:rPr>
                <w:t>A support file is expected to use only one as locale. Additional support files can be created for other locales</w:t>
              </w:r>
            </w:ins>
          </w:p>
        </w:tc>
      </w:tr>
      <w:tr w:rsidR="006B71C7" w:rsidRPr="008A2C29" w14:paraId="0DE30CE4" w14:textId="77777777" w:rsidTr="00A223BF">
        <w:trPr>
          <w:ins w:id="368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05C2AB0" w14:textId="033BBBF0" w:rsidR="006B71C7" w:rsidRPr="00D45DDB" w:rsidRDefault="006B71C7" w:rsidP="006B71C7">
            <w:pPr>
              <w:pStyle w:val="berschrift3"/>
              <w:numPr>
                <w:ilvl w:val="2"/>
                <w:numId w:val="0"/>
              </w:numPr>
              <w:ind w:left="720" w:hanging="720"/>
              <w:jc w:val="both"/>
              <w:rPr>
                <w:ins w:id="3690" w:author="Gert Morlion" w:date="2024-08-26T14:13:00Z"/>
                <w:rFonts w:cs="Arial"/>
                <w:b w:val="0"/>
                <w:sz w:val="16"/>
                <w:szCs w:val="16"/>
              </w:rPr>
            </w:pPr>
            <w:ins w:id="3691" w:author="Bernd Birklhuber" w:date="2025-03-07T13:50:00Z">
              <w:r w:rsidRPr="00D45DDB">
                <w:rPr>
                  <w:rFonts w:cs="Arial"/>
                  <w:b w:val="0"/>
                  <w:sz w:val="16"/>
                  <w:szCs w:val="16"/>
                </w:rPr>
                <w:t>supportedResource</w:t>
              </w:r>
            </w:ins>
          </w:p>
        </w:tc>
        <w:tc>
          <w:tcPr>
            <w:tcW w:w="519" w:type="pct"/>
            <w:tcBorders>
              <w:top w:val="single" w:sz="4" w:space="0" w:color="auto"/>
              <w:left w:val="nil"/>
              <w:bottom w:val="single" w:sz="4" w:space="0" w:color="auto"/>
              <w:right w:val="single" w:sz="4" w:space="0" w:color="auto"/>
            </w:tcBorders>
            <w:shd w:val="clear" w:color="auto" w:fill="auto"/>
          </w:tcPr>
          <w:p w14:paraId="7ADE8F08" w14:textId="25A5A115" w:rsidR="006B71C7" w:rsidRPr="00D45DDB" w:rsidRDefault="006B71C7" w:rsidP="006B71C7">
            <w:pPr>
              <w:keepNext/>
              <w:numPr>
                <w:ilvl w:val="2"/>
                <w:numId w:val="0"/>
              </w:numPr>
              <w:spacing w:before="60" w:after="60" w:line="240" w:lineRule="auto"/>
              <w:jc w:val="left"/>
              <w:rPr>
                <w:ins w:id="3692" w:author="Gert Morlion" w:date="2024-08-26T14:13:00Z"/>
                <w:rFonts w:cs="Arial"/>
                <w:bCs/>
                <w:sz w:val="16"/>
                <w:szCs w:val="16"/>
                <w:lang w:eastAsia="en-US"/>
              </w:rPr>
            </w:pPr>
            <w:ins w:id="3693" w:author="Bernd Birklhuber" w:date="2025-03-07T13:50:00Z">
              <w:r w:rsidRPr="00D45DDB">
                <w:rPr>
                  <w:rFonts w:cs="Arial"/>
                  <w:bCs/>
                  <w:sz w:val="16"/>
                  <w:szCs w:val="16"/>
                  <w:lang w:eastAsia="en-US"/>
                </w:rPr>
                <w:t>Identifier of the resource supported by this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2211BA" w14:textId="5E2173A1" w:rsidR="006B71C7" w:rsidRPr="00D45DDB" w:rsidRDefault="006B71C7" w:rsidP="006B71C7">
            <w:pPr>
              <w:pStyle w:val="berschrift3"/>
              <w:numPr>
                <w:ilvl w:val="2"/>
                <w:numId w:val="0"/>
              </w:numPr>
              <w:ind w:left="720" w:hanging="720"/>
              <w:jc w:val="both"/>
              <w:rPr>
                <w:ins w:id="3694" w:author="Gert Morlion" w:date="2024-08-26T14:13:00Z"/>
                <w:rFonts w:cs="Arial"/>
                <w:b w:val="0"/>
                <w:sz w:val="16"/>
                <w:szCs w:val="16"/>
              </w:rPr>
            </w:pPr>
            <w:ins w:id="3695" w:author="Bernd Birklhuber" w:date="2025-03-07T13:50:00Z">
              <w:r w:rsidRPr="00D45DDB">
                <w:rPr>
                  <w:rFonts w:cs="Arial"/>
                  <w:b w:val="0"/>
                  <w:sz w:val="16"/>
                  <w:szCs w:val="16"/>
                </w:rPr>
                <w:t>0..*</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0EF519" w14:textId="445DBF87" w:rsidR="006B71C7" w:rsidRPr="00D45DDB" w:rsidRDefault="006B71C7" w:rsidP="00D45DDB">
            <w:pPr>
              <w:pStyle w:val="berschrift3"/>
              <w:numPr>
                <w:ilvl w:val="2"/>
                <w:numId w:val="0"/>
              </w:numPr>
              <w:tabs>
                <w:tab w:val="clear" w:pos="660"/>
              </w:tabs>
              <w:jc w:val="both"/>
              <w:rPr>
                <w:ins w:id="3696" w:author="Gert Morlion" w:date="2024-08-26T14:13:00Z"/>
                <w:rFonts w:cs="Arial"/>
                <w:b w:val="0"/>
                <w:sz w:val="16"/>
                <w:szCs w:val="16"/>
              </w:rPr>
            </w:pPr>
            <w:ins w:id="3697" w:author="Bernd Birklhuber" w:date="2025-03-07T13:50:00Z">
              <w:r w:rsidRPr="00D45DDB">
                <w:rPr>
                  <w:rFonts w:cs="Arial"/>
                  <w:b w:val="0"/>
                  <w:sz w:val="16"/>
                  <w:szCs w:val="16"/>
                </w:rPr>
                <w:t>CharacterString</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5DD8278" w14:textId="5B89884A" w:rsidR="006B71C7" w:rsidRPr="00D45DDB" w:rsidRDefault="006B71C7" w:rsidP="00D45DDB">
            <w:pPr>
              <w:pStyle w:val="berschrift3"/>
              <w:numPr>
                <w:ilvl w:val="2"/>
                <w:numId w:val="0"/>
              </w:numPr>
              <w:tabs>
                <w:tab w:val="clear" w:pos="660"/>
                <w:tab w:val="clear" w:pos="880"/>
              </w:tabs>
              <w:jc w:val="both"/>
              <w:rPr>
                <w:ins w:id="3698" w:author="Gert Morlion" w:date="2024-08-26T14:13:00Z"/>
                <w:rFonts w:cs="Arial"/>
                <w:b w:val="0"/>
                <w:sz w:val="16"/>
                <w:szCs w:val="16"/>
              </w:rPr>
            </w:pPr>
            <w:ins w:id="3699" w:author="Bernd Birklhuber" w:date="2025-03-07T13:50:00Z">
              <w:r w:rsidRPr="00D45DDB">
                <w:rPr>
                  <w:rFonts w:cs="Arial"/>
                  <w:b w:val="0"/>
                  <w:sz w:val="16"/>
                  <w:szCs w:val="16"/>
                </w:rPr>
                <w:t>Conventions for identifiers are detailed in S-100 Part 15. S-100 allows file URI, digital signature or cryptographic hash checksums to be used</w:t>
              </w:r>
            </w:ins>
          </w:p>
        </w:tc>
      </w:tr>
      <w:tr w:rsidR="006B71C7" w:rsidRPr="008A2C29" w14:paraId="68913198" w14:textId="77777777" w:rsidTr="00A223BF">
        <w:trPr>
          <w:ins w:id="370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A7236DB" w14:textId="463E6E73" w:rsidR="006B71C7" w:rsidRPr="00D45DDB" w:rsidRDefault="006B71C7" w:rsidP="006B71C7">
            <w:pPr>
              <w:pStyle w:val="berschrift3"/>
              <w:numPr>
                <w:ilvl w:val="2"/>
                <w:numId w:val="0"/>
              </w:numPr>
              <w:ind w:left="720" w:hanging="720"/>
              <w:jc w:val="both"/>
              <w:rPr>
                <w:ins w:id="3701" w:author="Gert Morlion" w:date="2024-08-26T14:13:00Z"/>
                <w:rFonts w:cs="Arial"/>
                <w:b w:val="0"/>
                <w:sz w:val="16"/>
                <w:szCs w:val="16"/>
              </w:rPr>
            </w:pPr>
            <w:ins w:id="3702" w:author="Bernd Birklhuber" w:date="2025-03-07T13:50:00Z">
              <w:r w:rsidRPr="00D45DDB">
                <w:rPr>
                  <w:rFonts w:cs="Arial"/>
                  <w:b w:val="0"/>
                  <w:sz w:val="16"/>
                  <w:szCs w:val="16"/>
                </w:rPr>
                <w:t>resourcePurpose</w:t>
              </w:r>
            </w:ins>
          </w:p>
        </w:tc>
        <w:tc>
          <w:tcPr>
            <w:tcW w:w="519" w:type="pct"/>
            <w:tcBorders>
              <w:top w:val="single" w:sz="4" w:space="0" w:color="auto"/>
              <w:left w:val="nil"/>
              <w:bottom w:val="single" w:sz="4" w:space="0" w:color="auto"/>
              <w:right w:val="single" w:sz="4" w:space="0" w:color="auto"/>
            </w:tcBorders>
            <w:shd w:val="clear" w:color="auto" w:fill="auto"/>
          </w:tcPr>
          <w:p w14:paraId="6AAF59F4" w14:textId="64201D5F" w:rsidR="006B71C7" w:rsidRPr="00D45DDB" w:rsidRDefault="006B71C7" w:rsidP="006B71C7">
            <w:pPr>
              <w:keepNext/>
              <w:numPr>
                <w:ilvl w:val="2"/>
                <w:numId w:val="0"/>
              </w:numPr>
              <w:spacing w:before="60" w:after="60" w:line="240" w:lineRule="auto"/>
              <w:jc w:val="left"/>
              <w:rPr>
                <w:ins w:id="3703" w:author="Gert Morlion" w:date="2024-08-26T14:13:00Z"/>
                <w:rFonts w:cs="Arial"/>
                <w:bCs/>
                <w:sz w:val="16"/>
                <w:szCs w:val="16"/>
                <w:lang w:eastAsia="en-US"/>
              </w:rPr>
            </w:pPr>
            <w:ins w:id="3704" w:author="Bernd Birklhuber" w:date="2025-03-07T13:50:00Z">
              <w:r w:rsidRPr="00D45DDB">
                <w:rPr>
                  <w:rFonts w:cs="Arial"/>
                  <w:bCs/>
                  <w:sz w:val="16"/>
                  <w:szCs w:val="16"/>
                  <w:lang w:eastAsia="en-US"/>
                </w:rPr>
                <w:t>The purpose of the supporting resource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41AE325" w14:textId="3F13BF6C" w:rsidR="006B71C7" w:rsidRPr="00D45DDB" w:rsidRDefault="006B71C7" w:rsidP="006B71C7">
            <w:pPr>
              <w:pStyle w:val="berschrift3"/>
              <w:numPr>
                <w:ilvl w:val="2"/>
                <w:numId w:val="0"/>
              </w:numPr>
              <w:ind w:left="720" w:hanging="720"/>
              <w:jc w:val="both"/>
              <w:rPr>
                <w:ins w:id="3705" w:author="Gert Morlion" w:date="2024-08-26T14:13:00Z"/>
                <w:rFonts w:cs="Arial"/>
                <w:b w:val="0"/>
                <w:sz w:val="16"/>
                <w:szCs w:val="16"/>
              </w:rPr>
            </w:pPr>
            <w:ins w:id="3706" w:author="Bernd Birklhuber" w:date="2025-03-07T13:50:00Z">
              <w:r w:rsidRPr="00D45DDB">
                <w:rPr>
                  <w:rFonts w:cs="Arial"/>
                  <w:b w:val="0"/>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688E5CB" w14:textId="73A35A03" w:rsidR="006B71C7" w:rsidRPr="00D45DDB" w:rsidRDefault="006B71C7" w:rsidP="00D45DDB">
            <w:pPr>
              <w:pStyle w:val="berschrift3"/>
              <w:numPr>
                <w:ilvl w:val="2"/>
                <w:numId w:val="0"/>
              </w:numPr>
              <w:tabs>
                <w:tab w:val="clear" w:pos="660"/>
              </w:tabs>
              <w:jc w:val="both"/>
              <w:rPr>
                <w:ins w:id="3707" w:author="Gert Morlion" w:date="2024-08-26T14:13:00Z"/>
                <w:rFonts w:cs="Arial"/>
                <w:b w:val="0"/>
                <w:sz w:val="16"/>
                <w:szCs w:val="16"/>
              </w:rPr>
            </w:pPr>
            <w:ins w:id="3708" w:author="Bernd Birklhuber" w:date="2025-03-07T13:50:00Z">
              <w:r w:rsidRPr="00D45DDB">
                <w:rPr>
                  <w:rFonts w:cs="Arial"/>
                  <w:b w:val="0"/>
                  <w:sz w:val="16"/>
                  <w:szCs w:val="16"/>
                </w:rPr>
                <w:t>S100_ResourcePurpose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E49766" w14:textId="5CC125BE" w:rsidR="006B71C7" w:rsidRPr="00D45DDB" w:rsidRDefault="006B71C7" w:rsidP="00D45DDB">
            <w:pPr>
              <w:pStyle w:val="berschrift3"/>
              <w:numPr>
                <w:ilvl w:val="2"/>
                <w:numId w:val="0"/>
              </w:numPr>
              <w:tabs>
                <w:tab w:val="clear" w:pos="660"/>
                <w:tab w:val="clear" w:pos="880"/>
              </w:tabs>
              <w:jc w:val="both"/>
              <w:rPr>
                <w:ins w:id="3709" w:author="Gert Morlion" w:date="2024-08-26T14:13:00Z"/>
                <w:rFonts w:cs="Arial"/>
                <w:b w:val="0"/>
                <w:sz w:val="16"/>
                <w:szCs w:val="16"/>
              </w:rPr>
            </w:pPr>
            <w:ins w:id="3710" w:author="Bernd Birklhuber" w:date="2025-03-07T13:50:00Z">
              <w:r w:rsidRPr="00D45DDB">
                <w:rPr>
                  <w:rFonts w:cs="Arial"/>
                  <w:b w:val="0"/>
                  <w:sz w:val="16"/>
                  <w:szCs w:val="16"/>
                </w:rPr>
                <w:t>Identifies how the supporting resource is used</w:t>
              </w:r>
            </w:ins>
          </w:p>
        </w:tc>
      </w:tr>
    </w:tbl>
    <w:p w14:paraId="6BDCF273" w14:textId="77777777" w:rsidR="00B42090" w:rsidRPr="00D22CCD" w:rsidRDefault="00B42090" w:rsidP="00B42090">
      <w:r w:rsidRPr="00D22CCD">
        <w:t xml:space="preserve">NOTE: The optional S-100 field </w:t>
      </w:r>
      <w:r w:rsidRPr="00D22CCD">
        <w:rPr>
          <w:i/>
        </w:rPr>
        <w:t>otherDataTypeDescription</w:t>
      </w:r>
      <w:r w:rsidRPr="00D22CCD">
        <w:t xml:space="preserve"> is not allowed in S-</w:t>
      </w:r>
      <w:r w:rsidR="00514B73">
        <w:t>4</w:t>
      </w:r>
      <w:r w:rsidRPr="00D22CCD">
        <w:t>01.</w:t>
      </w:r>
    </w:p>
    <w:p w14:paraId="164E0431" w14:textId="77777777" w:rsidR="00B42090" w:rsidRPr="00D22CCD" w:rsidRDefault="00B42090" w:rsidP="00B42090"/>
    <w:p w14:paraId="4A037A2E" w14:textId="42B5FAA2" w:rsidR="00453023" w:rsidRPr="00D22CCD" w:rsidRDefault="007260E2">
      <w:pPr>
        <w:pStyle w:val="berschrift4"/>
      </w:pPr>
      <w:del w:id="3711" w:author="Bernd Birklhuber" w:date="2025-03-07T14:03:00Z">
        <w:r w:rsidRPr="00D22CCD" w:rsidDel="00D8703E">
          <w:rPr>
            <w:b w:val="0"/>
            <w:bCs w:val="0"/>
          </w:rPr>
          <w:delText>S401</w:delText>
        </w:r>
      </w:del>
      <w:ins w:id="3712" w:author="Bernd Birklhuber" w:date="2025-03-07T14:03:00Z">
        <w:r w:rsidR="00D8703E" w:rsidRPr="00D22CCD">
          <w:rPr>
            <w:b w:val="0"/>
            <w:bCs w:val="0"/>
          </w:rPr>
          <w:t>S</w:t>
        </w:r>
      </w:ins>
      <w:ins w:id="3713" w:author="Bernd Birklhuber" w:date="2025-03-07T14:04:00Z">
        <w:r w:rsidR="00D8703E">
          <w:rPr>
            <w:b w:val="0"/>
            <w:bCs w:val="0"/>
          </w:rPr>
          <w:t>1</w:t>
        </w:r>
      </w:ins>
      <w:ins w:id="3714" w:author="Bernd Birklhuber" w:date="2025-03-07T14:03:00Z">
        <w:r w:rsidR="00D8703E">
          <w:rPr>
            <w:b w:val="0"/>
            <w:bCs w:val="0"/>
          </w:rPr>
          <w:t>00</w:t>
        </w:r>
      </w:ins>
      <w:r w:rsidRPr="00D22CCD">
        <w:t>_Support</w:t>
      </w:r>
      <w:ins w:id="3715" w:author="Bernd Birklhuber" w:date="2025-03-07T14:04:00Z">
        <w:r w:rsidR="00D8703E">
          <w:t>File</w:t>
        </w:r>
      </w:ins>
      <w:r w:rsidRPr="00D22CCD">
        <w:t>Format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5670"/>
      </w:tblGrid>
      <w:tr w:rsidR="009F1D70" w:rsidRPr="00D22CCD" w14:paraId="075AC6B6" w14:textId="77777777" w:rsidTr="009F1D70">
        <w:trPr>
          <w:trHeight w:val="289"/>
        </w:trPr>
        <w:tc>
          <w:tcPr>
            <w:tcW w:w="1080" w:type="dxa"/>
            <w:vAlign w:val="center"/>
          </w:tcPr>
          <w:p w14:paraId="0273214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15CFC60F"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5EEDE23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vAlign w:val="center"/>
          </w:tcPr>
          <w:p w14:paraId="670BAA92" w14:textId="77777777" w:rsidR="009F1D70" w:rsidRPr="00D22CCD" w:rsidRDefault="009F1D70">
            <w:pPr>
              <w:suppressAutoHyphens/>
              <w:snapToGrid w:val="0"/>
              <w:spacing w:after="0" w:line="240" w:lineRule="auto"/>
              <w:jc w:val="center"/>
              <w:rPr>
                <w:b/>
                <w:sz w:val="16"/>
                <w:szCs w:val="16"/>
                <w:lang w:eastAsia="ar-SA"/>
              </w:rPr>
            </w:pPr>
            <w:r w:rsidRPr="00D22CCD">
              <w:rPr>
                <w:b/>
                <w:sz w:val="16"/>
                <w:szCs w:val="16"/>
                <w:lang w:eastAsia="ar-SA"/>
              </w:rPr>
              <w:t>Mult</w:t>
            </w:r>
          </w:p>
        </w:tc>
        <w:tc>
          <w:tcPr>
            <w:tcW w:w="5670" w:type="dxa"/>
            <w:vAlign w:val="center"/>
          </w:tcPr>
          <w:p w14:paraId="7E65181B"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Remarks</w:t>
            </w:r>
          </w:p>
        </w:tc>
      </w:tr>
      <w:tr w:rsidR="00D8703E" w:rsidRPr="00D22CCD" w14:paraId="6E3AFA21" w14:textId="77777777" w:rsidTr="00D8703E">
        <w:trPr>
          <w:trHeight w:val="263"/>
        </w:trPr>
        <w:tc>
          <w:tcPr>
            <w:tcW w:w="1080" w:type="dxa"/>
          </w:tcPr>
          <w:p w14:paraId="4085F42E" w14:textId="0E87F9DC" w:rsidR="00D8703E" w:rsidRPr="00D22CCD" w:rsidRDefault="00D8703E" w:rsidP="00D8703E">
            <w:pPr>
              <w:suppressAutoHyphens/>
              <w:snapToGrid w:val="0"/>
              <w:spacing w:after="0" w:line="240" w:lineRule="auto"/>
              <w:rPr>
                <w:sz w:val="16"/>
                <w:szCs w:val="16"/>
                <w:lang w:eastAsia="ar-SA"/>
              </w:rPr>
            </w:pPr>
            <w:ins w:id="3716" w:author="Bernd Birklhuber" w:date="2025-03-07T14:04:00Z">
              <w:r w:rsidRPr="0076198D">
                <w:rPr>
                  <w:sz w:val="16"/>
                  <w:szCs w:val="16"/>
                  <w:lang w:eastAsia="ar-SA"/>
                </w:rPr>
                <w:t>Enumeration</w:t>
              </w:r>
            </w:ins>
          </w:p>
        </w:tc>
        <w:tc>
          <w:tcPr>
            <w:tcW w:w="3060" w:type="dxa"/>
          </w:tcPr>
          <w:p w14:paraId="6DF56E29" w14:textId="11891337" w:rsidR="00D8703E" w:rsidRPr="00D22CCD" w:rsidRDefault="00D8703E" w:rsidP="00D8703E">
            <w:pPr>
              <w:suppressAutoHyphens/>
              <w:snapToGrid w:val="0"/>
              <w:spacing w:after="0" w:line="240" w:lineRule="auto"/>
              <w:rPr>
                <w:sz w:val="16"/>
                <w:szCs w:val="16"/>
                <w:lang w:eastAsia="ar-SA"/>
              </w:rPr>
            </w:pPr>
            <w:ins w:id="3717" w:author="Bernd Birklhuber" w:date="2025-03-07T14:04:00Z">
              <w:r w:rsidRPr="00774650">
                <w:rPr>
                  <w:sz w:val="16"/>
                  <w:szCs w:val="16"/>
                  <w:lang w:eastAsia="ar-SA"/>
                </w:rPr>
                <w:t>S100_SupportFileFormat</w:t>
              </w:r>
            </w:ins>
          </w:p>
        </w:tc>
        <w:tc>
          <w:tcPr>
            <w:tcW w:w="3420" w:type="dxa"/>
          </w:tcPr>
          <w:p w14:paraId="7B9018D8" w14:textId="52B2D17D" w:rsidR="00D8703E" w:rsidRPr="00D22CCD" w:rsidRDefault="00D8703E" w:rsidP="00D8703E">
            <w:pPr>
              <w:suppressAutoHyphens/>
              <w:snapToGrid w:val="0"/>
              <w:spacing w:after="0" w:line="240" w:lineRule="auto"/>
              <w:rPr>
                <w:sz w:val="16"/>
                <w:szCs w:val="16"/>
                <w:lang w:eastAsia="ar-SA"/>
              </w:rPr>
            </w:pPr>
            <w:ins w:id="3718" w:author="Bernd Birklhuber" w:date="2025-03-07T14:04:00Z">
              <w:r w:rsidRPr="00774650">
                <w:rPr>
                  <w:sz w:val="16"/>
                  <w:szCs w:val="16"/>
                  <w:lang w:eastAsia="ar-SA"/>
                </w:rPr>
                <w:t>The format used for the support file</w:t>
              </w:r>
            </w:ins>
          </w:p>
        </w:tc>
        <w:tc>
          <w:tcPr>
            <w:tcW w:w="804" w:type="dxa"/>
          </w:tcPr>
          <w:p w14:paraId="621623B5" w14:textId="311B7E34" w:rsidR="00D8703E" w:rsidRPr="00D22CCD" w:rsidRDefault="00D8703E" w:rsidP="00D8703E">
            <w:pPr>
              <w:suppressAutoHyphens/>
              <w:snapToGrid w:val="0"/>
              <w:spacing w:after="0" w:line="240" w:lineRule="auto"/>
              <w:jc w:val="center"/>
              <w:rPr>
                <w:sz w:val="16"/>
                <w:szCs w:val="16"/>
                <w:lang w:eastAsia="ar-SA"/>
              </w:rPr>
            </w:pPr>
            <w:ins w:id="3719" w:author="Bernd Birklhuber" w:date="2025-03-07T14:04:00Z">
              <w:r w:rsidRPr="00774650">
                <w:rPr>
                  <w:sz w:val="16"/>
                  <w:szCs w:val="16"/>
                  <w:lang w:eastAsia="ar-SA"/>
                </w:rPr>
                <w:t>-</w:t>
              </w:r>
            </w:ins>
          </w:p>
        </w:tc>
        <w:tc>
          <w:tcPr>
            <w:tcW w:w="5670" w:type="dxa"/>
          </w:tcPr>
          <w:p w14:paraId="621C2EC4" w14:textId="06C569E9" w:rsidR="00D8703E" w:rsidRPr="00D22CCD" w:rsidRDefault="00D8703E" w:rsidP="00D8703E">
            <w:pPr>
              <w:suppressAutoHyphens/>
              <w:snapToGrid w:val="0"/>
              <w:spacing w:after="0" w:line="240" w:lineRule="auto"/>
              <w:rPr>
                <w:sz w:val="16"/>
                <w:szCs w:val="16"/>
                <w:lang w:eastAsia="ar-SA"/>
              </w:rPr>
            </w:pPr>
            <w:ins w:id="3720" w:author="Bernd Birklhuber" w:date="2025-03-07T14:04:00Z">
              <w:r w:rsidRPr="00774650">
                <w:rPr>
                  <w:sz w:val="16"/>
                  <w:szCs w:val="16"/>
                  <w:lang w:eastAsia="ar-SA"/>
                </w:rPr>
                <w:t xml:space="preserve">Values listed in S-100 Part </w:t>
              </w:r>
              <w:r>
                <w:rPr>
                  <w:sz w:val="16"/>
                  <w:szCs w:val="16"/>
                  <w:lang w:eastAsia="ar-SA"/>
                </w:rPr>
                <w:t>17</w:t>
              </w:r>
              <w:r w:rsidRPr="00774650">
                <w:rPr>
                  <w:sz w:val="16"/>
                  <w:szCs w:val="16"/>
                  <w:lang w:eastAsia="ar-SA"/>
                </w:rPr>
                <w:t xml:space="preserve"> but not mentioned in this table are not allowed</w:t>
              </w:r>
            </w:ins>
          </w:p>
        </w:tc>
      </w:tr>
      <w:tr w:rsidR="00D8703E" w:rsidRPr="00D22CCD" w14:paraId="412FF680" w14:textId="77777777" w:rsidTr="00D8703E">
        <w:trPr>
          <w:trHeight w:val="263"/>
        </w:trPr>
        <w:tc>
          <w:tcPr>
            <w:tcW w:w="1080" w:type="dxa"/>
          </w:tcPr>
          <w:p w14:paraId="679AB787" w14:textId="5E7CBB07" w:rsidR="00D8703E" w:rsidRPr="00D22CCD" w:rsidRDefault="00D8703E" w:rsidP="00D8703E">
            <w:pPr>
              <w:suppressAutoHyphens/>
              <w:snapToGrid w:val="0"/>
              <w:spacing w:after="0" w:line="240" w:lineRule="auto"/>
              <w:rPr>
                <w:sz w:val="16"/>
                <w:szCs w:val="16"/>
                <w:lang w:eastAsia="ar-SA"/>
              </w:rPr>
            </w:pPr>
            <w:ins w:id="3721" w:author="Bernd Birklhuber" w:date="2025-03-07T14:04:00Z">
              <w:r w:rsidRPr="00774650">
                <w:rPr>
                  <w:sz w:val="16"/>
                  <w:szCs w:val="16"/>
                  <w:lang w:eastAsia="ar-SA"/>
                </w:rPr>
                <w:t>Value</w:t>
              </w:r>
            </w:ins>
          </w:p>
        </w:tc>
        <w:tc>
          <w:tcPr>
            <w:tcW w:w="3060" w:type="dxa"/>
          </w:tcPr>
          <w:p w14:paraId="357F937B" w14:textId="721FDBE6" w:rsidR="00D8703E" w:rsidRPr="00D22CCD" w:rsidRDefault="00D8703E" w:rsidP="00D8703E">
            <w:pPr>
              <w:suppressAutoHyphens/>
              <w:snapToGrid w:val="0"/>
              <w:spacing w:after="0" w:line="240" w:lineRule="auto"/>
              <w:rPr>
                <w:sz w:val="16"/>
                <w:szCs w:val="16"/>
                <w:lang w:eastAsia="ar-SA"/>
              </w:rPr>
            </w:pPr>
            <w:commentRangeStart w:id="3722"/>
            <w:ins w:id="3723" w:author="Bernd Birklhuber" w:date="2025-03-07T14:04:00Z">
              <w:r>
                <w:rPr>
                  <w:sz w:val="16"/>
                  <w:szCs w:val="16"/>
                  <w:lang w:eastAsia="ar-SA"/>
                </w:rPr>
                <w:t>TXT_UTF-8</w:t>
              </w:r>
            </w:ins>
            <w:commentRangeEnd w:id="3722"/>
            <w:ins w:id="3724" w:author="Bernd Birklhuber" w:date="2025-03-07T14:06:00Z">
              <w:r>
                <w:rPr>
                  <w:rStyle w:val="Kommentarzeichen"/>
                </w:rPr>
                <w:commentReference w:id="3722"/>
              </w:r>
            </w:ins>
          </w:p>
        </w:tc>
        <w:tc>
          <w:tcPr>
            <w:tcW w:w="3420" w:type="dxa"/>
          </w:tcPr>
          <w:p w14:paraId="7A499C90" w14:textId="4B43F706" w:rsidR="00D8703E" w:rsidRPr="00D22CCD" w:rsidRDefault="00D8703E" w:rsidP="00D8703E">
            <w:pPr>
              <w:suppressAutoHyphens/>
              <w:snapToGrid w:val="0"/>
              <w:spacing w:after="0" w:line="240" w:lineRule="auto"/>
              <w:rPr>
                <w:sz w:val="16"/>
                <w:szCs w:val="16"/>
                <w:lang w:eastAsia="ar-SA"/>
              </w:rPr>
            </w:pPr>
            <w:ins w:id="3725" w:author="Bernd Birklhuber" w:date="2025-03-07T14:04:00Z">
              <w:r>
                <w:rPr>
                  <w:sz w:val="16"/>
                  <w:szCs w:val="16"/>
                </w:rPr>
                <w:t>UTF-8 text excluding control codes</w:t>
              </w:r>
            </w:ins>
          </w:p>
        </w:tc>
        <w:tc>
          <w:tcPr>
            <w:tcW w:w="804" w:type="dxa"/>
          </w:tcPr>
          <w:p w14:paraId="75083A11" w14:textId="09686D63" w:rsidR="00D8703E" w:rsidRPr="00D22CCD" w:rsidRDefault="00D8703E" w:rsidP="00D8703E">
            <w:pPr>
              <w:suppressAutoHyphens/>
              <w:snapToGrid w:val="0"/>
              <w:spacing w:after="0" w:line="240" w:lineRule="auto"/>
              <w:jc w:val="center"/>
              <w:rPr>
                <w:sz w:val="16"/>
                <w:szCs w:val="16"/>
                <w:lang w:eastAsia="ar-SA"/>
              </w:rPr>
            </w:pPr>
            <w:ins w:id="3726" w:author="Bernd Birklhuber" w:date="2025-03-07T14:04:00Z">
              <w:r w:rsidRPr="00E035EC">
                <w:rPr>
                  <w:bCs/>
                  <w:sz w:val="16"/>
                  <w:szCs w:val="16"/>
                  <w:lang w:eastAsia="ar-SA"/>
                </w:rPr>
                <w:t>1</w:t>
              </w:r>
            </w:ins>
          </w:p>
        </w:tc>
        <w:tc>
          <w:tcPr>
            <w:tcW w:w="5670" w:type="dxa"/>
          </w:tcPr>
          <w:p w14:paraId="7BC7F5DC" w14:textId="06391808" w:rsidR="00D8703E" w:rsidRPr="00D22CCD" w:rsidRDefault="00D8703E" w:rsidP="00D8703E">
            <w:pPr>
              <w:suppressAutoHyphens/>
              <w:snapToGrid w:val="0"/>
              <w:spacing w:after="0" w:line="240" w:lineRule="auto"/>
              <w:rPr>
                <w:sz w:val="16"/>
                <w:szCs w:val="16"/>
                <w:lang w:eastAsia="ar-SA"/>
              </w:rPr>
            </w:pPr>
            <w:ins w:id="3727" w:author="Bernd Birklhuber" w:date="2025-03-07T14:04: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D8703E" w:rsidRPr="00D22CCD" w14:paraId="79102524" w14:textId="77777777" w:rsidTr="00D8703E">
        <w:trPr>
          <w:trHeight w:val="263"/>
        </w:trPr>
        <w:tc>
          <w:tcPr>
            <w:tcW w:w="1080" w:type="dxa"/>
          </w:tcPr>
          <w:p w14:paraId="267C6DA7" w14:textId="42C72FC8" w:rsidR="00D8703E" w:rsidRPr="00D22CCD" w:rsidRDefault="00D8703E" w:rsidP="00D8703E">
            <w:pPr>
              <w:suppressAutoHyphens/>
              <w:snapToGrid w:val="0"/>
              <w:spacing w:after="0" w:line="240" w:lineRule="auto"/>
              <w:rPr>
                <w:sz w:val="16"/>
                <w:szCs w:val="16"/>
                <w:lang w:eastAsia="ar-SA"/>
              </w:rPr>
            </w:pPr>
            <w:ins w:id="3728" w:author="Bernd Birklhuber" w:date="2025-03-07T14:05:00Z">
              <w:r w:rsidRPr="00774650">
                <w:rPr>
                  <w:sz w:val="16"/>
                  <w:szCs w:val="16"/>
                  <w:lang w:eastAsia="ar-SA"/>
                </w:rPr>
                <w:t>Value</w:t>
              </w:r>
            </w:ins>
          </w:p>
        </w:tc>
        <w:tc>
          <w:tcPr>
            <w:tcW w:w="3060" w:type="dxa"/>
          </w:tcPr>
          <w:p w14:paraId="0E876A99" w14:textId="6E80F574" w:rsidR="00D8703E" w:rsidRPr="00D22CCD" w:rsidDel="00A25964" w:rsidRDefault="00D8703E" w:rsidP="00D8703E">
            <w:pPr>
              <w:suppressAutoHyphens/>
              <w:snapToGrid w:val="0"/>
              <w:spacing w:after="0" w:line="240" w:lineRule="auto"/>
              <w:rPr>
                <w:sz w:val="16"/>
                <w:szCs w:val="16"/>
                <w:lang w:eastAsia="ar-SA"/>
              </w:rPr>
            </w:pPr>
            <w:ins w:id="3729" w:author="Bernd Birklhuber" w:date="2025-03-07T14:05:00Z">
              <w:r w:rsidRPr="00774650">
                <w:rPr>
                  <w:sz w:val="16"/>
                  <w:szCs w:val="16"/>
                  <w:lang w:eastAsia="ar-SA"/>
                </w:rPr>
                <w:t>TIFF</w:t>
              </w:r>
            </w:ins>
          </w:p>
        </w:tc>
        <w:tc>
          <w:tcPr>
            <w:tcW w:w="3420" w:type="dxa"/>
          </w:tcPr>
          <w:p w14:paraId="7C113BA2" w14:textId="64554F43" w:rsidR="00D8703E" w:rsidRPr="00D22CCD" w:rsidRDefault="00D8703E" w:rsidP="00D8703E">
            <w:pPr>
              <w:suppressAutoHyphens/>
              <w:snapToGrid w:val="0"/>
              <w:spacing w:after="0" w:line="240" w:lineRule="auto"/>
              <w:rPr>
                <w:sz w:val="16"/>
                <w:szCs w:val="16"/>
                <w:lang w:eastAsia="ar-SA"/>
              </w:rPr>
            </w:pPr>
            <w:ins w:id="3730" w:author="Bernd Birklhuber" w:date="2025-03-07T14:05:00Z">
              <w:r>
                <w:rPr>
                  <w:sz w:val="16"/>
                  <w:szCs w:val="16"/>
                </w:rPr>
                <w:t>Tagged Image File Format</w:t>
              </w:r>
            </w:ins>
          </w:p>
        </w:tc>
        <w:tc>
          <w:tcPr>
            <w:tcW w:w="804" w:type="dxa"/>
          </w:tcPr>
          <w:p w14:paraId="3C299DB4" w14:textId="37CE9B60" w:rsidR="00D8703E" w:rsidRDefault="00D8703E" w:rsidP="00D8703E">
            <w:pPr>
              <w:suppressAutoHyphens/>
              <w:snapToGrid w:val="0"/>
              <w:spacing w:after="0" w:line="240" w:lineRule="auto"/>
              <w:jc w:val="center"/>
              <w:rPr>
                <w:sz w:val="16"/>
                <w:szCs w:val="16"/>
                <w:lang w:eastAsia="ar-SA"/>
              </w:rPr>
            </w:pPr>
            <w:ins w:id="3731" w:author="Bernd Birklhuber" w:date="2025-03-07T14:05:00Z">
              <w:r w:rsidRPr="00E035EC">
                <w:rPr>
                  <w:bCs/>
                  <w:sz w:val="16"/>
                  <w:szCs w:val="16"/>
                  <w:lang w:eastAsia="ar-SA"/>
                </w:rPr>
                <w:t>7</w:t>
              </w:r>
            </w:ins>
          </w:p>
        </w:tc>
        <w:tc>
          <w:tcPr>
            <w:tcW w:w="5670" w:type="dxa"/>
          </w:tcPr>
          <w:p w14:paraId="2393D2F1" w14:textId="0C2B8A25" w:rsidR="00D8703E" w:rsidRPr="00D22CCD" w:rsidRDefault="00D8703E" w:rsidP="00D8703E">
            <w:pPr>
              <w:suppressAutoHyphens/>
              <w:snapToGrid w:val="0"/>
              <w:spacing w:after="0" w:line="240" w:lineRule="auto"/>
              <w:rPr>
                <w:sz w:val="16"/>
                <w:szCs w:val="16"/>
                <w:lang w:eastAsia="ar-SA"/>
              </w:rPr>
            </w:pPr>
            <w:ins w:id="3732" w:author="Bernd Birklhuber" w:date="2025-03-07T14:05: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D8703E" w:rsidRPr="00D22CCD" w14:paraId="6D9EB8AA" w14:textId="77777777" w:rsidTr="00D8703E">
        <w:trPr>
          <w:trHeight w:val="263"/>
        </w:trPr>
        <w:tc>
          <w:tcPr>
            <w:tcW w:w="1080" w:type="dxa"/>
            <w:vAlign w:val="center"/>
          </w:tcPr>
          <w:p w14:paraId="681076D2" w14:textId="4D3FCB93" w:rsidR="00D8703E" w:rsidRPr="00D22CCD" w:rsidRDefault="00D8703E" w:rsidP="00D8703E">
            <w:pPr>
              <w:suppressAutoHyphens/>
              <w:snapToGrid w:val="0"/>
              <w:spacing w:after="0" w:line="240" w:lineRule="auto"/>
              <w:rPr>
                <w:sz w:val="16"/>
                <w:szCs w:val="16"/>
                <w:lang w:eastAsia="ar-SA"/>
              </w:rPr>
            </w:pPr>
            <w:ins w:id="3733" w:author="Bernd Birklhuber" w:date="2025-03-07T14:05:00Z">
              <w:r>
                <w:rPr>
                  <w:sz w:val="16"/>
                  <w:szCs w:val="16"/>
                  <w:lang w:eastAsia="ar-SA"/>
                </w:rPr>
                <w:t>Value</w:t>
              </w:r>
            </w:ins>
          </w:p>
        </w:tc>
        <w:tc>
          <w:tcPr>
            <w:tcW w:w="3060" w:type="dxa"/>
            <w:vAlign w:val="center"/>
          </w:tcPr>
          <w:p w14:paraId="5AAB4CD3" w14:textId="69361C29" w:rsidR="00D8703E" w:rsidRPr="00D22CCD" w:rsidRDefault="00D8703E" w:rsidP="00D8703E">
            <w:pPr>
              <w:suppressAutoHyphens/>
              <w:snapToGrid w:val="0"/>
              <w:spacing w:after="0" w:line="240" w:lineRule="auto"/>
              <w:rPr>
                <w:sz w:val="16"/>
                <w:szCs w:val="16"/>
                <w:lang w:eastAsia="ar-SA"/>
              </w:rPr>
            </w:pPr>
            <w:ins w:id="3734" w:author="Bernd Birklhuber" w:date="2025-03-07T14:05:00Z">
              <w:r>
                <w:rPr>
                  <w:sz w:val="16"/>
                  <w:szCs w:val="16"/>
                  <w:lang w:eastAsia="ar-SA"/>
                </w:rPr>
                <w:t>JPEG2000</w:t>
              </w:r>
            </w:ins>
          </w:p>
        </w:tc>
        <w:tc>
          <w:tcPr>
            <w:tcW w:w="3420" w:type="dxa"/>
          </w:tcPr>
          <w:p w14:paraId="78AF2220" w14:textId="7DFFFDEC" w:rsidR="00D8703E" w:rsidRPr="00D22CCD" w:rsidRDefault="00D8703E" w:rsidP="00D8703E">
            <w:pPr>
              <w:suppressAutoHyphens/>
              <w:snapToGrid w:val="0"/>
              <w:spacing w:after="0" w:line="240" w:lineRule="auto"/>
              <w:rPr>
                <w:sz w:val="16"/>
                <w:szCs w:val="16"/>
                <w:lang w:eastAsia="ar-SA"/>
              </w:rPr>
            </w:pPr>
            <w:ins w:id="3735" w:author="Bernd Birklhuber" w:date="2025-03-07T14:05:00Z">
              <w:r w:rsidRPr="00D8703E">
                <w:rPr>
                  <w:sz w:val="16"/>
                  <w:szCs w:val="16"/>
                  <w:lang w:eastAsia="ar-SA"/>
                </w:rPr>
                <w:t>JPEG2000 format</w:t>
              </w:r>
            </w:ins>
          </w:p>
        </w:tc>
        <w:tc>
          <w:tcPr>
            <w:tcW w:w="804" w:type="dxa"/>
          </w:tcPr>
          <w:p w14:paraId="71BD1FE8" w14:textId="613E840B" w:rsidR="00D8703E" w:rsidRPr="00D22CCD" w:rsidRDefault="00D8703E" w:rsidP="00D8703E">
            <w:pPr>
              <w:suppressAutoHyphens/>
              <w:snapToGrid w:val="0"/>
              <w:spacing w:after="0" w:line="240" w:lineRule="auto"/>
              <w:jc w:val="center"/>
              <w:rPr>
                <w:sz w:val="16"/>
                <w:szCs w:val="16"/>
                <w:lang w:eastAsia="ar-SA"/>
              </w:rPr>
            </w:pPr>
            <w:ins w:id="3736" w:author="Bernd Birklhuber" w:date="2025-03-07T14:06:00Z">
              <w:r>
                <w:rPr>
                  <w:sz w:val="16"/>
                  <w:szCs w:val="16"/>
                  <w:lang w:eastAsia="ar-SA"/>
                </w:rPr>
                <w:t>2</w:t>
              </w:r>
            </w:ins>
          </w:p>
        </w:tc>
        <w:tc>
          <w:tcPr>
            <w:tcW w:w="5670" w:type="dxa"/>
          </w:tcPr>
          <w:p w14:paraId="1DB6170B" w14:textId="074F9097" w:rsidR="00D8703E" w:rsidRPr="00D22CCD" w:rsidRDefault="00D8703E" w:rsidP="00D8703E">
            <w:pPr>
              <w:suppressAutoHyphens/>
              <w:snapToGrid w:val="0"/>
              <w:spacing w:after="0" w:line="240" w:lineRule="auto"/>
              <w:rPr>
                <w:sz w:val="16"/>
                <w:szCs w:val="16"/>
                <w:lang w:eastAsia="ar-SA"/>
              </w:rPr>
            </w:pPr>
            <w:ins w:id="3737" w:author="Bernd Birklhuber" w:date="2025-03-07T14:06:00Z">
              <w:r w:rsidRPr="00D8703E">
                <w:rPr>
                  <w:sz w:val="16"/>
                  <w:szCs w:val="16"/>
                  <w:lang w:eastAsia="ar-SA"/>
                </w:rPr>
                <w:t>ISO 15444</w:t>
              </w:r>
            </w:ins>
          </w:p>
        </w:tc>
      </w:tr>
    </w:tbl>
    <w:p w14:paraId="1BA31EA0" w14:textId="2495AED0" w:rsidR="00453023" w:rsidRDefault="00453023">
      <w:pPr>
        <w:rPr>
          <w:ins w:id="3738" w:author="Bernd Birklhuber" w:date="2025-03-07T14:07:00Z"/>
        </w:rPr>
      </w:pPr>
    </w:p>
    <w:p w14:paraId="47578DCD" w14:textId="77777777" w:rsidR="00D8703E" w:rsidRPr="00774650" w:rsidRDefault="00D8703E" w:rsidP="00D8703E">
      <w:pPr>
        <w:pStyle w:val="berschrift4"/>
        <w:tabs>
          <w:tab w:val="clear" w:pos="940"/>
          <w:tab w:val="clear" w:pos="1140"/>
          <w:tab w:val="clear" w:pos="1360"/>
          <w:tab w:val="left" w:pos="993"/>
        </w:tabs>
        <w:spacing w:before="120" w:after="120" w:line="240" w:lineRule="auto"/>
        <w:ind w:left="993" w:hanging="993"/>
        <w:rPr>
          <w:ins w:id="3739" w:author="Bernd Birklhuber" w:date="2025-03-07T14:08:00Z"/>
        </w:rPr>
      </w:pPr>
      <w:ins w:id="3740" w:author="Bernd Birklhuber" w:date="2025-03-07T14:08:00Z">
        <w:r w:rsidRPr="00774650">
          <w:t>S100_SupportFile</w:t>
        </w:r>
        <w:r>
          <w:t>RevisionStatus</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703E" w:rsidRPr="00774650" w14:paraId="0138E54B" w14:textId="77777777" w:rsidTr="00D8703E">
        <w:trPr>
          <w:cantSplit/>
          <w:ins w:id="3741" w:author="Bernd Birklhuber" w:date="2025-03-07T14:08:00Z"/>
        </w:trPr>
        <w:tc>
          <w:tcPr>
            <w:tcW w:w="1159" w:type="dxa"/>
            <w:shd w:val="clear" w:color="auto" w:fill="D9D9D9"/>
          </w:tcPr>
          <w:p w14:paraId="04E7CCBD" w14:textId="77777777" w:rsidR="00D8703E" w:rsidRPr="00774650" w:rsidRDefault="00D8703E" w:rsidP="00F82395">
            <w:pPr>
              <w:suppressAutoHyphens/>
              <w:snapToGrid w:val="0"/>
              <w:spacing w:before="60" w:after="60" w:line="240" w:lineRule="auto"/>
              <w:rPr>
                <w:ins w:id="3742" w:author="Bernd Birklhuber" w:date="2025-03-07T14:08:00Z"/>
                <w:b/>
                <w:bCs/>
                <w:sz w:val="16"/>
                <w:szCs w:val="16"/>
                <w:lang w:eastAsia="ar-SA"/>
              </w:rPr>
            </w:pPr>
            <w:ins w:id="3743" w:author="Bernd Birklhuber" w:date="2025-03-07T14:08:00Z">
              <w:r>
                <w:rPr>
                  <w:b/>
                  <w:sz w:val="16"/>
                  <w:szCs w:val="16"/>
                  <w:lang w:eastAsia="ar-SA"/>
                </w:rPr>
                <w:t>Item</w:t>
              </w:r>
            </w:ins>
          </w:p>
        </w:tc>
        <w:tc>
          <w:tcPr>
            <w:tcW w:w="3070" w:type="dxa"/>
            <w:shd w:val="clear" w:color="auto" w:fill="D9D9D9"/>
          </w:tcPr>
          <w:p w14:paraId="4BA62B47" w14:textId="77777777" w:rsidR="00D8703E" w:rsidRPr="00774650" w:rsidRDefault="00D8703E" w:rsidP="00F82395">
            <w:pPr>
              <w:suppressAutoHyphens/>
              <w:snapToGrid w:val="0"/>
              <w:spacing w:before="60" w:after="60" w:line="240" w:lineRule="auto"/>
              <w:rPr>
                <w:ins w:id="3744" w:author="Bernd Birklhuber" w:date="2025-03-07T14:08:00Z"/>
                <w:b/>
                <w:bCs/>
                <w:sz w:val="16"/>
                <w:szCs w:val="16"/>
                <w:lang w:eastAsia="ar-SA"/>
              </w:rPr>
            </w:pPr>
            <w:ins w:id="3745" w:author="Bernd Birklhuber" w:date="2025-03-07T14:08:00Z">
              <w:r w:rsidRPr="00774650">
                <w:rPr>
                  <w:b/>
                  <w:sz w:val="16"/>
                  <w:szCs w:val="16"/>
                  <w:lang w:eastAsia="ar-SA"/>
                </w:rPr>
                <w:t>Name</w:t>
              </w:r>
            </w:ins>
          </w:p>
        </w:tc>
        <w:tc>
          <w:tcPr>
            <w:tcW w:w="3529" w:type="dxa"/>
            <w:shd w:val="clear" w:color="auto" w:fill="D9D9D9"/>
          </w:tcPr>
          <w:p w14:paraId="40D71A9C" w14:textId="77777777" w:rsidR="00D8703E" w:rsidRPr="00774650" w:rsidRDefault="00D8703E" w:rsidP="00F82395">
            <w:pPr>
              <w:suppressAutoHyphens/>
              <w:snapToGrid w:val="0"/>
              <w:spacing w:before="60" w:after="60" w:line="240" w:lineRule="auto"/>
              <w:rPr>
                <w:ins w:id="3746" w:author="Bernd Birklhuber" w:date="2025-03-07T14:08:00Z"/>
                <w:b/>
                <w:bCs/>
                <w:sz w:val="16"/>
                <w:szCs w:val="16"/>
                <w:lang w:eastAsia="ar-SA"/>
              </w:rPr>
            </w:pPr>
            <w:ins w:id="3747" w:author="Bernd Birklhuber" w:date="2025-03-07T14:08:00Z">
              <w:r w:rsidRPr="00774650">
                <w:rPr>
                  <w:b/>
                  <w:sz w:val="16"/>
                  <w:szCs w:val="16"/>
                  <w:lang w:eastAsia="ar-SA"/>
                </w:rPr>
                <w:t>Description</w:t>
              </w:r>
            </w:ins>
          </w:p>
        </w:tc>
        <w:tc>
          <w:tcPr>
            <w:tcW w:w="850" w:type="dxa"/>
            <w:shd w:val="clear" w:color="auto" w:fill="D9D9D9"/>
          </w:tcPr>
          <w:p w14:paraId="1724A805" w14:textId="77777777" w:rsidR="00D8703E" w:rsidRPr="00774650" w:rsidRDefault="00D8703E" w:rsidP="00F82395">
            <w:pPr>
              <w:suppressAutoHyphens/>
              <w:snapToGrid w:val="0"/>
              <w:spacing w:before="60" w:after="60" w:line="240" w:lineRule="auto"/>
              <w:jc w:val="center"/>
              <w:rPr>
                <w:ins w:id="3748" w:author="Bernd Birklhuber" w:date="2025-03-07T14:08:00Z"/>
                <w:b/>
                <w:bCs/>
                <w:sz w:val="16"/>
                <w:szCs w:val="16"/>
                <w:lang w:eastAsia="ar-SA"/>
              </w:rPr>
            </w:pPr>
            <w:ins w:id="3749" w:author="Bernd Birklhuber" w:date="2025-03-07T14:08:00Z">
              <w:r w:rsidRPr="00774650">
                <w:rPr>
                  <w:b/>
                  <w:sz w:val="16"/>
                  <w:szCs w:val="16"/>
                  <w:lang w:eastAsia="ar-SA"/>
                </w:rPr>
                <w:t>Code</w:t>
              </w:r>
            </w:ins>
          </w:p>
        </w:tc>
        <w:tc>
          <w:tcPr>
            <w:tcW w:w="5726" w:type="dxa"/>
            <w:shd w:val="clear" w:color="auto" w:fill="D9D9D9"/>
          </w:tcPr>
          <w:p w14:paraId="744E7705" w14:textId="77777777" w:rsidR="00D8703E" w:rsidRPr="00774650" w:rsidRDefault="00D8703E" w:rsidP="00F82395">
            <w:pPr>
              <w:suppressAutoHyphens/>
              <w:snapToGrid w:val="0"/>
              <w:spacing w:before="60" w:after="60" w:line="240" w:lineRule="auto"/>
              <w:rPr>
                <w:ins w:id="3750" w:author="Bernd Birklhuber" w:date="2025-03-07T14:08:00Z"/>
                <w:b/>
                <w:bCs/>
                <w:sz w:val="16"/>
                <w:szCs w:val="16"/>
                <w:lang w:eastAsia="ar-SA"/>
              </w:rPr>
            </w:pPr>
            <w:ins w:id="3751" w:author="Bernd Birklhuber" w:date="2025-03-07T14:08:00Z">
              <w:r w:rsidRPr="00774650">
                <w:rPr>
                  <w:b/>
                  <w:sz w:val="16"/>
                  <w:szCs w:val="16"/>
                  <w:lang w:eastAsia="ar-SA"/>
                </w:rPr>
                <w:t>Remarks</w:t>
              </w:r>
            </w:ins>
          </w:p>
        </w:tc>
      </w:tr>
      <w:tr w:rsidR="00D8703E" w:rsidRPr="00774650" w14:paraId="52BD7126" w14:textId="77777777" w:rsidTr="00F82395">
        <w:trPr>
          <w:ins w:id="3752" w:author="Bernd Birklhuber" w:date="2025-03-07T14:08:00Z"/>
        </w:trPr>
        <w:tc>
          <w:tcPr>
            <w:tcW w:w="1159" w:type="dxa"/>
          </w:tcPr>
          <w:p w14:paraId="7EC12610" w14:textId="77777777" w:rsidR="00D8703E" w:rsidRPr="00774650" w:rsidRDefault="00D8703E" w:rsidP="00F82395">
            <w:pPr>
              <w:suppressAutoHyphens/>
              <w:snapToGrid w:val="0"/>
              <w:spacing w:before="60" w:after="60" w:line="240" w:lineRule="auto"/>
              <w:rPr>
                <w:ins w:id="3753" w:author="Bernd Birklhuber" w:date="2025-03-07T14:08:00Z"/>
                <w:b/>
                <w:bCs/>
                <w:sz w:val="16"/>
                <w:szCs w:val="16"/>
                <w:lang w:eastAsia="ar-SA"/>
              </w:rPr>
            </w:pPr>
            <w:ins w:id="3754" w:author="Bernd Birklhuber" w:date="2025-03-07T14:08:00Z">
              <w:r w:rsidRPr="00774650">
                <w:rPr>
                  <w:sz w:val="16"/>
                  <w:szCs w:val="16"/>
                  <w:lang w:eastAsia="ar-SA"/>
                </w:rPr>
                <w:t>Enumeration</w:t>
              </w:r>
            </w:ins>
          </w:p>
        </w:tc>
        <w:tc>
          <w:tcPr>
            <w:tcW w:w="3070" w:type="dxa"/>
          </w:tcPr>
          <w:p w14:paraId="52DE4061" w14:textId="77777777" w:rsidR="00D8703E" w:rsidRPr="00774650" w:rsidRDefault="00D8703E" w:rsidP="00F82395">
            <w:pPr>
              <w:suppressAutoHyphens/>
              <w:snapToGrid w:val="0"/>
              <w:spacing w:before="60" w:after="60" w:line="240" w:lineRule="auto"/>
              <w:rPr>
                <w:ins w:id="3755" w:author="Bernd Birklhuber" w:date="2025-03-07T14:08:00Z"/>
                <w:b/>
                <w:bCs/>
                <w:sz w:val="16"/>
                <w:szCs w:val="16"/>
                <w:lang w:eastAsia="ar-SA"/>
              </w:rPr>
            </w:pPr>
            <w:ins w:id="3756" w:author="Bernd Birklhuber" w:date="2025-03-07T14:08:00Z">
              <w:r w:rsidRPr="00774650">
                <w:rPr>
                  <w:sz w:val="16"/>
                  <w:szCs w:val="16"/>
                  <w:lang w:eastAsia="ar-SA"/>
                </w:rPr>
                <w:t>S100_SupportFile</w:t>
              </w:r>
              <w:r>
                <w:rPr>
                  <w:sz w:val="16"/>
                  <w:szCs w:val="16"/>
                  <w:lang w:eastAsia="ar-SA"/>
                </w:rPr>
                <w:t>RevisionStatus</w:t>
              </w:r>
            </w:ins>
          </w:p>
        </w:tc>
        <w:tc>
          <w:tcPr>
            <w:tcW w:w="3529" w:type="dxa"/>
          </w:tcPr>
          <w:p w14:paraId="3358A554" w14:textId="77777777" w:rsidR="00D8703E" w:rsidRPr="00774650" w:rsidRDefault="00D8703E" w:rsidP="00F82395">
            <w:pPr>
              <w:suppressAutoHyphens/>
              <w:snapToGrid w:val="0"/>
              <w:spacing w:before="60" w:after="60" w:line="240" w:lineRule="auto"/>
              <w:jc w:val="left"/>
              <w:rPr>
                <w:ins w:id="3757" w:author="Bernd Birklhuber" w:date="2025-03-07T14:08:00Z"/>
                <w:b/>
                <w:bCs/>
                <w:sz w:val="16"/>
                <w:szCs w:val="16"/>
                <w:lang w:eastAsia="ar-SA"/>
              </w:rPr>
            </w:pPr>
            <w:ins w:id="3758" w:author="Bernd Birklhuber" w:date="2025-03-07T14:08:00Z">
              <w:r w:rsidRPr="00774650">
                <w:rPr>
                  <w:sz w:val="16"/>
                  <w:szCs w:val="16"/>
                  <w:lang w:eastAsia="ar-SA"/>
                </w:rPr>
                <w:t>The reason for inclusion of the support file in this exchange set</w:t>
              </w:r>
            </w:ins>
          </w:p>
        </w:tc>
        <w:tc>
          <w:tcPr>
            <w:tcW w:w="850" w:type="dxa"/>
          </w:tcPr>
          <w:p w14:paraId="6ACB440E" w14:textId="77777777" w:rsidR="00D8703E" w:rsidRPr="00774650" w:rsidRDefault="00D8703E" w:rsidP="00F82395">
            <w:pPr>
              <w:suppressAutoHyphens/>
              <w:snapToGrid w:val="0"/>
              <w:spacing w:before="60" w:after="60" w:line="240" w:lineRule="auto"/>
              <w:jc w:val="center"/>
              <w:rPr>
                <w:ins w:id="3759" w:author="Bernd Birklhuber" w:date="2025-03-07T14:08:00Z"/>
                <w:b/>
                <w:bCs/>
                <w:sz w:val="16"/>
                <w:szCs w:val="16"/>
                <w:lang w:eastAsia="ar-SA"/>
              </w:rPr>
            </w:pPr>
            <w:ins w:id="3760" w:author="Bernd Birklhuber" w:date="2025-03-07T14:08:00Z">
              <w:r w:rsidRPr="00774650">
                <w:rPr>
                  <w:sz w:val="16"/>
                  <w:szCs w:val="16"/>
                  <w:lang w:eastAsia="ar-SA"/>
                </w:rPr>
                <w:t>-</w:t>
              </w:r>
            </w:ins>
          </w:p>
        </w:tc>
        <w:tc>
          <w:tcPr>
            <w:tcW w:w="5726" w:type="dxa"/>
          </w:tcPr>
          <w:p w14:paraId="12FEC44D" w14:textId="77777777" w:rsidR="00D8703E" w:rsidRPr="00774650" w:rsidRDefault="00D8703E" w:rsidP="00F82395">
            <w:pPr>
              <w:suppressAutoHyphens/>
              <w:snapToGrid w:val="0"/>
              <w:spacing w:before="60" w:after="60" w:line="240" w:lineRule="auto"/>
              <w:rPr>
                <w:ins w:id="3761" w:author="Bernd Birklhuber" w:date="2025-03-07T14:08:00Z"/>
                <w:b/>
                <w:bCs/>
                <w:sz w:val="16"/>
                <w:szCs w:val="16"/>
                <w:lang w:eastAsia="ar-SA"/>
              </w:rPr>
            </w:pPr>
            <w:ins w:id="3762" w:author="Bernd Birklhuber" w:date="2025-03-07T14:08:00Z">
              <w:r w:rsidRPr="00774650">
                <w:rPr>
                  <w:sz w:val="16"/>
                  <w:szCs w:val="16"/>
                  <w:lang w:eastAsia="ar-SA"/>
                </w:rPr>
                <w:t>-</w:t>
              </w:r>
            </w:ins>
          </w:p>
        </w:tc>
      </w:tr>
      <w:tr w:rsidR="00D8703E" w:rsidRPr="00774650" w14:paraId="54EC8C02" w14:textId="77777777" w:rsidTr="00F82395">
        <w:trPr>
          <w:ins w:id="3763" w:author="Bernd Birklhuber" w:date="2025-03-07T14:08:00Z"/>
        </w:trPr>
        <w:tc>
          <w:tcPr>
            <w:tcW w:w="1159" w:type="dxa"/>
          </w:tcPr>
          <w:p w14:paraId="48AA9AF7" w14:textId="77777777" w:rsidR="00D8703E" w:rsidRPr="00774650" w:rsidRDefault="00D8703E" w:rsidP="00F82395">
            <w:pPr>
              <w:suppressAutoHyphens/>
              <w:snapToGrid w:val="0"/>
              <w:spacing w:before="60" w:after="60" w:line="240" w:lineRule="auto"/>
              <w:rPr>
                <w:ins w:id="3764" w:author="Bernd Birklhuber" w:date="2025-03-07T14:08:00Z"/>
                <w:b/>
                <w:bCs/>
                <w:sz w:val="16"/>
                <w:szCs w:val="16"/>
                <w:lang w:eastAsia="ar-SA"/>
              </w:rPr>
            </w:pPr>
            <w:ins w:id="3765" w:author="Bernd Birklhuber" w:date="2025-03-07T14:08:00Z">
              <w:r w:rsidRPr="00774650">
                <w:rPr>
                  <w:sz w:val="16"/>
                  <w:szCs w:val="16"/>
                  <w:lang w:eastAsia="ar-SA"/>
                </w:rPr>
                <w:lastRenderedPageBreak/>
                <w:t>Value</w:t>
              </w:r>
            </w:ins>
          </w:p>
        </w:tc>
        <w:tc>
          <w:tcPr>
            <w:tcW w:w="3070" w:type="dxa"/>
          </w:tcPr>
          <w:p w14:paraId="5407DF9A" w14:textId="77777777" w:rsidR="00D8703E" w:rsidRPr="00774650" w:rsidRDefault="00D8703E" w:rsidP="00F82395">
            <w:pPr>
              <w:suppressAutoHyphens/>
              <w:snapToGrid w:val="0"/>
              <w:spacing w:before="60" w:after="60" w:line="240" w:lineRule="auto"/>
              <w:rPr>
                <w:ins w:id="3766" w:author="Bernd Birklhuber" w:date="2025-03-07T14:08:00Z"/>
                <w:b/>
                <w:bCs/>
                <w:sz w:val="16"/>
                <w:szCs w:val="16"/>
                <w:lang w:eastAsia="ar-SA"/>
              </w:rPr>
            </w:pPr>
            <w:ins w:id="3767" w:author="Bernd Birklhuber" w:date="2025-03-07T14:08:00Z">
              <w:r w:rsidRPr="00774650">
                <w:rPr>
                  <w:sz w:val="16"/>
                  <w:szCs w:val="16"/>
                  <w:lang w:eastAsia="ar-SA"/>
                </w:rPr>
                <w:t>new</w:t>
              </w:r>
            </w:ins>
          </w:p>
        </w:tc>
        <w:tc>
          <w:tcPr>
            <w:tcW w:w="3529" w:type="dxa"/>
          </w:tcPr>
          <w:p w14:paraId="4D1A0A09" w14:textId="77777777" w:rsidR="00D8703E" w:rsidRPr="00774650" w:rsidRDefault="00D8703E" w:rsidP="00F82395">
            <w:pPr>
              <w:suppressAutoHyphens/>
              <w:snapToGrid w:val="0"/>
              <w:spacing w:before="60" w:after="60" w:line="240" w:lineRule="auto"/>
              <w:jc w:val="left"/>
              <w:rPr>
                <w:ins w:id="3768" w:author="Bernd Birklhuber" w:date="2025-03-07T14:08:00Z"/>
                <w:b/>
                <w:bCs/>
                <w:sz w:val="16"/>
                <w:szCs w:val="16"/>
                <w:lang w:eastAsia="ar-SA"/>
              </w:rPr>
            </w:pPr>
            <w:ins w:id="3769" w:author="Bernd Birklhuber" w:date="2025-03-07T14:08:00Z">
              <w:r w:rsidRPr="00774650">
                <w:rPr>
                  <w:sz w:val="16"/>
                  <w:szCs w:val="16"/>
                  <w:lang w:eastAsia="ar-SA"/>
                </w:rPr>
                <w:t>A file which is new</w:t>
              </w:r>
            </w:ins>
          </w:p>
        </w:tc>
        <w:tc>
          <w:tcPr>
            <w:tcW w:w="850" w:type="dxa"/>
          </w:tcPr>
          <w:p w14:paraId="7AFFD51B" w14:textId="77777777" w:rsidR="00D8703E" w:rsidRPr="00E035EC" w:rsidRDefault="00D8703E" w:rsidP="00F82395">
            <w:pPr>
              <w:suppressAutoHyphens/>
              <w:snapToGrid w:val="0"/>
              <w:spacing w:before="60" w:after="60" w:line="240" w:lineRule="auto"/>
              <w:jc w:val="center"/>
              <w:rPr>
                <w:ins w:id="3770" w:author="Bernd Birklhuber" w:date="2025-03-07T14:08:00Z"/>
                <w:bCs/>
                <w:sz w:val="16"/>
                <w:szCs w:val="16"/>
                <w:lang w:eastAsia="ar-SA"/>
              </w:rPr>
            </w:pPr>
            <w:ins w:id="3771" w:author="Bernd Birklhuber" w:date="2025-03-07T14:08:00Z">
              <w:r w:rsidRPr="00E035EC">
                <w:rPr>
                  <w:bCs/>
                  <w:sz w:val="16"/>
                  <w:szCs w:val="16"/>
                  <w:lang w:eastAsia="ar-SA"/>
                </w:rPr>
                <w:t>1</w:t>
              </w:r>
            </w:ins>
          </w:p>
        </w:tc>
        <w:tc>
          <w:tcPr>
            <w:tcW w:w="5726" w:type="dxa"/>
          </w:tcPr>
          <w:p w14:paraId="439F64D8" w14:textId="77777777" w:rsidR="00D8703E" w:rsidRPr="00774650" w:rsidRDefault="00D8703E" w:rsidP="00F82395">
            <w:pPr>
              <w:suppressAutoHyphens/>
              <w:snapToGrid w:val="0"/>
              <w:spacing w:before="60" w:after="60" w:line="240" w:lineRule="auto"/>
              <w:jc w:val="left"/>
              <w:rPr>
                <w:ins w:id="3772" w:author="Bernd Birklhuber" w:date="2025-03-07T14:08:00Z"/>
                <w:b/>
                <w:bCs/>
                <w:sz w:val="16"/>
                <w:szCs w:val="16"/>
                <w:lang w:eastAsia="ar-SA"/>
              </w:rPr>
            </w:pPr>
            <w:ins w:id="3773" w:author="Bernd Birklhuber" w:date="2025-03-07T14:08:00Z">
              <w:r w:rsidRPr="00774650">
                <w:rPr>
                  <w:sz w:val="16"/>
                  <w:szCs w:val="16"/>
                  <w:lang w:eastAsia="ar-SA"/>
                </w:rPr>
                <w:t>Signifies a new file</w:t>
              </w:r>
            </w:ins>
          </w:p>
        </w:tc>
      </w:tr>
      <w:tr w:rsidR="00D8703E" w:rsidRPr="00774650" w14:paraId="15A4EB58" w14:textId="77777777" w:rsidTr="00F82395">
        <w:trPr>
          <w:ins w:id="3774" w:author="Bernd Birklhuber" w:date="2025-03-07T14:08:00Z"/>
        </w:trPr>
        <w:tc>
          <w:tcPr>
            <w:tcW w:w="1159" w:type="dxa"/>
          </w:tcPr>
          <w:p w14:paraId="11C404E4" w14:textId="77777777" w:rsidR="00D8703E" w:rsidRPr="00774650" w:rsidRDefault="00D8703E" w:rsidP="00F82395">
            <w:pPr>
              <w:suppressAutoHyphens/>
              <w:snapToGrid w:val="0"/>
              <w:spacing w:before="60" w:after="60" w:line="240" w:lineRule="auto"/>
              <w:rPr>
                <w:ins w:id="3775" w:author="Bernd Birklhuber" w:date="2025-03-07T14:08:00Z"/>
                <w:b/>
                <w:bCs/>
                <w:sz w:val="16"/>
                <w:szCs w:val="16"/>
                <w:lang w:eastAsia="ar-SA"/>
              </w:rPr>
            </w:pPr>
            <w:ins w:id="3776" w:author="Bernd Birklhuber" w:date="2025-03-07T14:08:00Z">
              <w:r w:rsidRPr="00774650">
                <w:rPr>
                  <w:sz w:val="16"/>
                  <w:szCs w:val="16"/>
                  <w:lang w:eastAsia="ar-SA"/>
                </w:rPr>
                <w:t>Value</w:t>
              </w:r>
            </w:ins>
          </w:p>
        </w:tc>
        <w:tc>
          <w:tcPr>
            <w:tcW w:w="3070" w:type="dxa"/>
          </w:tcPr>
          <w:p w14:paraId="27FC6257" w14:textId="77777777" w:rsidR="00D8703E" w:rsidRPr="00774650" w:rsidRDefault="00D8703E" w:rsidP="00F82395">
            <w:pPr>
              <w:suppressAutoHyphens/>
              <w:snapToGrid w:val="0"/>
              <w:spacing w:before="60" w:after="60" w:line="240" w:lineRule="auto"/>
              <w:rPr>
                <w:ins w:id="3777" w:author="Bernd Birklhuber" w:date="2025-03-07T14:08:00Z"/>
                <w:b/>
                <w:bCs/>
                <w:sz w:val="16"/>
                <w:szCs w:val="16"/>
                <w:lang w:eastAsia="ar-SA"/>
              </w:rPr>
            </w:pPr>
            <w:ins w:id="3778" w:author="Bernd Birklhuber" w:date="2025-03-07T14:08:00Z">
              <w:r w:rsidRPr="00774650">
                <w:rPr>
                  <w:sz w:val="16"/>
                  <w:szCs w:val="16"/>
                  <w:lang w:eastAsia="ar-SA"/>
                </w:rPr>
                <w:t>replacement</w:t>
              </w:r>
            </w:ins>
          </w:p>
        </w:tc>
        <w:tc>
          <w:tcPr>
            <w:tcW w:w="3529" w:type="dxa"/>
          </w:tcPr>
          <w:p w14:paraId="18557056" w14:textId="77777777" w:rsidR="00D8703E" w:rsidRPr="00774650" w:rsidRDefault="00D8703E" w:rsidP="00F82395">
            <w:pPr>
              <w:suppressAutoHyphens/>
              <w:snapToGrid w:val="0"/>
              <w:spacing w:before="60" w:after="60" w:line="240" w:lineRule="auto"/>
              <w:jc w:val="left"/>
              <w:rPr>
                <w:ins w:id="3779" w:author="Bernd Birklhuber" w:date="2025-03-07T14:08:00Z"/>
                <w:b/>
                <w:bCs/>
                <w:sz w:val="16"/>
                <w:szCs w:val="16"/>
                <w:lang w:eastAsia="ar-SA"/>
              </w:rPr>
            </w:pPr>
            <w:ins w:id="3780" w:author="Bernd Birklhuber" w:date="2025-03-07T14:08:00Z">
              <w:r w:rsidRPr="00774650">
                <w:rPr>
                  <w:sz w:val="16"/>
                  <w:szCs w:val="16"/>
                  <w:lang w:eastAsia="ar-SA"/>
                </w:rPr>
                <w:t>A file which replaces an existing file</w:t>
              </w:r>
            </w:ins>
          </w:p>
        </w:tc>
        <w:tc>
          <w:tcPr>
            <w:tcW w:w="850" w:type="dxa"/>
          </w:tcPr>
          <w:p w14:paraId="20C346B8" w14:textId="77777777" w:rsidR="00D8703E" w:rsidRPr="00E035EC" w:rsidRDefault="00D8703E" w:rsidP="00F82395">
            <w:pPr>
              <w:suppressAutoHyphens/>
              <w:snapToGrid w:val="0"/>
              <w:spacing w:before="60" w:after="60" w:line="240" w:lineRule="auto"/>
              <w:jc w:val="center"/>
              <w:rPr>
                <w:ins w:id="3781" w:author="Bernd Birklhuber" w:date="2025-03-07T14:08:00Z"/>
                <w:bCs/>
                <w:sz w:val="16"/>
                <w:szCs w:val="16"/>
                <w:lang w:eastAsia="ar-SA"/>
              </w:rPr>
            </w:pPr>
            <w:ins w:id="3782" w:author="Bernd Birklhuber" w:date="2025-03-07T14:08:00Z">
              <w:r w:rsidRPr="00E035EC">
                <w:rPr>
                  <w:bCs/>
                  <w:sz w:val="16"/>
                  <w:szCs w:val="16"/>
                  <w:lang w:eastAsia="ar-SA"/>
                </w:rPr>
                <w:t>2</w:t>
              </w:r>
            </w:ins>
          </w:p>
        </w:tc>
        <w:tc>
          <w:tcPr>
            <w:tcW w:w="5726" w:type="dxa"/>
          </w:tcPr>
          <w:p w14:paraId="7E7CD283" w14:textId="77777777" w:rsidR="00D8703E" w:rsidRPr="00774650" w:rsidRDefault="00D8703E" w:rsidP="00F82395">
            <w:pPr>
              <w:suppressAutoHyphens/>
              <w:snapToGrid w:val="0"/>
              <w:spacing w:before="60" w:after="60" w:line="240" w:lineRule="auto"/>
              <w:jc w:val="left"/>
              <w:rPr>
                <w:ins w:id="3783" w:author="Bernd Birklhuber" w:date="2025-03-07T14:08:00Z"/>
                <w:b/>
                <w:bCs/>
                <w:sz w:val="16"/>
                <w:szCs w:val="16"/>
                <w:lang w:eastAsia="ar-SA"/>
              </w:rPr>
            </w:pPr>
            <w:ins w:id="3784" w:author="Bernd Birklhuber" w:date="2025-03-07T14:08:00Z">
              <w:r w:rsidRPr="00774650">
                <w:rPr>
                  <w:sz w:val="16"/>
                  <w:szCs w:val="16"/>
                  <w:lang w:eastAsia="ar-SA"/>
                </w:rPr>
                <w:t>Signifies a replacement for a file of the same name</w:t>
              </w:r>
            </w:ins>
          </w:p>
        </w:tc>
      </w:tr>
      <w:tr w:rsidR="00D8703E" w:rsidRPr="00774650" w14:paraId="72E3C10C" w14:textId="77777777" w:rsidTr="00F82395">
        <w:trPr>
          <w:ins w:id="3785" w:author="Bernd Birklhuber" w:date="2025-03-07T14:08:00Z"/>
        </w:trPr>
        <w:tc>
          <w:tcPr>
            <w:tcW w:w="1159" w:type="dxa"/>
          </w:tcPr>
          <w:p w14:paraId="72E55D44" w14:textId="77777777" w:rsidR="00D8703E" w:rsidRPr="00774650" w:rsidRDefault="00D8703E" w:rsidP="00F82395">
            <w:pPr>
              <w:suppressAutoHyphens/>
              <w:snapToGrid w:val="0"/>
              <w:spacing w:before="60" w:after="60" w:line="240" w:lineRule="auto"/>
              <w:rPr>
                <w:ins w:id="3786" w:author="Bernd Birklhuber" w:date="2025-03-07T14:08:00Z"/>
                <w:b/>
                <w:bCs/>
                <w:sz w:val="16"/>
                <w:szCs w:val="16"/>
                <w:lang w:eastAsia="ar-SA"/>
              </w:rPr>
            </w:pPr>
            <w:ins w:id="3787" w:author="Bernd Birklhuber" w:date="2025-03-07T14:08:00Z">
              <w:r w:rsidRPr="00774650">
                <w:rPr>
                  <w:sz w:val="16"/>
                  <w:szCs w:val="16"/>
                  <w:lang w:eastAsia="ar-SA"/>
                </w:rPr>
                <w:t>Value</w:t>
              </w:r>
            </w:ins>
          </w:p>
        </w:tc>
        <w:tc>
          <w:tcPr>
            <w:tcW w:w="3070" w:type="dxa"/>
          </w:tcPr>
          <w:p w14:paraId="6437F2C9" w14:textId="77777777" w:rsidR="00D8703E" w:rsidRPr="00774650" w:rsidRDefault="00D8703E" w:rsidP="00F82395">
            <w:pPr>
              <w:suppressAutoHyphens/>
              <w:snapToGrid w:val="0"/>
              <w:spacing w:before="60" w:after="60" w:line="240" w:lineRule="auto"/>
              <w:rPr>
                <w:ins w:id="3788" w:author="Bernd Birklhuber" w:date="2025-03-07T14:08:00Z"/>
                <w:b/>
                <w:bCs/>
                <w:sz w:val="16"/>
                <w:szCs w:val="16"/>
                <w:lang w:eastAsia="ar-SA"/>
              </w:rPr>
            </w:pPr>
            <w:ins w:id="3789" w:author="Bernd Birklhuber" w:date="2025-03-07T14:08:00Z">
              <w:r w:rsidRPr="00774650">
                <w:rPr>
                  <w:sz w:val="16"/>
                  <w:szCs w:val="16"/>
                  <w:lang w:eastAsia="ar-SA"/>
                </w:rPr>
                <w:t>deletion</w:t>
              </w:r>
            </w:ins>
          </w:p>
        </w:tc>
        <w:tc>
          <w:tcPr>
            <w:tcW w:w="3529" w:type="dxa"/>
          </w:tcPr>
          <w:p w14:paraId="5169F73D" w14:textId="77777777" w:rsidR="00D8703E" w:rsidRPr="00774650" w:rsidRDefault="00D8703E" w:rsidP="00F82395">
            <w:pPr>
              <w:suppressAutoHyphens/>
              <w:snapToGrid w:val="0"/>
              <w:spacing w:before="60" w:after="60" w:line="240" w:lineRule="auto"/>
              <w:jc w:val="left"/>
              <w:rPr>
                <w:ins w:id="3790" w:author="Bernd Birklhuber" w:date="2025-03-07T14:08:00Z"/>
                <w:b/>
                <w:bCs/>
                <w:sz w:val="16"/>
                <w:szCs w:val="16"/>
                <w:lang w:eastAsia="ar-SA"/>
              </w:rPr>
            </w:pPr>
            <w:ins w:id="3791" w:author="Bernd Birklhuber" w:date="2025-03-07T14:08:00Z">
              <w:r w:rsidRPr="00774650">
                <w:rPr>
                  <w:sz w:val="16"/>
                  <w:szCs w:val="16"/>
                  <w:lang w:eastAsia="ar-SA"/>
                </w:rPr>
                <w:t>Deletes an existing file</w:t>
              </w:r>
            </w:ins>
          </w:p>
        </w:tc>
        <w:tc>
          <w:tcPr>
            <w:tcW w:w="850" w:type="dxa"/>
          </w:tcPr>
          <w:p w14:paraId="693EC06A" w14:textId="77777777" w:rsidR="00D8703E" w:rsidRPr="00E035EC" w:rsidRDefault="00D8703E" w:rsidP="00F82395">
            <w:pPr>
              <w:suppressAutoHyphens/>
              <w:snapToGrid w:val="0"/>
              <w:spacing w:before="60" w:after="60" w:line="240" w:lineRule="auto"/>
              <w:jc w:val="center"/>
              <w:rPr>
                <w:ins w:id="3792" w:author="Bernd Birklhuber" w:date="2025-03-07T14:08:00Z"/>
                <w:bCs/>
                <w:sz w:val="16"/>
                <w:szCs w:val="16"/>
                <w:lang w:eastAsia="ar-SA"/>
              </w:rPr>
            </w:pPr>
            <w:ins w:id="3793" w:author="Bernd Birklhuber" w:date="2025-03-07T14:08:00Z">
              <w:r w:rsidRPr="00E035EC">
                <w:rPr>
                  <w:bCs/>
                  <w:sz w:val="16"/>
                  <w:szCs w:val="16"/>
                  <w:lang w:eastAsia="ar-SA"/>
                </w:rPr>
                <w:t>3</w:t>
              </w:r>
            </w:ins>
          </w:p>
        </w:tc>
        <w:tc>
          <w:tcPr>
            <w:tcW w:w="5726" w:type="dxa"/>
          </w:tcPr>
          <w:p w14:paraId="276899DF" w14:textId="77777777" w:rsidR="00D8703E" w:rsidRPr="00774650" w:rsidRDefault="00D8703E" w:rsidP="00F82395">
            <w:pPr>
              <w:suppressAutoHyphens/>
              <w:snapToGrid w:val="0"/>
              <w:spacing w:before="60" w:after="60" w:line="240" w:lineRule="auto"/>
              <w:jc w:val="left"/>
              <w:rPr>
                <w:ins w:id="3794" w:author="Bernd Birklhuber" w:date="2025-03-07T14:08:00Z"/>
                <w:b/>
                <w:bCs/>
                <w:sz w:val="16"/>
                <w:szCs w:val="16"/>
                <w:lang w:eastAsia="ar-SA"/>
              </w:rPr>
            </w:pPr>
            <w:ins w:id="3795" w:author="Bernd Birklhuber" w:date="2025-03-07T14:08:00Z">
              <w:r w:rsidRPr="00774650">
                <w:rPr>
                  <w:sz w:val="16"/>
                  <w:szCs w:val="16"/>
                  <w:lang w:eastAsia="ar-SA"/>
                </w:rPr>
                <w:t>Signifies deletion of a file of that name</w:t>
              </w:r>
            </w:ins>
          </w:p>
        </w:tc>
      </w:tr>
    </w:tbl>
    <w:p w14:paraId="2671DCAD" w14:textId="77777777" w:rsidR="00D8703E" w:rsidRDefault="00D8703E" w:rsidP="00D8703E">
      <w:pPr>
        <w:spacing w:after="0" w:line="240" w:lineRule="auto"/>
        <w:rPr>
          <w:ins w:id="3796" w:author="Bernd Birklhuber" w:date="2025-03-07T14:08:00Z"/>
        </w:rPr>
      </w:pPr>
    </w:p>
    <w:p w14:paraId="792BA14D" w14:textId="77777777" w:rsidR="00D8703E" w:rsidRPr="001E42E8" w:rsidRDefault="00D8703E" w:rsidP="00D8703E">
      <w:pPr>
        <w:pStyle w:val="berschrift4"/>
        <w:tabs>
          <w:tab w:val="clear" w:pos="940"/>
          <w:tab w:val="clear" w:pos="1140"/>
          <w:tab w:val="clear" w:pos="1360"/>
          <w:tab w:val="left" w:pos="993"/>
        </w:tabs>
        <w:spacing w:before="120" w:after="120" w:line="240" w:lineRule="auto"/>
        <w:ind w:left="993" w:hanging="993"/>
        <w:rPr>
          <w:ins w:id="3797" w:author="Bernd Birklhuber" w:date="2025-03-07T14:08:00Z"/>
        </w:rPr>
      </w:pPr>
      <w:ins w:id="3798" w:author="Bernd Birklhuber" w:date="2025-03-07T14:08:00Z">
        <w:r w:rsidRPr="001E42E8">
          <w:t>S100_SupportFileSpecification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D8703E" w:rsidRPr="001E42E8" w14:paraId="5941F57F" w14:textId="77777777" w:rsidTr="00D8703E">
        <w:trPr>
          <w:cantSplit/>
          <w:ins w:id="3799" w:author="Bernd Birklhuber" w:date="2025-03-07T14:08:00Z"/>
        </w:trPr>
        <w:tc>
          <w:tcPr>
            <w:tcW w:w="1106" w:type="dxa"/>
            <w:shd w:val="clear" w:color="auto" w:fill="D9D9D9"/>
          </w:tcPr>
          <w:p w14:paraId="19D7F99E" w14:textId="77777777" w:rsidR="00D8703E" w:rsidRPr="001E42E8" w:rsidRDefault="00D8703E" w:rsidP="00F82395">
            <w:pPr>
              <w:snapToGrid w:val="0"/>
              <w:spacing w:before="60" w:after="60" w:line="240" w:lineRule="auto"/>
              <w:rPr>
                <w:ins w:id="3800" w:author="Bernd Birklhuber" w:date="2025-03-07T14:08:00Z"/>
                <w:b/>
                <w:bCs/>
                <w:sz w:val="16"/>
                <w:szCs w:val="16"/>
              </w:rPr>
            </w:pPr>
            <w:ins w:id="3801" w:author="Bernd Birklhuber" w:date="2025-03-07T14:08:00Z">
              <w:r w:rsidRPr="001E42E8">
                <w:rPr>
                  <w:b/>
                  <w:sz w:val="16"/>
                  <w:szCs w:val="16"/>
                </w:rPr>
                <w:t>Role Name</w:t>
              </w:r>
            </w:ins>
          </w:p>
        </w:tc>
        <w:tc>
          <w:tcPr>
            <w:tcW w:w="3034" w:type="dxa"/>
            <w:shd w:val="clear" w:color="auto" w:fill="D9D9D9"/>
          </w:tcPr>
          <w:p w14:paraId="0D8FD295" w14:textId="77777777" w:rsidR="00D8703E" w:rsidRPr="001E42E8" w:rsidRDefault="00D8703E" w:rsidP="00F82395">
            <w:pPr>
              <w:snapToGrid w:val="0"/>
              <w:spacing w:before="60" w:after="60" w:line="240" w:lineRule="auto"/>
              <w:rPr>
                <w:ins w:id="3802" w:author="Bernd Birklhuber" w:date="2025-03-07T14:08:00Z"/>
                <w:b/>
                <w:bCs/>
                <w:sz w:val="16"/>
                <w:szCs w:val="16"/>
              </w:rPr>
            </w:pPr>
            <w:ins w:id="3803" w:author="Bernd Birklhuber" w:date="2025-03-07T14:08:00Z">
              <w:r w:rsidRPr="001E42E8">
                <w:rPr>
                  <w:b/>
                  <w:sz w:val="16"/>
                  <w:szCs w:val="16"/>
                </w:rPr>
                <w:t>Name</w:t>
              </w:r>
            </w:ins>
          </w:p>
        </w:tc>
        <w:tc>
          <w:tcPr>
            <w:tcW w:w="3420" w:type="dxa"/>
            <w:shd w:val="clear" w:color="auto" w:fill="D9D9D9"/>
          </w:tcPr>
          <w:p w14:paraId="618E49BC" w14:textId="77777777" w:rsidR="00D8703E" w:rsidRPr="001E42E8" w:rsidRDefault="00D8703E" w:rsidP="00F82395">
            <w:pPr>
              <w:snapToGrid w:val="0"/>
              <w:spacing w:before="60" w:after="60" w:line="240" w:lineRule="auto"/>
              <w:rPr>
                <w:ins w:id="3804" w:author="Bernd Birklhuber" w:date="2025-03-07T14:08:00Z"/>
                <w:b/>
                <w:bCs/>
                <w:sz w:val="16"/>
                <w:szCs w:val="16"/>
              </w:rPr>
            </w:pPr>
            <w:ins w:id="3805" w:author="Bernd Birklhuber" w:date="2025-03-07T14:08:00Z">
              <w:r w:rsidRPr="001E42E8">
                <w:rPr>
                  <w:b/>
                  <w:sz w:val="16"/>
                  <w:szCs w:val="16"/>
                </w:rPr>
                <w:t>Description</w:t>
              </w:r>
            </w:ins>
          </w:p>
        </w:tc>
        <w:tc>
          <w:tcPr>
            <w:tcW w:w="804" w:type="dxa"/>
            <w:shd w:val="clear" w:color="auto" w:fill="D9D9D9"/>
          </w:tcPr>
          <w:p w14:paraId="2AAFA690" w14:textId="77777777" w:rsidR="00D8703E" w:rsidRPr="001E42E8" w:rsidRDefault="00D8703E" w:rsidP="00F82395">
            <w:pPr>
              <w:snapToGrid w:val="0"/>
              <w:spacing w:before="60" w:after="60" w:line="240" w:lineRule="auto"/>
              <w:jc w:val="center"/>
              <w:rPr>
                <w:ins w:id="3806" w:author="Bernd Birklhuber" w:date="2025-03-07T14:08:00Z"/>
                <w:b/>
                <w:bCs/>
                <w:sz w:val="16"/>
                <w:szCs w:val="16"/>
              </w:rPr>
            </w:pPr>
            <w:ins w:id="3807" w:author="Bernd Birklhuber" w:date="2025-03-07T14:08:00Z">
              <w:r w:rsidRPr="001E42E8">
                <w:rPr>
                  <w:b/>
                  <w:sz w:val="16"/>
                  <w:szCs w:val="16"/>
                </w:rPr>
                <w:t>Mult</w:t>
              </w:r>
            </w:ins>
          </w:p>
        </w:tc>
        <w:tc>
          <w:tcPr>
            <w:tcW w:w="2436" w:type="dxa"/>
            <w:shd w:val="clear" w:color="auto" w:fill="D9D9D9"/>
          </w:tcPr>
          <w:p w14:paraId="2F95A00E" w14:textId="77777777" w:rsidR="00D8703E" w:rsidRPr="001E42E8" w:rsidRDefault="00D8703E" w:rsidP="00F82395">
            <w:pPr>
              <w:snapToGrid w:val="0"/>
              <w:spacing w:before="60" w:after="60" w:line="240" w:lineRule="auto"/>
              <w:rPr>
                <w:ins w:id="3808" w:author="Bernd Birklhuber" w:date="2025-03-07T14:08:00Z"/>
                <w:b/>
                <w:bCs/>
                <w:sz w:val="16"/>
                <w:szCs w:val="16"/>
              </w:rPr>
            </w:pPr>
            <w:ins w:id="3809" w:author="Bernd Birklhuber" w:date="2025-03-07T14:08:00Z">
              <w:r w:rsidRPr="001E42E8">
                <w:rPr>
                  <w:b/>
                  <w:sz w:val="16"/>
                  <w:szCs w:val="16"/>
                </w:rPr>
                <w:t>Type</w:t>
              </w:r>
            </w:ins>
          </w:p>
        </w:tc>
        <w:tc>
          <w:tcPr>
            <w:tcW w:w="3060" w:type="dxa"/>
            <w:shd w:val="clear" w:color="auto" w:fill="D9D9D9"/>
          </w:tcPr>
          <w:p w14:paraId="1A2A0657" w14:textId="77777777" w:rsidR="00D8703E" w:rsidRPr="001E42E8" w:rsidRDefault="00D8703E" w:rsidP="00F82395">
            <w:pPr>
              <w:snapToGrid w:val="0"/>
              <w:spacing w:before="60" w:after="60" w:line="240" w:lineRule="auto"/>
              <w:rPr>
                <w:ins w:id="3810" w:author="Bernd Birklhuber" w:date="2025-03-07T14:08:00Z"/>
                <w:b/>
                <w:bCs/>
                <w:sz w:val="16"/>
                <w:szCs w:val="16"/>
              </w:rPr>
            </w:pPr>
            <w:ins w:id="3811" w:author="Bernd Birklhuber" w:date="2025-03-07T14:08:00Z">
              <w:r w:rsidRPr="001E42E8">
                <w:rPr>
                  <w:b/>
                  <w:sz w:val="16"/>
                  <w:szCs w:val="16"/>
                </w:rPr>
                <w:t>Remarks</w:t>
              </w:r>
            </w:ins>
          </w:p>
        </w:tc>
      </w:tr>
      <w:tr w:rsidR="00D8703E" w:rsidRPr="001E42E8" w14:paraId="2CE6EC72" w14:textId="77777777" w:rsidTr="00F82395">
        <w:trPr>
          <w:trHeight w:val="490"/>
          <w:ins w:id="3812" w:author="Bernd Birklhuber" w:date="2025-03-07T14:08:00Z"/>
        </w:trPr>
        <w:tc>
          <w:tcPr>
            <w:tcW w:w="1106" w:type="dxa"/>
          </w:tcPr>
          <w:p w14:paraId="5273E453" w14:textId="77777777" w:rsidR="00D8703E" w:rsidRPr="001E42E8" w:rsidRDefault="00D8703E" w:rsidP="00F82395">
            <w:pPr>
              <w:snapToGrid w:val="0"/>
              <w:spacing w:before="60" w:after="60" w:line="240" w:lineRule="auto"/>
              <w:rPr>
                <w:ins w:id="3813" w:author="Bernd Birklhuber" w:date="2025-03-07T14:08:00Z"/>
                <w:b/>
                <w:bCs/>
                <w:sz w:val="16"/>
                <w:szCs w:val="16"/>
              </w:rPr>
            </w:pPr>
            <w:ins w:id="3814" w:author="Bernd Birklhuber" w:date="2025-03-07T14:08:00Z">
              <w:r w:rsidRPr="001E42E8">
                <w:rPr>
                  <w:sz w:val="16"/>
                  <w:szCs w:val="16"/>
                </w:rPr>
                <w:t>Class</w:t>
              </w:r>
            </w:ins>
          </w:p>
        </w:tc>
        <w:tc>
          <w:tcPr>
            <w:tcW w:w="3034" w:type="dxa"/>
          </w:tcPr>
          <w:p w14:paraId="430B202A" w14:textId="77777777" w:rsidR="00D8703E" w:rsidRPr="001E42E8" w:rsidRDefault="00D8703E" w:rsidP="00F82395">
            <w:pPr>
              <w:snapToGrid w:val="0"/>
              <w:spacing w:before="60" w:after="60" w:line="240" w:lineRule="auto"/>
              <w:rPr>
                <w:ins w:id="3815" w:author="Bernd Birklhuber" w:date="2025-03-07T14:08:00Z"/>
                <w:b/>
                <w:bCs/>
                <w:sz w:val="16"/>
                <w:szCs w:val="16"/>
              </w:rPr>
            </w:pPr>
            <w:ins w:id="3816" w:author="Bernd Birklhuber" w:date="2025-03-07T14:08:00Z">
              <w:r w:rsidRPr="001E42E8">
                <w:rPr>
                  <w:sz w:val="16"/>
                  <w:szCs w:val="16"/>
                </w:rPr>
                <w:t>S100_SupportFileSpecification</w:t>
              </w:r>
            </w:ins>
          </w:p>
        </w:tc>
        <w:tc>
          <w:tcPr>
            <w:tcW w:w="3420" w:type="dxa"/>
          </w:tcPr>
          <w:p w14:paraId="1CDDC733" w14:textId="77777777" w:rsidR="00D8703E" w:rsidRPr="001E42E8" w:rsidRDefault="00D8703E" w:rsidP="00F82395">
            <w:pPr>
              <w:snapToGrid w:val="0"/>
              <w:spacing w:before="60" w:after="60" w:line="240" w:lineRule="auto"/>
              <w:jc w:val="left"/>
              <w:rPr>
                <w:ins w:id="3817" w:author="Bernd Birklhuber" w:date="2025-03-07T14:08:00Z"/>
                <w:b/>
                <w:bCs/>
                <w:sz w:val="16"/>
                <w:szCs w:val="16"/>
              </w:rPr>
            </w:pPr>
            <w:ins w:id="3818" w:author="Bernd Birklhuber" w:date="2025-03-07T14:08:00Z">
              <w:r w:rsidRPr="001E42E8">
                <w:rPr>
                  <w:sz w:val="16"/>
                  <w:szCs w:val="16"/>
                </w:rPr>
                <w:t>The standard or specification to which a support file conforms</w:t>
              </w:r>
            </w:ins>
          </w:p>
        </w:tc>
        <w:tc>
          <w:tcPr>
            <w:tcW w:w="804" w:type="dxa"/>
          </w:tcPr>
          <w:p w14:paraId="032F9E23" w14:textId="77777777" w:rsidR="00D8703E" w:rsidRPr="001E42E8" w:rsidRDefault="00D8703E" w:rsidP="00F82395">
            <w:pPr>
              <w:snapToGrid w:val="0"/>
              <w:spacing w:before="60" w:after="60" w:line="240" w:lineRule="auto"/>
              <w:jc w:val="center"/>
              <w:rPr>
                <w:ins w:id="3819" w:author="Bernd Birklhuber" w:date="2025-03-07T14:08:00Z"/>
                <w:b/>
                <w:bCs/>
                <w:sz w:val="16"/>
                <w:szCs w:val="16"/>
              </w:rPr>
            </w:pPr>
            <w:ins w:id="3820" w:author="Bernd Birklhuber" w:date="2025-03-07T14:08:00Z">
              <w:r w:rsidRPr="001E42E8">
                <w:rPr>
                  <w:sz w:val="16"/>
                  <w:szCs w:val="16"/>
                </w:rPr>
                <w:t>-</w:t>
              </w:r>
            </w:ins>
          </w:p>
        </w:tc>
        <w:tc>
          <w:tcPr>
            <w:tcW w:w="2436" w:type="dxa"/>
          </w:tcPr>
          <w:p w14:paraId="54D25771" w14:textId="77777777" w:rsidR="00D8703E" w:rsidRPr="001E42E8" w:rsidRDefault="00D8703E" w:rsidP="00F82395">
            <w:pPr>
              <w:snapToGrid w:val="0"/>
              <w:spacing w:before="60" w:after="60" w:line="240" w:lineRule="auto"/>
              <w:rPr>
                <w:ins w:id="3821" w:author="Bernd Birklhuber" w:date="2025-03-07T14:08:00Z"/>
                <w:b/>
                <w:bCs/>
                <w:sz w:val="16"/>
                <w:szCs w:val="16"/>
              </w:rPr>
            </w:pPr>
            <w:ins w:id="3822" w:author="Bernd Birklhuber" w:date="2025-03-07T14:08:00Z">
              <w:r w:rsidRPr="001E42E8">
                <w:rPr>
                  <w:sz w:val="16"/>
                  <w:szCs w:val="16"/>
                </w:rPr>
                <w:t>-</w:t>
              </w:r>
            </w:ins>
          </w:p>
        </w:tc>
        <w:tc>
          <w:tcPr>
            <w:tcW w:w="3060" w:type="dxa"/>
          </w:tcPr>
          <w:p w14:paraId="247162C5" w14:textId="77777777" w:rsidR="00D8703E" w:rsidRPr="001E42E8" w:rsidRDefault="00D8703E" w:rsidP="00F82395">
            <w:pPr>
              <w:snapToGrid w:val="0"/>
              <w:spacing w:before="60" w:after="60" w:line="240" w:lineRule="auto"/>
              <w:rPr>
                <w:ins w:id="3823" w:author="Bernd Birklhuber" w:date="2025-03-07T14:08:00Z"/>
                <w:b/>
                <w:bCs/>
                <w:sz w:val="16"/>
                <w:szCs w:val="16"/>
              </w:rPr>
            </w:pPr>
            <w:ins w:id="3824" w:author="Bernd Birklhuber" w:date="2025-03-07T14:08:00Z">
              <w:r w:rsidRPr="001E42E8">
                <w:rPr>
                  <w:sz w:val="16"/>
                  <w:szCs w:val="16"/>
                </w:rPr>
                <w:t>-</w:t>
              </w:r>
            </w:ins>
          </w:p>
        </w:tc>
      </w:tr>
      <w:tr w:rsidR="00D8703E" w:rsidRPr="001E42E8" w14:paraId="7241DF3D" w14:textId="77777777" w:rsidTr="00F82395">
        <w:trPr>
          <w:trHeight w:val="321"/>
          <w:ins w:id="3825" w:author="Bernd Birklhuber" w:date="2025-03-07T14:08:00Z"/>
        </w:trPr>
        <w:tc>
          <w:tcPr>
            <w:tcW w:w="1106" w:type="dxa"/>
          </w:tcPr>
          <w:p w14:paraId="320992D4" w14:textId="77777777" w:rsidR="00D8703E" w:rsidRPr="001E42E8" w:rsidRDefault="00D8703E" w:rsidP="00F82395">
            <w:pPr>
              <w:snapToGrid w:val="0"/>
              <w:spacing w:before="60" w:after="60" w:line="240" w:lineRule="auto"/>
              <w:rPr>
                <w:ins w:id="3826" w:author="Bernd Birklhuber" w:date="2025-03-07T14:08:00Z"/>
                <w:b/>
                <w:bCs/>
                <w:sz w:val="16"/>
                <w:szCs w:val="16"/>
              </w:rPr>
            </w:pPr>
            <w:ins w:id="3827" w:author="Bernd Birklhuber" w:date="2025-03-07T14:08:00Z">
              <w:r w:rsidRPr="001E42E8">
                <w:rPr>
                  <w:sz w:val="16"/>
                  <w:szCs w:val="16"/>
                </w:rPr>
                <w:t>Attribute</w:t>
              </w:r>
            </w:ins>
          </w:p>
        </w:tc>
        <w:tc>
          <w:tcPr>
            <w:tcW w:w="3034" w:type="dxa"/>
          </w:tcPr>
          <w:p w14:paraId="34529872" w14:textId="77777777" w:rsidR="00D8703E" w:rsidRPr="001E42E8" w:rsidRDefault="00D8703E" w:rsidP="00F82395">
            <w:pPr>
              <w:snapToGrid w:val="0"/>
              <w:spacing w:before="60" w:after="60" w:line="240" w:lineRule="auto"/>
              <w:rPr>
                <w:ins w:id="3828" w:author="Bernd Birklhuber" w:date="2025-03-07T14:08:00Z"/>
                <w:b/>
                <w:bCs/>
                <w:sz w:val="16"/>
                <w:szCs w:val="16"/>
              </w:rPr>
            </w:pPr>
            <w:ins w:id="3829" w:author="Bernd Birklhuber" w:date="2025-03-07T14:08:00Z">
              <w:r w:rsidRPr="001E42E8">
                <w:rPr>
                  <w:sz w:val="16"/>
                  <w:szCs w:val="16"/>
                </w:rPr>
                <w:t>name</w:t>
              </w:r>
            </w:ins>
          </w:p>
        </w:tc>
        <w:tc>
          <w:tcPr>
            <w:tcW w:w="3420" w:type="dxa"/>
          </w:tcPr>
          <w:p w14:paraId="5FAF278D" w14:textId="77777777" w:rsidR="00D8703E" w:rsidRPr="001E42E8" w:rsidRDefault="00D8703E" w:rsidP="00F82395">
            <w:pPr>
              <w:snapToGrid w:val="0"/>
              <w:spacing w:before="60" w:after="60" w:line="240" w:lineRule="auto"/>
              <w:jc w:val="left"/>
              <w:rPr>
                <w:ins w:id="3830" w:author="Bernd Birklhuber" w:date="2025-03-07T14:08:00Z"/>
                <w:b/>
                <w:bCs/>
                <w:sz w:val="16"/>
                <w:szCs w:val="16"/>
              </w:rPr>
            </w:pPr>
            <w:ins w:id="3831" w:author="Bernd Birklhuber" w:date="2025-03-07T14:08:00Z">
              <w:r w:rsidRPr="001E42E8">
                <w:rPr>
                  <w:sz w:val="16"/>
                  <w:szCs w:val="16"/>
                </w:rPr>
                <w:t>The name of the specification used to create the support file</w:t>
              </w:r>
            </w:ins>
          </w:p>
        </w:tc>
        <w:tc>
          <w:tcPr>
            <w:tcW w:w="804" w:type="dxa"/>
          </w:tcPr>
          <w:p w14:paraId="5D8D39C4" w14:textId="77777777" w:rsidR="00D8703E" w:rsidRPr="001E42E8" w:rsidRDefault="00D8703E" w:rsidP="00F82395">
            <w:pPr>
              <w:snapToGrid w:val="0"/>
              <w:spacing w:before="60" w:after="60" w:line="240" w:lineRule="auto"/>
              <w:jc w:val="center"/>
              <w:rPr>
                <w:ins w:id="3832" w:author="Bernd Birklhuber" w:date="2025-03-07T14:08:00Z"/>
                <w:b/>
                <w:bCs/>
                <w:sz w:val="16"/>
                <w:szCs w:val="16"/>
              </w:rPr>
            </w:pPr>
            <w:ins w:id="3833" w:author="Bernd Birklhuber" w:date="2025-03-07T14:08:00Z">
              <w:r w:rsidRPr="001E42E8">
                <w:rPr>
                  <w:sz w:val="16"/>
                  <w:szCs w:val="16"/>
                </w:rPr>
                <w:t>1</w:t>
              </w:r>
            </w:ins>
          </w:p>
        </w:tc>
        <w:tc>
          <w:tcPr>
            <w:tcW w:w="2436" w:type="dxa"/>
          </w:tcPr>
          <w:p w14:paraId="0DEE037A" w14:textId="77777777" w:rsidR="00D8703E" w:rsidRPr="001E42E8" w:rsidRDefault="00D8703E" w:rsidP="00F82395">
            <w:pPr>
              <w:snapToGrid w:val="0"/>
              <w:spacing w:before="60" w:after="60" w:line="240" w:lineRule="auto"/>
              <w:rPr>
                <w:ins w:id="3834" w:author="Bernd Birklhuber" w:date="2025-03-07T14:08:00Z"/>
                <w:b/>
                <w:bCs/>
                <w:sz w:val="16"/>
                <w:szCs w:val="16"/>
              </w:rPr>
            </w:pPr>
            <w:ins w:id="3835" w:author="Bernd Birklhuber" w:date="2025-03-07T14:08:00Z">
              <w:r w:rsidRPr="001E42E8">
                <w:rPr>
                  <w:sz w:val="16"/>
                  <w:szCs w:val="16"/>
                </w:rPr>
                <w:t>CharacterString</w:t>
              </w:r>
            </w:ins>
          </w:p>
        </w:tc>
        <w:tc>
          <w:tcPr>
            <w:tcW w:w="3060" w:type="dxa"/>
          </w:tcPr>
          <w:p w14:paraId="7F0808AD" w14:textId="77777777" w:rsidR="00D8703E" w:rsidRPr="001E42E8" w:rsidRDefault="00D8703E" w:rsidP="00F82395">
            <w:pPr>
              <w:snapToGrid w:val="0"/>
              <w:spacing w:before="60" w:after="60" w:line="240" w:lineRule="auto"/>
              <w:rPr>
                <w:ins w:id="3836" w:author="Bernd Birklhuber" w:date="2025-03-07T14:08:00Z"/>
                <w:b/>
                <w:bCs/>
                <w:sz w:val="16"/>
                <w:szCs w:val="16"/>
              </w:rPr>
            </w:pPr>
          </w:p>
        </w:tc>
      </w:tr>
      <w:tr w:rsidR="00D8703E" w:rsidRPr="001E42E8" w14:paraId="4FFD2B7B" w14:textId="77777777" w:rsidTr="00F82395">
        <w:trPr>
          <w:trHeight w:val="337"/>
          <w:ins w:id="3837" w:author="Bernd Birklhuber" w:date="2025-03-07T14:08:00Z"/>
        </w:trPr>
        <w:tc>
          <w:tcPr>
            <w:tcW w:w="1106" w:type="dxa"/>
          </w:tcPr>
          <w:p w14:paraId="641E13E1" w14:textId="77777777" w:rsidR="00D8703E" w:rsidRPr="001E42E8" w:rsidRDefault="00D8703E" w:rsidP="00F82395">
            <w:pPr>
              <w:snapToGrid w:val="0"/>
              <w:spacing w:before="60" w:after="60" w:line="240" w:lineRule="auto"/>
              <w:rPr>
                <w:ins w:id="3838" w:author="Bernd Birklhuber" w:date="2025-03-07T14:08:00Z"/>
                <w:b/>
                <w:bCs/>
                <w:sz w:val="16"/>
                <w:szCs w:val="16"/>
              </w:rPr>
            </w:pPr>
            <w:ins w:id="3839" w:author="Bernd Birklhuber" w:date="2025-03-07T14:08:00Z">
              <w:r w:rsidRPr="001E42E8">
                <w:rPr>
                  <w:sz w:val="16"/>
                  <w:szCs w:val="16"/>
                </w:rPr>
                <w:t>Attribute</w:t>
              </w:r>
            </w:ins>
          </w:p>
        </w:tc>
        <w:tc>
          <w:tcPr>
            <w:tcW w:w="3034" w:type="dxa"/>
          </w:tcPr>
          <w:p w14:paraId="70ED8E27" w14:textId="77777777" w:rsidR="00D8703E" w:rsidRPr="001E42E8" w:rsidRDefault="00D8703E" w:rsidP="00F82395">
            <w:pPr>
              <w:snapToGrid w:val="0"/>
              <w:spacing w:before="60" w:after="60" w:line="240" w:lineRule="auto"/>
              <w:rPr>
                <w:ins w:id="3840" w:author="Bernd Birklhuber" w:date="2025-03-07T14:08:00Z"/>
                <w:b/>
                <w:bCs/>
                <w:sz w:val="16"/>
                <w:szCs w:val="16"/>
              </w:rPr>
            </w:pPr>
            <w:ins w:id="3841" w:author="Bernd Birklhuber" w:date="2025-03-07T14:08:00Z">
              <w:r w:rsidRPr="001E42E8">
                <w:rPr>
                  <w:sz w:val="16"/>
                  <w:szCs w:val="16"/>
                </w:rPr>
                <w:t>version</w:t>
              </w:r>
            </w:ins>
          </w:p>
        </w:tc>
        <w:tc>
          <w:tcPr>
            <w:tcW w:w="3420" w:type="dxa"/>
          </w:tcPr>
          <w:p w14:paraId="64737231" w14:textId="77777777" w:rsidR="00D8703E" w:rsidRPr="001E42E8" w:rsidRDefault="00D8703E" w:rsidP="00F82395">
            <w:pPr>
              <w:snapToGrid w:val="0"/>
              <w:spacing w:before="60" w:after="60" w:line="240" w:lineRule="auto"/>
              <w:jc w:val="left"/>
              <w:rPr>
                <w:ins w:id="3842" w:author="Bernd Birklhuber" w:date="2025-03-07T14:08:00Z"/>
                <w:b/>
                <w:bCs/>
                <w:sz w:val="16"/>
                <w:szCs w:val="16"/>
              </w:rPr>
            </w:pPr>
            <w:ins w:id="3843" w:author="Bernd Birklhuber" w:date="2025-03-07T14:08:00Z">
              <w:r w:rsidRPr="001E42E8">
                <w:rPr>
                  <w:sz w:val="16"/>
                  <w:szCs w:val="16"/>
                </w:rPr>
                <w:t>The version number of the specification</w:t>
              </w:r>
            </w:ins>
          </w:p>
        </w:tc>
        <w:tc>
          <w:tcPr>
            <w:tcW w:w="804" w:type="dxa"/>
          </w:tcPr>
          <w:p w14:paraId="3BF09DBD" w14:textId="77777777" w:rsidR="00D8703E" w:rsidRPr="001E42E8" w:rsidRDefault="00D8703E" w:rsidP="00F82395">
            <w:pPr>
              <w:snapToGrid w:val="0"/>
              <w:spacing w:before="60" w:after="60" w:line="240" w:lineRule="auto"/>
              <w:jc w:val="center"/>
              <w:rPr>
                <w:ins w:id="3844" w:author="Bernd Birklhuber" w:date="2025-03-07T14:08:00Z"/>
                <w:b/>
                <w:bCs/>
                <w:sz w:val="16"/>
                <w:szCs w:val="16"/>
              </w:rPr>
            </w:pPr>
            <w:ins w:id="3845" w:author="Bernd Birklhuber" w:date="2025-03-07T14:08:00Z">
              <w:r w:rsidRPr="001E42E8">
                <w:rPr>
                  <w:sz w:val="16"/>
                  <w:szCs w:val="16"/>
                </w:rPr>
                <w:t>0..1</w:t>
              </w:r>
            </w:ins>
          </w:p>
        </w:tc>
        <w:tc>
          <w:tcPr>
            <w:tcW w:w="2436" w:type="dxa"/>
          </w:tcPr>
          <w:p w14:paraId="18E030A2" w14:textId="77777777" w:rsidR="00D8703E" w:rsidRPr="001E42E8" w:rsidRDefault="00D8703E" w:rsidP="00F82395">
            <w:pPr>
              <w:snapToGrid w:val="0"/>
              <w:spacing w:before="60" w:after="60" w:line="240" w:lineRule="auto"/>
              <w:rPr>
                <w:ins w:id="3846" w:author="Bernd Birklhuber" w:date="2025-03-07T14:08:00Z"/>
                <w:b/>
                <w:bCs/>
                <w:sz w:val="16"/>
                <w:szCs w:val="16"/>
              </w:rPr>
            </w:pPr>
            <w:ins w:id="3847" w:author="Bernd Birklhuber" w:date="2025-03-07T14:08:00Z">
              <w:r w:rsidRPr="001E42E8">
                <w:rPr>
                  <w:sz w:val="16"/>
                  <w:szCs w:val="16"/>
                </w:rPr>
                <w:t>CharacterString</w:t>
              </w:r>
            </w:ins>
          </w:p>
        </w:tc>
        <w:tc>
          <w:tcPr>
            <w:tcW w:w="3060" w:type="dxa"/>
          </w:tcPr>
          <w:p w14:paraId="6BB66993" w14:textId="77777777" w:rsidR="00D8703E" w:rsidRPr="001E42E8" w:rsidRDefault="00D8703E" w:rsidP="00F82395">
            <w:pPr>
              <w:snapToGrid w:val="0"/>
              <w:spacing w:before="60" w:after="60" w:line="240" w:lineRule="auto"/>
              <w:rPr>
                <w:ins w:id="3848" w:author="Bernd Birklhuber" w:date="2025-03-07T14:08:00Z"/>
                <w:b/>
                <w:bCs/>
                <w:sz w:val="16"/>
                <w:szCs w:val="16"/>
              </w:rPr>
            </w:pPr>
          </w:p>
        </w:tc>
      </w:tr>
      <w:tr w:rsidR="00D8703E" w:rsidRPr="001E42E8" w14:paraId="450D8946" w14:textId="77777777" w:rsidTr="00F82395">
        <w:trPr>
          <w:trHeight w:val="321"/>
          <w:ins w:id="3849" w:author="Bernd Birklhuber" w:date="2025-03-07T14:08:00Z"/>
        </w:trPr>
        <w:tc>
          <w:tcPr>
            <w:tcW w:w="1106" w:type="dxa"/>
          </w:tcPr>
          <w:p w14:paraId="3E79E9EC" w14:textId="77777777" w:rsidR="00D8703E" w:rsidRPr="001E42E8" w:rsidRDefault="00D8703E" w:rsidP="00F82395">
            <w:pPr>
              <w:snapToGrid w:val="0"/>
              <w:spacing w:before="60" w:after="60" w:line="240" w:lineRule="auto"/>
              <w:rPr>
                <w:ins w:id="3850" w:author="Bernd Birklhuber" w:date="2025-03-07T14:08:00Z"/>
                <w:b/>
                <w:bCs/>
                <w:sz w:val="16"/>
                <w:szCs w:val="16"/>
              </w:rPr>
            </w:pPr>
            <w:ins w:id="3851" w:author="Bernd Birklhuber" w:date="2025-03-07T14:08:00Z">
              <w:r w:rsidRPr="001E42E8">
                <w:rPr>
                  <w:sz w:val="16"/>
                  <w:szCs w:val="16"/>
                </w:rPr>
                <w:t>Attribute</w:t>
              </w:r>
            </w:ins>
          </w:p>
        </w:tc>
        <w:tc>
          <w:tcPr>
            <w:tcW w:w="3034" w:type="dxa"/>
          </w:tcPr>
          <w:p w14:paraId="660FCD36" w14:textId="77777777" w:rsidR="00D8703E" w:rsidRPr="001E42E8" w:rsidRDefault="00D8703E" w:rsidP="00F82395">
            <w:pPr>
              <w:snapToGrid w:val="0"/>
              <w:spacing w:before="60" w:after="60" w:line="240" w:lineRule="auto"/>
              <w:rPr>
                <w:ins w:id="3852" w:author="Bernd Birklhuber" w:date="2025-03-07T14:08:00Z"/>
                <w:b/>
                <w:bCs/>
                <w:sz w:val="16"/>
                <w:szCs w:val="16"/>
              </w:rPr>
            </w:pPr>
            <w:ins w:id="3853" w:author="Bernd Birklhuber" w:date="2025-03-07T14:08:00Z">
              <w:r w:rsidRPr="001E42E8">
                <w:rPr>
                  <w:sz w:val="16"/>
                  <w:szCs w:val="16"/>
                </w:rPr>
                <w:t>date</w:t>
              </w:r>
            </w:ins>
          </w:p>
        </w:tc>
        <w:tc>
          <w:tcPr>
            <w:tcW w:w="3420" w:type="dxa"/>
          </w:tcPr>
          <w:p w14:paraId="07407F97" w14:textId="77777777" w:rsidR="00D8703E" w:rsidRPr="001E42E8" w:rsidRDefault="00D8703E" w:rsidP="00F82395">
            <w:pPr>
              <w:snapToGrid w:val="0"/>
              <w:spacing w:before="60" w:after="60" w:line="240" w:lineRule="auto"/>
              <w:jc w:val="left"/>
              <w:rPr>
                <w:ins w:id="3854" w:author="Bernd Birklhuber" w:date="2025-03-07T14:08:00Z"/>
                <w:b/>
                <w:bCs/>
                <w:sz w:val="16"/>
                <w:szCs w:val="16"/>
              </w:rPr>
            </w:pPr>
            <w:ins w:id="3855" w:author="Bernd Birklhuber" w:date="2025-03-07T14:08:00Z">
              <w:r w:rsidRPr="001E42E8">
                <w:rPr>
                  <w:sz w:val="16"/>
                  <w:szCs w:val="16"/>
                </w:rPr>
                <w:t>The version date of the specification</w:t>
              </w:r>
            </w:ins>
          </w:p>
        </w:tc>
        <w:tc>
          <w:tcPr>
            <w:tcW w:w="804" w:type="dxa"/>
          </w:tcPr>
          <w:p w14:paraId="506B77B5" w14:textId="77777777" w:rsidR="00D8703E" w:rsidRPr="001E42E8" w:rsidRDefault="00D8703E" w:rsidP="00F82395">
            <w:pPr>
              <w:snapToGrid w:val="0"/>
              <w:spacing w:before="60" w:after="60" w:line="240" w:lineRule="auto"/>
              <w:jc w:val="center"/>
              <w:rPr>
                <w:ins w:id="3856" w:author="Bernd Birklhuber" w:date="2025-03-07T14:08:00Z"/>
                <w:b/>
                <w:bCs/>
                <w:sz w:val="16"/>
                <w:szCs w:val="16"/>
              </w:rPr>
            </w:pPr>
            <w:ins w:id="3857" w:author="Bernd Birklhuber" w:date="2025-03-07T14:08:00Z">
              <w:r w:rsidRPr="001E42E8">
                <w:rPr>
                  <w:sz w:val="16"/>
                  <w:szCs w:val="16"/>
                </w:rPr>
                <w:t>0..1</w:t>
              </w:r>
            </w:ins>
          </w:p>
        </w:tc>
        <w:tc>
          <w:tcPr>
            <w:tcW w:w="2436" w:type="dxa"/>
          </w:tcPr>
          <w:p w14:paraId="45DC28E7" w14:textId="77777777" w:rsidR="00D8703E" w:rsidRPr="001E42E8" w:rsidRDefault="00D8703E" w:rsidP="00F82395">
            <w:pPr>
              <w:snapToGrid w:val="0"/>
              <w:spacing w:before="60" w:after="60" w:line="240" w:lineRule="auto"/>
              <w:rPr>
                <w:ins w:id="3858" w:author="Bernd Birklhuber" w:date="2025-03-07T14:08:00Z"/>
                <w:b/>
                <w:bCs/>
                <w:sz w:val="16"/>
                <w:szCs w:val="16"/>
              </w:rPr>
            </w:pPr>
            <w:ins w:id="3859" w:author="Bernd Birklhuber" w:date="2025-03-07T14:08:00Z">
              <w:r w:rsidRPr="001E42E8">
                <w:rPr>
                  <w:sz w:val="16"/>
                  <w:szCs w:val="16"/>
                </w:rPr>
                <w:t>Date</w:t>
              </w:r>
            </w:ins>
          </w:p>
        </w:tc>
        <w:tc>
          <w:tcPr>
            <w:tcW w:w="3060" w:type="dxa"/>
          </w:tcPr>
          <w:p w14:paraId="2A1A1111" w14:textId="77777777" w:rsidR="00D8703E" w:rsidRPr="001E42E8" w:rsidRDefault="00D8703E" w:rsidP="00F82395">
            <w:pPr>
              <w:snapToGrid w:val="0"/>
              <w:spacing w:before="60" w:after="60" w:line="240" w:lineRule="auto"/>
              <w:rPr>
                <w:ins w:id="3860" w:author="Bernd Birklhuber" w:date="2025-03-07T14:08:00Z"/>
                <w:b/>
                <w:bCs/>
                <w:sz w:val="16"/>
                <w:szCs w:val="16"/>
              </w:rPr>
            </w:pPr>
          </w:p>
        </w:tc>
      </w:tr>
    </w:tbl>
    <w:p w14:paraId="1D601E2F" w14:textId="22B0C4B8" w:rsidR="00D8703E" w:rsidRDefault="00D8703E">
      <w:pPr>
        <w:rPr>
          <w:ins w:id="3861" w:author="Bernd Birklhuber" w:date="2025-03-07T14:09:00Z"/>
        </w:rPr>
      </w:pPr>
    </w:p>
    <w:p w14:paraId="775738FA" w14:textId="77777777" w:rsidR="00D8703E" w:rsidRPr="002455BA" w:rsidRDefault="00D8703E" w:rsidP="00D8703E">
      <w:pPr>
        <w:pStyle w:val="berschrift4"/>
        <w:tabs>
          <w:tab w:val="clear" w:pos="940"/>
          <w:tab w:val="clear" w:pos="1140"/>
          <w:tab w:val="clear" w:pos="1360"/>
          <w:tab w:val="left" w:pos="993"/>
        </w:tabs>
        <w:spacing w:before="120" w:after="120" w:line="240" w:lineRule="auto"/>
        <w:ind w:left="993" w:hanging="993"/>
        <w:rPr>
          <w:ins w:id="3862" w:author="Bernd Birklhuber" w:date="2025-03-07T14:09:00Z"/>
        </w:rPr>
      </w:pPr>
      <w:ins w:id="3863" w:author="Bernd Birklhuber" w:date="2025-03-07T14:09:00Z">
        <w:r w:rsidRPr="002455BA">
          <w:t>S100_</w:t>
        </w:r>
        <w:r>
          <w:t>ResourcePurpose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D8703E" w:rsidRPr="007B4FED" w14:paraId="78F00369" w14:textId="77777777" w:rsidTr="00D8703E">
        <w:trPr>
          <w:cantSplit/>
          <w:ins w:id="3864" w:author="Bernd Birklhuber" w:date="2025-03-07T14:09:00Z"/>
        </w:trPr>
        <w:tc>
          <w:tcPr>
            <w:tcW w:w="1169" w:type="dxa"/>
            <w:shd w:val="clear" w:color="auto" w:fill="D9D9D9"/>
          </w:tcPr>
          <w:p w14:paraId="6831B984" w14:textId="77777777" w:rsidR="00D8703E" w:rsidRPr="007B4FED" w:rsidRDefault="00D8703E" w:rsidP="00F82395">
            <w:pPr>
              <w:keepNext/>
              <w:keepLines/>
              <w:snapToGrid w:val="0"/>
              <w:spacing w:before="60" w:after="60" w:line="240" w:lineRule="auto"/>
              <w:jc w:val="left"/>
              <w:rPr>
                <w:ins w:id="3865" w:author="Bernd Birklhuber" w:date="2025-03-07T14:09:00Z"/>
                <w:rFonts w:cs="Arial"/>
                <w:b/>
                <w:sz w:val="16"/>
                <w:szCs w:val="16"/>
              </w:rPr>
            </w:pPr>
            <w:ins w:id="3866" w:author="Bernd Birklhuber" w:date="2025-03-07T14:09:00Z">
              <w:r>
                <w:rPr>
                  <w:rFonts w:cs="Arial"/>
                  <w:b/>
                  <w:sz w:val="16"/>
                  <w:szCs w:val="16"/>
                </w:rPr>
                <w:t>Item</w:t>
              </w:r>
            </w:ins>
          </w:p>
        </w:tc>
        <w:tc>
          <w:tcPr>
            <w:tcW w:w="3102" w:type="dxa"/>
            <w:shd w:val="clear" w:color="auto" w:fill="D9D9D9"/>
          </w:tcPr>
          <w:p w14:paraId="56A6EFF8" w14:textId="77777777" w:rsidR="00D8703E" w:rsidRPr="007B4FED" w:rsidRDefault="00D8703E" w:rsidP="00F82395">
            <w:pPr>
              <w:keepNext/>
              <w:keepLines/>
              <w:snapToGrid w:val="0"/>
              <w:spacing w:before="60" w:after="60" w:line="240" w:lineRule="auto"/>
              <w:jc w:val="left"/>
              <w:rPr>
                <w:ins w:id="3867" w:author="Bernd Birklhuber" w:date="2025-03-07T14:09:00Z"/>
                <w:rFonts w:cs="Arial"/>
                <w:b/>
                <w:sz w:val="16"/>
                <w:szCs w:val="16"/>
              </w:rPr>
            </w:pPr>
            <w:ins w:id="3868" w:author="Bernd Birklhuber" w:date="2025-03-07T14:09:00Z">
              <w:r w:rsidRPr="007B4FED">
                <w:rPr>
                  <w:rFonts w:cs="Arial"/>
                  <w:b/>
                  <w:sz w:val="16"/>
                  <w:szCs w:val="16"/>
                </w:rPr>
                <w:t>Name</w:t>
              </w:r>
            </w:ins>
          </w:p>
        </w:tc>
        <w:tc>
          <w:tcPr>
            <w:tcW w:w="3828" w:type="dxa"/>
            <w:shd w:val="clear" w:color="auto" w:fill="D9D9D9"/>
          </w:tcPr>
          <w:p w14:paraId="5D50CFF7" w14:textId="77777777" w:rsidR="00D8703E" w:rsidRPr="007B4FED" w:rsidRDefault="00D8703E" w:rsidP="00F82395">
            <w:pPr>
              <w:keepNext/>
              <w:keepLines/>
              <w:snapToGrid w:val="0"/>
              <w:spacing w:before="60" w:after="60" w:line="240" w:lineRule="auto"/>
              <w:jc w:val="left"/>
              <w:rPr>
                <w:ins w:id="3869" w:author="Bernd Birklhuber" w:date="2025-03-07T14:09:00Z"/>
                <w:rFonts w:cs="Arial"/>
                <w:b/>
                <w:sz w:val="16"/>
                <w:szCs w:val="16"/>
              </w:rPr>
            </w:pPr>
            <w:ins w:id="3870" w:author="Bernd Birklhuber" w:date="2025-03-07T14:09:00Z">
              <w:r w:rsidRPr="007B4FED">
                <w:rPr>
                  <w:rFonts w:cs="Arial"/>
                  <w:b/>
                  <w:sz w:val="16"/>
                  <w:szCs w:val="16"/>
                </w:rPr>
                <w:t>Description</w:t>
              </w:r>
            </w:ins>
          </w:p>
        </w:tc>
        <w:tc>
          <w:tcPr>
            <w:tcW w:w="732" w:type="dxa"/>
            <w:shd w:val="clear" w:color="auto" w:fill="D9D9D9"/>
          </w:tcPr>
          <w:p w14:paraId="00470C87" w14:textId="77777777" w:rsidR="00D8703E" w:rsidRPr="007B4FED" w:rsidRDefault="00D8703E" w:rsidP="00F82395">
            <w:pPr>
              <w:keepNext/>
              <w:keepLines/>
              <w:snapToGrid w:val="0"/>
              <w:spacing w:before="60" w:after="60" w:line="240" w:lineRule="auto"/>
              <w:jc w:val="center"/>
              <w:rPr>
                <w:ins w:id="3871" w:author="Bernd Birklhuber" w:date="2025-03-07T14:09:00Z"/>
                <w:rFonts w:cs="Arial"/>
                <w:b/>
                <w:sz w:val="16"/>
                <w:szCs w:val="16"/>
              </w:rPr>
            </w:pPr>
            <w:ins w:id="3872" w:author="Bernd Birklhuber" w:date="2025-03-07T14:09:00Z">
              <w:r w:rsidRPr="007B4FED">
                <w:rPr>
                  <w:rFonts w:cs="Arial"/>
                  <w:b/>
                  <w:sz w:val="16"/>
                  <w:szCs w:val="16"/>
                </w:rPr>
                <w:t>Code</w:t>
              </w:r>
            </w:ins>
          </w:p>
        </w:tc>
        <w:tc>
          <w:tcPr>
            <w:tcW w:w="5503" w:type="dxa"/>
            <w:shd w:val="clear" w:color="auto" w:fill="D9D9D9"/>
          </w:tcPr>
          <w:p w14:paraId="40B849B2" w14:textId="77777777" w:rsidR="00D8703E" w:rsidRPr="007B4FED" w:rsidRDefault="00D8703E" w:rsidP="00F82395">
            <w:pPr>
              <w:keepNext/>
              <w:keepLines/>
              <w:snapToGrid w:val="0"/>
              <w:spacing w:before="60" w:after="60" w:line="240" w:lineRule="auto"/>
              <w:jc w:val="left"/>
              <w:rPr>
                <w:ins w:id="3873" w:author="Bernd Birklhuber" w:date="2025-03-07T14:09:00Z"/>
                <w:rFonts w:cs="Arial"/>
                <w:b/>
                <w:sz w:val="16"/>
                <w:szCs w:val="16"/>
              </w:rPr>
            </w:pPr>
            <w:ins w:id="3874" w:author="Bernd Birklhuber" w:date="2025-03-07T14:09:00Z">
              <w:r w:rsidRPr="007B4FED">
                <w:rPr>
                  <w:rFonts w:cs="Arial"/>
                  <w:b/>
                  <w:sz w:val="16"/>
                  <w:szCs w:val="16"/>
                </w:rPr>
                <w:t>Remarks</w:t>
              </w:r>
            </w:ins>
          </w:p>
        </w:tc>
      </w:tr>
      <w:tr w:rsidR="00D8703E" w:rsidRPr="007B4FED" w14:paraId="37D4C3F0" w14:textId="77777777" w:rsidTr="00F82395">
        <w:trPr>
          <w:cantSplit/>
          <w:trHeight w:val="276"/>
          <w:ins w:id="3875" w:author="Bernd Birklhuber" w:date="2025-03-07T14:09:00Z"/>
        </w:trPr>
        <w:tc>
          <w:tcPr>
            <w:tcW w:w="1169" w:type="dxa"/>
          </w:tcPr>
          <w:p w14:paraId="2ABFC1E4" w14:textId="77777777" w:rsidR="00D8703E" w:rsidRPr="007B4FED" w:rsidRDefault="00D8703E" w:rsidP="00F82395">
            <w:pPr>
              <w:keepNext/>
              <w:keepLines/>
              <w:snapToGrid w:val="0"/>
              <w:spacing w:before="60" w:after="60" w:line="240" w:lineRule="auto"/>
              <w:jc w:val="left"/>
              <w:rPr>
                <w:ins w:id="3876" w:author="Bernd Birklhuber" w:date="2025-03-07T14:09:00Z"/>
                <w:rFonts w:cs="Arial"/>
                <w:sz w:val="16"/>
                <w:szCs w:val="16"/>
              </w:rPr>
            </w:pPr>
            <w:ins w:id="3877" w:author="Bernd Birklhuber" w:date="2025-03-07T14:09:00Z">
              <w:r w:rsidRPr="007B4FED">
                <w:rPr>
                  <w:rFonts w:cs="Arial"/>
                  <w:sz w:val="16"/>
                  <w:szCs w:val="16"/>
                </w:rPr>
                <w:t>Enumeration</w:t>
              </w:r>
            </w:ins>
          </w:p>
        </w:tc>
        <w:tc>
          <w:tcPr>
            <w:tcW w:w="3102" w:type="dxa"/>
          </w:tcPr>
          <w:p w14:paraId="197E0D4A" w14:textId="77777777" w:rsidR="00D8703E" w:rsidRPr="007B4FED" w:rsidRDefault="00D8703E" w:rsidP="00F82395">
            <w:pPr>
              <w:keepNext/>
              <w:keepLines/>
              <w:snapToGrid w:val="0"/>
              <w:spacing w:before="60" w:after="60" w:line="240" w:lineRule="auto"/>
              <w:jc w:val="left"/>
              <w:rPr>
                <w:ins w:id="3878" w:author="Bernd Birklhuber" w:date="2025-03-07T14:09:00Z"/>
                <w:rFonts w:cs="Arial"/>
                <w:sz w:val="16"/>
                <w:szCs w:val="16"/>
              </w:rPr>
            </w:pPr>
            <w:ins w:id="3879" w:author="Bernd Birklhuber" w:date="2025-03-07T14:09:00Z">
              <w:r w:rsidRPr="007B4FED">
                <w:rPr>
                  <w:rFonts w:cs="Arial"/>
                  <w:sz w:val="16"/>
                  <w:szCs w:val="16"/>
                </w:rPr>
                <w:t>S100_ResourcePurpose</w:t>
              </w:r>
            </w:ins>
          </w:p>
        </w:tc>
        <w:tc>
          <w:tcPr>
            <w:tcW w:w="3828" w:type="dxa"/>
          </w:tcPr>
          <w:p w14:paraId="13D091F9" w14:textId="77777777" w:rsidR="00D8703E" w:rsidRPr="007B4FED" w:rsidRDefault="00D8703E" w:rsidP="00F82395">
            <w:pPr>
              <w:keepNext/>
              <w:keepLines/>
              <w:snapToGrid w:val="0"/>
              <w:spacing w:before="60" w:after="60" w:line="240" w:lineRule="auto"/>
              <w:jc w:val="left"/>
              <w:rPr>
                <w:ins w:id="3880" w:author="Bernd Birklhuber" w:date="2025-03-07T14:09:00Z"/>
                <w:rFonts w:cs="Arial"/>
                <w:sz w:val="16"/>
                <w:szCs w:val="16"/>
              </w:rPr>
            </w:pPr>
            <w:ins w:id="3881" w:author="Bernd Birklhuber" w:date="2025-03-07T14:09:00Z">
              <w:r w:rsidRPr="007B4FED">
                <w:rPr>
                  <w:rFonts w:eastAsia="Times New Roman" w:cs="Arial"/>
                  <w:sz w:val="16"/>
                  <w:szCs w:val="16"/>
                  <w:lang w:val="en-US"/>
                </w:rPr>
                <w:t>Defines the purpose of the supporting resource</w:t>
              </w:r>
            </w:ins>
          </w:p>
        </w:tc>
        <w:tc>
          <w:tcPr>
            <w:tcW w:w="732" w:type="dxa"/>
          </w:tcPr>
          <w:p w14:paraId="437CB8E0" w14:textId="77777777" w:rsidR="00D8703E" w:rsidRPr="007B4FED" w:rsidRDefault="00D8703E" w:rsidP="00F82395">
            <w:pPr>
              <w:keepNext/>
              <w:keepLines/>
              <w:snapToGrid w:val="0"/>
              <w:spacing w:before="60" w:after="60" w:line="240" w:lineRule="auto"/>
              <w:jc w:val="center"/>
              <w:rPr>
                <w:ins w:id="3882" w:author="Bernd Birklhuber" w:date="2025-03-07T14:09:00Z"/>
                <w:rFonts w:cs="Arial"/>
                <w:sz w:val="16"/>
                <w:szCs w:val="16"/>
              </w:rPr>
            </w:pPr>
            <w:ins w:id="3883" w:author="Bernd Birklhuber" w:date="2025-03-07T14:09:00Z">
              <w:r w:rsidRPr="007B4FED">
                <w:rPr>
                  <w:rFonts w:cs="Arial"/>
                  <w:sz w:val="16"/>
                  <w:szCs w:val="16"/>
                </w:rPr>
                <w:t>-</w:t>
              </w:r>
            </w:ins>
          </w:p>
        </w:tc>
        <w:tc>
          <w:tcPr>
            <w:tcW w:w="5503" w:type="dxa"/>
          </w:tcPr>
          <w:p w14:paraId="22CD44CA" w14:textId="77777777" w:rsidR="00D8703E" w:rsidRPr="007B4FED" w:rsidRDefault="00D8703E" w:rsidP="00F82395">
            <w:pPr>
              <w:keepNext/>
              <w:keepLines/>
              <w:snapToGrid w:val="0"/>
              <w:spacing w:before="60" w:after="60" w:line="240" w:lineRule="auto"/>
              <w:jc w:val="left"/>
              <w:rPr>
                <w:ins w:id="3884" w:author="Bernd Birklhuber" w:date="2025-03-07T14:09:00Z"/>
                <w:rFonts w:cs="Arial"/>
                <w:sz w:val="16"/>
                <w:szCs w:val="16"/>
              </w:rPr>
            </w:pPr>
            <w:ins w:id="3885" w:author="Bernd Birklhuber" w:date="2025-03-07T14:09:00Z">
              <w:r w:rsidRPr="007B4FED">
                <w:rPr>
                  <w:rFonts w:cs="Arial"/>
                  <w:sz w:val="16"/>
                  <w:szCs w:val="16"/>
                </w:rPr>
                <w:t>-</w:t>
              </w:r>
            </w:ins>
          </w:p>
        </w:tc>
      </w:tr>
      <w:tr w:rsidR="00D8703E" w:rsidRPr="007B4FED" w14:paraId="229A2982" w14:textId="77777777" w:rsidTr="00F82395">
        <w:trPr>
          <w:cantSplit/>
          <w:trHeight w:val="304"/>
          <w:ins w:id="3886" w:author="Bernd Birklhuber" w:date="2025-03-07T14:09:00Z"/>
        </w:trPr>
        <w:tc>
          <w:tcPr>
            <w:tcW w:w="1169" w:type="dxa"/>
          </w:tcPr>
          <w:p w14:paraId="786D9DC2" w14:textId="77777777" w:rsidR="00D8703E" w:rsidRPr="007B4FED" w:rsidRDefault="00D8703E" w:rsidP="00F82395">
            <w:pPr>
              <w:snapToGrid w:val="0"/>
              <w:spacing w:before="60" w:after="60" w:line="240" w:lineRule="auto"/>
              <w:jc w:val="left"/>
              <w:rPr>
                <w:ins w:id="3887" w:author="Bernd Birklhuber" w:date="2025-03-07T14:09:00Z"/>
                <w:rFonts w:cs="Arial"/>
                <w:sz w:val="16"/>
                <w:szCs w:val="16"/>
              </w:rPr>
            </w:pPr>
            <w:ins w:id="3888" w:author="Bernd Birklhuber" w:date="2025-03-07T14:09:00Z">
              <w:r w:rsidRPr="007B4FED">
                <w:rPr>
                  <w:rFonts w:cs="Arial"/>
                  <w:sz w:val="16"/>
                  <w:szCs w:val="16"/>
                </w:rPr>
                <w:t>Value</w:t>
              </w:r>
            </w:ins>
          </w:p>
        </w:tc>
        <w:tc>
          <w:tcPr>
            <w:tcW w:w="3102" w:type="dxa"/>
          </w:tcPr>
          <w:p w14:paraId="204A17EF" w14:textId="77777777" w:rsidR="00D8703E" w:rsidRPr="007B4FED" w:rsidRDefault="00D8703E" w:rsidP="00F82395">
            <w:pPr>
              <w:snapToGrid w:val="0"/>
              <w:spacing w:before="60" w:after="60" w:line="240" w:lineRule="auto"/>
              <w:jc w:val="left"/>
              <w:rPr>
                <w:ins w:id="3889" w:author="Bernd Birklhuber" w:date="2025-03-07T14:09:00Z"/>
                <w:rFonts w:cs="Arial"/>
                <w:sz w:val="16"/>
                <w:szCs w:val="16"/>
              </w:rPr>
            </w:pPr>
            <w:ins w:id="3890" w:author="Bernd Birklhuber" w:date="2025-03-07T14:09:00Z">
              <w:r w:rsidRPr="007B4FED">
                <w:rPr>
                  <w:rFonts w:cs="Arial"/>
                  <w:sz w:val="16"/>
                  <w:szCs w:val="16"/>
                </w:rPr>
                <w:t>supportFile</w:t>
              </w:r>
            </w:ins>
          </w:p>
        </w:tc>
        <w:tc>
          <w:tcPr>
            <w:tcW w:w="3828" w:type="dxa"/>
          </w:tcPr>
          <w:p w14:paraId="5584FA6C" w14:textId="77777777" w:rsidR="00D8703E" w:rsidRPr="007B4FED" w:rsidRDefault="00D8703E" w:rsidP="00F82395">
            <w:pPr>
              <w:snapToGrid w:val="0"/>
              <w:spacing w:before="60" w:after="60" w:line="240" w:lineRule="auto"/>
              <w:jc w:val="left"/>
              <w:rPr>
                <w:ins w:id="3891" w:author="Bernd Birklhuber" w:date="2025-03-07T14:09:00Z"/>
                <w:rFonts w:cs="Arial"/>
                <w:sz w:val="16"/>
                <w:szCs w:val="16"/>
              </w:rPr>
            </w:pPr>
            <w:ins w:id="3892" w:author="Bernd Birklhuber" w:date="2025-03-07T14:09:00Z">
              <w:r w:rsidRPr="007B4FED">
                <w:rPr>
                  <w:rFonts w:cs="Arial"/>
                  <w:sz w:val="16"/>
                  <w:szCs w:val="16"/>
                </w:rPr>
                <w:t>A support file</w:t>
              </w:r>
            </w:ins>
          </w:p>
        </w:tc>
        <w:tc>
          <w:tcPr>
            <w:tcW w:w="732" w:type="dxa"/>
          </w:tcPr>
          <w:p w14:paraId="6987EFD4" w14:textId="77777777" w:rsidR="00D8703E" w:rsidRPr="007B4FED" w:rsidRDefault="00D8703E" w:rsidP="00F82395">
            <w:pPr>
              <w:snapToGrid w:val="0"/>
              <w:spacing w:before="60" w:after="60" w:line="240" w:lineRule="auto"/>
              <w:jc w:val="center"/>
              <w:rPr>
                <w:ins w:id="3893" w:author="Bernd Birklhuber" w:date="2025-03-07T14:09:00Z"/>
                <w:rFonts w:cs="Arial"/>
                <w:sz w:val="16"/>
                <w:szCs w:val="16"/>
              </w:rPr>
            </w:pPr>
            <w:ins w:id="3894" w:author="Bernd Birklhuber" w:date="2025-03-07T14:09:00Z">
              <w:r>
                <w:rPr>
                  <w:rFonts w:cs="Arial"/>
                  <w:sz w:val="16"/>
                  <w:szCs w:val="16"/>
                </w:rPr>
                <w:t>1</w:t>
              </w:r>
            </w:ins>
          </w:p>
        </w:tc>
        <w:tc>
          <w:tcPr>
            <w:tcW w:w="5503" w:type="dxa"/>
          </w:tcPr>
          <w:p w14:paraId="1F0875C1" w14:textId="77777777" w:rsidR="00D8703E" w:rsidRPr="007B4FED" w:rsidRDefault="00D8703E" w:rsidP="00F82395">
            <w:pPr>
              <w:snapToGrid w:val="0"/>
              <w:spacing w:before="60" w:after="60" w:line="240" w:lineRule="auto"/>
              <w:jc w:val="left"/>
              <w:rPr>
                <w:ins w:id="3895" w:author="Bernd Birklhuber" w:date="2025-03-07T14:09:00Z"/>
                <w:rFonts w:cs="Arial"/>
                <w:sz w:val="16"/>
                <w:szCs w:val="16"/>
              </w:rPr>
            </w:pPr>
            <w:ins w:id="3896" w:author="Bernd Birklhuber" w:date="2025-03-07T14:09:00Z">
              <w:r>
                <w:rPr>
                  <w:rFonts w:cs="Arial"/>
                  <w:sz w:val="16"/>
                  <w:szCs w:val="16"/>
                </w:rPr>
                <w:t>An ENC support file</w:t>
              </w:r>
            </w:ins>
          </w:p>
        </w:tc>
      </w:tr>
      <w:tr w:rsidR="00D8703E" w:rsidRPr="007B4FED" w14:paraId="40733973" w14:textId="77777777" w:rsidTr="00F82395">
        <w:trPr>
          <w:cantSplit/>
          <w:trHeight w:val="304"/>
          <w:ins w:id="3897" w:author="Bernd Birklhuber" w:date="2025-03-07T14:09:00Z"/>
        </w:trPr>
        <w:tc>
          <w:tcPr>
            <w:tcW w:w="1169" w:type="dxa"/>
          </w:tcPr>
          <w:p w14:paraId="0F372324" w14:textId="77777777" w:rsidR="00D8703E" w:rsidRPr="007B4FED" w:rsidRDefault="00D8703E" w:rsidP="00F82395">
            <w:pPr>
              <w:snapToGrid w:val="0"/>
              <w:spacing w:before="60" w:after="60" w:line="240" w:lineRule="auto"/>
              <w:jc w:val="left"/>
              <w:rPr>
                <w:ins w:id="3898" w:author="Bernd Birklhuber" w:date="2025-03-07T14:09:00Z"/>
                <w:rFonts w:cs="Arial"/>
                <w:sz w:val="16"/>
                <w:szCs w:val="16"/>
              </w:rPr>
            </w:pPr>
            <w:ins w:id="3899" w:author="Bernd Birklhuber" w:date="2025-03-07T14:09:00Z">
              <w:r w:rsidRPr="007B4FED">
                <w:rPr>
                  <w:rFonts w:cs="Arial"/>
                  <w:sz w:val="16"/>
                  <w:szCs w:val="16"/>
                </w:rPr>
                <w:t>Value</w:t>
              </w:r>
            </w:ins>
          </w:p>
        </w:tc>
        <w:tc>
          <w:tcPr>
            <w:tcW w:w="3102" w:type="dxa"/>
          </w:tcPr>
          <w:p w14:paraId="514BD76C" w14:textId="77777777" w:rsidR="00D8703E" w:rsidRPr="007B4FED" w:rsidRDefault="00D8703E" w:rsidP="00F82395">
            <w:pPr>
              <w:snapToGrid w:val="0"/>
              <w:spacing w:before="60" w:after="60" w:line="240" w:lineRule="auto"/>
              <w:jc w:val="left"/>
              <w:rPr>
                <w:ins w:id="3900" w:author="Bernd Birklhuber" w:date="2025-03-07T14:09:00Z"/>
                <w:rFonts w:cs="Arial"/>
                <w:sz w:val="16"/>
                <w:szCs w:val="16"/>
              </w:rPr>
            </w:pPr>
            <w:ins w:id="3901" w:author="Bernd Birklhuber" w:date="2025-03-07T14:09:00Z">
              <w:r w:rsidRPr="007B4FED">
                <w:rPr>
                  <w:rFonts w:cs="Arial"/>
                  <w:sz w:val="16"/>
                  <w:szCs w:val="16"/>
                </w:rPr>
                <w:t>ISO Metadata</w:t>
              </w:r>
            </w:ins>
          </w:p>
        </w:tc>
        <w:tc>
          <w:tcPr>
            <w:tcW w:w="3828" w:type="dxa"/>
          </w:tcPr>
          <w:p w14:paraId="65941EAD" w14:textId="77777777" w:rsidR="00D8703E" w:rsidRPr="006834DB" w:rsidRDefault="00D8703E" w:rsidP="00F82395">
            <w:pPr>
              <w:snapToGrid w:val="0"/>
              <w:spacing w:before="60" w:after="60" w:line="240" w:lineRule="auto"/>
              <w:jc w:val="left"/>
              <w:rPr>
                <w:ins w:id="3902" w:author="Bernd Birklhuber" w:date="2025-03-07T14:09:00Z"/>
                <w:rFonts w:cs="Arial"/>
                <w:sz w:val="16"/>
                <w:szCs w:val="16"/>
                <w:lang w:val="it-IT"/>
              </w:rPr>
            </w:pPr>
            <w:ins w:id="3903" w:author="Bernd Birklhuber" w:date="2025-03-07T14:09:00Z">
              <w:r w:rsidRPr="006834DB">
                <w:rPr>
                  <w:rFonts w:cs="Arial"/>
                  <w:sz w:val="16"/>
                  <w:szCs w:val="16"/>
                  <w:lang w:val="it-IT"/>
                </w:rPr>
                <w:t>Dataset metadata in ISO format</w:t>
              </w:r>
            </w:ins>
          </w:p>
        </w:tc>
        <w:tc>
          <w:tcPr>
            <w:tcW w:w="732" w:type="dxa"/>
          </w:tcPr>
          <w:p w14:paraId="7E69C7E2" w14:textId="77777777" w:rsidR="00D8703E" w:rsidRPr="007B4FED" w:rsidRDefault="00D8703E" w:rsidP="00F82395">
            <w:pPr>
              <w:snapToGrid w:val="0"/>
              <w:spacing w:before="60" w:after="60" w:line="240" w:lineRule="auto"/>
              <w:jc w:val="center"/>
              <w:rPr>
                <w:ins w:id="3904" w:author="Bernd Birklhuber" w:date="2025-03-07T14:09:00Z"/>
                <w:rFonts w:cs="Arial"/>
                <w:sz w:val="16"/>
                <w:szCs w:val="16"/>
              </w:rPr>
            </w:pPr>
            <w:ins w:id="3905" w:author="Bernd Birklhuber" w:date="2025-03-07T14:09:00Z">
              <w:r>
                <w:rPr>
                  <w:rFonts w:cs="Arial"/>
                  <w:sz w:val="16"/>
                  <w:szCs w:val="16"/>
                </w:rPr>
                <w:t>2</w:t>
              </w:r>
            </w:ins>
          </w:p>
        </w:tc>
        <w:tc>
          <w:tcPr>
            <w:tcW w:w="5503" w:type="dxa"/>
          </w:tcPr>
          <w:p w14:paraId="3B261EAA" w14:textId="71B474BA" w:rsidR="00D8703E" w:rsidRPr="007B4FED" w:rsidDel="00C30E16" w:rsidRDefault="00D8703E" w:rsidP="00F82395">
            <w:pPr>
              <w:snapToGrid w:val="0"/>
              <w:spacing w:before="60" w:after="60" w:line="240" w:lineRule="auto"/>
              <w:jc w:val="left"/>
              <w:rPr>
                <w:ins w:id="3906" w:author="Bernd Birklhuber" w:date="2025-03-07T14:09:00Z"/>
                <w:rFonts w:cs="Arial"/>
                <w:sz w:val="16"/>
                <w:szCs w:val="16"/>
              </w:rPr>
            </w:pPr>
            <w:ins w:id="3907" w:author="Bernd Birklhuber" w:date="2025-03-07T14:09:00Z">
              <w:r>
                <w:rPr>
                  <w:rFonts w:cs="Arial"/>
                  <w:sz w:val="16"/>
                  <w:szCs w:val="16"/>
                </w:rPr>
                <w:t>N</w:t>
              </w:r>
              <w:r w:rsidRPr="00E61F5B">
                <w:rPr>
                  <w:rFonts w:cs="Arial"/>
                  <w:sz w:val="16"/>
                  <w:szCs w:val="16"/>
                </w:rPr>
                <w:t xml:space="preserve">ot to be used </w:t>
              </w:r>
              <w:r>
                <w:rPr>
                  <w:rFonts w:cs="Arial"/>
                  <w:sz w:val="16"/>
                  <w:szCs w:val="16"/>
                </w:rPr>
                <w:t>for IENC distribution and use in navigational end-user systems. See clause 11.5</w:t>
              </w:r>
            </w:ins>
          </w:p>
        </w:tc>
      </w:tr>
      <w:tr w:rsidR="00D8703E" w:rsidRPr="007B4FED" w14:paraId="783377E0" w14:textId="77777777" w:rsidTr="00F82395">
        <w:trPr>
          <w:cantSplit/>
          <w:trHeight w:val="304"/>
          <w:ins w:id="3908" w:author="Bernd Birklhuber" w:date="2025-03-07T14:09:00Z"/>
        </w:trPr>
        <w:tc>
          <w:tcPr>
            <w:tcW w:w="1169" w:type="dxa"/>
          </w:tcPr>
          <w:p w14:paraId="1F6FB484" w14:textId="77777777" w:rsidR="00D8703E" w:rsidRPr="007B4FED" w:rsidRDefault="00D8703E" w:rsidP="00F82395">
            <w:pPr>
              <w:snapToGrid w:val="0"/>
              <w:spacing w:before="60" w:after="60" w:line="240" w:lineRule="auto"/>
              <w:jc w:val="left"/>
              <w:rPr>
                <w:ins w:id="3909" w:author="Bernd Birklhuber" w:date="2025-03-07T14:09:00Z"/>
                <w:rFonts w:cs="Arial"/>
                <w:sz w:val="16"/>
                <w:szCs w:val="16"/>
              </w:rPr>
            </w:pPr>
            <w:ins w:id="3910" w:author="Bernd Birklhuber" w:date="2025-03-07T14:09:00Z">
              <w:r w:rsidRPr="007B4FED">
                <w:rPr>
                  <w:rFonts w:cs="Arial"/>
                  <w:sz w:val="16"/>
                  <w:szCs w:val="16"/>
                </w:rPr>
                <w:t>Value</w:t>
              </w:r>
            </w:ins>
          </w:p>
        </w:tc>
        <w:tc>
          <w:tcPr>
            <w:tcW w:w="3102" w:type="dxa"/>
          </w:tcPr>
          <w:p w14:paraId="1B6CE739" w14:textId="77777777" w:rsidR="00D8703E" w:rsidRPr="007B4FED" w:rsidRDefault="00D8703E" w:rsidP="00F82395">
            <w:pPr>
              <w:snapToGrid w:val="0"/>
              <w:spacing w:before="60" w:after="60" w:line="240" w:lineRule="auto"/>
              <w:jc w:val="left"/>
              <w:rPr>
                <w:ins w:id="3911" w:author="Bernd Birklhuber" w:date="2025-03-07T14:09:00Z"/>
                <w:rFonts w:cs="Arial"/>
                <w:sz w:val="16"/>
                <w:szCs w:val="16"/>
              </w:rPr>
            </w:pPr>
            <w:ins w:id="3912" w:author="Bernd Birklhuber" w:date="2025-03-07T14:09:00Z">
              <w:r w:rsidRPr="007B4FED">
                <w:rPr>
                  <w:rFonts w:cs="Arial"/>
                  <w:sz w:val="16"/>
                  <w:szCs w:val="16"/>
                </w:rPr>
                <w:t>Language Pack</w:t>
              </w:r>
            </w:ins>
          </w:p>
        </w:tc>
        <w:tc>
          <w:tcPr>
            <w:tcW w:w="3828" w:type="dxa"/>
          </w:tcPr>
          <w:p w14:paraId="3BEF432F" w14:textId="77777777" w:rsidR="00D8703E" w:rsidRPr="007B4FED" w:rsidRDefault="00D8703E" w:rsidP="00F82395">
            <w:pPr>
              <w:snapToGrid w:val="0"/>
              <w:spacing w:before="60" w:after="60" w:line="240" w:lineRule="auto"/>
              <w:jc w:val="left"/>
              <w:rPr>
                <w:ins w:id="3913" w:author="Bernd Birklhuber" w:date="2025-03-07T14:09:00Z"/>
                <w:rFonts w:cs="Arial"/>
                <w:sz w:val="16"/>
                <w:szCs w:val="16"/>
              </w:rPr>
            </w:pPr>
            <w:ins w:id="3914" w:author="Bernd Birklhuber" w:date="2025-03-07T14:09:00Z">
              <w:r w:rsidRPr="007B4FED">
                <w:rPr>
                  <w:rFonts w:cs="Arial"/>
                  <w:sz w:val="16"/>
                  <w:szCs w:val="16"/>
                </w:rPr>
                <w:t>A Language pack</w:t>
              </w:r>
            </w:ins>
          </w:p>
        </w:tc>
        <w:tc>
          <w:tcPr>
            <w:tcW w:w="732" w:type="dxa"/>
          </w:tcPr>
          <w:p w14:paraId="64F134DE" w14:textId="77777777" w:rsidR="00D8703E" w:rsidRPr="007B4FED" w:rsidRDefault="00D8703E" w:rsidP="00F82395">
            <w:pPr>
              <w:snapToGrid w:val="0"/>
              <w:spacing w:before="60" w:after="60" w:line="240" w:lineRule="auto"/>
              <w:jc w:val="center"/>
              <w:rPr>
                <w:ins w:id="3915" w:author="Bernd Birklhuber" w:date="2025-03-07T14:09:00Z"/>
                <w:rFonts w:cs="Arial"/>
                <w:sz w:val="16"/>
                <w:szCs w:val="16"/>
              </w:rPr>
            </w:pPr>
            <w:ins w:id="3916" w:author="Bernd Birklhuber" w:date="2025-03-07T14:09:00Z">
              <w:r>
                <w:rPr>
                  <w:rFonts w:cs="Arial"/>
                  <w:sz w:val="16"/>
                  <w:szCs w:val="16"/>
                </w:rPr>
                <w:t>3</w:t>
              </w:r>
            </w:ins>
          </w:p>
        </w:tc>
        <w:tc>
          <w:tcPr>
            <w:tcW w:w="5503" w:type="dxa"/>
          </w:tcPr>
          <w:p w14:paraId="14861DD7" w14:textId="77777777" w:rsidR="00D8703E" w:rsidRPr="007B4FED" w:rsidDel="00C30E16" w:rsidRDefault="00D8703E" w:rsidP="00F82395">
            <w:pPr>
              <w:snapToGrid w:val="0"/>
              <w:spacing w:before="60" w:after="60" w:line="240" w:lineRule="auto"/>
              <w:jc w:val="left"/>
              <w:rPr>
                <w:ins w:id="3917" w:author="Bernd Birklhuber" w:date="2025-03-07T14:09:00Z"/>
                <w:rFonts w:cs="Arial"/>
                <w:sz w:val="16"/>
                <w:szCs w:val="16"/>
              </w:rPr>
            </w:pPr>
            <w:ins w:id="3918" w:author="Bernd Birklhuber" w:date="2025-03-07T14:09:00Z">
              <w:r>
                <w:rPr>
                  <w:rFonts w:cs="Arial"/>
                  <w:sz w:val="16"/>
                  <w:szCs w:val="16"/>
                </w:rPr>
                <w:t>A system support file</w:t>
              </w:r>
            </w:ins>
          </w:p>
        </w:tc>
      </w:tr>
      <w:tr w:rsidR="00D8703E" w:rsidRPr="007B4FED" w14:paraId="39CE3055" w14:textId="77777777" w:rsidTr="00F82395">
        <w:trPr>
          <w:cantSplit/>
          <w:trHeight w:val="304"/>
          <w:ins w:id="3919" w:author="Bernd Birklhuber" w:date="2025-03-07T14:09:00Z"/>
        </w:trPr>
        <w:tc>
          <w:tcPr>
            <w:tcW w:w="1169" w:type="dxa"/>
          </w:tcPr>
          <w:p w14:paraId="698AC41C" w14:textId="77777777" w:rsidR="00D8703E" w:rsidRPr="007B4FED" w:rsidRDefault="00D8703E" w:rsidP="00F82395">
            <w:pPr>
              <w:snapToGrid w:val="0"/>
              <w:spacing w:before="60" w:after="60" w:line="240" w:lineRule="auto"/>
              <w:jc w:val="left"/>
              <w:rPr>
                <w:ins w:id="3920" w:author="Bernd Birklhuber" w:date="2025-03-07T14:09:00Z"/>
                <w:rFonts w:cs="Arial"/>
                <w:sz w:val="16"/>
                <w:szCs w:val="16"/>
              </w:rPr>
            </w:pPr>
            <w:ins w:id="3921" w:author="Bernd Birklhuber" w:date="2025-03-07T14:09:00Z">
              <w:r w:rsidRPr="007B4FED">
                <w:rPr>
                  <w:rFonts w:cs="Arial"/>
                  <w:sz w:val="16"/>
                  <w:szCs w:val="16"/>
                </w:rPr>
                <w:t>Value</w:t>
              </w:r>
            </w:ins>
          </w:p>
        </w:tc>
        <w:tc>
          <w:tcPr>
            <w:tcW w:w="3102" w:type="dxa"/>
          </w:tcPr>
          <w:p w14:paraId="0B924A34" w14:textId="77777777" w:rsidR="00D8703E" w:rsidRPr="007B4FED" w:rsidRDefault="00D8703E" w:rsidP="00F82395">
            <w:pPr>
              <w:snapToGrid w:val="0"/>
              <w:spacing w:before="60" w:after="60" w:line="240" w:lineRule="auto"/>
              <w:jc w:val="left"/>
              <w:rPr>
                <w:ins w:id="3922" w:author="Bernd Birklhuber" w:date="2025-03-07T14:09:00Z"/>
                <w:rFonts w:cs="Arial"/>
                <w:sz w:val="16"/>
                <w:szCs w:val="16"/>
              </w:rPr>
            </w:pPr>
            <w:ins w:id="3923" w:author="Bernd Birklhuber" w:date="2025-03-07T14:09:00Z">
              <w:r w:rsidRPr="007B4FED">
                <w:rPr>
                  <w:rFonts w:cs="Arial"/>
                  <w:sz w:val="16"/>
                  <w:szCs w:val="16"/>
                </w:rPr>
                <w:t>GML Schema</w:t>
              </w:r>
            </w:ins>
          </w:p>
        </w:tc>
        <w:tc>
          <w:tcPr>
            <w:tcW w:w="3828" w:type="dxa"/>
          </w:tcPr>
          <w:p w14:paraId="0635732D" w14:textId="77777777" w:rsidR="00D8703E" w:rsidRPr="007B4FED" w:rsidRDefault="00D8703E" w:rsidP="00F82395">
            <w:pPr>
              <w:snapToGrid w:val="0"/>
              <w:spacing w:before="60" w:after="60" w:line="240" w:lineRule="auto"/>
              <w:jc w:val="left"/>
              <w:rPr>
                <w:ins w:id="3924" w:author="Bernd Birklhuber" w:date="2025-03-07T14:09:00Z"/>
                <w:rFonts w:cs="Arial"/>
                <w:sz w:val="16"/>
                <w:szCs w:val="16"/>
              </w:rPr>
            </w:pPr>
            <w:ins w:id="3925" w:author="Bernd Birklhuber" w:date="2025-03-07T14:09:00Z">
              <w:r w:rsidRPr="007B4FED">
                <w:rPr>
                  <w:rFonts w:cs="Arial"/>
                  <w:sz w:val="16"/>
                  <w:szCs w:val="16"/>
                </w:rPr>
                <w:t>GML Application Schema</w:t>
              </w:r>
            </w:ins>
          </w:p>
        </w:tc>
        <w:tc>
          <w:tcPr>
            <w:tcW w:w="732" w:type="dxa"/>
          </w:tcPr>
          <w:p w14:paraId="4B90475C" w14:textId="77777777" w:rsidR="00D8703E" w:rsidRPr="007B4FED" w:rsidRDefault="00D8703E" w:rsidP="00F82395">
            <w:pPr>
              <w:snapToGrid w:val="0"/>
              <w:spacing w:before="60" w:after="60" w:line="240" w:lineRule="auto"/>
              <w:jc w:val="center"/>
              <w:rPr>
                <w:ins w:id="3926" w:author="Bernd Birklhuber" w:date="2025-03-07T14:09:00Z"/>
                <w:rFonts w:cs="Arial"/>
                <w:sz w:val="16"/>
                <w:szCs w:val="16"/>
              </w:rPr>
            </w:pPr>
            <w:ins w:id="3927" w:author="Bernd Birklhuber" w:date="2025-03-07T14:09:00Z">
              <w:r>
                <w:rPr>
                  <w:rFonts w:cs="Arial"/>
                  <w:sz w:val="16"/>
                  <w:szCs w:val="16"/>
                </w:rPr>
                <w:t>4</w:t>
              </w:r>
            </w:ins>
          </w:p>
        </w:tc>
        <w:tc>
          <w:tcPr>
            <w:tcW w:w="5503" w:type="dxa"/>
          </w:tcPr>
          <w:p w14:paraId="790E6F3B" w14:textId="0AC3E21C" w:rsidR="00D8703E" w:rsidRPr="007B4FED" w:rsidDel="00C30E16" w:rsidRDefault="00D8703E" w:rsidP="00F82395">
            <w:pPr>
              <w:snapToGrid w:val="0"/>
              <w:spacing w:before="60" w:after="60" w:line="240" w:lineRule="auto"/>
              <w:jc w:val="left"/>
              <w:rPr>
                <w:ins w:id="3928" w:author="Bernd Birklhuber" w:date="2025-03-07T14:09:00Z"/>
                <w:rFonts w:cs="Arial"/>
                <w:sz w:val="16"/>
                <w:szCs w:val="16"/>
              </w:rPr>
            </w:pPr>
            <w:ins w:id="3929" w:author="Bernd Birklhuber" w:date="2025-03-07T14:09:00Z">
              <w:r>
                <w:rPr>
                  <w:rFonts w:cs="Arial"/>
                  <w:sz w:val="16"/>
                  <w:szCs w:val="16"/>
                </w:rPr>
                <w:t xml:space="preserve">Not </w:t>
              </w:r>
              <w:r w:rsidRPr="00E61F5B">
                <w:rPr>
                  <w:rFonts w:cs="Arial"/>
                  <w:sz w:val="16"/>
                  <w:szCs w:val="16"/>
                </w:rPr>
                <w:t xml:space="preserve">used in </w:t>
              </w:r>
              <w:r>
                <w:rPr>
                  <w:rFonts w:cs="Arial"/>
                  <w:sz w:val="16"/>
                  <w:szCs w:val="16"/>
                </w:rPr>
                <w:t>the S-4</w:t>
              </w:r>
              <w:r w:rsidRPr="00E61F5B">
                <w:rPr>
                  <w:rFonts w:cs="Arial"/>
                  <w:sz w:val="16"/>
                  <w:szCs w:val="16"/>
                </w:rPr>
                <w:t xml:space="preserve">01 </w:t>
              </w:r>
              <w:r>
                <w:rPr>
                  <w:rFonts w:cs="Arial"/>
                  <w:sz w:val="16"/>
                  <w:szCs w:val="16"/>
                </w:rPr>
                <w:t xml:space="preserve">ENC </w:t>
              </w:r>
              <w:r w:rsidRPr="00E61F5B">
                <w:rPr>
                  <w:rFonts w:cs="Arial"/>
                  <w:sz w:val="16"/>
                  <w:szCs w:val="16"/>
                </w:rPr>
                <w:t>P</w:t>
              </w:r>
              <w:r>
                <w:rPr>
                  <w:rFonts w:cs="Arial"/>
                  <w:sz w:val="16"/>
                  <w:szCs w:val="16"/>
                </w:rPr>
                <w:t xml:space="preserve">roduct </w:t>
              </w:r>
              <w:r w:rsidRPr="00E61F5B">
                <w:rPr>
                  <w:rFonts w:cs="Arial"/>
                  <w:sz w:val="16"/>
                  <w:szCs w:val="16"/>
                </w:rPr>
                <w:t>S</w:t>
              </w:r>
              <w:r>
                <w:rPr>
                  <w:rFonts w:cs="Arial"/>
                  <w:sz w:val="16"/>
                  <w:szCs w:val="16"/>
                </w:rPr>
                <w:t>pecification</w:t>
              </w:r>
            </w:ins>
          </w:p>
        </w:tc>
      </w:tr>
      <w:tr w:rsidR="00D8703E" w:rsidRPr="007B4FED" w14:paraId="30D7F0CF" w14:textId="77777777" w:rsidTr="00F82395">
        <w:trPr>
          <w:cantSplit/>
          <w:trHeight w:val="304"/>
          <w:ins w:id="3930" w:author="Bernd Birklhuber" w:date="2025-03-07T14:09:00Z"/>
        </w:trPr>
        <w:tc>
          <w:tcPr>
            <w:tcW w:w="1169" w:type="dxa"/>
          </w:tcPr>
          <w:p w14:paraId="3620F722" w14:textId="77777777" w:rsidR="00D8703E" w:rsidRPr="007B4FED" w:rsidRDefault="00D8703E" w:rsidP="00F82395">
            <w:pPr>
              <w:snapToGrid w:val="0"/>
              <w:spacing w:before="60" w:after="60" w:line="240" w:lineRule="auto"/>
              <w:jc w:val="left"/>
              <w:rPr>
                <w:ins w:id="3931" w:author="Bernd Birklhuber" w:date="2025-03-07T14:09:00Z"/>
                <w:rFonts w:cs="Arial"/>
                <w:sz w:val="16"/>
                <w:szCs w:val="16"/>
              </w:rPr>
            </w:pPr>
            <w:ins w:id="3932" w:author="Bernd Birklhuber" w:date="2025-03-07T14:09:00Z">
              <w:r w:rsidRPr="007B4FED">
                <w:rPr>
                  <w:rFonts w:cs="Arial"/>
                  <w:sz w:val="16"/>
                  <w:szCs w:val="16"/>
                </w:rPr>
                <w:t>Value</w:t>
              </w:r>
            </w:ins>
          </w:p>
        </w:tc>
        <w:tc>
          <w:tcPr>
            <w:tcW w:w="3102" w:type="dxa"/>
          </w:tcPr>
          <w:p w14:paraId="29B5AD6B" w14:textId="77777777" w:rsidR="00D8703E" w:rsidRPr="007B4FED" w:rsidRDefault="00D8703E" w:rsidP="00F82395">
            <w:pPr>
              <w:snapToGrid w:val="0"/>
              <w:spacing w:before="60" w:after="60" w:line="240" w:lineRule="auto"/>
              <w:jc w:val="left"/>
              <w:rPr>
                <w:ins w:id="3933" w:author="Bernd Birklhuber" w:date="2025-03-07T14:09:00Z"/>
                <w:rFonts w:cs="Arial"/>
                <w:sz w:val="16"/>
                <w:szCs w:val="16"/>
              </w:rPr>
            </w:pPr>
            <w:ins w:id="3934" w:author="Bernd Birklhuber" w:date="2025-03-07T14:09:00Z">
              <w:r w:rsidRPr="007B4FED">
                <w:rPr>
                  <w:rFonts w:cs="Arial"/>
                  <w:sz w:val="16"/>
                  <w:szCs w:val="16"/>
                </w:rPr>
                <w:t>other</w:t>
              </w:r>
            </w:ins>
          </w:p>
        </w:tc>
        <w:tc>
          <w:tcPr>
            <w:tcW w:w="3828" w:type="dxa"/>
          </w:tcPr>
          <w:p w14:paraId="39CAA216" w14:textId="77777777" w:rsidR="00D8703E" w:rsidRPr="007B4FED" w:rsidRDefault="00D8703E" w:rsidP="00F82395">
            <w:pPr>
              <w:snapToGrid w:val="0"/>
              <w:spacing w:before="60" w:after="60" w:line="240" w:lineRule="auto"/>
              <w:jc w:val="left"/>
              <w:rPr>
                <w:ins w:id="3935" w:author="Bernd Birklhuber" w:date="2025-03-07T14:09:00Z"/>
                <w:rFonts w:cs="Arial"/>
                <w:sz w:val="16"/>
                <w:szCs w:val="16"/>
              </w:rPr>
            </w:pPr>
            <w:ins w:id="3936" w:author="Bernd Birklhuber" w:date="2025-03-07T14:09:00Z">
              <w:r w:rsidRPr="007B4FED">
                <w:rPr>
                  <w:rFonts w:cs="Arial"/>
                  <w:sz w:val="16"/>
                  <w:szCs w:val="16"/>
                </w:rPr>
                <w:t>A type of resource not otherwise described</w:t>
              </w:r>
            </w:ins>
          </w:p>
        </w:tc>
        <w:tc>
          <w:tcPr>
            <w:tcW w:w="732" w:type="dxa"/>
          </w:tcPr>
          <w:p w14:paraId="2DB8F305" w14:textId="77777777" w:rsidR="00D8703E" w:rsidRPr="007B4FED" w:rsidRDefault="00D8703E" w:rsidP="00F82395">
            <w:pPr>
              <w:snapToGrid w:val="0"/>
              <w:spacing w:before="60" w:after="60" w:line="240" w:lineRule="auto"/>
              <w:jc w:val="center"/>
              <w:rPr>
                <w:ins w:id="3937" w:author="Bernd Birklhuber" w:date="2025-03-07T14:09:00Z"/>
                <w:rFonts w:cs="Arial"/>
                <w:sz w:val="16"/>
                <w:szCs w:val="16"/>
              </w:rPr>
            </w:pPr>
            <w:ins w:id="3938" w:author="Bernd Birklhuber" w:date="2025-03-07T14:09:00Z">
              <w:r w:rsidRPr="007B4FED">
                <w:rPr>
                  <w:rFonts w:cs="Arial"/>
                  <w:sz w:val="16"/>
                  <w:szCs w:val="16"/>
                </w:rPr>
                <w:t>100</w:t>
              </w:r>
            </w:ins>
          </w:p>
        </w:tc>
        <w:tc>
          <w:tcPr>
            <w:tcW w:w="5503" w:type="dxa"/>
          </w:tcPr>
          <w:p w14:paraId="2B4FD62B" w14:textId="77777777" w:rsidR="00D8703E" w:rsidRPr="007B4FED" w:rsidRDefault="00D8703E" w:rsidP="00F82395">
            <w:pPr>
              <w:snapToGrid w:val="0"/>
              <w:spacing w:before="60" w:after="60" w:line="240" w:lineRule="auto"/>
              <w:jc w:val="left"/>
              <w:rPr>
                <w:ins w:id="3939" w:author="Bernd Birklhuber" w:date="2025-03-07T14:09:00Z"/>
                <w:rFonts w:cs="Arial"/>
                <w:sz w:val="16"/>
                <w:szCs w:val="16"/>
              </w:rPr>
            </w:pPr>
            <w:ins w:id="3940" w:author="Bernd Birklhuber" w:date="2025-03-07T14:09:00Z">
              <w:r>
                <w:rPr>
                  <w:rFonts w:cs="Arial"/>
                  <w:sz w:val="16"/>
                  <w:szCs w:val="16"/>
                </w:rPr>
                <w:t>A system support file</w:t>
              </w:r>
            </w:ins>
          </w:p>
        </w:tc>
      </w:tr>
    </w:tbl>
    <w:p w14:paraId="727796F0" w14:textId="77777777" w:rsidR="00D8703E" w:rsidRPr="00D22CCD" w:rsidRDefault="00D8703E"/>
    <w:p w14:paraId="1F6E4BBC" w14:textId="77777777" w:rsidR="00434114" w:rsidRPr="001E42E8" w:rsidRDefault="00434114" w:rsidP="00434114">
      <w:pPr>
        <w:pStyle w:val="berschrift3"/>
        <w:tabs>
          <w:tab w:val="clear" w:pos="660"/>
          <w:tab w:val="clear" w:pos="880"/>
          <w:tab w:val="left" w:pos="851"/>
        </w:tabs>
        <w:spacing w:before="120" w:after="120" w:line="240" w:lineRule="auto"/>
        <w:ind w:left="851" w:hanging="851"/>
        <w:rPr>
          <w:ins w:id="3941" w:author="Gert Morlion" w:date="2024-08-26T14:19:00Z"/>
        </w:rPr>
      </w:pPr>
      <w:bookmarkStart w:id="3942" w:name="_Toc439685327"/>
      <w:bookmarkStart w:id="3943" w:name="_Toc170072442"/>
      <w:bookmarkStart w:id="3944" w:name="_Toc487203188"/>
      <w:ins w:id="3945" w:author="Gert Morlion" w:date="2024-08-26T14:19:00Z">
        <w:r w:rsidRPr="001E42E8">
          <w:t>S100_Catalogue</w:t>
        </w:r>
        <w:r>
          <w:t>Discovery</w:t>
        </w:r>
        <w:r w:rsidRPr="001E42E8">
          <w:t>Metadata</w:t>
        </w:r>
        <w:bookmarkEnd w:id="3942"/>
        <w:bookmarkEnd w:id="3943"/>
      </w:ins>
    </w:p>
    <w:p w14:paraId="655C36BF" w14:textId="7F7E94EB" w:rsidR="00434114" w:rsidRPr="001E42E8" w:rsidRDefault="00434114" w:rsidP="00434114">
      <w:pPr>
        <w:spacing w:after="120" w:line="240" w:lineRule="auto"/>
        <w:rPr>
          <w:ins w:id="3946" w:author="Gert Morlion" w:date="2024-08-26T14:19:00Z"/>
        </w:rPr>
      </w:pPr>
      <w:ins w:id="3947" w:author="Gert Morlion" w:date="2024-08-26T14:19:00Z">
        <w:r w:rsidRPr="001E42E8">
          <w:t>This is an optional element that allows for the delivery of S-</w:t>
        </w:r>
      </w:ins>
      <w:ins w:id="3948" w:author="Bernd Birklhuber" w:date="2025-03-07T14:10:00Z">
        <w:r w:rsidR="00D8703E">
          <w:t>4</w:t>
        </w:r>
      </w:ins>
      <w:ins w:id="3949" w:author="Gert Morlion" w:date="2024-08-26T14:19:00Z">
        <w:del w:id="3950" w:author="Bernd Birklhuber" w:date="2025-03-07T14:10:00Z">
          <w:r w:rsidRPr="001E42E8" w:rsidDel="00D8703E">
            <w:delText>1</w:delText>
          </w:r>
        </w:del>
        <w:r w:rsidRPr="001E42E8">
          <w:t xml:space="preserve">01 </w:t>
        </w:r>
        <w:r>
          <w:t>F</w:t>
        </w:r>
        <w:r w:rsidRPr="001E42E8">
          <w:t xml:space="preserve">eature and </w:t>
        </w:r>
        <w:r>
          <w:t>P</w:t>
        </w:r>
        <w:r w:rsidRPr="001E42E8">
          <w:t xml:space="preserve">ortrayal </w:t>
        </w:r>
        <w:r>
          <w:t>C</w:t>
        </w:r>
        <w:r w:rsidRPr="001E42E8">
          <w:t xml:space="preserve">atalogues within the </w:t>
        </w:r>
        <w:r>
          <w:t>E</w:t>
        </w:r>
        <w:r w:rsidRPr="001E42E8">
          <w:t xml:space="preserve">xchange </w:t>
        </w:r>
        <w:r>
          <w:t>S</w:t>
        </w:r>
        <w:r w:rsidRPr="001E42E8">
          <w:t>et.</w:t>
        </w:r>
      </w:ins>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434114" w:rsidRPr="001E42E8" w14:paraId="09A11B03" w14:textId="77777777" w:rsidTr="00434114">
        <w:trPr>
          <w:cantSplit/>
          <w:ins w:id="3951" w:author="Gert Morlion" w:date="2024-08-26T14:19:00Z"/>
        </w:trPr>
        <w:tc>
          <w:tcPr>
            <w:tcW w:w="2797" w:type="dxa"/>
            <w:shd w:val="clear" w:color="auto" w:fill="D9D9D9"/>
            <w:tcMar>
              <w:left w:w="108" w:type="dxa"/>
              <w:right w:w="108" w:type="dxa"/>
            </w:tcMar>
          </w:tcPr>
          <w:p w14:paraId="1DAD3A38" w14:textId="77777777" w:rsidR="00434114" w:rsidRPr="007C62F7" w:rsidRDefault="00434114" w:rsidP="004B0AFB">
            <w:pPr>
              <w:spacing w:before="60" w:after="60" w:line="240" w:lineRule="auto"/>
              <w:jc w:val="left"/>
              <w:rPr>
                <w:ins w:id="3952" w:author="Gert Morlion" w:date="2024-08-26T14:19:00Z"/>
                <w:rFonts w:cs="Arial"/>
                <w:b/>
                <w:bCs/>
                <w:sz w:val="16"/>
                <w:szCs w:val="16"/>
                <w:lang w:eastAsia="en-US"/>
              </w:rPr>
            </w:pPr>
            <w:ins w:id="3953" w:author="Gert Morlion" w:date="2024-08-26T14:19:00Z">
              <w:r w:rsidRPr="007C62F7">
                <w:rPr>
                  <w:rFonts w:cs="Arial"/>
                  <w:b/>
                  <w:bCs/>
                  <w:sz w:val="16"/>
                  <w:szCs w:val="16"/>
                  <w:lang w:eastAsia="en-US"/>
                </w:rPr>
                <w:t>Name</w:t>
              </w:r>
            </w:ins>
          </w:p>
        </w:tc>
        <w:tc>
          <w:tcPr>
            <w:tcW w:w="3402" w:type="dxa"/>
            <w:shd w:val="clear" w:color="auto" w:fill="D9D9D9"/>
            <w:tcMar>
              <w:left w:w="108" w:type="dxa"/>
              <w:right w:w="108" w:type="dxa"/>
            </w:tcMar>
          </w:tcPr>
          <w:p w14:paraId="199F415A" w14:textId="77777777" w:rsidR="00434114" w:rsidRPr="007C62F7" w:rsidRDefault="00434114" w:rsidP="004B0AFB">
            <w:pPr>
              <w:spacing w:before="60" w:after="60" w:line="240" w:lineRule="auto"/>
              <w:jc w:val="left"/>
              <w:rPr>
                <w:ins w:id="3954" w:author="Gert Morlion" w:date="2024-08-26T14:19:00Z"/>
                <w:rFonts w:cs="Arial"/>
                <w:b/>
                <w:bCs/>
                <w:sz w:val="16"/>
                <w:szCs w:val="16"/>
                <w:lang w:eastAsia="en-US"/>
              </w:rPr>
            </w:pPr>
            <w:ins w:id="3955" w:author="Gert Morlion" w:date="2024-08-26T14:19:00Z">
              <w:r>
                <w:rPr>
                  <w:rFonts w:cs="Arial"/>
                  <w:b/>
                  <w:bCs/>
                  <w:sz w:val="16"/>
                  <w:szCs w:val="16"/>
                  <w:lang w:eastAsia="en-US"/>
                </w:rPr>
                <w:t>Description</w:t>
              </w:r>
            </w:ins>
          </w:p>
        </w:tc>
        <w:tc>
          <w:tcPr>
            <w:tcW w:w="708" w:type="dxa"/>
            <w:shd w:val="clear" w:color="auto" w:fill="D9D9D9"/>
            <w:tcMar>
              <w:left w:w="108" w:type="dxa"/>
              <w:right w:w="108" w:type="dxa"/>
            </w:tcMar>
          </w:tcPr>
          <w:p w14:paraId="0D9AC65B" w14:textId="77777777" w:rsidR="00434114" w:rsidRPr="007C62F7" w:rsidRDefault="00434114" w:rsidP="004B0AFB">
            <w:pPr>
              <w:spacing w:before="60" w:after="60" w:line="240" w:lineRule="auto"/>
              <w:jc w:val="center"/>
              <w:rPr>
                <w:ins w:id="3956" w:author="Gert Morlion" w:date="2024-08-26T14:19:00Z"/>
                <w:rFonts w:cs="Arial"/>
                <w:b/>
                <w:bCs/>
                <w:sz w:val="16"/>
                <w:szCs w:val="16"/>
                <w:lang w:eastAsia="en-US"/>
              </w:rPr>
            </w:pPr>
            <w:ins w:id="3957" w:author="Gert Morlion" w:date="2024-08-26T14:19:00Z">
              <w:r>
                <w:rPr>
                  <w:rFonts w:cs="Arial"/>
                  <w:b/>
                  <w:bCs/>
                  <w:sz w:val="16"/>
                  <w:szCs w:val="16"/>
                  <w:lang w:eastAsia="en-US"/>
                </w:rPr>
                <w:t>Mult</w:t>
              </w:r>
            </w:ins>
          </w:p>
        </w:tc>
        <w:tc>
          <w:tcPr>
            <w:tcW w:w="2984" w:type="dxa"/>
            <w:shd w:val="clear" w:color="auto" w:fill="D9D9D9"/>
            <w:tcMar>
              <w:top w:w="0" w:type="dxa"/>
              <w:left w:w="108" w:type="dxa"/>
              <w:bottom w:w="0" w:type="dxa"/>
              <w:right w:w="108" w:type="dxa"/>
            </w:tcMar>
          </w:tcPr>
          <w:p w14:paraId="05B84E6E" w14:textId="77777777" w:rsidR="00434114" w:rsidRPr="007C62F7" w:rsidRDefault="00434114" w:rsidP="004B0AFB">
            <w:pPr>
              <w:spacing w:before="60" w:after="60" w:line="240" w:lineRule="auto"/>
              <w:jc w:val="left"/>
              <w:rPr>
                <w:ins w:id="3958" w:author="Gert Morlion" w:date="2024-08-26T14:19:00Z"/>
                <w:rFonts w:cs="Arial"/>
                <w:b/>
                <w:bCs/>
                <w:sz w:val="16"/>
                <w:szCs w:val="16"/>
                <w:lang w:eastAsia="en-US"/>
              </w:rPr>
            </w:pPr>
            <w:ins w:id="3959" w:author="Gert Morlion" w:date="2024-08-26T14:19:00Z">
              <w:r w:rsidRPr="007C62F7">
                <w:rPr>
                  <w:rFonts w:cs="Arial"/>
                  <w:b/>
                  <w:bCs/>
                  <w:sz w:val="16"/>
                  <w:szCs w:val="16"/>
                  <w:lang w:eastAsia="en-US"/>
                </w:rPr>
                <w:t>Type</w:t>
              </w:r>
            </w:ins>
          </w:p>
        </w:tc>
        <w:tc>
          <w:tcPr>
            <w:tcW w:w="4387" w:type="dxa"/>
            <w:shd w:val="clear" w:color="auto" w:fill="D9D9D9"/>
            <w:tcMar>
              <w:top w:w="0" w:type="dxa"/>
              <w:left w:w="108" w:type="dxa"/>
              <w:bottom w:w="0" w:type="dxa"/>
              <w:right w:w="108" w:type="dxa"/>
            </w:tcMar>
          </w:tcPr>
          <w:p w14:paraId="0AA57C60" w14:textId="77777777" w:rsidR="00434114" w:rsidRPr="007C62F7" w:rsidRDefault="00434114" w:rsidP="004B0AFB">
            <w:pPr>
              <w:spacing w:before="60" w:after="60" w:line="240" w:lineRule="auto"/>
              <w:jc w:val="left"/>
              <w:rPr>
                <w:ins w:id="3960" w:author="Gert Morlion" w:date="2024-08-26T14:19:00Z"/>
                <w:rFonts w:cs="Arial"/>
                <w:b/>
                <w:bCs/>
                <w:sz w:val="16"/>
                <w:szCs w:val="16"/>
                <w:lang w:eastAsia="en-US"/>
              </w:rPr>
            </w:pPr>
            <w:ins w:id="3961" w:author="Gert Morlion" w:date="2024-08-26T14:19:00Z">
              <w:r w:rsidRPr="007C62F7">
                <w:rPr>
                  <w:rFonts w:cs="Arial"/>
                  <w:b/>
                  <w:bCs/>
                  <w:sz w:val="16"/>
                  <w:szCs w:val="16"/>
                  <w:lang w:eastAsia="en-US"/>
                </w:rPr>
                <w:t>Remarks</w:t>
              </w:r>
            </w:ins>
          </w:p>
        </w:tc>
      </w:tr>
      <w:tr w:rsidR="00434114" w:rsidRPr="001E42E8" w14:paraId="7B48F3E5" w14:textId="77777777" w:rsidTr="004B0AFB">
        <w:trPr>
          <w:cantSplit/>
          <w:ins w:id="3962" w:author="Gert Morlion" w:date="2024-08-26T14:19:00Z"/>
        </w:trPr>
        <w:tc>
          <w:tcPr>
            <w:tcW w:w="2797" w:type="dxa"/>
            <w:shd w:val="clear" w:color="auto" w:fill="auto"/>
            <w:tcMar>
              <w:left w:w="108" w:type="dxa"/>
              <w:right w:w="108" w:type="dxa"/>
            </w:tcMar>
          </w:tcPr>
          <w:p w14:paraId="0495F50C" w14:textId="77777777" w:rsidR="00434114" w:rsidRPr="007C62F7" w:rsidRDefault="00434114" w:rsidP="004B0AFB">
            <w:pPr>
              <w:pStyle w:val="StandardWeb"/>
              <w:spacing w:before="60" w:beforeAutospacing="0" w:after="60" w:afterAutospacing="0"/>
              <w:rPr>
                <w:ins w:id="3963" w:author="Gert Morlion" w:date="2024-08-26T14:19:00Z"/>
                <w:rFonts w:ascii="Arial" w:hAnsi="Arial" w:cs="Arial"/>
                <w:b/>
                <w:bCs/>
                <w:sz w:val="16"/>
                <w:szCs w:val="16"/>
              </w:rPr>
            </w:pPr>
            <w:ins w:id="3964" w:author="Gert Morlion" w:date="2024-08-26T14:19:00Z">
              <w:r w:rsidRPr="007C62F7">
                <w:rPr>
                  <w:rFonts w:ascii="Arial" w:hAnsi="Arial" w:cs="Arial"/>
                  <w:sz w:val="16"/>
                  <w:szCs w:val="16"/>
                </w:rPr>
                <w:t>S100_CatalogueDiscoveryMetadata</w:t>
              </w:r>
            </w:ins>
          </w:p>
        </w:tc>
        <w:tc>
          <w:tcPr>
            <w:tcW w:w="3402" w:type="dxa"/>
            <w:shd w:val="clear" w:color="auto" w:fill="auto"/>
            <w:tcMar>
              <w:left w:w="108" w:type="dxa"/>
              <w:right w:w="108" w:type="dxa"/>
            </w:tcMar>
          </w:tcPr>
          <w:p w14:paraId="07E66E42" w14:textId="77777777" w:rsidR="00434114" w:rsidRPr="007C62F7" w:rsidRDefault="00434114" w:rsidP="004B0AFB">
            <w:pPr>
              <w:pStyle w:val="StandardWeb"/>
              <w:spacing w:before="60" w:beforeAutospacing="0" w:after="60" w:afterAutospacing="0"/>
              <w:rPr>
                <w:ins w:id="3965" w:author="Gert Morlion" w:date="2024-08-26T14:19:00Z"/>
                <w:rFonts w:ascii="Arial" w:hAnsi="Arial" w:cs="Arial"/>
                <w:b/>
                <w:bCs/>
                <w:sz w:val="16"/>
                <w:szCs w:val="16"/>
              </w:rPr>
            </w:pPr>
            <w:ins w:id="3966" w:author="Gert Morlion" w:date="2024-08-26T14:19:00Z">
              <w:r w:rsidRPr="00353431">
                <w:rPr>
                  <w:rFonts w:ascii="Arial" w:hAnsi="Arial" w:cs="Arial"/>
                  <w:sz w:val="16"/>
                  <w:szCs w:val="16"/>
                </w:rPr>
                <w:t>Class for S-100 Catalogue metadata</w:t>
              </w:r>
            </w:ins>
          </w:p>
        </w:tc>
        <w:tc>
          <w:tcPr>
            <w:tcW w:w="708" w:type="dxa"/>
            <w:shd w:val="clear" w:color="auto" w:fill="auto"/>
            <w:tcMar>
              <w:left w:w="108" w:type="dxa"/>
              <w:right w:w="108" w:type="dxa"/>
            </w:tcMar>
          </w:tcPr>
          <w:p w14:paraId="2E20837D" w14:textId="77777777" w:rsidR="00434114" w:rsidRPr="007C62F7" w:rsidRDefault="00434114" w:rsidP="004B0AFB">
            <w:pPr>
              <w:pStyle w:val="StandardWeb"/>
              <w:spacing w:before="60" w:beforeAutospacing="0" w:after="60" w:afterAutospacing="0"/>
              <w:jc w:val="center"/>
              <w:rPr>
                <w:ins w:id="3967" w:author="Gert Morlion" w:date="2024-08-26T14:19:00Z"/>
                <w:rFonts w:ascii="Arial" w:hAnsi="Arial" w:cs="Arial"/>
                <w:b/>
                <w:bCs/>
                <w:sz w:val="16"/>
                <w:szCs w:val="16"/>
              </w:rPr>
            </w:pPr>
            <w:ins w:id="3968" w:author="Gert Morlion" w:date="2024-08-26T14:19:00Z">
              <w:r w:rsidRPr="007C62F7">
                <w:rPr>
                  <w:rFonts w:ascii="Arial" w:hAnsi="Arial" w:cs="Arial"/>
                  <w:sz w:val="16"/>
                  <w:szCs w:val="16"/>
                </w:rPr>
                <w:t>-</w:t>
              </w:r>
            </w:ins>
          </w:p>
        </w:tc>
        <w:tc>
          <w:tcPr>
            <w:tcW w:w="2984" w:type="dxa"/>
            <w:shd w:val="clear" w:color="auto" w:fill="auto"/>
            <w:tcMar>
              <w:top w:w="0" w:type="dxa"/>
              <w:left w:w="108" w:type="dxa"/>
              <w:bottom w:w="0" w:type="dxa"/>
              <w:right w:w="108" w:type="dxa"/>
            </w:tcMar>
          </w:tcPr>
          <w:p w14:paraId="30611E04" w14:textId="77777777" w:rsidR="00434114" w:rsidRPr="007C62F7" w:rsidRDefault="00434114" w:rsidP="004B0AFB">
            <w:pPr>
              <w:pStyle w:val="StandardWeb"/>
              <w:spacing w:before="60" w:beforeAutospacing="0" w:after="60" w:afterAutospacing="0"/>
              <w:rPr>
                <w:ins w:id="3969" w:author="Gert Morlion" w:date="2024-08-26T14:19:00Z"/>
                <w:rFonts w:ascii="Arial" w:hAnsi="Arial" w:cs="Arial"/>
                <w:b/>
                <w:bCs/>
                <w:sz w:val="16"/>
                <w:szCs w:val="16"/>
              </w:rPr>
            </w:pPr>
            <w:ins w:id="3970" w:author="Gert Morlion" w:date="2024-08-26T14:19:00Z">
              <w:r w:rsidRPr="007C62F7">
                <w:rPr>
                  <w:rFonts w:ascii="Arial" w:hAnsi="Arial" w:cs="Arial"/>
                  <w:sz w:val="16"/>
                  <w:szCs w:val="16"/>
                </w:rPr>
                <w:t>-</w:t>
              </w:r>
            </w:ins>
          </w:p>
        </w:tc>
        <w:tc>
          <w:tcPr>
            <w:tcW w:w="4387" w:type="dxa"/>
            <w:shd w:val="clear" w:color="auto" w:fill="auto"/>
            <w:tcMar>
              <w:top w:w="0" w:type="dxa"/>
              <w:left w:w="108" w:type="dxa"/>
              <w:bottom w:w="0" w:type="dxa"/>
              <w:right w:w="108" w:type="dxa"/>
            </w:tcMar>
          </w:tcPr>
          <w:p w14:paraId="18C93D7F" w14:textId="77777777" w:rsidR="00434114" w:rsidRPr="007C62F7" w:rsidRDefault="00434114" w:rsidP="004B0AFB">
            <w:pPr>
              <w:pStyle w:val="StandardWeb"/>
              <w:spacing w:before="60" w:beforeAutospacing="0" w:after="60" w:afterAutospacing="0"/>
              <w:rPr>
                <w:ins w:id="3971" w:author="Gert Morlion" w:date="2024-08-26T14:19:00Z"/>
                <w:rFonts w:ascii="Arial" w:hAnsi="Arial" w:cs="Arial"/>
                <w:b/>
                <w:bCs/>
                <w:sz w:val="16"/>
                <w:szCs w:val="16"/>
              </w:rPr>
            </w:pPr>
            <w:ins w:id="3972" w:author="Gert Morlion" w:date="2024-08-26T14:19:00Z">
              <w:r w:rsidRPr="007C62F7">
                <w:rPr>
                  <w:rFonts w:ascii="Arial" w:hAnsi="Arial" w:cs="Arial"/>
                  <w:sz w:val="16"/>
                  <w:szCs w:val="16"/>
                </w:rPr>
                <w:t>-</w:t>
              </w:r>
            </w:ins>
          </w:p>
        </w:tc>
      </w:tr>
      <w:tr w:rsidR="00434114" w:rsidRPr="001E42E8" w14:paraId="4F998D9B" w14:textId="77777777" w:rsidTr="004B0AFB">
        <w:trPr>
          <w:cantSplit/>
          <w:ins w:id="3973" w:author="Gert Morlion" w:date="2024-08-26T14:19:00Z"/>
        </w:trPr>
        <w:tc>
          <w:tcPr>
            <w:tcW w:w="2797" w:type="dxa"/>
            <w:shd w:val="clear" w:color="auto" w:fill="auto"/>
            <w:tcMar>
              <w:left w:w="108" w:type="dxa"/>
              <w:right w:w="108" w:type="dxa"/>
            </w:tcMar>
          </w:tcPr>
          <w:p w14:paraId="38C19253" w14:textId="77777777" w:rsidR="00434114" w:rsidRPr="007C62F7" w:rsidRDefault="00434114" w:rsidP="004B0AFB">
            <w:pPr>
              <w:pStyle w:val="StandardWeb"/>
              <w:spacing w:before="60" w:beforeAutospacing="0" w:after="60" w:afterAutospacing="0"/>
              <w:rPr>
                <w:ins w:id="3974" w:author="Gert Morlion" w:date="2024-08-26T14:19:00Z"/>
                <w:rFonts w:ascii="Arial" w:hAnsi="Arial" w:cs="Arial"/>
                <w:b/>
                <w:bCs/>
                <w:sz w:val="16"/>
                <w:szCs w:val="16"/>
              </w:rPr>
            </w:pPr>
            <w:ins w:id="3975" w:author="Gert Morlion" w:date="2024-08-26T14:19:00Z">
              <w:r w:rsidRPr="007C62F7">
                <w:rPr>
                  <w:rFonts w:ascii="Arial" w:hAnsi="Arial" w:cs="Arial"/>
                  <w:sz w:val="16"/>
                  <w:szCs w:val="16"/>
                </w:rPr>
                <w:lastRenderedPageBreak/>
                <w:t>fileName</w:t>
              </w:r>
            </w:ins>
          </w:p>
        </w:tc>
        <w:tc>
          <w:tcPr>
            <w:tcW w:w="3402" w:type="dxa"/>
            <w:shd w:val="clear" w:color="auto" w:fill="auto"/>
            <w:tcMar>
              <w:left w:w="108" w:type="dxa"/>
              <w:right w:w="108" w:type="dxa"/>
            </w:tcMar>
          </w:tcPr>
          <w:p w14:paraId="751756FC" w14:textId="77777777" w:rsidR="00434114" w:rsidRPr="007C62F7" w:rsidRDefault="00434114" w:rsidP="004B0AFB">
            <w:pPr>
              <w:pStyle w:val="StandardWeb"/>
              <w:spacing w:before="60" w:beforeAutospacing="0" w:after="60" w:afterAutospacing="0"/>
              <w:rPr>
                <w:ins w:id="3976" w:author="Gert Morlion" w:date="2024-08-26T14:19:00Z"/>
                <w:rFonts w:ascii="Arial" w:hAnsi="Arial" w:cs="Arial"/>
                <w:b/>
                <w:bCs/>
                <w:sz w:val="16"/>
                <w:szCs w:val="16"/>
              </w:rPr>
            </w:pPr>
            <w:ins w:id="3977" w:author="Gert Morlion" w:date="2024-08-26T14:19:00Z">
              <w:r w:rsidRPr="00353431">
                <w:rPr>
                  <w:rFonts w:ascii="Arial" w:hAnsi="Arial" w:cs="Arial"/>
                  <w:sz w:val="16"/>
                  <w:szCs w:val="16"/>
                </w:rPr>
                <w:t>The name for the Catalogue</w:t>
              </w:r>
            </w:ins>
          </w:p>
        </w:tc>
        <w:tc>
          <w:tcPr>
            <w:tcW w:w="708" w:type="dxa"/>
            <w:shd w:val="clear" w:color="auto" w:fill="auto"/>
            <w:tcMar>
              <w:left w:w="108" w:type="dxa"/>
              <w:right w:w="108" w:type="dxa"/>
            </w:tcMar>
          </w:tcPr>
          <w:p w14:paraId="1B7103C6" w14:textId="77777777" w:rsidR="00434114" w:rsidRPr="007C62F7" w:rsidRDefault="00434114" w:rsidP="004B0AFB">
            <w:pPr>
              <w:pStyle w:val="StandardWeb"/>
              <w:spacing w:before="60" w:beforeAutospacing="0" w:after="60" w:afterAutospacing="0"/>
              <w:jc w:val="center"/>
              <w:rPr>
                <w:ins w:id="3978" w:author="Gert Morlion" w:date="2024-08-26T14:19:00Z"/>
                <w:rFonts w:ascii="Arial" w:hAnsi="Arial" w:cs="Arial"/>
                <w:b/>
                <w:bCs/>
                <w:sz w:val="16"/>
                <w:szCs w:val="16"/>
              </w:rPr>
            </w:pPr>
            <w:ins w:id="3979"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9AA9114" w14:textId="77777777" w:rsidR="00434114" w:rsidRPr="007C62F7" w:rsidRDefault="00434114" w:rsidP="004B0AFB">
            <w:pPr>
              <w:pStyle w:val="StandardWeb"/>
              <w:spacing w:before="60" w:beforeAutospacing="0" w:after="60" w:afterAutospacing="0"/>
              <w:rPr>
                <w:ins w:id="3980" w:author="Gert Morlion" w:date="2024-08-26T14:19:00Z"/>
                <w:rFonts w:ascii="Arial" w:hAnsi="Arial" w:cs="Arial"/>
                <w:b/>
                <w:bCs/>
                <w:sz w:val="16"/>
                <w:szCs w:val="16"/>
              </w:rPr>
            </w:pPr>
            <w:ins w:id="3981" w:author="Gert Morlion" w:date="2024-08-26T14:19:00Z">
              <w:r>
                <w:rPr>
                  <w:rFonts w:ascii="Arial" w:hAnsi="Arial" w:cs="Arial"/>
                  <w:sz w:val="16"/>
                  <w:szCs w:val="16"/>
                </w:rPr>
                <w:t>URI</w:t>
              </w:r>
            </w:ins>
          </w:p>
        </w:tc>
        <w:tc>
          <w:tcPr>
            <w:tcW w:w="4387" w:type="dxa"/>
            <w:shd w:val="clear" w:color="auto" w:fill="auto"/>
            <w:tcMar>
              <w:top w:w="0" w:type="dxa"/>
              <w:left w:w="108" w:type="dxa"/>
              <w:bottom w:w="0" w:type="dxa"/>
              <w:right w:w="108" w:type="dxa"/>
            </w:tcMar>
          </w:tcPr>
          <w:p w14:paraId="7F8C9769" w14:textId="77777777" w:rsidR="00434114" w:rsidRPr="00353431" w:rsidRDefault="00434114" w:rsidP="004B0AFB">
            <w:pPr>
              <w:pStyle w:val="StandardWeb"/>
              <w:spacing w:before="60" w:beforeAutospacing="0" w:after="60" w:afterAutospacing="0"/>
              <w:rPr>
                <w:ins w:id="3982" w:author="Gert Morlion" w:date="2024-08-26T14:19:00Z"/>
                <w:rFonts w:ascii="Arial" w:hAnsi="Arial" w:cs="Arial"/>
                <w:sz w:val="16"/>
                <w:szCs w:val="16"/>
              </w:rPr>
            </w:pPr>
            <w:ins w:id="3983" w:author="Gert Morlion" w:date="2024-08-26T14:19:00Z">
              <w:r w:rsidRPr="00353431">
                <w:rPr>
                  <w:rFonts w:ascii="Arial" w:hAnsi="Arial" w:cs="Arial"/>
                  <w:sz w:val="16"/>
                  <w:szCs w:val="16"/>
                </w:rPr>
                <w:t>See S-100 Part</w:t>
              </w:r>
              <w:r>
                <w:rPr>
                  <w:rFonts w:ascii="Arial" w:hAnsi="Arial" w:cs="Arial"/>
                  <w:sz w:val="16"/>
                  <w:szCs w:val="16"/>
                </w:rPr>
                <w:t xml:space="preserve"> </w:t>
              </w:r>
              <w:r w:rsidRPr="00353431">
                <w:rPr>
                  <w:rFonts w:ascii="Arial" w:hAnsi="Arial" w:cs="Arial"/>
                  <w:sz w:val="16"/>
                  <w:szCs w:val="16"/>
                </w:rPr>
                <w:t>1, clause 1-4.6</w:t>
              </w:r>
            </w:ins>
          </w:p>
        </w:tc>
      </w:tr>
      <w:tr w:rsidR="00434114" w:rsidRPr="001E42E8" w14:paraId="78987354" w14:textId="77777777" w:rsidTr="004B0AFB">
        <w:trPr>
          <w:cantSplit/>
          <w:ins w:id="3984" w:author="Gert Morlion" w:date="2024-08-26T14:19:00Z"/>
        </w:trPr>
        <w:tc>
          <w:tcPr>
            <w:tcW w:w="2797" w:type="dxa"/>
            <w:shd w:val="clear" w:color="auto" w:fill="auto"/>
            <w:tcMar>
              <w:left w:w="108" w:type="dxa"/>
              <w:right w:w="108" w:type="dxa"/>
            </w:tcMar>
          </w:tcPr>
          <w:p w14:paraId="50DA53E4" w14:textId="77777777" w:rsidR="00434114" w:rsidRPr="007C62F7" w:rsidRDefault="00434114" w:rsidP="004B0AFB">
            <w:pPr>
              <w:pStyle w:val="StandardWeb"/>
              <w:spacing w:before="60" w:beforeAutospacing="0" w:after="60" w:afterAutospacing="0"/>
              <w:rPr>
                <w:ins w:id="3985" w:author="Gert Morlion" w:date="2024-08-26T14:19:00Z"/>
                <w:rFonts w:ascii="Arial" w:hAnsi="Arial" w:cs="Arial"/>
                <w:sz w:val="16"/>
                <w:szCs w:val="16"/>
              </w:rPr>
            </w:pPr>
            <w:ins w:id="3986" w:author="Gert Morlion" w:date="2024-08-26T14:19:00Z">
              <w:r w:rsidRPr="007C62F7">
                <w:rPr>
                  <w:rFonts w:ascii="Arial" w:hAnsi="Arial" w:cs="Arial"/>
                  <w:sz w:val="16"/>
                  <w:szCs w:val="16"/>
                </w:rPr>
                <w:t>purpose</w:t>
              </w:r>
            </w:ins>
          </w:p>
        </w:tc>
        <w:tc>
          <w:tcPr>
            <w:tcW w:w="3402" w:type="dxa"/>
            <w:shd w:val="clear" w:color="auto" w:fill="auto"/>
            <w:tcMar>
              <w:left w:w="108" w:type="dxa"/>
              <w:right w:w="108" w:type="dxa"/>
            </w:tcMar>
          </w:tcPr>
          <w:p w14:paraId="62D130D6" w14:textId="77777777" w:rsidR="00434114" w:rsidRPr="007C62F7" w:rsidRDefault="00434114" w:rsidP="004B0AFB">
            <w:pPr>
              <w:pStyle w:val="StandardWeb"/>
              <w:spacing w:before="60" w:beforeAutospacing="0" w:after="60" w:afterAutospacing="0"/>
              <w:rPr>
                <w:ins w:id="3987" w:author="Gert Morlion" w:date="2024-08-26T14:19:00Z"/>
                <w:rFonts w:ascii="Arial" w:hAnsi="Arial" w:cs="Arial"/>
                <w:sz w:val="16"/>
                <w:szCs w:val="16"/>
              </w:rPr>
            </w:pPr>
            <w:ins w:id="3988" w:author="Gert Morlion" w:date="2024-08-26T14:19:00Z">
              <w:r w:rsidRPr="00353431">
                <w:rPr>
                  <w:rFonts w:ascii="Arial" w:hAnsi="Arial" w:cs="Arial"/>
                  <w:sz w:val="16"/>
                  <w:szCs w:val="16"/>
                </w:rPr>
                <w:t>The purpose for which the Catalogue has been issued</w:t>
              </w:r>
            </w:ins>
          </w:p>
        </w:tc>
        <w:tc>
          <w:tcPr>
            <w:tcW w:w="708" w:type="dxa"/>
            <w:shd w:val="clear" w:color="auto" w:fill="auto"/>
            <w:tcMar>
              <w:left w:w="108" w:type="dxa"/>
              <w:right w:w="108" w:type="dxa"/>
            </w:tcMar>
          </w:tcPr>
          <w:p w14:paraId="0E4B67DF" w14:textId="77777777" w:rsidR="00434114" w:rsidRPr="007C62F7" w:rsidRDefault="00434114" w:rsidP="004B0AFB">
            <w:pPr>
              <w:pStyle w:val="StandardWeb"/>
              <w:spacing w:before="60" w:beforeAutospacing="0" w:after="60" w:afterAutospacing="0"/>
              <w:jc w:val="center"/>
              <w:rPr>
                <w:ins w:id="3989" w:author="Gert Morlion" w:date="2024-08-26T14:19:00Z"/>
                <w:rFonts w:ascii="Arial" w:hAnsi="Arial" w:cs="Arial"/>
                <w:b/>
                <w:bCs/>
                <w:sz w:val="16"/>
                <w:szCs w:val="16"/>
              </w:rPr>
            </w:pPr>
            <w:ins w:id="3990" w:author="Gert Morlion" w:date="2024-08-26T14:19:00Z">
              <w:r w:rsidRPr="007C62F7">
                <w:rPr>
                  <w:rFonts w:ascii="Arial" w:hAnsi="Arial" w:cs="Arial"/>
                  <w:sz w:val="16"/>
                  <w:szCs w:val="16"/>
                </w:rPr>
                <w:t>0..1</w:t>
              </w:r>
            </w:ins>
          </w:p>
        </w:tc>
        <w:tc>
          <w:tcPr>
            <w:tcW w:w="2984" w:type="dxa"/>
            <w:shd w:val="clear" w:color="auto" w:fill="auto"/>
            <w:tcMar>
              <w:top w:w="0" w:type="dxa"/>
              <w:left w:w="108" w:type="dxa"/>
              <w:bottom w:w="0" w:type="dxa"/>
              <w:right w:w="108" w:type="dxa"/>
            </w:tcMar>
          </w:tcPr>
          <w:p w14:paraId="7DDC9F96" w14:textId="77777777" w:rsidR="00434114" w:rsidRPr="007C62F7" w:rsidRDefault="00434114" w:rsidP="004B0AFB">
            <w:pPr>
              <w:pStyle w:val="StandardWeb"/>
              <w:spacing w:before="60" w:beforeAutospacing="0" w:after="60" w:afterAutospacing="0"/>
              <w:rPr>
                <w:ins w:id="3991" w:author="Gert Morlion" w:date="2024-08-26T14:19:00Z"/>
                <w:rFonts w:ascii="Arial" w:hAnsi="Arial" w:cs="Arial"/>
                <w:sz w:val="16"/>
                <w:szCs w:val="16"/>
              </w:rPr>
            </w:pPr>
            <w:ins w:id="3992" w:author="Gert Morlion" w:date="2024-08-26T14:19:00Z">
              <w:r w:rsidRPr="007C62F7">
                <w:rPr>
                  <w:rFonts w:ascii="Arial" w:hAnsi="Arial" w:cs="Arial"/>
                  <w:sz w:val="16"/>
                  <w:szCs w:val="16"/>
                </w:rPr>
                <w:t>S100_Purpose</w:t>
              </w:r>
            </w:ins>
          </w:p>
        </w:tc>
        <w:tc>
          <w:tcPr>
            <w:tcW w:w="4387" w:type="dxa"/>
            <w:shd w:val="clear" w:color="auto" w:fill="auto"/>
            <w:tcMar>
              <w:top w:w="0" w:type="dxa"/>
              <w:left w:w="108" w:type="dxa"/>
              <w:bottom w:w="0" w:type="dxa"/>
              <w:right w:w="108" w:type="dxa"/>
            </w:tcMar>
          </w:tcPr>
          <w:p w14:paraId="13E34BEF" w14:textId="77777777" w:rsidR="00434114" w:rsidRPr="007C62F7" w:rsidRDefault="00434114" w:rsidP="004B0AFB">
            <w:pPr>
              <w:spacing w:before="60" w:after="60" w:line="240" w:lineRule="auto"/>
              <w:jc w:val="left"/>
              <w:rPr>
                <w:ins w:id="3993" w:author="Gert Morlion" w:date="2024-08-26T14:19:00Z"/>
                <w:rFonts w:cs="Arial"/>
                <w:sz w:val="16"/>
                <w:szCs w:val="16"/>
                <w:lang w:eastAsia="en-US"/>
              </w:rPr>
            </w:pPr>
            <w:ins w:id="3994" w:author="Gert Morlion" w:date="2024-08-26T14:19:00Z">
              <w:r w:rsidRPr="007C62F7">
                <w:rPr>
                  <w:rFonts w:cs="Arial"/>
                  <w:sz w:val="16"/>
                  <w:szCs w:val="16"/>
                  <w:lang w:eastAsia="en-US"/>
                </w:rPr>
                <w:t>The values must be one of the following:</w:t>
              </w:r>
            </w:ins>
          </w:p>
          <w:p w14:paraId="11E4CED8" w14:textId="77777777" w:rsidR="00434114" w:rsidRPr="007C62F7" w:rsidRDefault="00434114" w:rsidP="004B0AFB">
            <w:pPr>
              <w:spacing w:before="60" w:after="60" w:line="240" w:lineRule="auto"/>
              <w:jc w:val="left"/>
              <w:rPr>
                <w:ins w:id="3995" w:author="Gert Morlion" w:date="2024-08-26T14:19:00Z"/>
                <w:rFonts w:cs="Arial"/>
                <w:sz w:val="16"/>
                <w:szCs w:val="16"/>
                <w:lang w:eastAsia="en-US"/>
              </w:rPr>
            </w:pPr>
            <w:ins w:id="3996" w:author="Gert Morlion" w:date="2024-08-26T14:19:00Z">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ins>
          </w:p>
          <w:p w14:paraId="11DFDEBB" w14:textId="77777777" w:rsidR="00434114" w:rsidRPr="007C62F7" w:rsidRDefault="00434114" w:rsidP="004B0AFB">
            <w:pPr>
              <w:snapToGrid w:val="0"/>
              <w:spacing w:before="60" w:after="60" w:line="240" w:lineRule="auto"/>
              <w:jc w:val="left"/>
              <w:rPr>
                <w:ins w:id="3997" w:author="Gert Morlion" w:date="2024-08-26T14:19:00Z"/>
                <w:rFonts w:cs="Arial"/>
                <w:sz w:val="16"/>
                <w:szCs w:val="16"/>
              </w:rPr>
            </w:pPr>
            <w:ins w:id="3998" w:author="Gert Morlion" w:date="2024-08-26T14:19:00Z">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ins>
          </w:p>
          <w:p w14:paraId="5470707E" w14:textId="77777777" w:rsidR="00434114" w:rsidRPr="007C62F7" w:rsidRDefault="00434114" w:rsidP="004B0AFB">
            <w:pPr>
              <w:pStyle w:val="StandardWeb"/>
              <w:spacing w:before="60" w:beforeAutospacing="0" w:after="60" w:afterAutospacing="0"/>
              <w:rPr>
                <w:ins w:id="3999" w:author="Gert Morlion" w:date="2024-08-26T14:19:00Z"/>
                <w:rFonts w:ascii="Arial" w:hAnsi="Arial" w:cs="Arial"/>
                <w:b/>
                <w:bCs/>
                <w:sz w:val="16"/>
                <w:szCs w:val="16"/>
              </w:rPr>
            </w:pPr>
            <w:ins w:id="4000" w:author="Gert Morlion" w:date="2024-08-26T14:19:00Z">
              <w:r w:rsidRPr="007C62F7">
                <w:rPr>
                  <w:rFonts w:ascii="Arial" w:hAnsi="Arial" w:cs="Arial"/>
                  <w:sz w:val="16"/>
                  <w:szCs w:val="16"/>
                </w:rPr>
                <w:t>Default is new edition</w:t>
              </w:r>
            </w:ins>
          </w:p>
        </w:tc>
      </w:tr>
      <w:tr w:rsidR="00434114" w:rsidRPr="001E42E8" w14:paraId="7249F346" w14:textId="77777777" w:rsidTr="004B0AFB">
        <w:trPr>
          <w:cantSplit/>
          <w:ins w:id="4001" w:author="Gert Morlion" w:date="2024-08-26T14:19:00Z"/>
        </w:trPr>
        <w:tc>
          <w:tcPr>
            <w:tcW w:w="2797" w:type="dxa"/>
            <w:shd w:val="clear" w:color="auto" w:fill="auto"/>
            <w:tcMar>
              <w:left w:w="108" w:type="dxa"/>
              <w:right w:w="108" w:type="dxa"/>
            </w:tcMar>
          </w:tcPr>
          <w:p w14:paraId="0B8D4A64" w14:textId="77777777" w:rsidR="00434114" w:rsidRPr="007C62F7" w:rsidRDefault="00434114" w:rsidP="004B0AFB">
            <w:pPr>
              <w:pStyle w:val="StandardWeb"/>
              <w:spacing w:before="60" w:beforeAutospacing="0" w:after="60" w:afterAutospacing="0"/>
              <w:rPr>
                <w:ins w:id="4002" w:author="Gert Morlion" w:date="2024-08-26T14:19:00Z"/>
                <w:rFonts w:ascii="Arial" w:hAnsi="Arial" w:cs="Arial"/>
                <w:sz w:val="16"/>
                <w:szCs w:val="16"/>
              </w:rPr>
            </w:pPr>
            <w:ins w:id="4003" w:author="Gert Morlion" w:date="2024-08-26T14:19:00Z">
              <w:r w:rsidRPr="007C62F7">
                <w:rPr>
                  <w:rFonts w:ascii="Arial" w:hAnsi="Arial" w:cs="Arial"/>
                  <w:sz w:val="16"/>
                  <w:szCs w:val="16"/>
                </w:rPr>
                <w:t>editionNumber</w:t>
              </w:r>
            </w:ins>
          </w:p>
        </w:tc>
        <w:tc>
          <w:tcPr>
            <w:tcW w:w="3402" w:type="dxa"/>
            <w:shd w:val="clear" w:color="auto" w:fill="auto"/>
            <w:tcMar>
              <w:left w:w="108" w:type="dxa"/>
              <w:right w:w="108" w:type="dxa"/>
            </w:tcMar>
          </w:tcPr>
          <w:p w14:paraId="466B8EF5" w14:textId="77777777" w:rsidR="00434114" w:rsidRPr="007C62F7" w:rsidRDefault="00434114" w:rsidP="004B0AFB">
            <w:pPr>
              <w:pStyle w:val="StandardWeb"/>
              <w:spacing w:before="60" w:beforeAutospacing="0" w:after="60" w:afterAutospacing="0"/>
              <w:rPr>
                <w:ins w:id="4004" w:author="Gert Morlion" w:date="2024-08-26T14:19:00Z"/>
                <w:rFonts w:ascii="Arial" w:hAnsi="Arial" w:cs="Arial"/>
                <w:sz w:val="16"/>
                <w:szCs w:val="16"/>
              </w:rPr>
            </w:pPr>
            <w:ins w:id="4005" w:author="Gert Morlion" w:date="2024-08-26T14:19:00Z">
              <w:r w:rsidRPr="00353431">
                <w:rPr>
                  <w:rFonts w:ascii="Arial" w:hAnsi="Arial" w:cs="Arial"/>
                  <w:sz w:val="16"/>
                  <w:szCs w:val="16"/>
                </w:rPr>
                <w:t>The Edition number of the Catalogue</w:t>
              </w:r>
            </w:ins>
          </w:p>
        </w:tc>
        <w:tc>
          <w:tcPr>
            <w:tcW w:w="708" w:type="dxa"/>
            <w:shd w:val="clear" w:color="auto" w:fill="auto"/>
            <w:tcMar>
              <w:left w:w="108" w:type="dxa"/>
              <w:right w:w="108" w:type="dxa"/>
            </w:tcMar>
          </w:tcPr>
          <w:p w14:paraId="2758226D" w14:textId="77777777" w:rsidR="00434114" w:rsidRPr="007C62F7" w:rsidRDefault="00434114" w:rsidP="004B0AFB">
            <w:pPr>
              <w:pStyle w:val="StandardWeb"/>
              <w:spacing w:before="60" w:beforeAutospacing="0" w:after="60" w:afterAutospacing="0"/>
              <w:jc w:val="center"/>
              <w:rPr>
                <w:ins w:id="4006" w:author="Gert Morlion" w:date="2024-08-26T14:19:00Z"/>
                <w:rFonts w:ascii="Arial" w:hAnsi="Arial" w:cs="Arial"/>
                <w:b/>
                <w:bCs/>
                <w:sz w:val="16"/>
                <w:szCs w:val="16"/>
              </w:rPr>
            </w:pPr>
            <w:ins w:id="4007"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B2D65C4" w14:textId="77777777" w:rsidR="00434114" w:rsidRPr="007C62F7" w:rsidRDefault="00434114" w:rsidP="004B0AFB">
            <w:pPr>
              <w:pStyle w:val="StandardWeb"/>
              <w:spacing w:before="60" w:beforeAutospacing="0" w:after="60" w:afterAutospacing="0"/>
              <w:rPr>
                <w:ins w:id="4008" w:author="Gert Morlion" w:date="2024-08-26T14:19:00Z"/>
                <w:rFonts w:ascii="Arial" w:hAnsi="Arial" w:cs="Arial"/>
                <w:sz w:val="16"/>
                <w:szCs w:val="16"/>
              </w:rPr>
            </w:pPr>
            <w:ins w:id="4009" w:author="Gert Morlion" w:date="2024-08-26T14:19:00Z">
              <w:r w:rsidRPr="007C62F7">
                <w:rPr>
                  <w:rFonts w:ascii="Arial" w:hAnsi="Arial" w:cs="Arial"/>
                  <w:sz w:val="16"/>
                  <w:szCs w:val="16"/>
                </w:rPr>
                <w:t>Integer</w:t>
              </w:r>
            </w:ins>
          </w:p>
        </w:tc>
        <w:tc>
          <w:tcPr>
            <w:tcW w:w="4387" w:type="dxa"/>
            <w:shd w:val="clear" w:color="auto" w:fill="auto"/>
            <w:tcMar>
              <w:top w:w="0" w:type="dxa"/>
              <w:left w:w="108" w:type="dxa"/>
              <w:bottom w:w="0" w:type="dxa"/>
              <w:right w:w="108" w:type="dxa"/>
            </w:tcMar>
          </w:tcPr>
          <w:p w14:paraId="17A61CEC" w14:textId="77777777" w:rsidR="00434114" w:rsidRPr="007C62F7" w:rsidRDefault="00434114" w:rsidP="004B0AFB">
            <w:pPr>
              <w:snapToGrid w:val="0"/>
              <w:spacing w:before="60" w:after="60" w:line="240" w:lineRule="auto"/>
              <w:jc w:val="left"/>
              <w:rPr>
                <w:ins w:id="4010" w:author="Gert Morlion" w:date="2024-08-26T14:19:00Z"/>
                <w:rFonts w:cs="Arial"/>
                <w:sz w:val="16"/>
                <w:szCs w:val="16"/>
              </w:rPr>
            </w:pPr>
            <w:ins w:id="4011" w:author="Gert Morlion" w:date="2024-08-26T14:19:00Z">
              <w:r w:rsidRPr="007C62F7">
                <w:rPr>
                  <w:rFonts w:cs="Arial"/>
                  <w:sz w:val="16"/>
                  <w:szCs w:val="16"/>
                </w:rPr>
                <w:t>Initially set to 1 for a given productSpecification.number</w:t>
              </w:r>
            </w:ins>
          </w:p>
          <w:p w14:paraId="5AB04201" w14:textId="77777777" w:rsidR="00434114" w:rsidRPr="007C62F7" w:rsidRDefault="00434114" w:rsidP="004B0AFB">
            <w:pPr>
              <w:snapToGrid w:val="0"/>
              <w:spacing w:before="60" w:after="60" w:line="240" w:lineRule="auto"/>
              <w:jc w:val="left"/>
              <w:rPr>
                <w:ins w:id="4012" w:author="Gert Morlion" w:date="2024-08-26T14:19:00Z"/>
                <w:rFonts w:cs="Arial"/>
                <w:sz w:val="16"/>
                <w:szCs w:val="16"/>
              </w:rPr>
            </w:pPr>
            <w:ins w:id="4013" w:author="Gert Morlion" w:date="2024-08-26T14:19:00Z">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ins>
          </w:p>
          <w:p w14:paraId="36E10A03" w14:textId="77777777" w:rsidR="00434114" w:rsidRPr="007C62F7" w:rsidRDefault="00434114" w:rsidP="004B0AFB">
            <w:pPr>
              <w:pStyle w:val="StandardWeb"/>
              <w:spacing w:before="60" w:beforeAutospacing="0" w:after="60" w:afterAutospacing="0"/>
              <w:rPr>
                <w:ins w:id="4014" w:author="Gert Morlion" w:date="2024-08-26T14:19:00Z"/>
                <w:rFonts w:ascii="Arial" w:hAnsi="Arial" w:cs="Arial"/>
                <w:b/>
                <w:bCs/>
                <w:sz w:val="16"/>
                <w:szCs w:val="16"/>
              </w:rPr>
            </w:pPr>
            <w:ins w:id="4015" w:author="Gert Morlion" w:date="2024-08-26T14:19:00Z">
              <w:r w:rsidRPr="007C62F7">
                <w:rPr>
                  <w:rFonts w:ascii="Arial" w:hAnsi="Arial" w:cs="Arial"/>
                  <w:sz w:val="16"/>
                  <w:szCs w:val="16"/>
                </w:rPr>
                <w:t>Uniquely identifies the version of the Catalogue</w:t>
              </w:r>
            </w:ins>
          </w:p>
        </w:tc>
      </w:tr>
      <w:tr w:rsidR="00434114" w:rsidRPr="001E42E8" w14:paraId="13864673" w14:textId="77777777" w:rsidTr="004B0AFB">
        <w:trPr>
          <w:cantSplit/>
          <w:ins w:id="4016" w:author="Gert Morlion" w:date="2024-08-26T14:19:00Z"/>
        </w:trPr>
        <w:tc>
          <w:tcPr>
            <w:tcW w:w="2797" w:type="dxa"/>
            <w:shd w:val="clear" w:color="auto" w:fill="auto"/>
            <w:tcMar>
              <w:left w:w="108" w:type="dxa"/>
              <w:right w:w="108" w:type="dxa"/>
            </w:tcMar>
          </w:tcPr>
          <w:p w14:paraId="1A06AAA2" w14:textId="77777777" w:rsidR="00434114" w:rsidRPr="007C62F7" w:rsidRDefault="00434114" w:rsidP="004B0AFB">
            <w:pPr>
              <w:pStyle w:val="StandardWeb"/>
              <w:spacing w:before="60" w:beforeAutospacing="0" w:after="60" w:afterAutospacing="0"/>
              <w:rPr>
                <w:ins w:id="4017" w:author="Gert Morlion" w:date="2024-08-26T14:19:00Z"/>
                <w:rFonts w:ascii="Arial" w:hAnsi="Arial" w:cs="Arial"/>
                <w:b/>
                <w:bCs/>
                <w:sz w:val="16"/>
                <w:szCs w:val="16"/>
              </w:rPr>
            </w:pPr>
            <w:ins w:id="4018" w:author="Gert Morlion" w:date="2024-08-26T14:19:00Z">
              <w:r w:rsidRPr="007C62F7">
                <w:rPr>
                  <w:rFonts w:ascii="Arial" w:hAnsi="Arial" w:cs="Arial"/>
                  <w:sz w:val="16"/>
                  <w:szCs w:val="16"/>
                </w:rPr>
                <w:t>scope</w:t>
              </w:r>
            </w:ins>
          </w:p>
        </w:tc>
        <w:tc>
          <w:tcPr>
            <w:tcW w:w="3402" w:type="dxa"/>
            <w:shd w:val="clear" w:color="auto" w:fill="auto"/>
            <w:tcMar>
              <w:left w:w="108" w:type="dxa"/>
              <w:right w:w="108" w:type="dxa"/>
            </w:tcMar>
          </w:tcPr>
          <w:p w14:paraId="0CCCD967" w14:textId="77777777" w:rsidR="00434114" w:rsidRPr="007C62F7" w:rsidRDefault="00434114" w:rsidP="004B0AFB">
            <w:pPr>
              <w:pStyle w:val="StandardWeb"/>
              <w:spacing w:before="60" w:beforeAutospacing="0" w:after="60" w:afterAutospacing="0"/>
              <w:rPr>
                <w:ins w:id="4019" w:author="Gert Morlion" w:date="2024-08-26T14:19:00Z"/>
                <w:rFonts w:ascii="Arial" w:hAnsi="Arial" w:cs="Arial"/>
                <w:b/>
                <w:bCs/>
                <w:sz w:val="16"/>
                <w:szCs w:val="16"/>
              </w:rPr>
            </w:pPr>
            <w:ins w:id="4020" w:author="Gert Morlion" w:date="2024-08-26T14:19:00Z">
              <w:r w:rsidRPr="00353431">
                <w:rPr>
                  <w:rFonts w:ascii="Arial" w:hAnsi="Arial" w:cs="Arial"/>
                  <w:sz w:val="16"/>
                  <w:szCs w:val="16"/>
                </w:rPr>
                <w:t>Subject domain of the Catalogue</w:t>
              </w:r>
            </w:ins>
          </w:p>
        </w:tc>
        <w:tc>
          <w:tcPr>
            <w:tcW w:w="708" w:type="dxa"/>
            <w:shd w:val="clear" w:color="auto" w:fill="auto"/>
            <w:tcMar>
              <w:left w:w="108" w:type="dxa"/>
              <w:right w:w="108" w:type="dxa"/>
            </w:tcMar>
          </w:tcPr>
          <w:p w14:paraId="29BD0203" w14:textId="77777777" w:rsidR="00434114" w:rsidRPr="007C62F7" w:rsidRDefault="00434114" w:rsidP="004B0AFB">
            <w:pPr>
              <w:pStyle w:val="StandardWeb"/>
              <w:spacing w:before="60" w:beforeAutospacing="0" w:after="60" w:afterAutospacing="0"/>
              <w:jc w:val="center"/>
              <w:rPr>
                <w:ins w:id="4021" w:author="Gert Morlion" w:date="2024-08-26T14:19:00Z"/>
                <w:rFonts w:ascii="Arial" w:hAnsi="Arial" w:cs="Arial"/>
                <w:b/>
                <w:bCs/>
                <w:sz w:val="16"/>
                <w:szCs w:val="16"/>
              </w:rPr>
            </w:pPr>
            <w:ins w:id="4022"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302EC67" w14:textId="77777777" w:rsidR="00434114" w:rsidRPr="007C62F7" w:rsidRDefault="00434114" w:rsidP="004B0AFB">
            <w:pPr>
              <w:pStyle w:val="StandardWeb"/>
              <w:spacing w:before="60" w:beforeAutospacing="0" w:after="60" w:afterAutospacing="0"/>
              <w:rPr>
                <w:ins w:id="4023" w:author="Gert Morlion" w:date="2024-08-26T14:19:00Z"/>
                <w:rFonts w:ascii="Arial" w:hAnsi="Arial" w:cs="Arial"/>
                <w:b/>
                <w:bCs/>
                <w:sz w:val="16"/>
                <w:szCs w:val="16"/>
              </w:rPr>
            </w:pPr>
            <w:ins w:id="4024" w:author="Gert Morlion" w:date="2024-08-26T14:19:00Z">
              <w:r w:rsidRPr="007C62F7">
                <w:rPr>
                  <w:rFonts w:ascii="Arial" w:hAnsi="Arial" w:cs="Arial"/>
                  <w:sz w:val="16"/>
                  <w:szCs w:val="16"/>
                </w:rPr>
                <w:t>S100_CatalogueScope</w:t>
              </w:r>
            </w:ins>
          </w:p>
        </w:tc>
        <w:tc>
          <w:tcPr>
            <w:tcW w:w="4387" w:type="dxa"/>
            <w:shd w:val="clear" w:color="auto" w:fill="auto"/>
            <w:tcMar>
              <w:top w:w="0" w:type="dxa"/>
              <w:left w:w="108" w:type="dxa"/>
              <w:bottom w:w="0" w:type="dxa"/>
              <w:right w:w="108" w:type="dxa"/>
            </w:tcMar>
          </w:tcPr>
          <w:p w14:paraId="323417EA" w14:textId="77777777" w:rsidR="00434114" w:rsidRPr="007C62F7" w:rsidRDefault="00434114" w:rsidP="00434114">
            <w:pPr>
              <w:pStyle w:val="StandardWeb"/>
              <w:numPr>
                <w:ilvl w:val="0"/>
                <w:numId w:val="12"/>
              </w:numPr>
              <w:spacing w:before="60" w:beforeAutospacing="0" w:after="60" w:afterAutospacing="0"/>
              <w:rPr>
                <w:ins w:id="4025" w:author="Gert Morlion" w:date="2024-08-26T14:19:00Z"/>
                <w:rFonts w:ascii="Arial" w:hAnsi="Arial" w:cs="Arial"/>
                <w:b/>
                <w:bCs/>
                <w:sz w:val="16"/>
                <w:szCs w:val="16"/>
              </w:rPr>
            </w:pPr>
          </w:p>
        </w:tc>
      </w:tr>
      <w:tr w:rsidR="00434114" w:rsidRPr="001E42E8" w14:paraId="3B160B8B" w14:textId="77777777" w:rsidTr="004B0AFB">
        <w:trPr>
          <w:cantSplit/>
          <w:ins w:id="4026" w:author="Gert Morlion" w:date="2024-08-26T14:19:00Z"/>
        </w:trPr>
        <w:tc>
          <w:tcPr>
            <w:tcW w:w="2797" w:type="dxa"/>
            <w:shd w:val="clear" w:color="auto" w:fill="auto"/>
            <w:tcMar>
              <w:left w:w="108" w:type="dxa"/>
              <w:right w:w="108" w:type="dxa"/>
            </w:tcMar>
          </w:tcPr>
          <w:p w14:paraId="21496679" w14:textId="77777777" w:rsidR="00434114" w:rsidRPr="007C62F7" w:rsidRDefault="00434114" w:rsidP="004B0AFB">
            <w:pPr>
              <w:pStyle w:val="StandardWeb"/>
              <w:spacing w:before="60" w:beforeAutospacing="0" w:after="60" w:afterAutospacing="0"/>
              <w:ind w:right="72"/>
              <w:rPr>
                <w:ins w:id="4027" w:author="Gert Morlion" w:date="2024-08-26T14:19:00Z"/>
                <w:rFonts w:ascii="Arial" w:hAnsi="Arial" w:cs="Arial"/>
                <w:b/>
                <w:bCs/>
                <w:sz w:val="16"/>
                <w:szCs w:val="16"/>
              </w:rPr>
            </w:pPr>
            <w:ins w:id="4028" w:author="Gert Morlion" w:date="2024-08-26T14:19:00Z">
              <w:r w:rsidRPr="007C62F7">
                <w:rPr>
                  <w:rFonts w:ascii="Arial" w:hAnsi="Arial" w:cs="Arial"/>
                  <w:sz w:val="16"/>
                  <w:szCs w:val="16"/>
                </w:rPr>
                <w:t>versionNumber</w:t>
              </w:r>
            </w:ins>
          </w:p>
        </w:tc>
        <w:tc>
          <w:tcPr>
            <w:tcW w:w="3402" w:type="dxa"/>
            <w:shd w:val="clear" w:color="auto" w:fill="auto"/>
            <w:tcMar>
              <w:left w:w="108" w:type="dxa"/>
              <w:right w:w="108" w:type="dxa"/>
            </w:tcMar>
          </w:tcPr>
          <w:p w14:paraId="17ECE861" w14:textId="77777777" w:rsidR="00434114" w:rsidRPr="007C62F7" w:rsidRDefault="00434114" w:rsidP="004B0AFB">
            <w:pPr>
              <w:pStyle w:val="StandardWeb"/>
              <w:spacing w:before="60" w:beforeAutospacing="0" w:after="60" w:afterAutospacing="0"/>
              <w:rPr>
                <w:ins w:id="4029" w:author="Gert Morlion" w:date="2024-08-26T14:19:00Z"/>
                <w:rFonts w:ascii="Arial" w:hAnsi="Arial" w:cs="Arial"/>
                <w:b/>
                <w:bCs/>
                <w:sz w:val="16"/>
                <w:szCs w:val="16"/>
              </w:rPr>
            </w:pPr>
            <w:ins w:id="4030" w:author="Gert Morlion" w:date="2024-08-26T14:19:00Z">
              <w:r w:rsidRPr="00353431">
                <w:rPr>
                  <w:rFonts w:ascii="Arial" w:hAnsi="Arial" w:cs="Arial"/>
                  <w:sz w:val="16"/>
                  <w:szCs w:val="16"/>
                </w:rPr>
                <w:t>The version identifier of the Catalogue</w:t>
              </w:r>
            </w:ins>
          </w:p>
        </w:tc>
        <w:tc>
          <w:tcPr>
            <w:tcW w:w="708" w:type="dxa"/>
            <w:shd w:val="clear" w:color="auto" w:fill="auto"/>
            <w:tcMar>
              <w:left w:w="108" w:type="dxa"/>
              <w:right w:w="108" w:type="dxa"/>
            </w:tcMar>
          </w:tcPr>
          <w:p w14:paraId="769BA275" w14:textId="77777777" w:rsidR="00434114" w:rsidRPr="007C62F7" w:rsidRDefault="00434114" w:rsidP="004B0AFB">
            <w:pPr>
              <w:pStyle w:val="StandardWeb"/>
              <w:spacing w:before="60" w:beforeAutospacing="0" w:after="60" w:afterAutospacing="0"/>
              <w:jc w:val="center"/>
              <w:rPr>
                <w:ins w:id="4031" w:author="Gert Morlion" w:date="2024-08-26T14:19:00Z"/>
                <w:rFonts w:ascii="Arial" w:hAnsi="Arial" w:cs="Arial"/>
                <w:b/>
                <w:bCs/>
                <w:sz w:val="16"/>
                <w:szCs w:val="16"/>
              </w:rPr>
            </w:pPr>
            <w:ins w:id="4032"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4BB45ECF" w14:textId="77777777" w:rsidR="00434114" w:rsidRPr="007C62F7" w:rsidRDefault="00434114" w:rsidP="004B0AFB">
            <w:pPr>
              <w:pStyle w:val="StandardWeb"/>
              <w:spacing w:before="60" w:beforeAutospacing="0" w:after="60" w:afterAutospacing="0"/>
              <w:rPr>
                <w:ins w:id="4033" w:author="Gert Morlion" w:date="2024-08-26T14:19:00Z"/>
                <w:rFonts w:ascii="Arial" w:hAnsi="Arial" w:cs="Arial"/>
                <w:b/>
                <w:bCs/>
                <w:sz w:val="16"/>
                <w:szCs w:val="16"/>
              </w:rPr>
            </w:pPr>
            <w:ins w:id="4034" w:author="Gert Morlion" w:date="2024-08-26T14:19:00Z">
              <w:r w:rsidRPr="007C62F7">
                <w:rPr>
                  <w:rFonts w:ascii="Arial" w:hAnsi="Arial" w:cs="Arial"/>
                  <w:sz w:val="16"/>
                  <w:szCs w:val="16"/>
                </w:rPr>
                <w:t>CharacterString</w:t>
              </w:r>
            </w:ins>
          </w:p>
        </w:tc>
        <w:tc>
          <w:tcPr>
            <w:tcW w:w="4387" w:type="dxa"/>
            <w:shd w:val="clear" w:color="auto" w:fill="auto"/>
            <w:tcMar>
              <w:top w:w="0" w:type="dxa"/>
              <w:left w:w="108" w:type="dxa"/>
              <w:bottom w:w="0" w:type="dxa"/>
              <w:right w:w="108" w:type="dxa"/>
            </w:tcMar>
          </w:tcPr>
          <w:p w14:paraId="61A61239" w14:textId="77777777" w:rsidR="00434114" w:rsidRPr="007C62F7" w:rsidRDefault="00434114" w:rsidP="004B0AFB">
            <w:pPr>
              <w:spacing w:before="60" w:after="60" w:line="240" w:lineRule="auto"/>
              <w:jc w:val="left"/>
              <w:rPr>
                <w:ins w:id="4035" w:author="Gert Morlion" w:date="2024-08-26T14:19:00Z"/>
                <w:rFonts w:cs="Arial"/>
                <w:b/>
                <w:bCs/>
                <w:sz w:val="16"/>
                <w:szCs w:val="16"/>
                <w:lang w:eastAsia="en-US"/>
              </w:rPr>
            </w:pPr>
            <w:ins w:id="4036" w:author="Gert Morlion" w:date="2024-08-26T14:19:00Z">
              <w:r>
                <w:rPr>
                  <w:sz w:val="16"/>
                  <w:szCs w:val="16"/>
                </w:rPr>
                <w:t>Human readable version identifier</w:t>
              </w:r>
            </w:ins>
          </w:p>
        </w:tc>
      </w:tr>
      <w:tr w:rsidR="00434114" w:rsidRPr="001E42E8" w14:paraId="51E38FC4" w14:textId="77777777" w:rsidTr="004B0AFB">
        <w:trPr>
          <w:cantSplit/>
          <w:ins w:id="4037" w:author="Gert Morlion" w:date="2024-08-26T14:19:00Z"/>
        </w:trPr>
        <w:tc>
          <w:tcPr>
            <w:tcW w:w="2797" w:type="dxa"/>
            <w:shd w:val="clear" w:color="auto" w:fill="auto"/>
            <w:tcMar>
              <w:left w:w="108" w:type="dxa"/>
              <w:right w:w="108" w:type="dxa"/>
            </w:tcMar>
          </w:tcPr>
          <w:p w14:paraId="57C5B07B" w14:textId="77777777" w:rsidR="00434114" w:rsidRPr="007C62F7" w:rsidRDefault="00434114" w:rsidP="004B0AFB">
            <w:pPr>
              <w:pStyle w:val="StandardWeb"/>
              <w:spacing w:before="60" w:beforeAutospacing="0" w:after="60" w:afterAutospacing="0"/>
              <w:rPr>
                <w:ins w:id="4038" w:author="Gert Morlion" w:date="2024-08-26T14:19:00Z"/>
                <w:rFonts w:ascii="Arial" w:hAnsi="Arial" w:cs="Arial"/>
                <w:b/>
                <w:bCs/>
                <w:sz w:val="16"/>
                <w:szCs w:val="16"/>
              </w:rPr>
            </w:pPr>
            <w:ins w:id="4039" w:author="Gert Morlion" w:date="2024-08-26T14:19:00Z">
              <w:r w:rsidRPr="007C62F7">
                <w:rPr>
                  <w:rFonts w:ascii="Arial" w:hAnsi="Arial" w:cs="Arial"/>
                  <w:sz w:val="16"/>
                  <w:szCs w:val="16"/>
                </w:rPr>
                <w:t>issueDate</w:t>
              </w:r>
            </w:ins>
          </w:p>
        </w:tc>
        <w:tc>
          <w:tcPr>
            <w:tcW w:w="3402" w:type="dxa"/>
            <w:shd w:val="clear" w:color="auto" w:fill="auto"/>
            <w:tcMar>
              <w:left w:w="108" w:type="dxa"/>
              <w:right w:w="108" w:type="dxa"/>
            </w:tcMar>
          </w:tcPr>
          <w:p w14:paraId="5610487B" w14:textId="77777777" w:rsidR="00434114" w:rsidRPr="007C62F7" w:rsidRDefault="00434114" w:rsidP="004B0AFB">
            <w:pPr>
              <w:pStyle w:val="StandardWeb"/>
              <w:spacing w:before="60" w:beforeAutospacing="0" w:after="60" w:afterAutospacing="0"/>
              <w:rPr>
                <w:ins w:id="4040" w:author="Gert Morlion" w:date="2024-08-26T14:19:00Z"/>
                <w:rFonts w:ascii="Arial" w:hAnsi="Arial" w:cs="Arial"/>
                <w:b/>
                <w:bCs/>
                <w:sz w:val="16"/>
                <w:szCs w:val="16"/>
              </w:rPr>
            </w:pPr>
            <w:ins w:id="4041" w:author="Gert Morlion" w:date="2024-08-26T14:19:00Z">
              <w:r w:rsidRPr="00353431">
                <w:rPr>
                  <w:rFonts w:ascii="Arial" w:hAnsi="Arial" w:cs="Arial"/>
                  <w:sz w:val="16"/>
                  <w:szCs w:val="16"/>
                </w:rPr>
                <w:t>The issue date of the Catalogue</w:t>
              </w:r>
            </w:ins>
          </w:p>
        </w:tc>
        <w:tc>
          <w:tcPr>
            <w:tcW w:w="708" w:type="dxa"/>
            <w:shd w:val="clear" w:color="auto" w:fill="auto"/>
            <w:tcMar>
              <w:left w:w="108" w:type="dxa"/>
              <w:right w:w="108" w:type="dxa"/>
            </w:tcMar>
          </w:tcPr>
          <w:p w14:paraId="49B982CE" w14:textId="77777777" w:rsidR="00434114" w:rsidRPr="007C62F7" w:rsidRDefault="00434114" w:rsidP="004B0AFB">
            <w:pPr>
              <w:pStyle w:val="StandardWeb"/>
              <w:spacing w:before="60" w:beforeAutospacing="0" w:after="60" w:afterAutospacing="0"/>
              <w:jc w:val="center"/>
              <w:rPr>
                <w:ins w:id="4042" w:author="Gert Morlion" w:date="2024-08-26T14:19:00Z"/>
                <w:rFonts w:ascii="Arial" w:hAnsi="Arial" w:cs="Arial"/>
                <w:b/>
                <w:bCs/>
                <w:sz w:val="16"/>
                <w:szCs w:val="16"/>
              </w:rPr>
            </w:pPr>
            <w:ins w:id="4043"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CDBF6CB" w14:textId="77777777" w:rsidR="00434114" w:rsidRPr="007C62F7" w:rsidRDefault="00434114" w:rsidP="004B0AFB">
            <w:pPr>
              <w:pStyle w:val="StandardWeb"/>
              <w:spacing w:before="60" w:beforeAutospacing="0" w:after="60" w:afterAutospacing="0"/>
              <w:rPr>
                <w:ins w:id="4044" w:author="Gert Morlion" w:date="2024-08-26T14:19:00Z"/>
                <w:rFonts w:ascii="Arial" w:hAnsi="Arial" w:cs="Arial"/>
                <w:b/>
                <w:bCs/>
                <w:sz w:val="16"/>
                <w:szCs w:val="16"/>
              </w:rPr>
            </w:pPr>
            <w:ins w:id="4045" w:author="Gert Morlion" w:date="2024-08-26T14:19:00Z">
              <w:r w:rsidRPr="007C62F7">
                <w:rPr>
                  <w:rFonts w:ascii="Arial" w:hAnsi="Arial" w:cs="Arial"/>
                  <w:sz w:val="16"/>
                  <w:szCs w:val="16"/>
                </w:rPr>
                <w:t>Date</w:t>
              </w:r>
            </w:ins>
          </w:p>
        </w:tc>
        <w:tc>
          <w:tcPr>
            <w:tcW w:w="4387" w:type="dxa"/>
            <w:shd w:val="clear" w:color="auto" w:fill="auto"/>
            <w:tcMar>
              <w:top w:w="0" w:type="dxa"/>
              <w:left w:w="108" w:type="dxa"/>
              <w:bottom w:w="0" w:type="dxa"/>
              <w:right w:w="108" w:type="dxa"/>
            </w:tcMar>
          </w:tcPr>
          <w:p w14:paraId="4D97C168" w14:textId="77777777" w:rsidR="00434114" w:rsidRPr="007C62F7" w:rsidRDefault="00434114" w:rsidP="004B0AFB">
            <w:pPr>
              <w:pStyle w:val="StandardWeb"/>
              <w:spacing w:before="60" w:beforeAutospacing="0" w:after="60" w:afterAutospacing="0"/>
              <w:rPr>
                <w:ins w:id="4046" w:author="Gert Morlion" w:date="2024-08-26T14:19:00Z"/>
                <w:rFonts w:ascii="Arial" w:hAnsi="Arial" w:cs="Arial"/>
                <w:b/>
                <w:bCs/>
                <w:sz w:val="16"/>
                <w:szCs w:val="16"/>
              </w:rPr>
            </w:pPr>
          </w:p>
        </w:tc>
      </w:tr>
      <w:tr w:rsidR="00434114" w:rsidRPr="001E42E8" w14:paraId="014F7A44" w14:textId="77777777" w:rsidTr="004B0AFB">
        <w:trPr>
          <w:cantSplit/>
          <w:ins w:id="4047" w:author="Gert Morlion" w:date="2024-08-26T14:19:00Z"/>
        </w:trPr>
        <w:tc>
          <w:tcPr>
            <w:tcW w:w="2797" w:type="dxa"/>
            <w:shd w:val="clear" w:color="auto" w:fill="auto"/>
            <w:tcMar>
              <w:left w:w="108" w:type="dxa"/>
              <w:right w:w="108" w:type="dxa"/>
            </w:tcMar>
          </w:tcPr>
          <w:p w14:paraId="220F3C01" w14:textId="77777777" w:rsidR="00434114" w:rsidRPr="007C62F7" w:rsidRDefault="00434114" w:rsidP="004B0AFB">
            <w:pPr>
              <w:pStyle w:val="StandardWeb"/>
              <w:spacing w:before="60" w:beforeAutospacing="0" w:after="60" w:afterAutospacing="0"/>
              <w:rPr>
                <w:ins w:id="4048" w:author="Gert Morlion" w:date="2024-08-26T14:19:00Z"/>
                <w:rFonts w:ascii="Arial" w:hAnsi="Arial" w:cs="Arial"/>
                <w:b/>
                <w:bCs/>
                <w:sz w:val="16"/>
                <w:szCs w:val="16"/>
              </w:rPr>
            </w:pPr>
            <w:ins w:id="4049" w:author="Gert Morlion" w:date="2024-08-26T14:19:00Z">
              <w:r w:rsidRPr="007C62F7">
                <w:rPr>
                  <w:rFonts w:ascii="Arial" w:hAnsi="Arial" w:cs="Arial"/>
                  <w:sz w:val="16"/>
                  <w:szCs w:val="16"/>
                </w:rPr>
                <w:t>productSpecification</w:t>
              </w:r>
            </w:ins>
          </w:p>
        </w:tc>
        <w:tc>
          <w:tcPr>
            <w:tcW w:w="3402" w:type="dxa"/>
            <w:shd w:val="clear" w:color="auto" w:fill="auto"/>
            <w:tcMar>
              <w:left w:w="108" w:type="dxa"/>
              <w:right w:w="108" w:type="dxa"/>
            </w:tcMar>
          </w:tcPr>
          <w:p w14:paraId="3D7DB81F" w14:textId="77777777" w:rsidR="00434114" w:rsidRPr="007C62F7" w:rsidRDefault="00434114" w:rsidP="004B0AFB">
            <w:pPr>
              <w:pStyle w:val="StandardWeb"/>
              <w:spacing w:before="60" w:beforeAutospacing="0" w:after="60" w:afterAutospacing="0"/>
              <w:rPr>
                <w:ins w:id="4050" w:author="Gert Morlion" w:date="2024-08-26T14:19:00Z"/>
                <w:rFonts w:ascii="Arial" w:hAnsi="Arial" w:cs="Arial"/>
                <w:b/>
                <w:bCs/>
                <w:sz w:val="16"/>
                <w:szCs w:val="16"/>
              </w:rPr>
            </w:pPr>
            <w:ins w:id="4051" w:author="Gert Morlion" w:date="2024-08-26T14:19:00Z">
              <w:r w:rsidRPr="00353431">
                <w:rPr>
                  <w:rFonts w:ascii="Arial" w:hAnsi="Arial" w:cs="Arial"/>
                  <w:sz w:val="16"/>
                  <w:szCs w:val="16"/>
                </w:rPr>
                <w:t>The Product Specification used to create this file</w:t>
              </w:r>
            </w:ins>
          </w:p>
        </w:tc>
        <w:tc>
          <w:tcPr>
            <w:tcW w:w="708" w:type="dxa"/>
            <w:shd w:val="clear" w:color="auto" w:fill="auto"/>
            <w:tcMar>
              <w:left w:w="108" w:type="dxa"/>
              <w:right w:w="108" w:type="dxa"/>
            </w:tcMar>
          </w:tcPr>
          <w:p w14:paraId="1B0D5B39" w14:textId="77777777" w:rsidR="00434114" w:rsidRPr="007C62F7" w:rsidRDefault="00434114" w:rsidP="004B0AFB">
            <w:pPr>
              <w:pStyle w:val="StandardWeb"/>
              <w:spacing w:before="60" w:beforeAutospacing="0" w:after="60" w:afterAutospacing="0"/>
              <w:jc w:val="center"/>
              <w:rPr>
                <w:ins w:id="4052" w:author="Gert Morlion" w:date="2024-08-26T14:19:00Z"/>
                <w:rFonts w:ascii="Arial" w:hAnsi="Arial" w:cs="Arial"/>
                <w:b/>
                <w:bCs/>
                <w:sz w:val="16"/>
                <w:szCs w:val="16"/>
              </w:rPr>
            </w:pPr>
            <w:ins w:id="4053"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A716B01" w14:textId="77777777" w:rsidR="00434114" w:rsidRPr="007C62F7" w:rsidRDefault="00434114" w:rsidP="004B0AFB">
            <w:pPr>
              <w:pStyle w:val="StandardWeb"/>
              <w:spacing w:before="60" w:beforeAutospacing="0" w:after="60" w:afterAutospacing="0"/>
              <w:rPr>
                <w:ins w:id="4054" w:author="Gert Morlion" w:date="2024-08-26T14:19:00Z"/>
                <w:rFonts w:ascii="Arial" w:hAnsi="Arial" w:cs="Arial"/>
                <w:b/>
                <w:bCs/>
                <w:sz w:val="16"/>
                <w:szCs w:val="16"/>
              </w:rPr>
            </w:pPr>
            <w:ins w:id="4055" w:author="Gert Morlion" w:date="2024-08-26T14:19:00Z">
              <w:r w:rsidRPr="007C62F7">
                <w:rPr>
                  <w:rFonts w:ascii="Arial" w:hAnsi="Arial" w:cs="Arial"/>
                  <w:sz w:val="16"/>
                  <w:szCs w:val="16"/>
                </w:rPr>
                <w:t>S100_ProductSpecification</w:t>
              </w:r>
            </w:ins>
          </w:p>
        </w:tc>
        <w:tc>
          <w:tcPr>
            <w:tcW w:w="4387" w:type="dxa"/>
            <w:shd w:val="clear" w:color="auto" w:fill="auto"/>
            <w:tcMar>
              <w:top w:w="0" w:type="dxa"/>
              <w:left w:w="108" w:type="dxa"/>
              <w:bottom w:w="0" w:type="dxa"/>
              <w:right w:w="108" w:type="dxa"/>
            </w:tcMar>
          </w:tcPr>
          <w:p w14:paraId="1C22E247" w14:textId="77777777" w:rsidR="00434114" w:rsidRPr="007C62F7" w:rsidRDefault="00434114" w:rsidP="004B0AFB">
            <w:pPr>
              <w:pStyle w:val="StandardWeb"/>
              <w:spacing w:before="60" w:beforeAutospacing="0" w:after="60" w:afterAutospacing="0"/>
              <w:rPr>
                <w:ins w:id="4056" w:author="Gert Morlion" w:date="2024-08-26T14:19:00Z"/>
                <w:rFonts w:ascii="Arial" w:hAnsi="Arial" w:cs="Arial"/>
                <w:b/>
                <w:bCs/>
                <w:sz w:val="16"/>
                <w:szCs w:val="16"/>
              </w:rPr>
            </w:pPr>
          </w:p>
        </w:tc>
      </w:tr>
      <w:tr w:rsidR="00434114" w:rsidRPr="001E42E8" w14:paraId="57CC298A" w14:textId="77777777" w:rsidTr="004B0AFB">
        <w:trPr>
          <w:cantSplit/>
          <w:ins w:id="4057" w:author="Gert Morlion" w:date="2024-08-26T14:19:00Z"/>
        </w:trPr>
        <w:tc>
          <w:tcPr>
            <w:tcW w:w="2797" w:type="dxa"/>
            <w:shd w:val="clear" w:color="auto" w:fill="auto"/>
            <w:tcMar>
              <w:left w:w="108" w:type="dxa"/>
              <w:right w:w="108" w:type="dxa"/>
            </w:tcMar>
          </w:tcPr>
          <w:p w14:paraId="61122638" w14:textId="77777777" w:rsidR="00434114" w:rsidRPr="007C62F7" w:rsidRDefault="00434114" w:rsidP="004B0AFB">
            <w:pPr>
              <w:pStyle w:val="StandardWeb"/>
              <w:spacing w:before="60" w:beforeAutospacing="0" w:after="60" w:afterAutospacing="0"/>
              <w:rPr>
                <w:ins w:id="4058" w:author="Gert Morlion" w:date="2024-08-26T14:19:00Z"/>
                <w:rFonts w:ascii="Arial" w:hAnsi="Arial" w:cs="Arial"/>
                <w:b/>
                <w:bCs/>
                <w:sz w:val="16"/>
                <w:szCs w:val="16"/>
              </w:rPr>
            </w:pPr>
            <w:ins w:id="4059" w:author="Gert Morlion" w:date="2024-08-26T14:19:00Z">
              <w:r w:rsidRPr="007C62F7">
                <w:rPr>
                  <w:rFonts w:ascii="Arial" w:hAnsi="Arial" w:cs="Arial"/>
                  <w:sz w:val="16"/>
                  <w:szCs w:val="16"/>
                </w:rPr>
                <w:t>digitalSignatureReference</w:t>
              </w:r>
            </w:ins>
          </w:p>
        </w:tc>
        <w:tc>
          <w:tcPr>
            <w:tcW w:w="3402" w:type="dxa"/>
            <w:shd w:val="clear" w:color="auto" w:fill="auto"/>
            <w:tcMar>
              <w:left w:w="108" w:type="dxa"/>
              <w:right w:w="108" w:type="dxa"/>
            </w:tcMar>
          </w:tcPr>
          <w:p w14:paraId="10510FEF" w14:textId="77777777" w:rsidR="00434114" w:rsidRPr="007C62F7" w:rsidRDefault="00434114" w:rsidP="004B0AFB">
            <w:pPr>
              <w:pStyle w:val="StandardWeb"/>
              <w:spacing w:before="60" w:beforeAutospacing="0" w:after="60" w:afterAutospacing="0"/>
              <w:rPr>
                <w:ins w:id="4060" w:author="Gert Morlion" w:date="2024-08-26T14:19:00Z"/>
                <w:rFonts w:ascii="Arial" w:hAnsi="Arial" w:cs="Arial"/>
                <w:b/>
                <w:bCs/>
                <w:sz w:val="16"/>
                <w:szCs w:val="16"/>
              </w:rPr>
            </w:pPr>
            <w:ins w:id="4061" w:author="Gert Morlion" w:date="2024-08-26T14:19:00Z">
              <w:r w:rsidRPr="00353431">
                <w:rPr>
                  <w:rFonts w:ascii="Arial" w:hAnsi="Arial" w:cs="Arial"/>
                  <w:sz w:val="16"/>
                  <w:szCs w:val="16"/>
                </w:rPr>
                <w:t>Specifies the algorithm used to compute digitalSignatureValue</w:t>
              </w:r>
            </w:ins>
          </w:p>
        </w:tc>
        <w:tc>
          <w:tcPr>
            <w:tcW w:w="708" w:type="dxa"/>
            <w:shd w:val="clear" w:color="auto" w:fill="auto"/>
            <w:tcMar>
              <w:left w:w="108" w:type="dxa"/>
              <w:right w:w="108" w:type="dxa"/>
            </w:tcMar>
          </w:tcPr>
          <w:p w14:paraId="10DCFDBF" w14:textId="77777777" w:rsidR="00434114" w:rsidRPr="007C62F7" w:rsidRDefault="00434114" w:rsidP="004B0AFB">
            <w:pPr>
              <w:pStyle w:val="StandardWeb"/>
              <w:spacing w:before="60" w:beforeAutospacing="0" w:after="60" w:afterAutospacing="0"/>
              <w:jc w:val="center"/>
              <w:rPr>
                <w:ins w:id="4062" w:author="Gert Morlion" w:date="2024-08-26T14:19:00Z"/>
                <w:rFonts w:ascii="Arial" w:hAnsi="Arial" w:cs="Arial"/>
                <w:b/>
                <w:bCs/>
                <w:sz w:val="16"/>
                <w:szCs w:val="16"/>
              </w:rPr>
            </w:pPr>
            <w:ins w:id="4063"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8FF4B87" w14:textId="77777777" w:rsidR="00434114" w:rsidRPr="007C62F7" w:rsidRDefault="00434114" w:rsidP="004B0AFB">
            <w:pPr>
              <w:pStyle w:val="StandardWeb"/>
              <w:spacing w:before="60" w:beforeAutospacing="0" w:after="60" w:afterAutospacing="0"/>
              <w:rPr>
                <w:ins w:id="4064" w:author="Gert Morlion" w:date="2024-08-26T14:19:00Z"/>
                <w:rFonts w:ascii="Arial" w:hAnsi="Arial" w:cs="Arial"/>
                <w:b/>
                <w:bCs/>
                <w:sz w:val="16"/>
                <w:szCs w:val="16"/>
              </w:rPr>
            </w:pPr>
            <w:ins w:id="4065"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DigitalSignatureReference (see Part 15)</w:t>
              </w:r>
            </w:ins>
          </w:p>
        </w:tc>
        <w:tc>
          <w:tcPr>
            <w:tcW w:w="4387" w:type="dxa"/>
            <w:shd w:val="clear" w:color="auto" w:fill="auto"/>
            <w:tcMar>
              <w:top w:w="0" w:type="dxa"/>
              <w:left w:w="108" w:type="dxa"/>
              <w:bottom w:w="0" w:type="dxa"/>
              <w:right w:w="108" w:type="dxa"/>
            </w:tcMar>
          </w:tcPr>
          <w:p w14:paraId="450123EE" w14:textId="77777777" w:rsidR="00434114" w:rsidRPr="007C62F7" w:rsidRDefault="00434114" w:rsidP="004B0AFB">
            <w:pPr>
              <w:pStyle w:val="StandardWeb"/>
              <w:spacing w:before="60" w:beforeAutospacing="0" w:after="60" w:afterAutospacing="0"/>
              <w:rPr>
                <w:ins w:id="4066" w:author="Gert Morlion" w:date="2024-08-26T14:19:00Z"/>
                <w:rFonts w:ascii="Arial" w:hAnsi="Arial" w:cs="Arial"/>
                <w:b/>
                <w:bCs/>
                <w:sz w:val="16"/>
                <w:szCs w:val="16"/>
              </w:rPr>
            </w:pPr>
            <w:ins w:id="4067" w:author="Gert Morlion" w:date="2024-08-26T14:19:00Z">
              <w:r w:rsidRPr="007C62F7">
                <w:rPr>
                  <w:rFonts w:ascii="Arial" w:hAnsi="Arial" w:cs="Arial"/>
                  <w:sz w:val="16"/>
                  <w:szCs w:val="16"/>
                </w:rPr>
                <w:t>Reference to the appropriate digital signature algorithm</w:t>
              </w:r>
            </w:ins>
          </w:p>
        </w:tc>
      </w:tr>
      <w:tr w:rsidR="00434114" w:rsidRPr="001E42E8" w14:paraId="11FAB6F3" w14:textId="77777777" w:rsidTr="004B0AFB">
        <w:trPr>
          <w:cantSplit/>
          <w:ins w:id="4068" w:author="Gert Morlion" w:date="2024-08-26T14:19:00Z"/>
        </w:trPr>
        <w:tc>
          <w:tcPr>
            <w:tcW w:w="2797" w:type="dxa"/>
            <w:shd w:val="clear" w:color="auto" w:fill="auto"/>
            <w:tcMar>
              <w:left w:w="108" w:type="dxa"/>
              <w:right w:w="108" w:type="dxa"/>
            </w:tcMar>
          </w:tcPr>
          <w:p w14:paraId="4E62894B" w14:textId="77777777" w:rsidR="00434114" w:rsidRPr="007C62F7" w:rsidRDefault="00434114" w:rsidP="004B0AFB">
            <w:pPr>
              <w:pStyle w:val="StandardWeb"/>
              <w:spacing w:before="60" w:beforeAutospacing="0" w:after="60" w:afterAutospacing="0"/>
              <w:rPr>
                <w:ins w:id="4069" w:author="Gert Morlion" w:date="2024-08-26T14:19:00Z"/>
                <w:rFonts w:ascii="Arial" w:hAnsi="Arial" w:cs="Arial"/>
                <w:b/>
                <w:bCs/>
                <w:sz w:val="16"/>
                <w:szCs w:val="16"/>
              </w:rPr>
            </w:pPr>
            <w:ins w:id="4070" w:author="Gert Morlion" w:date="2024-08-26T14:19:00Z">
              <w:r w:rsidRPr="007C62F7">
                <w:rPr>
                  <w:rFonts w:ascii="Arial" w:hAnsi="Arial" w:cs="Arial"/>
                  <w:sz w:val="16"/>
                  <w:szCs w:val="16"/>
                </w:rPr>
                <w:t>digitalSignatureValue</w:t>
              </w:r>
            </w:ins>
          </w:p>
        </w:tc>
        <w:tc>
          <w:tcPr>
            <w:tcW w:w="3402" w:type="dxa"/>
            <w:shd w:val="clear" w:color="auto" w:fill="auto"/>
            <w:tcMar>
              <w:left w:w="108" w:type="dxa"/>
              <w:right w:w="108" w:type="dxa"/>
            </w:tcMar>
          </w:tcPr>
          <w:p w14:paraId="3539ED3F" w14:textId="77777777" w:rsidR="00434114" w:rsidRPr="007C62F7" w:rsidRDefault="00434114" w:rsidP="004B0AFB">
            <w:pPr>
              <w:pStyle w:val="StandardWeb"/>
              <w:spacing w:before="60" w:beforeAutospacing="0" w:after="60" w:afterAutospacing="0"/>
              <w:rPr>
                <w:ins w:id="4071" w:author="Gert Morlion" w:date="2024-08-26T14:19:00Z"/>
                <w:rFonts w:ascii="Arial" w:hAnsi="Arial" w:cs="Arial"/>
                <w:b/>
                <w:bCs/>
                <w:sz w:val="16"/>
                <w:szCs w:val="16"/>
              </w:rPr>
            </w:pPr>
            <w:ins w:id="4072" w:author="Gert Morlion" w:date="2024-08-26T14:19:00Z">
              <w:r w:rsidRPr="00353431">
                <w:rPr>
                  <w:rFonts w:ascii="Arial" w:hAnsi="Arial" w:cs="Arial"/>
                  <w:sz w:val="16"/>
                  <w:szCs w:val="16"/>
                </w:rPr>
                <w:t>Value derived from the digital signature</w:t>
              </w:r>
            </w:ins>
          </w:p>
        </w:tc>
        <w:tc>
          <w:tcPr>
            <w:tcW w:w="708" w:type="dxa"/>
            <w:shd w:val="clear" w:color="auto" w:fill="auto"/>
            <w:tcMar>
              <w:left w:w="108" w:type="dxa"/>
              <w:right w:w="108" w:type="dxa"/>
            </w:tcMar>
          </w:tcPr>
          <w:p w14:paraId="0A4F4C0D" w14:textId="77777777" w:rsidR="00434114" w:rsidRPr="007C62F7" w:rsidRDefault="00434114" w:rsidP="004B0AFB">
            <w:pPr>
              <w:pStyle w:val="StandardWeb"/>
              <w:spacing w:before="60" w:beforeAutospacing="0" w:after="60" w:afterAutospacing="0"/>
              <w:jc w:val="center"/>
              <w:rPr>
                <w:ins w:id="4073" w:author="Gert Morlion" w:date="2024-08-26T14:19:00Z"/>
                <w:rFonts w:ascii="Arial" w:hAnsi="Arial" w:cs="Arial"/>
                <w:b/>
                <w:bCs/>
                <w:sz w:val="16"/>
                <w:szCs w:val="16"/>
              </w:rPr>
            </w:pPr>
            <w:ins w:id="4074"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1F25511D" w14:textId="77777777" w:rsidR="00434114" w:rsidRPr="007C62F7" w:rsidRDefault="00434114" w:rsidP="004B0AFB">
            <w:pPr>
              <w:pStyle w:val="StandardWeb"/>
              <w:spacing w:before="60" w:beforeAutospacing="0" w:after="60" w:afterAutospacing="0"/>
              <w:rPr>
                <w:ins w:id="4075" w:author="Gert Morlion" w:date="2024-08-26T14:19:00Z"/>
                <w:rFonts w:ascii="Arial" w:hAnsi="Arial" w:cs="Arial"/>
                <w:b/>
                <w:bCs/>
                <w:sz w:val="16"/>
                <w:szCs w:val="16"/>
              </w:rPr>
            </w:pPr>
            <w:ins w:id="4076"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 (see Part 15)</w:t>
              </w:r>
            </w:ins>
          </w:p>
        </w:tc>
        <w:tc>
          <w:tcPr>
            <w:tcW w:w="4387" w:type="dxa"/>
            <w:shd w:val="clear" w:color="auto" w:fill="auto"/>
            <w:tcMar>
              <w:top w:w="0" w:type="dxa"/>
              <w:left w:w="108" w:type="dxa"/>
              <w:bottom w:w="0" w:type="dxa"/>
              <w:right w:w="108" w:type="dxa"/>
            </w:tcMar>
          </w:tcPr>
          <w:p w14:paraId="75A57676" w14:textId="77777777" w:rsidR="00434114" w:rsidRPr="007C62F7" w:rsidRDefault="00434114" w:rsidP="004B0AFB">
            <w:pPr>
              <w:snapToGrid w:val="0"/>
              <w:spacing w:before="60" w:after="60" w:line="240" w:lineRule="auto"/>
              <w:jc w:val="left"/>
              <w:rPr>
                <w:ins w:id="4077" w:author="Gert Morlion" w:date="2024-08-26T14:19:00Z"/>
                <w:rFonts w:cs="Arial"/>
                <w:sz w:val="16"/>
                <w:szCs w:val="16"/>
              </w:rPr>
            </w:pPr>
            <w:ins w:id="4078" w:author="Gert Morlion" w:date="2024-08-26T14:19:00Z">
              <w:r w:rsidRPr="007C62F7">
                <w:rPr>
                  <w:rFonts w:cs="Arial"/>
                  <w:sz w:val="16"/>
                  <w:szCs w:val="16"/>
                </w:rPr>
                <w:t>The value resulting from application of digitalSignatureReference</w:t>
              </w:r>
            </w:ins>
          </w:p>
          <w:p w14:paraId="67BE7E28" w14:textId="77777777" w:rsidR="00434114" w:rsidRPr="007C62F7" w:rsidRDefault="00434114" w:rsidP="004B0AFB">
            <w:pPr>
              <w:spacing w:before="60" w:after="60" w:line="240" w:lineRule="auto"/>
              <w:jc w:val="left"/>
              <w:rPr>
                <w:ins w:id="4079" w:author="Gert Morlion" w:date="2024-08-26T14:19:00Z"/>
                <w:rFonts w:cs="Arial"/>
                <w:b/>
                <w:bCs/>
                <w:sz w:val="16"/>
                <w:szCs w:val="16"/>
              </w:rPr>
            </w:pPr>
            <w:ins w:id="4080" w:author="Gert Morlion" w:date="2024-08-26T14:19:00Z">
              <w:r w:rsidRPr="007C62F7">
                <w:rPr>
                  <w:rFonts w:cs="Arial"/>
                  <w:sz w:val="16"/>
                  <w:szCs w:val="16"/>
                </w:rPr>
                <w:t>Implemented as the digital signature format specified in Part 15</w:t>
              </w:r>
            </w:ins>
          </w:p>
        </w:tc>
      </w:tr>
      <w:tr w:rsidR="00434114" w:rsidRPr="001E42E8" w14:paraId="3CF40AFA" w14:textId="77777777" w:rsidTr="004B0AFB">
        <w:trPr>
          <w:cantSplit/>
          <w:ins w:id="4081" w:author="Gert Morlion" w:date="2024-08-26T14:19:00Z"/>
        </w:trPr>
        <w:tc>
          <w:tcPr>
            <w:tcW w:w="2797" w:type="dxa"/>
            <w:shd w:val="clear" w:color="auto" w:fill="auto"/>
            <w:tcMar>
              <w:left w:w="108" w:type="dxa"/>
              <w:right w:w="108" w:type="dxa"/>
            </w:tcMar>
          </w:tcPr>
          <w:p w14:paraId="5A4949C3" w14:textId="77777777" w:rsidR="00434114" w:rsidRPr="007C62F7" w:rsidRDefault="00434114" w:rsidP="004B0AFB">
            <w:pPr>
              <w:pStyle w:val="StandardWeb"/>
              <w:spacing w:before="60" w:beforeAutospacing="0" w:after="60" w:afterAutospacing="0"/>
              <w:rPr>
                <w:ins w:id="4082" w:author="Gert Morlion" w:date="2024-08-26T14:19:00Z"/>
                <w:rFonts w:ascii="Arial" w:hAnsi="Arial" w:cs="Arial"/>
                <w:sz w:val="16"/>
                <w:szCs w:val="16"/>
              </w:rPr>
            </w:pPr>
            <w:ins w:id="4083" w:author="Gert Morlion" w:date="2024-08-26T14:19:00Z">
              <w:r w:rsidRPr="007C62F7">
                <w:rPr>
                  <w:rFonts w:ascii="Arial" w:hAnsi="Arial" w:cs="Arial"/>
                  <w:sz w:val="16"/>
                  <w:szCs w:val="16"/>
                </w:rPr>
                <w:t>compressionFlag</w:t>
              </w:r>
            </w:ins>
          </w:p>
        </w:tc>
        <w:tc>
          <w:tcPr>
            <w:tcW w:w="3402" w:type="dxa"/>
            <w:shd w:val="clear" w:color="auto" w:fill="auto"/>
            <w:tcMar>
              <w:left w:w="108" w:type="dxa"/>
              <w:right w:w="108" w:type="dxa"/>
            </w:tcMar>
          </w:tcPr>
          <w:p w14:paraId="489FB49A" w14:textId="77777777" w:rsidR="00434114" w:rsidRPr="007C62F7" w:rsidRDefault="00434114" w:rsidP="004B0AFB">
            <w:pPr>
              <w:pStyle w:val="StandardWeb"/>
              <w:spacing w:before="60" w:beforeAutospacing="0" w:after="60" w:afterAutospacing="0"/>
              <w:rPr>
                <w:ins w:id="4084" w:author="Gert Morlion" w:date="2024-08-26T14:19:00Z"/>
                <w:rFonts w:ascii="Arial" w:hAnsi="Arial" w:cs="Arial"/>
                <w:sz w:val="16"/>
                <w:szCs w:val="16"/>
              </w:rPr>
            </w:pPr>
            <w:ins w:id="4085" w:author="Gert Morlion" w:date="2024-08-26T14:19:00Z">
              <w:r w:rsidRPr="006834DB">
                <w:rPr>
                  <w:rFonts w:ascii="Arial" w:hAnsi="Arial" w:cs="Arial"/>
                  <w:sz w:val="16"/>
                  <w:szCs w:val="16"/>
                </w:rPr>
                <w:t>Indicates if the resource is compressed</w:t>
              </w:r>
            </w:ins>
          </w:p>
        </w:tc>
        <w:tc>
          <w:tcPr>
            <w:tcW w:w="708" w:type="dxa"/>
            <w:shd w:val="clear" w:color="auto" w:fill="auto"/>
            <w:tcMar>
              <w:left w:w="108" w:type="dxa"/>
              <w:right w:w="108" w:type="dxa"/>
            </w:tcMar>
          </w:tcPr>
          <w:p w14:paraId="31E04DF7" w14:textId="77777777" w:rsidR="00434114" w:rsidRPr="007C62F7" w:rsidRDefault="00434114" w:rsidP="004B0AFB">
            <w:pPr>
              <w:pStyle w:val="StandardWeb"/>
              <w:spacing w:before="60" w:beforeAutospacing="0" w:after="60" w:afterAutospacing="0"/>
              <w:jc w:val="center"/>
              <w:rPr>
                <w:ins w:id="4086" w:author="Gert Morlion" w:date="2024-08-26T14:19:00Z"/>
                <w:rFonts w:ascii="Arial" w:hAnsi="Arial" w:cs="Arial"/>
                <w:b/>
                <w:bCs/>
                <w:sz w:val="16"/>
                <w:szCs w:val="16"/>
              </w:rPr>
            </w:pPr>
            <w:ins w:id="4087"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51BC44A" w14:textId="77777777" w:rsidR="00434114" w:rsidRPr="007C62F7" w:rsidRDefault="00434114" w:rsidP="004B0AFB">
            <w:pPr>
              <w:pStyle w:val="StandardWeb"/>
              <w:spacing w:before="60" w:beforeAutospacing="0" w:after="60" w:afterAutospacing="0"/>
              <w:rPr>
                <w:ins w:id="4088" w:author="Gert Morlion" w:date="2024-08-26T14:19:00Z"/>
                <w:rFonts w:ascii="Arial" w:hAnsi="Arial" w:cs="Arial"/>
                <w:sz w:val="16"/>
                <w:szCs w:val="16"/>
              </w:rPr>
            </w:pPr>
            <w:ins w:id="4089" w:author="Gert Morlion" w:date="2024-08-26T14:19:00Z">
              <w:r w:rsidRPr="007C62F7">
                <w:rPr>
                  <w:rFonts w:ascii="Arial" w:hAnsi="Arial" w:cs="Arial"/>
                  <w:sz w:val="16"/>
                  <w:szCs w:val="16"/>
                </w:rPr>
                <w:t>Boolean</w:t>
              </w:r>
            </w:ins>
          </w:p>
        </w:tc>
        <w:tc>
          <w:tcPr>
            <w:tcW w:w="4387" w:type="dxa"/>
            <w:shd w:val="clear" w:color="auto" w:fill="auto"/>
            <w:tcMar>
              <w:top w:w="0" w:type="dxa"/>
              <w:left w:w="108" w:type="dxa"/>
              <w:bottom w:w="0" w:type="dxa"/>
              <w:right w:w="108" w:type="dxa"/>
            </w:tcMar>
          </w:tcPr>
          <w:p w14:paraId="15461045" w14:textId="77777777" w:rsidR="00434114" w:rsidRPr="007C62F7" w:rsidRDefault="00434114" w:rsidP="004B0AFB">
            <w:pPr>
              <w:suppressAutoHyphens/>
              <w:snapToGrid w:val="0"/>
              <w:spacing w:before="60" w:after="60" w:line="240" w:lineRule="auto"/>
              <w:jc w:val="left"/>
              <w:rPr>
                <w:ins w:id="4090" w:author="Gert Morlion" w:date="2024-08-26T14:19:00Z"/>
                <w:rFonts w:cs="Arial"/>
                <w:sz w:val="16"/>
                <w:szCs w:val="16"/>
                <w:lang w:eastAsia="ar-SA"/>
              </w:rPr>
            </w:pPr>
            <w:ins w:id="4091" w:author="Gert Morlion" w:date="2024-08-26T14:19:00Z">
              <w:r w:rsidRPr="007C62F7">
                <w:rPr>
                  <w:rFonts w:cs="Arial"/>
                  <w:i/>
                  <w:sz w:val="16"/>
                  <w:szCs w:val="16"/>
                  <w:lang w:eastAsia="ar-SA"/>
                </w:rPr>
                <w:t>True</w:t>
              </w:r>
              <w:r w:rsidRPr="007C62F7">
                <w:rPr>
                  <w:rFonts w:cs="Arial"/>
                  <w:sz w:val="16"/>
                  <w:szCs w:val="16"/>
                  <w:lang w:eastAsia="ar-SA"/>
                </w:rPr>
                <w:t xml:space="preserve"> indicates a compressed resource</w:t>
              </w:r>
            </w:ins>
          </w:p>
          <w:p w14:paraId="3BEAE22F" w14:textId="77777777" w:rsidR="00434114" w:rsidRPr="007C62F7" w:rsidRDefault="00434114" w:rsidP="004B0AFB">
            <w:pPr>
              <w:snapToGrid w:val="0"/>
              <w:spacing w:before="60" w:after="60" w:line="240" w:lineRule="auto"/>
              <w:jc w:val="left"/>
              <w:rPr>
                <w:ins w:id="4092" w:author="Gert Morlion" w:date="2024-08-26T14:19:00Z"/>
                <w:rFonts w:cs="Arial"/>
                <w:sz w:val="16"/>
                <w:szCs w:val="16"/>
              </w:rPr>
            </w:pPr>
            <w:ins w:id="4093" w:author="Gert Morlion" w:date="2024-08-26T14:19:00Z">
              <w:r w:rsidRPr="007C62F7">
                <w:rPr>
                  <w:rFonts w:cs="Arial"/>
                  <w:i/>
                  <w:sz w:val="16"/>
                  <w:szCs w:val="16"/>
                  <w:lang w:eastAsia="ar-SA"/>
                </w:rPr>
                <w:t>False</w:t>
              </w:r>
              <w:r w:rsidRPr="007C62F7">
                <w:rPr>
                  <w:rFonts w:cs="Arial"/>
                  <w:sz w:val="16"/>
                  <w:szCs w:val="16"/>
                  <w:lang w:eastAsia="ar-SA"/>
                </w:rPr>
                <w:t xml:space="preserve"> indicates an uncompressed resource</w:t>
              </w:r>
            </w:ins>
          </w:p>
        </w:tc>
      </w:tr>
      <w:tr w:rsidR="00434114" w:rsidRPr="001E42E8" w14:paraId="2342F06A" w14:textId="77777777" w:rsidTr="004B0AFB">
        <w:trPr>
          <w:cantSplit/>
          <w:ins w:id="4094" w:author="Gert Morlion" w:date="2024-08-26T14:19:00Z"/>
        </w:trPr>
        <w:tc>
          <w:tcPr>
            <w:tcW w:w="2797" w:type="dxa"/>
            <w:shd w:val="clear" w:color="auto" w:fill="auto"/>
            <w:tcMar>
              <w:left w:w="108" w:type="dxa"/>
              <w:right w:w="108" w:type="dxa"/>
            </w:tcMar>
          </w:tcPr>
          <w:p w14:paraId="7955F3DB" w14:textId="77777777" w:rsidR="00434114" w:rsidRPr="007C62F7" w:rsidRDefault="00434114" w:rsidP="004B0AFB">
            <w:pPr>
              <w:pStyle w:val="StandardWeb"/>
              <w:spacing w:before="60" w:beforeAutospacing="0" w:after="60" w:afterAutospacing="0"/>
              <w:rPr>
                <w:ins w:id="4095" w:author="Gert Morlion" w:date="2024-08-26T14:19:00Z"/>
                <w:rFonts w:ascii="Arial" w:hAnsi="Arial" w:cs="Arial"/>
                <w:sz w:val="16"/>
                <w:szCs w:val="16"/>
              </w:rPr>
            </w:pPr>
            <w:ins w:id="4096" w:author="Gert Morlion" w:date="2024-08-26T14:19:00Z">
              <w:r w:rsidRPr="007C62F7">
                <w:rPr>
                  <w:rFonts w:ascii="Arial" w:hAnsi="Arial" w:cs="Arial"/>
                  <w:sz w:val="16"/>
                  <w:szCs w:val="16"/>
                </w:rPr>
                <w:t>defaultLocale</w:t>
              </w:r>
            </w:ins>
          </w:p>
        </w:tc>
        <w:tc>
          <w:tcPr>
            <w:tcW w:w="3402" w:type="dxa"/>
            <w:shd w:val="clear" w:color="auto" w:fill="auto"/>
            <w:tcMar>
              <w:left w:w="108" w:type="dxa"/>
              <w:right w:w="108" w:type="dxa"/>
            </w:tcMar>
          </w:tcPr>
          <w:p w14:paraId="71790CFF" w14:textId="77777777" w:rsidR="00434114" w:rsidRPr="007C62F7" w:rsidRDefault="00434114" w:rsidP="004B0AFB">
            <w:pPr>
              <w:pStyle w:val="StandardWeb"/>
              <w:spacing w:before="60" w:beforeAutospacing="0" w:after="60" w:afterAutospacing="0"/>
              <w:rPr>
                <w:ins w:id="4097" w:author="Gert Morlion" w:date="2024-08-26T14:19:00Z"/>
                <w:rFonts w:ascii="Arial" w:hAnsi="Arial" w:cs="Arial"/>
                <w:sz w:val="16"/>
                <w:szCs w:val="16"/>
              </w:rPr>
            </w:pPr>
            <w:ins w:id="4098" w:author="Gert Morlion" w:date="2024-08-26T14:19:00Z">
              <w:r w:rsidRPr="00353431">
                <w:rPr>
                  <w:rFonts w:ascii="Arial" w:hAnsi="Arial" w:cs="Arial"/>
                  <w:sz w:val="16"/>
                  <w:szCs w:val="16"/>
                </w:rPr>
                <w:t>Default language and character set used in the Catalogue</w:t>
              </w:r>
            </w:ins>
          </w:p>
        </w:tc>
        <w:tc>
          <w:tcPr>
            <w:tcW w:w="708" w:type="dxa"/>
            <w:shd w:val="clear" w:color="auto" w:fill="auto"/>
            <w:tcMar>
              <w:left w:w="108" w:type="dxa"/>
              <w:right w:w="108" w:type="dxa"/>
            </w:tcMar>
          </w:tcPr>
          <w:p w14:paraId="4BF476F7" w14:textId="77777777" w:rsidR="00434114" w:rsidRPr="007C62F7" w:rsidRDefault="00434114" w:rsidP="004B0AFB">
            <w:pPr>
              <w:pStyle w:val="StandardWeb"/>
              <w:spacing w:before="60" w:beforeAutospacing="0" w:after="60" w:afterAutospacing="0"/>
              <w:jc w:val="center"/>
              <w:rPr>
                <w:ins w:id="4099" w:author="Gert Morlion" w:date="2024-08-26T14:19:00Z"/>
                <w:rFonts w:ascii="Arial" w:hAnsi="Arial" w:cs="Arial"/>
                <w:b/>
                <w:bCs/>
                <w:sz w:val="16"/>
                <w:szCs w:val="16"/>
              </w:rPr>
            </w:pPr>
            <w:ins w:id="4100"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C84C3F5" w14:textId="77777777" w:rsidR="00434114" w:rsidRPr="007C62F7" w:rsidRDefault="00434114" w:rsidP="004B0AFB">
            <w:pPr>
              <w:pStyle w:val="StandardWeb"/>
              <w:spacing w:before="60" w:beforeAutospacing="0" w:after="60" w:afterAutospacing="0"/>
              <w:rPr>
                <w:ins w:id="4101" w:author="Gert Morlion" w:date="2024-08-26T14:19:00Z"/>
                <w:rFonts w:ascii="Arial" w:hAnsi="Arial" w:cs="Arial"/>
                <w:i/>
                <w:sz w:val="16"/>
                <w:szCs w:val="16"/>
              </w:rPr>
            </w:pPr>
            <w:ins w:id="4102" w:author="Gert Morlion" w:date="2024-08-26T14:19:00Z">
              <w:r w:rsidRPr="007C62F7">
                <w:rPr>
                  <w:rFonts w:ascii="Arial" w:hAnsi="Arial" w:cs="Arial"/>
                  <w:sz w:val="16"/>
                  <w:szCs w:val="16"/>
                </w:rPr>
                <w:t>PT_Locale</w:t>
              </w:r>
            </w:ins>
          </w:p>
        </w:tc>
        <w:tc>
          <w:tcPr>
            <w:tcW w:w="4387" w:type="dxa"/>
            <w:shd w:val="clear" w:color="auto" w:fill="auto"/>
            <w:tcMar>
              <w:top w:w="0" w:type="dxa"/>
              <w:left w:w="108" w:type="dxa"/>
              <w:bottom w:w="0" w:type="dxa"/>
              <w:right w:w="108" w:type="dxa"/>
            </w:tcMar>
          </w:tcPr>
          <w:p w14:paraId="0C5E933B" w14:textId="70E923F1" w:rsidR="00434114" w:rsidRPr="007C62F7" w:rsidRDefault="00434114" w:rsidP="004B0AFB">
            <w:pPr>
              <w:snapToGrid w:val="0"/>
              <w:spacing w:before="60" w:after="60" w:line="240" w:lineRule="auto"/>
              <w:jc w:val="left"/>
              <w:rPr>
                <w:ins w:id="4103" w:author="Gert Morlion" w:date="2024-08-26T14:19:00Z"/>
                <w:rFonts w:cs="Arial"/>
                <w:sz w:val="16"/>
                <w:szCs w:val="16"/>
              </w:rPr>
            </w:pPr>
            <w:ins w:id="4104" w:author="Gert Morlion" w:date="2024-08-26T14:19:00Z">
              <w:r w:rsidRPr="00353431">
                <w:rPr>
                  <w:rFonts w:cs="Arial"/>
                  <w:sz w:val="16"/>
                  <w:szCs w:val="16"/>
                </w:rPr>
                <w:t>0..1 multiplicity in S-100 restricted to 1 in S-</w:t>
              </w:r>
            </w:ins>
            <w:ins w:id="4105" w:author="Bernd Birklhuber" w:date="2025-03-07T14:10:00Z">
              <w:r w:rsidR="00D8703E">
                <w:rPr>
                  <w:rFonts w:cs="Arial"/>
                  <w:sz w:val="16"/>
                  <w:szCs w:val="16"/>
                </w:rPr>
                <w:t>4</w:t>
              </w:r>
            </w:ins>
            <w:ins w:id="4106" w:author="Gert Morlion" w:date="2024-08-26T14:19:00Z">
              <w:del w:id="4107" w:author="Bernd Birklhuber" w:date="2025-03-07T14:10:00Z">
                <w:r w:rsidRPr="00353431" w:rsidDel="00D8703E">
                  <w:rPr>
                    <w:rFonts w:cs="Arial"/>
                    <w:sz w:val="16"/>
                    <w:szCs w:val="16"/>
                  </w:rPr>
                  <w:delText>1</w:delText>
                </w:r>
              </w:del>
              <w:r w:rsidRPr="00353431">
                <w:rPr>
                  <w:rFonts w:cs="Arial"/>
                  <w:sz w:val="16"/>
                  <w:szCs w:val="16"/>
                </w:rPr>
                <w:t>01</w:t>
              </w:r>
            </w:ins>
          </w:p>
        </w:tc>
      </w:tr>
      <w:tr w:rsidR="00434114" w:rsidRPr="001E42E8" w14:paraId="3E57F4E9" w14:textId="77777777" w:rsidTr="004B0AFB">
        <w:trPr>
          <w:cantSplit/>
          <w:ins w:id="4108" w:author="Gert Morlion" w:date="2024-08-26T14:19:00Z"/>
        </w:trPr>
        <w:tc>
          <w:tcPr>
            <w:tcW w:w="2797" w:type="dxa"/>
            <w:shd w:val="clear" w:color="auto" w:fill="auto"/>
            <w:tcMar>
              <w:left w:w="108" w:type="dxa"/>
              <w:right w:w="108" w:type="dxa"/>
            </w:tcMar>
          </w:tcPr>
          <w:p w14:paraId="5A0DCBE7" w14:textId="77777777" w:rsidR="00434114" w:rsidRPr="007C62F7" w:rsidRDefault="00434114" w:rsidP="004B0AFB">
            <w:pPr>
              <w:pStyle w:val="StandardWeb"/>
              <w:spacing w:before="60" w:beforeAutospacing="0" w:after="60" w:afterAutospacing="0"/>
              <w:rPr>
                <w:ins w:id="4109" w:author="Gert Morlion" w:date="2024-08-26T14:19:00Z"/>
                <w:rFonts w:ascii="Arial" w:hAnsi="Arial" w:cs="Arial"/>
                <w:sz w:val="16"/>
                <w:szCs w:val="16"/>
              </w:rPr>
            </w:pPr>
            <w:ins w:id="4110" w:author="Gert Morlion" w:date="2024-08-26T14:19:00Z">
              <w:r w:rsidRPr="007C62F7">
                <w:rPr>
                  <w:rFonts w:ascii="Arial" w:hAnsi="Arial" w:cs="Arial"/>
                  <w:sz w:val="16"/>
                  <w:szCs w:val="16"/>
                </w:rPr>
                <w:t>otherLocale</w:t>
              </w:r>
            </w:ins>
          </w:p>
        </w:tc>
        <w:tc>
          <w:tcPr>
            <w:tcW w:w="3402" w:type="dxa"/>
            <w:shd w:val="clear" w:color="auto" w:fill="auto"/>
            <w:tcMar>
              <w:left w:w="108" w:type="dxa"/>
              <w:right w:w="108" w:type="dxa"/>
            </w:tcMar>
          </w:tcPr>
          <w:p w14:paraId="5E543C00" w14:textId="77777777" w:rsidR="00434114" w:rsidRPr="007C62F7" w:rsidRDefault="00434114" w:rsidP="004B0AFB">
            <w:pPr>
              <w:pStyle w:val="StandardWeb"/>
              <w:spacing w:before="60" w:beforeAutospacing="0" w:after="60" w:afterAutospacing="0"/>
              <w:rPr>
                <w:ins w:id="4111" w:author="Gert Morlion" w:date="2024-08-26T14:19:00Z"/>
                <w:rFonts w:ascii="Arial" w:hAnsi="Arial" w:cs="Arial"/>
                <w:sz w:val="16"/>
                <w:szCs w:val="16"/>
              </w:rPr>
            </w:pPr>
            <w:ins w:id="4112" w:author="Gert Morlion" w:date="2024-08-26T14:19:00Z">
              <w:r w:rsidRPr="00353431">
                <w:rPr>
                  <w:rFonts w:ascii="Arial" w:hAnsi="Arial" w:cs="Arial"/>
                  <w:sz w:val="16"/>
                  <w:szCs w:val="16"/>
                </w:rPr>
                <w:t>Other languages and character sets used in the Catalogue</w:t>
              </w:r>
            </w:ins>
          </w:p>
        </w:tc>
        <w:tc>
          <w:tcPr>
            <w:tcW w:w="708" w:type="dxa"/>
            <w:shd w:val="clear" w:color="auto" w:fill="auto"/>
            <w:tcMar>
              <w:left w:w="108" w:type="dxa"/>
              <w:right w:w="108" w:type="dxa"/>
            </w:tcMar>
          </w:tcPr>
          <w:p w14:paraId="608EB918" w14:textId="77777777" w:rsidR="00434114" w:rsidRPr="007C62F7" w:rsidRDefault="00434114" w:rsidP="004B0AFB">
            <w:pPr>
              <w:pStyle w:val="StandardWeb"/>
              <w:spacing w:before="60" w:beforeAutospacing="0" w:after="60" w:afterAutospacing="0"/>
              <w:jc w:val="center"/>
              <w:rPr>
                <w:ins w:id="4113" w:author="Gert Morlion" w:date="2024-08-26T14:19:00Z"/>
                <w:rFonts w:ascii="Arial" w:hAnsi="Arial" w:cs="Arial"/>
                <w:b/>
                <w:bCs/>
                <w:sz w:val="16"/>
                <w:szCs w:val="16"/>
              </w:rPr>
            </w:pPr>
            <w:ins w:id="4114" w:author="Gert Morlion" w:date="2024-08-26T14:19:00Z">
              <w:r w:rsidRPr="007C62F7">
                <w:rPr>
                  <w:rFonts w:ascii="Arial" w:hAnsi="Arial" w:cs="Arial"/>
                  <w:sz w:val="16"/>
                  <w:szCs w:val="16"/>
                </w:rPr>
                <w:t>0..*</w:t>
              </w:r>
            </w:ins>
          </w:p>
        </w:tc>
        <w:tc>
          <w:tcPr>
            <w:tcW w:w="2984" w:type="dxa"/>
            <w:shd w:val="clear" w:color="auto" w:fill="auto"/>
            <w:tcMar>
              <w:top w:w="0" w:type="dxa"/>
              <w:left w:w="108" w:type="dxa"/>
              <w:bottom w:w="0" w:type="dxa"/>
              <w:right w:w="108" w:type="dxa"/>
            </w:tcMar>
          </w:tcPr>
          <w:p w14:paraId="5E5FB98A" w14:textId="77777777" w:rsidR="00434114" w:rsidRPr="007C62F7" w:rsidRDefault="00434114" w:rsidP="004B0AFB">
            <w:pPr>
              <w:pStyle w:val="StandardWeb"/>
              <w:spacing w:before="60" w:beforeAutospacing="0" w:after="60" w:afterAutospacing="0"/>
              <w:rPr>
                <w:ins w:id="4115" w:author="Gert Morlion" w:date="2024-08-26T14:19:00Z"/>
                <w:rFonts w:ascii="Arial" w:hAnsi="Arial" w:cs="Arial"/>
                <w:i/>
                <w:sz w:val="16"/>
                <w:szCs w:val="16"/>
              </w:rPr>
            </w:pPr>
            <w:ins w:id="4116" w:author="Gert Morlion" w:date="2024-08-26T14:19:00Z">
              <w:r w:rsidRPr="007C62F7">
                <w:rPr>
                  <w:rFonts w:ascii="Arial" w:hAnsi="Arial" w:cs="Arial"/>
                  <w:sz w:val="16"/>
                  <w:szCs w:val="16"/>
                </w:rPr>
                <w:t>PT_Locale</w:t>
              </w:r>
            </w:ins>
          </w:p>
        </w:tc>
        <w:tc>
          <w:tcPr>
            <w:tcW w:w="4387" w:type="dxa"/>
            <w:shd w:val="clear" w:color="auto" w:fill="auto"/>
            <w:tcMar>
              <w:top w:w="0" w:type="dxa"/>
              <w:left w:w="108" w:type="dxa"/>
              <w:bottom w:w="0" w:type="dxa"/>
              <w:right w:w="108" w:type="dxa"/>
            </w:tcMar>
          </w:tcPr>
          <w:p w14:paraId="195DCB96" w14:textId="77777777" w:rsidR="00434114" w:rsidRPr="007C62F7" w:rsidRDefault="00434114" w:rsidP="004B0AFB">
            <w:pPr>
              <w:snapToGrid w:val="0"/>
              <w:spacing w:before="60" w:after="60" w:line="240" w:lineRule="auto"/>
              <w:jc w:val="left"/>
              <w:rPr>
                <w:ins w:id="4117" w:author="Gert Morlion" w:date="2024-08-26T14:19:00Z"/>
                <w:rFonts w:cs="Arial"/>
                <w:sz w:val="16"/>
                <w:szCs w:val="16"/>
              </w:rPr>
            </w:pPr>
          </w:p>
        </w:tc>
      </w:tr>
    </w:tbl>
    <w:p w14:paraId="4F5B6A0E" w14:textId="77777777" w:rsidR="00434114" w:rsidRPr="003526BF" w:rsidRDefault="00434114" w:rsidP="00434114">
      <w:pPr>
        <w:spacing w:after="0" w:line="240" w:lineRule="auto"/>
        <w:rPr>
          <w:ins w:id="4118" w:author="Gert Morlion" w:date="2024-08-26T14:19:00Z"/>
        </w:rPr>
      </w:pPr>
    </w:p>
    <w:bookmarkEnd w:id="3944"/>
    <w:p w14:paraId="41441143" w14:textId="77777777" w:rsidR="00453023" w:rsidRPr="00D22CCD" w:rsidRDefault="007260E2">
      <w:pPr>
        <w:pStyle w:val="berschrift4"/>
      </w:pPr>
      <w:r w:rsidRPr="00D22CCD">
        <w:t>S100_CatalogueScope</w:t>
      </w:r>
    </w:p>
    <w:tbl>
      <w:tblPr>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5811"/>
      </w:tblGrid>
      <w:tr w:rsidR="003B312C" w:rsidRPr="00D22CCD" w14:paraId="22B5236A" w14:textId="77777777" w:rsidTr="003B312C">
        <w:trPr>
          <w:trHeight w:val="198"/>
        </w:trPr>
        <w:tc>
          <w:tcPr>
            <w:tcW w:w="1106" w:type="dxa"/>
            <w:vAlign w:val="center"/>
          </w:tcPr>
          <w:p w14:paraId="6B5706E9" w14:textId="77777777" w:rsidR="003B312C" w:rsidRPr="00D22CCD" w:rsidRDefault="003B312C">
            <w:pPr>
              <w:snapToGrid w:val="0"/>
              <w:rPr>
                <w:b/>
                <w:sz w:val="16"/>
                <w:szCs w:val="16"/>
              </w:rPr>
            </w:pPr>
            <w:r w:rsidRPr="00D22CCD">
              <w:rPr>
                <w:b/>
                <w:sz w:val="16"/>
                <w:szCs w:val="16"/>
              </w:rPr>
              <w:t>Role Name</w:t>
            </w:r>
          </w:p>
        </w:tc>
        <w:tc>
          <w:tcPr>
            <w:tcW w:w="3034" w:type="dxa"/>
            <w:vAlign w:val="center"/>
          </w:tcPr>
          <w:p w14:paraId="04B1151B" w14:textId="77777777" w:rsidR="003B312C" w:rsidRPr="00D22CCD" w:rsidRDefault="003B312C">
            <w:pPr>
              <w:snapToGrid w:val="0"/>
              <w:rPr>
                <w:b/>
                <w:sz w:val="16"/>
                <w:szCs w:val="16"/>
              </w:rPr>
            </w:pPr>
            <w:r w:rsidRPr="00D22CCD">
              <w:rPr>
                <w:b/>
                <w:sz w:val="16"/>
                <w:szCs w:val="16"/>
              </w:rPr>
              <w:t>Name</w:t>
            </w:r>
          </w:p>
        </w:tc>
        <w:tc>
          <w:tcPr>
            <w:tcW w:w="3420" w:type="dxa"/>
            <w:vAlign w:val="center"/>
          </w:tcPr>
          <w:p w14:paraId="1883550C" w14:textId="77777777" w:rsidR="003B312C" w:rsidRPr="00D22CCD" w:rsidRDefault="003B312C">
            <w:pPr>
              <w:snapToGrid w:val="0"/>
              <w:rPr>
                <w:b/>
                <w:sz w:val="16"/>
                <w:szCs w:val="16"/>
              </w:rPr>
            </w:pPr>
            <w:r w:rsidRPr="00D22CCD">
              <w:rPr>
                <w:b/>
                <w:sz w:val="16"/>
                <w:szCs w:val="16"/>
              </w:rPr>
              <w:t>Description</w:t>
            </w:r>
          </w:p>
        </w:tc>
        <w:tc>
          <w:tcPr>
            <w:tcW w:w="804" w:type="dxa"/>
            <w:vAlign w:val="center"/>
          </w:tcPr>
          <w:p w14:paraId="01627598" w14:textId="77777777" w:rsidR="003B312C" w:rsidRPr="00D22CCD" w:rsidRDefault="003B312C">
            <w:pPr>
              <w:snapToGrid w:val="0"/>
              <w:jc w:val="center"/>
              <w:rPr>
                <w:b/>
                <w:sz w:val="16"/>
                <w:szCs w:val="16"/>
              </w:rPr>
            </w:pPr>
            <w:r w:rsidRPr="00D22CCD">
              <w:rPr>
                <w:b/>
                <w:sz w:val="16"/>
                <w:szCs w:val="16"/>
              </w:rPr>
              <w:t>Mult</w:t>
            </w:r>
          </w:p>
        </w:tc>
        <w:tc>
          <w:tcPr>
            <w:tcW w:w="5811" w:type="dxa"/>
            <w:vAlign w:val="center"/>
          </w:tcPr>
          <w:p w14:paraId="4D6B269D" w14:textId="77777777" w:rsidR="003B312C" w:rsidRPr="00D22CCD" w:rsidRDefault="003B312C">
            <w:pPr>
              <w:snapToGrid w:val="0"/>
              <w:rPr>
                <w:b/>
                <w:sz w:val="16"/>
                <w:szCs w:val="16"/>
              </w:rPr>
            </w:pPr>
            <w:r w:rsidRPr="00D22CCD">
              <w:rPr>
                <w:b/>
                <w:sz w:val="16"/>
                <w:szCs w:val="16"/>
              </w:rPr>
              <w:t>Remarks</w:t>
            </w:r>
          </w:p>
        </w:tc>
      </w:tr>
      <w:tr w:rsidR="002C42FB" w:rsidRPr="00D22CCD" w14:paraId="0FE5CC8D" w14:textId="77777777" w:rsidTr="00D8703E">
        <w:trPr>
          <w:trHeight w:val="218"/>
        </w:trPr>
        <w:tc>
          <w:tcPr>
            <w:tcW w:w="1106" w:type="dxa"/>
            <w:vAlign w:val="center"/>
          </w:tcPr>
          <w:p w14:paraId="1A1C4CD6" w14:textId="77777777" w:rsidR="002C42FB" w:rsidRPr="00D22CCD" w:rsidRDefault="002C42FB" w:rsidP="002C42FB">
            <w:pPr>
              <w:snapToGrid w:val="0"/>
              <w:rPr>
                <w:sz w:val="16"/>
                <w:szCs w:val="16"/>
              </w:rPr>
            </w:pPr>
            <w:r w:rsidRPr="00D22CCD">
              <w:rPr>
                <w:sz w:val="16"/>
                <w:szCs w:val="16"/>
              </w:rPr>
              <w:t>Class</w:t>
            </w:r>
          </w:p>
        </w:tc>
        <w:tc>
          <w:tcPr>
            <w:tcW w:w="3034" w:type="dxa"/>
            <w:vAlign w:val="center"/>
          </w:tcPr>
          <w:p w14:paraId="4ABC717A" w14:textId="77777777" w:rsidR="002C42FB" w:rsidRPr="00D22CCD" w:rsidRDefault="002C42FB" w:rsidP="002C42FB">
            <w:pPr>
              <w:snapToGrid w:val="0"/>
              <w:rPr>
                <w:sz w:val="16"/>
                <w:szCs w:val="16"/>
              </w:rPr>
            </w:pPr>
            <w:r w:rsidRPr="00D22CCD">
              <w:rPr>
                <w:sz w:val="16"/>
                <w:szCs w:val="16"/>
              </w:rPr>
              <w:t>S100_CatalogueScope</w:t>
            </w:r>
          </w:p>
        </w:tc>
        <w:tc>
          <w:tcPr>
            <w:tcW w:w="3420" w:type="dxa"/>
          </w:tcPr>
          <w:p w14:paraId="3A5A36F4" w14:textId="6F79B584" w:rsidR="002C42FB" w:rsidRPr="00D22CCD" w:rsidRDefault="002C42FB" w:rsidP="002C42FB">
            <w:pPr>
              <w:snapToGrid w:val="0"/>
              <w:jc w:val="left"/>
              <w:rPr>
                <w:sz w:val="16"/>
                <w:szCs w:val="16"/>
              </w:rPr>
            </w:pPr>
            <w:ins w:id="4119" w:author="Gert Morlion" w:date="2024-08-26T14:20:00Z">
              <w:r w:rsidRPr="008A6F2A">
                <w:rPr>
                  <w:sz w:val="16"/>
                  <w:szCs w:val="16"/>
                </w:rPr>
                <w:t xml:space="preserve">The scope of the </w:t>
              </w:r>
              <w:r>
                <w:rPr>
                  <w:sz w:val="16"/>
                  <w:szCs w:val="16"/>
                </w:rPr>
                <w:t>C</w:t>
              </w:r>
              <w:r w:rsidRPr="008A6F2A">
                <w:rPr>
                  <w:sz w:val="16"/>
                  <w:szCs w:val="16"/>
                </w:rPr>
                <w:t>atalogue</w:t>
              </w:r>
            </w:ins>
          </w:p>
        </w:tc>
        <w:tc>
          <w:tcPr>
            <w:tcW w:w="804" w:type="dxa"/>
          </w:tcPr>
          <w:p w14:paraId="31FAFC1E" w14:textId="3FB07725" w:rsidR="002C42FB" w:rsidRPr="00D22CCD" w:rsidRDefault="002C42FB" w:rsidP="002C42FB">
            <w:pPr>
              <w:snapToGrid w:val="0"/>
              <w:jc w:val="center"/>
              <w:rPr>
                <w:sz w:val="16"/>
                <w:szCs w:val="16"/>
              </w:rPr>
            </w:pPr>
            <w:ins w:id="4120" w:author="Gert Morlion" w:date="2024-08-26T14:20:00Z">
              <w:r w:rsidRPr="008A6F2A">
                <w:rPr>
                  <w:sz w:val="16"/>
                  <w:szCs w:val="16"/>
                </w:rPr>
                <w:t>-</w:t>
              </w:r>
            </w:ins>
            <w:del w:id="4121" w:author="Gert Morlion" w:date="2024-08-26T14:20:00Z">
              <w:r w:rsidRPr="00D22CCD" w:rsidDel="00902D27">
                <w:rPr>
                  <w:sz w:val="16"/>
                  <w:szCs w:val="16"/>
                </w:rPr>
                <w:delText>-</w:delText>
              </w:r>
            </w:del>
          </w:p>
        </w:tc>
        <w:tc>
          <w:tcPr>
            <w:tcW w:w="5811" w:type="dxa"/>
          </w:tcPr>
          <w:p w14:paraId="1093C47E" w14:textId="3BDF7657" w:rsidR="002C42FB" w:rsidRPr="00D22CCD" w:rsidRDefault="002C42FB" w:rsidP="002C42FB">
            <w:pPr>
              <w:snapToGrid w:val="0"/>
              <w:rPr>
                <w:sz w:val="16"/>
                <w:szCs w:val="16"/>
              </w:rPr>
            </w:pPr>
            <w:ins w:id="4122" w:author="Gert Morlion" w:date="2024-08-26T14:20:00Z">
              <w:r w:rsidRPr="008A6F2A">
                <w:rPr>
                  <w:sz w:val="16"/>
                  <w:szCs w:val="16"/>
                </w:rPr>
                <w:t>-</w:t>
              </w:r>
            </w:ins>
            <w:del w:id="4123" w:author="Gert Morlion" w:date="2024-08-26T14:20:00Z">
              <w:r w:rsidRPr="00D22CCD" w:rsidDel="00902D27">
                <w:rPr>
                  <w:sz w:val="16"/>
                  <w:szCs w:val="16"/>
                </w:rPr>
                <w:delText>-</w:delText>
              </w:r>
            </w:del>
          </w:p>
        </w:tc>
      </w:tr>
      <w:tr w:rsidR="002C42FB" w:rsidRPr="00D22CCD" w14:paraId="5E39DF83" w14:textId="77777777" w:rsidTr="00D8703E">
        <w:trPr>
          <w:trHeight w:val="198"/>
        </w:trPr>
        <w:tc>
          <w:tcPr>
            <w:tcW w:w="1106" w:type="dxa"/>
            <w:vAlign w:val="center"/>
          </w:tcPr>
          <w:p w14:paraId="7DE4E83A" w14:textId="77777777" w:rsidR="002C42FB" w:rsidRPr="00D22CCD" w:rsidRDefault="002C42FB" w:rsidP="002C42FB">
            <w:pPr>
              <w:snapToGrid w:val="0"/>
              <w:rPr>
                <w:sz w:val="16"/>
                <w:szCs w:val="16"/>
              </w:rPr>
            </w:pPr>
            <w:r w:rsidRPr="00D22CCD">
              <w:rPr>
                <w:sz w:val="16"/>
                <w:szCs w:val="16"/>
              </w:rPr>
              <w:t>Value</w:t>
            </w:r>
          </w:p>
        </w:tc>
        <w:tc>
          <w:tcPr>
            <w:tcW w:w="3034" w:type="dxa"/>
            <w:vAlign w:val="center"/>
          </w:tcPr>
          <w:p w14:paraId="51AE0350" w14:textId="77777777" w:rsidR="002C42FB" w:rsidRPr="00D22CCD" w:rsidRDefault="002C42FB" w:rsidP="002C42FB">
            <w:pPr>
              <w:snapToGrid w:val="0"/>
              <w:rPr>
                <w:sz w:val="16"/>
                <w:szCs w:val="16"/>
              </w:rPr>
            </w:pPr>
            <w:r w:rsidRPr="00D22CCD">
              <w:rPr>
                <w:sz w:val="16"/>
                <w:szCs w:val="16"/>
              </w:rPr>
              <w:t>featureCatalogue</w:t>
            </w:r>
          </w:p>
        </w:tc>
        <w:tc>
          <w:tcPr>
            <w:tcW w:w="3420" w:type="dxa"/>
          </w:tcPr>
          <w:p w14:paraId="1BC1F2D9" w14:textId="06CBC1E6" w:rsidR="002C42FB" w:rsidRPr="00D22CCD" w:rsidRDefault="002C42FB" w:rsidP="002C42FB">
            <w:pPr>
              <w:snapToGrid w:val="0"/>
              <w:jc w:val="left"/>
              <w:rPr>
                <w:sz w:val="16"/>
                <w:szCs w:val="16"/>
              </w:rPr>
            </w:pPr>
            <w:ins w:id="4124" w:author="Gert Morlion" w:date="2024-08-26T14:20:00Z">
              <w:r w:rsidRPr="008A6F2A">
                <w:rPr>
                  <w:sz w:val="16"/>
                  <w:szCs w:val="16"/>
                </w:rPr>
                <w:t xml:space="preserve">S-100 </w:t>
              </w:r>
              <w:r>
                <w:rPr>
                  <w:sz w:val="16"/>
                  <w:szCs w:val="16"/>
                </w:rPr>
                <w:t>F</w:t>
              </w:r>
              <w:r w:rsidRPr="008A6F2A">
                <w:rPr>
                  <w:sz w:val="16"/>
                  <w:szCs w:val="16"/>
                </w:rPr>
                <w:t xml:space="preserve">eature </w:t>
              </w:r>
              <w:r>
                <w:rPr>
                  <w:sz w:val="16"/>
                  <w:szCs w:val="16"/>
                </w:rPr>
                <w:t>C</w:t>
              </w:r>
              <w:r w:rsidRPr="008A6F2A">
                <w:rPr>
                  <w:sz w:val="16"/>
                  <w:szCs w:val="16"/>
                </w:rPr>
                <w:t>atalogue</w:t>
              </w:r>
            </w:ins>
          </w:p>
        </w:tc>
        <w:tc>
          <w:tcPr>
            <w:tcW w:w="804" w:type="dxa"/>
          </w:tcPr>
          <w:p w14:paraId="7A8E400D" w14:textId="51DA434F" w:rsidR="002C42FB" w:rsidRPr="00D22CCD" w:rsidRDefault="002C42FB" w:rsidP="002C42FB">
            <w:pPr>
              <w:snapToGrid w:val="0"/>
              <w:jc w:val="center"/>
              <w:rPr>
                <w:sz w:val="16"/>
                <w:szCs w:val="16"/>
              </w:rPr>
            </w:pPr>
            <w:ins w:id="4125" w:author="Gert Morlion" w:date="2024-08-26T14:20:00Z">
              <w:r w:rsidRPr="00353431">
                <w:rPr>
                  <w:bCs/>
                  <w:sz w:val="16"/>
                  <w:szCs w:val="16"/>
                </w:rPr>
                <w:t>1</w:t>
              </w:r>
            </w:ins>
          </w:p>
        </w:tc>
        <w:tc>
          <w:tcPr>
            <w:tcW w:w="5811" w:type="dxa"/>
          </w:tcPr>
          <w:p w14:paraId="25E50692" w14:textId="77777777" w:rsidR="002C42FB" w:rsidRPr="00D22CCD" w:rsidRDefault="002C42FB" w:rsidP="002C42FB">
            <w:pPr>
              <w:snapToGrid w:val="0"/>
              <w:rPr>
                <w:sz w:val="16"/>
                <w:szCs w:val="16"/>
              </w:rPr>
            </w:pPr>
          </w:p>
        </w:tc>
      </w:tr>
      <w:tr w:rsidR="002C42FB" w:rsidRPr="00D22CCD" w14:paraId="4666477A" w14:textId="77777777" w:rsidTr="00D8703E">
        <w:trPr>
          <w:trHeight w:val="198"/>
        </w:trPr>
        <w:tc>
          <w:tcPr>
            <w:tcW w:w="1106" w:type="dxa"/>
            <w:vAlign w:val="center"/>
          </w:tcPr>
          <w:p w14:paraId="6D408193" w14:textId="77777777" w:rsidR="002C42FB" w:rsidRPr="00D22CCD" w:rsidRDefault="002C42FB" w:rsidP="002C42FB">
            <w:pPr>
              <w:snapToGrid w:val="0"/>
              <w:rPr>
                <w:sz w:val="16"/>
                <w:szCs w:val="16"/>
              </w:rPr>
            </w:pPr>
            <w:r w:rsidRPr="00D22CCD">
              <w:rPr>
                <w:sz w:val="16"/>
                <w:szCs w:val="16"/>
              </w:rPr>
              <w:lastRenderedPageBreak/>
              <w:t>Value</w:t>
            </w:r>
          </w:p>
        </w:tc>
        <w:tc>
          <w:tcPr>
            <w:tcW w:w="3034" w:type="dxa"/>
            <w:vAlign w:val="center"/>
          </w:tcPr>
          <w:p w14:paraId="5EB7CE33" w14:textId="77777777" w:rsidR="002C42FB" w:rsidRPr="00D22CCD" w:rsidRDefault="002C42FB" w:rsidP="002C42FB">
            <w:pPr>
              <w:snapToGrid w:val="0"/>
              <w:rPr>
                <w:sz w:val="16"/>
                <w:szCs w:val="16"/>
              </w:rPr>
            </w:pPr>
            <w:r w:rsidRPr="00D22CCD">
              <w:rPr>
                <w:sz w:val="16"/>
                <w:szCs w:val="16"/>
              </w:rPr>
              <w:t>portrayalCatalogue</w:t>
            </w:r>
          </w:p>
        </w:tc>
        <w:tc>
          <w:tcPr>
            <w:tcW w:w="3420" w:type="dxa"/>
          </w:tcPr>
          <w:p w14:paraId="4C6E66A6" w14:textId="3D5514BA" w:rsidR="002C42FB" w:rsidRPr="00D22CCD" w:rsidRDefault="002C42FB" w:rsidP="002C42FB">
            <w:pPr>
              <w:snapToGrid w:val="0"/>
              <w:jc w:val="left"/>
              <w:rPr>
                <w:sz w:val="16"/>
                <w:szCs w:val="16"/>
              </w:rPr>
            </w:pPr>
            <w:ins w:id="4126" w:author="Gert Morlion" w:date="2024-08-26T14:20:00Z">
              <w:r w:rsidRPr="008A6F2A">
                <w:rPr>
                  <w:sz w:val="16"/>
                  <w:szCs w:val="16"/>
                </w:rPr>
                <w:t xml:space="preserve">S-100 </w:t>
              </w:r>
              <w:r>
                <w:rPr>
                  <w:sz w:val="16"/>
                  <w:szCs w:val="16"/>
                </w:rPr>
                <w:t>P</w:t>
              </w:r>
              <w:r w:rsidRPr="008A6F2A">
                <w:rPr>
                  <w:sz w:val="16"/>
                  <w:szCs w:val="16"/>
                </w:rPr>
                <w:t xml:space="preserve">ortrayal </w:t>
              </w:r>
              <w:r>
                <w:rPr>
                  <w:sz w:val="16"/>
                  <w:szCs w:val="16"/>
                </w:rPr>
                <w:t>C</w:t>
              </w:r>
              <w:r w:rsidRPr="008A6F2A">
                <w:rPr>
                  <w:sz w:val="16"/>
                  <w:szCs w:val="16"/>
                </w:rPr>
                <w:t>atalogue</w:t>
              </w:r>
            </w:ins>
          </w:p>
        </w:tc>
        <w:tc>
          <w:tcPr>
            <w:tcW w:w="804" w:type="dxa"/>
          </w:tcPr>
          <w:p w14:paraId="4264CC44" w14:textId="0408F40C" w:rsidR="002C42FB" w:rsidRPr="00D22CCD" w:rsidRDefault="002C42FB" w:rsidP="002C42FB">
            <w:pPr>
              <w:snapToGrid w:val="0"/>
              <w:jc w:val="center"/>
              <w:rPr>
                <w:sz w:val="16"/>
                <w:szCs w:val="16"/>
              </w:rPr>
            </w:pPr>
            <w:ins w:id="4127" w:author="Gert Morlion" w:date="2024-08-26T14:20:00Z">
              <w:r w:rsidRPr="00353431">
                <w:rPr>
                  <w:bCs/>
                  <w:sz w:val="16"/>
                  <w:szCs w:val="16"/>
                </w:rPr>
                <w:t>2</w:t>
              </w:r>
            </w:ins>
          </w:p>
        </w:tc>
        <w:tc>
          <w:tcPr>
            <w:tcW w:w="5811" w:type="dxa"/>
          </w:tcPr>
          <w:p w14:paraId="1C74C2EA" w14:textId="77777777" w:rsidR="002C42FB" w:rsidRPr="00D22CCD" w:rsidRDefault="002C42FB" w:rsidP="002C42FB">
            <w:pPr>
              <w:snapToGrid w:val="0"/>
              <w:rPr>
                <w:sz w:val="16"/>
                <w:szCs w:val="16"/>
              </w:rPr>
            </w:pPr>
          </w:p>
        </w:tc>
      </w:tr>
      <w:tr w:rsidR="002C42FB" w:rsidRPr="00D22CCD" w14:paraId="456697D6" w14:textId="77777777" w:rsidTr="00D8703E">
        <w:trPr>
          <w:trHeight w:val="198"/>
          <w:ins w:id="4128" w:author="Gert Morlion" w:date="2024-08-26T14:20:00Z"/>
        </w:trPr>
        <w:tc>
          <w:tcPr>
            <w:tcW w:w="1106" w:type="dxa"/>
            <w:vAlign w:val="center"/>
          </w:tcPr>
          <w:p w14:paraId="5013134E" w14:textId="5F74A0C7" w:rsidR="002C42FB" w:rsidRPr="00D22CCD" w:rsidRDefault="002C42FB" w:rsidP="002C42FB">
            <w:pPr>
              <w:snapToGrid w:val="0"/>
              <w:rPr>
                <w:ins w:id="4129" w:author="Gert Morlion" w:date="2024-08-26T14:20:00Z"/>
                <w:sz w:val="16"/>
                <w:szCs w:val="16"/>
              </w:rPr>
            </w:pPr>
            <w:ins w:id="4130" w:author="Gert Morlion" w:date="2024-08-26T14:20:00Z">
              <w:r>
                <w:rPr>
                  <w:sz w:val="16"/>
                  <w:szCs w:val="16"/>
                </w:rPr>
                <w:t>Value</w:t>
              </w:r>
            </w:ins>
          </w:p>
        </w:tc>
        <w:tc>
          <w:tcPr>
            <w:tcW w:w="3034" w:type="dxa"/>
            <w:vAlign w:val="center"/>
          </w:tcPr>
          <w:p w14:paraId="06D889D5" w14:textId="45A09902" w:rsidR="002C42FB" w:rsidRPr="00D22CCD" w:rsidRDefault="002C42FB" w:rsidP="002C42FB">
            <w:pPr>
              <w:snapToGrid w:val="0"/>
              <w:rPr>
                <w:ins w:id="4131" w:author="Gert Morlion" w:date="2024-08-26T14:20:00Z"/>
                <w:sz w:val="16"/>
                <w:szCs w:val="16"/>
              </w:rPr>
            </w:pPr>
            <w:ins w:id="4132" w:author="Gert Morlion" w:date="2024-08-26T14:20:00Z">
              <w:r>
                <w:rPr>
                  <w:sz w:val="16"/>
                  <w:szCs w:val="16"/>
                </w:rPr>
                <w:t>interoperabilityCatalogue</w:t>
              </w:r>
            </w:ins>
          </w:p>
        </w:tc>
        <w:tc>
          <w:tcPr>
            <w:tcW w:w="3420" w:type="dxa"/>
          </w:tcPr>
          <w:p w14:paraId="3C2C5279" w14:textId="668726FB" w:rsidR="002C42FB" w:rsidRPr="00D22CCD" w:rsidRDefault="002C42FB" w:rsidP="002C42FB">
            <w:pPr>
              <w:snapToGrid w:val="0"/>
              <w:jc w:val="left"/>
              <w:rPr>
                <w:ins w:id="4133" w:author="Gert Morlion" w:date="2024-08-26T14:20:00Z"/>
                <w:sz w:val="16"/>
                <w:szCs w:val="16"/>
              </w:rPr>
            </w:pPr>
            <w:ins w:id="4134" w:author="Gert Morlion" w:date="2024-08-26T14:20:00Z">
              <w:r w:rsidRPr="008A6F2A">
                <w:rPr>
                  <w:sz w:val="16"/>
                  <w:szCs w:val="16"/>
                </w:rPr>
                <w:t xml:space="preserve">S-100 </w:t>
              </w:r>
              <w:r>
                <w:rPr>
                  <w:sz w:val="16"/>
                  <w:szCs w:val="16"/>
                </w:rPr>
                <w:t>I</w:t>
              </w:r>
              <w:r w:rsidRPr="008A6F2A">
                <w:rPr>
                  <w:sz w:val="16"/>
                  <w:szCs w:val="16"/>
                </w:rPr>
                <w:t xml:space="preserve">nteroperability </w:t>
              </w:r>
              <w:r>
                <w:rPr>
                  <w:sz w:val="16"/>
                  <w:szCs w:val="16"/>
                </w:rPr>
                <w:t>Catalogue</w:t>
              </w:r>
            </w:ins>
          </w:p>
        </w:tc>
        <w:tc>
          <w:tcPr>
            <w:tcW w:w="804" w:type="dxa"/>
          </w:tcPr>
          <w:p w14:paraId="0B64B83D" w14:textId="69EF54FB" w:rsidR="002C42FB" w:rsidRPr="00D22CCD" w:rsidRDefault="002C42FB" w:rsidP="002C42FB">
            <w:pPr>
              <w:snapToGrid w:val="0"/>
              <w:jc w:val="center"/>
              <w:rPr>
                <w:ins w:id="4135" w:author="Gert Morlion" w:date="2024-08-26T14:20:00Z"/>
                <w:sz w:val="16"/>
                <w:szCs w:val="16"/>
              </w:rPr>
            </w:pPr>
            <w:ins w:id="4136" w:author="Gert Morlion" w:date="2024-08-26T14:20:00Z">
              <w:r w:rsidRPr="00353431">
                <w:rPr>
                  <w:bCs/>
                  <w:sz w:val="16"/>
                  <w:szCs w:val="16"/>
                </w:rPr>
                <w:t>3</w:t>
              </w:r>
            </w:ins>
          </w:p>
        </w:tc>
        <w:tc>
          <w:tcPr>
            <w:tcW w:w="5811" w:type="dxa"/>
          </w:tcPr>
          <w:p w14:paraId="31FCAC31" w14:textId="77777777" w:rsidR="002C42FB" w:rsidRPr="00D22CCD" w:rsidRDefault="002C42FB" w:rsidP="002C42FB">
            <w:pPr>
              <w:snapToGrid w:val="0"/>
              <w:rPr>
                <w:ins w:id="4137" w:author="Gert Morlion" w:date="2024-08-26T14:20:00Z"/>
                <w:sz w:val="16"/>
                <w:szCs w:val="16"/>
              </w:rPr>
            </w:pPr>
          </w:p>
        </w:tc>
      </w:tr>
    </w:tbl>
    <w:p w14:paraId="5CD0DD33" w14:textId="77777777" w:rsidR="00453023" w:rsidRDefault="00453023">
      <w:pPr>
        <w:rPr>
          <w:ins w:id="4138" w:author="Gert Morlion" w:date="2024-08-26T14:21:00Z"/>
        </w:rPr>
      </w:pPr>
    </w:p>
    <w:p w14:paraId="42263024"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4139" w:author="Gert Morlion" w:date="2024-08-26T14:21:00Z"/>
        </w:rPr>
      </w:pPr>
      <w:ins w:id="4140" w:author="Gert Morlion" w:date="2024-08-26T14:21:00Z">
        <w:r>
          <w:t>MD_MaintenanceInformation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A43F0C" w:rsidRPr="00061045" w14:paraId="22E7A3C8" w14:textId="77777777" w:rsidTr="00A43F0C">
        <w:trPr>
          <w:cantSplit/>
          <w:ins w:id="4141" w:author="Gert Morlion" w:date="2024-08-26T14:21:00Z"/>
        </w:trPr>
        <w:tc>
          <w:tcPr>
            <w:tcW w:w="1080" w:type="dxa"/>
            <w:shd w:val="clear" w:color="auto" w:fill="D9D9D9"/>
          </w:tcPr>
          <w:p w14:paraId="4E11A58D" w14:textId="77777777" w:rsidR="00A43F0C" w:rsidRPr="00061045" w:rsidRDefault="00A43F0C" w:rsidP="004B0AFB">
            <w:pPr>
              <w:keepNext/>
              <w:keepLines/>
              <w:snapToGrid w:val="0"/>
              <w:spacing w:before="60" w:after="60" w:line="240" w:lineRule="auto"/>
              <w:jc w:val="left"/>
              <w:rPr>
                <w:ins w:id="4142" w:author="Gert Morlion" w:date="2024-08-26T14:21:00Z"/>
                <w:b/>
                <w:sz w:val="16"/>
                <w:szCs w:val="16"/>
              </w:rPr>
            </w:pPr>
            <w:ins w:id="4143" w:author="Gert Morlion" w:date="2024-08-26T14:21:00Z">
              <w:r w:rsidRPr="00061045">
                <w:rPr>
                  <w:b/>
                  <w:sz w:val="16"/>
                  <w:szCs w:val="16"/>
                </w:rPr>
                <w:t>Role Name</w:t>
              </w:r>
            </w:ins>
          </w:p>
        </w:tc>
        <w:tc>
          <w:tcPr>
            <w:tcW w:w="3060" w:type="dxa"/>
            <w:shd w:val="clear" w:color="auto" w:fill="D9D9D9"/>
          </w:tcPr>
          <w:p w14:paraId="1608EF36" w14:textId="77777777" w:rsidR="00A43F0C" w:rsidRPr="00061045" w:rsidRDefault="00A43F0C" w:rsidP="004B0AFB">
            <w:pPr>
              <w:keepNext/>
              <w:keepLines/>
              <w:snapToGrid w:val="0"/>
              <w:spacing w:before="60" w:after="60" w:line="240" w:lineRule="auto"/>
              <w:jc w:val="left"/>
              <w:rPr>
                <w:ins w:id="4144" w:author="Gert Morlion" w:date="2024-08-26T14:21:00Z"/>
                <w:b/>
                <w:sz w:val="16"/>
                <w:szCs w:val="16"/>
              </w:rPr>
            </w:pPr>
            <w:ins w:id="4145" w:author="Gert Morlion" w:date="2024-08-26T14:21:00Z">
              <w:r w:rsidRPr="00061045">
                <w:rPr>
                  <w:b/>
                  <w:sz w:val="16"/>
                  <w:szCs w:val="16"/>
                </w:rPr>
                <w:t>Name</w:t>
              </w:r>
            </w:ins>
          </w:p>
        </w:tc>
        <w:tc>
          <w:tcPr>
            <w:tcW w:w="3420" w:type="dxa"/>
            <w:shd w:val="clear" w:color="auto" w:fill="D9D9D9"/>
          </w:tcPr>
          <w:p w14:paraId="6FCDAE0D" w14:textId="77777777" w:rsidR="00A43F0C" w:rsidRPr="00061045" w:rsidRDefault="00A43F0C" w:rsidP="004B0AFB">
            <w:pPr>
              <w:keepNext/>
              <w:keepLines/>
              <w:snapToGrid w:val="0"/>
              <w:spacing w:before="60" w:after="60" w:line="240" w:lineRule="auto"/>
              <w:jc w:val="left"/>
              <w:rPr>
                <w:ins w:id="4146" w:author="Gert Morlion" w:date="2024-08-26T14:21:00Z"/>
                <w:b/>
                <w:sz w:val="16"/>
                <w:szCs w:val="16"/>
              </w:rPr>
            </w:pPr>
            <w:ins w:id="4147" w:author="Gert Morlion" w:date="2024-08-26T14:21:00Z">
              <w:r w:rsidRPr="00061045">
                <w:rPr>
                  <w:b/>
                  <w:sz w:val="16"/>
                  <w:szCs w:val="16"/>
                </w:rPr>
                <w:t>Description</w:t>
              </w:r>
            </w:ins>
          </w:p>
        </w:tc>
        <w:tc>
          <w:tcPr>
            <w:tcW w:w="804" w:type="dxa"/>
            <w:shd w:val="clear" w:color="auto" w:fill="D9D9D9"/>
          </w:tcPr>
          <w:p w14:paraId="409B14D8" w14:textId="77777777" w:rsidR="00A43F0C" w:rsidRPr="00061045" w:rsidRDefault="00A43F0C" w:rsidP="004B0AFB">
            <w:pPr>
              <w:keepNext/>
              <w:keepLines/>
              <w:snapToGrid w:val="0"/>
              <w:spacing w:before="60" w:after="60" w:line="240" w:lineRule="auto"/>
              <w:jc w:val="center"/>
              <w:rPr>
                <w:ins w:id="4148" w:author="Gert Morlion" w:date="2024-08-26T14:21:00Z"/>
                <w:b/>
                <w:sz w:val="16"/>
                <w:szCs w:val="16"/>
              </w:rPr>
            </w:pPr>
            <w:ins w:id="4149" w:author="Gert Morlion" w:date="2024-08-26T14:21:00Z">
              <w:r w:rsidRPr="00061045">
                <w:rPr>
                  <w:b/>
                  <w:sz w:val="16"/>
                  <w:szCs w:val="16"/>
                </w:rPr>
                <w:t>Mult</w:t>
              </w:r>
            </w:ins>
          </w:p>
        </w:tc>
        <w:tc>
          <w:tcPr>
            <w:tcW w:w="2436" w:type="dxa"/>
            <w:shd w:val="clear" w:color="auto" w:fill="D9D9D9"/>
          </w:tcPr>
          <w:p w14:paraId="187B8082" w14:textId="77777777" w:rsidR="00A43F0C" w:rsidRPr="00061045" w:rsidRDefault="00A43F0C" w:rsidP="004B0AFB">
            <w:pPr>
              <w:keepNext/>
              <w:keepLines/>
              <w:snapToGrid w:val="0"/>
              <w:spacing w:before="60" w:after="60" w:line="240" w:lineRule="auto"/>
              <w:jc w:val="left"/>
              <w:rPr>
                <w:ins w:id="4150" w:author="Gert Morlion" w:date="2024-08-26T14:21:00Z"/>
                <w:b/>
                <w:sz w:val="16"/>
                <w:szCs w:val="16"/>
              </w:rPr>
            </w:pPr>
            <w:ins w:id="4151" w:author="Gert Morlion" w:date="2024-08-26T14:21:00Z">
              <w:r w:rsidRPr="00061045">
                <w:rPr>
                  <w:b/>
                  <w:sz w:val="16"/>
                  <w:szCs w:val="16"/>
                </w:rPr>
                <w:t>Type</w:t>
              </w:r>
            </w:ins>
          </w:p>
        </w:tc>
        <w:tc>
          <w:tcPr>
            <w:tcW w:w="3060" w:type="dxa"/>
            <w:shd w:val="clear" w:color="auto" w:fill="D9D9D9"/>
          </w:tcPr>
          <w:p w14:paraId="54FDAD21" w14:textId="77777777" w:rsidR="00A43F0C" w:rsidRPr="00061045" w:rsidRDefault="00A43F0C" w:rsidP="004B0AFB">
            <w:pPr>
              <w:keepNext/>
              <w:keepLines/>
              <w:snapToGrid w:val="0"/>
              <w:spacing w:before="60" w:after="60" w:line="240" w:lineRule="auto"/>
              <w:jc w:val="left"/>
              <w:rPr>
                <w:ins w:id="4152" w:author="Gert Morlion" w:date="2024-08-26T14:21:00Z"/>
                <w:b/>
                <w:sz w:val="16"/>
                <w:szCs w:val="16"/>
              </w:rPr>
            </w:pPr>
            <w:ins w:id="4153" w:author="Gert Morlion" w:date="2024-08-26T14:21:00Z">
              <w:r w:rsidRPr="00061045">
                <w:rPr>
                  <w:b/>
                  <w:sz w:val="16"/>
                  <w:szCs w:val="16"/>
                </w:rPr>
                <w:t>Remarks</w:t>
              </w:r>
            </w:ins>
          </w:p>
        </w:tc>
      </w:tr>
      <w:tr w:rsidR="00A43F0C" w:rsidRPr="00061045" w14:paraId="352E819D" w14:textId="77777777" w:rsidTr="004B0AFB">
        <w:trPr>
          <w:cantSplit/>
          <w:trHeight w:val="305"/>
          <w:ins w:id="4154" w:author="Gert Morlion" w:date="2024-08-26T14:21:00Z"/>
        </w:trPr>
        <w:tc>
          <w:tcPr>
            <w:tcW w:w="1080" w:type="dxa"/>
          </w:tcPr>
          <w:p w14:paraId="2B82EC80" w14:textId="77777777" w:rsidR="00A43F0C" w:rsidRPr="00061045" w:rsidRDefault="00A43F0C" w:rsidP="004B0AFB">
            <w:pPr>
              <w:snapToGrid w:val="0"/>
              <w:spacing w:before="60" w:after="60" w:line="240" w:lineRule="auto"/>
              <w:jc w:val="left"/>
              <w:rPr>
                <w:ins w:id="4155" w:author="Gert Morlion" w:date="2024-08-26T14:21:00Z"/>
                <w:sz w:val="16"/>
                <w:szCs w:val="16"/>
              </w:rPr>
            </w:pPr>
            <w:ins w:id="4156" w:author="Gert Morlion" w:date="2024-08-26T14:21:00Z">
              <w:r w:rsidRPr="00061045">
                <w:rPr>
                  <w:sz w:val="16"/>
                  <w:szCs w:val="16"/>
                </w:rPr>
                <w:t>Class</w:t>
              </w:r>
            </w:ins>
          </w:p>
        </w:tc>
        <w:tc>
          <w:tcPr>
            <w:tcW w:w="3060" w:type="dxa"/>
          </w:tcPr>
          <w:p w14:paraId="58B7B0DB" w14:textId="77777777" w:rsidR="00A43F0C" w:rsidRPr="00061045" w:rsidRDefault="00A43F0C" w:rsidP="004B0AFB">
            <w:pPr>
              <w:snapToGrid w:val="0"/>
              <w:spacing w:before="60" w:after="60" w:line="240" w:lineRule="auto"/>
              <w:jc w:val="left"/>
              <w:rPr>
                <w:ins w:id="4157" w:author="Gert Morlion" w:date="2024-08-26T14:21:00Z"/>
                <w:sz w:val="16"/>
                <w:szCs w:val="16"/>
              </w:rPr>
            </w:pPr>
            <w:ins w:id="4158" w:author="Gert Morlion" w:date="2024-08-26T14:21:00Z">
              <w:r w:rsidRPr="00061045">
                <w:rPr>
                  <w:sz w:val="16"/>
                  <w:szCs w:val="16"/>
                </w:rPr>
                <w:t>MD_MaintenanceInformation</w:t>
              </w:r>
            </w:ins>
          </w:p>
        </w:tc>
        <w:tc>
          <w:tcPr>
            <w:tcW w:w="3420" w:type="dxa"/>
          </w:tcPr>
          <w:p w14:paraId="1A08B0E8" w14:textId="77777777" w:rsidR="00A43F0C" w:rsidRPr="00061045" w:rsidRDefault="00A43F0C" w:rsidP="004B0AFB">
            <w:pPr>
              <w:snapToGrid w:val="0"/>
              <w:spacing w:before="60" w:after="60" w:line="240" w:lineRule="auto"/>
              <w:jc w:val="left"/>
              <w:rPr>
                <w:ins w:id="4159" w:author="Gert Morlion" w:date="2024-08-26T14:21:00Z"/>
                <w:sz w:val="16"/>
                <w:szCs w:val="16"/>
              </w:rPr>
            </w:pPr>
            <w:ins w:id="4160" w:author="Gert Morlion" w:date="2024-08-26T14:21:00Z">
              <w:r w:rsidRPr="00061045">
                <w:rPr>
                  <w:sz w:val="16"/>
                  <w:szCs w:val="16"/>
                </w:rPr>
                <w:t>Information about the scope and frequency of updating</w:t>
              </w:r>
            </w:ins>
          </w:p>
        </w:tc>
        <w:tc>
          <w:tcPr>
            <w:tcW w:w="804" w:type="dxa"/>
          </w:tcPr>
          <w:p w14:paraId="5A77649C" w14:textId="77777777" w:rsidR="00A43F0C" w:rsidRPr="00061045" w:rsidRDefault="00A43F0C" w:rsidP="004B0AFB">
            <w:pPr>
              <w:snapToGrid w:val="0"/>
              <w:spacing w:before="60" w:after="60" w:line="240" w:lineRule="auto"/>
              <w:jc w:val="center"/>
              <w:rPr>
                <w:ins w:id="4161" w:author="Gert Morlion" w:date="2024-08-26T14:21:00Z"/>
                <w:sz w:val="16"/>
                <w:szCs w:val="16"/>
              </w:rPr>
            </w:pPr>
            <w:ins w:id="4162" w:author="Gert Morlion" w:date="2024-08-26T14:21:00Z">
              <w:r>
                <w:rPr>
                  <w:sz w:val="16"/>
                  <w:szCs w:val="16"/>
                </w:rPr>
                <w:t>-</w:t>
              </w:r>
            </w:ins>
          </w:p>
        </w:tc>
        <w:tc>
          <w:tcPr>
            <w:tcW w:w="2436" w:type="dxa"/>
          </w:tcPr>
          <w:p w14:paraId="315B9495" w14:textId="77777777" w:rsidR="00A43F0C" w:rsidRPr="00061045" w:rsidRDefault="00A43F0C" w:rsidP="004B0AFB">
            <w:pPr>
              <w:snapToGrid w:val="0"/>
              <w:spacing w:before="60" w:after="60" w:line="240" w:lineRule="auto"/>
              <w:jc w:val="left"/>
              <w:rPr>
                <w:ins w:id="4163" w:author="Gert Morlion" w:date="2024-08-26T14:21:00Z"/>
                <w:sz w:val="16"/>
                <w:szCs w:val="16"/>
              </w:rPr>
            </w:pPr>
            <w:ins w:id="4164" w:author="Gert Morlion" w:date="2024-08-26T14:21:00Z">
              <w:r>
                <w:rPr>
                  <w:sz w:val="16"/>
                  <w:szCs w:val="16"/>
                </w:rPr>
                <w:t>-</w:t>
              </w:r>
            </w:ins>
          </w:p>
        </w:tc>
        <w:tc>
          <w:tcPr>
            <w:tcW w:w="3060" w:type="dxa"/>
            <w:vAlign w:val="center"/>
          </w:tcPr>
          <w:p w14:paraId="215FDECA" w14:textId="77777777" w:rsidR="00A43F0C" w:rsidRPr="00061045" w:rsidRDefault="00A43F0C" w:rsidP="004B0AFB">
            <w:pPr>
              <w:snapToGrid w:val="0"/>
              <w:spacing w:before="60" w:after="0" w:line="240" w:lineRule="auto"/>
              <w:rPr>
                <w:ins w:id="4165" w:author="Gert Morlion" w:date="2024-08-26T14:21:00Z"/>
                <w:sz w:val="16"/>
                <w:szCs w:val="16"/>
              </w:rPr>
            </w:pPr>
            <w:ins w:id="4166" w:author="Gert Morlion" w:date="2024-08-26T14:21:00Z">
              <w:r w:rsidRPr="00061045">
                <w:rPr>
                  <w:sz w:val="16"/>
                  <w:szCs w:val="16"/>
                </w:rPr>
                <w:t>S-100 restricts the ISO 19115-class to:</w:t>
              </w:r>
            </w:ins>
          </w:p>
          <w:p w14:paraId="75F2A9DF" w14:textId="77777777" w:rsidR="00A43F0C" w:rsidRPr="00061045" w:rsidRDefault="00A43F0C" w:rsidP="00A43F0C">
            <w:pPr>
              <w:pStyle w:val="Listenabsatz"/>
              <w:numPr>
                <w:ilvl w:val="0"/>
                <w:numId w:val="46"/>
              </w:numPr>
              <w:snapToGrid w:val="0"/>
              <w:spacing w:after="0" w:line="240" w:lineRule="auto"/>
              <w:jc w:val="left"/>
              <w:rPr>
                <w:ins w:id="4167" w:author="Gert Morlion" w:date="2024-08-26T14:21:00Z"/>
                <w:rFonts w:cs="Arial"/>
                <w:sz w:val="16"/>
                <w:szCs w:val="16"/>
              </w:rPr>
            </w:pPr>
            <w:ins w:id="4168" w:author="Gert Morlion" w:date="2024-08-26T14:21:00Z">
              <w:r w:rsidRPr="00061045">
                <w:rPr>
                  <w:rFonts w:cs="Arial"/>
                  <w:sz w:val="16"/>
                  <w:szCs w:val="16"/>
                </w:rPr>
                <w:t>prohibit maintenanceScope, maintenanceNote, and contact attributes;</w:t>
              </w:r>
            </w:ins>
          </w:p>
          <w:p w14:paraId="796BBC94" w14:textId="77777777" w:rsidR="00A43F0C" w:rsidRPr="00061045" w:rsidRDefault="00A43F0C" w:rsidP="00A43F0C">
            <w:pPr>
              <w:pStyle w:val="Listenabsatz"/>
              <w:numPr>
                <w:ilvl w:val="0"/>
                <w:numId w:val="46"/>
              </w:numPr>
              <w:snapToGrid w:val="0"/>
              <w:spacing w:after="60" w:line="240" w:lineRule="auto"/>
              <w:jc w:val="left"/>
              <w:rPr>
                <w:ins w:id="4169" w:author="Gert Morlion" w:date="2024-08-26T14:21:00Z"/>
                <w:sz w:val="16"/>
                <w:szCs w:val="16"/>
              </w:rPr>
            </w:pPr>
            <w:ins w:id="4170" w:author="Gert Morlion" w:date="2024-08-26T14:21:00Z">
              <w:r w:rsidRPr="00061045">
                <w:rPr>
                  <w:rFonts w:cs="Arial"/>
                  <w:sz w:val="16"/>
                  <w:szCs w:val="16"/>
                </w:rPr>
                <w:t>define restrictions on maintenanceAndUpdate</w:t>
              </w:r>
              <w:r>
                <w:rPr>
                  <w:rFonts w:cs="Arial"/>
                  <w:sz w:val="16"/>
                  <w:szCs w:val="16"/>
                </w:rPr>
                <w:t>‌</w:t>
              </w:r>
              <w:r w:rsidRPr="00061045">
                <w:rPr>
                  <w:rFonts w:cs="Arial"/>
                  <w:sz w:val="16"/>
                  <w:szCs w:val="16"/>
                </w:rPr>
                <w:t>Frequency, maintenanceDate, and userDefinedMaintenance</w:t>
              </w:r>
              <w:r>
                <w:rPr>
                  <w:rFonts w:cs="Arial"/>
                  <w:sz w:val="16"/>
                  <w:szCs w:val="16"/>
                </w:rPr>
                <w:t>‌</w:t>
              </w:r>
              <w:r w:rsidRPr="00061045">
                <w:rPr>
                  <w:rFonts w:cs="Arial"/>
                  <w:sz w:val="16"/>
                  <w:szCs w:val="16"/>
                </w:rPr>
                <w:t>Frequency attributes</w:t>
              </w:r>
            </w:ins>
          </w:p>
        </w:tc>
      </w:tr>
      <w:tr w:rsidR="00A43F0C" w:rsidRPr="00061045" w14:paraId="25B75D10" w14:textId="77777777" w:rsidTr="004B0AFB">
        <w:trPr>
          <w:cantSplit/>
          <w:trHeight w:val="277"/>
          <w:ins w:id="4171" w:author="Gert Morlion" w:date="2024-08-26T14:21:00Z"/>
        </w:trPr>
        <w:tc>
          <w:tcPr>
            <w:tcW w:w="1080" w:type="dxa"/>
          </w:tcPr>
          <w:p w14:paraId="542F23A6" w14:textId="77777777" w:rsidR="00A43F0C" w:rsidRPr="00061045" w:rsidRDefault="00A43F0C" w:rsidP="004B0AFB">
            <w:pPr>
              <w:snapToGrid w:val="0"/>
              <w:spacing w:before="60" w:after="60" w:line="240" w:lineRule="auto"/>
              <w:jc w:val="left"/>
              <w:rPr>
                <w:ins w:id="4172" w:author="Gert Morlion" w:date="2024-08-26T14:21:00Z"/>
                <w:sz w:val="16"/>
                <w:szCs w:val="16"/>
              </w:rPr>
            </w:pPr>
            <w:ins w:id="4173" w:author="Gert Morlion" w:date="2024-08-26T14:21:00Z">
              <w:r w:rsidRPr="00061045">
                <w:rPr>
                  <w:sz w:val="16"/>
                  <w:szCs w:val="16"/>
                </w:rPr>
                <w:t>Attribute</w:t>
              </w:r>
            </w:ins>
          </w:p>
        </w:tc>
        <w:tc>
          <w:tcPr>
            <w:tcW w:w="3060" w:type="dxa"/>
          </w:tcPr>
          <w:p w14:paraId="2F777950" w14:textId="77777777" w:rsidR="00A43F0C" w:rsidRPr="00061045" w:rsidRDefault="00A43F0C" w:rsidP="004B0AFB">
            <w:pPr>
              <w:snapToGrid w:val="0"/>
              <w:spacing w:before="60" w:after="60" w:line="240" w:lineRule="auto"/>
              <w:jc w:val="left"/>
              <w:rPr>
                <w:ins w:id="4174" w:author="Gert Morlion" w:date="2024-08-26T14:21:00Z"/>
                <w:sz w:val="16"/>
                <w:szCs w:val="16"/>
              </w:rPr>
            </w:pPr>
            <w:ins w:id="4175" w:author="Gert Morlion" w:date="2024-08-26T14:21:00Z">
              <w:r w:rsidRPr="00061045">
                <w:rPr>
                  <w:sz w:val="16"/>
                  <w:szCs w:val="16"/>
                </w:rPr>
                <w:t>maintenanceAndUpdateFrequency</w:t>
              </w:r>
            </w:ins>
          </w:p>
        </w:tc>
        <w:tc>
          <w:tcPr>
            <w:tcW w:w="3420" w:type="dxa"/>
          </w:tcPr>
          <w:p w14:paraId="1575BC05" w14:textId="77777777" w:rsidR="00A43F0C" w:rsidRPr="00061045" w:rsidRDefault="00A43F0C" w:rsidP="004B0AFB">
            <w:pPr>
              <w:snapToGrid w:val="0"/>
              <w:spacing w:before="60" w:after="60" w:line="240" w:lineRule="auto"/>
              <w:jc w:val="left"/>
              <w:rPr>
                <w:ins w:id="4176" w:author="Gert Morlion" w:date="2024-08-26T14:21:00Z"/>
                <w:sz w:val="16"/>
                <w:szCs w:val="16"/>
              </w:rPr>
            </w:pPr>
            <w:ins w:id="4177" w:author="Gert Morlion" w:date="2024-08-26T14:21:00Z">
              <w:r>
                <w:rPr>
                  <w:sz w:val="16"/>
                  <w:szCs w:val="16"/>
                </w:rPr>
                <w:t>F</w:t>
              </w:r>
              <w:r w:rsidRPr="00061045">
                <w:rPr>
                  <w:sz w:val="16"/>
                  <w:szCs w:val="16"/>
                </w:rPr>
                <w:t>requency with which changes and additions are made to the resource after the initial resource is completed</w:t>
              </w:r>
            </w:ins>
          </w:p>
        </w:tc>
        <w:tc>
          <w:tcPr>
            <w:tcW w:w="804" w:type="dxa"/>
          </w:tcPr>
          <w:p w14:paraId="60BACA01" w14:textId="77777777" w:rsidR="00A43F0C" w:rsidRPr="00061045" w:rsidRDefault="00A43F0C" w:rsidP="004B0AFB">
            <w:pPr>
              <w:snapToGrid w:val="0"/>
              <w:spacing w:before="60" w:after="60" w:line="240" w:lineRule="auto"/>
              <w:jc w:val="center"/>
              <w:rPr>
                <w:ins w:id="4178" w:author="Gert Morlion" w:date="2024-08-26T14:21:00Z"/>
                <w:sz w:val="16"/>
                <w:szCs w:val="16"/>
              </w:rPr>
            </w:pPr>
            <w:ins w:id="4179" w:author="Gert Morlion" w:date="2024-08-26T14:21:00Z">
              <w:r w:rsidRPr="00061045">
                <w:rPr>
                  <w:sz w:val="16"/>
                  <w:szCs w:val="16"/>
                </w:rPr>
                <w:t>0..1</w:t>
              </w:r>
            </w:ins>
          </w:p>
        </w:tc>
        <w:tc>
          <w:tcPr>
            <w:tcW w:w="2436" w:type="dxa"/>
          </w:tcPr>
          <w:p w14:paraId="78E47F6C" w14:textId="77777777" w:rsidR="00A43F0C" w:rsidRPr="00061045" w:rsidRDefault="00A43F0C" w:rsidP="004B0AFB">
            <w:pPr>
              <w:snapToGrid w:val="0"/>
              <w:spacing w:before="60" w:after="60" w:line="240" w:lineRule="auto"/>
              <w:jc w:val="left"/>
              <w:rPr>
                <w:ins w:id="4180" w:author="Gert Morlion" w:date="2024-08-26T14:21:00Z"/>
                <w:sz w:val="16"/>
                <w:szCs w:val="16"/>
              </w:rPr>
            </w:pPr>
            <w:ins w:id="4181" w:author="Gert Morlion" w:date="2024-08-26T14:21:00Z">
              <w:r w:rsidRPr="00061045">
                <w:rPr>
                  <w:sz w:val="16"/>
                  <w:szCs w:val="16"/>
                </w:rPr>
                <w:t>MD_MaintenanceFrequencyCode (codelist)</w:t>
              </w:r>
            </w:ins>
          </w:p>
        </w:tc>
        <w:tc>
          <w:tcPr>
            <w:tcW w:w="3060" w:type="dxa"/>
            <w:vAlign w:val="center"/>
          </w:tcPr>
          <w:p w14:paraId="70F9441F" w14:textId="77777777" w:rsidR="00A43F0C" w:rsidRPr="00061045" w:rsidRDefault="00A43F0C" w:rsidP="004B0AFB">
            <w:pPr>
              <w:snapToGrid w:val="0"/>
              <w:spacing w:before="60" w:after="60" w:line="240" w:lineRule="auto"/>
              <w:jc w:val="left"/>
              <w:rPr>
                <w:ins w:id="4182" w:author="Gert Morlion" w:date="2024-08-26T14:21:00Z"/>
                <w:sz w:val="16"/>
                <w:szCs w:val="16"/>
              </w:rPr>
            </w:pPr>
            <w:ins w:id="4183" w:author="Gert Morlion" w:date="2024-08-26T14:21:00Z">
              <w:r w:rsidRPr="00061045">
                <w:rPr>
                  <w:sz w:val="16"/>
                  <w:szCs w:val="16"/>
                </w:rPr>
                <w:t xml:space="preserve">Must be populated if userDefinedMaintenanceFrequency is not present, otherwise optional. See </w:t>
              </w:r>
              <w:r>
                <w:rPr>
                  <w:sz w:val="16"/>
                  <w:szCs w:val="16"/>
                </w:rPr>
                <w:t>T</w:t>
              </w:r>
              <w:r w:rsidRPr="00061045">
                <w:rPr>
                  <w:sz w:val="16"/>
                  <w:szCs w:val="16"/>
                </w:rPr>
                <w:t>able MD_Maintenance</w:t>
              </w:r>
              <w:r>
                <w:rPr>
                  <w:sz w:val="16"/>
                  <w:szCs w:val="16"/>
                </w:rPr>
                <w:t>‌</w:t>
              </w:r>
              <w:r w:rsidRPr="00061045">
                <w:rPr>
                  <w:sz w:val="16"/>
                  <w:szCs w:val="16"/>
                </w:rPr>
                <w:t>Frequency</w:t>
              </w:r>
              <w:r>
                <w:rPr>
                  <w:sz w:val="16"/>
                  <w:szCs w:val="16"/>
                </w:rPr>
                <w:t>‌</w:t>
              </w:r>
              <w:r w:rsidRPr="00061045">
                <w:rPr>
                  <w:sz w:val="16"/>
                  <w:szCs w:val="16"/>
                </w:rPr>
                <w:t>Code in this Part for values allowed in S-100 metadata</w:t>
              </w:r>
            </w:ins>
          </w:p>
        </w:tc>
      </w:tr>
      <w:tr w:rsidR="00A43F0C" w:rsidRPr="00061045" w14:paraId="39B0338F" w14:textId="77777777" w:rsidTr="004B0AFB">
        <w:trPr>
          <w:cantSplit/>
          <w:trHeight w:val="277"/>
          <w:ins w:id="4184" w:author="Gert Morlion" w:date="2024-08-26T14:21:00Z"/>
        </w:trPr>
        <w:tc>
          <w:tcPr>
            <w:tcW w:w="1080" w:type="dxa"/>
          </w:tcPr>
          <w:p w14:paraId="0679F5C6" w14:textId="77777777" w:rsidR="00A43F0C" w:rsidRPr="00061045" w:rsidRDefault="00A43F0C" w:rsidP="004B0AFB">
            <w:pPr>
              <w:snapToGrid w:val="0"/>
              <w:spacing w:before="60" w:after="60" w:line="240" w:lineRule="auto"/>
              <w:jc w:val="left"/>
              <w:rPr>
                <w:ins w:id="4185" w:author="Gert Morlion" w:date="2024-08-26T14:21:00Z"/>
                <w:sz w:val="16"/>
                <w:szCs w:val="16"/>
              </w:rPr>
            </w:pPr>
            <w:ins w:id="4186" w:author="Gert Morlion" w:date="2024-08-26T14:21:00Z">
              <w:r w:rsidRPr="00061045">
                <w:rPr>
                  <w:sz w:val="16"/>
                  <w:szCs w:val="16"/>
                </w:rPr>
                <w:t>Attribute</w:t>
              </w:r>
            </w:ins>
          </w:p>
        </w:tc>
        <w:tc>
          <w:tcPr>
            <w:tcW w:w="3060" w:type="dxa"/>
          </w:tcPr>
          <w:p w14:paraId="0FD660EF" w14:textId="77777777" w:rsidR="00A43F0C" w:rsidRPr="00061045" w:rsidRDefault="00A43F0C" w:rsidP="004B0AFB">
            <w:pPr>
              <w:snapToGrid w:val="0"/>
              <w:spacing w:before="60" w:after="60" w:line="240" w:lineRule="auto"/>
              <w:jc w:val="left"/>
              <w:rPr>
                <w:ins w:id="4187" w:author="Gert Morlion" w:date="2024-08-26T14:21:00Z"/>
                <w:sz w:val="16"/>
                <w:szCs w:val="16"/>
              </w:rPr>
            </w:pPr>
            <w:ins w:id="4188" w:author="Gert Morlion" w:date="2024-08-26T14:21:00Z">
              <w:r w:rsidRPr="00061045">
                <w:rPr>
                  <w:sz w:val="16"/>
                  <w:szCs w:val="16"/>
                </w:rPr>
                <w:t>maintenanceDate</w:t>
              </w:r>
            </w:ins>
          </w:p>
        </w:tc>
        <w:tc>
          <w:tcPr>
            <w:tcW w:w="3420" w:type="dxa"/>
          </w:tcPr>
          <w:p w14:paraId="2E51668D" w14:textId="77777777" w:rsidR="00A43F0C" w:rsidRPr="00061045" w:rsidRDefault="00A43F0C" w:rsidP="004B0AFB">
            <w:pPr>
              <w:snapToGrid w:val="0"/>
              <w:spacing w:before="60" w:after="60" w:line="240" w:lineRule="auto"/>
              <w:jc w:val="left"/>
              <w:rPr>
                <w:ins w:id="4189" w:author="Gert Morlion" w:date="2024-08-26T14:21:00Z"/>
                <w:sz w:val="16"/>
                <w:szCs w:val="16"/>
              </w:rPr>
            </w:pPr>
            <w:ins w:id="4190" w:author="Gert Morlion" w:date="2024-08-26T14:21:00Z">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ins>
          </w:p>
        </w:tc>
        <w:tc>
          <w:tcPr>
            <w:tcW w:w="804" w:type="dxa"/>
          </w:tcPr>
          <w:p w14:paraId="03D7EBC5" w14:textId="77777777" w:rsidR="00A43F0C" w:rsidRPr="00061045" w:rsidRDefault="00A43F0C" w:rsidP="004B0AFB">
            <w:pPr>
              <w:snapToGrid w:val="0"/>
              <w:spacing w:before="60" w:after="60" w:line="240" w:lineRule="auto"/>
              <w:jc w:val="center"/>
              <w:rPr>
                <w:ins w:id="4191" w:author="Gert Morlion" w:date="2024-08-26T14:21:00Z"/>
                <w:sz w:val="16"/>
                <w:szCs w:val="16"/>
              </w:rPr>
            </w:pPr>
            <w:ins w:id="4192" w:author="Gert Morlion" w:date="2024-08-26T14:21:00Z">
              <w:r w:rsidRPr="00061045">
                <w:rPr>
                  <w:sz w:val="16"/>
                  <w:szCs w:val="16"/>
                </w:rPr>
                <w:t>0..1</w:t>
              </w:r>
            </w:ins>
          </w:p>
        </w:tc>
        <w:tc>
          <w:tcPr>
            <w:tcW w:w="2436" w:type="dxa"/>
          </w:tcPr>
          <w:p w14:paraId="0D7C8F0E" w14:textId="77777777" w:rsidR="00A43F0C" w:rsidRPr="00061045" w:rsidRDefault="00A43F0C" w:rsidP="004B0AFB">
            <w:pPr>
              <w:snapToGrid w:val="0"/>
              <w:spacing w:before="60" w:after="60" w:line="240" w:lineRule="auto"/>
              <w:jc w:val="left"/>
              <w:rPr>
                <w:ins w:id="4193" w:author="Gert Morlion" w:date="2024-08-26T14:21:00Z"/>
                <w:sz w:val="16"/>
                <w:szCs w:val="16"/>
              </w:rPr>
            </w:pPr>
            <w:ins w:id="4194" w:author="Gert Morlion" w:date="2024-08-26T14:21:00Z">
              <w:r w:rsidRPr="00061045">
                <w:rPr>
                  <w:sz w:val="16"/>
                  <w:szCs w:val="16"/>
                </w:rPr>
                <w:t>CI_Date</w:t>
              </w:r>
            </w:ins>
          </w:p>
        </w:tc>
        <w:tc>
          <w:tcPr>
            <w:tcW w:w="3060" w:type="dxa"/>
            <w:vAlign w:val="center"/>
          </w:tcPr>
          <w:p w14:paraId="7E88BF2F" w14:textId="77777777" w:rsidR="00A43F0C" w:rsidRPr="00736CB9" w:rsidRDefault="00A43F0C" w:rsidP="004B0AFB">
            <w:pPr>
              <w:snapToGrid w:val="0"/>
              <w:spacing w:before="60" w:after="60" w:line="240" w:lineRule="auto"/>
              <w:rPr>
                <w:ins w:id="4195" w:author="Gert Morlion" w:date="2024-08-26T14:21:00Z"/>
                <w:rFonts w:cs="Arial"/>
                <w:sz w:val="16"/>
                <w:szCs w:val="16"/>
              </w:rPr>
            </w:pPr>
            <w:ins w:id="4196" w:author="Gert Morlion" w:date="2024-08-26T14:21:00Z">
              <w:r w:rsidRPr="00736CB9">
                <w:rPr>
                  <w:rFonts w:cs="Arial"/>
                  <w:sz w:val="16"/>
                  <w:szCs w:val="16"/>
                </w:rPr>
                <w:t>Exactly one of maintenanceDate and userDefinedMaintenanceFrequency must be populated</w:t>
              </w:r>
            </w:ins>
          </w:p>
          <w:p w14:paraId="5F1B69A1" w14:textId="77777777" w:rsidR="00A43F0C" w:rsidRPr="00736CB9" w:rsidRDefault="00A43F0C" w:rsidP="004B0AFB">
            <w:pPr>
              <w:snapToGrid w:val="0"/>
              <w:spacing w:before="60" w:after="60" w:line="240" w:lineRule="auto"/>
              <w:jc w:val="left"/>
              <w:rPr>
                <w:ins w:id="4197" w:author="Gert Morlion" w:date="2024-08-26T14:21:00Z"/>
                <w:rFonts w:cs="Arial"/>
                <w:sz w:val="16"/>
                <w:szCs w:val="16"/>
              </w:rPr>
            </w:pPr>
            <w:ins w:id="4198" w:author="Gert Morlion" w:date="2024-08-26T14:21:00Z">
              <w:r w:rsidRPr="00736CB9">
                <w:rPr>
                  <w:rFonts w:cs="Arial"/>
                  <w:sz w:val="16"/>
                  <w:szCs w:val="16"/>
                </w:rPr>
                <w:t>Allowed value for dateType: nextUpdate</w:t>
              </w:r>
            </w:ins>
          </w:p>
        </w:tc>
      </w:tr>
      <w:tr w:rsidR="00A43F0C" w:rsidRPr="00061045" w14:paraId="1FAD6468" w14:textId="77777777" w:rsidTr="004B0AFB">
        <w:trPr>
          <w:cantSplit/>
          <w:trHeight w:val="277"/>
          <w:ins w:id="4199" w:author="Gert Morlion" w:date="2024-08-26T14:21:00Z"/>
        </w:trPr>
        <w:tc>
          <w:tcPr>
            <w:tcW w:w="1080" w:type="dxa"/>
          </w:tcPr>
          <w:p w14:paraId="37B6C845" w14:textId="77777777" w:rsidR="00A43F0C" w:rsidRPr="00061045" w:rsidRDefault="00A43F0C" w:rsidP="004B0AFB">
            <w:pPr>
              <w:snapToGrid w:val="0"/>
              <w:spacing w:before="60" w:after="60" w:line="240" w:lineRule="auto"/>
              <w:jc w:val="left"/>
              <w:rPr>
                <w:ins w:id="4200" w:author="Gert Morlion" w:date="2024-08-26T14:21:00Z"/>
                <w:sz w:val="16"/>
                <w:szCs w:val="16"/>
              </w:rPr>
            </w:pPr>
            <w:ins w:id="4201" w:author="Gert Morlion" w:date="2024-08-26T14:21:00Z">
              <w:r w:rsidRPr="00061045">
                <w:rPr>
                  <w:sz w:val="16"/>
                  <w:szCs w:val="16"/>
                </w:rPr>
                <w:t>Attribute</w:t>
              </w:r>
            </w:ins>
          </w:p>
        </w:tc>
        <w:tc>
          <w:tcPr>
            <w:tcW w:w="3060" w:type="dxa"/>
          </w:tcPr>
          <w:p w14:paraId="7A2DD84E" w14:textId="77777777" w:rsidR="00A43F0C" w:rsidRPr="00061045" w:rsidRDefault="00A43F0C" w:rsidP="004B0AFB">
            <w:pPr>
              <w:snapToGrid w:val="0"/>
              <w:spacing w:before="60" w:after="60" w:line="240" w:lineRule="auto"/>
              <w:jc w:val="left"/>
              <w:rPr>
                <w:ins w:id="4202" w:author="Gert Morlion" w:date="2024-08-26T14:21:00Z"/>
                <w:sz w:val="16"/>
                <w:szCs w:val="16"/>
              </w:rPr>
            </w:pPr>
            <w:bookmarkStart w:id="4203" w:name="_Hlk86073999"/>
            <w:ins w:id="4204" w:author="Gert Morlion" w:date="2024-08-26T14:21:00Z">
              <w:r w:rsidRPr="00061045">
                <w:rPr>
                  <w:sz w:val="16"/>
                  <w:szCs w:val="16"/>
                </w:rPr>
                <w:t>userDefinedMaintenanceFrequency</w:t>
              </w:r>
              <w:bookmarkEnd w:id="4203"/>
            </w:ins>
          </w:p>
        </w:tc>
        <w:tc>
          <w:tcPr>
            <w:tcW w:w="3420" w:type="dxa"/>
          </w:tcPr>
          <w:p w14:paraId="4BD00EFD" w14:textId="77777777" w:rsidR="00A43F0C" w:rsidRPr="00061045" w:rsidRDefault="00A43F0C" w:rsidP="004B0AFB">
            <w:pPr>
              <w:snapToGrid w:val="0"/>
              <w:spacing w:before="60" w:after="60" w:line="240" w:lineRule="auto"/>
              <w:jc w:val="left"/>
              <w:rPr>
                <w:ins w:id="4205" w:author="Gert Morlion" w:date="2024-08-26T14:21:00Z"/>
                <w:sz w:val="16"/>
                <w:szCs w:val="16"/>
              </w:rPr>
            </w:pPr>
            <w:ins w:id="4206" w:author="Gert Morlion" w:date="2024-08-26T14:21:00Z">
              <w:r>
                <w:rPr>
                  <w:sz w:val="16"/>
                  <w:szCs w:val="16"/>
                </w:rPr>
                <w:t>M</w:t>
              </w:r>
              <w:r w:rsidRPr="00061045">
                <w:rPr>
                  <w:sz w:val="16"/>
                  <w:szCs w:val="16"/>
                </w:rPr>
                <w:t>aintenance period other than those defined</w:t>
              </w:r>
            </w:ins>
          </w:p>
        </w:tc>
        <w:tc>
          <w:tcPr>
            <w:tcW w:w="804" w:type="dxa"/>
          </w:tcPr>
          <w:p w14:paraId="07DBD40F" w14:textId="77777777" w:rsidR="00A43F0C" w:rsidRPr="00061045" w:rsidRDefault="00A43F0C" w:rsidP="004B0AFB">
            <w:pPr>
              <w:snapToGrid w:val="0"/>
              <w:spacing w:before="60" w:after="60" w:line="240" w:lineRule="auto"/>
              <w:jc w:val="center"/>
              <w:rPr>
                <w:ins w:id="4207" w:author="Gert Morlion" w:date="2024-08-26T14:21:00Z"/>
                <w:sz w:val="16"/>
                <w:szCs w:val="16"/>
              </w:rPr>
            </w:pPr>
            <w:ins w:id="4208" w:author="Gert Morlion" w:date="2024-08-26T14:21:00Z">
              <w:r w:rsidRPr="00061045">
                <w:rPr>
                  <w:sz w:val="16"/>
                  <w:szCs w:val="16"/>
                </w:rPr>
                <w:t>0..1</w:t>
              </w:r>
            </w:ins>
          </w:p>
        </w:tc>
        <w:tc>
          <w:tcPr>
            <w:tcW w:w="2436" w:type="dxa"/>
          </w:tcPr>
          <w:p w14:paraId="1762F641" w14:textId="77777777" w:rsidR="00A43F0C" w:rsidRPr="00061045" w:rsidRDefault="00A43F0C" w:rsidP="004B0AFB">
            <w:pPr>
              <w:snapToGrid w:val="0"/>
              <w:spacing w:before="60" w:after="60" w:line="240" w:lineRule="auto"/>
              <w:jc w:val="left"/>
              <w:rPr>
                <w:ins w:id="4209" w:author="Gert Morlion" w:date="2024-08-26T14:21:00Z"/>
                <w:sz w:val="16"/>
                <w:szCs w:val="16"/>
              </w:rPr>
            </w:pPr>
            <w:ins w:id="4210" w:author="Gert Morlion" w:date="2024-08-26T14:21:00Z">
              <w:r w:rsidRPr="00061045">
                <w:rPr>
                  <w:sz w:val="16"/>
                  <w:szCs w:val="16"/>
                </w:rPr>
                <w:t>TM_PeriodDuration</w:t>
              </w:r>
            </w:ins>
          </w:p>
        </w:tc>
        <w:tc>
          <w:tcPr>
            <w:tcW w:w="3060" w:type="dxa"/>
            <w:vAlign w:val="center"/>
          </w:tcPr>
          <w:p w14:paraId="4A8DD4EF" w14:textId="77777777" w:rsidR="00A43F0C" w:rsidRPr="00736CB9" w:rsidRDefault="00A43F0C" w:rsidP="004B0AFB">
            <w:pPr>
              <w:snapToGrid w:val="0"/>
              <w:spacing w:before="60" w:after="60" w:line="240" w:lineRule="auto"/>
              <w:rPr>
                <w:ins w:id="4211" w:author="Gert Morlion" w:date="2024-08-26T14:21:00Z"/>
                <w:rFonts w:cs="Arial"/>
                <w:sz w:val="16"/>
                <w:szCs w:val="16"/>
              </w:rPr>
            </w:pPr>
            <w:ins w:id="4212" w:author="Gert Morlion" w:date="2024-08-26T14:21:00Z">
              <w:r w:rsidRPr="00736CB9">
                <w:rPr>
                  <w:rFonts w:cs="Arial"/>
                  <w:sz w:val="16"/>
                  <w:szCs w:val="16"/>
                </w:rPr>
                <w:t>Exactly one of maintenanceDate and userDefinedMaintenanceFrequency must be populated</w:t>
              </w:r>
            </w:ins>
          </w:p>
          <w:p w14:paraId="3E2EACF1" w14:textId="77777777" w:rsidR="00A43F0C" w:rsidRPr="00736CB9" w:rsidRDefault="00A43F0C" w:rsidP="004B0AFB">
            <w:pPr>
              <w:snapToGrid w:val="0"/>
              <w:spacing w:before="60" w:after="60" w:line="240" w:lineRule="auto"/>
              <w:jc w:val="left"/>
              <w:rPr>
                <w:ins w:id="4213" w:author="Gert Morlion" w:date="2024-08-26T14:21:00Z"/>
                <w:rFonts w:cs="Arial"/>
                <w:sz w:val="16"/>
                <w:szCs w:val="16"/>
              </w:rPr>
            </w:pPr>
            <w:ins w:id="4214" w:author="Gert Morlion" w:date="2024-08-26T14:21:00Z">
              <w:r w:rsidRPr="00736CB9">
                <w:rPr>
                  <w:rFonts w:cs="Arial"/>
                  <w:sz w:val="16"/>
                  <w:szCs w:val="16"/>
                </w:rPr>
                <w:t>Only positive durations allowed</w:t>
              </w:r>
            </w:ins>
          </w:p>
        </w:tc>
      </w:tr>
    </w:tbl>
    <w:p w14:paraId="59F1AEDD" w14:textId="77777777" w:rsidR="00A43F0C" w:rsidRDefault="00A43F0C" w:rsidP="00A43F0C">
      <w:pPr>
        <w:spacing w:after="0" w:line="240" w:lineRule="auto"/>
        <w:rPr>
          <w:ins w:id="4215" w:author="Gert Morlion" w:date="2024-08-26T14:21:00Z"/>
        </w:rPr>
      </w:pPr>
    </w:p>
    <w:p w14:paraId="27CE4042"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4216" w:author="Gert Morlion" w:date="2024-08-26T14:21:00Z"/>
        </w:rPr>
      </w:pPr>
      <w:ins w:id="4217" w:author="Gert Morlion" w:date="2024-08-26T14:21:00Z">
        <w:r>
          <w:t>MD_MaintenanceFrequencyCode</w:t>
        </w:r>
      </w:ins>
    </w:p>
    <w:p w14:paraId="2E83F400" w14:textId="77777777" w:rsidR="00A43F0C" w:rsidRDefault="00A43F0C" w:rsidP="00A43F0C">
      <w:pPr>
        <w:spacing w:after="120" w:line="240" w:lineRule="auto"/>
        <w:rPr>
          <w:ins w:id="4218" w:author="Gert Morlion" w:date="2024-08-26T14:21:00Z"/>
        </w:rPr>
      </w:pPr>
      <w:bookmarkStart w:id="4219" w:name="_Hlk86169388"/>
      <w:ins w:id="4220" w:author="Gert Morlion" w:date="2024-08-26T14:21:00Z">
        <w:r w:rsidRPr="00990056">
          <w:t>S-100 uses a subset of the values allowed in ISO 19115-1.</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A43F0C" w:rsidRPr="001C7389" w14:paraId="62E74D6C" w14:textId="77777777" w:rsidTr="00A43F0C">
        <w:trPr>
          <w:cantSplit/>
          <w:ins w:id="4221" w:author="Gert Morlion" w:date="2024-08-26T14:21:00Z"/>
        </w:trPr>
        <w:tc>
          <w:tcPr>
            <w:tcW w:w="1209" w:type="dxa"/>
            <w:shd w:val="clear" w:color="auto" w:fill="D9D9D9"/>
          </w:tcPr>
          <w:bookmarkEnd w:id="4219"/>
          <w:p w14:paraId="17347D8B" w14:textId="77777777" w:rsidR="00A43F0C" w:rsidRPr="00736CB9" w:rsidRDefault="00A43F0C" w:rsidP="004B0AFB">
            <w:pPr>
              <w:snapToGrid w:val="0"/>
              <w:spacing w:before="60" w:after="60" w:line="240" w:lineRule="auto"/>
              <w:jc w:val="left"/>
              <w:rPr>
                <w:ins w:id="4222" w:author="Gert Morlion" w:date="2024-08-26T14:21:00Z"/>
                <w:b/>
                <w:sz w:val="16"/>
                <w:szCs w:val="16"/>
              </w:rPr>
            </w:pPr>
            <w:ins w:id="4223" w:author="Gert Morlion" w:date="2024-08-26T14:21:00Z">
              <w:r>
                <w:rPr>
                  <w:b/>
                  <w:sz w:val="16"/>
                  <w:szCs w:val="16"/>
                </w:rPr>
                <w:t>Item</w:t>
              </w:r>
            </w:ins>
          </w:p>
        </w:tc>
        <w:tc>
          <w:tcPr>
            <w:tcW w:w="3118" w:type="dxa"/>
            <w:shd w:val="clear" w:color="auto" w:fill="D9D9D9"/>
          </w:tcPr>
          <w:p w14:paraId="53C0F34B" w14:textId="77777777" w:rsidR="00A43F0C" w:rsidRPr="00736CB9" w:rsidRDefault="00A43F0C" w:rsidP="004B0AFB">
            <w:pPr>
              <w:snapToGrid w:val="0"/>
              <w:spacing w:before="60" w:after="60" w:line="240" w:lineRule="auto"/>
              <w:jc w:val="left"/>
              <w:rPr>
                <w:ins w:id="4224" w:author="Gert Morlion" w:date="2024-08-26T14:21:00Z"/>
                <w:b/>
                <w:sz w:val="16"/>
                <w:szCs w:val="16"/>
              </w:rPr>
            </w:pPr>
            <w:ins w:id="4225" w:author="Gert Morlion" w:date="2024-08-26T14:21:00Z">
              <w:r w:rsidRPr="00736CB9">
                <w:rPr>
                  <w:b/>
                  <w:sz w:val="16"/>
                  <w:szCs w:val="16"/>
                </w:rPr>
                <w:t>Name</w:t>
              </w:r>
            </w:ins>
          </w:p>
        </w:tc>
        <w:tc>
          <w:tcPr>
            <w:tcW w:w="3473" w:type="dxa"/>
            <w:shd w:val="clear" w:color="auto" w:fill="D9D9D9"/>
          </w:tcPr>
          <w:p w14:paraId="2C426E1F" w14:textId="77777777" w:rsidR="00A43F0C" w:rsidRPr="00736CB9" w:rsidRDefault="00A43F0C" w:rsidP="004B0AFB">
            <w:pPr>
              <w:snapToGrid w:val="0"/>
              <w:spacing w:before="60" w:after="60" w:line="240" w:lineRule="auto"/>
              <w:jc w:val="left"/>
              <w:rPr>
                <w:ins w:id="4226" w:author="Gert Morlion" w:date="2024-08-26T14:21:00Z"/>
                <w:b/>
                <w:sz w:val="16"/>
                <w:szCs w:val="16"/>
              </w:rPr>
            </w:pPr>
            <w:ins w:id="4227" w:author="Gert Morlion" w:date="2024-08-26T14:21:00Z">
              <w:r w:rsidRPr="00736CB9">
                <w:rPr>
                  <w:b/>
                  <w:sz w:val="16"/>
                  <w:szCs w:val="16"/>
                </w:rPr>
                <w:t>Description</w:t>
              </w:r>
            </w:ins>
          </w:p>
        </w:tc>
        <w:tc>
          <w:tcPr>
            <w:tcW w:w="830" w:type="dxa"/>
            <w:shd w:val="clear" w:color="auto" w:fill="D9D9D9"/>
          </w:tcPr>
          <w:p w14:paraId="0B8767FE" w14:textId="77777777" w:rsidR="00A43F0C" w:rsidRPr="00736CB9" w:rsidRDefault="00A43F0C" w:rsidP="004B0AFB">
            <w:pPr>
              <w:snapToGrid w:val="0"/>
              <w:spacing w:before="60" w:after="60" w:line="240" w:lineRule="auto"/>
              <w:jc w:val="center"/>
              <w:rPr>
                <w:ins w:id="4228" w:author="Gert Morlion" w:date="2024-08-26T14:21:00Z"/>
                <w:b/>
                <w:sz w:val="16"/>
                <w:szCs w:val="16"/>
              </w:rPr>
            </w:pPr>
            <w:ins w:id="4229" w:author="Gert Morlion" w:date="2024-08-26T14:21:00Z">
              <w:r w:rsidRPr="00736CB9">
                <w:rPr>
                  <w:b/>
                  <w:sz w:val="16"/>
                  <w:szCs w:val="16"/>
                </w:rPr>
                <w:t>Code</w:t>
              </w:r>
            </w:ins>
          </w:p>
        </w:tc>
        <w:tc>
          <w:tcPr>
            <w:tcW w:w="5704" w:type="dxa"/>
            <w:shd w:val="clear" w:color="auto" w:fill="D9D9D9"/>
          </w:tcPr>
          <w:p w14:paraId="64AD2EBF" w14:textId="77777777" w:rsidR="00A43F0C" w:rsidRPr="00736CB9" w:rsidRDefault="00A43F0C" w:rsidP="004B0AFB">
            <w:pPr>
              <w:snapToGrid w:val="0"/>
              <w:spacing w:before="60" w:after="60" w:line="240" w:lineRule="auto"/>
              <w:jc w:val="left"/>
              <w:rPr>
                <w:ins w:id="4230" w:author="Gert Morlion" w:date="2024-08-26T14:21:00Z"/>
                <w:b/>
                <w:sz w:val="16"/>
                <w:szCs w:val="16"/>
              </w:rPr>
            </w:pPr>
            <w:ins w:id="4231" w:author="Gert Morlion" w:date="2024-08-26T14:21:00Z">
              <w:r w:rsidRPr="00736CB9">
                <w:rPr>
                  <w:b/>
                  <w:sz w:val="16"/>
                  <w:szCs w:val="16"/>
                </w:rPr>
                <w:t>Remarks</w:t>
              </w:r>
            </w:ins>
          </w:p>
        </w:tc>
      </w:tr>
      <w:tr w:rsidR="00A43F0C" w:rsidRPr="001C7389" w14:paraId="2D924328" w14:textId="77777777" w:rsidTr="004B0AFB">
        <w:trPr>
          <w:cantSplit/>
          <w:ins w:id="4232" w:author="Gert Morlion" w:date="2024-08-26T14:21:00Z"/>
        </w:trPr>
        <w:tc>
          <w:tcPr>
            <w:tcW w:w="1209" w:type="dxa"/>
          </w:tcPr>
          <w:p w14:paraId="5E92019F" w14:textId="77777777" w:rsidR="00A43F0C" w:rsidRPr="00736CB9" w:rsidRDefault="00A43F0C" w:rsidP="004B0AFB">
            <w:pPr>
              <w:snapToGrid w:val="0"/>
              <w:spacing w:before="60" w:after="60" w:line="240" w:lineRule="auto"/>
              <w:jc w:val="left"/>
              <w:rPr>
                <w:ins w:id="4233" w:author="Gert Morlion" w:date="2024-08-26T14:21:00Z"/>
                <w:sz w:val="16"/>
                <w:szCs w:val="16"/>
              </w:rPr>
            </w:pPr>
            <w:ins w:id="4234" w:author="Gert Morlion" w:date="2024-08-26T14:21:00Z">
              <w:r w:rsidRPr="001C7389">
                <w:rPr>
                  <w:bCs/>
                  <w:sz w:val="16"/>
                  <w:szCs w:val="16"/>
                </w:rPr>
                <w:lastRenderedPageBreak/>
                <w:t>Enumeration</w:t>
              </w:r>
            </w:ins>
          </w:p>
        </w:tc>
        <w:tc>
          <w:tcPr>
            <w:tcW w:w="3118" w:type="dxa"/>
          </w:tcPr>
          <w:p w14:paraId="2255255A" w14:textId="77777777" w:rsidR="00A43F0C" w:rsidRPr="00736CB9" w:rsidRDefault="00A43F0C" w:rsidP="004B0AFB">
            <w:pPr>
              <w:snapToGrid w:val="0"/>
              <w:spacing w:before="60" w:after="60" w:line="240" w:lineRule="auto"/>
              <w:jc w:val="left"/>
              <w:rPr>
                <w:ins w:id="4235" w:author="Gert Morlion" w:date="2024-08-26T14:21:00Z"/>
                <w:sz w:val="16"/>
                <w:szCs w:val="16"/>
              </w:rPr>
            </w:pPr>
            <w:ins w:id="4236" w:author="Gert Morlion" w:date="2024-08-26T14:21:00Z">
              <w:r w:rsidRPr="00736CB9">
                <w:rPr>
                  <w:bCs/>
                  <w:sz w:val="16"/>
                  <w:szCs w:val="16"/>
                </w:rPr>
                <w:t>MD_MaintenanceFrequencyCode</w:t>
              </w:r>
            </w:ins>
          </w:p>
        </w:tc>
        <w:tc>
          <w:tcPr>
            <w:tcW w:w="3473" w:type="dxa"/>
          </w:tcPr>
          <w:p w14:paraId="3786B973" w14:textId="77777777" w:rsidR="00A43F0C" w:rsidRPr="00736CB9" w:rsidRDefault="00A43F0C" w:rsidP="004B0AFB">
            <w:pPr>
              <w:snapToGrid w:val="0"/>
              <w:spacing w:before="60" w:after="60" w:line="240" w:lineRule="auto"/>
              <w:jc w:val="left"/>
              <w:rPr>
                <w:ins w:id="4237" w:author="Gert Morlion" w:date="2024-08-26T14:21:00Z"/>
                <w:sz w:val="16"/>
                <w:szCs w:val="16"/>
              </w:rPr>
            </w:pPr>
            <w:ins w:id="4238" w:author="Gert Morlion" w:date="2024-08-26T14:21:00Z">
              <w:r>
                <w:rPr>
                  <w:bCs/>
                  <w:sz w:val="16"/>
                  <w:szCs w:val="16"/>
                </w:rPr>
                <w:t>F</w:t>
              </w:r>
              <w:r w:rsidRPr="00736CB9">
                <w:rPr>
                  <w:bCs/>
                  <w:sz w:val="16"/>
                  <w:szCs w:val="16"/>
                </w:rPr>
                <w:t>requency with which modifications and deletions are made to the data after it is first produced</w:t>
              </w:r>
            </w:ins>
          </w:p>
        </w:tc>
        <w:tc>
          <w:tcPr>
            <w:tcW w:w="830" w:type="dxa"/>
          </w:tcPr>
          <w:p w14:paraId="46853CC1" w14:textId="77777777" w:rsidR="00A43F0C" w:rsidRPr="00736CB9" w:rsidRDefault="00A43F0C" w:rsidP="004B0AFB">
            <w:pPr>
              <w:snapToGrid w:val="0"/>
              <w:spacing w:before="60" w:after="60" w:line="240" w:lineRule="auto"/>
              <w:jc w:val="center"/>
              <w:rPr>
                <w:ins w:id="4239" w:author="Gert Morlion" w:date="2024-08-26T14:21:00Z"/>
                <w:sz w:val="16"/>
                <w:szCs w:val="16"/>
              </w:rPr>
            </w:pPr>
            <w:ins w:id="4240" w:author="Gert Morlion" w:date="2024-08-26T14:21:00Z">
              <w:r w:rsidRPr="00736CB9">
                <w:rPr>
                  <w:bCs/>
                  <w:sz w:val="16"/>
                  <w:szCs w:val="16"/>
                </w:rPr>
                <w:t>-</w:t>
              </w:r>
            </w:ins>
          </w:p>
        </w:tc>
        <w:tc>
          <w:tcPr>
            <w:tcW w:w="5704" w:type="dxa"/>
          </w:tcPr>
          <w:p w14:paraId="00789900" w14:textId="77777777" w:rsidR="00A43F0C" w:rsidRPr="00736CB9" w:rsidRDefault="00A43F0C" w:rsidP="004B0AFB">
            <w:pPr>
              <w:snapToGrid w:val="0"/>
              <w:spacing w:before="60" w:after="60" w:line="240" w:lineRule="auto"/>
              <w:jc w:val="left"/>
              <w:rPr>
                <w:ins w:id="4241" w:author="Gert Morlion" w:date="2024-08-26T14:21:00Z"/>
                <w:sz w:val="16"/>
                <w:szCs w:val="16"/>
              </w:rPr>
            </w:pPr>
            <w:ins w:id="4242" w:author="Gert Morlion" w:date="2024-08-26T14:21:00Z">
              <w:r w:rsidRPr="00736CB9">
                <w:rPr>
                  <w:bCs/>
                  <w:sz w:val="16"/>
                  <w:szCs w:val="16"/>
                </w:rPr>
                <w:t>S-100 is restricted to only the following values from the ISO 19115-1 codelist. The conditions for the use of a particular value are described in its Remarks</w:t>
              </w:r>
            </w:ins>
          </w:p>
        </w:tc>
      </w:tr>
      <w:tr w:rsidR="00A43F0C" w:rsidRPr="001C7389" w14:paraId="16F58255" w14:textId="77777777" w:rsidTr="004B0AFB">
        <w:trPr>
          <w:cantSplit/>
          <w:ins w:id="4243" w:author="Gert Morlion" w:date="2024-08-26T14:21:00Z"/>
        </w:trPr>
        <w:tc>
          <w:tcPr>
            <w:tcW w:w="1209" w:type="dxa"/>
          </w:tcPr>
          <w:p w14:paraId="5F272B2D" w14:textId="77777777" w:rsidR="00A43F0C" w:rsidRPr="00736CB9" w:rsidRDefault="00A43F0C" w:rsidP="004B0AFB">
            <w:pPr>
              <w:snapToGrid w:val="0"/>
              <w:spacing w:before="60" w:after="60" w:line="240" w:lineRule="auto"/>
              <w:jc w:val="left"/>
              <w:rPr>
                <w:ins w:id="4244" w:author="Gert Morlion" w:date="2024-08-26T14:21:00Z"/>
                <w:sz w:val="16"/>
                <w:szCs w:val="16"/>
              </w:rPr>
            </w:pPr>
            <w:ins w:id="4245" w:author="Gert Morlion" w:date="2024-08-26T14:21:00Z">
              <w:r w:rsidRPr="001C7389">
                <w:rPr>
                  <w:bCs/>
                  <w:sz w:val="16"/>
                  <w:szCs w:val="16"/>
                </w:rPr>
                <w:t>Value</w:t>
              </w:r>
            </w:ins>
          </w:p>
        </w:tc>
        <w:tc>
          <w:tcPr>
            <w:tcW w:w="3118" w:type="dxa"/>
          </w:tcPr>
          <w:p w14:paraId="7CB033ED" w14:textId="77777777" w:rsidR="00A43F0C" w:rsidRPr="00736CB9" w:rsidRDefault="00A43F0C" w:rsidP="004B0AFB">
            <w:pPr>
              <w:snapToGrid w:val="0"/>
              <w:spacing w:before="60" w:after="60" w:line="240" w:lineRule="auto"/>
              <w:jc w:val="left"/>
              <w:rPr>
                <w:ins w:id="4246" w:author="Gert Morlion" w:date="2024-08-26T14:21:00Z"/>
                <w:sz w:val="16"/>
                <w:szCs w:val="16"/>
              </w:rPr>
            </w:pPr>
            <w:ins w:id="4247" w:author="Gert Morlion" w:date="2024-08-26T14:21:00Z">
              <w:r w:rsidRPr="00736CB9">
                <w:rPr>
                  <w:bCs/>
                  <w:sz w:val="16"/>
                  <w:szCs w:val="16"/>
                </w:rPr>
                <w:t>asNeeded</w:t>
              </w:r>
            </w:ins>
          </w:p>
        </w:tc>
        <w:tc>
          <w:tcPr>
            <w:tcW w:w="3473" w:type="dxa"/>
          </w:tcPr>
          <w:p w14:paraId="0EC4F3B3" w14:textId="77777777" w:rsidR="00A43F0C" w:rsidRPr="00736CB9" w:rsidRDefault="00A43F0C" w:rsidP="004B0AFB">
            <w:pPr>
              <w:snapToGrid w:val="0"/>
              <w:spacing w:before="60" w:after="60" w:line="240" w:lineRule="auto"/>
              <w:jc w:val="left"/>
              <w:rPr>
                <w:ins w:id="4248" w:author="Gert Morlion" w:date="2024-08-26T14:21:00Z"/>
                <w:sz w:val="16"/>
                <w:szCs w:val="16"/>
              </w:rPr>
            </w:pPr>
            <w:ins w:id="4249" w:author="Gert Morlion" w:date="2024-08-26T14:21:00Z">
              <w:r>
                <w:rPr>
                  <w:bCs/>
                  <w:sz w:val="16"/>
                  <w:szCs w:val="16"/>
                </w:rPr>
                <w:t>R</w:t>
              </w:r>
              <w:r w:rsidRPr="00736CB9">
                <w:rPr>
                  <w:bCs/>
                  <w:sz w:val="16"/>
                  <w:szCs w:val="16"/>
                </w:rPr>
                <w:t>esource is updated as deemed necessary</w:t>
              </w:r>
            </w:ins>
          </w:p>
        </w:tc>
        <w:tc>
          <w:tcPr>
            <w:tcW w:w="830" w:type="dxa"/>
          </w:tcPr>
          <w:p w14:paraId="34C5E362" w14:textId="77777777" w:rsidR="00A43F0C" w:rsidRPr="00736CB9" w:rsidRDefault="00A43F0C" w:rsidP="004B0AFB">
            <w:pPr>
              <w:snapToGrid w:val="0"/>
              <w:spacing w:before="60" w:after="60" w:line="240" w:lineRule="auto"/>
              <w:jc w:val="center"/>
              <w:rPr>
                <w:ins w:id="4250" w:author="Gert Morlion" w:date="2024-08-26T14:21:00Z"/>
                <w:sz w:val="16"/>
                <w:szCs w:val="16"/>
              </w:rPr>
            </w:pPr>
            <w:ins w:id="4251" w:author="Gert Morlion" w:date="2024-08-26T14:21:00Z">
              <w:r>
                <w:rPr>
                  <w:bCs/>
                  <w:sz w:val="16"/>
                  <w:szCs w:val="16"/>
                </w:rPr>
                <w:t>1</w:t>
              </w:r>
            </w:ins>
          </w:p>
        </w:tc>
        <w:tc>
          <w:tcPr>
            <w:tcW w:w="5704" w:type="dxa"/>
          </w:tcPr>
          <w:p w14:paraId="26B0F9C6" w14:textId="77777777" w:rsidR="00A43F0C" w:rsidRPr="00736CB9" w:rsidRDefault="00A43F0C" w:rsidP="004B0AFB">
            <w:pPr>
              <w:spacing w:before="60" w:after="60" w:line="240" w:lineRule="auto"/>
              <w:rPr>
                <w:ins w:id="4252" w:author="Gert Morlion" w:date="2024-08-26T14:21:00Z"/>
                <w:bCs/>
                <w:sz w:val="16"/>
                <w:szCs w:val="16"/>
              </w:rPr>
            </w:pPr>
            <w:ins w:id="4253" w:author="Gert Morlion" w:date="2024-08-26T14:21:00Z">
              <w:r w:rsidRPr="00736CB9">
                <w:rPr>
                  <w:bCs/>
                  <w:sz w:val="16"/>
                  <w:szCs w:val="16"/>
                </w:rPr>
                <w:t>Use only for datasets which normally use a regular interval for update or supersession, but will have the next update issued at an interval different from the usual</w:t>
              </w:r>
            </w:ins>
          </w:p>
          <w:p w14:paraId="6E6AEC3B" w14:textId="77777777" w:rsidR="00A43F0C" w:rsidRPr="00736CB9" w:rsidRDefault="00A43F0C" w:rsidP="004B0AFB">
            <w:pPr>
              <w:snapToGrid w:val="0"/>
              <w:spacing w:before="60" w:after="60" w:line="240" w:lineRule="auto"/>
              <w:jc w:val="left"/>
              <w:rPr>
                <w:ins w:id="4254" w:author="Gert Morlion" w:date="2024-08-26T14:21:00Z"/>
                <w:sz w:val="16"/>
                <w:szCs w:val="16"/>
              </w:rPr>
            </w:pPr>
            <w:ins w:id="4255" w:author="Gert Morlion" w:date="2024-08-26T14:21:00Z">
              <w:r w:rsidRPr="00736CB9">
                <w:rPr>
                  <w:bCs/>
                  <w:sz w:val="16"/>
                  <w:szCs w:val="16"/>
                </w:rPr>
                <w:t>Allowed if and only if userDefinedMaintenanceFrequency is not populated</w:t>
              </w:r>
            </w:ins>
          </w:p>
        </w:tc>
      </w:tr>
      <w:tr w:rsidR="00A43F0C" w:rsidRPr="001C7389" w14:paraId="279247A3" w14:textId="77777777" w:rsidTr="004B0AFB">
        <w:trPr>
          <w:cantSplit/>
          <w:ins w:id="4256" w:author="Gert Morlion" w:date="2024-08-26T14:21:00Z"/>
        </w:trPr>
        <w:tc>
          <w:tcPr>
            <w:tcW w:w="1209" w:type="dxa"/>
          </w:tcPr>
          <w:p w14:paraId="6395A3C2" w14:textId="77777777" w:rsidR="00A43F0C" w:rsidRPr="00736CB9" w:rsidRDefault="00A43F0C" w:rsidP="004B0AFB">
            <w:pPr>
              <w:snapToGrid w:val="0"/>
              <w:spacing w:before="60" w:after="60" w:line="240" w:lineRule="auto"/>
              <w:jc w:val="left"/>
              <w:rPr>
                <w:ins w:id="4257" w:author="Gert Morlion" w:date="2024-08-26T14:21:00Z"/>
                <w:sz w:val="16"/>
                <w:szCs w:val="16"/>
              </w:rPr>
            </w:pPr>
            <w:ins w:id="4258" w:author="Gert Morlion" w:date="2024-08-26T14:21:00Z">
              <w:r w:rsidRPr="001C7389">
                <w:rPr>
                  <w:bCs/>
                  <w:sz w:val="16"/>
                  <w:szCs w:val="16"/>
                </w:rPr>
                <w:t>Value</w:t>
              </w:r>
            </w:ins>
          </w:p>
        </w:tc>
        <w:tc>
          <w:tcPr>
            <w:tcW w:w="3118" w:type="dxa"/>
          </w:tcPr>
          <w:p w14:paraId="7EB8421C" w14:textId="77777777" w:rsidR="00A43F0C" w:rsidRPr="00736CB9" w:rsidRDefault="00A43F0C" w:rsidP="004B0AFB">
            <w:pPr>
              <w:snapToGrid w:val="0"/>
              <w:spacing w:before="60" w:after="60" w:line="240" w:lineRule="auto"/>
              <w:jc w:val="left"/>
              <w:rPr>
                <w:ins w:id="4259" w:author="Gert Morlion" w:date="2024-08-26T14:21:00Z"/>
                <w:sz w:val="16"/>
                <w:szCs w:val="16"/>
              </w:rPr>
            </w:pPr>
            <w:ins w:id="4260" w:author="Gert Morlion" w:date="2024-08-26T14:21:00Z">
              <w:r w:rsidRPr="00736CB9">
                <w:rPr>
                  <w:bCs/>
                  <w:sz w:val="16"/>
                  <w:szCs w:val="16"/>
                </w:rPr>
                <w:t>irregular</w:t>
              </w:r>
            </w:ins>
          </w:p>
        </w:tc>
        <w:tc>
          <w:tcPr>
            <w:tcW w:w="3473" w:type="dxa"/>
          </w:tcPr>
          <w:p w14:paraId="7DCD16F1" w14:textId="77777777" w:rsidR="00A43F0C" w:rsidRPr="00736CB9" w:rsidRDefault="00A43F0C" w:rsidP="004B0AFB">
            <w:pPr>
              <w:snapToGrid w:val="0"/>
              <w:spacing w:before="60" w:after="60" w:line="240" w:lineRule="auto"/>
              <w:jc w:val="left"/>
              <w:rPr>
                <w:ins w:id="4261" w:author="Gert Morlion" w:date="2024-08-26T14:21:00Z"/>
                <w:sz w:val="16"/>
                <w:szCs w:val="16"/>
              </w:rPr>
            </w:pPr>
            <w:ins w:id="4262" w:author="Gert Morlion" w:date="2024-08-26T14:21:00Z">
              <w:r>
                <w:rPr>
                  <w:bCs/>
                  <w:sz w:val="16"/>
                  <w:szCs w:val="16"/>
                </w:rPr>
                <w:t>R</w:t>
              </w:r>
              <w:r w:rsidRPr="00736CB9">
                <w:rPr>
                  <w:bCs/>
                  <w:sz w:val="16"/>
                  <w:szCs w:val="16"/>
                </w:rPr>
                <w:t>esource is updated in intervals that are uneven in duration</w:t>
              </w:r>
            </w:ins>
          </w:p>
        </w:tc>
        <w:tc>
          <w:tcPr>
            <w:tcW w:w="830" w:type="dxa"/>
          </w:tcPr>
          <w:p w14:paraId="3FF6159C" w14:textId="77777777" w:rsidR="00A43F0C" w:rsidRPr="00736CB9" w:rsidRDefault="00A43F0C" w:rsidP="004B0AFB">
            <w:pPr>
              <w:snapToGrid w:val="0"/>
              <w:spacing w:before="60" w:after="60" w:line="240" w:lineRule="auto"/>
              <w:jc w:val="center"/>
              <w:rPr>
                <w:ins w:id="4263" w:author="Gert Morlion" w:date="2024-08-26T14:21:00Z"/>
                <w:sz w:val="16"/>
                <w:szCs w:val="16"/>
              </w:rPr>
            </w:pPr>
            <w:ins w:id="4264" w:author="Gert Morlion" w:date="2024-08-26T14:21:00Z">
              <w:r>
                <w:rPr>
                  <w:bCs/>
                  <w:sz w:val="16"/>
                  <w:szCs w:val="16"/>
                </w:rPr>
                <w:t>2</w:t>
              </w:r>
            </w:ins>
          </w:p>
        </w:tc>
        <w:tc>
          <w:tcPr>
            <w:tcW w:w="5704" w:type="dxa"/>
          </w:tcPr>
          <w:p w14:paraId="5EA7D777" w14:textId="77777777" w:rsidR="00A43F0C" w:rsidRPr="00736CB9" w:rsidRDefault="00A43F0C" w:rsidP="004B0AFB">
            <w:pPr>
              <w:spacing w:before="60" w:after="60" w:line="240" w:lineRule="auto"/>
              <w:rPr>
                <w:ins w:id="4265" w:author="Gert Morlion" w:date="2024-08-26T14:21:00Z"/>
                <w:bCs/>
                <w:sz w:val="16"/>
                <w:szCs w:val="16"/>
              </w:rPr>
            </w:pPr>
            <w:ins w:id="4266" w:author="Gert Morlion" w:date="2024-08-26T14:21:00Z">
              <w:r w:rsidRPr="00736CB9">
                <w:rPr>
                  <w:bCs/>
                  <w:sz w:val="16"/>
                  <w:szCs w:val="16"/>
                </w:rPr>
                <w:t>Use only for datasets which do not use a regular schedule for update or supersession</w:t>
              </w:r>
            </w:ins>
          </w:p>
          <w:p w14:paraId="6801C93E" w14:textId="77777777" w:rsidR="00A43F0C" w:rsidRPr="00736CB9" w:rsidRDefault="00A43F0C" w:rsidP="004B0AFB">
            <w:pPr>
              <w:snapToGrid w:val="0"/>
              <w:spacing w:before="60" w:after="60" w:line="240" w:lineRule="auto"/>
              <w:jc w:val="left"/>
              <w:rPr>
                <w:ins w:id="4267" w:author="Gert Morlion" w:date="2024-08-26T14:21:00Z"/>
                <w:sz w:val="16"/>
                <w:szCs w:val="16"/>
              </w:rPr>
            </w:pPr>
            <w:ins w:id="4268" w:author="Gert Morlion" w:date="2024-08-26T14:21:00Z">
              <w:r w:rsidRPr="00736CB9">
                <w:rPr>
                  <w:bCs/>
                  <w:sz w:val="16"/>
                  <w:szCs w:val="16"/>
                </w:rPr>
                <w:t>Allowed if and only if userDefinedMaintenanceFrequency is not populated</w:t>
              </w:r>
            </w:ins>
          </w:p>
        </w:tc>
      </w:tr>
    </w:tbl>
    <w:p w14:paraId="31D2F236" w14:textId="77777777" w:rsidR="00A43F0C" w:rsidRPr="00382BE3" w:rsidRDefault="00A43F0C" w:rsidP="00A43F0C">
      <w:pPr>
        <w:spacing w:after="0" w:line="240" w:lineRule="auto"/>
        <w:rPr>
          <w:ins w:id="4269" w:author="Gert Morlion" w:date="2024-08-26T14:21:00Z"/>
        </w:rPr>
      </w:pPr>
    </w:p>
    <w:p w14:paraId="04A2CBBA" w14:textId="77777777" w:rsidR="00A43F0C" w:rsidRPr="00382BE3" w:rsidRDefault="00A43F0C" w:rsidP="00A43F0C">
      <w:pPr>
        <w:pStyle w:val="berschrift4"/>
        <w:keepNext w:val="0"/>
        <w:tabs>
          <w:tab w:val="clear" w:pos="940"/>
          <w:tab w:val="clear" w:pos="1140"/>
          <w:tab w:val="clear" w:pos="1360"/>
          <w:tab w:val="left" w:pos="993"/>
        </w:tabs>
        <w:spacing w:before="120" w:after="120" w:line="240" w:lineRule="auto"/>
        <w:ind w:left="993" w:hanging="993"/>
        <w:rPr>
          <w:ins w:id="4270" w:author="Gert Morlion" w:date="2024-08-26T14:21:00Z"/>
        </w:rPr>
      </w:pPr>
      <w:ins w:id="4271" w:author="Gert Morlion" w:date="2024-08-26T14:21:00Z">
        <w:r w:rsidRPr="00382BE3">
          <w:t>PT_Locale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A43F0C" w:rsidRPr="008A6F2A" w14:paraId="684A4685" w14:textId="77777777" w:rsidTr="00A43F0C">
        <w:trPr>
          <w:cantSplit/>
          <w:ins w:id="4272" w:author="Gert Morlion" w:date="2024-08-26T14:21:00Z"/>
        </w:trPr>
        <w:tc>
          <w:tcPr>
            <w:tcW w:w="1106" w:type="dxa"/>
            <w:shd w:val="clear" w:color="auto" w:fill="D9D9D9"/>
          </w:tcPr>
          <w:p w14:paraId="746E4455" w14:textId="77777777" w:rsidR="00A43F0C" w:rsidRPr="00382BE3" w:rsidRDefault="00A43F0C" w:rsidP="004B0AFB">
            <w:pPr>
              <w:suppressAutoHyphens/>
              <w:snapToGrid w:val="0"/>
              <w:spacing w:before="60" w:after="60" w:line="240" w:lineRule="auto"/>
              <w:rPr>
                <w:ins w:id="4273" w:author="Gert Morlion" w:date="2024-08-26T14:21:00Z"/>
                <w:b/>
                <w:bCs/>
                <w:sz w:val="16"/>
                <w:szCs w:val="16"/>
                <w:lang w:eastAsia="ar-SA"/>
              </w:rPr>
            </w:pPr>
            <w:ins w:id="4274" w:author="Gert Morlion" w:date="2024-08-26T14:21:00Z">
              <w:r w:rsidRPr="00382BE3">
                <w:rPr>
                  <w:b/>
                  <w:sz w:val="16"/>
                  <w:szCs w:val="16"/>
                  <w:lang w:eastAsia="ar-SA"/>
                </w:rPr>
                <w:t>Role Name</w:t>
              </w:r>
            </w:ins>
          </w:p>
        </w:tc>
        <w:tc>
          <w:tcPr>
            <w:tcW w:w="3034" w:type="dxa"/>
            <w:shd w:val="clear" w:color="auto" w:fill="D9D9D9"/>
          </w:tcPr>
          <w:p w14:paraId="45405FB3" w14:textId="77777777" w:rsidR="00A43F0C" w:rsidRPr="00382BE3" w:rsidRDefault="00A43F0C" w:rsidP="004B0AFB">
            <w:pPr>
              <w:suppressAutoHyphens/>
              <w:snapToGrid w:val="0"/>
              <w:spacing w:before="60" w:after="60" w:line="240" w:lineRule="auto"/>
              <w:rPr>
                <w:ins w:id="4275" w:author="Gert Morlion" w:date="2024-08-26T14:21:00Z"/>
                <w:b/>
                <w:bCs/>
                <w:sz w:val="16"/>
                <w:szCs w:val="16"/>
                <w:lang w:eastAsia="ar-SA"/>
              </w:rPr>
            </w:pPr>
            <w:ins w:id="4276" w:author="Gert Morlion" w:date="2024-08-26T14:21:00Z">
              <w:r w:rsidRPr="00382BE3">
                <w:rPr>
                  <w:b/>
                  <w:sz w:val="16"/>
                  <w:szCs w:val="16"/>
                  <w:lang w:eastAsia="ar-SA"/>
                </w:rPr>
                <w:t>Name</w:t>
              </w:r>
            </w:ins>
          </w:p>
        </w:tc>
        <w:tc>
          <w:tcPr>
            <w:tcW w:w="3420" w:type="dxa"/>
            <w:shd w:val="clear" w:color="auto" w:fill="D9D9D9"/>
          </w:tcPr>
          <w:p w14:paraId="51A42261" w14:textId="77777777" w:rsidR="00A43F0C" w:rsidRPr="00382BE3" w:rsidRDefault="00A43F0C" w:rsidP="004B0AFB">
            <w:pPr>
              <w:suppressAutoHyphens/>
              <w:snapToGrid w:val="0"/>
              <w:spacing w:before="60" w:after="60" w:line="240" w:lineRule="auto"/>
              <w:rPr>
                <w:ins w:id="4277" w:author="Gert Morlion" w:date="2024-08-26T14:21:00Z"/>
                <w:b/>
                <w:bCs/>
                <w:sz w:val="16"/>
                <w:szCs w:val="16"/>
                <w:lang w:eastAsia="ar-SA"/>
              </w:rPr>
            </w:pPr>
            <w:ins w:id="4278" w:author="Gert Morlion" w:date="2024-08-26T14:21:00Z">
              <w:r w:rsidRPr="00382BE3">
                <w:rPr>
                  <w:b/>
                  <w:sz w:val="16"/>
                  <w:szCs w:val="16"/>
                  <w:lang w:eastAsia="ar-SA"/>
                </w:rPr>
                <w:t>Description</w:t>
              </w:r>
            </w:ins>
          </w:p>
        </w:tc>
        <w:tc>
          <w:tcPr>
            <w:tcW w:w="804" w:type="dxa"/>
            <w:shd w:val="clear" w:color="auto" w:fill="D9D9D9"/>
          </w:tcPr>
          <w:p w14:paraId="20C7C09A" w14:textId="77777777" w:rsidR="00A43F0C" w:rsidRPr="00382BE3" w:rsidRDefault="00A43F0C" w:rsidP="004B0AFB">
            <w:pPr>
              <w:suppressAutoHyphens/>
              <w:snapToGrid w:val="0"/>
              <w:spacing w:before="60" w:after="60" w:line="240" w:lineRule="auto"/>
              <w:jc w:val="center"/>
              <w:rPr>
                <w:ins w:id="4279" w:author="Gert Morlion" w:date="2024-08-26T14:21:00Z"/>
                <w:b/>
                <w:bCs/>
                <w:sz w:val="16"/>
                <w:szCs w:val="16"/>
                <w:lang w:eastAsia="ar-SA"/>
              </w:rPr>
            </w:pPr>
            <w:ins w:id="4280" w:author="Gert Morlion" w:date="2024-08-26T14:21:00Z">
              <w:r w:rsidRPr="00382BE3">
                <w:rPr>
                  <w:b/>
                  <w:sz w:val="16"/>
                  <w:szCs w:val="16"/>
                  <w:lang w:eastAsia="ar-SA"/>
                </w:rPr>
                <w:t>Mult</w:t>
              </w:r>
            </w:ins>
          </w:p>
        </w:tc>
        <w:tc>
          <w:tcPr>
            <w:tcW w:w="2436" w:type="dxa"/>
            <w:shd w:val="clear" w:color="auto" w:fill="D9D9D9"/>
          </w:tcPr>
          <w:p w14:paraId="2A3493DC" w14:textId="77777777" w:rsidR="00A43F0C" w:rsidRPr="00382BE3" w:rsidRDefault="00A43F0C" w:rsidP="004B0AFB">
            <w:pPr>
              <w:suppressAutoHyphens/>
              <w:snapToGrid w:val="0"/>
              <w:spacing w:before="60" w:after="60" w:line="240" w:lineRule="auto"/>
              <w:rPr>
                <w:ins w:id="4281" w:author="Gert Morlion" w:date="2024-08-26T14:21:00Z"/>
                <w:b/>
                <w:bCs/>
                <w:sz w:val="16"/>
                <w:szCs w:val="16"/>
                <w:lang w:eastAsia="ar-SA"/>
              </w:rPr>
            </w:pPr>
            <w:ins w:id="4282" w:author="Gert Morlion" w:date="2024-08-26T14:21:00Z">
              <w:r w:rsidRPr="00382BE3">
                <w:rPr>
                  <w:b/>
                  <w:sz w:val="16"/>
                  <w:szCs w:val="16"/>
                  <w:lang w:eastAsia="ar-SA"/>
                </w:rPr>
                <w:t>Type</w:t>
              </w:r>
            </w:ins>
          </w:p>
        </w:tc>
        <w:tc>
          <w:tcPr>
            <w:tcW w:w="3060" w:type="dxa"/>
            <w:shd w:val="clear" w:color="auto" w:fill="D9D9D9"/>
          </w:tcPr>
          <w:p w14:paraId="3E193670" w14:textId="77777777" w:rsidR="00A43F0C" w:rsidRPr="00382BE3" w:rsidRDefault="00A43F0C" w:rsidP="004B0AFB">
            <w:pPr>
              <w:suppressAutoHyphens/>
              <w:snapToGrid w:val="0"/>
              <w:spacing w:before="60" w:after="60" w:line="240" w:lineRule="auto"/>
              <w:rPr>
                <w:ins w:id="4283" w:author="Gert Morlion" w:date="2024-08-26T14:21:00Z"/>
                <w:b/>
                <w:bCs/>
                <w:sz w:val="16"/>
                <w:szCs w:val="16"/>
                <w:lang w:eastAsia="ar-SA"/>
              </w:rPr>
            </w:pPr>
            <w:ins w:id="4284" w:author="Gert Morlion" w:date="2024-08-26T14:21:00Z">
              <w:r w:rsidRPr="00382BE3">
                <w:rPr>
                  <w:b/>
                  <w:sz w:val="16"/>
                  <w:szCs w:val="16"/>
                  <w:lang w:eastAsia="ar-SA"/>
                </w:rPr>
                <w:t>Remarks</w:t>
              </w:r>
            </w:ins>
          </w:p>
        </w:tc>
      </w:tr>
      <w:tr w:rsidR="00A43F0C" w:rsidRPr="008A6F2A" w14:paraId="179D9539" w14:textId="77777777" w:rsidTr="004B0AFB">
        <w:trPr>
          <w:cantSplit/>
          <w:ins w:id="4285" w:author="Gert Morlion" w:date="2024-08-26T14:21:00Z"/>
        </w:trPr>
        <w:tc>
          <w:tcPr>
            <w:tcW w:w="1106" w:type="dxa"/>
          </w:tcPr>
          <w:p w14:paraId="0480425F" w14:textId="77777777" w:rsidR="00A43F0C" w:rsidRPr="00382BE3" w:rsidRDefault="00A43F0C" w:rsidP="004B0AFB">
            <w:pPr>
              <w:suppressAutoHyphens/>
              <w:snapToGrid w:val="0"/>
              <w:spacing w:before="60" w:after="60" w:line="240" w:lineRule="auto"/>
              <w:rPr>
                <w:ins w:id="4286" w:author="Gert Morlion" w:date="2024-08-26T14:21:00Z"/>
                <w:b/>
                <w:bCs/>
                <w:sz w:val="16"/>
                <w:szCs w:val="16"/>
                <w:lang w:eastAsia="ar-SA"/>
              </w:rPr>
            </w:pPr>
            <w:ins w:id="4287" w:author="Gert Morlion" w:date="2024-08-26T14:21:00Z">
              <w:r w:rsidRPr="00382BE3">
                <w:rPr>
                  <w:sz w:val="16"/>
                  <w:szCs w:val="16"/>
                  <w:lang w:eastAsia="ar-SA"/>
                </w:rPr>
                <w:t>Class</w:t>
              </w:r>
            </w:ins>
          </w:p>
        </w:tc>
        <w:tc>
          <w:tcPr>
            <w:tcW w:w="3034" w:type="dxa"/>
          </w:tcPr>
          <w:p w14:paraId="477EF91F" w14:textId="77777777" w:rsidR="00A43F0C" w:rsidRPr="00382BE3" w:rsidRDefault="00A43F0C" w:rsidP="004B0AFB">
            <w:pPr>
              <w:suppressAutoHyphens/>
              <w:snapToGrid w:val="0"/>
              <w:spacing w:before="60" w:after="60" w:line="240" w:lineRule="auto"/>
              <w:rPr>
                <w:ins w:id="4288" w:author="Gert Morlion" w:date="2024-08-26T14:21:00Z"/>
                <w:b/>
                <w:bCs/>
                <w:sz w:val="16"/>
                <w:szCs w:val="16"/>
                <w:lang w:eastAsia="ar-SA"/>
              </w:rPr>
            </w:pPr>
            <w:ins w:id="4289" w:author="Gert Morlion" w:date="2024-08-26T14:21:00Z">
              <w:r w:rsidRPr="00382BE3">
                <w:rPr>
                  <w:sz w:val="16"/>
                  <w:szCs w:val="16"/>
                </w:rPr>
                <w:t>PT_Locale</w:t>
              </w:r>
            </w:ins>
          </w:p>
        </w:tc>
        <w:tc>
          <w:tcPr>
            <w:tcW w:w="3420" w:type="dxa"/>
          </w:tcPr>
          <w:p w14:paraId="6D280675" w14:textId="77777777" w:rsidR="00A43F0C" w:rsidRPr="00382BE3" w:rsidRDefault="00A43F0C" w:rsidP="004B0AFB">
            <w:pPr>
              <w:suppressAutoHyphens/>
              <w:snapToGrid w:val="0"/>
              <w:spacing w:before="60" w:after="60" w:line="240" w:lineRule="auto"/>
              <w:jc w:val="left"/>
              <w:rPr>
                <w:ins w:id="4290" w:author="Gert Morlion" w:date="2024-08-26T14:21:00Z"/>
                <w:b/>
                <w:bCs/>
                <w:sz w:val="16"/>
                <w:szCs w:val="16"/>
                <w:lang w:eastAsia="ar-SA"/>
              </w:rPr>
            </w:pPr>
            <w:ins w:id="4291" w:author="Gert Morlion" w:date="2024-08-26T14:21:00Z">
              <w:r w:rsidRPr="00382BE3">
                <w:rPr>
                  <w:sz w:val="16"/>
                  <w:szCs w:val="16"/>
                </w:rPr>
                <w:t>description of a locale</w:t>
              </w:r>
            </w:ins>
          </w:p>
        </w:tc>
        <w:tc>
          <w:tcPr>
            <w:tcW w:w="804" w:type="dxa"/>
          </w:tcPr>
          <w:p w14:paraId="338C9B6F" w14:textId="77777777" w:rsidR="00A43F0C" w:rsidRPr="00382BE3" w:rsidRDefault="00A43F0C" w:rsidP="004B0AFB">
            <w:pPr>
              <w:suppressAutoHyphens/>
              <w:snapToGrid w:val="0"/>
              <w:spacing w:before="60" w:after="60" w:line="240" w:lineRule="auto"/>
              <w:jc w:val="center"/>
              <w:rPr>
                <w:ins w:id="4292" w:author="Gert Morlion" w:date="2024-08-26T14:21:00Z"/>
                <w:b/>
                <w:bCs/>
                <w:sz w:val="16"/>
                <w:szCs w:val="16"/>
                <w:lang w:eastAsia="ar-SA"/>
              </w:rPr>
            </w:pPr>
            <w:ins w:id="4293" w:author="Gert Morlion" w:date="2024-08-26T14:21:00Z">
              <w:r w:rsidRPr="00382BE3">
                <w:rPr>
                  <w:sz w:val="16"/>
                  <w:szCs w:val="16"/>
                </w:rPr>
                <w:t>-</w:t>
              </w:r>
            </w:ins>
          </w:p>
        </w:tc>
        <w:tc>
          <w:tcPr>
            <w:tcW w:w="2436" w:type="dxa"/>
          </w:tcPr>
          <w:p w14:paraId="3433BE94" w14:textId="77777777" w:rsidR="00A43F0C" w:rsidRPr="00382BE3" w:rsidRDefault="00A43F0C" w:rsidP="004B0AFB">
            <w:pPr>
              <w:suppressAutoHyphens/>
              <w:snapToGrid w:val="0"/>
              <w:spacing w:before="60" w:after="60" w:line="240" w:lineRule="auto"/>
              <w:rPr>
                <w:ins w:id="4294" w:author="Gert Morlion" w:date="2024-08-26T14:21:00Z"/>
                <w:b/>
                <w:bCs/>
                <w:sz w:val="16"/>
                <w:szCs w:val="16"/>
                <w:lang w:eastAsia="ar-SA"/>
              </w:rPr>
            </w:pPr>
            <w:ins w:id="4295" w:author="Gert Morlion" w:date="2024-08-26T14:21:00Z">
              <w:r w:rsidRPr="00382BE3">
                <w:rPr>
                  <w:sz w:val="16"/>
                  <w:szCs w:val="16"/>
                </w:rPr>
                <w:t>-</w:t>
              </w:r>
            </w:ins>
          </w:p>
        </w:tc>
        <w:tc>
          <w:tcPr>
            <w:tcW w:w="3060" w:type="dxa"/>
          </w:tcPr>
          <w:p w14:paraId="4022F1A8" w14:textId="77777777" w:rsidR="00A43F0C" w:rsidRPr="00382BE3" w:rsidRDefault="00A43F0C" w:rsidP="004B0AFB">
            <w:pPr>
              <w:suppressAutoHyphens/>
              <w:snapToGrid w:val="0"/>
              <w:spacing w:before="60" w:after="60" w:line="240" w:lineRule="auto"/>
              <w:rPr>
                <w:ins w:id="4296" w:author="Gert Morlion" w:date="2024-08-26T14:21:00Z"/>
                <w:b/>
                <w:bCs/>
                <w:sz w:val="16"/>
                <w:szCs w:val="16"/>
                <w:lang w:eastAsia="ar-SA"/>
              </w:rPr>
            </w:pPr>
            <w:ins w:id="4297" w:author="Gert Morlion" w:date="2024-08-26T14:21:00Z">
              <w:r w:rsidRPr="00382BE3">
                <w:rPr>
                  <w:sz w:val="16"/>
                  <w:szCs w:val="16"/>
                </w:rPr>
                <w:t>From ISO 19115-1</w:t>
              </w:r>
            </w:ins>
          </w:p>
        </w:tc>
      </w:tr>
      <w:tr w:rsidR="00A43F0C" w:rsidRPr="008A6F2A" w14:paraId="465FB235" w14:textId="77777777" w:rsidTr="004B0AFB">
        <w:trPr>
          <w:cantSplit/>
          <w:ins w:id="4298" w:author="Gert Morlion" w:date="2024-08-26T14:21:00Z"/>
        </w:trPr>
        <w:tc>
          <w:tcPr>
            <w:tcW w:w="1106" w:type="dxa"/>
          </w:tcPr>
          <w:p w14:paraId="1372615C" w14:textId="77777777" w:rsidR="00A43F0C" w:rsidRPr="00382BE3" w:rsidRDefault="00A43F0C" w:rsidP="004B0AFB">
            <w:pPr>
              <w:suppressAutoHyphens/>
              <w:snapToGrid w:val="0"/>
              <w:spacing w:before="60" w:after="60" w:line="240" w:lineRule="auto"/>
              <w:rPr>
                <w:ins w:id="4299" w:author="Gert Morlion" w:date="2024-08-26T14:21:00Z"/>
                <w:b/>
                <w:bCs/>
                <w:sz w:val="16"/>
                <w:szCs w:val="16"/>
                <w:lang w:eastAsia="ar-SA"/>
              </w:rPr>
            </w:pPr>
            <w:ins w:id="4300" w:author="Gert Morlion" w:date="2024-08-26T14:21:00Z">
              <w:r w:rsidRPr="00382BE3">
                <w:rPr>
                  <w:sz w:val="16"/>
                  <w:szCs w:val="16"/>
                  <w:lang w:eastAsia="ar-SA"/>
                </w:rPr>
                <w:t>Value</w:t>
              </w:r>
            </w:ins>
          </w:p>
        </w:tc>
        <w:tc>
          <w:tcPr>
            <w:tcW w:w="3034" w:type="dxa"/>
          </w:tcPr>
          <w:p w14:paraId="260DBBFF" w14:textId="77777777" w:rsidR="00A43F0C" w:rsidRPr="00382BE3" w:rsidRDefault="00A43F0C" w:rsidP="004B0AFB">
            <w:pPr>
              <w:suppressAutoHyphens/>
              <w:snapToGrid w:val="0"/>
              <w:spacing w:before="60" w:after="60" w:line="240" w:lineRule="auto"/>
              <w:rPr>
                <w:ins w:id="4301" w:author="Gert Morlion" w:date="2024-08-26T14:21:00Z"/>
                <w:b/>
                <w:bCs/>
                <w:sz w:val="16"/>
                <w:szCs w:val="16"/>
                <w:lang w:eastAsia="ar-SA"/>
              </w:rPr>
            </w:pPr>
            <w:ins w:id="4302" w:author="Gert Morlion" w:date="2024-08-26T14:21:00Z">
              <w:r w:rsidRPr="00382BE3">
                <w:rPr>
                  <w:sz w:val="16"/>
                  <w:szCs w:val="16"/>
                </w:rPr>
                <w:t>language</w:t>
              </w:r>
            </w:ins>
          </w:p>
        </w:tc>
        <w:tc>
          <w:tcPr>
            <w:tcW w:w="3420" w:type="dxa"/>
          </w:tcPr>
          <w:p w14:paraId="77F1FA9A" w14:textId="77777777" w:rsidR="00A43F0C" w:rsidRPr="00382BE3" w:rsidRDefault="00A43F0C" w:rsidP="004B0AFB">
            <w:pPr>
              <w:suppressAutoHyphens/>
              <w:snapToGrid w:val="0"/>
              <w:spacing w:before="60" w:after="60" w:line="240" w:lineRule="auto"/>
              <w:jc w:val="left"/>
              <w:rPr>
                <w:ins w:id="4303" w:author="Gert Morlion" w:date="2024-08-26T14:21:00Z"/>
                <w:b/>
                <w:bCs/>
                <w:sz w:val="16"/>
                <w:szCs w:val="16"/>
                <w:lang w:eastAsia="ar-SA"/>
              </w:rPr>
            </w:pPr>
            <w:ins w:id="4304" w:author="Gert Morlion" w:date="2024-08-26T14:21:00Z">
              <w:r w:rsidRPr="00382BE3">
                <w:rPr>
                  <w:sz w:val="16"/>
                  <w:szCs w:val="16"/>
                </w:rPr>
                <w:t>designation of the locale language</w:t>
              </w:r>
            </w:ins>
          </w:p>
        </w:tc>
        <w:tc>
          <w:tcPr>
            <w:tcW w:w="804" w:type="dxa"/>
          </w:tcPr>
          <w:p w14:paraId="1927E567" w14:textId="77777777" w:rsidR="00A43F0C" w:rsidRPr="00382BE3" w:rsidRDefault="00A43F0C" w:rsidP="004B0AFB">
            <w:pPr>
              <w:suppressAutoHyphens/>
              <w:snapToGrid w:val="0"/>
              <w:spacing w:before="60" w:after="60" w:line="240" w:lineRule="auto"/>
              <w:jc w:val="center"/>
              <w:rPr>
                <w:ins w:id="4305" w:author="Gert Morlion" w:date="2024-08-26T14:21:00Z"/>
                <w:b/>
                <w:bCs/>
                <w:sz w:val="16"/>
                <w:szCs w:val="16"/>
                <w:lang w:eastAsia="ar-SA"/>
              </w:rPr>
            </w:pPr>
            <w:ins w:id="4306" w:author="Gert Morlion" w:date="2024-08-26T14:21:00Z">
              <w:r w:rsidRPr="00382BE3">
                <w:rPr>
                  <w:sz w:val="16"/>
                  <w:szCs w:val="16"/>
                </w:rPr>
                <w:t>1</w:t>
              </w:r>
            </w:ins>
          </w:p>
        </w:tc>
        <w:tc>
          <w:tcPr>
            <w:tcW w:w="2436" w:type="dxa"/>
          </w:tcPr>
          <w:p w14:paraId="2A9852D9" w14:textId="77777777" w:rsidR="00A43F0C" w:rsidRPr="00382BE3" w:rsidRDefault="00A43F0C" w:rsidP="004B0AFB">
            <w:pPr>
              <w:suppressAutoHyphens/>
              <w:snapToGrid w:val="0"/>
              <w:spacing w:before="60" w:after="60" w:line="240" w:lineRule="auto"/>
              <w:rPr>
                <w:ins w:id="4307" w:author="Gert Morlion" w:date="2024-08-26T14:21:00Z"/>
                <w:b/>
                <w:bCs/>
                <w:sz w:val="16"/>
                <w:szCs w:val="16"/>
                <w:lang w:eastAsia="ar-SA"/>
              </w:rPr>
            </w:pPr>
            <w:ins w:id="4308" w:author="Gert Morlion" w:date="2024-08-26T14:21:00Z">
              <w:r w:rsidRPr="00382BE3">
                <w:rPr>
                  <w:sz w:val="16"/>
                  <w:szCs w:val="16"/>
                </w:rPr>
                <w:t>LanguageCode</w:t>
              </w:r>
            </w:ins>
          </w:p>
        </w:tc>
        <w:tc>
          <w:tcPr>
            <w:tcW w:w="3060" w:type="dxa"/>
          </w:tcPr>
          <w:p w14:paraId="30AF0BAD" w14:textId="77777777" w:rsidR="00A43F0C" w:rsidRPr="00382BE3" w:rsidRDefault="00A43F0C" w:rsidP="004B0AFB">
            <w:pPr>
              <w:suppressAutoHyphens/>
              <w:snapToGrid w:val="0"/>
              <w:spacing w:before="60" w:after="60" w:line="240" w:lineRule="auto"/>
              <w:jc w:val="left"/>
              <w:rPr>
                <w:ins w:id="4309" w:author="Gert Morlion" w:date="2024-08-26T14:21:00Z"/>
                <w:b/>
                <w:bCs/>
                <w:sz w:val="16"/>
                <w:szCs w:val="16"/>
                <w:lang w:eastAsia="ar-SA"/>
              </w:rPr>
            </w:pPr>
            <w:ins w:id="4310" w:author="Gert Morlion" w:date="2024-08-26T14:21:00Z">
              <w:r w:rsidRPr="00382BE3">
                <w:rPr>
                  <w:sz w:val="16"/>
                  <w:szCs w:val="16"/>
                </w:rPr>
                <w:t>ISO 639-2 3-letter language codes.</w:t>
              </w:r>
            </w:ins>
          </w:p>
        </w:tc>
      </w:tr>
      <w:tr w:rsidR="00A43F0C" w:rsidRPr="008A6F2A" w14:paraId="79E6D493" w14:textId="77777777" w:rsidTr="004B0AFB">
        <w:trPr>
          <w:cantSplit/>
          <w:ins w:id="4311" w:author="Gert Morlion" w:date="2024-08-26T14:21:00Z"/>
        </w:trPr>
        <w:tc>
          <w:tcPr>
            <w:tcW w:w="1106" w:type="dxa"/>
          </w:tcPr>
          <w:p w14:paraId="6044643B" w14:textId="77777777" w:rsidR="00A43F0C" w:rsidRPr="00382BE3" w:rsidRDefault="00A43F0C" w:rsidP="004B0AFB">
            <w:pPr>
              <w:suppressAutoHyphens/>
              <w:snapToGrid w:val="0"/>
              <w:spacing w:before="60" w:after="60" w:line="240" w:lineRule="auto"/>
              <w:rPr>
                <w:ins w:id="4312" w:author="Gert Morlion" w:date="2024-08-26T14:21:00Z"/>
                <w:b/>
                <w:bCs/>
                <w:sz w:val="16"/>
                <w:szCs w:val="16"/>
                <w:lang w:eastAsia="ar-SA"/>
              </w:rPr>
            </w:pPr>
            <w:ins w:id="4313" w:author="Gert Morlion" w:date="2024-08-26T14:21:00Z">
              <w:r w:rsidRPr="00382BE3">
                <w:rPr>
                  <w:sz w:val="16"/>
                  <w:szCs w:val="16"/>
                  <w:lang w:eastAsia="ar-SA"/>
                </w:rPr>
                <w:t>Value</w:t>
              </w:r>
            </w:ins>
          </w:p>
        </w:tc>
        <w:tc>
          <w:tcPr>
            <w:tcW w:w="3034" w:type="dxa"/>
          </w:tcPr>
          <w:p w14:paraId="3AC6287D" w14:textId="77777777" w:rsidR="00A43F0C" w:rsidRPr="00382BE3" w:rsidRDefault="00A43F0C" w:rsidP="004B0AFB">
            <w:pPr>
              <w:suppressAutoHyphens/>
              <w:snapToGrid w:val="0"/>
              <w:spacing w:before="60" w:after="60" w:line="240" w:lineRule="auto"/>
              <w:rPr>
                <w:ins w:id="4314" w:author="Gert Morlion" w:date="2024-08-26T14:21:00Z"/>
                <w:b/>
                <w:bCs/>
                <w:sz w:val="16"/>
                <w:szCs w:val="16"/>
                <w:lang w:eastAsia="ar-SA"/>
              </w:rPr>
            </w:pPr>
            <w:ins w:id="4315" w:author="Gert Morlion" w:date="2024-08-26T14:21:00Z">
              <w:r w:rsidRPr="00382BE3">
                <w:rPr>
                  <w:sz w:val="16"/>
                  <w:szCs w:val="16"/>
                </w:rPr>
                <w:t>country</w:t>
              </w:r>
            </w:ins>
          </w:p>
        </w:tc>
        <w:tc>
          <w:tcPr>
            <w:tcW w:w="3420" w:type="dxa"/>
          </w:tcPr>
          <w:p w14:paraId="5F0C2351" w14:textId="77777777" w:rsidR="00A43F0C" w:rsidRPr="00382BE3" w:rsidRDefault="00A43F0C" w:rsidP="004B0AFB">
            <w:pPr>
              <w:suppressAutoHyphens/>
              <w:snapToGrid w:val="0"/>
              <w:spacing w:before="60" w:after="60" w:line="240" w:lineRule="auto"/>
              <w:jc w:val="left"/>
              <w:rPr>
                <w:ins w:id="4316" w:author="Gert Morlion" w:date="2024-08-26T14:21:00Z"/>
                <w:b/>
                <w:bCs/>
                <w:sz w:val="16"/>
                <w:szCs w:val="16"/>
                <w:lang w:eastAsia="ar-SA"/>
              </w:rPr>
            </w:pPr>
            <w:ins w:id="4317" w:author="Gert Morlion" w:date="2024-08-26T14:21:00Z">
              <w:r w:rsidRPr="00382BE3">
                <w:rPr>
                  <w:sz w:val="16"/>
                  <w:szCs w:val="16"/>
                </w:rPr>
                <w:t>designation of the specific country of the locale language</w:t>
              </w:r>
            </w:ins>
          </w:p>
        </w:tc>
        <w:tc>
          <w:tcPr>
            <w:tcW w:w="804" w:type="dxa"/>
          </w:tcPr>
          <w:p w14:paraId="6FB3C772" w14:textId="77777777" w:rsidR="00A43F0C" w:rsidRPr="00382BE3" w:rsidRDefault="00A43F0C" w:rsidP="004B0AFB">
            <w:pPr>
              <w:suppressAutoHyphens/>
              <w:snapToGrid w:val="0"/>
              <w:spacing w:before="60" w:after="60" w:line="240" w:lineRule="auto"/>
              <w:jc w:val="center"/>
              <w:rPr>
                <w:ins w:id="4318" w:author="Gert Morlion" w:date="2024-08-26T14:21:00Z"/>
                <w:b/>
                <w:bCs/>
                <w:sz w:val="16"/>
                <w:szCs w:val="16"/>
                <w:lang w:eastAsia="ar-SA"/>
              </w:rPr>
            </w:pPr>
            <w:ins w:id="4319" w:author="Gert Morlion" w:date="2024-08-26T14:21:00Z">
              <w:r w:rsidRPr="00382BE3">
                <w:rPr>
                  <w:sz w:val="16"/>
                  <w:szCs w:val="16"/>
                </w:rPr>
                <w:t>0..1</w:t>
              </w:r>
            </w:ins>
          </w:p>
        </w:tc>
        <w:tc>
          <w:tcPr>
            <w:tcW w:w="2436" w:type="dxa"/>
          </w:tcPr>
          <w:p w14:paraId="5EF74544" w14:textId="77777777" w:rsidR="00A43F0C" w:rsidRPr="00382BE3" w:rsidRDefault="00A43F0C" w:rsidP="004B0AFB">
            <w:pPr>
              <w:suppressAutoHyphens/>
              <w:snapToGrid w:val="0"/>
              <w:spacing w:before="60" w:after="60" w:line="240" w:lineRule="auto"/>
              <w:rPr>
                <w:ins w:id="4320" w:author="Gert Morlion" w:date="2024-08-26T14:21:00Z"/>
                <w:b/>
                <w:bCs/>
                <w:sz w:val="16"/>
                <w:szCs w:val="16"/>
                <w:lang w:eastAsia="ar-SA"/>
              </w:rPr>
            </w:pPr>
            <w:ins w:id="4321" w:author="Gert Morlion" w:date="2024-08-26T14:21:00Z">
              <w:r w:rsidRPr="00382BE3">
                <w:rPr>
                  <w:sz w:val="16"/>
                  <w:szCs w:val="16"/>
                </w:rPr>
                <w:t>CountryCode</w:t>
              </w:r>
            </w:ins>
          </w:p>
        </w:tc>
        <w:tc>
          <w:tcPr>
            <w:tcW w:w="3060" w:type="dxa"/>
          </w:tcPr>
          <w:p w14:paraId="4F292E6C" w14:textId="77777777" w:rsidR="00A43F0C" w:rsidRPr="00382BE3" w:rsidRDefault="00A43F0C" w:rsidP="004B0AFB">
            <w:pPr>
              <w:suppressAutoHyphens/>
              <w:snapToGrid w:val="0"/>
              <w:spacing w:before="60" w:after="60" w:line="240" w:lineRule="auto"/>
              <w:jc w:val="left"/>
              <w:rPr>
                <w:ins w:id="4322" w:author="Gert Morlion" w:date="2024-08-26T14:21:00Z"/>
                <w:b/>
                <w:bCs/>
                <w:sz w:val="16"/>
                <w:szCs w:val="16"/>
                <w:lang w:eastAsia="ar-SA"/>
              </w:rPr>
            </w:pPr>
            <w:ins w:id="4323" w:author="Gert Morlion" w:date="2024-08-26T14:21:00Z">
              <w:r w:rsidRPr="00382BE3">
                <w:rPr>
                  <w:sz w:val="16"/>
                  <w:szCs w:val="16"/>
                </w:rPr>
                <w:t>ISO 3166-2 2-letter country codes</w:t>
              </w:r>
            </w:ins>
          </w:p>
        </w:tc>
      </w:tr>
      <w:tr w:rsidR="00A43F0C" w:rsidRPr="008A6F2A" w14:paraId="124DD6CE" w14:textId="77777777" w:rsidTr="004B0AFB">
        <w:trPr>
          <w:cantSplit/>
          <w:ins w:id="4324" w:author="Gert Morlion" w:date="2024-08-26T14:21:00Z"/>
        </w:trPr>
        <w:tc>
          <w:tcPr>
            <w:tcW w:w="1106" w:type="dxa"/>
          </w:tcPr>
          <w:p w14:paraId="27760876" w14:textId="77777777" w:rsidR="00A43F0C" w:rsidRPr="00382BE3" w:rsidRDefault="00A43F0C" w:rsidP="004B0AFB">
            <w:pPr>
              <w:suppressAutoHyphens/>
              <w:snapToGrid w:val="0"/>
              <w:spacing w:before="60" w:after="60" w:line="240" w:lineRule="auto"/>
              <w:rPr>
                <w:ins w:id="4325" w:author="Gert Morlion" w:date="2024-08-26T14:21:00Z"/>
                <w:b/>
                <w:bCs/>
                <w:sz w:val="16"/>
                <w:szCs w:val="16"/>
                <w:lang w:eastAsia="ar-SA"/>
              </w:rPr>
            </w:pPr>
            <w:ins w:id="4326" w:author="Gert Morlion" w:date="2024-08-26T14:21:00Z">
              <w:r w:rsidRPr="00382BE3">
                <w:rPr>
                  <w:sz w:val="16"/>
                  <w:szCs w:val="16"/>
                  <w:lang w:eastAsia="ar-SA"/>
                </w:rPr>
                <w:t>Value</w:t>
              </w:r>
            </w:ins>
          </w:p>
        </w:tc>
        <w:tc>
          <w:tcPr>
            <w:tcW w:w="3034" w:type="dxa"/>
          </w:tcPr>
          <w:p w14:paraId="762F507C" w14:textId="77777777" w:rsidR="00A43F0C" w:rsidRPr="00382BE3" w:rsidRDefault="00A43F0C" w:rsidP="004B0AFB">
            <w:pPr>
              <w:suppressAutoHyphens/>
              <w:snapToGrid w:val="0"/>
              <w:spacing w:before="60" w:after="60" w:line="240" w:lineRule="auto"/>
              <w:rPr>
                <w:ins w:id="4327" w:author="Gert Morlion" w:date="2024-08-26T14:21:00Z"/>
                <w:b/>
                <w:bCs/>
                <w:sz w:val="16"/>
                <w:szCs w:val="16"/>
                <w:lang w:eastAsia="ar-SA"/>
              </w:rPr>
            </w:pPr>
            <w:ins w:id="4328" w:author="Gert Morlion" w:date="2024-08-26T14:21:00Z">
              <w:r w:rsidRPr="00382BE3">
                <w:rPr>
                  <w:sz w:val="16"/>
                  <w:szCs w:val="16"/>
                </w:rPr>
                <w:t>characterEncoding</w:t>
              </w:r>
            </w:ins>
          </w:p>
        </w:tc>
        <w:tc>
          <w:tcPr>
            <w:tcW w:w="3420" w:type="dxa"/>
          </w:tcPr>
          <w:p w14:paraId="102F990A" w14:textId="77777777" w:rsidR="00A43F0C" w:rsidRPr="00382BE3" w:rsidRDefault="00A43F0C" w:rsidP="004B0AFB">
            <w:pPr>
              <w:suppressAutoHyphens/>
              <w:snapToGrid w:val="0"/>
              <w:spacing w:before="60" w:after="60" w:line="240" w:lineRule="auto"/>
              <w:jc w:val="left"/>
              <w:rPr>
                <w:ins w:id="4329" w:author="Gert Morlion" w:date="2024-08-26T14:21:00Z"/>
                <w:b/>
                <w:bCs/>
                <w:sz w:val="16"/>
                <w:szCs w:val="16"/>
                <w:lang w:eastAsia="ar-SA"/>
              </w:rPr>
            </w:pPr>
            <w:ins w:id="4330" w:author="Gert Morlion" w:date="2024-08-26T14:21:00Z">
              <w:r w:rsidRPr="00382BE3">
                <w:rPr>
                  <w:sz w:val="16"/>
                  <w:szCs w:val="16"/>
                </w:rPr>
                <w:t>designation of the character set to be used to encode the textual value of the locale</w:t>
              </w:r>
            </w:ins>
          </w:p>
        </w:tc>
        <w:tc>
          <w:tcPr>
            <w:tcW w:w="804" w:type="dxa"/>
          </w:tcPr>
          <w:p w14:paraId="0D0ECF01" w14:textId="77777777" w:rsidR="00A43F0C" w:rsidRPr="00382BE3" w:rsidRDefault="00A43F0C" w:rsidP="004B0AFB">
            <w:pPr>
              <w:suppressAutoHyphens/>
              <w:snapToGrid w:val="0"/>
              <w:spacing w:before="60" w:after="60" w:line="240" w:lineRule="auto"/>
              <w:jc w:val="center"/>
              <w:rPr>
                <w:ins w:id="4331" w:author="Gert Morlion" w:date="2024-08-26T14:21:00Z"/>
                <w:b/>
                <w:bCs/>
                <w:sz w:val="16"/>
                <w:szCs w:val="16"/>
                <w:lang w:eastAsia="ar-SA"/>
              </w:rPr>
            </w:pPr>
            <w:ins w:id="4332" w:author="Gert Morlion" w:date="2024-08-26T14:21:00Z">
              <w:r w:rsidRPr="00382BE3">
                <w:rPr>
                  <w:sz w:val="16"/>
                  <w:szCs w:val="16"/>
                </w:rPr>
                <w:t>1</w:t>
              </w:r>
            </w:ins>
          </w:p>
        </w:tc>
        <w:tc>
          <w:tcPr>
            <w:tcW w:w="2436" w:type="dxa"/>
          </w:tcPr>
          <w:p w14:paraId="0C281FF3" w14:textId="77777777" w:rsidR="00A43F0C" w:rsidRPr="00382BE3" w:rsidRDefault="00A43F0C" w:rsidP="004B0AFB">
            <w:pPr>
              <w:suppressAutoHyphens/>
              <w:snapToGrid w:val="0"/>
              <w:spacing w:before="60" w:after="60" w:line="240" w:lineRule="auto"/>
              <w:rPr>
                <w:ins w:id="4333" w:author="Gert Morlion" w:date="2024-08-26T14:21:00Z"/>
                <w:b/>
                <w:bCs/>
                <w:sz w:val="16"/>
                <w:szCs w:val="16"/>
                <w:lang w:eastAsia="ar-SA"/>
              </w:rPr>
            </w:pPr>
            <w:ins w:id="4334" w:author="Gert Morlion" w:date="2024-08-26T14:21:00Z">
              <w:r w:rsidRPr="00382BE3">
                <w:rPr>
                  <w:sz w:val="16"/>
                  <w:szCs w:val="16"/>
                </w:rPr>
                <w:t>MD_CharacterSetCode</w:t>
              </w:r>
            </w:ins>
          </w:p>
        </w:tc>
        <w:tc>
          <w:tcPr>
            <w:tcW w:w="3060" w:type="dxa"/>
          </w:tcPr>
          <w:p w14:paraId="7A5E64CC" w14:textId="77777777" w:rsidR="00A43F0C" w:rsidRPr="00382BE3" w:rsidRDefault="00A43F0C" w:rsidP="004B0AFB">
            <w:pPr>
              <w:suppressAutoHyphens/>
              <w:snapToGrid w:val="0"/>
              <w:spacing w:before="60" w:after="60" w:line="240" w:lineRule="auto"/>
              <w:jc w:val="left"/>
              <w:rPr>
                <w:ins w:id="4335" w:author="Gert Morlion" w:date="2024-08-26T14:21:00Z"/>
                <w:b/>
                <w:bCs/>
                <w:sz w:val="16"/>
                <w:szCs w:val="16"/>
                <w:lang w:eastAsia="ar-SA"/>
              </w:rPr>
            </w:pPr>
            <w:ins w:id="4336" w:author="Gert Morlion" w:date="2024-08-26T14:21:00Z">
              <w:r w:rsidRPr="003A450C">
                <w:rPr>
                  <w:sz w:val="16"/>
                  <w:szCs w:val="16"/>
                </w:rPr>
                <w:t>UTF-8</w:t>
              </w:r>
              <w:r>
                <w:rPr>
                  <w:sz w:val="16"/>
                  <w:szCs w:val="16"/>
                </w:rPr>
                <w:t xml:space="preserve"> is used in S-100</w:t>
              </w:r>
            </w:ins>
          </w:p>
        </w:tc>
      </w:tr>
    </w:tbl>
    <w:p w14:paraId="4F365781" w14:textId="77777777" w:rsidR="00A43F0C" w:rsidRPr="008A6F2A" w:rsidRDefault="00A43F0C" w:rsidP="00A43F0C">
      <w:pPr>
        <w:spacing w:after="0" w:line="240" w:lineRule="auto"/>
        <w:rPr>
          <w:ins w:id="4337" w:author="Gert Morlion" w:date="2024-08-26T14:21:00Z"/>
        </w:rPr>
      </w:pPr>
    </w:p>
    <w:p w14:paraId="72C7D251" w14:textId="77777777" w:rsidR="00A43F0C" w:rsidRPr="008A6F2A" w:rsidRDefault="00A43F0C" w:rsidP="00A43F0C">
      <w:pPr>
        <w:spacing w:after="120" w:line="240" w:lineRule="auto"/>
        <w:rPr>
          <w:ins w:id="4338" w:author="Gert Morlion" w:date="2024-08-26T14:21:00Z"/>
        </w:rPr>
      </w:pPr>
      <w:bookmarkStart w:id="4339" w:name="_Toc510784370"/>
      <w:bookmarkStart w:id="4340" w:name="_Toc510785519"/>
      <w:bookmarkEnd w:id="4339"/>
      <w:bookmarkEnd w:id="4340"/>
      <w:ins w:id="4341" w:author="Gert Morlion" w:date="2024-08-26T14:21:00Z">
        <w:r w:rsidRPr="008A6F2A">
          <w:t xml:space="preserve">The class PT_Locale is defined in ISO 19115-1. LanguageCode, CountryCode, and MD_CharacterSetCode are ISO codelists which </w:t>
        </w:r>
        <w:r>
          <w:t>are</w:t>
        </w:r>
        <w:r w:rsidRPr="008A6F2A">
          <w:t xml:space="preserve"> defined in </w:t>
        </w:r>
        <w:r>
          <w:t xml:space="preserve">a </w:t>
        </w:r>
        <w:r w:rsidRPr="008A6F2A">
          <w:t xml:space="preserve">resource file </w:t>
        </w:r>
        <w:r>
          <w:t>in the S-100 Edition 5.0.0 Schemas distribution</w:t>
        </w:r>
        <w:r w:rsidRPr="008A6F2A">
          <w:t>.</w:t>
        </w:r>
      </w:ins>
    </w:p>
    <w:p w14:paraId="149B891F" w14:textId="77777777" w:rsidR="00A43F0C" w:rsidRPr="00D22CCD" w:rsidRDefault="00A43F0C"/>
    <w:p w14:paraId="53C2CB1D" w14:textId="77777777" w:rsidR="00453023" w:rsidRPr="00D22CCD" w:rsidRDefault="00453023">
      <w:pPr>
        <w:pStyle w:val="berschrift3"/>
        <w:numPr>
          <w:ilvl w:val="0"/>
          <w:numId w:val="0"/>
        </w:numPr>
        <w:jc w:val="both"/>
      </w:pPr>
    </w:p>
    <w:p w14:paraId="72F6EC5A" w14:textId="77777777" w:rsidR="00453023" w:rsidRPr="00D22CCD" w:rsidRDefault="007260E2">
      <w:pPr>
        <w:pStyle w:val="berschrift2"/>
        <w:rPr>
          <w:lang w:eastAsia="en-GB"/>
        </w:rPr>
      </w:pPr>
      <w:bookmarkStart w:id="4342" w:name="_Toc225648314"/>
      <w:bookmarkStart w:id="4343" w:name="_Toc225065171"/>
      <w:bookmarkStart w:id="4344" w:name="_Toc487203189"/>
      <w:r w:rsidRPr="00D22CCD">
        <w:rPr>
          <w:lang w:eastAsia="en-GB"/>
        </w:rPr>
        <w:t>Language</w:t>
      </w:r>
      <w:bookmarkEnd w:id="4342"/>
      <w:bookmarkEnd w:id="4343"/>
      <w:bookmarkEnd w:id="4344"/>
      <w:r w:rsidRPr="00D22CCD">
        <w:rPr>
          <w:lang w:eastAsia="en-GB"/>
        </w:rPr>
        <w:t xml:space="preserve"> </w:t>
      </w:r>
    </w:p>
    <w:p w14:paraId="05D62A37" w14:textId="7169F6E8" w:rsidR="00453023" w:rsidRPr="00D22CCD" w:rsidRDefault="007260E2">
      <w:pPr>
        <w:autoSpaceDE w:val="0"/>
        <w:autoSpaceDN w:val="0"/>
        <w:adjustRightInd w:val="0"/>
        <w:spacing w:line="240" w:lineRule="auto"/>
        <w:rPr>
          <w:lang w:eastAsia="en-GB"/>
        </w:rPr>
      </w:pPr>
      <w:r w:rsidRPr="00D22CCD">
        <w:rPr>
          <w:rFonts w:eastAsia="Times New Roman" w:cs="Arial"/>
          <w:lang w:eastAsia="en-GB"/>
        </w:rPr>
        <w:t>The exchange language must be English. Other languages may be used as a supplementary option</w:t>
      </w:r>
      <w:r w:rsidRPr="00D22CCD">
        <w:rPr>
          <w:lang w:eastAsia="en-GB"/>
        </w:rPr>
        <w:t xml:space="preserve">. National geographic names can be left in their original national language using the complex attribute </w:t>
      </w:r>
      <w:ins w:id="4345" w:author="Gert Morlion" w:date="2024-08-26T14:21:00Z">
        <w:r w:rsidR="00A227F8" w:rsidRPr="00A227F8">
          <w:rPr>
            <w:b/>
            <w:bCs/>
            <w:lang w:eastAsia="en-GB"/>
          </w:rPr>
          <w:t>f</w:t>
        </w:r>
      </w:ins>
      <w:del w:id="4346" w:author="Gert Morlion" w:date="2024-08-26T14:21:00Z">
        <w:r w:rsidRPr="00A227F8" w:rsidDel="00A227F8">
          <w:rPr>
            <w:b/>
            <w:bCs/>
            <w:lang w:eastAsia="en-GB"/>
          </w:rPr>
          <w:delText>F</w:delText>
        </w:r>
      </w:del>
      <w:r w:rsidRPr="00A227F8">
        <w:rPr>
          <w:b/>
          <w:bCs/>
          <w:lang w:eastAsia="en-GB"/>
        </w:rPr>
        <w:t xml:space="preserve">eature </w:t>
      </w:r>
      <w:ins w:id="4347" w:author="Gert Morlion" w:date="2024-08-26T14:21:00Z">
        <w:r w:rsidR="00A227F8" w:rsidRPr="00A227F8">
          <w:rPr>
            <w:b/>
            <w:bCs/>
            <w:lang w:eastAsia="en-GB"/>
          </w:rPr>
          <w:t>n</w:t>
        </w:r>
      </w:ins>
      <w:del w:id="4348" w:author="Gert Morlion" w:date="2024-08-26T14:21:00Z">
        <w:r w:rsidRPr="00A227F8" w:rsidDel="00A227F8">
          <w:rPr>
            <w:b/>
            <w:bCs/>
            <w:lang w:eastAsia="en-GB"/>
          </w:rPr>
          <w:delText>N</w:delText>
        </w:r>
      </w:del>
      <w:r w:rsidRPr="00A227F8">
        <w:rPr>
          <w:b/>
          <w:bCs/>
          <w:lang w:eastAsia="en-GB"/>
        </w:rPr>
        <w:t>ame</w:t>
      </w:r>
      <w:r w:rsidRPr="00D22CCD">
        <w:rPr>
          <w:lang w:eastAsia="en-GB"/>
        </w:rPr>
        <w:t xml:space="preserve">. </w:t>
      </w:r>
    </w:p>
    <w:p w14:paraId="041E3AA7" w14:textId="77777777" w:rsidR="00453023" w:rsidRPr="00D22CCD" w:rsidRDefault="007260E2">
      <w:pPr>
        <w:autoSpaceDE w:val="0"/>
        <w:autoSpaceDN w:val="0"/>
        <w:adjustRightInd w:val="0"/>
        <w:spacing w:line="240" w:lineRule="auto"/>
      </w:pPr>
      <w:r w:rsidRPr="00D22CCD">
        <w:rPr>
          <w:lang w:eastAsia="en-GB"/>
        </w:rPr>
        <w:t xml:space="preserve">Character strings must be encoded using the character set defined in ISO 10646-1, in Unicode Transformation Format-8 (UTF-8). </w:t>
      </w:r>
      <w:r w:rsidRPr="00D22CCD">
        <w:rPr>
          <w:rFonts w:hint="eastAsia"/>
        </w:rPr>
        <w:t>A BOM (byte order mark)</w:t>
      </w:r>
      <w:r w:rsidRPr="00D22CCD">
        <w:t xml:space="preserve"> </w:t>
      </w:r>
      <w:r w:rsidRPr="00D22CCD">
        <w:rPr>
          <w:rFonts w:hint="eastAsia"/>
        </w:rPr>
        <w:t>must not be used.</w:t>
      </w:r>
      <w:bookmarkStart w:id="4349" w:name="_Toc225648365"/>
      <w:bookmarkStart w:id="4350" w:name="_Toc225065222"/>
    </w:p>
    <w:p w14:paraId="16BCD4C3" w14:textId="77777777" w:rsidR="00610ED9" w:rsidRPr="00D22CCD" w:rsidRDefault="00610ED9" w:rsidP="00610ED9">
      <w:pPr>
        <w:spacing w:after="0"/>
      </w:pPr>
    </w:p>
    <w:p w14:paraId="653B0A3D" w14:textId="77777777" w:rsidR="00610ED9" w:rsidRPr="00D22CCD" w:rsidRDefault="00610ED9" w:rsidP="00610ED9">
      <w:pPr>
        <w:spacing w:after="0"/>
      </w:pPr>
    </w:p>
    <w:p w14:paraId="2504B85A" w14:textId="77777777" w:rsidR="00610ED9" w:rsidRPr="00D22CCD" w:rsidRDefault="00610ED9" w:rsidP="00610ED9">
      <w:pPr>
        <w:spacing w:after="0"/>
      </w:pPr>
    </w:p>
    <w:p w14:paraId="412127A4" w14:textId="77777777" w:rsidR="00610ED9" w:rsidRPr="00D22CCD" w:rsidRDefault="00610ED9" w:rsidP="00610ED9">
      <w:pPr>
        <w:spacing w:after="0"/>
      </w:pPr>
    </w:p>
    <w:p w14:paraId="2FFA9B57" w14:textId="77777777" w:rsidR="00610ED9" w:rsidRPr="00D22CCD" w:rsidRDefault="00610ED9" w:rsidP="00610ED9">
      <w:pPr>
        <w:spacing w:after="0"/>
      </w:pPr>
    </w:p>
    <w:p w14:paraId="3C262D80" w14:textId="77777777" w:rsidR="00610ED9" w:rsidRPr="00D22CCD" w:rsidRDefault="00610ED9" w:rsidP="00610ED9">
      <w:pPr>
        <w:spacing w:after="0"/>
      </w:pPr>
    </w:p>
    <w:p w14:paraId="1FAC59A0" w14:textId="77777777" w:rsidR="00610ED9" w:rsidRPr="00D22CCD" w:rsidRDefault="00610ED9" w:rsidP="00610ED9">
      <w:pPr>
        <w:spacing w:after="0"/>
      </w:pPr>
    </w:p>
    <w:p w14:paraId="31F70599" w14:textId="77777777" w:rsidR="00610ED9" w:rsidRPr="00D22CCD" w:rsidRDefault="00610ED9" w:rsidP="00610ED9">
      <w:pPr>
        <w:spacing w:after="0"/>
      </w:pPr>
    </w:p>
    <w:p w14:paraId="6C9E9A71" w14:textId="77777777" w:rsidR="00610ED9" w:rsidRPr="00D22CCD" w:rsidRDefault="00610ED9" w:rsidP="00610ED9">
      <w:pPr>
        <w:spacing w:after="0"/>
      </w:pPr>
    </w:p>
    <w:p w14:paraId="1B97D56B" w14:textId="77777777" w:rsidR="00610ED9" w:rsidRPr="00D22CCD" w:rsidRDefault="00610ED9" w:rsidP="00610ED9">
      <w:pPr>
        <w:spacing w:after="0"/>
      </w:pPr>
    </w:p>
    <w:p w14:paraId="2AE320CC" w14:textId="77777777" w:rsidR="00610ED9" w:rsidRPr="00D22CCD" w:rsidRDefault="00610ED9" w:rsidP="00610ED9">
      <w:pPr>
        <w:spacing w:after="0"/>
      </w:pPr>
    </w:p>
    <w:p w14:paraId="666DEB0E" w14:textId="77777777" w:rsidR="00610ED9" w:rsidRPr="00D22CCD" w:rsidRDefault="00610ED9" w:rsidP="00610ED9">
      <w:pPr>
        <w:spacing w:after="0"/>
      </w:pPr>
    </w:p>
    <w:p w14:paraId="21DF53BA" w14:textId="77777777" w:rsidR="00610ED9" w:rsidRPr="00D22CCD" w:rsidRDefault="00610ED9" w:rsidP="00610ED9">
      <w:pPr>
        <w:spacing w:after="0"/>
      </w:pPr>
    </w:p>
    <w:p w14:paraId="0F9BBFAB" w14:textId="77777777" w:rsidR="00610ED9" w:rsidRPr="00D22CCD" w:rsidRDefault="00610ED9" w:rsidP="00610ED9">
      <w:pPr>
        <w:spacing w:after="0"/>
      </w:pPr>
    </w:p>
    <w:p w14:paraId="6514C654" w14:textId="77777777" w:rsidR="00610ED9" w:rsidRPr="00D22CCD" w:rsidRDefault="00610ED9" w:rsidP="00610ED9">
      <w:pPr>
        <w:spacing w:after="0"/>
      </w:pPr>
    </w:p>
    <w:p w14:paraId="69098218" w14:textId="77777777" w:rsidR="00610ED9" w:rsidRPr="00D22CCD" w:rsidRDefault="00610ED9" w:rsidP="00610ED9">
      <w:pPr>
        <w:spacing w:after="0"/>
      </w:pPr>
    </w:p>
    <w:p w14:paraId="2CD0BD0B" w14:textId="77777777" w:rsidR="00610ED9" w:rsidRPr="00D22CCD" w:rsidRDefault="00610ED9" w:rsidP="00610ED9">
      <w:pPr>
        <w:spacing w:after="0"/>
      </w:pPr>
    </w:p>
    <w:p w14:paraId="5EF11F2B" w14:textId="77777777" w:rsidR="00610ED9" w:rsidRPr="00D22CCD" w:rsidRDefault="00610ED9" w:rsidP="00610ED9">
      <w:pPr>
        <w:spacing w:after="0"/>
      </w:pPr>
    </w:p>
    <w:p w14:paraId="63459C18" w14:textId="77777777" w:rsidR="00610ED9" w:rsidRPr="00D22CCD" w:rsidRDefault="00610ED9" w:rsidP="00610ED9">
      <w:pPr>
        <w:spacing w:after="0"/>
      </w:pPr>
    </w:p>
    <w:p w14:paraId="00823F02" w14:textId="77777777" w:rsidR="00610ED9" w:rsidRPr="00D22CCD" w:rsidRDefault="00610ED9" w:rsidP="00610ED9">
      <w:pPr>
        <w:spacing w:after="0"/>
      </w:pPr>
    </w:p>
    <w:p w14:paraId="1FB7CDA0" w14:textId="77777777" w:rsidR="00610ED9" w:rsidRPr="00D22CCD" w:rsidRDefault="00610ED9" w:rsidP="00610ED9">
      <w:pPr>
        <w:spacing w:after="0"/>
      </w:pPr>
    </w:p>
    <w:p w14:paraId="695838CF" w14:textId="77777777" w:rsidR="00610ED9" w:rsidRPr="00D22CCD" w:rsidRDefault="00610ED9" w:rsidP="00610ED9">
      <w:pPr>
        <w:spacing w:after="0"/>
      </w:pPr>
    </w:p>
    <w:p w14:paraId="78883FB0" w14:textId="77777777" w:rsidR="00610ED9" w:rsidRPr="00D22CCD" w:rsidRDefault="00610ED9" w:rsidP="00610ED9">
      <w:pPr>
        <w:spacing w:after="0"/>
      </w:pPr>
    </w:p>
    <w:p w14:paraId="1E004D68" w14:textId="77777777" w:rsidR="00610ED9" w:rsidRPr="00D22CCD" w:rsidRDefault="00610ED9" w:rsidP="00610ED9">
      <w:pPr>
        <w:spacing w:after="0"/>
      </w:pPr>
    </w:p>
    <w:p w14:paraId="0CA65C09" w14:textId="77777777" w:rsidR="00610ED9" w:rsidRPr="00D22CCD" w:rsidRDefault="00610ED9" w:rsidP="00610ED9">
      <w:pPr>
        <w:spacing w:after="0"/>
      </w:pPr>
    </w:p>
    <w:p w14:paraId="65258329" w14:textId="77777777" w:rsidR="00610ED9" w:rsidRPr="00D22CCD" w:rsidRDefault="00610ED9" w:rsidP="00610ED9">
      <w:pPr>
        <w:spacing w:after="0"/>
      </w:pPr>
    </w:p>
    <w:p w14:paraId="6B259714" w14:textId="77777777" w:rsidR="00610ED9" w:rsidRPr="00D22CCD" w:rsidRDefault="00610ED9" w:rsidP="00610ED9">
      <w:pPr>
        <w:spacing w:after="0"/>
      </w:pPr>
    </w:p>
    <w:p w14:paraId="1C21DCA5" w14:textId="77777777" w:rsidR="00610ED9" w:rsidRPr="00D22CCD" w:rsidRDefault="00610ED9" w:rsidP="00610ED9">
      <w:pPr>
        <w:spacing w:after="0"/>
      </w:pPr>
    </w:p>
    <w:p w14:paraId="5A1A5B84" w14:textId="77777777" w:rsidR="00610ED9" w:rsidRPr="00D22CCD" w:rsidRDefault="00610ED9" w:rsidP="00610ED9">
      <w:pPr>
        <w:spacing w:after="0"/>
      </w:pPr>
    </w:p>
    <w:p w14:paraId="4035ABEC" w14:textId="77777777" w:rsidR="00610ED9" w:rsidRPr="00D22CCD" w:rsidRDefault="00610ED9" w:rsidP="00610ED9">
      <w:pPr>
        <w:spacing w:after="0"/>
      </w:pPr>
    </w:p>
    <w:p w14:paraId="661155D2" w14:textId="77777777" w:rsidR="00610ED9" w:rsidRPr="00D22CCD" w:rsidRDefault="00610ED9" w:rsidP="00610ED9">
      <w:pPr>
        <w:spacing w:after="0"/>
      </w:pPr>
    </w:p>
    <w:p w14:paraId="4216585E" w14:textId="77777777" w:rsidR="00610ED9" w:rsidRPr="00D22CCD" w:rsidRDefault="00610ED9" w:rsidP="00610ED9">
      <w:pPr>
        <w:spacing w:after="0"/>
      </w:pPr>
    </w:p>
    <w:p w14:paraId="6E48EA62" w14:textId="77777777" w:rsidR="00610ED9" w:rsidRPr="00D22CCD" w:rsidRDefault="00610ED9" w:rsidP="00610ED9">
      <w:pPr>
        <w:spacing w:after="0"/>
      </w:pPr>
    </w:p>
    <w:p w14:paraId="7E54A271" w14:textId="77777777" w:rsidR="00610ED9" w:rsidRPr="00D22CCD" w:rsidRDefault="00610ED9" w:rsidP="00610ED9">
      <w:pPr>
        <w:spacing w:after="0"/>
      </w:pPr>
    </w:p>
    <w:p w14:paraId="0FE8B82C" w14:textId="77777777" w:rsidR="00610ED9" w:rsidRPr="00D22CCD" w:rsidRDefault="00610ED9" w:rsidP="00610ED9">
      <w:pPr>
        <w:spacing w:after="0"/>
      </w:pPr>
    </w:p>
    <w:p w14:paraId="6DEE31D8" w14:textId="77777777" w:rsidR="00610ED9" w:rsidRPr="00D22CCD" w:rsidRDefault="00610ED9" w:rsidP="00610ED9">
      <w:pPr>
        <w:spacing w:after="0"/>
      </w:pPr>
    </w:p>
    <w:p w14:paraId="65FB1EB5" w14:textId="77777777" w:rsidR="00610ED9" w:rsidRPr="00D22CCD" w:rsidRDefault="00610ED9" w:rsidP="00610ED9">
      <w:pPr>
        <w:spacing w:after="0"/>
      </w:pPr>
    </w:p>
    <w:p w14:paraId="6DD5EDAD" w14:textId="77777777" w:rsidR="00610ED9" w:rsidRPr="00D22CCD" w:rsidRDefault="00610ED9" w:rsidP="00610ED9">
      <w:pPr>
        <w:spacing w:after="0"/>
      </w:pPr>
    </w:p>
    <w:p w14:paraId="430C0394" w14:textId="77777777" w:rsidR="00610ED9" w:rsidRPr="00D22CCD" w:rsidRDefault="00610ED9" w:rsidP="00610ED9">
      <w:pPr>
        <w:spacing w:after="0"/>
      </w:pPr>
    </w:p>
    <w:p w14:paraId="3EF216D0" w14:textId="77777777" w:rsidR="00610ED9" w:rsidRPr="00D22CCD" w:rsidRDefault="00610ED9" w:rsidP="00610ED9">
      <w:pPr>
        <w:spacing w:after="0"/>
      </w:pPr>
    </w:p>
    <w:p w14:paraId="6861FF6E" w14:textId="77777777" w:rsidR="00610ED9" w:rsidRPr="00D22CCD" w:rsidRDefault="00610ED9" w:rsidP="00610ED9">
      <w:pPr>
        <w:spacing w:after="0"/>
      </w:pPr>
    </w:p>
    <w:p w14:paraId="1290FEF2" w14:textId="77777777" w:rsidR="00610ED9" w:rsidRPr="00D22CCD" w:rsidRDefault="00610ED9" w:rsidP="00610ED9">
      <w:pPr>
        <w:spacing w:after="0"/>
      </w:pPr>
    </w:p>
    <w:p w14:paraId="5F91578A" w14:textId="77777777" w:rsidR="00610ED9" w:rsidRPr="00D22CCD" w:rsidRDefault="00610ED9" w:rsidP="00610ED9">
      <w:pPr>
        <w:spacing w:after="0"/>
      </w:pPr>
    </w:p>
    <w:p w14:paraId="65D829DD" w14:textId="77777777" w:rsidR="00610ED9" w:rsidRPr="00D22CCD" w:rsidRDefault="00610ED9" w:rsidP="00610ED9">
      <w:pPr>
        <w:spacing w:after="0"/>
      </w:pPr>
    </w:p>
    <w:p w14:paraId="30CAF03B" w14:textId="77777777" w:rsidR="00610ED9" w:rsidRPr="00D22CCD" w:rsidRDefault="00610ED9" w:rsidP="00610ED9">
      <w:pPr>
        <w:spacing w:after="0"/>
      </w:pPr>
    </w:p>
    <w:p w14:paraId="746EE551" w14:textId="77777777" w:rsidR="00610ED9" w:rsidRPr="00D22CCD" w:rsidRDefault="00610ED9" w:rsidP="00610ED9">
      <w:pPr>
        <w:spacing w:after="0"/>
      </w:pPr>
    </w:p>
    <w:p w14:paraId="5D60451E" w14:textId="77777777" w:rsidR="00610ED9" w:rsidRPr="00D22CCD" w:rsidRDefault="00610ED9" w:rsidP="00610ED9">
      <w:pPr>
        <w:spacing w:after="0"/>
      </w:pPr>
    </w:p>
    <w:p w14:paraId="514870EE" w14:textId="77777777" w:rsidR="00610ED9" w:rsidRPr="00D22CCD" w:rsidRDefault="00610ED9" w:rsidP="00610ED9">
      <w:pPr>
        <w:spacing w:after="0"/>
      </w:pPr>
    </w:p>
    <w:p w14:paraId="63213CEA" w14:textId="77777777" w:rsidR="00610ED9" w:rsidRPr="00D22CCD" w:rsidRDefault="00610ED9" w:rsidP="00610ED9">
      <w:pPr>
        <w:spacing w:after="0"/>
      </w:pPr>
    </w:p>
    <w:p w14:paraId="0D2AD0C7" w14:textId="77777777" w:rsidR="00610ED9" w:rsidRPr="00D22CCD" w:rsidRDefault="00610ED9" w:rsidP="00610ED9">
      <w:pPr>
        <w:spacing w:after="0"/>
      </w:pPr>
    </w:p>
    <w:p w14:paraId="3E9807C2" w14:textId="77777777" w:rsidR="00610ED9" w:rsidRPr="00D22CCD" w:rsidRDefault="00610ED9" w:rsidP="00610ED9">
      <w:pPr>
        <w:spacing w:after="0"/>
      </w:pPr>
    </w:p>
    <w:p w14:paraId="696E706C"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4CDBBBFF" w14:textId="77777777" w:rsidR="00610ED9" w:rsidRPr="00D22CCD" w:rsidRDefault="00610ED9" w:rsidP="00610ED9">
      <w:pPr>
        <w:spacing w:after="0"/>
      </w:pPr>
    </w:p>
    <w:p w14:paraId="24C7FA88" w14:textId="77777777" w:rsidR="00610ED9" w:rsidRPr="00D22CCD" w:rsidRDefault="00610ED9" w:rsidP="00610ED9">
      <w:pPr>
        <w:spacing w:after="0"/>
      </w:pPr>
    </w:p>
    <w:p w14:paraId="26E30588" w14:textId="77777777" w:rsidR="00610ED9" w:rsidRPr="00D22CCD" w:rsidRDefault="00610ED9" w:rsidP="00610ED9">
      <w:pPr>
        <w:spacing w:after="0"/>
      </w:pPr>
    </w:p>
    <w:p w14:paraId="6E57E8E0" w14:textId="77777777" w:rsidR="00610ED9" w:rsidRPr="00D22CCD" w:rsidRDefault="00610ED9" w:rsidP="00610ED9">
      <w:pPr>
        <w:spacing w:after="0"/>
      </w:pPr>
    </w:p>
    <w:p w14:paraId="3D8DDB9A" w14:textId="77777777" w:rsidR="00610ED9" w:rsidRPr="00D22CCD" w:rsidRDefault="00610ED9" w:rsidP="00610ED9">
      <w:pPr>
        <w:spacing w:after="0"/>
      </w:pPr>
    </w:p>
    <w:p w14:paraId="062E7119" w14:textId="77777777" w:rsidR="00610ED9" w:rsidRPr="00D22CCD" w:rsidRDefault="00610ED9" w:rsidP="00610ED9">
      <w:pPr>
        <w:spacing w:after="0"/>
      </w:pPr>
    </w:p>
    <w:p w14:paraId="3EB590DE" w14:textId="77777777" w:rsidR="00610ED9" w:rsidRPr="00D22CCD" w:rsidRDefault="00610ED9" w:rsidP="00610ED9">
      <w:pPr>
        <w:spacing w:after="0"/>
      </w:pPr>
    </w:p>
    <w:p w14:paraId="568364BF" w14:textId="77777777" w:rsidR="00610ED9" w:rsidRPr="00D22CCD" w:rsidRDefault="00610ED9" w:rsidP="00610ED9">
      <w:pPr>
        <w:spacing w:after="0"/>
      </w:pPr>
    </w:p>
    <w:p w14:paraId="09BCD3E6" w14:textId="77777777" w:rsidR="00610ED9" w:rsidRPr="00D22CCD" w:rsidRDefault="00610ED9" w:rsidP="00610ED9">
      <w:pPr>
        <w:spacing w:after="0"/>
      </w:pPr>
    </w:p>
    <w:p w14:paraId="2C19D03C" w14:textId="77777777" w:rsidR="00610ED9" w:rsidRPr="00D22CCD" w:rsidRDefault="00610ED9" w:rsidP="00610ED9">
      <w:pPr>
        <w:spacing w:after="0"/>
      </w:pPr>
    </w:p>
    <w:p w14:paraId="755651AE" w14:textId="77777777" w:rsidR="00453023" w:rsidRPr="00D22CCD" w:rsidRDefault="00610ED9" w:rsidP="00610ED9">
      <w:pPr>
        <w:autoSpaceDE w:val="0"/>
        <w:autoSpaceDN w:val="0"/>
        <w:adjustRightInd w:val="0"/>
        <w:spacing w:line="240" w:lineRule="auto"/>
        <w:rPr>
          <w:lang w:eastAsia="en-GB"/>
        </w:rPr>
        <w:sectPr w:rsidR="00453023" w:rsidRPr="00D22CCD">
          <w:pgSz w:w="16838" w:h="11906" w:orient="landscape"/>
          <w:pgMar w:top="1418" w:right="1440" w:bottom="1400" w:left="1440" w:header="709" w:footer="283" w:gutter="0"/>
          <w:cols w:space="720"/>
          <w:docGrid w:linePitch="272"/>
        </w:sectPr>
      </w:pPr>
      <w:r w:rsidRPr="00D22CCD">
        <w:rPr>
          <w:b/>
        </w:rPr>
        <w:br w:type="page"/>
      </w:r>
    </w:p>
    <w:p w14:paraId="0B886FC8" w14:textId="77777777" w:rsidR="00453023" w:rsidRPr="00D22CCD" w:rsidRDefault="007260E2">
      <w:pPr>
        <w:pStyle w:val="berschrift1"/>
        <w:numPr>
          <w:ilvl w:val="0"/>
          <w:numId w:val="0"/>
        </w:numPr>
        <w:ind w:left="432"/>
        <w:rPr>
          <w:rFonts w:eastAsia="Times New Roman" w:cs="Arial"/>
          <w:lang w:eastAsia="en-US"/>
        </w:rPr>
      </w:pPr>
      <w:bookmarkStart w:id="4351" w:name="_Toc487203190"/>
      <w:r w:rsidRPr="00D22CCD">
        <w:rPr>
          <w:rFonts w:eastAsia="Times New Roman" w:cs="Arial"/>
          <w:lang w:eastAsia="en-US"/>
        </w:rPr>
        <w:lastRenderedPageBreak/>
        <w:t xml:space="preserve">Annex A </w:t>
      </w:r>
      <w:r w:rsidR="00904BAC">
        <w:rPr>
          <w:rFonts w:eastAsia="Times New Roman" w:cs="Arial"/>
          <w:lang w:eastAsia="en-US"/>
        </w:rPr>
        <w:t>–</w:t>
      </w:r>
      <w:r w:rsidRPr="00D22CCD">
        <w:rPr>
          <w:rFonts w:eastAsia="Times New Roman" w:cs="Arial"/>
          <w:lang w:eastAsia="en-US"/>
        </w:rPr>
        <w:t xml:space="preserve"> </w:t>
      </w:r>
      <w:r w:rsidR="00904BAC">
        <w:rPr>
          <w:rFonts w:eastAsia="Times New Roman" w:cs="Arial"/>
          <w:lang w:eastAsia="en-US"/>
        </w:rPr>
        <w:t xml:space="preserve">Data Classification and </w:t>
      </w:r>
      <w:r w:rsidRPr="00D22CCD">
        <w:rPr>
          <w:rFonts w:eastAsia="Times New Roman" w:cs="Arial"/>
          <w:lang w:eastAsia="en-US"/>
        </w:rPr>
        <w:t>Encoding Guide</w:t>
      </w:r>
      <w:bookmarkEnd w:id="4351"/>
    </w:p>
    <w:p w14:paraId="0C3510F8" w14:textId="77777777" w:rsidR="00610ED9" w:rsidRPr="00D22CCD" w:rsidRDefault="00610ED9" w:rsidP="00610ED9">
      <w:pPr>
        <w:rPr>
          <w:lang w:val="en-AU" w:eastAsia="en-US"/>
        </w:rPr>
      </w:pPr>
      <w:r w:rsidRPr="00D22CCD">
        <w:rPr>
          <w:lang w:val="en-AU" w:eastAsia="en-US"/>
        </w:rPr>
        <w:t>The “</w:t>
      </w:r>
      <w:r w:rsidR="00904BAC">
        <w:rPr>
          <w:lang w:val="en-AU" w:eastAsia="en-US"/>
        </w:rPr>
        <w:t xml:space="preserve">Data Classification and </w:t>
      </w:r>
      <w:r w:rsidRPr="00D22CCD">
        <w:rPr>
          <w:lang w:val="en-AU" w:eastAsia="en-US"/>
        </w:rPr>
        <w:t xml:space="preserve">Encoding Guide” has been developed to provide consistent, standardized instructions for encoding S-100 compliant IENC data. </w:t>
      </w:r>
      <w:commentRangeStart w:id="4352"/>
      <w:r w:rsidRPr="00D22CCD">
        <w:rPr>
          <w:lang w:val="en-AU" w:eastAsia="en-US"/>
        </w:rPr>
        <w:t>This document has been laid out, as far as possible, along the lines of the IHO publication S-4, Part B “Chart Specifications of the IHO – Medium and Large-Scale National and International (INT) Charts”.</w:t>
      </w:r>
      <w:commentRangeEnd w:id="4352"/>
      <w:r w:rsidR="00AC4E72">
        <w:rPr>
          <w:rStyle w:val="Kommentarzeichen"/>
        </w:rPr>
        <w:commentReference w:id="4352"/>
      </w:r>
    </w:p>
    <w:p w14:paraId="6AD8AE3E" w14:textId="1614BB13" w:rsidR="00610ED9" w:rsidRPr="00D22CCD" w:rsidRDefault="00610ED9" w:rsidP="00610ED9">
      <w:pPr>
        <w:rPr>
          <w:lang w:val="en-AU" w:eastAsia="en-US"/>
        </w:rPr>
      </w:pPr>
      <w:commentRangeStart w:id="4353"/>
      <w:r w:rsidRPr="00D22CCD">
        <w:rPr>
          <w:lang w:val="en-AU" w:eastAsia="en-US"/>
        </w:rPr>
        <w:t xml:space="preserve">The purpose of the </w:t>
      </w:r>
      <w:r w:rsidR="00DA5B98">
        <w:rPr>
          <w:lang w:val="en-AU" w:eastAsia="en-US"/>
        </w:rPr>
        <w:t xml:space="preserve">Data Classification and </w:t>
      </w:r>
      <w:r w:rsidRPr="00D22CCD">
        <w:rPr>
          <w:lang w:val="en-AU" w:eastAsia="en-US"/>
        </w:rPr>
        <w:t xml:space="preserve">Encoding Guide is to facilitate S-401 encoding </w:t>
      </w:r>
      <w:del w:id="4354" w:author="Bernd Birklhuber" w:date="2025-03-10T16:21:00Z">
        <w:r w:rsidRPr="00D22CCD" w:rsidDel="009651BB">
          <w:rPr>
            <w:lang w:val="en-AU" w:eastAsia="en-US"/>
          </w:rPr>
          <w:delText xml:space="preserve">to meet IHO standards </w:delText>
        </w:r>
      </w:del>
      <w:r w:rsidRPr="00D22CCD">
        <w:rPr>
          <w:lang w:val="en-AU" w:eastAsia="en-US"/>
        </w:rPr>
        <w:t xml:space="preserve">for the proper display of IENC in an S-100 based navigation system such as Inland ECDIS or ECS. </w:t>
      </w:r>
      <w:commentRangeEnd w:id="4353"/>
      <w:r w:rsidR="00AC4E72">
        <w:rPr>
          <w:rStyle w:val="Kommentarzeichen"/>
        </w:rPr>
        <w:commentReference w:id="4353"/>
      </w:r>
      <w:r w:rsidRPr="00D22CCD">
        <w:rPr>
          <w:lang w:val="en-AU" w:eastAsia="en-US"/>
        </w:rPr>
        <w:t xml:space="preserve"> The document describes how to encode information that the cartographer considers relevant to an IENC. The content of an IENC is at the discretion of the </w:t>
      </w:r>
      <w:commentRangeStart w:id="4355"/>
      <w:r w:rsidRPr="00D22CCD">
        <w:rPr>
          <w:lang w:val="en-AU" w:eastAsia="en-US"/>
        </w:rPr>
        <w:t>produc</w:t>
      </w:r>
      <w:ins w:id="4356" w:author="Bernd Birklhuber" w:date="2025-03-10T16:22:00Z">
        <w:r w:rsidR="009651BB">
          <w:rPr>
            <w:lang w:val="en-AU" w:eastAsia="en-US"/>
          </w:rPr>
          <w:t>er</w:t>
        </w:r>
      </w:ins>
      <w:del w:id="4357" w:author="Bernd Birklhuber" w:date="2025-03-10T16:22:00Z">
        <w:r w:rsidRPr="00D22CCD" w:rsidDel="009651BB">
          <w:rPr>
            <w:lang w:val="en-AU" w:eastAsia="en-US"/>
          </w:rPr>
          <w:delText>ing authority</w:delText>
        </w:r>
      </w:del>
      <w:r w:rsidRPr="00D22CCD">
        <w:rPr>
          <w:lang w:val="en-AU" w:eastAsia="en-US"/>
        </w:rPr>
        <w:t xml:space="preserve"> provided that the conventions described within this document are followed.  </w:t>
      </w:r>
      <w:del w:id="4358" w:author="Bernd Birklhuber" w:date="2025-03-10T16:22:00Z">
        <w:r w:rsidRPr="00D22CCD" w:rsidDel="009651BB">
          <w:rPr>
            <w:lang w:val="en-AU" w:eastAsia="en-US"/>
          </w:rPr>
          <w:delText>A “producing authority” is a Hydrographic Office (HO) or an organization authorized by a government, HO or other relevant government institution to produce IENCs.</w:delText>
        </w:r>
        <w:commentRangeEnd w:id="4355"/>
        <w:r w:rsidR="00AC4E72" w:rsidDel="009651BB">
          <w:rPr>
            <w:rStyle w:val="Kommentarzeichen"/>
          </w:rPr>
          <w:commentReference w:id="4355"/>
        </w:r>
      </w:del>
      <w:ins w:id="4359" w:author="Bernd Birklhuber" w:date="2025-03-10T16:30:00Z">
        <w:r w:rsidR="000626B0">
          <w:rPr>
            <w:lang w:val="en-AU" w:eastAsia="en-US"/>
          </w:rPr>
          <w:t xml:space="preserve"> In addition to the minimum content described in this standard the competent authority may define additional elements of minim</w:t>
        </w:r>
      </w:ins>
      <w:ins w:id="4360" w:author="Bernd Birklhuber" w:date="2025-03-10T16:31:00Z">
        <w:r w:rsidR="000626B0">
          <w:rPr>
            <w:lang w:val="en-AU" w:eastAsia="en-US"/>
          </w:rPr>
          <w:t xml:space="preserve">um content. </w:t>
        </w:r>
      </w:ins>
    </w:p>
    <w:p w14:paraId="15A16A8D" w14:textId="3B3EE1A0" w:rsidR="00610ED9" w:rsidRPr="00D22CCD" w:rsidRDefault="00610ED9" w:rsidP="3CCBF2F9">
      <w:r w:rsidRPr="00D22CCD">
        <w:rPr>
          <w:lang w:val="en-AU" w:eastAsia="en-US"/>
        </w:rPr>
        <w:t xml:space="preserve">The S-401 </w:t>
      </w:r>
      <w:r w:rsidR="00F254BB">
        <w:rPr>
          <w:lang w:val="en-AU" w:eastAsia="en-US"/>
        </w:rPr>
        <w:t xml:space="preserve">Data Classification and </w:t>
      </w:r>
      <w:r w:rsidRPr="00D22CCD">
        <w:rPr>
          <w:lang w:val="en-AU" w:eastAsia="en-US"/>
        </w:rPr>
        <w:t>Encoding Guide can be found in the Standards and Publications page of the IEHG web site, http</w:t>
      </w:r>
      <w:ins w:id="4361" w:author="Birklhuber Bernd" w:date="2025-06-19T12:33:00Z">
        <w:r w:rsidR="00BC1E27">
          <w:rPr>
            <w:lang w:val="en-AU" w:eastAsia="en-US"/>
          </w:rPr>
          <w:t>s</w:t>
        </w:r>
      </w:ins>
      <w:bookmarkStart w:id="4362" w:name="_GoBack"/>
      <w:bookmarkEnd w:id="4362"/>
      <w:r w:rsidRPr="00D22CCD">
        <w:rPr>
          <w:lang w:val="en-AU" w:eastAsia="en-US"/>
        </w:rPr>
        <w:t>://ienc.openecdis.org.</w:t>
      </w:r>
      <w:r w:rsidRPr="00D22CCD">
        <w:t xml:space="preserve"> </w:t>
      </w:r>
    </w:p>
    <w:p w14:paraId="6C815798" w14:textId="77777777" w:rsidR="00610ED9" w:rsidRPr="00D22CCD" w:rsidRDefault="00610ED9" w:rsidP="00610ED9"/>
    <w:p w14:paraId="390A6126" w14:textId="77777777" w:rsidR="00610ED9" w:rsidRPr="00D22CCD" w:rsidRDefault="00610ED9" w:rsidP="00610ED9"/>
    <w:p w14:paraId="5E3DBD41" w14:textId="77777777" w:rsidR="00610ED9" w:rsidRPr="00D22CCD" w:rsidRDefault="00610ED9" w:rsidP="00610ED9"/>
    <w:p w14:paraId="01924746" w14:textId="77777777" w:rsidR="00610ED9" w:rsidRPr="00D22CCD" w:rsidRDefault="00610ED9" w:rsidP="00610ED9"/>
    <w:p w14:paraId="63C5080B" w14:textId="77777777" w:rsidR="00610ED9" w:rsidRPr="00D22CCD" w:rsidRDefault="00610ED9" w:rsidP="00610ED9"/>
    <w:p w14:paraId="18D27002" w14:textId="77777777" w:rsidR="00610ED9" w:rsidRPr="00D22CCD" w:rsidRDefault="00610ED9" w:rsidP="00610ED9"/>
    <w:p w14:paraId="5C1FABC8" w14:textId="77777777" w:rsidR="00610ED9" w:rsidRPr="00D22CCD" w:rsidRDefault="00610ED9" w:rsidP="00610ED9"/>
    <w:p w14:paraId="460DF431" w14:textId="77777777" w:rsidR="00610ED9" w:rsidRPr="00D22CCD" w:rsidRDefault="00610ED9" w:rsidP="00610ED9"/>
    <w:p w14:paraId="205DE228" w14:textId="77777777" w:rsidR="00610ED9" w:rsidRPr="00D22CCD" w:rsidRDefault="00610ED9" w:rsidP="00610ED9"/>
    <w:p w14:paraId="4CB9D0A7" w14:textId="77777777" w:rsidR="00610ED9" w:rsidRPr="00D22CCD" w:rsidRDefault="00610ED9" w:rsidP="00610ED9"/>
    <w:p w14:paraId="0F867262" w14:textId="77777777" w:rsidR="00610ED9" w:rsidRPr="00D22CCD" w:rsidRDefault="00610ED9" w:rsidP="00610ED9"/>
    <w:p w14:paraId="33DED9AB" w14:textId="77777777" w:rsidR="00610ED9" w:rsidRPr="00D22CCD" w:rsidRDefault="00610ED9" w:rsidP="00610ED9"/>
    <w:p w14:paraId="07513437" w14:textId="77777777" w:rsidR="00610ED9" w:rsidRPr="00D22CCD" w:rsidRDefault="00610ED9" w:rsidP="00610ED9"/>
    <w:p w14:paraId="514CD335" w14:textId="77777777" w:rsidR="00610ED9" w:rsidRPr="00D22CCD" w:rsidRDefault="00610ED9" w:rsidP="00610ED9"/>
    <w:p w14:paraId="0B4F7F0F" w14:textId="77777777" w:rsidR="00610ED9" w:rsidRPr="00D22CCD" w:rsidRDefault="00610ED9" w:rsidP="00610ED9"/>
    <w:p w14:paraId="03CA1E05" w14:textId="77777777" w:rsidR="00610ED9" w:rsidRPr="00D22CCD" w:rsidRDefault="00610ED9" w:rsidP="00610ED9"/>
    <w:p w14:paraId="7BEE68CD" w14:textId="77777777" w:rsidR="00610ED9" w:rsidRPr="00D22CCD" w:rsidRDefault="00610ED9" w:rsidP="00610ED9"/>
    <w:p w14:paraId="04376927" w14:textId="77777777" w:rsidR="00610ED9" w:rsidRPr="00D22CCD" w:rsidRDefault="00610ED9" w:rsidP="00610ED9"/>
    <w:p w14:paraId="5CC9A734" w14:textId="77777777" w:rsidR="00610ED9" w:rsidRPr="00D22CCD" w:rsidRDefault="00610ED9" w:rsidP="00610ED9"/>
    <w:p w14:paraId="3F204BE9" w14:textId="77777777" w:rsidR="00610ED9" w:rsidRPr="00D22CCD" w:rsidRDefault="00610ED9" w:rsidP="00610ED9"/>
    <w:p w14:paraId="550CF133" w14:textId="77777777" w:rsidR="00610ED9" w:rsidRPr="00D22CCD" w:rsidRDefault="00610ED9" w:rsidP="00610ED9"/>
    <w:p w14:paraId="6C8E1D46" w14:textId="77777777" w:rsidR="00610ED9" w:rsidRPr="00D22CCD" w:rsidRDefault="00610ED9" w:rsidP="00610ED9"/>
    <w:p w14:paraId="2305E7EA" w14:textId="77777777" w:rsidR="00610ED9" w:rsidRPr="00D22CCD" w:rsidRDefault="00610ED9" w:rsidP="00610ED9">
      <w:pPr>
        <w:spacing w:after="0"/>
      </w:pPr>
    </w:p>
    <w:p w14:paraId="349EBB9F" w14:textId="77777777" w:rsidR="00610ED9" w:rsidRPr="00D22CCD" w:rsidRDefault="00610ED9" w:rsidP="00610ED9">
      <w:pPr>
        <w:spacing w:after="0"/>
      </w:pPr>
    </w:p>
    <w:p w14:paraId="4890A4C5" w14:textId="77777777" w:rsidR="00610ED9" w:rsidRPr="00D22CCD" w:rsidRDefault="00610ED9" w:rsidP="00610ED9">
      <w:pPr>
        <w:spacing w:after="0"/>
      </w:pPr>
    </w:p>
    <w:p w14:paraId="700DE385" w14:textId="77777777" w:rsidR="00610ED9" w:rsidRPr="00D22CCD" w:rsidRDefault="00610ED9" w:rsidP="00610ED9">
      <w:pPr>
        <w:spacing w:after="0"/>
      </w:pPr>
    </w:p>
    <w:p w14:paraId="5FDE49DE" w14:textId="77777777" w:rsidR="00610ED9" w:rsidRPr="00D22CCD" w:rsidRDefault="00610ED9" w:rsidP="00610ED9">
      <w:pPr>
        <w:spacing w:after="0"/>
      </w:pPr>
    </w:p>
    <w:p w14:paraId="6DC4C0DB" w14:textId="77777777" w:rsidR="00610ED9" w:rsidRPr="00D22CCD" w:rsidRDefault="00610ED9" w:rsidP="00610ED9">
      <w:pPr>
        <w:spacing w:after="0"/>
      </w:pPr>
    </w:p>
    <w:p w14:paraId="30279163" w14:textId="77777777" w:rsidR="00610ED9" w:rsidRPr="00D22CCD" w:rsidRDefault="00610ED9" w:rsidP="00610ED9">
      <w:pPr>
        <w:spacing w:after="0"/>
      </w:pPr>
    </w:p>
    <w:p w14:paraId="7901584E" w14:textId="77777777" w:rsidR="00610ED9" w:rsidRPr="00D22CCD" w:rsidRDefault="00610ED9" w:rsidP="00610ED9">
      <w:pPr>
        <w:spacing w:after="0"/>
      </w:pPr>
    </w:p>
    <w:p w14:paraId="43A5A444" w14:textId="77777777" w:rsidR="00610ED9" w:rsidRPr="00D22CCD" w:rsidRDefault="00610ED9" w:rsidP="00610ED9">
      <w:pPr>
        <w:spacing w:after="0"/>
      </w:pPr>
    </w:p>
    <w:p w14:paraId="449BAF53" w14:textId="77777777" w:rsidR="00610ED9" w:rsidRPr="00D22CCD" w:rsidRDefault="00610ED9" w:rsidP="00610ED9">
      <w:pPr>
        <w:spacing w:after="0"/>
      </w:pPr>
    </w:p>
    <w:p w14:paraId="23A1EF33" w14:textId="77777777" w:rsidR="00610ED9" w:rsidRPr="00D22CCD" w:rsidRDefault="00610ED9" w:rsidP="00610ED9">
      <w:pPr>
        <w:spacing w:after="0"/>
      </w:pPr>
    </w:p>
    <w:p w14:paraId="16624E86" w14:textId="77777777" w:rsidR="00610ED9" w:rsidRPr="00D22CCD" w:rsidRDefault="00610ED9" w:rsidP="00610ED9">
      <w:pPr>
        <w:spacing w:after="0"/>
      </w:pPr>
    </w:p>
    <w:p w14:paraId="546B19BC" w14:textId="77777777" w:rsidR="00610ED9" w:rsidRPr="00D22CCD" w:rsidRDefault="00610ED9" w:rsidP="00610ED9">
      <w:pPr>
        <w:spacing w:after="0"/>
      </w:pPr>
    </w:p>
    <w:p w14:paraId="2BC71DD6" w14:textId="77777777" w:rsidR="00610ED9" w:rsidRPr="00D22CCD" w:rsidRDefault="00610ED9" w:rsidP="00610ED9">
      <w:pPr>
        <w:spacing w:after="0"/>
      </w:pPr>
    </w:p>
    <w:p w14:paraId="10D05ABC" w14:textId="77777777" w:rsidR="00610ED9" w:rsidRPr="00D22CCD" w:rsidRDefault="00610ED9" w:rsidP="00610ED9">
      <w:pPr>
        <w:spacing w:after="0"/>
      </w:pPr>
    </w:p>
    <w:p w14:paraId="2435966C" w14:textId="77777777" w:rsidR="00610ED9" w:rsidRPr="00D22CCD" w:rsidRDefault="00610ED9" w:rsidP="00610ED9">
      <w:pPr>
        <w:spacing w:after="0"/>
      </w:pPr>
    </w:p>
    <w:p w14:paraId="36D86296" w14:textId="77777777" w:rsidR="00610ED9" w:rsidRPr="00D22CCD" w:rsidRDefault="00610ED9" w:rsidP="00610ED9">
      <w:pPr>
        <w:spacing w:after="0"/>
      </w:pPr>
    </w:p>
    <w:p w14:paraId="264AD48F" w14:textId="77777777" w:rsidR="00610ED9" w:rsidRPr="00D22CCD" w:rsidRDefault="00610ED9" w:rsidP="00610ED9">
      <w:pPr>
        <w:spacing w:after="0"/>
      </w:pPr>
    </w:p>
    <w:p w14:paraId="1FC9310B" w14:textId="77777777" w:rsidR="00610ED9" w:rsidRPr="00D22CCD" w:rsidRDefault="00610ED9" w:rsidP="00610ED9">
      <w:pPr>
        <w:spacing w:after="0"/>
      </w:pPr>
    </w:p>
    <w:p w14:paraId="046B243A" w14:textId="77777777" w:rsidR="00610ED9" w:rsidRPr="00D22CCD" w:rsidRDefault="00610ED9" w:rsidP="00610ED9">
      <w:pPr>
        <w:spacing w:after="0"/>
      </w:pPr>
    </w:p>
    <w:p w14:paraId="1D598583" w14:textId="77777777" w:rsidR="00610ED9" w:rsidRPr="00D22CCD" w:rsidRDefault="00610ED9" w:rsidP="00610ED9">
      <w:pPr>
        <w:spacing w:after="0"/>
      </w:pPr>
    </w:p>
    <w:p w14:paraId="0E63AE29" w14:textId="77777777" w:rsidR="00610ED9" w:rsidRPr="00D22CCD" w:rsidRDefault="00610ED9" w:rsidP="00610ED9">
      <w:pPr>
        <w:spacing w:after="0"/>
      </w:pPr>
    </w:p>
    <w:p w14:paraId="211D1DE2" w14:textId="77777777" w:rsidR="00610ED9" w:rsidRPr="00D22CCD" w:rsidRDefault="00610ED9" w:rsidP="00610ED9">
      <w:pPr>
        <w:spacing w:after="0"/>
      </w:pPr>
    </w:p>
    <w:p w14:paraId="75102969" w14:textId="77777777" w:rsidR="00610ED9" w:rsidRPr="00D22CCD" w:rsidRDefault="00610ED9" w:rsidP="00610ED9">
      <w:pPr>
        <w:spacing w:after="0"/>
      </w:pPr>
    </w:p>
    <w:p w14:paraId="081197D6" w14:textId="77777777" w:rsidR="00610ED9" w:rsidRPr="00D22CCD" w:rsidRDefault="00610ED9" w:rsidP="00610ED9">
      <w:pPr>
        <w:spacing w:after="0"/>
      </w:pPr>
    </w:p>
    <w:p w14:paraId="25FA956E"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194368A4" w14:textId="77777777" w:rsidR="00610ED9" w:rsidRPr="00D22CCD" w:rsidRDefault="00610ED9" w:rsidP="00610ED9">
      <w:pPr>
        <w:spacing w:after="0"/>
      </w:pPr>
    </w:p>
    <w:p w14:paraId="4A122096" w14:textId="77777777" w:rsidR="00610ED9" w:rsidRPr="00D22CCD" w:rsidRDefault="00610ED9" w:rsidP="00610ED9">
      <w:pPr>
        <w:spacing w:after="0"/>
      </w:pPr>
    </w:p>
    <w:p w14:paraId="3478FF7F" w14:textId="77777777" w:rsidR="00610ED9" w:rsidRPr="00D22CCD" w:rsidRDefault="00610ED9" w:rsidP="00610ED9">
      <w:pPr>
        <w:spacing w:after="0"/>
      </w:pPr>
    </w:p>
    <w:p w14:paraId="20EE7F49" w14:textId="77777777" w:rsidR="00610ED9" w:rsidRPr="00D22CCD" w:rsidRDefault="00610ED9" w:rsidP="00610ED9">
      <w:pPr>
        <w:spacing w:after="0"/>
      </w:pPr>
    </w:p>
    <w:p w14:paraId="7895C651" w14:textId="77777777" w:rsidR="00610ED9" w:rsidRPr="00D22CCD" w:rsidRDefault="00610ED9" w:rsidP="00610ED9">
      <w:pPr>
        <w:spacing w:after="0"/>
      </w:pPr>
    </w:p>
    <w:p w14:paraId="24E61779" w14:textId="77777777" w:rsidR="00610ED9" w:rsidRPr="00D22CCD" w:rsidRDefault="00610ED9" w:rsidP="00610ED9">
      <w:pPr>
        <w:spacing w:after="0"/>
      </w:pPr>
    </w:p>
    <w:p w14:paraId="2A1F5526" w14:textId="77777777" w:rsidR="00610ED9" w:rsidRPr="00D22CCD" w:rsidRDefault="00610ED9" w:rsidP="00610ED9">
      <w:pPr>
        <w:spacing w:after="0"/>
      </w:pPr>
    </w:p>
    <w:p w14:paraId="0F1264A1" w14:textId="77777777" w:rsidR="00610ED9" w:rsidRPr="00D22CCD" w:rsidRDefault="00610ED9" w:rsidP="00610ED9">
      <w:pPr>
        <w:spacing w:after="0"/>
      </w:pPr>
    </w:p>
    <w:p w14:paraId="4FAB3573" w14:textId="77777777" w:rsidR="00610ED9" w:rsidRPr="00D22CCD" w:rsidRDefault="00610ED9" w:rsidP="00610ED9">
      <w:pPr>
        <w:spacing w:after="0"/>
      </w:pPr>
    </w:p>
    <w:p w14:paraId="762E691F" w14:textId="77777777" w:rsidR="00610ED9" w:rsidRPr="00D22CCD" w:rsidRDefault="00610ED9" w:rsidP="00610ED9">
      <w:pPr>
        <w:spacing w:after="0"/>
      </w:pPr>
    </w:p>
    <w:p w14:paraId="6D83BD20" w14:textId="77777777" w:rsidR="00453023" w:rsidRPr="00D22CCD" w:rsidRDefault="00610ED9"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Arial"/>
          <w:b/>
          <w:bCs/>
        </w:rPr>
      </w:pPr>
      <w:r w:rsidRPr="00D22CCD">
        <w:rPr>
          <w:b/>
          <w:bCs/>
        </w:rPr>
        <w:br w:type="page"/>
      </w:r>
      <w:r w:rsidR="007260E2" w:rsidRPr="00D22CCD">
        <w:rPr>
          <w:b/>
          <w:bCs/>
        </w:rPr>
        <w:lastRenderedPageBreak/>
        <w:t>ANNEX B - NORMATIVE</w:t>
      </w:r>
    </w:p>
    <w:p w14:paraId="71FB5FFF" w14:textId="77777777" w:rsidR="00453023" w:rsidRPr="00D22CCD" w:rsidRDefault="007260E2">
      <w:pPr>
        <w:pStyle w:val="berschrift1"/>
        <w:numPr>
          <w:ilvl w:val="0"/>
          <w:numId w:val="0"/>
        </w:numPr>
        <w:jc w:val="center"/>
      </w:pPr>
      <w:bookmarkStart w:id="4363" w:name="_Toc270580271"/>
      <w:bookmarkStart w:id="4364" w:name="_Toc487203191"/>
      <w:r w:rsidRPr="00D22CCD">
        <w:t>Data Product format (e</w:t>
      </w:r>
      <w:bookmarkEnd w:id="4349"/>
      <w:bookmarkEnd w:id="4350"/>
      <w:bookmarkEnd w:id="4363"/>
      <w:r w:rsidRPr="00D22CCD">
        <w:t>ncoding)</w:t>
      </w:r>
      <w:bookmarkEnd w:id="4364"/>
    </w:p>
    <w:p w14:paraId="539E9EB7" w14:textId="77777777" w:rsidR="00453023" w:rsidRPr="00D22CCD" w:rsidRDefault="007260E2" w:rsidP="00610ED9">
      <w:pPr>
        <w:pStyle w:val="Bibliography1"/>
        <w:numPr>
          <w:ilvl w:val="0"/>
          <w:numId w:val="0"/>
        </w:numPr>
        <w:ind w:left="432" w:hanging="432"/>
        <w:rPr>
          <w:b/>
          <w:sz w:val="24"/>
          <w:szCs w:val="24"/>
        </w:rPr>
      </w:pPr>
      <w:bookmarkStart w:id="4365" w:name="_Toc207617007"/>
      <w:bookmarkStart w:id="4366" w:name="_Toc225648366"/>
      <w:bookmarkStart w:id="4367" w:name="_Toc225065223"/>
      <w:r w:rsidRPr="00D22CCD">
        <w:rPr>
          <w:b/>
          <w:sz w:val="24"/>
          <w:szCs w:val="24"/>
        </w:rPr>
        <w:t>Introduction</w:t>
      </w:r>
      <w:bookmarkEnd w:id="4365"/>
      <w:bookmarkEnd w:id="4366"/>
      <w:bookmarkEnd w:id="4367"/>
    </w:p>
    <w:p w14:paraId="073BADAC" w14:textId="77777777" w:rsidR="00453023" w:rsidRPr="00D22CCD" w:rsidRDefault="007260E2" w:rsidP="3CCBF2F9">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S-401 uses the S-100 </w:t>
      </w:r>
      <w:r w:rsidR="00610ED9" w:rsidRPr="00D22CCD">
        <w:rPr>
          <w:rFonts w:eastAsia="Times New Roman" w:cs="Arial"/>
          <w:lang w:eastAsia="en-US"/>
        </w:rPr>
        <w:t xml:space="preserve">profile of ISO/IEC </w:t>
      </w:r>
      <w:r w:rsidRPr="00D22CCD">
        <w:rPr>
          <w:rFonts w:eastAsia="Times New Roman" w:cs="Arial"/>
          <w:lang w:eastAsia="en-US"/>
        </w:rPr>
        <w:t xml:space="preserve">8211 </w:t>
      </w:r>
      <w:r w:rsidR="00610ED9" w:rsidRPr="00D22CCD">
        <w:rPr>
          <w:rFonts w:eastAsia="Times New Roman" w:cs="Arial"/>
          <w:lang w:eastAsia="en-US"/>
        </w:rPr>
        <w:t xml:space="preserve">(refer to S-100 Part 10A) </w:t>
      </w:r>
      <w:r w:rsidRPr="00D22CCD">
        <w:rPr>
          <w:rFonts w:eastAsia="Times New Roman" w:cs="Arial"/>
          <w:lang w:eastAsia="en-US"/>
        </w:rPr>
        <w:t>to encapsulate data.  This annex specifies the interchange format to facilitate the moving of files containing data records between computer systems.  It defines a specific structure which can be used to transmit files containing data type and data structures specific to S-401.</w:t>
      </w:r>
    </w:p>
    <w:p w14:paraId="17825523" w14:textId="77777777" w:rsidR="00610ED9" w:rsidRPr="00D22CCD" w:rsidRDefault="00610ED9">
      <w:pPr>
        <w:autoSpaceDE w:val="0"/>
        <w:autoSpaceDN w:val="0"/>
        <w:adjustRightInd w:val="0"/>
        <w:spacing w:after="0" w:line="240" w:lineRule="auto"/>
        <w:rPr>
          <w:rFonts w:eastAsia="Times New Roman" w:cs="Arial"/>
          <w:bCs/>
          <w:lang w:eastAsia="en-US"/>
        </w:rPr>
      </w:pPr>
    </w:p>
    <w:p w14:paraId="7E08D549" w14:textId="77777777" w:rsidR="00453023" w:rsidRPr="00554350" w:rsidRDefault="007260E2" w:rsidP="008B4593">
      <w:pPr>
        <w:pStyle w:val="Bibliography1"/>
        <w:rPr>
          <w:b/>
          <w:bCs/>
          <w:sz w:val="24"/>
          <w:szCs w:val="24"/>
          <w:lang w:eastAsia="en-US"/>
        </w:rPr>
      </w:pPr>
      <w:bookmarkStart w:id="4368" w:name="_Toc487203192"/>
      <w:r w:rsidRPr="00554350">
        <w:rPr>
          <w:b/>
          <w:bCs/>
          <w:sz w:val="24"/>
          <w:szCs w:val="24"/>
          <w:lang w:eastAsia="en-US"/>
        </w:rPr>
        <w:t>Dataset files</w:t>
      </w:r>
      <w:bookmarkEnd w:id="4368"/>
    </w:p>
    <w:p w14:paraId="33EB4CD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The order of data in each base or update dataset file is described below:</w:t>
      </w:r>
    </w:p>
    <w:p w14:paraId="64F0206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Dataset file</w:t>
      </w:r>
    </w:p>
    <w:p w14:paraId="6B1928F9" w14:textId="23B0C40F" w:rsidR="00453023" w:rsidRPr="00D22CCD" w:rsidDel="003A3439" w:rsidRDefault="007260E2" w:rsidP="003A3439">
      <w:pPr>
        <w:autoSpaceDE w:val="0"/>
        <w:autoSpaceDN w:val="0"/>
        <w:adjustRightInd w:val="0"/>
        <w:spacing w:after="0" w:line="240" w:lineRule="auto"/>
        <w:ind w:firstLine="340"/>
        <w:rPr>
          <w:del w:id="4369" w:author="Gert Morlion" w:date="2024-08-26T14:22:00Z"/>
          <w:rFonts w:eastAsia="Times New Roman" w:cs="Arial"/>
          <w:lang w:eastAsia="en-US"/>
        </w:rPr>
      </w:pPr>
      <w:r w:rsidRPr="00D22CCD">
        <w:rPr>
          <w:rFonts w:eastAsia="Times New Roman" w:cs="Arial"/>
          <w:lang w:eastAsia="en-US"/>
        </w:rPr>
        <w:t xml:space="preserve">Dataset </w:t>
      </w:r>
      <w:ins w:id="4370" w:author="Gert Morlion" w:date="2024-08-26T14:22:00Z">
        <w:r w:rsidR="00A227F8">
          <w:rPr>
            <w:rFonts w:eastAsia="Times New Roman" w:cs="Arial"/>
            <w:lang w:eastAsia="en-US"/>
          </w:rPr>
          <w:t>G</w:t>
        </w:r>
      </w:ins>
      <w:del w:id="4371" w:author="Gert Morlion" w:date="2024-08-26T14:22:00Z">
        <w:r w:rsidRPr="00D22CCD" w:rsidDel="00A227F8">
          <w:rPr>
            <w:rFonts w:eastAsia="Times New Roman" w:cs="Arial"/>
            <w:lang w:eastAsia="en-US"/>
          </w:rPr>
          <w:delText>g</w:delText>
        </w:r>
      </w:del>
      <w:r w:rsidRPr="00D22CCD">
        <w:rPr>
          <w:rFonts w:eastAsia="Times New Roman" w:cs="Arial"/>
          <w:lang w:eastAsia="en-US"/>
        </w:rPr>
        <w:t xml:space="preserve">eneral </w:t>
      </w:r>
      <w:ins w:id="4372" w:author="Gert Morlion" w:date="2024-08-26T14:22:00Z">
        <w:r w:rsidR="00A227F8">
          <w:rPr>
            <w:rFonts w:eastAsia="Times New Roman" w:cs="Arial"/>
            <w:lang w:eastAsia="en-US"/>
          </w:rPr>
          <w:t>I</w:t>
        </w:r>
      </w:ins>
      <w:del w:id="4373" w:author="Gert Morlion" w:date="2024-08-26T14:22:00Z">
        <w:r w:rsidRPr="00D22CCD" w:rsidDel="00A227F8">
          <w:rPr>
            <w:rFonts w:eastAsia="Times New Roman" w:cs="Arial"/>
            <w:lang w:eastAsia="en-US"/>
          </w:rPr>
          <w:delText>i</w:delText>
        </w:r>
      </w:del>
      <w:r w:rsidRPr="00D22CCD">
        <w:rPr>
          <w:rFonts w:eastAsia="Times New Roman" w:cs="Arial"/>
          <w:lang w:eastAsia="en-US"/>
        </w:rPr>
        <w:t>nformation record</w:t>
      </w:r>
    </w:p>
    <w:p w14:paraId="3F45D2D1" w14:textId="4F5E4259" w:rsidR="00453023" w:rsidRPr="00D22CCD" w:rsidRDefault="007260E2" w:rsidP="003A3439">
      <w:pPr>
        <w:autoSpaceDE w:val="0"/>
        <w:autoSpaceDN w:val="0"/>
        <w:adjustRightInd w:val="0"/>
        <w:spacing w:after="0" w:line="240" w:lineRule="auto"/>
        <w:ind w:firstLine="340"/>
        <w:rPr>
          <w:rFonts w:eastAsia="Times New Roman" w:cs="Arial"/>
          <w:lang w:eastAsia="en-US"/>
        </w:rPr>
      </w:pPr>
      <w:del w:id="4374" w:author="Gert Morlion" w:date="2024-08-26T14:22:00Z">
        <w:r w:rsidRPr="00D22CCD" w:rsidDel="003A3439">
          <w:rPr>
            <w:rFonts w:eastAsia="Times New Roman" w:cs="Arial"/>
            <w:lang w:eastAsia="en-US"/>
          </w:rPr>
          <w:delText>Dataset structure information field structure</w:delText>
        </w:r>
      </w:del>
    </w:p>
    <w:p w14:paraId="74B5673A" w14:textId="52F9A0FD" w:rsidR="00453023" w:rsidRPr="00D22CCD" w:rsidRDefault="007260E2">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Dataset Coordinate Reference System record </w:t>
      </w:r>
      <w:del w:id="4375" w:author="Gert Morlion" w:date="2024-08-26T14:22:00Z">
        <w:r w:rsidRPr="00D22CCD" w:rsidDel="003A3439">
          <w:rPr>
            <w:rFonts w:eastAsia="Times New Roman" w:cs="Arial"/>
            <w:lang w:eastAsia="en-US"/>
          </w:rPr>
          <w:delText>structure</w:delText>
        </w:r>
      </w:del>
    </w:p>
    <w:p w14:paraId="6E460AF6" w14:textId="30C7FE82" w:rsidR="00453023" w:rsidRPr="00D22CCD" w:rsidRDefault="007260E2" w:rsidP="00257A15">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Information </w:t>
      </w:r>
      <w:ins w:id="4376" w:author="Gert Morlion" w:date="2023-06-05T11:57:00Z">
        <w:r w:rsidR="00E90EC5">
          <w:rPr>
            <w:rFonts w:eastAsia="Times New Roman" w:cs="Arial"/>
            <w:lang w:eastAsia="en-US"/>
          </w:rPr>
          <w:t xml:space="preserve">Type </w:t>
        </w:r>
      </w:ins>
      <w:r w:rsidRPr="00D22CCD">
        <w:rPr>
          <w:rFonts w:eastAsia="Times New Roman" w:cs="Arial"/>
          <w:lang w:eastAsia="en-US"/>
        </w:rPr>
        <w:t>records</w:t>
      </w:r>
    </w:p>
    <w:p w14:paraId="101F78FB" w14:textId="094D92CA"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r>
      <w:del w:id="4377" w:author="Gert Morlion" w:date="2023-06-05T11:57:00Z">
        <w:r w:rsidRPr="00D22CCD" w:rsidDel="00E90EC5">
          <w:rPr>
            <w:rFonts w:eastAsia="Times New Roman" w:cs="Arial"/>
            <w:lang w:eastAsia="en-US"/>
          </w:rPr>
          <w:delText>In</w:delText>
        </w:r>
      </w:del>
      <w:del w:id="4378" w:author="Gert Morlion" w:date="2023-06-05T11:58:00Z">
        <w:r w:rsidRPr="00D22CCD" w:rsidDel="00E90EC5">
          <w:rPr>
            <w:rFonts w:eastAsia="Times New Roman" w:cs="Arial"/>
            <w:lang w:eastAsia="en-US"/>
          </w:rPr>
          <w:delText>formation</w:delText>
        </w:r>
      </w:del>
    </w:p>
    <w:p w14:paraId="2270E12B" w14:textId="0B3A04A3" w:rsidR="00453023" w:rsidRPr="00D22CCD" w:rsidRDefault="007260E2">
      <w:pPr>
        <w:autoSpaceDE w:val="0"/>
        <w:autoSpaceDN w:val="0"/>
        <w:adjustRightInd w:val="0"/>
        <w:spacing w:after="0" w:line="240" w:lineRule="auto"/>
        <w:rPr>
          <w:rFonts w:eastAsia="Times New Roman" w:cs="Arial"/>
          <w:lang w:eastAsia="en-US"/>
        </w:rPr>
      </w:pPr>
      <w:del w:id="4379" w:author="Gert Morlion" w:date="2023-06-05T11:58:00Z">
        <w:r w:rsidRPr="00D22CCD" w:rsidDel="00E90EC5">
          <w:rPr>
            <w:rFonts w:eastAsia="Times New Roman" w:cs="Arial"/>
            <w:lang w:eastAsia="en-US"/>
          </w:rPr>
          <w:delText>Vector records</w:delText>
        </w:r>
      </w:del>
    </w:p>
    <w:p w14:paraId="5F7AF9FF" w14:textId="7049BBB6"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Point</w:t>
      </w:r>
      <w:ins w:id="4380" w:author="Gert Morlion" w:date="2023-06-05T11:58:00Z">
        <w:r w:rsidR="00E90EC5">
          <w:rPr>
            <w:rFonts w:eastAsia="Times New Roman" w:cs="Arial"/>
            <w:lang w:eastAsia="en-US"/>
          </w:rPr>
          <w:t xml:space="preserve"> records</w:t>
        </w:r>
      </w:ins>
    </w:p>
    <w:p w14:paraId="0BD5A181" w14:textId="7DA7FC6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Multi point</w:t>
      </w:r>
      <w:ins w:id="4381" w:author="Gert Morlion" w:date="2023-06-05T11:58:00Z">
        <w:r w:rsidR="00E90EC5">
          <w:rPr>
            <w:rFonts w:eastAsia="Times New Roman" w:cs="Arial"/>
            <w:lang w:eastAsia="en-US"/>
          </w:rPr>
          <w:t xml:space="preserve"> records</w:t>
        </w:r>
      </w:ins>
    </w:p>
    <w:p w14:paraId="1DA17AA0" w14:textId="634C6669"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Curve </w:t>
      </w:r>
      <w:ins w:id="4382" w:author="Gert Morlion" w:date="2023-06-05T11:58:00Z">
        <w:r w:rsidR="00E90EC5">
          <w:rPr>
            <w:rFonts w:eastAsia="Times New Roman" w:cs="Arial"/>
            <w:lang w:eastAsia="en-US"/>
          </w:rPr>
          <w:t>records</w:t>
        </w:r>
      </w:ins>
    </w:p>
    <w:p w14:paraId="56EA1EC5" w14:textId="02094F3D"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Composite Curve</w:t>
      </w:r>
      <w:ins w:id="4383" w:author="Gert Morlion" w:date="2023-06-05T11:58:00Z">
        <w:r w:rsidR="00E90EC5">
          <w:rPr>
            <w:rFonts w:eastAsia="Times New Roman" w:cs="Arial"/>
            <w:lang w:eastAsia="en-US"/>
          </w:rPr>
          <w:t xml:space="preserve"> records</w:t>
        </w:r>
      </w:ins>
    </w:p>
    <w:p w14:paraId="6EAB52D1" w14:textId="70EEE73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Surface </w:t>
      </w:r>
      <w:ins w:id="4384" w:author="Gert Morlion" w:date="2023-06-05T11:58:00Z">
        <w:r w:rsidR="00E90EC5">
          <w:rPr>
            <w:rFonts w:eastAsia="Times New Roman" w:cs="Arial"/>
            <w:lang w:eastAsia="en-US"/>
          </w:rPr>
          <w:t xml:space="preserve"> records</w:t>
        </w:r>
      </w:ins>
    </w:p>
    <w:p w14:paraId="3D95014E" w14:textId="4867E66D" w:rsidR="00453023" w:rsidRPr="00D22CCD" w:rsidRDefault="007260E2" w:rsidP="00C46A0E">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Feature </w:t>
      </w:r>
      <w:ins w:id="4385" w:author="Gert Morlion" w:date="2023-06-05T11:58:00Z">
        <w:r w:rsidR="00C46A0E">
          <w:rPr>
            <w:rFonts w:eastAsia="Times New Roman" w:cs="Arial"/>
            <w:lang w:eastAsia="en-US"/>
          </w:rPr>
          <w:t xml:space="preserve">type </w:t>
        </w:r>
      </w:ins>
      <w:r w:rsidRPr="00D22CCD">
        <w:rPr>
          <w:rFonts w:eastAsia="Times New Roman" w:cs="Arial"/>
          <w:lang w:eastAsia="en-US"/>
        </w:rPr>
        <w:t>records</w:t>
      </w:r>
    </w:p>
    <w:p w14:paraId="185FDE09" w14:textId="42FC4C6B" w:rsidR="00453023" w:rsidRPr="00D22CCD" w:rsidDel="00C46A0E" w:rsidRDefault="007260E2">
      <w:pPr>
        <w:autoSpaceDE w:val="0"/>
        <w:autoSpaceDN w:val="0"/>
        <w:adjustRightInd w:val="0"/>
        <w:spacing w:after="0" w:line="240" w:lineRule="auto"/>
        <w:ind w:firstLine="340"/>
        <w:rPr>
          <w:del w:id="4386" w:author="Gert Morlion" w:date="2023-06-05T11:58:00Z"/>
          <w:rFonts w:eastAsia="Times New Roman" w:cs="Arial"/>
          <w:lang w:eastAsia="en-US"/>
        </w:rPr>
      </w:pPr>
      <w:del w:id="4387" w:author="Gert Morlion" w:date="2023-06-05T11:58:00Z">
        <w:r w:rsidRPr="00D22CCD" w:rsidDel="00C46A0E">
          <w:rPr>
            <w:rFonts w:eastAsia="Times New Roman" w:cs="Arial"/>
            <w:lang w:eastAsia="en-US"/>
          </w:rPr>
          <w:delText>Meta features</w:delText>
        </w:r>
      </w:del>
    </w:p>
    <w:p w14:paraId="30D5CACC" w14:textId="1F04446A" w:rsidR="00453023" w:rsidRPr="00D22CCD" w:rsidDel="00C46A0E" w:rsidRDefault="007260E2">
      <w:pPr>
        <w:autoSpaceDE w:val="0"/>
        <w:autoSpaceDN w:val="0"/>
        <w:adjustRightInd w:val="0"/>
        <w:spacing w:after="0" w:line="240" w:lineRule="auto"/>
        <w:ind w:firstLine="340"/>
        <w:rPr>
          <w:del w:id="4388" w:author="Gert Morlion" w:date="2023-06-05T11:58:00Z"/>
          <w:rFonts w:eastAsia="Times New Roman" w:cs="Arial"/>
          <w:lang w:eastAsia="en-US"/>
        </w:rPr>
      </w:pPr>
      <w:del w:id="4389" w:author="Gert Morlion" w:date="2023-06-05T11:58:00Z">
        <w:r w:rsidRPr="00D22CCD" w:rsidDel="00C46A0E">
          <w:rPr>
            <w:rFonts w:eastAsia="Times New Roman" w:cs="Arial"/>
            <w:lang w:eastAsia="en-US"/>
          </w:rPr>
          <w:delText xml:space="preserve">Geo features </w:delText>
        </w:r>
      </w:del>
    </w:p>
    <w:p w14:paraId="14D1D18C" w14:textId="6D5836D2" w:rsidR="00453023" w:rsidRPr="00D22CCD" w:rsidRDefault="007260E2" w:rsidP="00C46A0E">
      <w:pPr>
        <w:autoSpaceDE w:val="0"/>
        <w:autoSpaceDN w:val="0"/>
        <w:adjustRightInd w:val="0"/>
        <w:spacing w:after="0" w:line="240" w:lineRule="auto"/>
        <w:ind w:firstLine="340"/>
        <w:rPr>
          <w:rFonts w:eastAsia="Times New Roman" w:cs="Arial"/>
          <w:lang w:eastAsia="en-US"/>
        </w:rPr>
      </w:pPr>
      <w:del w:id="4390" w:author="Gert Morlion" w:date="2023-06-05T11:58:00Z">
        <w:r w:rsidRPr="00D22CCD" w:rsidDel="00C46A0E">
          <w:rPr>
            <w:rFonts w:eastAsia="Times New Roman" w:cs="Arial"/>
            <w:lang w:eastAsia="en-US"/>
          </w:rPr>
          <w:tab/>
          <w:delText>Aggregated features</w:delText>
        </w:r>
      </w:del>
    </w:p>
    <w:p w14:paraId="5060AEBE"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ab/>
        <w:t xml:space="preserve"> </w:t>
      </w:r>
    </w:p>
    <w:p w14:paraId="281C826C" w14:textId="7BF9454D" w:rsidR="00453023" w:rsidRPr="00D22CCD" w:rsidRDefault="00C46A0E">
      <w:pPr>
        <w:autoSpaceDE w:val="0"/>
        <w:autoSpaceDN w:val="0"/>
        <w:adjustRightInd w:val="0"/>
        <w:spacing w:line="240" w:lineRule="auto"/>
        <w:rPr>
          <w:rFonts w:eastAsia="Times New Roman" w:cs="Arial"/>
          <w:lang w:eastAsia="en-US"/>
        </w:rPr>
      </w:pPr>
      <w:ins w:id="4391" w:author="Gert Morlion" w:date="2023-06-05T11:58:00Z">
        <w:r>
          <w:rPr>
            <w:rFonts w:eastAsia="Times New Roman" w:cs="Arial"/>
            <w:lang w:eastAsia="en-US"/>
          </w:rPr>
          <w:t xml:space="preserve">For information Type records, Composite Curve records, and </w:t>
        </w:r>
      </w:ins>
      <w:ins w:id="4392" w:author="Gert Morlion" w:date="2023-06-05T11:59:00Z">
        <w:r>
          <w:rPr>
            <w:rFonts w:eastAsia="Times New Roman" w:cs="Arial"/>
            <w:lang w:eastAsia="en-US"/>
          </w:rPr>
          <w:t>Feature Type records it must be ensured that</w:t>
        </w:r>
        <w:r w:rsidR="00DF1438">
          <w:rPr>
            <w:rFonts w:eastAsia="Times New Roman" w:cs="Arial"/>
            <w:lang w:eastAsia="en-US"/>
          </w:rPr>
          <w:t xml:space="preserve"> any record that is referenced is stored before the record that references it.</w:t>
        </w:r>
      </w:ins>
      <w:del w:id="4393" w:author="Gert Morlion" w:date="2023-06-05T11:59:00Z">
        <w:r w:rsidR="007260E2" w:rsidRPr="00D22CCD" w:rsidDel="00DF1438">
          <w:rPr>
            <w:rFonts w:eastAsia="Times New Roman" w:cs="Arial"/>
            <w:lang w:eastAsia="en-US"/>
          </w:rPr>
          <w:delText>This order of records will enable the import software to check that the child record exists each time the parent record references it (</w:delText>
        </w:r>
        <w:r w:rsidR="007260E2" w:rsidRPr="00E27500" w:rsidDel="00DF1438">
          <w:rPr>
            <w:rFonts w:cs="Arial" w:hint="eastAsia"/>
          </w:rPr>
          <w:delText>That is</w:delText>
        </w:r>
        <w:r w:rsidR="007260E2" w:rsidRPr="00D22CCD" w:rsidDel="00DF1438">
          <w:rPr>
            <w:rFonts w:eastAsia="Times New Roman" w:cs="Arial"/>
            <w:lang w:eastAsia="en-US"/>
          </w:rPr>
          <w:delText xml:space="preserve"> it will already have read the child record so it will know if it exists or not).</w:delText>
        </w:r>
      </w:del>
    </w:p>
    <w:p w14:paraId="68C42314" w14:textId="77777777" w:rsidR="00453023" w:rsidRPr="00D22CCD" w:rsidRDefault="00453023">
      <w:pPr>
        <w:autoSpaceDE w:val="0"/>
        <w:autoSpaceDN w:val="0"/>
        <w:adjustRightInd w:val="0"/>
        <w:spacing w:after="0" w:line="240" w:lineRule="auto"/>
        <w:rPr>
          <w:rFonts w:eastAsia="Times New Roman" w:cs="Arial"/>
          <w:b/>
          <w:bCs/>
          <w:lang w:eastAsia="en-US"/>
        </w:rPr>
      </w:pPr>
    </w:p>
    <w:p w14:paraId="478298CC" w14:textId="77777777" w:rsidR="00453023" w:rsidRPr="00D22CCD" w:rsidRDefault="007260E2" w:rsidP="00610ED9">
      <w:pPr>
        <w:pStyle w:val="Bibliography1"/>
        <w:rPr>
          <w:b/>
          <w:sz w:val="24"/>
          <w:szCs w:val="24"/>
          <w:lang w:eastAsia="en-US"/>
        </w:rPr>
      </w:pPr>
      <w:bookmarkStart w:id="4394" w:name="_Toc487203193"/>
      <w:r w:rsidRPr="00D22CCD">
        <w:rPr>
          <w:b/>
          <w:sz w:val="24"/>
          <w:szCs w:val="24"/>
          <w:lang w:eastAsia="en-US"/>
        </w:rPr>
        <w:t>Records</w:t>
      </w:r>
      <w:bookmarkEnd w:id="4394"/>
    </w:p>
    <w:p w14:paraId="782C9E7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62C89C63"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 xml:space="preserve">The combination of the file name and the </w:t>
      </w:r>
      <w:r w:rsidRPr="00D22CCD">
        <w:rPr>
          <w:rFonts w:ascii="WP.TypographicSymbols083" w:eastAsia="Times New Roman" w:hAnsi="WP.TypographicSymbols083" w:cs="WP.TypographicSymbols083"/>
          <w:lang w:eastAsia="en-US"/>
        </w:rPr>
        <w:t>“</w:t>
      </w:r>
      <w:r w:rsidRPr="00D22CCD">
        <w:rPr>
          <w:rFonts w:eastAsia="Times New Roman" w:cs="Arial"/>
          <w:lang w:eastAsia="en-US"/>
        </w:rPr>
        <w:t>Name</w:t>
      </w:r>
      <w:r w:rsidRPr="00D22CCD">
        <w:rPr>
          <w:rFonts w:ascii="WP.TypographicSymbols083" w:eastAsia="Times New Roman" w:hAnsi="WP.TypographicSymbols083" w:cs="WP.TypographicSymbols083"/>
          <w:lang w:eastAsia="en-US"/>
        </w:rPr>
        <w:t xml:space="preserve">” </w:t>
      </w:r>
      <w:r w:rsidRPr="00D22CCD">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45247BB9" w14:textId="77777777" w:rsidR="00453023" w:rsidRPr="00C730A5" w:rsidRDefault="007260E2" w:rsidP="009F6E03">
      <w:pPr>
        <w:pStyle w:val="Bibliography1"/>
        <w:rPr>
          <w:b/>
          <w:bCs/>
          <w:sz w:val="24"/>
          <w:szCs w:val="24"/>
          <w:lang w:eastAsia="en-US"/>
        </w:rPr>
      </w:pPr>
      <w:bookmarkStart w:id="4395" w:name="_Toc487203194"/>
      <w:r w:rsidRPr="00C730A5">
        <w:rPr>
          <w:b/>
          <w:bCs/>
          <w:sz w:val="24"/>
          <w:szCs w:val="24"/>
          <w:lang w:eastAsia="en-US"/>
        </w:rPr>
        <w:t>Fields</w:t>
      </w:r>
      <w:bookmarkEnd w:id="4395"/>
    </w:p>
    <w:p w14:paraId="23AB486B"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7D05ED09" w14:textId="77777777" w:rsidR="00610ED9" w:rsidRPr="00D22CCD" w:rsidRDefault="00610ED9">
      <w:pPr>
        <w:autoSpaceDE w:val="0"/>
        <w:autoSpaceDN w:val="0"/>
        <w:adjustRightInd w:val="0"/>
        <w:spacing w:line="240" w:lineRule="auto"/>
        <w:rPr>
          <w:rFonts w:eastAsia="Times New Roman" w:cs="Arial"/>
          <w:lang w:eastAsia="en-US"/>
        </w:rPr>
      </w:pPr>
    </w:p>
    <w:p w14:paraId="67636D00" w14:textId="77777777" w:rsidR="00610ED9" w:rsidRPr="00D22CCD" w:rsidRDefault="00610ED9">
      <w:pPr>
        <w:autoSpaceDE w:val="0"/>
        <w:autoSpaceDN w:val="0"/>
        <w:adjustRightInd w:val="0"/>
        <w:spacing w:line="240" w:lineRule="auto"/>
        <w:rPr>
          <w:rFonts w:eastAsia="Times New Roman" w:cs="Arial"/>
          <w:lang w:eastAsia="en-US"/>
        </w:rPr>
      </w:pPr>
    </w:p>
    <w:p w14:paraId="6C598738" w14:textId="77777777" w:rsidR="00453023" w:rsidRPr="00D22CCD" w:rsidRDefault="007260E2" w:rsidP="00610ED9">
      <w:pPr>
        <w:pStyle w:val="Bibliography1"/>
        <w:rPr>
          <w:b/>
          <w:sz w:val="24"/>
          <w:szCs w:val="24"/>
          <w:lang w:eastAsia="en-US"/>
        </w:rPr>
      </w:pPr>
      <w:bookmarkStart w:id="4396" w:name="_Toc487203195"/>
      <w:r w:rsidRPr="00D22CCD">
        <w:rPr>
          <w:b/>
          <w:sz w:val="24"/>
          <w:szCs w:val="24"/>
          <w:lang w:eastAsia="en-US"/>
        </w:rPr>
        <w:lastRenderedPageBreak/>
        <w:t>Subfields</w:t>
      </w:r>
      <w:bookmarkEnd w:id="4396"/>
    </w:p>
    <w:p w14:paraId="41A5509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Mandatory subfields must be filled by a non-null value.</w:t>
      </w:r>
    </w:p>
    <w:p w14:paraId="7E11F517"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Prohibited subfields must be encoded as missing subfields values. The exact meaning of missing attribute values is defined in Annex A.</w:t>
      </w:r>
    </w:p>
    <w:p w14:paraId="11F468B2" w14:textId="77777777" w:rsidR="00453023" w:rsidRPr="00D22CCD" w:rsidRDefault="007260E2">
      <w:pPr>
        <w:autoSpaceDE w:val="0"/>
        <w:autoSpaceDN w:val="0"/>
        <w:adjustRightInd w:val="0"/>
        <w:spacing w:line="240" w:lineRule="auto"/>
        <w:rPr>
          <w:rFonts w:ascii="WP.TypographicSymbols083" w:eastAsia="Times New Roman" w:hAnsi="WP.TypographicSymbols083" w:cs="WP.TypographicSymbols083"/>
          <w:lang w:eastAsia="en-US"/>
        </w:rPr>
      </w:pPr>
      <w:r w:rsidRPr="00D22CCD">
        <w:rPr>
          <w:rFonts w:eastAsia="Times New Roman" w:cs="Arial"/>
          <w:lang w:eastAsia="en-US"/>
        </w:rPr>
        <w:t xml:space="preserve">In the tables following the tree structure diagrams, prescribed values are indicated in the “values” column. </w:t>
      </w:r>
    </w:p>
    <w:p w14:paraId="68613985" w14:textId="152E70DD" w:rsidR="00453023" w:rsidRPr="00D22CCD" w:rsidRDefault="007260E2">
      <w:pPr>
        <w:pStyle w:val="NoSpacing2"/>
        <w:spacing w:after="240"/>
        <w:jc w:val="both"/>
        <w:rPr>
          <w:rFonts w:ascii="Arial" w:hAnsi="Arial" w:cs="Arial"/>
        </w:rPr>
      </w:pPr>
      <w:r w:rsidRPr="00D22CCD">
        <w:rPr>
          <w:rFonts w:ascii="Arial" w:hAnsi="Arial" w:cs="Arial"/>
        </w:rPr>
        <w:t xml:space="preserve">When encoding new base datasets the record update instruction (RUIN) is always set to </w:t>
      </w:r>
      <w:ins w:id="4397" w:author="Gert Morlion" w:date="2023-06-05T12:00:00Z">
        <w:r w:rsidR="0073324A">
          <w:rPr>
            <w:rFonts w:ascii="Arial" w:hAnsi="Arial" w:cs="Arial"/>
          </w:rPr>
          <w:t>“</w:t>
        </w:r>
      </w:ins>
      <w:r w:rsidRPr="00D22CCD">
        <w:rPr>
          <w:rFonts w:ascii="Arial" w:hAnsi="Arial" w:cs="Arial"/>
        </w:rPr>
        <w:t>insert</w:t>
      </w:r>
      <w:ins w:id="4398" w:author="Gert Morlion" w:date="2023-06-05T12:00:00Z">
        <w:r w:rsidR="0073324A">
          <w:rPr>
            <w:rFonts w:ascii="Arial" w:hAnsi="Arial" w:cs="Arial"/>
          </w:rPr>
          <w:t>”</w:t>
        </w:r>
      </w:ins>
      <w:r w:rsidRPr="00D22CCD">
        <w:rPr>
          <w:rFonts w:ascii="Arial" w:hAnsi="Arial" w:cs="Arial"/>
        </w:rPr>
        <w:t xml:space="preserve">. When encoding updates it can be set to </w:t>
      </w:r>
      <w:r w:rsidR="00610ED9" w:rsidRPr="00D22CCD">
        <w:rPr>
          <w:rFonts w:ascii="Arial" w:hAnsi="Arial" w:cs="Arial"/>
        </w:rPr>
        <w:t>“I</w:t>
      </w:r>
      <w:r w:rsidRPr="00D22CCD">
        <w:rPr>
          <w:rFonts w:ascii="Arial" w:hAnsi="Arial" w:cs="Arial"/>
        </w:rPr>
        <w:t>nsert</w:t>
      </w:r>
      <w:r w:rsidR="00610ED9" w:rsidRPr="00D22CCD">
        <w:rPr>
          <w:rFonts w:ascii="Arial" w:hAnsi="Arial" w:cs="Arial"/>
        </w:rPr>
        <w:t>”</w:t>
      </w:r>
      <w:r w:rsidRPr="00D22CCD">
        <w:rPr>
          <w:rFonts w:ascii="Arial" w:hAnsi="Arial" w:cs="Arial"/>
        </w:rPr>
        <w:t xml:space="preserve">, </w:t>
      </w:r>
      <w:r w:rsidR="00610ED9" w:rsidRPr="00D22CCD">
        <w:rPr>
          <w:rFonts w:ascii="Arial" w:hAnsi="Arial" w:cs="Arial"/>
        </w:rPr>
        <w:t>“M</w:t>
      </w:r>
      <w:r w:rsidRPr="00D22CCD">
        <w:rPr>
          <w:rFonts w:ascii="Arial" w:hAnsi="Arial" w:cs="Arial"/>
        </w:rPr>
        <w:t>odify</w:t>
      </w:r>
      <w:r w:rsidR="00610ED9" w:rsidRPr="00D22CCD">
        <w:rPr>
          <w:rFonts w:ascii="Arial" w:hAnsi="Arial" w:cs="Arial"/>
        </w:rPr>
        <w:t>”</w:t>
      </w:r>
      <w:r w:rsidRPr="00D22CCD">
        <w:rPr>
          <w:rFonts w:ascii="Arial" w:hAnsi="Arial" w:cs="Arial"/>
        </w:rPr>
        <w:t xml:space="preserve"> or </w:t>
      </w:r>
      <w:r w:rsidR="00610ED9" w:rsidRPr="00D22CCD">
        <w:rPr>
          <w:rFonts w:ascii="Arial" w:hAnsi="Arial" w:cs="Arial"/>
        </w:rPr>
        <w:t>“D</w:t>
      </w:r>
      <w:r w:rsidRPr="00D22CCD">
        <w:rPr>
          <w:rFonts w:ascii="Arial" w:hAnsi="Arial" w:cs="Arial"/>
        </w:rPr>
        <w:t>elete</w:t>
      </w:r>
      <w:r w:rsidR="00610ED9" w:rsidRPr="00D22CCD">
        <w:rPr>
          <w:rFonts w:ascii="Arial" w:hAnsi="Arial" w:cs="Arial"/>
        </w:rPr>
        <w:t>”</w:t>
      </w:r>
      <w:r w:rsidRPr="00D22CCD">
        <w:rPr>
          <w:rFonts w:ascii="Arial" w:hAnsi="Arial" w:cs="Arial"/>
        </w:rPr>
        <w:t>.</w:t>
      </w:r>
    </w:p>
    <w:p w14:paraId="74E8A0BE" w14:textId="77777777" w:rsidR="00453023" w:rsidRPr="00D22CCD" w:rsidRDefault="007260E2" w:rsidP="00610ED9">
      <w:pPr>
        <w:pStyle w:val="Bibliography1"/>
        <w:rPr>
          <w:b/>
          <w:sz w:val="24"/>
          <w:szCs w:val="24"/>
          <w:lang w:eastAsia="en-US"/>
        </w:rPr>
      </w:pPr>
      <w:bookmarkStart w:id="4399" w:name="_Toc487203196"/>
      <w:r w:rsidRPr="00D22CCD">
        <w:rPr>
          <w:b/>
          <w:sz w:val="24"/>
          <w:szCs w:val="24"/>
          <w:lang w:eastAsia="en-US"/>
        </w:rPr>
        <w:t>Base dataset structure</w:t>
      </w:r>
      <w:bookmarkEnd w:id="4399"/>
    </w:p>
    <w:p w14:paraId="1B6B9BC7"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NOTE:  The number contained in parenthesis () is the number of subfields that are contained in the field.</w:t>
      </w:r>
    </w:p>
    <w:p w14:paraId="0A43D36C" w14:textId="77777777" w:rsidR="00453023" w:rsidRPr="00D22CCD" w:rsidRDefault="00453023">
      <w:pPr>
        <w:autoSpaceDE w:val="0"/>
        <w:autoSpaceDN w:val="0"/>
        <w:adjustRightInd w:val="0"/>
        <w:spacing w:after="0" w:line="240" w:lineRule="auto"/>
        <w:rPr>
          <w:rFonts w:ascii="Courier" w:eastAsia="Times New Roman" w:hAnsi="Courier" w:cs="Arial"/>
          <w:lang w:eastAsia="en-US"/>
        </w:rPr>
      </w:pPr>
    </w:p>
    <w:p w14:paraId="67129D90"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Base dataset file</w:t>
      </w:r>
    </w:p>
    <w:p w14:paraId="50339A84"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 xml:space="preserve">   | </w:t>
      </w:r>
    </w:p>
    <w:p w14:paraId="66BBA7CC" w14:textId="77777777" w:rsidR="00453023" w:rsidRPr="00BE52D5" w:rsidRDefault="007260E2">
      <w:pPr>
        <w:pStyle w:val="NoSpacing2"/>
        <w:jc w:val="both"/>
        <w:rPr>
          <w:rFonts w:cs="Courier New"/>
          <w:lang w:val="it-IT"/>
        </w:rPr>
      </w:pPr>
      <w:r w:rsidRPr="00BE52D5">
        <w:rPr>
          <w:rFonts w:cs="Courier New"/>
          <w:lang w:val="it-IT"/>
        </w:rPr>
        <w:t xml:space="preserve">   |--&lt;1&gt;- Dataset General Information record</w:t>
      </w:r>
    </w:p>
    <w:p w14:paraId="482121E3" w14:textId="77777777" w:rsidR="00453023" w:rsidRPr="00BE52D5" w:rsidRDefault="007260E2">
      <w:pPr>
        <w:pStyle w:val="NoSpacing2"/>
        <w:jc w:val="both"/>
        <w:rPr>
          <w:rFonts w:cs="Courier New"/>
          <w:lang w:val="it-IT"/>
        </w:rPr>
      </w:pPr>
      <w:r w:rsidRPr="00BE52D5">
        <w:rPr>
          <w:rFonts w:cs="Courier New"/>
          <w:lang w:val="it-IT"/>
        </w:rPr>
        <w:t xml:space="preserve">   |   |</w:t>
      </w:r>
    </w:p>
    <w:p w14:paraId="3A1DE711" w14:textId="77777777" w:rsidR="00453023" w:rsidRPr="00BE52D5" w:rsidRDefault="007260E2">
      <w:pPr>
        <w:pStyle w:val="NoSpacing2"/>
        <w:jc w:val="both"/>
        <w:rPr>
          <w:rFonts w:cs="Courier New"/>
          <w:lang w:val="it-IT"/>
        </w:rPr>
      </w:pPr>
      <w:r w:rsidRPr="00BE52D5">
        <w:rPr>
          <w:rFonts w:cs="Courier New"/>
          <w:lang w:val="it-IT"/>
        </w:rPr>
        <w:t xml:space="preserve">   |   |--&lt;1&gt;-DSID (13\\*1): </w:t>
      </w:r>
      <w:r w:rsidR="002E4DC4" w:rsidRPr="00BE52D5">
        <w:rPr>
          <w:rFonts w:cs="Courier New"/>
          <w:lang w:val="it-IT"/>
        </w:rPr>
        <w:t>spci</w:t>
      </w:r>
    </w:p>
    <w:p w14:paraId="28365CB5"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w:t>
      </w:r>
    </w:p>
    <w:p w14:paraId="488F43F3"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 xml:space="preserve">   </w:t>
      </w:r>
      <w:r w:rsidRPr="00BE52D5">
        <w:rPr>
          <w:rFonts w:cs="Courier New"/>
          <w:lang w:val="it-IT"/>
        </w:rPr>
        <w:tab/>
        <w:t>|--&lt;1&gt;-DSSI (13): Dataset Structure Information field</w:t>
      </w:r>
    </w:p>
    <w:p w14:paraId="3B2EA3F5"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w:t>
      </w:r>
    </w:p>
    <w:p w14:paraId="0754D050"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|--&lt;0..1&gt;-ATCS (*2): Attribute Codes field</w:t>
      </w:r>
    </w:p>
    <w:p w14:paraId="5BC84C87"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w:t>
      </w:r>
    </w:p>
    <w:p w14:paraId="2E2CAB1D"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|--&lt;0..1&gt;-ITCS (*2): Information Type Codes field</w:t>
      </w:r>
    </w:p>
    <w:p w14:paraId="02AD49BC" w14:textId="77777777" w:rsidR="00453023" w:rsidRPr="00D22CCD" w:rsidRDefault="007260E2">
      <w:pPr>
        <w:pStyle w:val="NoSpacing1"/>
        <w:rPr>
          <w:rFonts w:cs="Courier New"/>
        </w:rPr>
      </w:pPr>
      <w:r w:rsidRPr="00BE52D5">
        <w:rPr>
          <w:rFonts w:cs="Courier New"/>
          <w:lang w:val="it-IT"/>
        </w:rPr>
        <w:tab/>
        <w:t xml:space="preserve"> </w:t>
      </w:r>
      <w:r w:rsidRPr="00D22CCD">
        <w:rPr>
          <w:rFonts w:cs="Courier New"/>
        </w:rPr>
        <w:t xml:space="preserve">|      </w:t>
      </w:r>
      <w:r w:rsidRPr="00D22CCD">
        <w:rPr>
          <w:rFonts w:cs="Courier New"/>
        </w:rPr>
        <w:tab/>
        <w:t>|</w:t>
      </w:r>
    </w:p>
    <w:p w14:paraId="4CF26EBD"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|--&lt;0..1&gt;-FTCS (*2): Feature Type Codes field</w:t>
      </w:r>
    </w:p>
    <w:p w14:paraId="0B8F2068"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w:t>
      </w:r>
    </w:p>
    <w:p w14:paraId="0CDAF4CD" w14:textId="77777777" w:rsidR="00453023" w:rsidRPr="00BE52D5" w:rsidRDefault="007260E2">
      <w:pPr>
        <w:pStyle w:val="NoSpacing1"/>
        <w:rPr>
          <w:rFonts w:cs="Courier New"/>
          <w:lang w:val="fr-BE"/>
        </w:rPr>
      </w:pPr>
      <w:r w:rsidRPr="00D22CCD">
        <w:rPr>
          <w:rFonts w:cs="Courier New"/>
        </w:rPr>
        <w:tab/>
        <w:t xml:space="preserve"> </w:t>
      </w:r>
      <w:r w:rsidRPr="00BE52D5">
        <w:rPr>
          <w:rFonts w:cs="Courier New"/>
          <w:lang w:val="fr-BE"/>
        </w:rPr>
        <w:t>|</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|--&lt;0..1&gt;-IACS (*2): Information Association Codes field</w:t>
      </w:r>
    </w:p>
    <w:p w14:paraId="46EE06B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34851ED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|-&lt;0..1&gt;-FACS (*2): Feature Association Codes field</w:t>
      </w:r>
    </w:p>
    <w:p w14:paraId="71FD991D"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28E7DA68"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|-&lt;0..1&gt;-ARCS (*2): Association Role Codes field</w:t>
      </w:r>
    </w:p>
    <w:p w14:paraId="61B29EC5"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1C81E75A" w14:textId="77777777" w:rsidR="00453023" w:rsidRPr="00BE52D5" w:rsidRDefault="007260E2" w:rsidP="00610ED9">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 xml:space="preserve">   |</w:t>
      </w:r>
    </w:p>
    <w:p w14:paraId="3E951DDE"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w:t>
      </w:r>
    </w:p>
    <w:p w14:paraId="79A7B3FF"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|--&lt;1&gt;--Dataset Coordinate Reference System record</w:t>
      </w:r>
    </w:p>
    <w:p w14:paraId="31B1427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BE52D5">
        <w:rPr>
          <w:rFonts w:ascii="Courier New" w:eastAsia="Times New Roman" w:hAnsi="Courier New" w:cs="Courier New"/>
          <w:lang w:val="fr-BE" w:eastAsia="en-US"/>
        </w:rPr>
        <w:t xml:space="preserve">   </w:t>
      </w:r>
      <w:r w:rsidRPr="00D22CCD">
        <w:rPr>
          <w:rFonts w:ascii="Courier New" w:eastAsia="Times New Roman" w:hAnsi="Courier New" w:cs="Courier New"/>
          <w:lang w:eastAsia="en-US"/>
        </w:rPr>
        <w:t>|   |</w:t>
      </w:r>
    </w:p>
    <w:p w14:paraId="78506AD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|--&lt;1&gt;-CSID (3): </w:t>
      </w:r>
      <w:r w:rsidRPr="00D22CCD">
        <w:rPr>
          <w:rFonts w:ascii="Courier New" w:hAnsi="Courier New" w:cs="Courier New"/>
        </w:rPr>
        <w:t>Coordinate Reference System Record Identifier field</w:t>
      </w:r>
    </w:p>
    <w:p w14:paraId="401F5AC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DEA3F4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|--&lt;1..*&gt;-CRSH </w:t>
      </w:r>
      <w:r w:rsidRPr="00D22CCD">
        <w:rPr>
          <w:rFonts w:ascii="Courier New" w:eastAsia="Times New Roman" w:hAnsi="Courier New" w:cs="Courier New"/>
          <w:lang w:eastAsia="en-US"/>
        </w:rPr>
        <w:t xml:space="preserve">(7): </w:t>
      </w:r>
      <w:r w:rsidRPr="00D22CCD">
        <w:rPr>
          <w:rFonts w:ascii="Courier New" w:hAnsi="Courier New" w:cs="Courier New"/>
        </w:rPr>
        <w:t>Coordinate Reference System Header field</w:t>
      </w:r>
    </w:p>
    <w:p w14:paraId="6E89C54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3663249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|--&lt;0..1&gt;-CSAX </w:t>
      </w:r>
      <w:r w:rsidRPr="00D22CCD">
        <w:rPr>
          <w:rFonts w:ascii="Courier New" w:eastAsia="Times New Roman" w:hAnsi="Courier New" w:cs="Courier New"/>
          <w:lang w:eastAsia="en-US"/>
        </w:rPr>
        <w:t xml:space="preserve">(*2): </w:t>
      </w:r>
      <w:r w:rsidRPr="00D22CCD">
        <w:rPr>
          <w:rFonts w:ascii="Courier New" w:hAnsi="Courier New" w:cs="Courier New"/>
        </w:rPr>
        <w:t>Coordinate System Axes field</w:t>
      </w:r>
    </w:p>
    <w:p w14:paraId="14808EC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22F31A4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|--&lt;0..1&gt;-VDAT </w:t>
      </w:r>
      <w:r w:rsidRPr="00D22CCD">
        <w:rPr>
          <w:rFonts w:ascii="Courier New" w:eastAsia="Times New Roman" w:hAnsi="Courier New" w:cs="Courier New"/>
          <w:lang w:eastAsia="en-US"/>
        </w:rPr>
        <w:t xml:space="preserve">(4): </w:t>
      </w:r>
      <w:r w:rsidRPr="00D22CCD">
        <w:rPr>
          <w:rFonts w:ascii="Courier New" w:hAnsi="Courier New" w:cs="Courier New"/>
        </w:rPr>
        <w:t>Vertical Datum field</w:t>
      </w:r>
    </w:p>
    <w:p w14:paraId="6344CEEB"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2EA2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D9CEF40"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|--&lt;0..*&gt;--Information record</w:t>
      </w:r>
    </w:p>
    <w:p w14:paraId="58931602"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DC0279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xml:space="preserve">   |--&lt;1&gt;-IRID (5): Information Type Record Identifier field</w:t>
      </w:r>
    </w:p>
    <w:p w14:paraId="6FBA9B2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64DFDB5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|--&lt;0..*&gt;- ATTR (*5): Attribute field</w:t>
      </w:r>
    </w:p>
    <w:p w14:paraId="7AEEC2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r w:rsidRPr="00D22CCD">
        <w:rPr>
          <w:rFonts w:ascii="Courier New" w:hAnsi="Courier New" w:cs="Courier New"/>
        </w:rPr>
        <w:tab/>
      </w:r>
      <w:r w:rsidRPr="00D22CCD">
        <w:rPr>
          <w:rFonts w:ascii="Courier New" w:hAnsi="Courier New" w:cs="Courier New"/>
        </w:rPr>
        <w:tab/>
      </w:r>
      <w:r w:rsidRPr="00D22CCD">
        <w:rPr>
          <w:rFonts w:ascii="Courier New" w:hAnsi="Courier New" w:cs="Courier New"/>
        </w:rPr>
        <w:tab/>
      </w:r>
    </w:p>
    <w:p w14:paraId="34AD06B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|--&lt;0..*&gt;- INAS (5\\*5): Information Association field</w:t>
      </w:r>
    </w:p>
    <w:p w14:paraId="6CE7296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B2BC0C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lastRenderedPageBreak/>
        <w:t xml:space="preserve">   |</w:t>
      </w:r>
    </w:p>
    <w:p w14:paraId="588FC8B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|--&lt;0..*&gt;-- Point record</w:t>
      </w:r>
    </w:p>
    <w:p w14:paraId="1F15064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9DAE4E"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|--&lt;1&gt;-PRID (4): Point Record Identifier field</w:t>
      </w:r>
    </w:p>
    <w:p w14:paraId="30348CC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6B0968B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6303E83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7F0397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45D90F2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3280AB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*-&lt;1&gt;-C2IT (2): 2-D Integer Coordinate Tuple field</w:t>
      </w:r>
    </w:p>
    <w:p w14:paraId="2230C2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43B14A38"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*-&lt;1&gt;-C3IT (4): 3-D Integer Coordinate Tuple field</w:t>
      </w:r>
    </w:p>
    <w:p w14:paraId="0379125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6C0B4A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39DFFF0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Multi Point record </w:t>
      </w:r>
    </w:p>
    <w:p w14:paraId="61469F0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D4EDACD"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|--&lt;1&gt;-MRID (4): Multi Point Record Identifier field</w:t>
      </w:r>
    </w:p>
    <w:p w14:paraId="052CEAD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739805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63FD3B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DB034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61197FE0"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A4BA05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*-&lt;0..*&gt;-C2IL (*2): 2-D Integer Coordinate List field</w:t>
      </w:r>
    </w:p>
    <w:p w14:paraId="325346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FBEEA9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*-&lt;0..*&gt;-C3IL (1\\*3): 3-D Integer Coordinate List field</w:t>
      </w:r>
    </w:p>
    <w:p w14:paraId="1A3ACBBF"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CA721E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12CC414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Curve record </w:t>
      </w:r>
    </w:p>
    <w:p w14:paraId="40F140FF"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257485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|--&lt;1&gt;-CRID (4): Curve Record Identifier field</w:t>
      </w:r>
    </w:p>
    <w:p w14:paraId="697DD816"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1BD7B89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3DD10E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834DD61" w14:textId="77777777" w:rsidR="00453023" w:rsidRPr="00D22CCD" w:rsidRDefault="007260E2">
      <w:pPr>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|-&lt;1&gt;-PTAS (*3): Point Association field</w:t>
      </w:r>
    </w:p>
    <w:p w14:paraId="3F1D8D9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BCD619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|-&lt;1&gt;-SEGH (8): Segment Header field</w:t>
      </w:r>
    </w:p>
    <w:p w14:paraId="4125131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4659B5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|-&lt;1..*&gt;-C2IL (*2): 2-D Integer Coordinate List field</w:t>
      </w:r>
    </w:p>
    <w:p w14:paraId="7A992F9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3686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w:t>
      </w:r>
    </w:p>
    <w:p w14:paraId="208837D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Composite Curve record </w:t>
      </w:r>
    </w:p>
    <w:p w14:paraId="24D219F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B3A74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|--&lt;1&gt;-CCID (4): Composite Curve Record Identifier field</w:t>
      </w:r>
    </w:p>
    <w:p w14:paraId="7CA6F57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C238AC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|-&lt;0..*&gt;-INAS (5\\*5): Information Association field</w:t>
      </w:r>
    </w:p>
    <w:p w14:paraId="6A8EF4B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94DF755" w14:textId="354A85F5"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ins w:id="4400" w:author="Gert Morlion" w:date="2024-08-26T14:30:00Z">
        <w:r w:rsidR="00C730A5">
          <w:rPr>
            <w:rFonts w:ascii="Courier New" w:hAnsi="Courier New" w:cs="Courier New"/>
          </w:rPr>
          <w:t>1</w:t>
        </w:r>
      </w:ins>
      <w:del w:id="4401" w:author="Gert Morlion" w:date="2024-08-26T14:30:00Z">
        <w:r w:rsidRPr="00D22CCD" w:rsidDel="00C730A5">
          <w:rPr>
            <w:rFonts w:ascii="Courier New" w:hAnsi="Courier New" w:cs="Courier New"/>
          </w:rPr>
          <w:delText>0</w:delText>
        </w:r>
      </w:del>
      <w:r w:rsidRPr="00D22CCD">
        <w:rPr>
          <w:rFonts w:ascii="Courier New" w:hAnsi="Courier New" w:cs="Courier New"/>
        </w:rPr>
        <w:t>..*&gt;-CUCO (*3): Curve Component field</w:t>
      </w:r>
    </w:p>
    <w:p w14:paraId="0F1620D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5EF7A5D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5DA1DDA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Surface record </w:t>
      </w:r>
    </w:p>
    <w:p w14:paraId="25C04F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5DC989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|--&lt;1&gt;-SRID (4): Surface Record Identifier field</w:t>
      </w:r>
    </w:p>
    <w:p w14:paraId="17A6555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3251E8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|-&lt;0..*&gt;-INAS (5\\*5): Information Association field</w:t>
      </w:r>
    </w:p>
    <w:p w14:paraId="22103FA3"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46624F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|-&lt;1..*&gt;-RIAS (*5): Ring Association Field</w:t>
      </w:r>
    </w:p>
    <w:p w14:paraId="3DA4B58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2D5C74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E4BB01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Feature Type record </w:t>
      </w:r>
    </w:p>
    <w:p w14:paraId="08AF110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3F2D66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lastRenderedPageBreak/>
        <w:t xml:space="preserve">       |--&lt;1&gt;-FRID (5): Feature Type Record Identifier field </w:t>
      </w:r>
    </w:p>
    <w:p w14:paraId="4BBB791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r w:rsidRPr="00D22CCD">
        <w:rPr>
          <w:rFonts w:ascii="Courier New" w:hAnsi="Courier New" w:cs="Courier New"/>
        </w:rPr>
        <w:tab/>
      </w:r>
      <w:r w:rsidRPr="00D22CCD">
        <w:rPr>
          <w:rFonts w:ascii="Courier New" w:hAnsi="Courier New" w:cs="Courier New"/>
        </w:rPr>
        <w:tab/>
      </w:r>
    </w:p>
    <w:p w14:paraId="722203C8"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|-&lt;1&gt;-FOID (3): Feature Object Identifier field</w:t>
      </w:r>
    </w:p>
    <w:p w14:paraId="1DF7FCF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DB0DD4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|-&lt;0..*&gt;-ATTR (*5): Attribute field</w:t>
      </w:r>
    </w:p>
    <w:p w14:paraId="15251009"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9E4E1B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|-&lt;0..*&gt;-INAS (5\\*5): Information Association field</w:t>
      </w:r>
    </w:p>
    <w:p w14:paraId="6CB3148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2D272EA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|-&lt;0..*&gt;-SPAS (*6): Spatial Association field</w:t>
      </w:r>
    </w:p>
    <w:p w14:paraId="533470C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1DD7C5D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|-&lt;0..*&gt;-FASC (5\\*5): Feature Association field</w:t>
      </w:r>
    </w:p>
    <w:p w14:paraId="79CE3F8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7868A14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|-&lt;0..*&gt;-MASK (*4): Masked Spatial Type field</w:t>
      </w:r>
    </w:p>
    <w:p w14:paraId="6100A65E" w14:textId="77777777" w:rsidR="00453023" w:rsidRPr="00D22CCD" w:rsidRDefault="007260E2">
      <w:r w:rsidRPr="00D22CCD">
        <w:tab/>
      </w:r>
      <w:r w:rsidRPr="00D22CCD">
        <w:tab/>
      </w:r>
      <w:r w:rsidRPr="00D22CCD">
        <w:tab/>
      </w:r>
      <w:r w:rsidRPr="00D22CCD">
        <w:tab/>
      </w:r>
      <w:r w:rsidRPr="00D22CCD">
        <w:tab/>
      </w:r>
    </w:p>
    <w:p w14:paraId="70FB422E" w14:textId="77777777" w:rsidR="00453023" w:rsidRPr="00D22CCD" w:rsidRDefault="00453023">
      <w:pPr>
        <w:pStyle w:val="NoSpacing2"/>
        <w:jc w:val="both"/>
        <w:rPr>
          <w:rFonts w:ascii="Arial" w:hAnsi="Arial" w:cs="Arial"/>
        </w:rPr>
      </w:pPr>
    </w:p>
    <w:p w14:paraId="7226DD56" w14:textId="77777777" w:rsidR="00453023" w:rsidRPr="00D22CCD" w:rsidRDefault="00453023">
      <w:pPr>
        <w:pStyle w:val="NoSpacing2"/>
        <w:jc w:val="both"/>
        <w:rPr>
          <w:rFonts w:ascii="Arial" w:hAnsi="Arial" w:cs="Arial"/>
        </w:rPr>
      </w:pPr>
    </w:p>
    <w:p w14:paraId="58062B8B" w14:textId="77777777" w:rsidR="00453023" w:rsidRPr="0088388C" w:rsidRDefault="007260E2" w:rsidP="00C730A5">
      <w:pPr>
        <w:pStyle w:val="Listenfortsetzung2"/>
        <w:rPr>
          <w:b/>
          <w:bCs/>
          <w:sz w:val="22"/>
          <w:szCs w:val="22"/>
        </w:rPr>
      </w:pPr>
      <w:r w:rsidRPr="0088388C">
        <w:rPr>
          <w:b/>
          <w:bCs/>
          <w:sz w:val="22"/>
          <w:szCs w:val="22"/>
        </w:rPr>
        <w:t>Field Content</w:t>
      </w:r>
      <w:r w:rsidRPr="0088388C">
        <w:rPr>
          <w:b/>
          <w:bCs/>
          <w:sz w:val="22"/>
          <w:szCs w:val="22"/>
        </w:rPr>
        <w:tab/>
      </w:r>
    </w:p>
    <w:p w14:paraId="7FC164B6" w14:textId="77777777" w:rsidR="00453023" w:rsidRPr="00681822" w:rsidRDefault="007260E2" w:rsidP="0093320B">
      <w:pPr>
        <w:pStyle w:val="Listenfortsetzung3"/>
        <w:rPr>
          <w:b/>
          <w:bCs/>
        </w:rPr>
      </w:pPr>
      <w:bookmarkStart w:id="4402" w:name="_Toc207617025"/>
      <w:bookmarkStart w:id="4403" w:name="_Toc487203197"/>
      <w:r w:rsidRPr="00681822">
        <w:rPr>
          <w:b/>
          <w:bCs/>
        </w:rPr>
        <w:t xml:space="preserve">Dataset Identification field </w:t>
      </w:r>
      <w:bookmarkEnd w:id="4402"/>
      <w:r w:rsidRPr="00681822">
        <w:rPr>
          <w:b/>
          <w:bCs/>
        </w:rPr>
        <w:t>- DSID</w:t>
      </w:r>
      <w:bookmarkEnd w:id="4403"/>
    </w:p>
    <w:tbl>
      <w:tblPr>
        <w:tblW w:w="9897" w:type="dxa"/>
        <w:tblInd w:w="-26" w:type="dxa"/>
        <w:tblLayout w:type="fixed"/>
        <w:tblCellMar>
          <w:left w:w="57" w:type="dxa"/>
          <w:right w:w="57" w:type="dxa"/>
        </w:tblCellMar>
        <w:tblLook w:val="0000" w:firstRow="0" w:lastRow="0" w:firstColumn="0" w:lastColumn="0" w:noHBand="0" w:noVBand="0"/>
      </w:tblPr>
      <w:tblGrid>
        <w:gridCol w:w="2428"/>
        <w:gridCol w:w="850"/>
        <w:gridCol w:w="1985"/>
        <w:gridCol w:w="850"/>
        <w:gridCol w:w="3784"/>
      </w:tblGrid>
      <w:tr w:rsidR="00453023" w:rsidRPr="00D22CCD" w14:paraId="78C35492"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9418591"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1ADD170"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24486D49"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9955AD2" w14:textId="77777777" w:rsidR="00453023" w:rsidRPr="00D22CCD" w:rsidRDefault="007260E2">
            <w:pPr>
              <w:pStyle w:val="Small"/>
              <w:jc w:val="both"/>
              <w:rPr>
                <w:b/>
              </w:rPr>
            </w:pPr>
            <w:r w:rsidRPr="00D22CCD">
              <w:rPr>
                <w:b/>
              </w:rPr>
              <w:t>Format</w:t>
            </w:r>
          </w:p>
        </w:tc>
        <w:tc>
          <w:tcPr>
            <w:tcW w:w="3784"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1C9E0D6" w14:textId="77777777" w:rsidR="00453023" w:rsidRPr="00D22CCD" w:rsidRDefault="007260E2">
            <w:pPr>
              <w:pStyle w:val="Small"/>
              <w:jc w:val="both"/>
              <w:rPr>
                <w:b/>
              </w:rPr>
            </w:pPr>
            <w:r w:rsidRPr="00D22CCD">
              <w:rPr>
                <w:b/>
              </w:rPr>
              <w:t>Comment</w:t>
            </w:r>
          </w:p>
        </w:tc>
      </w:tr>
      <w:tr w:rsidR="00453023" w:rsidRPr="00D22CCD" w14:paraId="66FF8B5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8905547"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542488E4"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18A475A9"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8429E45"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2EBEC104" w14:textId="1E3D36A4" w:rsidR="00453023" w:rsidRPr="00D22CCD" w:rsidRDefault="007260E2">
            <w:pPr>
              <w:pStyle w:val="Small"/>
              <w:jc w:val="both"/>
            </w:pPr>
            <w:r w:rsidRPr="00D22CCD">
              <w:t xml:space="preserve">{10} </w:t>
            </w:r>
            <w:del w:id="4404" w:author="Gert Morlion" w:date="2024-08-26T14:34:00Z">
              <w:r w:rsidRPr="00D22CCD" w:rsidDel="007C15EB">
                <w:delText>-</w:delText>
              </w:r>
            </w:del>
            <w:ins w:id="4405" w:author="Gert Morlion" w:date="2024-08-26T14:34:00Z">
              <w:r w:rsidR="007C15EB">
                <w:t>–</w:t>
              </w:r>
            </w:ins>
            <w:r w:rsidRPr="00D22CCD">
              <w:t xml:space="preserve"> Data</w:t>
            </w:r>
            <w:ins w:id="4406" w:author="Gert Morlion" w:date="2024-08-26T14:34:00Z">
              <w:r w:rsidR="007C15EB">
                <w:t xml:space="preserve"> S</w:t>
              </w:r>
            </w:ins>
            <w:del w:id="4407" w:author="Gert Morlion" w:date="2024-08-26T14:34:00Z">
              <w:r w:rsidRPr="00D22CCD" w:rsidDel="007C15EB">
                <w:delText>s</w:delText>
              </w:r>
            </w:del>
            <w:r w:rsidRPr="00D22CCD">
              <w:t>et Identification</w:t>
            </w:r>
          </w:p>
        </w:tc>
      </w:tr>
      <w:tr w:rsidR="00453023" w:rsidRPr="00D22CCD" w14:paraId="62EED594"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7491A773" w14:textId="77777777" w:rsidR="00453023" w:rsidRPr="00D22CCD" w:rsidRDefault="007260E2">
            <w:pPr>
              <w:pStyle w:val="Small"/>
              <w:jc w:val="both"/>
            </w:pPr>
            <w:r w:rsidRPr="00D22CCD">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12D1E9FB"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1A09F7C3"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0B72A273" w14:textId="77777777" w:rsidR="00453023" w:rsidRPr="00D22CCD" w:rsidRDefault="007260E2">
            <w:pPr>
              <w:pStyle w:val="Small"/>
              <w:jc w:val="both"/>
            </w:pPr>
            <w:r w:rsidRPr="00D22CCD">
              <w:t>b14</w:t>
            </w:r>
          </w:p>
        </w:tc>
        <w:tc>
          <w:tcPr>
            <w:tcW w:w="3784" w:type="dxa"/>
            <w:tcBorders>
              <w:top w:val="single" w:sz="7" w:space="0" w:color="000000"/>
              <w:left w:val="single" w:sz="7" w:space="0" w:color="000000"/>
              <w:bottom w:val="single" w:sz="7" w:space="0" w:color="000000"/>
              <w:right w:val="single" w:sz="7" w:space="0" w:color="000000"/>
            </w:tcBorders>
          </w:tcPr>
          <w:p w14:paraId="47CEC881" w14:textId="77777777" w:rsidR="00453023" w:rsidRPr="00D22CCD" w:rsidRDefault="007260E2">
            <w:pPr>
              <w:pStyle w:val="Small"/>
              <w:jc w:val="both"/>
            </w:pPr>
            <w:r w:rsidRPr="00D22CCD">
              <w:t>Only one record</w:t>
            </w:r>
          </w:p>
        </w:tc>
      </w:tr>
      <w:tr w:rsidR="00453023" w:rsidRPr="00D22CCD" w14:paraId="2F7D9DEA"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846B00"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609CFD8"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1775A3A"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2ACD24DC"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B0BD1D5" w14:textId="77777777" w:rsidR="00453023" w:rsidRPr="00D22CCD" w:rsidRDefault="007260E2">
            <w:pPr>
              <w:pStyle w:val="Small"/>
              <w:jc w:val="both"/>
            </w:pPr>
            <w:r w:rsidRPr="00D22CCD">
              <w:t>Encoding specification that defines the encoding</w:t>
            </w:r>
          </w:p>
        </w:tc>
      </w:tr>
      <w:tr w:rsidR="00453023" w:rsidRPr="00D22CCD" w14:paraId="441FAF00" w14:textId="77777777" w:rsidTr="00E27500">
        <w:trPr>
          <w:trHeight w:val="70"/>
        </w:trPr>
        <w:tc>
          <w:tcPr>
            <w:tcW w:w="2428" w:type="dxa"/>
            <w:tcBorders>
              <w:top w:val="single" w:sz="7" w:space="0" w:color="000000"/>
              <w:left w:val="single" w:sz="7" w:space="0" w:color="000000"/>
              <w:bottom w:val="single" w:sz="7" w:space="0" w:color="000000"/>
              <w:right w:val="single" w:sz="7" w:space="0" w:color="000000"/>
            </w:tcBorders>
          </w:tcPr>
          <w:p w14:paraId="011FE311"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F56BA79"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7D3C8FBE"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176364E3"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5B220B7D" w14:textId="77777777" w:rsidR="00453023" w:rsidRPr="00D22CCD" w:rsidRDefault="007260E2">
            <w:pPr>
              <w:pStyle w:val="Small"/>
              <w:jc w:val="both"/>
            </w:pPr>
            <w:r w:rsidRPr="00D22CCD">
              <w:t>Edition of the encoding specification</w:t>
            </w:r>
          </w:p>
        </w:tc>
      </w:tr>
      <w:tr w:rsidR="00453023" w:rsidRPr="00D22CCD" w14:paraId="248C79A4" w14:textId="77777777" w:rsidTr="00E27500">
        <w:trPr>
          <w:trHeight w:val="393"/>
        </w:trPr>
        <w:tc>
          <w:tcPr>
            <w:tcW w:w="2428" w:type="dxa"/>
            <w:tcBorders>
              <w:top w:val="single" w:sz="7" w:space="0" w:color="000000"/>
              <w:left w:val="single" w:sz="7" w:space="0" w:color="000000"/>
              <w:bottom w:val="single" w:sz="7" w:space="0" w:color="000000"/>
              <w:right w:val="single" w:sz="7" w:space="0" w:color="000000"/>
            </w:tcBorders>
          </w:tcPr>
          <w:p w14:paraId="0E895EC1"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4704DE17"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20C8F93D" w14:textId="77777777" w:rsidR="00453023" w:rsidRPr="00D22CCD" w:rsidRDefault="007260E2">
            <w:pPr>
              <w:pStyle w:val="Small"/>
              <w:jc w:val="both"/>
            </w:pPr>
            <w:r w:rsidRPr="00D22CCD">
              <w:t>“INT.IHO.S-401.1.0”</w:t>
            </w:r>
          </w:p>
        </w:tc>
        <w:tc>
          <w:tcPr>
            <w:tcW w:w="850" w:type="dxa"/>
            <w:tcBorders>
              <w:top w:val="single" w:sz="7" w:space="0" w:color="000000"/>
              <w:left w:val="single" w:sz="7" w:space="0" w:color="000000"/>
              <w:bottom w:val="single" w:sz="7" w:space="0" w:color="000000"/>
              <w:right w:val="single" w:sz="7" w:space="0" w:color="000000"/>
            </w:tcBorders>
          </w:tcPr>
          <w:p w14:paraId="590E6DAE"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99281DB" w14:textId="77777777" w:rsidR="00453023" w:rsidRPr="00D22CCD" w:rsidRDefault="007260E2">
            <w:pPr>
              <w:pStyle w:val="Small"/>
              <w:jc w:val="both"/>
            </w:pPr>
            <w:r w:rsidRPr="00D22CCD">
              <w:t>Unique identifier for the data product as specified in the product specification</w:t>
            </w:r>
          </w:p>
        </w:tc>
      </w:tr>
      <w:tr w:rsidR="00453023" w:rsidRPr="00D22CCD" w14:paraId="5A6572C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3C233C34"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2EC97680"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01D3DDA7"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37EAF848"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4C43A6DE" w14:textId="0C27D58F" w:rsidR="00453023" w:rsidRPr="00D22CCD" w:rsidRDefault="007260E2">
            <w:pPr>
              <w:pStyle w:val="Small"/>
              <w:jc w:val="both"/>
            </w:pPr>
            <w:r w:rsidRPr="00D22CCD">
              <w:t xml:space="preserve">Edition of the </w:t>
            </w:r>
            <w:ins w:id="4408" w:author="Gert Morlion" w:date="2024-08-26T14:34:00Z">
              <w:r w:rsidR="007C15EB">
                <w:t>P</w:t>
              </w:r>
            </w:ins>
            <w:del w:id="4409" w:author="Gert Morlion" w:date="2024-08-26T14:34:00Z">
              <w:r w:rsidRPr="00D22CCD" w:rsidDel="007C15EB">
                <w:delText>p</w:delText>
              </w:r>
            </w:del>
            <w:r w:rsidRPr="00D22CCD">
              <w:t xml:space="preserve">roduct </w:t>
            </w:r>
            <w:ins w:id="4410" w:author="Gert Morlion" w:date="2024-08-26T14:34:00Z">
              <w:r w:rsidR="007C15EB">
                <w:t>S</w:t>
              </w:r>
            </w:ins>
            <w:del w:id="4411" w:author="Gert Morlion" w:date="2024-08-26T14:34:00Z">
              <w:r w:rsidRPr="00D22CCD" w:rsidDel="007C15EB">
                <w:delText>s</w:delText>
              </w:r>
            </w:del>
            <w:r w:rsidRPr="00D22CCD">
              <w:t>pecification</w:t>
            </w:r>
          </w:p>
        </w:tc>
      </w:tr>
      <w:tr w:rsidR="00453023" w:rsidRPr="00D22CCD" w14:paraId="2BB586C6"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0F13E39"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41ECC2D6"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32FB5314"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6EAEE235"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4628F115" w14:textId="77777777" w:rsidR="00453023" w:rsidRPr="00D22CCD" w:rsidRDefault="007260E2">
            <w:pPr>
              <w:pStyle w:val="Small"/>
              <w:jc w:val="both"/>
            </w:pPr>
            <w:r w:rsidRPr="00D22CCD">
              <w:t>“1” – EN Profile</w:t>
            </w:r>
          </w:p>
        </w:tc>
      </w:tr>
      <w:tr w:rsidR="00453023" w:rsidRPr="00D22CCD" w14:paraId="062A848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6E003318"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18B4FF68"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72B6EA9B"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E53347E"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0911AD1A" w14:textId="77777777" w:rsidR="00453023" w:rsidRPr="00D22CCD" w:rsidRDefault="007260E2">
            <w:pPr>
              <w:pStyle w:val="Small"/>
              <w:jc w:val="both"/>
            </w:pPr>
            <w:r w:rsidRPr="00D22CCD">
              <w:t>The file name including the extension but excluding any path information</w:t>
            </w:r>
          </w:p>
        </w:tc>
      </w:tr>
      <w:tr w:rsidR="00453023" w:rsidRPr="00D22CCD" w14:paraId="3E3E0EC0"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282A1C56"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28DD00D"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4573877F"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7C21E7E1"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3BC98D49" w14:textId="77777777" w:rsidR="00453023" w:rsidRPr="00D22CCD" w:rsidRDefault="007260E2">
            <w:pPr>
              <w:pStyle w:val="Small"/>
              <w:jc w:val="both"/>
            </w:pPr>
            <w:r w:rsidRPr="00D22CCD">
              <w:t>The title of the dataset</w:t>
            </w:r>
          </w:p>
        </w:tc>
      </w:tr>
      <w:tr w:rsidR="00453023" w:rsidRPr="00D22CCD" w14:paraId="19FF5BA3" w14:textId="77777777" w:rsidTr="00E27500">
        <w:trPr>
          <w:trHeight w:val="408"/>
        </w:trPr>
        <w:tc>
          <w:tcPr>
            <w:tcW w:w="2428" w:type="dxa"/>
            <w:tcBorders>
              <w:top w:val="single" w:sz="7" w:space="0" w:color="000000"/>
              <w:left w:val="single" w:sz="7" w:space="0" w:color="000000"/>
              <w:bottom w:val="single" w:sz="7" w:space="0" w:color="000000"/>
              <w:right w:val="single" w:sz="7" w:space="0" w:color="000000"/>
            </w:tcBorders>
          </w:tcPr>
          <w:p w14:paraId="6DC89E6F"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472FB7D"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0A26CB4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0D51D0C5" w14:textId="77777777" w:rsidR="00453023" w:rsidRPr="00D22CCD" w:rsidRDefault="007260E2">
            <w:pPr>
              <w:pStyle w:val="Small"/>
              <w:jc w:val="both"/>
            </w:pPr>
            <w:r w:rsidRPr="00D22CCD">
              <w:t>A(8)</w:t>
            </w:r>
          </w:p>
        </w:tc>
        <w:tc>
          <w:tcPr>
            <w:tcW w:w="3784" w:type="dxa"/>
            <w:tcBorders>
              <w:top w:val="single" w:sz="7" w:space="0" w:color="000000"/>
              <w:left w:val="single" w:sz="7" w:space="0" w:color="000000"/>
              <w:bottom w:val="single" w:sz="7" w:space="0" w:color="000000"/>
              <w:right w:val="single" w:sz="7" w:space="0" w:color="000000"/>
            </w:tcBorders>
          </w:tcPr>
          <w:p w14:paraId="16C2C4D9" w14:textId="77777777" w:rsidR="00453023" w:rsidRPr="00D22CCD" w:rsidRDefault="007260E2">
            <w:pPr>
              <w:pStyle w:val="Small"/>
              <w:jc w:val="both"/>
            </w:pPr>
            <w:r w:rsidRPr="00D22CCD">
              <w:t>The reference date of the dataset</w:t>
            </w:r>
          </w:p>
          <w:p w14:paraId="490683E9" w14:textId="77777777" w:rsidR="00453023" w:rsidRPr="00D22CCD" w:rsidRDefault="007260E2">
            <w:pPr>
              <w:pStyle w:val="Small"/>
              <w:jc w:val="both"/>
            </w:pPr>
            <w:r w:rsidRPr="00D22CCD">
              <w:t>Format: YYYYMMDD according to ISO 8601</w:t>
            </w:r>
          </w:p>
        </w:tc>
      </w:tr>
      <w:tr w:rsidR="00453023" w:rsidRPr="00D22CCD" w14:paraId="00F987F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46B3575"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4FEEC104"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156F8581"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261718A"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F4DA682" w14:textId="77777777" w:rsidR="00453023" w:rsidRPr="00D22CCD" w:rsidRDefault="007260E2">
            <w:pPr>
              <w:pStyle w:val="Small"/>
              <w:jc w:val="both"/>
            </w:pPr>
            <w:r w:rsidRPr="00D22CCD">
              <w:t>The (primary) language used in this dataset</w:t>
            </w:r>
          </w:p>
        </w:tc>
      </w:tr>
      <w:tr w:rsidR="00453023" w:rsidRPr="00D22CCD" w14:paraId="3EACE62F"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E103A9"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765665CD"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6B8C5524"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01AB4709"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22D0C89D" w14:textId="77777777" w:rsidR="00453023" w:rsidRPr="00D22CCD" w:rsidRDefault="007260E2">
            <w:pPr>
              <w:pStyle w:val="Small"/>
              <w:jc w:val="both"/>
            </w:pPr>
            <w:r w:rsidRPr="00D22CCD">
              <w:t>The abstract of the dataset</w:t>
            </w:r>
          </w:p>
        </w:tc>
      </w:tr>
      <w:tr w:rsidR="00453023" w:rsidRPr="00D22CCD" w14:paraId="36699B09"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0A077DEE"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5C76D9AB"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56895687"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DC957FA"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6040F0FA" w14:textId="714B056D" w:rsidR="00453023" w:rsidRPr="00D22CCD" w:rsidRDefault="007260E2" w:rsidP="00AC4E72">
            <w:pPr>
              <w:pStyle w:val="Small"/>
              <w:jc w:val="both"/>
            </w:pPr>
            <w:r w:rsidRPr="00D22CCD">
              <w:t xml:space="preserve">See clause </w:t>
            </w:r>
            <w:del w:id="4412" w:author="Bernd Birklhuber" w:date="2025-03-07T14:14:00Z">
              <w:r w:rsidRPr="00D22CCD" w:rsidDel="00AC4E72">
                <w:delText>??</w:delText>
              </w:r>
            </w:del>
            <w:ins w:id="4413" w:author="Bernd Birklhuber" w:date="2025-03-07T14:14:00Z">
              <w:r w:rsidR="00AC4E72">
                <w:t>11.3.3</w:t>
              </w:r>
            </w:ins>
          </w:p>
        </w:tc>
      </w:tr>
      <w:tr w:rsidR="00453023" w:rsidRPr="00D22CCD" w14:paraId="74FF1F1E"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C6D778C"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E8FF014"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52FA0E46"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5E02798E"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1FFE2C88" w14:textId="77777777" w:rsidR="00453023" w:rsidRPr="00D22CCD" w:rsidRDefault="007260E2">
            <w:pPr>
              <w:pStyle w:val="Small"/>
              <w:jc w:val="both"/>
            </w:pPr>
            <w:r w:rsidRPr="00D22CCD">
              <w:t>A set of topic categories</w:t>
            </w:r>
          </w:p>
        </w:tc>
      </w:tr>
    </w:tbl>
    <w:p w14:paraId="7A59A733" w14:textId="77777777" w:rsidR="00453023" w:rsidRPr="00D22CCD" w:rsidRDefault="00453023"/>
    <w:p w14:paraId="5C703F8B" w14:textId="77777777" w:rsidR="00453023" w:rsidRPr="004808C7" w:rsidRDefault="007260E2" w:rsidP="00681822">
      <w:pPr>
        <w:pStyle w:val="Listenfortsetzung3"/>
        <w:rPr>
          <w:b/>
          <w:bCs/>
        </w:rPr>
      </w:pPr>
      <w:bookmarkStart w:id="4414" w:name="_Toc207617026"/>
      <w:bookmarkStart w:id="4415" w:name="_Toc487203198"/>
      <w:r w:rsidRPr="004808C7">
        <w:rPr>
          <w:b/>
          <w:bCs/>
        </w:rPr>
        <w:t>Dataset Structure Information field</w:t>
      </w:r>
      <w:bookmarkEnd w:id="4414"/>
      <w:r w:rsidRPr="004808C7">
        <w:rPr>
          <w:b/>
          <w:bCs/>
        </w:rPr>
        <w:t xml:space="preserve"> - DSSI</w:t>
      </w:r>
      <w:bookmarkEnd w:id="4415"/>
    </w:p>
    <w:tbl>
      <w:tblPr>
        <w:tblW w:w="9897" w:type="dxa"/>
        <w:tblInd w:w="-26" w:type="dxa"/>
        <w:tblLayout w:type="fixed"/>
        <w:tblCellMar>
          <w:left w:w="57" w:type="dxa"/>
          <w:right w:w="57" w:type="dxa"/>
        </w:tblCellMar>
        <w:tblLook w:val="0000" w:firstRow="0" w:lastRow="0" w:firstColumn="0" w:lastColumn="0" w:noHBand="0" w:noVBand="0"/>
      </w:tblPr>
      <w:tblGrid>
        <w:gridCol w:w="3235"/>
        <w:gridCol w:w="1134"/>
        <w:gridCol w:w="850"/>
        <w:gridCol w:w="851"/>
        <w:gridCol w:w="3827"/>
      </w:tblGrid>
      <w:tr w:rsidR="00453023" w:rsidRPr="00D22CCD" w14:paraId="40E44CF1" w14:textId="77777777" w:rsidTr="000703F4">
        <w:trPr>
          <w:trHeight w:val="210"/>
        </w:trPr>
        <w:tc>
          <w:tcPr>
            <w:tcW w:w="3235"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942A69D" w14:textId="77777777" w:rsidR="00453023" w:rsidRPr="00D22CCD" w:rsidRDefault="007260E2" w:rsidP="00610ED9">
            <w:pPr>
              <w:pStyle w:val="KeinLeerraum"/>
              <w:rPr>
                <w:rFonts w:cs="Arial"/>
                <w:b/>
                <w:sz w:val="16"/>
                <w:szCs w:val="16"/>
              </w:rPr>
            </w:pPr>
            <w:r w:rsidRPr="00D22CCD">
              <w:rPr>
                <w:rFonts w:cs="Arial"/>
                <w:b/>
                <w:sz w:val="16"/>
                <w:szCs w:val="16"/>
              </w:rPr>
              <w:t>Subfield name</w:t>
            </w:r>
          </w:p>
        </w:tc>
        <w:tc>
          <w:tcPr>
            <w:tcW w:w="113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CFEBD2F" w14:textId="77777777" w:rsidR="00453023" w:rsidRPr="00D22CCD" w:rsidRDefault="007260E2" w:rsidP="00610ED9">
            <w:pPr>
              <w:pStyle w:val="KeinLeerraum"/>
              <w:rPr>
                <w:rFonts w:cs="Arial"/>
                <w:b/>
                <w:sz w:val="16"/>
                <w:szCs w:val="16"/>
              </w:rPr>
            </w:pPr>
            <w:r w:rsidRPr="00D22CCD">
              <w:rPr>
                <w:rFonts w:cs="Arial"/>
                <w:b/>
                <w:sz w:val="16"/>
                <w:szCs w:val="16"/>
              </w:rPr>
              <w:t>Label</w:t>
            </w:r>
          </w:p>
        </w:tc>
        <w:tc>
          <w:tcPr>
            <w:tcW w:w="850" w:type="dxa"/>
            <w:tcBorders>
              <w:top w:val="double" w:sz="7" w:space="0" w:color="000000"/>
              <w:left w:val="single" w:sz="7" w:space="0" w:color="000000"/>
              <w:bottom w:val="double" w:sz="7" w:space="0" w:color="000000"/>
              <w:right w:val="single" w:sz="7" w:space="0" w:color="000000"/>
            </w:tcBorders>
            <w:shd w:val="clear" w:color="auto" w:fill="D9D9D9"/>
          </w:tcPr>
          <w:p w14:paraId="03ACA05A" w14:textId="77777777" w:rsidR="00453023" w:rsidRPr="00D22CCD" w:rsidRDefault="007260E2" w:rsidP="00610ED9">
            <w:pPr>
              <w:pStyle w:val="KeinLeerraum"/>
              <w:rPr>
                <w:rFonts w:cs="Arial"/>
                <w:b/>
                <w:sz w:val="16"/>
                <w:szCs w:val="16"/>
              </w:rPr>
            </w:pPr>
            <w:r w:rsidRPr="00D22CCD">
              <w:rPr>
                <w:rFonts w:cs="Arial"/>
                <w:b/>
                <w:sz w:val="16"/>
                <w:szCs w:val="16"/>
              </w:rPr>
              <w:t>Value</w:t>
            </w:r>
          </w:p>
        </w:tc>
        <w:tc>
          <w:tcPr>
            <w:tcW w:w="851"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0903BF2" w14:textId="77777777" w:rsidR="00453023" w:rsidRPr="00D22CCD" w:rsidRDefault="007260E2" w:rsidP="00610ED9">
            <w:pPr>
              <w:pStyle w:val="KeinLeerraum"/>
              <w:rPr>
                <w:rFonts w:cs="Arial"/>
                <w:b/>
                <w:sz w:val="16"/>
                <w:szCs w:val="16"/>
              </w:rPr>
            </w:pPr>
            <w:r w:rsidRPr="00D22CCD">
              <w:rPr>
                <w:rFonts w:cs="Arial"/>
                <w:b/>
                <w:sz w:val="16"/>
                <w:szCs w:val="16"/>
              </w:rPr>
              <w:t>Format</w:t>
            </w:r>
          </w:p>
        </w:tc>
        <w:tc>
          <w:tcPr>
            <w:tcW w:w="3827"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08585C94" w14:textId="77777777" w:rsidR="00453023" w:rsidRPr="00D22CCD" w:rsidRDefault="007260E2" w:rsidP="00610ED9">
            <w:pPr>
              <w:pStyle w:val="KeinLeerraum"/>
              <w:rPr>
                <w:rFonts w:cs="Arial"/>
                <w:b/>
                <w:sz w:val="16"/>
                <w:szCs w:val="16"/>
              </w:rPr>
            </w:pPr>
            <w:r w:rsidRPr="00D22CCD">
              <w:rPr>
                <w:rFonts w:cs="Arial"/>
                <w:b/>
                <w:sz w:val="16"/>
                <w:szCs w:val="16"/>
              </w:rPr>
              <w:t>Comment</w:t>
            </w:r>
          </w:p>
        </w:tc>
      </w:tr>
      <w:tr w:rsidR="00453023" w:rsidRPr="00D22CCD" w14:paraId="1DC6D2A1" w14:textId="77777777" w:rsidTr="00610ED9">
        <w:trPr>
          <w:trHeight w:val="234"/>
        </w:trPr>
        <w:tc>
          <w:tcPr>
            <w:tcW w:w="3235" w:type="dxa"/>
            <w:tcBorders>
              <w:top w:val="single" w:sz="7" w:space="0" w:color="000000"/>
              <w:left w:val="single" w:sz="7" w:space="0" w:color="000000"/>
              <w:bottom w:val="single" w:sz="7" w:space="0" w:color="000000"/>
              <w:right w:val="single" w:sz="7" w:space="0" w:color="000000"/>
            </w:tcBorders>
          </w:tcPr>
          <w:p w14:paraId="116895B7" w14:textId="77777777" w:rsidR="00453023" w:rsidRPr="00D22CCD" w:rsidRDefault="007260E2" w:rsidP="00610ED9">
            <w:pPr>
              <w:pStyle w:val="Small"/>
            </w:pPr>
            <w:r w:rsidRPr="00D22CCD">
              <w:t>Dataset Coordinate Origin X</w:t>
            </w:r>
          </w:p>
        </w:tc>
        <w:tc>
          <w:tcPr>
            <w:tcW w:w="1134" w:type="dxa"/>
            <w:tcBorders>
              <w:top w:val="single" w:sz="7" w:space="0" w:color="000000"/>
              <w:left w:val="single" w:sz="7" w:space="0" w:color="000000"/>
              <w:bottom w:val="single" w:sz="7" w:space="0" w:color="000000"/>
              <w:right w:val="single" w:sz="7" w:space="0" w:color="000000"/>
            </w:tcBorders>
          </w:tcPr>
          <w:p w14:paraId="744450FD" w14:textId="77777777" w:rsidR="00453023" w:rsidRPr="00D22CCD" w:rsidRDefault="007260E2" w:rsidP="00610ED9">
            <w:pPr>
              <w:pStyle w:val="Small"/>
            </w:pPr>
            <w:r w:rsidRPr="00D22CCD">
              <w:t>DCOX</w:t>
            </w:r>
          </w:p>
        </w:tc>
        <w:tc>
          <w:tcPr>
            <w:tcW w:w="850" w:type="dxa"/>
            <w:tcBorders>
              <w:top w:val="single" w:sz="7" w:space="0" w:color="000000"/>
              <w:left w:val="single" w:sz="7" w:space="0" w:color="000000"/>
              <w:bottom w:val="single" w:sz="7" w:space="0" w:color="000000"/>
              <w:right w:val="single" w:sz="7" w:space="0" w:color="000000"/>
            </w:tcBorders>
          </w:tcPr>
          <w:p w14:paraId="7BE3ECF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7207F2D6"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5FBF3DA" w14:textId="77777777" w:rsidR="00453023" w:rsidRPr="00D22CCD" w:rsidRDefault="007260E2" w:rsidP="00610ED9">
            <w:pPr>
              <w:pStyle w:val="Small"/>
            </w:pPr>
            <w:r w:rsidRPr="00D22CCD">
              <w:t>Shift used to adjust x-coordinate before encoding</w:t>
            </w:r>
          </w:p>
        </w:tc>
      </w:tr>
      <w:tr w:rsidR="00453023" w:rsidRPr="00D22CCD" w14:paraId="191FA2EC"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6F8B3B8F" w14:textId="77777777" w:rsidR="00453023" w:rsidRPr="00D22CCD" w:rsidRDefault="007260E2" w:rsidP="00610ED9">
            <w:pPr>
              <w:pStyle w:val="Small"/>
            </w:pPr>
            <w:r w:rsidRPr="00D22CCD">
              <w:t>Dataset Coordinate Origin Y</w:t>
            </w:r>
          </w:p>
        </w:tc>
        <w:tc>
          <w:tcPr>
            <w:tcW w:w="1134" w:type="dxa"/>
            <w:tcBorders>
              <w:top w:val="single" w:sz="7" w:space="0" w:color="000000"/>
              <w:left w:val="single" w:sz="7" w:space="0" w:color="000000"/>
              <w:bottom w:val="single" w:sz="7" w:space="0" w:color="000000"/>
              <w:right w:val="single" w:sz="7" w:space="0" w:color="000000"/>
            </w:tcBorders>
          </w:tcPr>
          <w:p w14:paraId="4B78CB51" w14:textId="77777777" w:rsidR="00453023" w:rsidRPr="00D22CCD" w:rsidRDefault="007260E2" w:rsidP="00610ED9">
            <w:pPr>
              <w:pStyle w:val="Small"/>
            </w:pPr>
            <w:r w:rsidRPr="00D22CCD">
              <w:t>DCOY</w:t>
            </w:r>
          </w:p>
        </w:tc>
        <w:tc>
          <w:tcPr>
            <w:tcW w:w="850" w:type="dxa"/>
            <w:tcBorders>
              <w:top w:val="single" w:sz="7" w:space="0" w:color="000000"/>
              <w:left w:val="single" w:sz="7" w:space="0" w:color="000000"/>
              <w:bottom w:val="single" w:sz="7" w:space="0" w:color="000000"/>
              <w:right w:val="single" w:sz="7" w:space="0" w:color="000000"/>
            </w:tcBorders>
          </w:tcPr>
          <w:p w14:paraId="741CD1B1"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0A56964"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4C8DEFF" w14:textId="77777777" w:rsidR="00453023" w:rsidRPr="00D22CCD" w:rsidRDefault="007260E2" w:rsidP="00610ED9">
            <w:pPr>
              <w:pStyle w:val="Small"/>
            </w:pPr>
            <w:r w:rsidRPr="00D22CCD">
              <w:t>Shift used to adjust y-coordinate before encoding</w:t>
            </w:r>
          </w:p>
        </w:tc>
      </w:tr>
      <w:tr w:rsidR="00453023" w:rsidRPr="00D22CCD" w14:paraId="6D6911D8" w14:textId="77777777" w:rsidTr="00610ED9">
        <w:trPr>
          <w:trHeight w:val="176"/>
        </w:trPr>
        <w:tc>
          <w:tcPr>
            <w:tcW w:w="3235" w:type="dxa"/>
            <w:tcBorders>
              <w:top w:val="single" w:sz="7" w:space="0" w:color="000000"/>
              <w:left w:val="single" w:sz="7" w:space="0" w:color="000000"/>
              <w:bottom w:val="single" w:sz="7" w:space="0" w:color="000000"/>
              <w:right w:val="single" w:sz="7" w:space="0" w:color="000000"/>
            </w:tcBorders>
          </w:tcPr>
          <w:p w14:paraId="6DB9F9BE" w14:textId="77777777" w:rsidR="00453023" w:rsidRPr="00D22CCD" w:rsidRDefault="007260E2" w:rsidP="00610ED9">
            <w:pPr>
              <w:pStyle w:val="Small"/>
            </w:pPr>
            <w:r w:rsidRPr="00D22CCD">
              <w:t>Dataset Coordinate Origin Z</w:t>
            </w:r>
          </w:p>
        </w:tc>
        <w:tc>
          <w:tcPr>
            <w:tcW w:w="1134" w:type="dxa"/>
            <w:tcBorders>
              <w:top w:val="single" w:sz="7" w:space="0" w:color="000000"/>
              <w:left w:val="single" w:sz="7" w:space="0" w:color="000000"/>
              <w:bottom w:val="single" w:sz="7" w:space="0" w:color="000000"/>
              <w:right w:val="single" w:sz="7" w:space="0" w:color="000000"/>
            </w:tcBorders>
          </w:tcPr>
          <w:p w14:paraId="12AEEF34" w14:textId="77777777" w:rsidR="00453023" w:rsidRPr="00D22CCD" w:rsidRDefault="007260E2" w:rsidP="00610ED9">
            <w:pPr>
              <w:pStyle w:val="Small"/>
            </w:pPr>
            <w:r w:rsidRPr="00D22CCD">
              <w:t>DCOZ</w:t>
            </w:r>
          </w:p>
        </w:tc>
        <w:tc>
          <w:tcPr>
            <w:tcW w:w="850" w:type="dxa"/>
            <w:tcBorders>
              <w:top w:val="single" w:sz="7" w:space="0" w:color="000000"/>
              <w:left w:val="single" w:sz="7" w:space="0" w:color="000000"/>
              <w:bottom w:val="single" w:sz="7" w:space="0" w:color="000000"/>
              <w:right w:val="single" w:sz="7" w:space="0" w:color="000000"/>
            </w:tcBorders>
          </w:tcPr>
          <w:p w14:paraId="5C1B570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FE7CAFE"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1A63455F" w14:textId="77777777" w:rsidR="00453023" w:rsidRPr="00D22CCD" w:rsidRDefault="007260E2" w:rsidP="00610ED9">
            <w:pPr>
              <w:pStyle w:val="Small"/>
            </w:pPr>
            <w:r w:rsidRPr="00D22CCD">
              <w:t>Shift used to adjust z-coordinate before encoding</w:t>
            </w:r>
          </w:p>
        </w:tc>
      </w:tr>
      <w:tr w:rsidR="00453023" w:rsidRPr="00D22CCD" w14:paraId="027CBB48" w14:textId="77777777" w:rsidTr="00610ED9">
        <w:trPr>
          <w:trHeight w:val="250"/>
        </w:trPr>
        <w:tc>
          <w:tcPr>
            <w:tcW w:w="3235" w:type="dxa"/>
            <w:tcBorders>
              <w:top w:val="single" w:sz="7" w:space="0" w:color="000000"/>
              <w:left w:val="single" w:sz="7" w:space="0" w:color="000000"/>
              <w:bottom w:val="single" w:sz="7" w:space="0" w:color="000000"/>
              <w:right w:val="single" w:sz="7" w:space="0" w:color="000000"/>
            </w:tcBorders>
          </w:tcPr>
          <w:p w14:paraId="72DE7E7B" w14:textId="77777777" w:rsidR="00453023" w:rsidRPr="00D22CCD" w:rsidRDefault="007260E2" w:rsidP="00610ED9">
            <w:pPr>
              <w:pStyle w:val="Small"/>
            </w:pPr>
            <w:r w:rsidRPr="00D22CCD">
              <w:t>Coordinate multiplication factor for x-coordinate</w:t>
            </w:r>
          </w:p>
        </w:tc>
        <w:tc>
          <w:tcPr>
            <w:tcW w:w="1134" w:type="dxa"/>
            <w:tcBorders>
              <w:top w:val="single" w:sz="7" w:space="0" w:color="000000"/>
              <w:left w:val="single" w:sz="7" w:space="0" w:color="000000"/>
              <w:bottom w:val="single" w:sz="7" w:space="0" w:color="000000"/>
              <w:right w:val="single" w:sz="7" w:space="0" w:color="000000"/>
            </w:tcBorders>
          </w:tcPr>
          <w:p w14:paraId="5CA72DFE" w14:textId="77777777" w:rsidR="00453023" w:rsidRPr="00D22CCD" w:rsidRDefault="007260E2" w:rsidP="00610ED9">
            <w:pPr>
              <w:pStyle w:val="Small"/>
            </w:pPr>
            <w:r w:rsidRPr="00D22CCD">
              <w:t>CMFX</w:t>
            </w:r>
          </w:p>
        </w:tc>
        <w:tc>
          <w:tcPr>
            <w:tcW w:w="850" w:type="dxa"/>
            <w:tcBorders>
              <w:top w:val="single" w:sz="7" w:space="0" w:color="000000"/>
              <w:left w:val="single" w:sz="7" w:space="0" w:color="000000"/>
              <w:bottom w:val="single" w:sz="7" w:space="0" w:color="000000"/>
              <w:right w:val="single" w:sz="7" w:space="0" w:color="000000"/>
            </w:tcBorders>
          </w:tcPr>
          <w:p w14:paraId="149C461D"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4A3A7C09"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40B53345" w14:textId="77777777" w:rsidR="00453023" w:rsidRPr="00D22CCD" w:rsidRDefault="007260E2" w:rsidP="00610ED9">
            <w:pPr>
              <w:pStyle w:val="Small"/>
            </w:pPr>
            <w:r w:rsidRPr="00D22CCD">
              <w:t>Floating point to integer multiplication factor for the x-coordinate or longitude</w:t>
            </w:r>
          </w:p>
        </w:tc>
      </w:tr>
      <w:tr w:rsidR="00453023" w:rsidRPr="00D22CCD" w14:paraId="24E85527" w14:textId="77777777" w:rsidTr="00610ED9">
        <w:trPr>
          <w:trHeight w:val="412"/>
        </w:trPr>
        <w:tc>
          <w:tcPr>
            <w:tcW w:w="3235" w:type="dxa"/>
            <w:tcBorders>
              <w:top w:val="single" w:sz="7" w:space="0" w:color="000000"/>
              <w:left w:val="single" w:sz="7" w:space="0" w:color="000000"/>
              <w:bottom w:val="single" w:sz="7" w:space="0" w:color="000000"/>
              <w:right w:val="single" w:sz="7" w:space="0" w:color="000000"/>
            </w:tcBorders>
          </w:tcPr>
          <w:p w14:paraId="06296B23" w14:textId="77777777" w:rsidR="00453023" w:rsidRPr="00D22CCD" w:rsidRDefault="007260E2" w:rsidP="00610ED9">
            <w:pPr>
              <w:pStyle w:val="Small"/>
            </w:pPr>
            <w:r w:rsidRPr="00D22CCD">
              <w:t>Coordinate multiplication factor for y-coordinate</w:t>
            </w:r>
          </w:p>
        </w:tc>
        <w:tc>
          <w:tcPr>
            <w:tcW w:w="1134" w:type="dxa"/>
            <w:tcBorders>
              <w:top w:val="single" w:sz="7" w:space="0" w:color="000000"/>
              <w:left w:val="single" w:sz="7" w:space="0" w:color="000000"/>
              <w:bottom w:val="single" w:sz="7" w:space="0" w:color="000000"/>
              <w:right w:val="single" w:sz="7" w:space="0" w:color="000000"/>
            </w:tcBorders>
          </w:tcPr>
          <w:p w14:paraId="7DFFD71C" w14:textId="77777777" w:rsidR="00453023" w:rsidRPr="00D22CCD" w:rsidRDefault="007260E2" w:rsidP="00610ED9">
            <w:pPr>
              <w:pStyle w:val="Small"/>
            </w:pPr>
            <w:r w:rsidRPr="00D22CCD">
              <w:t>CMFY</w:t>
            </w:r>
          </w:p>
        </w:tc>
        <w:tc>
          <w:tcPr>
            <w:tcW w:w="850" w:type="dxa"/>
            <w:tcBorders>
              <w:top w:val="single" w:sz="7" w:space="0" w:color="000000"/>
              <w:left w:val="single" w:sz="7" w:space="0" w:color="000000"/>
              <w:bottom w:val="single" w:sz="7" w:space="0" w:color="000000"/>
              <w:right w:val="single" w:sz="7" w:space="0" w:color="000000"/>
            </w:tcBorders>
          </w:tcPr>
          <w:p w14:paraId="5AEC4340"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34DCC325"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14373491" w14:textId="77777777" w:rsidR="00453023" w:rsidRPr="00D22CCD" w:rsidRDefault="007260E2" w:rsidP="00610ED9">
            <w:pPr>
              <w:pStyle w:val="Small"/>
            </w:pPr>
            <w:r w:rsidRPr="00D22CCD">
              <w:t>Floating point to integer multiplication factor for the y-coordinate or latitude</w:t>
            </w:r>
          </w:p>
        </w:tc>
      </w:tr>
      <w:tr w:rsidR="00453023" w:rsidRPr="00D22CCD" w14:paraId="6CD30C55" w14:textId="77777777" w:rsidTr="00610ED9">
        <w:trPr>
          <w:trHeight w:val="275"/>
        </w:trPr>
        <w:tc>
          <w:tcPr>
            <w:tcW w:w="3235" w:type="dxa"/>
            <w:tcBorders>
              <w:top w:val="single" w:sz="7" w:space="0" w:color="000000"/>
              <w:left w:val="single" w:sz="7" w:space="0" w:color="000000"/>
              <w:bottom w:val="single" w:sz="7" w:space="0" w:color="000000"/>
              <w:right w:val="single" w:sz="7" w:space="0" w:color="000000"/>
            </w:tcBorders>
          </w:tcPr>
          <w:p w14:paraId="00176EAC" w14:textId="77777777" w:rsidR="00453023" w:rsidRPr="00D22CCD" w:rsidRDefault="007260E2" w:rsidP="00610ED9">
            <w:pPr>
              <w:pStyle w:val="Small"/>
            </w:pPr>
            <w:r w:rsidRPr="00D22CCD">
              <w:t>Coordinate multiplication factor for z-coordinate</w:t>
            </w:r>
          </w:p>
        </w:tc>
        <w:tc>
          <w:tcPr>
            <w:tcW w:w="1134" w:type="dxa"/>
            <w:tcBorders>
              <w:top w:val="single" w:sz="7" w:space="0" w:color="000000"/>
              <w:left w:val="single" w:sz="7" w:space="0" w:color="000000"/>
              <w:bottom w:val="single" w:sz="7" w:space="0" w:color="000000"/>
              <w:right w:val="single" w:sz="7" w:space="0" w:color="000000"/>
            </w:tcBorders>
          </w:tcPr>
          <w:p w14:paraId="1DFD6420" w14:textId="77777777" w:rsidR="00453023" w:rsidRPr="00D22CCD" w:rsidRDefault="007260E2" w:rsidP="00610ED9">
            <w:pPr>
              <w:pStyle w:val="Small"/>
            </w:pPr>
            <w:r w:rsidRPr="00D22CCD">
              <w:t>CMFZ</w:t>
            </w:r>
          </w:p>
        </w:tc>
        <w:tc>
          <w:tcPr>
            <w:tcW w:w="850" w:type="dxa"/>
            <w:tcBorders>
              <w:top w:val="single" w:sz="7" w:space="0" w:color="000000"/>
              <w:left w:val="single" w:sz="7" w:space="0" w:color="000000"/>
              <w:bottom w:val="single" w:sz="7" w:space="0" w:color="000000"/>
              <w:right w:val="single" w:sz="7" w:space="0" w:color="000000"/>
            </w:tcBorders>
          </w:tcPr>
          <w:p w14:paraId="1CF6D67A" w14:textId="77777777" w:rsidR="00453023" w:rsidRPr="00D22CCD" w:rsidRDefault="007260E2" w:rsidP="00610ED9">
            <w:pPr>
              <w:pStyle w:val="Small"/>
            </w:pPr>
            <w:r w:rsidRPr="00D22CCD">
              <w:t xml:space="preserve">{100} </w:t>
            </w:r>
          </w:p>
        </w:tc>
        <w:tc>
          <w:tcPr>
            <w:tcW w:w="851" w:type="dxa"/>
            <w:tcBorders>
              <w:top w:val="single" w:sz="7" w:space="0" w:color="000000"/>
              <w:left w:val="single" w:sz="7" w:space="0" w:color="000000"/>
              <w:bottom w:val="single" w:sz="7" w:space="0" w:color="000000"/>
              <w:right w:val="single" w:sz="7" w:space="0" w:color="000000"/>
            </w:tcBorders>
          </w:tcPr>
          <w:p w14:paraId="448EC5EF"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344C43D5" w14:textId="77777777" w:rsidR="00453023" w:rsidRPr="00D22CCD" w:rsidRDefault="007260E2" w:rsidP="00610ED9">
            <w:pPr>
              <w:pStyle w:val="Small"/>
            </w:pPr>
            <w:r w:rsidRPr="00D22CCD">
              <w:t>Floating point to integer multiplication factor for the z-coordinate or depths or height</w:t>
            </w:r>
          </w:p>
        </w:tc>
      </w:tr>
      <w:tr w:rsidR="00453023" w:rsidRPr="00D22CCD" w14:paraId="2E1B91CD" w14:textId="77777777" w:rsidTr="00610ED9">
        <w:trPr>
          <w:trHeight w:val="154"/>
        </w:trPr>
        <w:tc>
          <w:tcPr>
            <w:tcW w:w="3235" w:type="dxa"/>
            <w:tcBorders>
              <w:top w:val="single" w:sz="7" w:space="0" w:color="000000"/>
              <w:left w:val="single" w:sz="7" w:space="0" w:color="000000"/>
              <w:bottom w:val="single" w:sz="7" w:space="0" w:color="000000"/>
              <w:right w:val="single" w:sz="7" w:space="0" w:color="000000"/>
            </w:tcBorders>
          </w:tcPr>
          <w:p w14:paraId="778CFD6E" w14:textId="77777777" w:rsidR="00453023" w:rsidRPr="00D22CCD" w:rsidRDefault="007260E2" w:rsidP="00610ED9">
            <w:pPr>
              <w:pStyle w:val="KeinLeerraum"/>
              <w:rPr>
                <w:rFonts w:cs="Arial"/>
                <w:sz w:val="16"/>
                <w:szCs w:val="16"/>
              </w:rPr>
            </w:pPr>
            <w:r w:rsidRPr="00D22CCD">
              <w:rPr>
                <w:rFonts w:cs="Arial"/>
                <w:sz w:val="16"/>
                <w:szCs w:val="16"/>
              </w:rPr>
              <w:t>Number of Information Type records</w:t>
            </w:r>
          </w:p>
        </w:tc>
        <w:tc>
          <w:tcPr>
            <w:tcW w:w="1134" w:type="dxa"/>
            <w:tcBorders>
              <w:top w:val="single" w:sz="7" w:space="0" w:color="000000"/>
              <w:left w:val="single" w:sz="7" w:space="0" w:color="000000"/>
              <w:bottom w:val="single" w:sz="7" w:space="0" w:color="000000"/>
              <w:right w:val="single" w:sz="7" w:space="0" w:color="000000"/>
            </w:tcBorders>
          </w:tcPr>
          <w:p w14:paraId="76E35C2B" w14:textId="77777777" w:rsidR="00453023" w:rsidRPr="00D22CCD" w:rsidRDefault="007260E2" w:rsidP="00610ED9">
            <w:pPr>
              <w:pStyle w:val="KeinLeerraum"/>
              <w:rPr>
                <w:rFonts w:cs="Arial"/>
                <w:sz w:val="16"/>
                <w:szCs w:val="16"/>
              </w:rPr>
            </w:pPr>
            <w:r w:rsidRPr="00D22CCD">
              <w:rPr>
                <w:rFonts w:cs="Arial"/>
                <w:sz w:val="16"/>
                <w:szCs w:val="16"/>
              </w:rPr>
              <w:t>NOIR</w:t>
            </w:r>
          </w:p>
        </w:tc>
        <w:tc>
          <w:tcPr>
            <w:tcW w:w="850" w:type="dxa"/>
            <w:tcBorders>
              <w:top w:val="single" w:sz="7" w:space="0" w:color="000000"/>
              <w:left w:val="single" w:sz="7" w:space="0" w:color="000000"/>
              <w:bottom w:val="single" w:sz="7" w:space="0" w:color="000000"/>
              <w:right w:val="single" w:sz="7" w:space="0" w:color="000000"/>
            </w:tcBorders>
          </w:tcPr>
          <w:p w14:paraId="0B53DD8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B6639EB"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0BC8B6DA" w14:textId="77777777" w:rsidR="00453023" w:rsidRPr="00D22CCD" w:rsidRDefault="007260E2" w:rsidP="00610ED9">
            <w:pPr>
              <w:pStyle w:val="KeinLeerraum"/>
              <w:rPr>
                <w:rFonts w:cs="Arial"/>
                <w:sz w:val="16"/>
                <w:szCs w:val="16"/>
              </w:rPr>
            </w:pPr>
            <w:r w:rsidRPr="00D22CCD">
              <w:rPr>
                <w:rFonts w:cs="Arial"/>
                <w:sz w:val="16"/>
                <w:szCs w:val="16"/>
              </w:rPr>
              <w:t>Number of information records in the dataset</w:t>
            </w:r>
          </w:p>
        </w:tc>
      </w:tr>
      <w:tr w:rsidR="00453023" w:rsidRPr="00D22CCD" w14:paraId="6F51F0CD" w14:textId="77777777" w:rsidTr="00610ED9">
        <w:trPr>
          <w:trHeight w:val="229"/>
        </w:trPr>
        <w:tc>
          <w:tcPr>
            <w:tcW w:w="3235" w:type="dxa"/>
            <w:tcBorders>
              <w:top w:val="single" w:sz="7" w:space="0" w:color="000000"/>
              <w:left w:val="single" w:sz="7" w:space="0" w:color="000000"/>
              <w:bottom w:val="single" w:sz="7" w:space="0" w:color="000000"/>
              <w:right w:val="single" w:sz="7" w:space="0" w:color="000000"/>
            </w:tcBorders>
          </w:tcPr>
          <w:p w14:paraId="72B53FAF" w14:textId="77777777" w:rsidR="00453023" w:rsidRPr="00D22CCD" w:rsidRDefault="007260E2" w:rsidP="00610ED9">
            <w:pPr>
              <w:pStyle w:val="KeinLeerraum"/>
              <w:rPr>
                <w:rFonts w:cs="Arial"/>
                <w:sz w:val="16"/>
                <w:szCs w:val="16"/>
              </w:rPr>
            </w:pPr>
            <w:r w:rsidRPr="00D22CCD">
              <w:rPr>
                <w:rFonts w:cs="Arial"/>
                <w:sz w:val="16"/>
                <w:szCs w:val="16"/>
              </w:rPr>
              <w:t>Number of Point records</w:t>
            </w:r>
          </w:p>
        </w:tc>
        <w:tc>
          <w:tcPr>
            <w:tcW w:w="1134" w:type="dxa"/>
            <w:tcBorders>
              <w:top w:val="single" w:sz="7" w:space="0" w:color="000000"/>
              <w:left w:val="single" w:sz="7" w:space="0" w:color="000000"/>
              <w:bottom w:val="single" w:sz="7" w:space="0" w:color="000000"/>
              <w:right w:val="single" w:sz="7" w:space="0" w:color="000000"/>
            </w:tcBorders>
          </w:tcPr>
          <w:p w14:paraId="2E591117" w14:textId="77777777" w:rsidR="00453023" w:rsidRPr="00D22CCD" w:rsidRDefault="007260E2" w:rsidP="00610ED9">
            <w:pPr>
              <w:pStyle w:val="KeinLeerraum"/>
              <w:rPr>
                <w:rFonts w:cs="Arial"/>
                <w:sz w:val="16"/>
                <w:szCs w:val="16"/>
              </w:rPr>
            </w:pPr>
            <w:r w:rsidRPr="00D22CCD">
              <w:rPr>
                <w:rFonts w:cs="Arial"/>
                <w:sz w:val="16"/>
                <w:szCs w:val="16"/>
              </w:rPr>
              <w:t>NOPN</w:t>
            </w:r>
          </w:p>
        </w:tc>
        <w:tc>
          <w:tcPr>
            <w:tcW w:w="850" w:type="dxa"/>
            <w:tcBorders>
              <w:top w:val="single" w:sz="7" w:space="0" w:color="000000"/>
              <w:left w:val="single" w:sz="7" w:space="0" w:color="000000"/>
              <w:bottom w:val="single" w:sz="7" w:space="0" w:color="000000"/>
              <w:right w:val="single" w:sz="7" w:space="0" w:color="000000"/>
            </w:tcBorders>
          </w:tcPr>
          <w:p w14:paraId="29F1643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C9E690C"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430CDBF" w14:textId="77777777" w:rsidR="00453023" w:rsidRPr="00D22CCD" w:rsidRDefault="007260E2" w:rsidP="00610ED9">
            <w:pPr>
              <w:pStyle w:val="KeinLeerraum"/>
              <w:rPr>
                <w:rFonts w:cs="Arial"/>
                <w:sz w:val="16"/>
                <w:szCs w:val="16"/>
              </w:rPr>
            </w:pPr>
            <w:r w:rsidRPr="00D22CCD">
              <w:rPr>
                <w:rFonts w:cs="Arial"/>
                <w:sz w:val="16"/>
                <w:szCs w:val="16"/>
              </w:rPr>
              <w:t>Number of point records in the dataset</w:t>
            </w:r>
          </w:p>
        </w:tc>
      </w:tr>
      <w:tr w:rsidR="00453023" w:rsidRPr="00D22CCD" w14:paraId="13DB6459" w14:textId="77777777" w:rsidTr="00610ED9">
        <w:trPr>
          <w:trHeight w:val="118"/>
        </w:trPr>
        <w:tc>
          <w:tcPr>
            <w:tcW w:w="3235" w:type="dxa"/>
            <w:tcBorders>
              <w:top w:val="single" w:sz="7" w:space="0" w:color="000000"/>
              <w:left w:val="single" w:sz="7" w:space="0" w:color="000000"/>
              <w:bottom w:val="single" w:sz="7" w:space="0" w:color="000000"/>
              <w:right w:val="single" w:sz="7" w:space="0" w:color="000000"/>
            </w:tcBorders>
          </w:tcPr>
          <w:p w14:paraId="358FCF33" w14:textId="77777777" w:rsidR="00453023" w:rsidRPr="00D22CCD" w:rsidRDefault="007260E2" w:rsidP="00610ED9">
            <w:pPr>
              <w:pStyle w:val="KeinLeerraum"/>
              <w:rPr>
                <w:rFonts w:cs="Arial"/>
                <w:sz w:val="16"/>
                <w:szCs w:val="16"/>
              </w:rPr>
            </w:pPr>
            <w:r w:rsidRPr="00D22CCD">
              <w:rPr>
                <w:rFonts w:cs="Arial"/>
                <w:sz w:val="16"/>
                <w:szCs w:val="16"/>
              </w:rPr>
              <w:t>Number of Multi Point records</w:t>
            </w:r>
          </w:p>
        </w:tc>
        <w:tc>
          <w:tcPr>
            <w:tcW w:w="1134" w:type="dxa"/>
            <w:tcBorders>
              <w:top w:val="single" w:sz="7" w:space="0" w:color="000000"/>
              <w:left w:val="single" w:sz="7" w:space="0" w:color="000000"/>
              <w:bottom w:val="single" w:sz="7" w:space="0" w:color="000000"/>
              <w:right w:val="single" w:sz="7" w:space="0" w:color="000000"/>
            </w:tcBorders>
          </w:tcPr>
          <w:p w14:paraId="690CB290" w14:textId="77777777" w:rsidR="00453023" w:rsidRPr="00D22CCD" w:rsidRDefault="007260E2" w:rsidP="00610ED9">
            <w:pPr>
              <w:pStyle w:val="KeinLeerraum"/>
              <w:rPr>
                <w:rFonts w:cs="Arial"/>
                <w:sz w:val="16"/>
                <w:szCs w:val="16"/>
              </w:rPr>
            </w:pPr>
            <w:r w:rsidRPr="00D22CCD">
              <w:rPr>
                <w:rFonts w:cs="Arial"/>
                <w:sz w:val="16"/>
                <w:szCs w:val="16"/>
              </w:rPr>
              <w:t>NOMN</w:t>
            </w:r>
          </w:p>
        </w:tc>
        <w:tc>
          <w:tcPr>
            <w:tcW w:w="850" w:type="dxa"/>
            <w:tcBorders>
              <w:top w:val="single" w:sz="7" w:space="0" w:color="000000"/>
              <w:left w:val="single" w:sz="7" w:space="0" w:color="000000"/>
              <w:bottom w:val="single" w:sz="7" w:space="0" w:color="000000"/>
              <w:right w:val="single" w:sz="7" w:space="0" w:color="000000"/>
            </w:tcBorders>
          </w:tcPr>
          <w:p w14:paraId="272B32C1"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F46D3EE"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1B3D25AF" w14:textId="77777777" w:rsidR="00453023" w:rsidRPr="00D22CCD" w:rsidRDefault="007260E2" w:rsidP="00610ED9">
            <w:pPr>
              <w:pStyle w:val="KeinLeerraum"/>
              <w:rPr>
                <w:rFonts w:cs="Arial"/>
                <w:sz w:val="16"/>
                <w:szCs w:val="16"/>
              </w:rPr>
            </w:pPr>
            <w:r w:rsidRPr="00D22CCD">
              <w:rPr>
                <w:rFonts w:cs="Arial"/>
                <w:sz w:val="16"/>
                <w:szCs w:val="16"/>
              </w:rPr>
              <w:t>Number of multi point records in the dataset</w:t>
            </w:r>
          </w:p>
        </w:tc>
      </w:tr>
      <w:tr w:rsidR="00453023" w:rsidRPr="00D22CCD" w14:paraId="7439D47D" w14:textId="77777777" w:rsidTr="00610ED9">
        <w:trPr>
          <w:trHeight w:val="206"/>
        </w:trPr>
        <w:tc>
          <w:tcPr>
            <w:tcW w:w="3235" w:type="dxa"/>
            <w:tcBorders>
              <w:top w:val="single" w:sz="7" w:space="0" w:color="000000"/>
              <w:left w:val="single" w:sz="7" w:space="0" w:color="000000"/>
              <w:bottom w:val="single" w:sz="7" w:space="0" w:color="000000"/>
              <w:right w:val="single" w:sz="7" w:space="0" w:color="000000"/>
            </w:tcBorders>
          </w:tcPr>
          <w:p w14:paraId="62A55F88" w14:textId="77777777" w:rsidR="00453023" w:rsidRPr="00D22CCD" w:rsidRDefault="007260E2" w:rsidP="00610ED9">
            <w:pPr>
              <w:pStyle w:val="KeinLeerraum"/>
              <w:rPr>
                <w:rFonts w:cs="Arial"/>
                <w:sz w:val="16"/>
                <w:szCs w:val="16"/>
              </w:rPr>
            </w:pPr>
            <w:r w:rsidRPr="00D22CCD">
              <w:rPr>
                <w:rFonts w:cs="Arial"/>
                <w:sz w:val="16"/>
                <w:szCs w:val="16"/>
              </w:rPr>
              <w:t>Number of Curve records</w:t>
            </w:r>
          </w:p>
        </w:tc>
        <w:tc>
          <w:tcPr>
            <w:tcW w:w="1134" w:type="dxa"/>
            <w:tcBorders>
              <w:top w:val="single" w:sz="7" w:space="0" w:color="000000"/>
              <w:left w:val="single" w:sz="7" w:space="0" w:color="000000"/>
              <w:bottom w:val="single" w:sz="7" w:space="0" w:color="000000"/>
              <w:right w:val="single" w:sz="7" w:space="0" w:color="000000"/>
            </w:tcBorders>
          </w:tcPr>
          <w:p w14:paraId="7D4EBCE5" w14:textId="77777777" w:rsidR="00453023" w:rsidRPr="00D22CCD" w:rsidRDefault="007260E2" w:rsidP="00610ED9">
            <w:pPr>
              <w:pStyle w:val="KeinLeerraum"/>
              <w:rPr>
                <w:rFonts w:cs="Arial"/>
                <w:sz w:val="16"/>
                <w:szCs w:val="16"/>
              </w:rPr>
            </w:pPr>
            <w:r w:rsidRPr="00D22CCD">
              <w:rPr>
                <w:rFonts w:cs="Arial"/>
                <w:sz w:val="16"/>
                <w:szCs w:val="16"/>
              </w:rPr>
              <w:t>NOCN</w:t>
            </w:r>
          </w:p>
        </w:tc>
        <w:tc>
          <w:tcPr>
            <w:tcW w:w="850" w:type="dxa"/>
            <w:tcBorders>
              <w:top w:val="single" w:sz="7" w:space="0" w:color="000000"/>
              <w:left w:val="single" w:sz="7" w:space="0" w:color="000000"/>
              <w:bottom w:val="single" w:sz="7" w:space="0" w:color="000000"/>
              <w:right w:val="single" w:sz="7" w:space="0" w:color="000000"/>
            </w:tcBorders>
          </w:tcPr>
          <w:p w14:paraId="50B18AE3"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4629FD4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3E7872E" w14:textId="77777777" w:rsidR="00453023" w:rsidRPr="00D22CCD" w:rsidRDefault="007260E2" w:rsidP="00610ED9">
            <w:pPr>
              <w:pStyle w:val="KeinLeerraum"/>
              <w:rPr>
                <w:rFonts w:cs="Arial"/>
                <w:sz w:val="16"/>
                <w:szCs w:val="16"/>
              </w:rPr>
            </w:pPr>
            <w:r w:rsidRPr="00D22CCD">
              <w:rPr>
                <w:rFonts w:cs="Arial"/>
                <w:sz w:val="16"/>
                <w:szCs w:val="16"/>
              </w:rPr>
              <w:t>Number of curve records in the dataset</w:t>
            </w:r>
          </w:p>
        </w:tc>
      </w:tr>
      <w:tr w:rsidR="00453023" w:rsidRPr="00D22CCD" w14:paraId="3D50DD91" w14:textId="77777777" w:rsidTr="00610ED9">
        <w:trPr>
          <w:trHeight w:val="124"/>
        </w:trPr>
        <w:tc>
          <w:tcPr>
            <w:tcW w:w="3235" w:type="dxa"/>
            <w:tcBorders>
              <w:top w:val="single" w:sz="7" w:space="0" w:color="000000"/>
              <w:left w:val="single" w:sz="7" w:space="0" w:color="000000"/>
              <w:bottom w:val="single" w:sz="7" w:space="0" w:color="000000"/>
              <w:right w:val="single" w:sz="7" w:space="0" w:color="000000"/>
            </w:tcBorders>
          </w:tcPr>
          <w:p w14:paraId="6999A503"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w:t>
            </w:r>
          </w:p>
        </w:tc>
        <w:tc>
          <w:tcPr>
            <w:tcW w:w="1134" w:type="dxa"/>
            <w:tcBorders>
              <w:top w:val="single" w:sz="7" w:space="0" w:color="000000"/>
              <w:left w:val="single" w:sz="7" w:space="0" w:color="000000"/>
              <w:bottom w:val="single" w:sz="7" w:space="0" w:color="000000"/>
              <w:right w:val="single" w:sz="7" w:space="0" w:color="000000"/>
            </w:tcBorders>
          </w:tcPr>
          <w:p w14:paraId="465C499E" w14:textId="77777777" w:rsidR="00453023" w:rsidRPr="00D22CCD" w:rsidRDefault="007260E2" w:rsidP="00610ED9">
            <w:pPr>
              <w:pStyle w:val="KeinLeerraum"/>
              <w:rPr>
                <w:rFonts w:cs="Arial"/>
                <w:sz w:val="16"/>
                <w:szCs w:val="16"/>
              </w:rPr>
            </w:pPr>
            <w:r w:rsidRPr="00D22CCD">
              <w:rPr>
                <w:rFonts w:cs="Arial"/>
                <w:sz w:val="16"/>
                <w:szCs w:val="16"/>
              </w:rPr>
              <w:t>NOXN</w:t>
            </w:r>
          </w:p>
        </w:tc>
        <w:tc>
          <w:tcPr>
            <w:tcW w:w="850" w:type="dxa"/>
            <w:tcBorders>
              <w:top w:val="single" w:sz="7" w:space="0" w:color="000000"/>
              <w:left w:val="single" w:sz="7" w:space="0" w:color="000000"/>
              <w:bottom w:val="single" w:sz="7" w:space="0" w:color="000000"/>
              <w:right w:val="single" w:sz="7" w:space="0" w:color="000000"/>
            </w:tcBorders>
          </w:tcPr>
          <w:p w14:paraId="5D8110F5"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B7469A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7C0740E0"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 in the dataset</w:t>
            </w:r>
          </w:p>
        </w:tc>
      </w:tr>
      <w:tr w:rsidR="00453023" w:rsidRPr="00D22CCD" w14:paraId="220AA936" w14:textId="77777777" w:rsidTr="00610ED9">
        <w:trPr>
          <w:trHeight w:val="212"/>
        </w:trPr>
        <w:tc>
          <w:tcPr>
            <w:tcW w:w="3235" w:type="dxa"/>
            <w:tcBorders>
              <w:top w:val="single" w:sz="7" w:space="0" w:color="000000"/>
              <w:left w:val="single" w:sz="7" w:space="0" w:color="000000"/>
              <w:bottom w:val="single" w:sz="7" w:space="0" w:color="000000"/>
              <w:right w:val="single" w:sz="7" w:space="0" w:color="000000"/>
            </w:tcBorders>
          </w:tcPr>
          <w:p w14:paraId="351EDE66" w14:textId="77777777" w:rsidR="00453023" w:rsidRPr="00D22CCD" w:rsidRDefault="007260E2" w:rsidP="00610ED9">
            <w:pPr>
              <w:pStyle w:val="KeinLeerraum"/>
              <w:rPr>
                <w:rFonts w:cs="Arial"/>
                <w:sz w:val="16"/>
                <w:szCs w:val="16"/>
              </w:rPr>
            </w:pPr>
            <w:r w:rsidRPr="00D22CCD">
              <w:rPr>
                <w:rFonts w:cs="Arial"/>
                <w:sz w:val="16"/>
                <w:szCs w:val="16"/>
              </w:rPr>
              <w:t>Number of Surface records</w:t>
            </w:r>
          </w:p>
        </w:tc>
        <w:tc>
          <w:tcPr>
            <w:tcW w:w="1134" w:type="dxa"/>
            <w:tcBorders>
              <w:top w:val="single" w:sz="7" w:space="0" w:color="000000"/>
              <w:left w:val="single" w:sz="7" w:space="0" w:color="000000"/>
              <w:bottom w:val="single" w:sz="7" w:space="0" w:color="000000"/>
              <w:right w:val="single" w:sz="7" w:space="0" w:color="000000"/>
            </w:tcBorders>
          </w:tcPr>
          <w:p w14:paraId="7C46BF13" w14:textId="77777777" w:rsidR="00453023" w:rsidRPr="00D22CCD" w:rsidRDefault="007260E2" w:rsidP="00610ED9">
            <w:pPr>
              <w:pStyle w:val="KeinLeerraum"/>
              <w:rPr>
                <w:rFonts w:cs="Arial"/>
                <w:sz w:val="16"/>
                <w:szCs w:val="16"/>
              </w:rPr>
            </w:pPr>
            <w:r w:rsidRPr="00D22CCD">
              <w:rPr>
                <w:rFonts w:cs="Arial"/>
                <w:sz w:val="16"/>
                <w:szCs w:val="16"/>
              </w:rPr>
              <w:t>NOSN</w:t>
            </w:r>
          </w:p>
        </w:tc>
        <w:tc>
          <w:tcPr>
            <w:tcW w:w="850" w:type="dxa"/>
            <w:tcBorders>
              <w:top w:val="single" w:sz="7" w:space="0" w:color="000000"/>
              <w:left w:val="single" w:sz="7" w:space="0" w:color="000000"/>
              <w:bottom w:val="single" w:sz="7" w:space="0" w:color="000000"/>
              <w:right w:val="single" w:sz="7" w:space="0" w:color="000000"/>
            </w:tcBorders>
          </w:tcPr>
          <w:p w14:paraId="411D3BCE"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198C2A13"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3136E562" w14:textId="77777777" w:rsidR="00453023" w:rsidRPr="00D22CCD" w:rsidRDefault="007260E2" w:rsidP="00610ED9">
            <w:pPr>
              <w:pStyle w:val="KeinLeerraum"/>
              <w:rPr>
                <w:rFonts w:cs="Arial"/>
                <w:sz w:val="16"/>
                <w:szCs w:val="16"/>
              </w:rPr>
            </w:pPr>
            <w:r w:rsidRPr="00D22CCD">
              <w:rPr>
                <w:rFonts w:cs="Arial"/>
                <w:sz w:val="16"/>
                <w:szCs w:val="16"/>
              </w:rPr>
              <w:t>Number of surface records in the dataset</w:t>
            </w:r>
          </w:p>
        </w:tc>
      </w:tr>
      <w:tr w:rsidR="00453023" w:rsidRPr="00D22CCD" w14:paraId="0A6B69C2"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0E0A3079" w14:textId="77777777" w:rsidR="00453023" w:rsidRPr="00D22CCD" w:rsidRDefault="007260E2" w:rsidP="00610ED9">
            <w:pPr>
              <w:pStyle w:val="KeinLeerraum"/>
              <w:rPr>
                <w:rFonts w:cs="Arial"/>
                <w:sz w:val="16"/>
                <w:szCs w:val="16"/>
              </w:rPr>
            </w:pPr>
            <w:r w:rsidRPr="00D22CCD">
              <w:rPr>
                <w:rFonts w:cs="Arial"/>
                <w:sz w:val="16"/>
                <w:szCs w:val="16"/>
              </w:rPr>
              <w:t>Number of Feature Type records</w:t>
            </w:r>
          </w:p>
        </w:tc>
        <w:tc>
          <w:tcPr>
            <w:tcW w:w="1134" w:type="dxa"/>
            <w:tcBorders>
              <w:top w:val="single" w:sz="7" w:space="0" w:color="000000"/>
              <w:left w:val="single" w:sz="7" w:space="0" w:color="000000"/>
              <w:bottom w:val="single" w:sz="7" w:space="0" w:color="000000"/>
              <w:right w:val="single" w:sz="7" w:space="0" w:color="000000"/>
            </w:tcBorders>
          </w:tcPr>
          <w:p w14:paraId="37F239BF" w14:textId="77777777" w:rsidR="00453023" w:rsidRPr="00D22CCD" w:rsidRDefault="007260E2" w:rsidP="00610ED9">
            <w:pPr>
              <w:pStyle w:val="KeinLeerraum"/>
              <w:rPr>
                <w:rFonts w:cs="Arial"/>
                <w:sz w:val="16"/>
                <w:szCs w:val="16"/>
              </w:rPr>
            </w:pPr>
            <w:r w:rsidRPr="00D22CCD">
              <w:rPr>
                <w:rFonts w:cs="Arial"/>
                <w:sz w:val="16"/>
                <w:szCs w:val="16"/>
              </w:rPr>
              <w:t>NOFR</w:t>
            </w:r>
          </w:p>
        </w:tc>
        <w:tc>
          <w:tcPr>
            <w:tcW w:w="850" w:type="dxa"/>
            <w:tcBorders>
              <w:top w:val="single" w:sz="7" w:space="0" w:color="000000"/>
              <w:left w:val="single" w:sz="7" w:space="0" w:color="000000"/>
              <w:bottom w:val="single" w:sz="7" w:space="0" w:color="000000"/>
              <w:right w:val="single" w:sz="7" w:space="0" w:color="000000"/>
            </w:tcBorders>
          </w:tcPr>
          <w:p w14:paraId="629E192B"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66387D15"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20236F24" w14:textId="77777777" w:rsidR="00453023" w:rsidRPr="00D22CCD" w:rsidRDefault="007260E2" w:rsidP="00610ED9">
            <w:pPr>
              <w:pStyle w:val="KeinLeerraum"/>
              <w:rPr>
                <w:rFonts w:cs="Arial"/>
                <w:sz w:val="16"/>
                <w:szCs w:val="16"/>
              </w:rPr>
            </w:pPr>
            <w:r w:rsidRPr="00D22CCD">
              <w:rPr>
                <w:rFonts w:cs="Arial"/>
                <w:sz w:val="16"/>
                <w:szCs w:val="16"/>
              </w:rPr>
              <w:t>Number of feature records in the dataset</w:t>
            </w:r>
          </w:p>
        </w:tc>
      </w:tr>
    </w:tbl>
    <w:p w14:paraId="55C4FB5C" w14:textId="77777777" w:rsidR="00453023" w:rsidRPr="00D22CCD" w:rsidRDefault="00453023">
      <w:pPr>
        <w:rPr>
          <w:b/>
        </w:rPr>
      </w:pPr>
    </w:p>
    <w:p w14:paraId="00EBE7FF" w14:textId="77777777" w:rsidR="00453023" w:rsidRPr="00D22CCD" w:rsidRDefault="007260E2">
      <w:pPr>
        <w:pStyle w:val="Listenfortsetzung3"/>
        <w:rPr>
          <w:b/>
          <w:bCs/>
        </w:rPr>
      </w:pPr>
      <w:bookmarkStart w:id="4416" w:name="_Toc207617017"/>
      <w:bookmarkStart w:id="4417" w:name="_Toc225648367"/>
      <w:bookmarkStart w:id="4418" w:name="_Toc225065224"/>
      <w:r w:rsidRPr="00D22CCD">
        <w:rPr>
          <w:b/>
          <w:bCs/>
        </w:rPr>
        <w:t>Attribute Codes field structure - ATCS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6B363D1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52FC081" w14:textId="77777777" w:rsidR="00453023" w:rsidRPr="004808C7" w:rsidRDefault="007260E2">
            <w:pPr>
              <w:pStyle w:val="Small"/>
              <w:jc w:val="both"/>
              <w:rPr>
                <w:b/>
                <w:bCs/>
              </w:rPr>
            </w:pPr>
            <w:r w:rsidRPr="004808C7">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3F90EC6" w14:textId="77777777" w:rsidR="00453023" w:rsidRPr="004808C7" w:rsidRDefault="007260E2">
            <w:pPr>
              <w:pStyle w:val="Small"/>
              <w:jc w:val="both"/>
              <w:rPr>
                <w:b/>
                <w:bCs/>
              </w:rPr>
            </w:pPr>
            <w:r w:rsidRPr="004808C7">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B89553" w14:textId="77777777" w:rsidR="00453023" w:rsidRPr="004808C7" w:rsidRDefault="007260E2">
            <w:pPr>
              <w:pStyle w:val="Small"/>
              <w:jc w:val="both"/>
              <w:rPr>
                <w:b/>
                <w:bCs/>
              </w:rPr>
            </w:pPr>
            <w:r w:rsidRPr="004808C7">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845715B" w14:textId="77777777" w:rsidR="00453023" w:rsidRPr="004808C7" w:rsidRDefault="007260E2">
            <w:pPr>
              <w:pStyle w:val="Small"/>
              <w:jc w:val="both"/>
              <w:rPr>
                <w:b/>
                <w:bCs/>
              </w:rPr>
            </w:pPr>
            <w:r w:rsidRPr="004808C7">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B1AB8F5" w14:textId="77777777" w:rsidR="00453023" w:rsidRPr="004808C7" w:rsidRDefault="007260E2">
            <w:pPr>
              <w:pStyle w:val="Small"/>
              <w:jc w:val="both"/>
              <w:rPr>
                <w:b/>
                <w:bCs/>
              </w:rPr>
            </w:pPr>
            <w:r w:rsidRPr="004808C7">
              <w:rPr>
                <w:b/>
                <w:bCs/>
              </w:rPr>
              <w:t>Comment</w:t>
            </w:r>
          </w:p>
        </w:tc>
      </w:tr>
      <w:tr w:rsidR="00453023" w:rsidRPr="00D22CCD" w14:paraId="3778F9BF" w14:textId="77777777">
        <w:tc>
          <w:tcPr>
            <w:tcW w:w="3450" w:type="dxa"/>
            <w:tcBorders>
              <w:top w:val="single" w:sz="7" w:space="0" w:color="000000"/>
              <w:left w:val="single" w:sz="7" w:space="0" w:color="000000"/>
              <w:bottom w:val="single" w:sz="7" w:space="0" w:color="000000"/>
              <w:right w:val="single" w:sz="7" w:space="0" w:color="000000"/>
            </w:tcBorders>
          </w:tcPr>
          <w:p w14:paraId="1AD243AB" w14:textId="77777777" w:rsidR="00453023" w:rsidRPr="00D22CCD" w:rsidRDefault="007260E2">
            <w:pPr>
              <w:pStyle w:val="Small"/>
              <w:jc w:val="both"/>
            </w:pPr>
            <w:r w:rsidRPr="00D22CCD">
              <w:t>Attribute Code</w:t>
            </w:r>
          </w:p>
        </w:tc>
        <w:tc>
          <w:tcPr>
            <w:tcW w:w="794" w:type="dxa"/>
            <w:tcBorders>
              <w:top w:val="single" w:sz="7" w:space="0" w:color="000000"/>
              <w:left w:val="single" w:sz="7" w:space="0" w:color="000000"/>
              <w:bottom w:val="single" w:sz="7" w:space="0" w:color="000000"/>
              <w:right w:val="single" w:sz="7" w:space="0" w:color="000000"/>
            </w:tcBorders>
          </w:tcPr>
          <w:p w14:paraId="0F7AC679" w14:textId="77777777" w:rsidR="00453023" w:rsidRPr="00D22CCD" w:rsidRDefault="007260E2">
            <w:pPr>
              <w:pStyle w:val="Small"/>
              <w:jc w:val="both"/>
            </w:pPr>
            <w:r w:rsidRPr="00D22CCD">
              <w:t>ATCD</w:t>
            </w:r>
          </w:p>
        </w:tc>
        <w:tc>
          <w:tcPr>
            <w:tcW w:w="794" w:type="dxa"/>
            <w:tcBorders>
              <w:top w:val="single" w:sz="7" w:space="0" w:color="000000"/>
              <w:left w:val="single" w:sz="7" w:space="0" w:color="000000"/>
              <w:bottom w:val="single" w:sz="7" w:space="0" w:color="000000"/>
              <w:right w:val="single" w:sz="7" w:space="0" w:color="000000"/>
            </w:tcBorders>
          </w:tcPr>
          <w:p w14:paraId="741CD12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0905355"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D9A419" w14:textId="5ECFB5D7" w:rsidR="00453023" w:rsidRPr="00D22CCD" w:rsidRDefault="007260E2">
            <w:pPr>
              <w:pStyle w:val="Small"/>
              <w:jc w:val="both"/>
            </w:pPr>
            <w:r w:rsidRPr="00D22CCD">
              <w:t xml:space="preserve">The code as defined in the </w:t>
            </w:r>
            <w:ins w:id="4419" w:author="Gert Morlion" w:date="2024-08-26T14:34:00Z">
              <w:r w:rsidR="004808C7">
                <w:t>F</w:t>
              </w:r>
            </w:ins>
            <w:del w:id="4420" w:author="Gert Morlion" w:date="2024-08-26T14:34:00Z">
              <w:r w:rsidRPr="00D22CCD" w:rsidDel="004808C7">
                <w:delText>f</w:delText>
              </w:r>
            </w:del>
            <w:r w:rsidRPr="00D22CCD">
              <w:t xml:space="preserve">eature </w:t>
            </w:r>
            <w:ins w:id="4421" w:author="Gert Morlion" w:date="2024-08-26T14:34:00Z">
              <w:r w:rsidR="004808C7">
                <w:t>C</w:t>
              </w:r>
            </w:ins>
            <w:del w:id="4422" w:author="Gert Morlion" w:date="2024-08-26T14:34:00Z">
              <w:r w:rsidRPr="00D22CCD" w:rsidDel="004808C7">
                <w:delText>c</w:delText>
              </w:r>
            </w:del>
            <w:r w:rsidRPr="00D22CCD">
              <w:t>atalogue</w:t>
            </w:r>
          </w:p>
        </w:tc>
      </w:tr>
      <w:tr w:rsidR="00453023" w:rsidRPr="00D22CCD" w14:paraId="116781CD" w14:textId="77777777">
        <w:tc>
          <w:tcPr>
            <w:tcW w:w="3450" w:type="dxa"/>
            <w:tcBorders>
              <w:top w:val="single" w:sz="7" w:space="0" w:color="000000"/>
              <w:left w:val="single" w:sz="7" w:space="0" w:color="000000"/>
              <w:bottom w:val="single" w:sz="7" w:space="0" w:color="000000"/>
              <w:right w:val="single" w:sz="7" w:space="0" w:color="000000"/>
            </w:tcBorders>
          </w:tcPr>
          <w:p w14:paraId="3711E3BD" w14:textId="77777777" w:rsidR="00453023" w:rsidRPr="00D22CCD" w:rsidRDefault="007260E2">
            <w:pPr>
              <w:pStyle w:val="Small"/>
              <w:jc w:val="both"/>
            </w:pPr>
            <w:r w:rsidRPr="00D22CCD">
              <w:t>Attribute Numeric Code</w:t>
            </w:r>
          </w:p>
        </w:tc>
        <w:tc>
          <w:tcPr>
            <w:tcW w:w="794" w:type="dxa"/>
            <w:tcBorders>
              <w:top w:val="single" w:sz="7" w:space="0" w:color="000000"/>
              <w:left w:val="single" w:sz="7" w:space="0" w:color="000000"/>
              <w:bottom w:val="single" w:sz="7" w:space="0" w:color="000000"/>
              <w:right w:val="single" w:sz="7" w:space="0" w:color="000000"/>
            </w:tcBorders>
          </w:tcPr>
          <w:p w14:paraId="445A8AD9" w14:textId="77777777" w:rsidR="00453023" w:rsidRPr="00D22CCD" w:rsidRDefault="007260E2">
            <w:pPr>
              <w:pStyle w:val="Small"/>
              <w:jc w:val="both"/>
            </w:pPr>
            <w:r w:rsidRPr="00D22CCD">
              <w:t>ANCD</w:t>
            </w:r>
          </w:p>
        </w:tc>
        <w:tc>
          <w:tcPr>
            <w:tcW w:w="794" w:type="dxa"/>
            <w:tcBorders>
              <w:top w:val="single" w:sz="7" w:space="0" w:color="000000"/>
              <w:left w:val="single" w:sz="7" w:space="0" w:color="000000"/>
              <w:bottom w:val="single" w:sz="7" w:space="0" w:color="000000"/>
              <w:right w:val="single" w:sz="7" w:space="0" w:color="000000"/>
            </w:tcBorders>
          </w:tcPr>
          <w:p w14:paraId="608D81B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B65659"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11B5A65" w14:textId="77777777" w:rsidR="00453023" w:rsidRPr="00D22CCD" w:rsidRDefault="007260E2">
            <w:pPr>
              <w:pStyle w:val="Small"/>
              <w:jc w:val="both"/>
            </w:pPr>
            <w:r w:rsidRPr="00D22CCD">
              <w:t>The code used within the NATC subfield</w:t>
            </w:r>
          </w:p>
        </w:tc>
      </w:tr>
    </w:tbl>
    <w:p w14:paraId="4AEB5649" w14:textId="77777777" w:rsidR="00453023" w:rsidRPr="00D22CCD" w:rsidRDefault="00453023">
      <w:pPr>
        <w:pStyle w:val="berschrift3"/>
        <w:numPr>
          <w:ilvl w:val="0"/>
          <w:numId w:val="0"/>
        </w:numPr>
        <w:ind w:left="90"/>
        <w:jc w:val="both"/>
      </w:pPr>
    </w:p>
    <w:p w14:paraId="415A186E" w14:textId="77777777" w:rsidR="00453023" w:rsidRPr="00D22CCD" w:rsidRDefault="007260E2">
      <w:pPr>
        <w:pStyle w:val="Listenfortsetzung3"/>
        <w:rPr>
          <w:b/>
          <w:bCs/>
        </w:rPr>
      </w:pPr>
      <w:r w:rsidRPr="00D22CCD">
        <w:rPr>
          <w:b/>
          <w:bCs/>
        </w:rPr>
        <w:t>Information Type Codes field structure - ITCS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58E758C7"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8681751"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C5352B9"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39943F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9D0725B"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CBFE600" w14:textId="77777777" w:rsidR="00453023" w:rsidRPr="00096C58" w:rsidRDefault="007260E2">
            <w:pPr>
              <w:pStyle w:val="Small"/>
              <w:jc w:val="both"/>
              <w:rPr>
                <w:b/>
                <w:bCs/>
              </w:rPr>
            </w:pPr>
            <w:r w:rsidRPr="00096C58">
              <w:rPr>
                <w:b/>
                <w:bCs/>
              </w:rPr>
              <w:t>Comment</w:t>
            </w:r>
          </w:p>
        </w:tc>
      </w:tr>
      <w:tr w:rsidR="00453023" w:rsidRPr="00D22CCD" w14:paraId="0238BCF1" w14:textId="77777777">
        <w:tc>
          <w:tcPr>
            <w:tcW w:w="3450" w:type="dxa"/>
            <w:tcBorders>
              <w:top w:val="single" w:sz="7" w:space="0" w:color="000000"/>
              <w:left w:val="single" w:sz="7" w:space="0" w:color="000000"/>
              <w:bottom w:val="single" w:sz="7" w:space="0" w:color="000000"/>
              <w:right w:val="single" w:sz="7" w:space="0" w:color="000000"/>
            </w:tcBorders>
          </w:tcPr>
          <w:p w14:paraId="3E45AEC6" w14:textId="77777777" w:rsidR="00453023" w:rsidRPr="00D22CCD" w:rsidRDefault="007260E2">
            <w:pPr>
              <w:pStyle w:val="Small"/>
              <w:jc w:val="both"/>
            </w:pPr>
            <w:r w:rsidRPr="00D22CCD">
              <w:t>Information Type Code</w:t>
            </w:r>
          </w:p>
        </w:tc>
        <w:tc>
          <w:tcPr>
            <w:tcW w:w="794" w:type="dxa"/>
            <w:tcBorders>
              <w:top w:val="single" w:sz="7" w:space="0" w:color="000000"/>
              <w:left w:val="single" w:sz="7" w:space="0" w:color="000000"/>
              <w:bottom w:val="single" w:sz="7" w:space="0" w:color="000000"/>
              <w:right w:val="single" w:sz="7" w:space="0" w:color="000000"/>
            </w:tcBorders>
          </w:tcPr>
          <w:p w14:paraId="124EABAA" w14:textId="77777777" w:rsidR="00453023" w:rsidRPr="00D22CCD" w:rsidRDefault="007260E2">
            <w:pPr>
              <w:pStyle w:val="Small"/>
              <w:jc w:val="both"/>
            </w:pPr>
            <w:r w:rsidRPr="00D22CCD">
              <w:t>ITCD</w:t>
            </w:r>
          </w:p>
        </w:tc>
        <w:tc>
          <w:tcPr>
            <w:tcW w:w="794" w:type="dxa"/>
            <w:tcBorders>
              <w:top w:val="single" w:sz="7" w:space="0" w:color="000000"/>
              <w:left w:val="single" w:sz="7" w:space="0" w:color="000000"/>
              <w:bottom w:val="single" w:sz="7" w:space="0" w:color="000000"/>
              <w:right w:val="single" w:sz="7" w:space="0" w:color="000000"/>
            </w:tcBorders>
          </w:tcPr>
          <w:p w14:paraId="6F1C4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A1E7D0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6EB07300" w14:textId="17738966" w:rsidR="00453023" w:rsidRPr="00D22CCD" w:rsidRDefault="007260E2">
            <w:pPr>
              <w:pStyle w:val="Small"/>
              <w:jc w:val="both"/>
            </w:pPr>
            <w:r w:rsidRPr="00D22CCD">
              <w:t xml:space="preserve">The code as defined in the </w:t>
            </w:r>
            <w:ins w:id="4423" w:author="Gert Morlion" w:date="2024-08-26T14:35:00Z">
              <w:r w:rsidR="007C15EB">
                <w:t>F</w:t>
              </w:r>
            </w:ins>
            <w:del w:id="4424" w:author="Gert Morlion" w:date="2024-08-26T14:35:00Z">
              <w:r w:rsidRPr="00D22CCD" w:rsidDel="007C15EB">
                <w:delText>f</w:delText>
              </w:r>
            </w:del>
            <w:r w:rsidRPr="00D22CCD">
              <w:t xml:space="preserve">eature </w:t>
            </w:r>
            <w:ins w:id="4425" w:author="Gert Morlion" w:date="2024-08-26T14:35:00Z">
              <w:r w:rsidR="007C15EB">
                <w:t>C</w:t>
              </w:r>
            </w:ins>
            <w:del w:id="4426" w:author="Gert Morlion" w:date="2024-08-26T14:35:00Z">
              <w:r w:rsidRPr="00D22CCD" w:rsidDel="007C15EB">
                <w:delText>c</w:delText>
              </w:r>
            </w:del>
            <w:r w:rsidRPr="00D22CCD">
              <w:t>atalogue</w:t>
            </w:r>
          </w:p>
        </w:tc>
      </w:tr>
      <w:tr w:rsidR="00453023" w:rsidRPr="00D22CCD" w14:paraId="1A757B19" w14:textId="77777777">
        <w:tc>
          <w:tcPr>
            <w:tcW w:w="3450" w:type="dxa"/>
            <w:tcBorders>
              <w:top w:val="single" w:sz="7" w:space="0" w:color="000000"/>
              <w:left w:val="single" w:sz="7" w:space="0" w:color="000000"/>
              <w:bottom w:val="single" w:sz="7" w:space="0" w:color="000000"/>
              <w:right w:val="single" w:sz="7" w:space="0" w:color="000000"/>
            </w:tcBorders>
          </w:tcPr>
          <w:p w14:paraId="55B5196E" w14:textId="77777777" w:rsidR="00453023" w:rsidRPr="00D22CCD" w:rsidRDefault="007260E2">
            <w:pPr>
              <w:pStyle w:val="Small"/>
              <w:jc w:val="both"/>
            </w:pPr>
            <w:r w:rsidRPr="00D22CCD">
              <w:t>Information Type Numeric Code</w:t>
            </w:r>
          </w:p>
        </w:tc>
        <w:tc>
          <w:tcPr>
            <w:tcW w:w="794" w:type="dxa"/>
            <w:tcBorders>
              <w:top w:val="single" w:sz="7" w:space="0" w:color="000000"/>
              <w:left w:val="single" w:sz="7" w:space="0" w:color="000000"/>
              <w:bottom w:val="single" w:sz="7" w:space="0" w:color="000000"/>
              <w:right w:val="single" w:sz="7" w:space="0" w:color="000000"/>
            </w:tcBorders>
          </w:tcPr>
          <w:p w14:paraId="1F9D6D6D" w14:textId="77777777" w:rsidR="00453023" w:rsidRPr="00D22CCD" w:rsidRDefault="007260E2">
            <w:pPr>
              <w:pStyle w:val="Small"/>
              <w:jc w:val="both"/>
            </w:pPr>
            <w:r w:rsidRPr="00D22CCD">
              <w:t>ITNC</w:t>
            </w:r>
          </w:p>
        </w:tc>
        <w:tc>
          <w:tcPr>
            <w:tcW w:w="794" w:type="dxa"/>
            <w:tcBorders>
              <w:top w:val="single" w:sz="7" w:space="0" w:color="000000"/>
              <w:left w:val="single" w:sz="7" w:space="0" w:color="000000"/>
              <w:bottom w:val="single" w:sz="7" w:space="0" w:color="000000"/>
              <w:right w:val="single" w:sz="7" w:space="0" w:color="000000"/>
            </w:tcBorders>
          </w:tcPr>
          <w:p w14:paraId="757BBE9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4CB34E"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4876D36" w14:textId="77777777" w:rsidR="00453023" w:rsidRPr="00D22CCD" w:rsidRDefault="007260E2">
            <w:pPr>
              <w:pStyle w:val="Small"/>
              <w:jc w:val="both"/>
            </w:pPr>
            <w:r w:rsidRPr="00D22CCD">
              <w:t>The code used within the NITC subfield</w:t>
            </w:r>
          </w:p>
        </w:tc>
      </w:tr>
    </w:tbl>
    <w:p w14:paraId="280036B0" w14:textId="77777777" w:rsidR="00453023" w:rsidRPr="00D22CCD" w:rsidRDefault="00453023">
      <w:pPr>
        <w:pStyle w:val="berschrift3"/>
        <w:numPr>
          <w:ilvl w:val="0"/>
          <w:numId w:val="0"/>
        </w:numPr>
        <w:ind w:left="90"/>
        <w:jc w:val="both"/>
      </w:pPr>
    </w:p>
    <w:p w14:paraId="2B3ED827" w14:textId="77777777" w:rsidR="00453023" w:rsidRPr="00D22CCD" w:rsidRDefault="007260E2">
      <w:pPr>
        <w:pStyle w:val="Listenfortsetzung3"/>
        <w:rPr>
          <w:b/>
          <w:bCs/>
        </w:rPr>
      </w:pPr>
      <w:r w:rsidRPr="00D22CCD">
        <w:rPr>
          <w:b/>
          <w:bCs/>
        </w:rPr>
        <w:t>Feature Type Codes field structure - FTCS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A128B7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4F71E52"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752F493"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047D7B8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F7BE02"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7412AC5" w14:textId="77777777" w:rsidR="00453023" w:rsidRPr="00096C58" w:rsidRDefault="007260E2">
            <w:pPr>
              <w:pStyle w:val="Small"/>
              <w:jc w:val="both"/>
              <w:rPr>
                <w:b/>
                <w:bCs/>
              </w:rPr>
            </w:pPr>
            <w:r w:rsidRPr="00096C58">
              <w:rPr>
                <w:b/>
                <w:bCs/>
              </w:rPr>
              <w:t>Comment</w:t>
            </w:r>
          </w:p>
        </w:tc>
      </w:tr>
      <w:tr w:rsidR="00453023" w:rsidRPr="00D22CCD" w14:paraId="27115E26" w14:textId="77777777">
        <w:tc>
          <w:tcPr>
            <w:tcW w:w="3450" w:type="dxa"/>
            <w:tcBorders>
              <w:top w:val="single" w:sz="7" w:space="0" w:color="000000"/>
              <w:left w:val="single" w:sz="7" w:space="0" w:color="000000"/>
              <w:bottom w:val="single" w:sz="7" w:space="0" w:color="000000"/>
              <w:right w:val="single" w:sz="7" w:space="0" w:color="000000"/>
            </w:tcBorders>
          </w:tcPr>
          <w:p w14:paraId="047CAA59" w14:textId="77777777" w:rsidR="00453023" w:rsidRPr="00D22CCD" w:rsidRDefault="007260E2">
            <w:pPr>
              <w:pStyle w:val="Small"/>
              <w:jc w:val="both"/>
            </w:pPr>
            <w:r w:rsidRPr="00D22CCD">
              <w:t>Feature Type Code</w:t>
            </w:r>
          </w:p>
        </w:tc>
        <w:tc>
          <w:tcPr>
            <w:tcW w:w="794" w:type="dxa"/>
            <w:tcBorders>
              <w:top w:val="single" w:sz="7" w:space="0" w:color="000000"/>
              <w:left w:val="single" w:sz="7" w:space="0" w:color="000000"/>
              <w:bottom w:val="single" w:sz="7" w:space="0" w:color="000000"/>
              <w:right w:val="single" w:sz="7" w:space="0" w:color="000000"/>
            </w:tcBorders>
          </w:tcPr>
          <w:p w14:paraId="3D9FDD91" w14:textId="77777777" w:rsidR="00453023" w:rsidRPr="00D22CCD" w:rsidRDefault="007260E2">
            <w:pPr>
              <w:pStyle w:val="Small"/>
              <w:jc w:val="both"/>
            </w:pPr>
            <w:r w:rsidRPr="00D22CCD">
              <w:t>FTCD</w:t>
            </w:r>
          </w:p>
        </w:tc>
        <w:tc>
          <w:tcPr>
            <w:tcW w:w="794" w:type="dxa"/>
            <w:tcBorders>
              <w:top w:val="single" w:sz="7" w:space="0" w:color="000000"/>
              <w:left w:val="single" w:sz="7" w:space="0" w:color="000000"/>
              <w:bottom w:val="single" w:sz="7" w:space="0" w:color="000000"/>
              <w:right w:val="single" w:sz="7" w:space="0" w:color="000000"/>
            </w:tcBorders>
          </w:tcPr>
          <w:p w14:paraId="3903D73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646D7D"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EC92EB3" w14:textId="78AC3245" w:rsidR="00453023" w:rsidRPr="00D22CCD" w:rsidRDefault="007260E2">
            <w:pPr>
              <w:pStyle w:val="Small"/>
              <w:jc w:val="both"/>
            </w:pPr>
            <w:r w:rsidRPr="00D22CCD">
              <w:t xml:space="preserve">The code as defined in the </w:t>
            </w:r>
            <w:ins w:id="4427" w:author="Gert Morlion" w:date="2024-08-26T14:35:00Z">
              <w:r w:rsidR="00096C58">
                <w:t>F</w:t>
              </w:r>
            </w:ins>
            <w:del w:id="4428" w:author="Gert Morlion" w:date="2024-08-26T14:35:00Z">
              <w:r w:rsidRPr="00D22CCD" w:rsidDel="00096C58">
                <w:delText>f</w:delText>
              </w:r>
            </w:del>
            <w:r w:rsidRPr="00D22CCD">
              <w:t xml:space="preserve">eature </w:t>
            </w:r>
            <w:ins w:id="4429" w:author="Gert Morlion" w:date="2024-08-26T14:35:00Z">
              <w:r w:rsidR="00096C58">
                <w:t>C</w:t>
              </w:r>
            </w:ins>
            <w:del w:id="4430" w:author="Gert Morlion" w:date="2024-08-26T14:35:00Z">
              <w:r w:rsidRPr="00D22CCD" w:rsidDel="00096C58">
                <w:delText>c</w:delText>
              </w:r>
            </w:del>
            <w:r w:rsidRPr="00D22CCD">
              <w:t>atalogue</w:t>
            </w:r>
          </w:p>
        </w:tc>
      </w:tr>
      <w:tr w:rsidR="00453023" w:rsidRPr="00D22CCD" w14:paraId="1814C646" w14:textId="77777777">
        <w:tc>
          <w:tcPr>
            <w:tcW w:w="3450" w:type="dxa"/>
            <w:tcBorders>
              <w:top w:val="single" w:sz="7" w:space="0" w:color="000000"/>
              <w:left w:val="single" w:sz="7" w:space="0" w:color="000000"/>
              <w:bottom w:val="single" w:sz="7" w:space="0" w:color="000000"/>
              <w:right w:val="single" w:sz="7" w:space="0" w:color="000000"/>
            </w:tcBorders>
          </w:tcPr>
          <w:p w14:paraId="60559877" w14:textId="77777777" w:rsidR="00453023" w:rsidRPr="00D22CCD" w:rsidRDefault="007260E2">
            <w:pPr>
              <w:pStyle w:val="Small"/>
              <w:jc w:val="both"/>
            </w:pPr>
            <w:r w:rsidRPr="00D22CCD">
              <w:t>Feature Type Numeric Code</w:t>
            </w:r>
          </w:p>
        </w:tc>
        <w:tc>
          <w:tcPr>
            <w:tcW w:w="794" w:type="dxa"/>
            <w:tcBorders>
              <w:top w:val="single" w:sz="7" w:space="0" w:color="000000"/>
              <w:left w:val="single" w:sz="7" w:space="0" w:color="000000"/>
              <w:bottom w:val="single" w:sz="7" w:space="0" w:color="000000"/>
              <w:right w:val="single" w:sz="7" w:space="0" w:color="000000"/>
            </w:tcBorders>
          </w:tcPr>
          <w:p w14:paraId="4EC70411" w14:textId="77777777" w:rsidR="00453023" w:rsidRPr="00D22CCD" w:rsidRDefault="007260E2">
            <w:pPr>
              <w:pStyle w:val="Small"/>
              <w:jc w:val="both"/>
            </w:pPr>
            <w:r w:rsidRPr="00D22CCD">
              <w:t>FTNC</w:t>
            </w:r>
          </w:p>
        </w:tc>
        <w:tc>
          <w:tcPr>
            <w:tcW w:w="794" w:type="dxa"/>
            <w:tcBorders>
              <w:top w:val="single" w:sz="7" w:space="0" w:color="000000"/>
              <w:left w:val="single" w:sz="7" w:space="0" w:color="000000"/>
              <w:bottom w:val="single" w:sz="7" w:space="0" w:color="000000"/>
              <w:right w:val="single" w:sz="7" w:space="0" w:color="000000"/>
            </w:tcBorders>
          </w:tcPr>
          <w:p w14:paraId="43F3DD2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D7857B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CC90D6D" w14:textId="77777777" w:rsidR="00453023" w:rsidRPr="00D22CCD" w:rsidRDefault="007260E2">
            <w:pPr>
              <w:pStyle w:val="Small"/>
              <w:jc w:val="both"/>
            </w:pPr>
            <w:r w:rsidRPr="00D22CCD">
              <w:t>The code used within the NFTC subfield</w:t>
            </w:r>
          </w:p>
        </w:tc>
      </w:tr>
    </w:tbl>
    <w:p w14:paraId="70071D54" w14:textId="77777777" w:rsidR="00453023" w:rsidRPr="00D22CCD" w:rsidRDefault="00453023">
      <w:pPr>
        <w:pStyle w:val="berschrift3"/>
        <w:numPr>
          <w:ilvl w:val="0"/>
          <w:numId w:val="0"/>
        </w:numPr>
        <w:ind w:left="90"/>
        <w:jc w:val="both"/>
      </w:pPr>
    </w:p>
    <w:p w14:paraId="5BFD1EAB" w14:textId="77777777" w:rsidR="00453023" w:rsidRPr="00D22CCD" w:rsidRDefault="007260E2">
      <w:pPr>
        <w:pStyle w:val="Listenfortsetzung3"/>
        <w:rPr>
          <w:b/>
          <w:bCs/>
        </w:rPr>
      </w:pPr>
      <w:r w:rsidRPr="00D22CCD">
        <w:rPr>
          <w:b/>
          <w:bCs/>
        </w:rPr>
        <w:t>Information Association Codes field structure - IACS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792C61F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188E6967"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A6E61B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7A8A13E"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B3EC4F4"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216A107" w14:textId="77777777" w:rsidR="00453023" w:rsidRPr="00813EAC" w:rsidRDefault="007260E2">
            <w:pPr>
              <w:pStyle w:val="Small"/>
              <w:jc w:val="both"/>
              <w:rPr>
                <w:b/>
                <w:bCs/>
              </w:rPr>
            </w:pPr>
            <w:r w:rsidRPr="00813EAC">
              <w:rPr>
                <w:b/>
                <w:bCs/>
              </w:rPr>
              <w:t>Comment</w:t>
            </w:r>
          </w:p>
        </w:tc>
      </w:tr>
      <w:tr w:rsidR="00453023" w:rsidRPr="00D22CCD" w14:paraId="2FE8F140" w14:textId="77777777">
        <w:tc>
          <w:tcPr>
            <w:tcW w:w="3450" w:type="dxa"/>
            <w:tcBorders>
              <w:top w:val="single" w:sz="7" w:space="0" w:color="000000"/>
              <w:left w:val="single" w:sz="7" w:space="0" w:color="000000"/>
              <w:bottom w:val="single" w:sz="7" w:space="0" w:color="000000"/>
              <w:right w:val="single" w:sz="7" w:space="0" w:color="000000"/>
            </w:tcBorders>
          </w:tcPr>
          <w:p w14:paraId="36B6DABB" w14:textId="77777777" w:rsidR="00453023" w:rsidRPr="00D22CCD" w:rsidRDefault="007260E2">
            <w:pPr>
              <w:pStyle w:val="Small"/>
              <w:jc w:val="both"/>
            </w:pPr>
            <w:r w:rsidRPr="00D22CCD">
              <w:t>Information Association Code</w:t>
            </w:r>
          </w:p>
        </w:tc>
        <w:tc>
          <w:tcPr>
            <w:tcW w:w="794" w:type="dxa"/>
            <w:tcBorders>
              <w:top w:val="single" w:sz="7" w:space="0" w:color="000000"/>
              <w:left w:val="single" w:sz="7" w:space="0" w:color="000000"/>
              <w:bottom w:val="single" w:sz="7" w:space="0" w:color="000000"/>
              <w:right w:val="single" w:sz="7" w:space="0" w:color="000000"/>
            </w:tcBorders>
          </w:tcPr>
          <w:p w14:paraId="1FF212F9" w14:textId="77777777" w:rsidR="00453023" w:rsidRPr="00D22CCD" w:rsidRDefault="007260E2">
            <w:pPr>
              <w:pStyle w:val="Small"/>
              <w:jc w:val="both"/>
            </w:pPr>
            <w:r w:rsidRPr="00D22CCD">
              <w:t>IACD</w:t>
            </w:r>
          </w:p>
        </w:tc>
        <w:tc>
          <w:tcPr>
            <w:tcW w:w="794" w:type="dxa"/>
            <w:tcBorders>
              <w:top w:val="single" w:sz="7" w:space="0" w:color="000000"/>
              <w:left w:val="single" w:sz="7" w:space="0" w:color="000000"/>
              <w:bottom w:val="single" w:sz="7" w:space="0" w:color="000000"/>
              <w:right w:val="single" w:sz="7" w:space="0" w:color="000000"/>
            </w:tcBorders>
          </w:tcPr>
          <w:p w14:paraId="24CEA88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244D96"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36C147B6" w14:textId="626DC7BF" w:rsidR="00453023" w:rsidRPr="00D22CCD" w:rsidRDefault="007260E2">
            <w:pPr>
              <w:pStyle w:val="Small"/>
              <w:jc w:val="both"/>
            </w:pPr>
            <w:r w:rsidRPr="00D22CCD">
              <w:t xml:space="preserve">The code as defined in the </w:t>
            </w:r>
            <w:ins w:id="4431" w:author="Gert Morlion" w:date="2024-08-26T14:35:00Z">
              <w:r w:rsidR="00813EAC">
                <w:t>F</w:t>
              </w:r>
            </w:ins>
            <w:del w:id="4432" w:author="Gert Morlion" w:date="2024-08-26T14:35:00Z">
              <w:r w:rsidRPr="00D22CCD" w:rsidDel="00813EAC">
                <w:delText>f</w:delText>
              </w:r>
            </w:del>
            <w:r w:rsidRPr="00D22CCD">
              <w:t xml:space="preserve">eature </w:t>
            </w:r>
            <w:ins w:id="4433" w:author="Gert Morlion" w:date="2024-08-26T14:35:00Z">
              <w:r w:rsidR="00813EAC">
                <w:t>C</w:t>
              </w:r>
            </w:ins>
            <w:del w:id="4434" w:author="Gert Morlion" w:date="2024-08-26T14:35:00Z">
              <w:r w:rsidRPr="00D22CCD" w:rsidDel="00813EAC">
                <w:delText>c</w:delText>
              </w:r>
            </w:del>
            <w:r w:rsidRPr="00D22CCD">
              <w:t>atalogue</w:t>
            </w:r>
          </w:p>
        </w:tc>
      </w:tr>
      <w:tr w:rsidR="00453023" w:rsidRPr="00D22CCD" w14:paraId="4893F717" w14:textId="77777777">
        <w:tc>
          <w:tcPr>
            <w:tcW w:w="3450" w:type="dxa"/>
            <w:tcBorders>
              <w:top w:val="single" w:sz="7" w:space="0" w:color="000000"/>
              <w:left w:val="single" w:sz="7" w:space="0" w:color="000000"/>
              <w:bottom w:val="single" w:sz="7" w:space="0" w:color="000000"/>
              <w:right w:val="single" w:sz="7" w:space="0" w:color="000000"/>
            </w:tcBorders>
          </w:tcPr>
          <w:p w14:paraId="167BFFD1" w14:textId="77777777" w:rsidR="00453023" w:rsidRPr="00D22CCD" w:rsidRDefault="007260E2">
            <w:pPr>
              <w:pStyle w:val="Small"/>
              <w:jc w:val="both"/>
            </w:pPr>
            <w:r w:rsidRPr="00D22CCD">
              <w:t>Information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2E11A70E" w14:textId="77777777" w:rsidR="00453023" w:rsidRPr="00D22CCD" w:rsidRDefault="007260E2">
            <w:pPr>
              <w:pStyle w:val="Small"/>
              <w:jc w:val="both"/>
            </w:pPr>
            <w:r w:rsidRPr="00D22CCD">
              <w:t>IANC</w:t>
            </w:r>
          </w:p>
        </w:tc>
        <w:tc>
          <w:tcPr>
            <w:tcW w:w="794" w:type="dxa"/>
            <w:tcBorders>
              <w:top w:val="single" w:sz="7" w:space="0" w:color="000000"/>
              <w:left w:val="single" w:sz="7" w:space="0" w:color="000000"/>
              <w:bottom w:val="single" w:sz="7" w:space="0" w:color="000000"/>
              <w:right w:val="single" w:sz="7" w:space="0" w:color="000000"/>
            </w:tcBorders>
          </w:tcPr>
          <w:p w14:paraId="76428B6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1EB5E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D9D5A09" w14:textId="77777777" w:rsidR="00453023" w:rsidRPr="00D22CCD" w:rsidRDefault="007260E2">
            <w:pPr>
              <w:pStyle w:val="Small"/>
              <w:jc w:val="both"/>
            </w:pPr>
            <w:r w:rsidRPr="00D22CCD">
              <w:t>The code used within the NIAC subfield</w:t>
            </w:r>
          </w:p>
        </w:tc>
      </w:tr>
    </w:tbl>
    <w:p w14:paraId="6F7B15E1" w14:textId="77777777" w:rsidR="00453023" w:rsidRPr="00D22CCD" w:rsidRDefault="00453023">
      <w:pPr>
        <w:pStyle w:val="berschrift3"/>
        <w:numPr>
          <w:ilvl w:val="0"/>
          <w:numId w:val="0"/>
        </w:numPr>
        <w:ind w:left="90"/>
        <w:jc w:val="both"/>
      </w:pPr>
    </w:p>
    <w:p w14:paraId="6003417D" w14:textId="77777777" w:rsidR="00453023" w:rsidRPr="00D22CCD" w:rsidRDefault="007260E2">
      <w:pPr>
        <w:pStyle w:val="Listenfortsetzung3"/>
        <w:rPr>
          <w:b/>
          <w:bCs/>
        </w:rPr>
      </w:pPr>
      <w:r w:rsidRPr="00D22CCD">
        <w:rPr>
          <w:b/>
          <w:bCs/>
        </w:rPr>
        <w:t>Feature Association Codes field structure - FACS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EEC27B3"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F42FD9"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DDC970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29C04C6"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66FF02D"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F5DDCCB" w14:textId="77777777" w:rsidR="00453023" w:rsidRPr="00813EAC" w:rsidRDefault="007260E2">
            <w:pPr>
              <w:pStyle w:val="Small"/>
              <w:jc w:val="both"/>
              <w:rPr>
                <w:b/>
                <w:bCs/>
              </w:rPr>
            </w:pPr>
            <w:r w:rsidRPr="00813EAC">
              <w:rPr>
                <w:b/>
                <w:bCs/>
              </w:rPr>
              <w:t>Comment</w:t>
            </w:r>
          </w:p>
        </w:tc>
      </w:tr>
      <w:tr w:rsidR="00453023" w:rsidRPr="00D22CCD" w14:paraId="5D68ABA7" w14:textId="77777777">
        <w:tc>
          <w:tcPr>
            <w:tcW w:w="3450" w:type="dxa"/>
            <w:tcBorders>
              <w:top w:val="single" w:sz="7" w:space="0" w:color="000000"/>
              <w:left w:val="single" w:sz="7" w:space="0" w:color="000000"/>
              <w:bottom w:val="single" w:sz="7" w:space="0" w:color="000000"/>
              <w:right w:val="single" w:sz="7" w:space="0" w:color="000000"/>
            </w:tcBorders>
          </w:tcPr>
          <w:p w14:paraId="14BBAA3D" w14:textId="77777777" w:rsidR="00453023" w:rsidRPr="00D22CCD" w:rsidRDefault="007260E2">
            <w:pPr>
              <w:pStyle w:val="Small"/>
              <w:jc w:val="both"/>
            </w:pPr>
            <w:r w:rsidRPr="00D22CCD">
              <w:t>Feature Association Code</w:t>
            </w:r>
          </w:p>
        </w:tc>
        <w:tc>
          <w:tcPr>
            <w:tcW w:w="794" w:type="dxa"/>
            <w:tcBorders>
              <w:top w:val="single" w:sz="7" w:space="0" w:color="000000"/>
              <w:left w:val="single" w:sz="7" w:space="0" w:color="000000"/>
              <w:bottom w:val="single" w:sz="7" w:space="0" w:color="000000"/>
              <w:right w:val="single" w:sz="7" w:space="0" w:color="000000"/>
            </w:tcBorders>
          </w:tcPr>
          <w:p w14:paraId="7E7EA014" w14:textId="77777777" w:rsidR="00453023" w:rsidRPr="00D22CCD" w:rsidRDefault="007260E2">
            <w:pPr>
              <w:pStyle w:val="Small"/>
              <w:jc w:val="both"/>
            </w:pPr>
            <w:r w:rsidRPr="00D22CCD">
              <w:t>FACD</w:t>
            </w:r>
          </w:p>
        </w:tc>
        <w:tc>
          <w:tcPr>
            <w:tcW w:w="794" w:type="dxa"/>
            <w:tcBorders>
              <w:top w:val="single" w:sz="7" w:space="0" w:color="000000"/>
              <w:left w:val="single" w:sz="7" w:space="0" w:color="000000"/>
              <w:bottom w:val="single" w:sz="7" w:space="0" w:color="000000"/>
              <w:right w:val="single" w:sz="7" w:space="0" w:color="000000"/>
            </w:tcBorders>
          </w:tcPr>
          <w:p w14:paraId="5AD008C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9ED1773"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7A98539" w14:textId="20D08759" w:rsidR="00453023" w:rsidRPr="00D22CCD" w:rsidRDefault="007260E2">
            <w:pPr>
              <w:pStyle w:val="Small"/>
              <w:jc w:val="both"/>
            </w:pPr>
            <w:r w:rsidRPr="00D22CCD">
              <w:t xml:space="preserve">The code as defined in the </w:t>
            </w:r>
            <w:ins w:id="4435" w:author="Gert Morlion" w:date="2024-08-26T14:36:00Z">
              <w:r w:rsidR="00813EAC">
                <w:t>F</w:t>
              </w:r>
            </w:ins>
            <w:del w:id="4436" w:author="Gert Morlion" w:date="2024-08-26T14:36:00Z">
              <w:r w:rsidRPr="00D22CCD" w:rsidDel="00813EAC">
                <w:delText>f</w:delText>
              </w:r>
            </w:del>
            <w:r w:rsidRPr="00D22CCD">
              <w:t xml:space="preserve">eature </w:t>
            </w:r>
            <w:ins w:id="4437" w:author="Gert Morlion" w:date="2024-08-26T14:36:00Z">
              <w:r w:rsidR="00813EAC">
                <w:t>C</w:t>
              </w:r>
            </w:ins>
            <w:del w:id="4438" w:author="Gert Morlion" w:date="2024-08-26T14:36:00Z">
              <w:r w:rsidRPr="00D22CCD" w:rsidDel="00813EAC">
                <w:delText>c</w:delText>
              </w:r>
            </w:del>
            <w:r w:rsidRPr="00D22CCD">
              <w:t>atalogue</w:t>
            </w:r>
          </w:p>
        </w:tc>
      </w:tr>
      <w:tr w:rsidR="00453023" w:rsidRPr="00D22CCD" w14:paraId="499A4E66" w14:textId="77777777">
        <w:tc>
          <w:tcPr>
            <w:tcW w:w="3450" w:type="dxa"/>
            <w:tcBorders>
              <w:top w:val="single" w:sz="7" w:space="0" w:color="000000"/>
              <w:left w:val="single" w:sz="7" w:space="0" w:color="000000"/>
              <w:bottom w:val="single" w:sz="7" w:space="0" w:color="000000"/>
              <w:right w:val="single" w:sz="7" w:space="0" w:color="000000"/>
            </w:tcBorders>
          </w:tcPr>
          <w:p w14:paraId="138E1E9B" w14:textId="77777777" w:rsidR="00453023" w:rsidRPr="00D22CCD" w:rsidRDefault="007260E2">
            <w:pPr>
              <w:pStyle w:val="Small"/>
              <w:jc w:val="both"/>
            </w:pPr>
            <w:r w:rsidRPr="00D22CCD">
              <w:t>Feature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4E38DA3A" w14:textId="77777777" w:rsidR="00453023" w:rsidRPr="00D22CCD" w:rsidRDefault="007260E2">
            <w:pPr>
              <w:pStyle w:val="Small"/>
              <w:jc w:val="both"/>
            </w:pPr>
            <w:r w:rsidRPr="00D22CCD">
              <w:t>FANC</w:t>
            </w:r>
          </w:p>
        </w:tc>
        <w:tc>
          <w:tcPr>
            <w:tcW w:w="794" w:type="dxa"/>
            <w:tcBorders>
              <w:top w:val="single" w:sz="7" w:space="0" w:color="000000"/>
              <w:left w:val="single" w:sz="7" w:space="0" w:color="000000"/>
              <w:bottom w:val="single" w:sz="7" w:space="0" w:color="000000"/>
              <w:right w:val="single" w:sz="7" w:space="0" w:color="000000"/>
            </w:tcBorders>
          </w:tcPr>
          <w:p w14:paraId="7618CC9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6CCD4A"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90C580A" w14:textId="77777777" w:rsidR="00453023" w:rsidRPr="00D22CCD" w:rsidRDefault="007260E2">
            <w:pPr>
              <w:pStyle w:val="Small"/>
              <w:jc w:val="both"/>
            </w:pPr>
            <w:r w:rsidRPr="00D22CCD">
              <w:t>The code used within the NFAC subfield</w:t>
            </w:r>
          </w:p>
        </w:tc>
      </w:tr>
    </w:tbl>
    <w:p w14:paraId="3FBE85EE" w14:textId="77777777" w:rsidR="00453023" w:rsidRPr="00D22CCD" w:rsidRDefault="00453023">
      <w:pPr>
        <w:pStyle w:val="berschrift3"/>
        <w:numPr>
          <w:ilvl w:val="0"/>
          <w:numId w:val="0"/>
        </w:numPr>
        <w:ind w:left="90"/>
        <w:jc w:val="both"/>
      </w:pPr>
    </w:p>
    <w:p w14:paraId="0B24E45D" w14:textId="77777777" w:rsidR="00453023" w:rsidRPr="00D22CCD" w:rsidRDefault="007260E2">
      <w:pPr>
        <w:pStyle w:val="Listenfortsetzung3"/>
        <w:rPr>
          <w:b/>
          <w:bCs/>
        </w:rPr>
      </w:pPr>
      <w:r w:rsidRPr="00D22CCD">
        <w:rPr>
          <w:b/>
          <w:bCs/>
        </w:rPr>
        <w:t>Association Role Codes field structure - ARCS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378C41D"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15982A7"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1F6035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5EB86DC"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7A186BB"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BA987D" w14:textId="77777777" w:rsidR="00453023" w:rsidRPr="000B4189" w:rsidRDefault="007260E2">
            <w:pPr>
              <w:pStyle w:val="Small"/>
              <w:jc w:val="both"/>
              <w:rPr>
                <w:b/>
                <w:bCs/>
              </w:rPr>
            </w:pPr>
            <w:r w:rsidRPr="000B4189">
              <w:rPr>
                <w:b/>
                <w:bCs/>
              </w:rPr>
              <w:t>Comment</w:t>
            </w:r>
          </w:p>
        </w:tc>
      </w:tr>
      <w:tr w:rsidR="00453023" w:rsidRPr="00D22CCD" w14:paraId="23BF80A7" w14:textId="77777777">
        <w:tc>
          <w:tcPr>
            <w:tcW w:w="3450" w:type="dxa"/>
            <w:tcBorders>
              <w:top w:val="single" w:sz="7" w:space="0" w:color="000000"/>
              <w:left w:val="single" w:sz="7" w:space="0" w:color="000000"/>
              <w:bottom w:val="single" w:sz="7" w:space="0" w:color="000000"/>
              <w:right w:val="single" w:sz="7" w:space="0" w:color="000000"/>
            </w:tcBorders>
          </w:tcPr>
          <w:p w14:paraId="4B0831B3" w14:textId="77777777" w:rsidR="00453023" w:rsidRPr="00D22CCD" w:rsidRDefault="007260E2">
            <w:pPr>
              <w:pStyle w:val="Small"/>
              <w:jc w:val="both"/>
            </w:pPr>
            <w:r w:rsidRPr="00D22CCD">
              <w:t>Association Role Code</w:t>
            </w:r>
          </w:p>
        </w:tc>
        <w:tc>
          <w:tcPr>
            <w:tcW w:w="794" w:type="dxa"/>
            <w:tcBorders>
              <w:top w:val="single" w:sz="7" w:space="0" w:color="000000"/>
              <w:left w:val="single" w:sz="7" w:space="0" w:color="000000"/>
              <w:bottom w:val="single" w:sz="7" w:space="0" w:color="000000"/>
              <w:right w:val="single" w:sz="7" w:space="0" w:color="000000"/>
            </w:tcBorders>
          </w:tcPr>
          <w:p w14:paraId="14677D77" w14:textId="77777777" w:rsidR="00453023" w:rsidRPr="00D22CCD" w:rsidRDefault="007260E2">
            <w:pPr>
              <w:pStyle w:val="Small"/>
              <w:jc w:val="both"/>
            </w:pPr>
            <w:r w:rsidRPr="00D22CCD">
              <w:t>ARCD</w:t>
            </w:r>
          </w:p>
        </w:tc>
        <w:tc>
          <w:tcPr>
            <w:tcW w:w="794" w:type="dxa"/>
            <w:tcBorders>
              <w:top w:val="single" w:sz="7" w:space="0" w:color="000000"/>
              <w:left w:val="single" w:sz="7" w:space="0" w:color="000000"/>
              <w:bottom w:val="single" w:sz="7" w:space="0" w:color="000000"/>
              <w:right w:val="single" w:sz="7" w:space="0" w:color="000000"/>
            </w:tcBorders>
          </w:tcPr>
          <w:p w14:paraId="6145051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E1FCE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B116AC" w14:textId="5B3CC529" w:rsidR="00453023" w:rsidRPr="00D22CCD" w:rsidRDefault="007260E2">
            <w:pPr>
              <w:pStyle w:val="Small"/>
              <w:jc w:val="both"/>
            </w:pPr>
            <w:r w:rsidRPr="00D22CCD">
              <w:t xml:space="preserve">The code as defined in the </w:t>
            </w:r>
            <w:ins w:id="4439" w:author="Gert Morlion" w:date="2024-08-26T14:36:00Z">
              <w:r w:rsidR="000B4189">
                <w:t>F</w:t>
              </w:r>
            </w:ins>
            <w:del w:id="4440" w:author="Gert Morlion" w:date="2024-08-26T14:36:00Z">
              <w:r w:rsidRPr="00D22CCD" w:rsidDel="000B4189">
                <w:delText>f</w:delText>
              </w:r>
            </w:del>
            <w:r w:rsidRPr="00D22CCD">
              <w:t xml:space="preserve">eature </w:t>
            </w:r>
            <w:ins w:id="4441" w:author="Gert Morlion" w:date="2024-08-26T14:36:00Z">
              <w:r w:rsidR="000B4189">
                <w:t>C</w:t>
              </w:r>
            </w:ins>
            <w:del w:id="4442" w:author="Gert Morlion" w:date="2024-08-26T14:36:00Z">
              <w:r w:rsidRPr="00D22CCD" w:rsidDel="000B4189">
                <w:delText>c</w:delText>
              </w:r>
            </w:del>
            <w:r w:rsidRPr="00D22CCD">
              <w:t>atalogue</w:t>
            </w:r>
          </w:p>
        </w:tc>
      </w:tr>
      <w:tr w:rsidR="00453023" w:rsidRPr="00D22CCD" w14:paraId="5B32B12F" w14:textId="77777777">
        <w:tc>
          <w:tcPr>
            <w:tcW w:w="3450" w:type="dxa"/>
            <w:tcBorders>
              <w:top w:val="single" w:sz="7" w:space="0" w:color="000000"/>
              <w:left w:val="single" w:sz="7" w:space="0" w:color="000000"/>
              <w:bottom w:val="single" w:sz="7" w:space="0" w:color="000000"/>
              <w:right w:val="single" w:sz="7" w:space="0" w:color="000000"/>
            </w:tcBorders>
          </w:tcPr>
          <w:p w14:paraId="04B75B0B" w14:textId="77777777" w:rsidR="00453023" w:rsidRPr="00D22CCD" w:rsidRDefault="007260E2">
            <w:pPr>
              <w:pStyle w:val="Small"/>
              <w:jc w:val="both"/>
            </w:pPr>
            <w:r w:rsidRPr="00D22CCD">
              <w:t>Association Role Numeric Code</w:t>
            </w:r>
          </w:p>
        </w:tc>
        <w:tc>
          <w:tcPr>
            <w:tcW w:w="794" w:type="dxa"/>
            <w:tcBorders>
              <w:top w:val="single" w:sz="7" w:space="0" w:color="000000"/>
              <w:left w:val="single" w:sz="7" w:space="0" w:color="000000"/>
              <w:bottom w:val="single" w:sz="7" w:space="0" w:color="000000"/>
              <w:right w:val="single" w:sz="7" w:space="0" w:color="000000"/>
            </w:tcBorders>
          </w:tcPr>
          <w:p w14:paraId="092C5658" w14:textId="77777777" w:rsidR="00453023" w:rsidRPr="00D22CCD" w:rsidRDefault="007260E2">
            <w:pPr>
              <w:pStyle w:val="Small"/>
              <w:jc w:val="both"/>
            </w:pPr>
            <w:r w:rsidRPr="00D22CCD">
              <w:t>ARNC</w:t>
            </w:r>
          </w:p>
        </w:tc>
        <w:tc>
          <w:tcPr>
            <w:tcW w:w="794" w:type="dxa"/>
            <w:tcBorders>
              <w:top w:val="single" w:sz="7" w:space="0" w:color="000000"/>
              <w:left w:val="single" w:sz="7" w:space="0" w:color="000000"/>
              <w:bottom w:val="single" w:sz="7" w:space="0" w:color="000000"/>
              <w:right w:val="single" w:sz="7" w:space="0" w:color="000000"/>
            </w:tcBorders>
          </w:tcPr>
          <w:p w14:paraId="04F91AE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8ACF5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F40FCE4" w14:textId="77777777" w:rsidR="00453023" w:rsidRPr="00D22CCD" w:rsidRDefault="007260E2">
            <w:pPr>
              <w:pStyle w:val="Small"/>
              <w:jc w:val="both"/>
            </w:pPr>
            <w:r w:rsidRPr="00D22CCD">
              <w:t>The code used within the NARC subfield</w:t>
            </w:r>
          </w:p>
        </w:tc>
      </w:tr>
    </w:tbl>
    <w:p w14:paraId="42C449AA" w14:textId="77777777" w:rsidR="00610ED9" w:rsidRPr="00D22CCD" w:rsidRDefault="00610ED9" w:rsidP="00610ED9">
      <w:pPr>
        <w:pStyle w:val="Listenfortsetzung3"/>
        <w:numPr>
          <w:ilvl w:val="0"/>
          <w:numId w:val="0"/>
        </w:numPr>
        <w:ind w:left="90"/>
        <w:rPr>
          <w:b/>
        </w:rPr>
      </w:pPr>
      <w:bookmarkStart w:id="4443" w:name="_Toc207617030"/>
      <w:bookmarkEnd w:id="4416"/>
      <w:bookmarkEnd w:id="4417"/>
      <w:bookmarkEnd w:id="4418"/>
    </w:p>
    <w:p w14:paraId="7F4AE6AE" w14:textId="77777777" w:rsidR="00453023" w:rsidRPr="00D22CCD" w:rsidRDefault="007260E2" w:rsidP="00610ED9">
      <w:pPr>
        <w:pStyle w:val="Listenfortsetzung3"/>
        <w:rPr>
          <w:b/>
        </w:rPr>
      </w:pPr>
      <w:r w:rsidRPr="00D22CCD">
        <w:rPr>
          <w:b/>
        </w:rPr>
        <w:t>Coordinate Reference System Record Identifier field - CSID</w:t>
      </w:r>
    </w:p>
    <w:tbl>
      <w:tblPr>
        <w:tblW w:w="0" w:type="auto"/>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1669B2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809EF0"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C5E559A"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A06A486"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BE28FA2"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DAD035B" w14:textId="77777777" w:rsidR="00453023" w:rsidRPr="000B4189" w:rsidRDefault="007260E2">
            <w:pPr>
              <w:pStyle w:val="Small"/>
              <w:jc w:val="both"/>
              <w:rPr>
                <w:b/>
                <w:bCs/>
              </w:rPr>
            </w:pPr>
            <w:r w:rsidRPr="000B4189">
              <w:rPr>
                <w:b/>
                <w:bCs/>
              </w:rPr>
              <w:t>Comment</w:t>
            </w:r>
          </w:p>
        </w:tc>
      </w:tr>
      <w:tr w:rsidR="00453023" w:rsidRPr="00D22CCD" w14:paraId="385D28B1" w14:textId="77777777">
        <w:tc>
          <w:tcPr>
            <w:tcW w:w="3459" w:type="dxa"/>
            <w:tcBorders>
              <w:top w:val="single" w:sz="7" w:space="0" w:color="000000"/>
              <w:left w:val="single" w:sz="7" w:space="0" w:color="000000"/>
              <w:bottom w:val="single" w:sz="7" w:space="0" w:color="000000"/>
              <w:right w:val="single" w:sz="7" w:space="0" w:color="000000"/>
            </w:tcBorders>
          </w:tcPr>
          <w:p w14:paraId="685B83AE"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19D799D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7F3632C2" w14:textId="77777777" w:rsidR="00453023" w:rsidRPr="00D22CCD" w:rsidRDefault="007260E2">
            <w:pPr>
              <w:pStyle w:val="Small"/>
              <w:jc w:val="both"/>
            </w:pPr>
            <w:r w:rsidRPr="00D22CCD">
              <w:t>{15}</w:t>
            </w:r>
          </w:p>
        </w:tc>
        <w:tc>
          <w:tcPr>
            <w:tcW w:w="794" w:type="dxa"/>
            <w:tcBorders>
              <w:top w:val="single" w:sz="7" w:space="0" w:color="000000"/>
              <w:left w:val="single" w:sz="7" w:space="0" w:color="000000"/>
              <w:bottom w:val="single" w:sz="7" w:space="0" w:color="000000"/>
              <w:right w:val="single" w:sz="7" w:space="0" w:color="000000"/>
            </w:tcBorders>
          </w:tcPr>
          <w:p w14:paraId="5D46324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0322DB" w14:textId="77777777" w:rsidR="00453023" w:rsidRPr="00D22CCD" w:rsidRDefault="007260E2">
            <w:pPr>
              <w:pStyle w:val="Small"/>
              <w:jc w:val="both"/>
            </w:pPr>
            <w:r w:rsidRPr="00D22CCD">
              <w:t>{15} - Coordinate Reference System Identifier</w:t>
            </w:r>
          </w:p>
        </w:tc>
      </w:tr>
      <w:tr w:rsidR="00453023" w:rsidRPr="00D22CCD" w14:paraId="4A76F7F5" w14:textId="77777777">
        <w:tc>
          <w:tcPr>
            <w:tcW w:w="3459" w:type="dxa"/>
            <w:tcBorders>
              <w:top w:val="single" w:sz="7" w:space="0" w:color="000000"/>
              <w:left w:val="single" w:sz="7" w:space="0" w:color="000000"/>
              <w:bottom w:val="single" w:sz="7" w:space="0" w:color="000000"/>
              <w:right w:val="single" w:sz="7" w:space="0" w:color="000000"/>
            </w:tcBorders>
          </w:tcPr>
          <w:p w14:paraId="68EECED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2C80EA77"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8AF9618"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331DFFC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0E9F55F" w14:textId="77777777" w:rsidR="00453023" w:rsidRPr="00D22CCD" w:rsidRDefault="007260E2">
            <w:pPr>
              <w:pStyle w:val="Small"/>
              <w:jc w:val="both"/>
            </w:pPr>
            <w:r w:rsidRPr="00D22CCD">
              <w:t>Only one record</w:t>
            </w:r>
          </w:p>
        </w:tc>
      </w:tr>
      <w:tr w:rsidR="00453023" w:rsidRPr="00D22CCD" w14:paraId="7241D728" w14:textId="77777777">
        <w:tc>
          <w:tcPr>
            <w:tcW w:w="3459" w:type="dxa"/>
            <w:tcBorders>
              <w:top w:val="single" w:sz="7" w:space="0" w:color="000000"/>
              <w:left w:val="single" w:sz="7" w:space="0" w:color="000000"/>
              <w:bottom w:val="single" w:sz="7" w:space="0" w:color="000000"/>
              <w:right w:val="single" w:sz="7" w:space="0" w:color="000000"/>
            </w:tcBorders>
          </w:tcPr>
          <w:p w14:paraId="51133F8E" w14:textId="77777777" w:rsidR="00453023" w:rsidRPr="00D22CCD" w:rsidRDefault="007260E2">
            <w:pPr>
              <w:pStyle w:val="Small"/>
              <w:jc w:val="both"/>
            </w:pPr>
            <w:r w:rsidRPr="00D22CCD">
              <w:t>Number of CRS Components</w:t>
            </w:r>
          </w:p>
        </w:tc>
        <w:tc>
          <w:tcPr>
            <w:tcW w:w="794" w:type="dxa"/>
            <w:tcBorders>
              <w:top w:val="single" w:sz="7" w:space="0" w:color="000000"/>
              <w:left w:val="single" w:sz="7" w:space="0" w:color="000000"/>
              <w:bottom w:val="single" w:sz="7" w:space="0" w:color="000000"/>
              <w:right w:val="single" w:sz="7" w:space="0" w:color="000000"/>
            </w:tcBorders>
          </w:tcPr>
          <w:p w14:paraId="6A7A0459" w14:textId="77777777" w:rsidR="00453023" w:rsidRPr="00D22CCD" w:rsidRDefault="007260E2">
            <w:pPr>
              <w:pStyle w:val="Small"/>
              <w:jc w:val="both"/>
            </w:pPr>
            <w:r w:rsidRPr="00D22CCD">
              <w:t>NCRC</w:t>
            </w:r>
          </w:p>
        </w:tc>
        <w:tc>
          <w:tcPr>
            <w:tcW w:w="794" w:type="dxa"/>
            <w:tcBorders>
              <w:top w:val="single" w:sz="7" w:space="0" w:color="000000"/>
              <w:left w:val="single" w:sz="7" w:space="0" w:color="000000"/>
              <w:bottom w:val="single" w:sz="7" w:space="0" w:color="000000"/>
              <w:right w:val="single" w:sz="7" w:space="0" w:color="000000"/>
            </w:tcBorders>
          </w:tcPr>
          <w:p w14:paraId="6605BB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4F31592"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C8F2986" w14:textId="77777777" w:rsidR="00453023" w:rsidRPr="00D22CCD" w:rsidRDefault="007260E2">
            <w:pPr>
              <w:pStyle w:val="Small"/>
              <w:jc w:val="both"/>
            </w:pPr>
            <w:r w:rsidRPr="00D22CCD">
              <w:t>{1} - Single CRS (No C3IT or C3IL fields in the dataset)</w:t>
            </w:r>
          </w:p>
          <w:p w14:paraId="1B38EF52" w14:textId="77777777" w:rsidR="00453023" w:rsidRPr="00D22CCD" w:rsidRDefault="007260E2">
            <w:pPr>
              <w:pStyle w:val="Small"/>
              <w:jc w:val="both"/>
            </w:pPr>
            <w:r w:rsidRPr="00D22CCD">
              <w:t xml:space="preserve">&gt;{1} - Compound CRS </w:t>
            </w:r>
          </w:p>
        </w:tc>
      </w:tr>
    </w:tbl>
    <w:p w14:paraId="62E8067A" w14:textId="77777777" w:rsidR="00453023" w:rsidRPr="00D22CCD" w:rsidRDefault="00453023">
      <w:pPr>
        <w:rPr>
          <w:b/>
        </w:rPr>
      </w:pPr>
    </w:p>
    <w:p w14:paraId="7A4D545A" w14:textId="77777777" w:rsidR="00453023" w:rsidRPr="00D22CCD" w:rsidRDefault="007260E2">
      <w:pPr>
        <w:pStyle w:val="Listenfortsetzung3"/>
        <w:rPr>
          <w:b/>
        </w:rPr>
      </w:pPr>
      <w:r w:rsidRPr="00D22CCD">
        <w:rPr>
          <w:b/>
        </w:rPr>
        <w:t>Coordinate Reference System Header field - CRSH</w:t>
      </w:r>
    </w:p>
    <w:tbl>
      <w:tblPr>
        <w:tblW w:w="9867" w:type="dxa"/>
        <w:tblInd w:w="-26" w:type="dxa"/>
        <w:tblLayout w:type="fixed"/>
        <w:tblCellMar>
          <w:left w:w="57" w:type="dxa"/>
          <w:right w:w="57" w:type="dxa"/>
        </w:tblCellMar>
        <w:tblLook w:val="0000" w:firstRow="0" w:lastRow="0" w:firstColumn="0" w:lastColumn="0" w:noHBand="0" w:noVBand="0"/>
      </w:tblPr>
      <w:tblGrid>
        <w:gridCol w:w="2286"/>
        <w:gridCol w:w="992"/>
        <w:gridCol w:w="2410"/>
        <w:gridCol w:w="850"/>
        <w:gridCol w:w="3329"/>
      </w:tblGrid>
      <w:tr w:rsidR="00453023" w:rsidRPr="00D22CCD" w14:paraId="3999E3A3" w14:textId="77777777" w:rsidTr="000703F4">
        <w:tc>
          <w:tcPr>
            <w:tcW w:w="2286"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3A9FF54" w14:textId="77777777" w:rsidR="00453023" w:rsidRPr="000B4189" w:rsidRDefault="007260E2">
            <w:pPr>
              <w:pStyle w:val="Small"/>
              <w:jc w:val="both"/>
              <w:rPr>
                <w:b/>
                <w:bCs/>
              </w:rPr>
            </w:pPr>
            <w:r w:rsidRPr="000B4189">
              <w:rPr>
                <w:b/>
                <w:bCs/>
              </w:rPr>
              <w:lastRenderedPageBreak/>
              <w:t>Subfield name</w:t>
            </w:r>
          </w:p>
        </w:tc>
        <w:tc>
          <w:tcPr>
            <w:tcW w:w="992"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BB4EC18" w14:textId="77777777" w:rsidR="00453023" w:rsidRPr="000B4189" w:rsidRDefault="007260E2">
            <w:pPr>
              <w:pStyle w:val="Small"/>
              <w:jc w:val="both"/>
              <w:rPr>
                <w:b/>
                <w:bCs/>
              </w:rPr>
            </w:pPr>
            <w:r w:rsidRPr="000B4189">
              <w:rPr>
                <w:b/>
                <w:bCs/>
              </w:rPr>
              <w:t>Label</w:t>
            </w:r>
          </w:p>
        </w:tc>
        <w:tc>
          <w:tcPr>
            <w:tcW w:w="2410" w:type="dxa"/>
            <w:tcBorders>
              <w:top w:val="double" w:sz="7" w:space="0" w:color="000000"/>
              <w:left w:val="single" w:sz="7" w:space="0" w:color="000000"/>
              <w:bottom w:val="double" w:sz="7" w:space="0" w:color="000000"/>
              <w:right w:val="single" w:sz="7" w:space="0" w:color="000000"/>
            </w:tcBorders>
            <w:shd w:val="clear" w:color="auto" w:fill="D9D9D9"/>
          </w:tcPr>
          <w:p w14:paraId="56D21F7F" w14:textId="77777777" w:rsidR="00453023" w:rsidRPr="000B4189" w:rsidRDefault="007260E2">
            <w:pPr>
              <w:pStyle w:val="Small"/>
              <w:jc w:val="both"/>
              <w:rPr>
                <w:b/>
                <w:bCs/>
              </w:rPr>
            </w:pPr>
            <w:r w:rsidRPr="000B4189">
              <w:rPr>
                <w:b/>
                <w:bCs/>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60F2F9D" w14:textId="77777777" w:rsidR="00453023" w:rsidRPr="000B4189" w:rsidRDefault="007260E2">
            <w:pPr>
              <w:pStyle w:val="Small"/>
              <w:jc w:val="both"/>
              <w:rPr>
                <w:b/>
                <w:bCs/>
              </w:rPr>
            </w:pPr>
            <w:r w:rsidRPr="000B4189">
              <w:rPr>
                <w:b/>
                <w:bCs/>
              </w:rPr>
              <w:t>Format</w:t>
            </w:r>
          </w:p>
        </w:tc>
        <w:tc>
          <w:tcPr>
            <w:tcW w:w="3329"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FA28A21" w14:textId="77777777" w:rsidR="00453023" w:rsidRPr="000B4189" w:rsidRDefault="007260E2">
            <w:pPr>
              <w:pStyle w:val="Small"/>
              <w:jc w:val="both"/>
              <w:rPr>
                <w:b/>
                <w:bCs/>
              </w:rPr>
            </w:pPr>
            <w:r w:rsidRPr="000B4189">
              <w:rPr>
                <w:b/>
                <w:bCs/>
              </w:rPr>
              <w:t>Comment</w:t>
            </w:r>
          </w:p>
        </w:tc>
      </w:tr>
      <w:tr w:rsidR="00453023" w:rsidRPr="00D22CCD" w14:paraId="7FE7A82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5FBEC146" w14:textId="77777777" w:rsidR="00453023" w:rsidRPr="00D22CCD" w:rsidRDefault="007260E2">
            <w:pPr>
              <w:pStyle w:val="Small"/>
              <w:jc w:val="both"/>
            </w:pPr>
            <w:r w:rsidRPr="00D22CCD">
              <w:t>CRS index</w:t>
            </w:r>
          </w:p>
        </w:tc>
        <w:tc>
          <w:tcPr>
            <w:tcW w:w="992" w:type="dxa"/>
            <w:tcBorders>
              <w:top w:val="single" w:sz="7" w:space="0" w:color="000000"/>
              <w:left w:val="single" w:sz="7" w:space="0" w:color="000000"/>
              <w:bottom w:val="single" w:sz="7" w:space="0" w:color="000000"/>
              <w:right w:val="single" w:sz="7" w:space="0" w:color="000000"/>
            </w:tcBorders>
          </w:tcPr>
          <w:p w14:paraId="34098B33" w14:textId="77777777" w:rsidR="00453023" w:rsidRPr="00D22CCD" w:rsidRDefault="007260E2">
            <w:pPr>
              <w:pStyle w:val="Small"/>
              <w:jc w:val="both"/>
            </w:pPr>
            <w:r w:rsidRPr="00D22CCD">
              <w:t>CRIX</w:t>
            </w:r>
          </w:p>
        </w:tc>
        <w:tc>
          <w:tcPr>
            <w:tcW w:w="2410" w:type="dxa"/>
            <w:tcBorders>
              <w:top w:val="single" w:sz="7" w:space="0" w:color="000000"/>
              <w:left w:val="single" w:sz="7" w:space="0" w:color="000000"/>
              <w:bottom w:val="single" w:sz="7" w:space="0" w:color="000000"/>
              <w:right w:val="single" w:sz="7" w:space="0" w:color="000000"/>
            </w:tcBorders>
          </w:tcPr>
          <w:p w14:paraId="6D2DE5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4BD5A98"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3F494712" w14:textId="77777777" w:rsidR="00453023" w:rsidRPr="00D22CCD" w:rsidRDefault="007260E2">
            <w:pPr>
              <w:pStyle w:val="Small"/>
              <w:jc w:val="both"/>
            </w:pPr>
            <w:r w:rsidRPr="00D22CCD">
              <w:t>1 – for the horizontal CRS</w:t>
            </w:r>
          </w:p>
          <w:p w14:paraId="79384CCF" w14:textId="77777777" w:rsidR="00453023" w:rsidRPr="00D22CCD" w:rsidRDefault="007260E2">
            <w:pPr>
              <w:pStyle w:val="Small"/>
              <w:jc w:val="both"/>
            </w:pPr>
            <w:r w:rsidRPr="00D22CCD">
              <w:t>&gt;1 – for the vertical CRS’s</w:t>
            </w:r>
          </w:p>
        </w:tc>
      </w:tr>
      <w:tr w:rsidR="00453023" w:rsidRPr="00D22CCD" w14:paraId="362A299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52A7286" w14:textId="77777777" w:rsidR="00453023" w:rsidRPr="00D22CCD" w:rsidRDefault="007260E2">
            <w:pPr>
              <w:pStyle w:val="Small"/>
              <w:jc w:val="both"/>
            </w:pPr>
            <w:r w:rsidRPr="00D22CCD">
              <w:t>CRS Type</w:t>
            </w:r>
          </w:p>
        </w:tc>
        <w:tc>
          <w:tcPr>
            <w:tcW w:w="992" w:type="dxa"/>
            <w:tcBorders>
              <w:top w:val="single" w:sz="7" w:space="0" w:color="000000"/>
              <w:left w:val="single" w:sz="7" w:space="0" w:color="000000"/>
              <w:bottom w:val="single" w:sz="7" w:space="0" w:color="000000"/>
              <w:right w:val="single" w:sz="7" w:space="0" w:color="000000"/>
            </w:tcBorders>
          </w:tcPr>
          <w:p w14:paraId="78786BD9" w14:textId="77777777" w:rsidR="00453023" w:rsidRPr="00D22CCD" w:rsidRDefault="007260E2">
            <w:pPr>
              <w:pStyle w:val="Small"/>
              <w:jc w:val="both"/>
            </w:pPr>
            <w:r w:rsidRPr="00D22CCD">
              <w:t>CRST</w:t>
            </w:r>
          </w:p>
        </w:tc>
        <w:tc>
          <w:tcPr>
            <w:tcW w:w="2410" w:type="dxa"/>
            <w:tcBorders>
              <w:top w:val="single" w:sz="7" w:space="0" w:color="000000"/>
              <w:left w:val="single" w:sz="7" w:space="0" w:color="000000"/>
              <w:bottom w:val="single" w:sz="7" w:space="0" w:color="000000"/>
              <w:right w:val="single" w:sz="7" w:space="0" w:color="000000"/>
            </w:tcBorders>
          </w:tcPr>
          <w:p w14:paraId="3ECE56B3" w14:textId="77777777" w:rsidR="00453023" w:rsidRPr="00D22CCD" w:rsidRDefault="007260E2">
            <w:pPr>
              <w:pStyle w:val="Small"/>
              <w:jc w:val="both"/>
            </w:pPr>
            <w:r w:rsidRPr="00D22CCD">
              <w:t>{1} or {5}</w:t>
            </w:r>
          </w:p>
        </w:tc>
        <w:tc>
          <w:tcPr>
            <w:tcW w:w="850" w:type="dxa"/>
            <w:tcBorders>
              <w:top w:val="single" w:sz="7" w:space="0" w:color="000000"/>
              <w:left w:val="single" w:sz="7" w:space="0" w:color="000000"/>
              <w:bottom w:val="single" w:sz="7" w:space="0" w:color="000000"/>
              <w:right w:val="single" w:sz="7" w:space="0" w:color="000000"/>
            </w:tcBorders>
          </w:tcPr>
          <w:p w14:paraId="0CE0D60A"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287FFC46" w14:textId="77777777" w:rsidR="00453023" w:rsidRPr="00D22CCD" w:rsidRDefault="007260E2">
            <w:pPr>
              <w:pStyle w:val="Small"/>
              <w:jc w:val="both"/>
            </w:pPr>
            <w:r w:rsidRPr="00D22CCD">
              <w:t>{1} – 2D Geographic</w:t>
            </w:r>
          </w:p>
          <w:p w14:paraId="50FDDD93" w14:textId="77777777" w:rsidR="00453023" w:rsidRPr="00D22CCD" w:rsidRDefault="007260E2">
            <w:pPr>
              <w:pStyle w:val="Small"/>
              <w:jc w:val="both"/>
            </w:pPr>
            <w:r w:rsidRPr="00D22CCD">
              <w:t>{5} - Vertical</w:t>
            </w:r>
          </w:p>
        </w:tc>
      </w:tr>
      <w:tr w:rsidR="00453023" w:rsidRPr="00D22CCD" w14:paraId="146E85F8"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0A897F5D" w14:textId="77777777" w:rsidR="00453023" w:rsidRPr="00D22CCD" w:rsidRDefault="007260E2">
            <w:pPr>
              <w:pStyle w:val="Small"/>
              <w:jc w:val="both"/>
            </w:pPr>
            <w:r w:rsidRPr="00D22CCD">
              <w:t>Coordinate System Type</w:t>
            </w:r>
          </w:p>
        </w:tc>
        <w:tc>
          <w:tcPr>
            <w:tcW w:w="992" w:type="dxa"/>
            <w:tcBorders>
              <w:top w:val="single" w:sz="7" w:space="0" w:color="000000"/>
              <w:left w:val="single" w:sz="7" w:space="0" w:color="000000"/>
              <w:bottom w:val="single" w:sz="7" w:space="0" w:color="000000"/>
              <w:right w:val="single" w:sz="7" w:space="0" w:color="000000"/>
            </w:tcBorders>
          </w:tcPr>
          <w:p w14:paraId="57E7C489" w14:textId="77777777" w:rsidR="00453023" w:rsidRPr="00D22CCD" w:rsidRDefault="007260E2">
            <w:pPr>
              <w:pStyle w:val="Small"/>
              <w:jc w:val="both"/>
            </w:pPr>
            <w:r w:rsidRPr="00D22CCD">
              <w:t>CSTY</w:t>
            </w:r>
          </w:p>
        </w:tc>
        <w:tc>
          <w:tcPr>
            <w:tcW w:w="2410" w:type="dxa"/>
            <w:tcBorders>
              <w:top w:val="single" w:sz="7" w:space="0" w:color="000000"/>
              <w:left w:val="single" w:sz="7" w:space="0" w:color="000000"/>
              <w:bottom w:val="single" w:sz="7" w:space="0" w:color="000000"/>
              <w:right w:val="single" w:sz="7" w:space="0" w:color="000000"/>
            </w:tcBorders>
          </w:tcPr>
          <w:p w14:paraId="716BACFC" w14:textId="77777777" w:rsidR="00453023" w:rsidRPr="00D22CCD" w:rsidRDefault="007260E2">
            <w:pPr>
              <w:pStyle w:val="Small"/>
              <w:jc w:val="both"/>
            </w:pPr>
            <w:r w:rsidRPr="00D22CCD">
              <w:t>{1} or {3}</w:t>
            </w:r>
          </w:p>
        </w:tc>
        <w:tc>
          <w:tcPr>
            <w:tcW w:w="850" w:type="dxa"/>
            <w:tcBorders>
              <w:top w:val="single" w:sz="7" w:space="0" w:color="000000"/>
              <w:left w:val="single" w:sz="7" w:space="0" w:color="000000"/>
              <w:bottom w:val="single" w:sz="7" w:space="0" w:color="000000"/>
              <w:right w:val="single" w:sz="7" w:space="0" w:color="000000"/>
            </w:tcBorders>
          </w:tcPr>
          <w:p w14:paraId="4AD82AFE"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61F63E65" w14:textId="77777777" w:rsidR="00453023" w:rsidRPr="00D22CCD" w:rsidRDefault="007260E2">
            <w:pPr>
              <w:pStyle w:val="Small"/>
              <w:jc w:val="both"/>
            </w:pPr>
            <w:r w:rsidRPr="00D22CCD">
              <w:t>{1} - Ellipsoidal CS</w:t>
            </w:r>
          </w:p>
          <w:p w14:paraId="3EC486A7" w14:textId="77777777" w:rsidR="00453023" w:rsidRPr="00D22CCD" w:rsidRDefault="007260E2">
            <w:pPr>
              <w:pStyle w:val="Small"/>
              <w:jc w:val="both"/>
            </w:pPr>
            <w:r w:rsidRPr="00D22CCD">
              <w:t>{3} - Vertical CS</w:t>
            </w:r>
          </w:p>
        </w:tc>
      </w:tr>
      <w:tr w:rsidR="00453023" w:rsidRPr="00D22CCD" w14:paraId="51A1D23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6F1631A4" w14:textId="77777777" w:rsidR="00453023" w:rsidRPr="00D22CCD" w:rsidRDefault="007260E2">
            <w:pPr>
              <w:pStyle w:val="Small"/>
              <w:jc w:val="both"/>
            </w:pPr>
            <w:r w:rsidRPr="00D22CCD">
              <w:t>CRS Name</w:t>
            </w:r>
          </w:p>
        </w:tc>
        <w:tc>
          <w:tcPr>
            <w:tcW w:w="992" w:type="dxa"/>
            <w:tcBorders>
              <w:top w:val="single" w:sz="7" w:space="0" w:color="000000"/>
              <w:left w:val="single" w:sz="7" w:space="0" w:color="000000"/>
              <w:bottom w:val="single" w:sz="7" w:space="0" w:color="000000"/>
              <w:right w:val="single" w:sz="7" w:space="0" w:color="000000"/>
            </w:tcBorders>
          </w:tcPr>
          <w:p w14:paraId="417B4369" w14:textId="77777777" w:rsidR="00453023" w:rsidRPr="00D22CCD" w:rsidRDefault="007260E2">
            <w:pPr>
              <w:pStyle w:val="Small"/>
              <w:jc w:val="both"/>
            </w:pPr>
            <w:r w:rsidRPr="00D22CCD">
              <w:t>CRNM</w:t>
            </w:r>
          </w:p>
        </w:tc>
        <w:tc>
          <w:tcPr>
            <w:tcW w:w="2410" w:type="dxa"/>
            <w:tcBorders>
              <w:top w:val="single" w:sz="7" w:space="0" w:color="000000"/>
              <w:left w:val="single" w:sz="7" w:space="0" w:color="000000"/>
              <w:bottom w:val="single" w:sz="7" w:space="0" w:color="000000"/>
              <w:right w:val="single" w:sz="7" w:space="0" w:color="000000"/>
            </w:tcBorders>
          </w:tcPr>
          <w:p w14:paraId="30D5DD1A" w14:textId="77777777" w:rsidR="00453023" w:rsidRPr="00D22CCD" w:rsidRDefault="007260E2">
            <w:pPr>
              <w:pStyle w:val="Small"/>
              <w:jc w:val="both"/>
            </w:pPr>
            <w:r w:rsidRPr="00D22CCD">
              <w:t>“WGS84” for horizontal CRS</w:t>
            </w:r>
          </w:p>
          <w:p w14:paraId="178FECA3" w14:textId="77777777" w:rsidR="00453023" w:rsidRPr="00D22CCD" w:rsidRDefault="007260E2">
            <w:pPr>
              <w:pStyle w:val="Small"/>
              <w:jc w:val="both"/>
            </w:pPr>
            <w:r w:rsidRPr="00D22CCD">
              <w:t>“Depth - *” for vertical CRS where * is the name of the vertical datum</w:t>
            </w:r>
          </w:p>
        </w:tc>
        <w:tc>
          <w:tcPr>
            <w:tcW w:w="850" w:type="dxa"/>
            <w:tcBorders>
              <w:top w:val="single" w:sz="7" w:space="0" w:color="000000"/>
              <w:left w:val="single" w:sz="7" w:space="0" w:color="000000"/>
              <w:bottom w:val="single" w:sz="7" w:space="0" w:color="000000"/>
              <w:right w:val="single" w:sz="7" w:space="0" w:color="000000"/>
            </w:tcBorders>
          </w:tcPr>
          <w:p w14:paraId="0775F9EB"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54015189" w14:textId="77777777" w:rsidR="00453023" w:rsidRPr="00D22CCD" w:rsidRDefault="00453023">
            <w:pPr>
              <w:pStyle w:val="Small"/>
              <w:jc w:val="both"/>
            </w:pPr>
          </w:p>
        </w:tc>
      </w:tr>
      <w:tr w:rsidR="00453023" w:rsidRPr="00D22CCD" w14:paraId="57E8B083"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480A0223" w14:textId="77777777" w:rsidR="00453023" w:rsidRPr="00D22CCD" w:rsidRDefault="007260E2">
            <w:pPr>
              <w:pStyle w:val="Small"/>
              <w:jc w:val="both"/>
            </w:pPr>
            <w:r w:rsidRPr="00D22CCD">
              <w:t>CRS  Identifier</w:t>
            </w:r>
          </w:p>
        </w:tc>
        <w:tc>
          <w:tcPr>
            <w:tcW w:w="992" w:type="dxa"/>
            <w:tcBorders>
              <w:top w:val="single" w:sz="7" w:space="0" w:color="000000"/>
              <w:left w:val="single" w:sz="7" w:space="0" w:color="000000"/>
              <w:bottom w:val="single" w:sz="7" w:space="0" w:color="000000"/>
              <w:right w:val="single" w:sz="7" w:space="0" w:color="000000"/>
            </w:tcBorders>
          </w:tcPr>
          <w:p w14:paraId="4300CC1C" w14:textId="77777777" w:rsidR="00453023" w:rsidRPr="00D22CCD" w:rsidRDefault="007260E2">
            <w:pPr>
              <w:pStyle w:val="Small"/>
              <w:jc w:val="both"/>
            </w:pPr>
            <w:r w:rsidRPr="00D22CCD">
              <w:t>CRSI</w:t>
            </w:r>
          </w:p>
        </w:tc>
        <w:tc>
          <w:tcPr>
            <w:tcW w:w="2410" w:type="dxa"/>
            <w:tcBorders>
              <w:top w:val="single" w:sz="7" w:space="0" w:color="000000"/>
              <w:left w:val="single" w:sz="7" w:space="0" w:color="000000"/>
              <w:bottom w:val="single" w:sz="7" w:space="0" w:color="000000"/>
              <w:right w:val="single" w:sz="7" w:space="0" w:color="000000"/>
            </w:tcBorders>
          </w:tcPr>
          <w:p w14:paraId="10A32E62" w14:textId="77777777" w:rsidR="00453023" w:rsidRPr="00D22CCD" w:rsidRDefault="007260E2">
            <w:pPr>
              <w:pStyle w:val="Small"/>
              <w:jc w:val="both"/>
            </w:pPr>
            <w:r w:rsidRPr="00D22CCD">
              <w:t>“4326” – for horizontal CRS</w:t>
            </w:r>
          </w:p>
          <w:p w14:paraId="5F3721C4" w14:textId="77777777" w:rsidR="00453023" w:rsidRPr="00D22CCD" w:rsidRDefault="007260E2">
            <w:pPr>
              <w:pStyle w:val="Small"/>
              <w:jc w:val="both"/>
            </w:pPr>
            <w:r w:rsidRPr="00D22CCD">
              <w:t xml:space="preserve">“omitted for vertical CRS </w:t>
            </w:r>
          </w:p>
        </w:tc>
        <w:tc>
          <w:tcPr>
            <w:tcW w:w="850" w:type="dxa"/>
            <w:tcBorders>
              <w:top w:val="single" w:sz="7" w:space="0" w:color="000000"/>
              <w:left w:val="single" w:sz="7" w:space="0" w:color="000000"/>
              <w:bottom w:val="single" w:sz="7" w:space="0" w:color="000000"/>
              <w:right w:val="single" w:sz="7" w:space="0" w:color="000000"/>
            </w:tcBorders>
          </w:tcPr>
          <w:p w14:paraId="611756EF"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576EFCE5" w14:textId="77777777" w:rsidR="00453023" w:rsidRPr="00D22CCD" w:rsidRDefault="00453023">
            <w:pPr>
              <w:pStyle w:val="Small"/>
              <w:jc w:val="both"/>
            </w:pPr>
          </w:p>
        </w:tc>
      </w:tr>
      <w:tr w:rsidR="00453023" w:rsidRPr="00D22CCD" w14:paraId="5253D1E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14C86AD5" w14:textId="77777777" w:rsidR="00453023" w:rsidRPr="00D22CCD" w:rsidRDefault="007260E2">
            <w:pPr>
              <w:pStyle w:val="Small"/>
              <w:jc w:val="both"/>
            </w:pPr>
            <w:r w:rsidRPr="00D22CCD">
              <w:t>CRS Source</w:t>
            </w:r>
          </w:p>
        </w:tc>
        <w:tc>
          <w:tcPr>
            <w:tcW w:w="992" w:type="dxa"/>
            <w:tcBorders>
              <w:top w:val="single" w:sz="7" w:space="0" w:color="000000"/>
              <w:left w:val="single" w:sz="7" w:space="0" w:color="000000"/>
              <w:bottom w:val="single" w:sz="7" w:space="0" w:color="000000"/>
              <w:right w:val="single" w:sz="7" w:space="0" w:color="000000"/>
            </w:tcBorders>
          </w:tcPr>
          <w:p w14:paraId="67B72DAA" w14:textId="77777777" w:rsidR="00453023" w:rsidRPr="00D22CCD" w:rsidRDefault="007260E2">
            <w:pPr>
              <w:pStyle w:val="Small"/>
              <w:jc w:val="both"/>
            </w:pPr>
            <w:r w:rsidRPr="00D22CCD">
              <w:t>CRSS</w:t>
            </w:r>
          </w:p>
        </w:tc>
        <w:tc>
          <w:tcPr>
            <w:tcW w:w="2410" w:type="dxa"/>
            <w:tcBorders>
              <w:top w:val="single" w:sz="7" w:space="0" w:color="000000"/>
              <w:left w:val="single" w:sz="7" w:space="0" w:color="000000"/>
              <w:bottom w:val="single" w:sz="7" w:space="0" w:color="000000"/>
              <w:right w:val="single" w:sz="7" w:space="0" w:color="000000"/>
            </w:tcBorders>
          </w:tcPr>
          <w:p w14:paraId="795FCD1D" w14:textId="77777777" w:rsidR="00453023" w:rsidRPr="00D22CCD" w:rsidRDefault="007260E2">
            <w:pPr>
              <w:pStyle w:val="Small"/>
              <w:jc w:val="both"/>
            </w:pPr>
            <w:r w:rsidRPr="00D22CCD">
              <w:t>{2} for horizontal CRS</w:t>
            </w:r>
          </w:p>
          <w:p w14:paraId="6B4CC320" w14:textId="77777777" w:rsidR="00453023" w:rsidRPr="00D22CCD" w:rsidRDefault="007260E2">
            <w:pPr>
              <w:pStyle w:val="Small"/>
              <w:jc w:val="both"/>
            </w:pPr>
            <w:r w:rsidRPr="00D22CCD">
              <w:t>{255} for vertical CRS</w:t>
            </w:r>
          </w:p>
        </w:tc>
        <w:tc>
          <w:tcPr>
            <w:tcW w:w="850" w:type="dxa"/>
            <w:tcBorders>
              <w:top w:val="single" w:sz="7" w:space="0" w:color="000000"/>
              <w:left w:val="single" w:sz="7" w:space="0" w:color="000000"/>
              <w:bottom w:val="single" w:sz="7" w:space="0" w:color="000000"/>
              <w:right w:val="single" w:sz="7" w:space="0" w:color="000000"/>
            </w:tcBorders>
          </w:tcPr>
          <w:p w14:paraId="7AE68A8C"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795E1AA9" w14:textId="77777777" w:rsidR="00453023" w:rsidRPr="00D22CCD" w:rsidRDefault="007260E2">
            <w:pPr>
              <w:pStyle w:val="Small"/>
              <w:jc w:val="both"/>
            </w:pPr>
            <w:r w:rsidRPr="00D22CCD">
              <w:t>{2} - EPSG</w:t>
            </w:r>
          </w:p>
          <w:p w14:paraId="2A31C4B3" w14:textId="77777777" w:rsidR="00453023" w:rsidRPr="00D22CCD" w:rsidRDefault="007260E2">
            <w:pPr>
              <w:pStyle w:val="Small"/>
              <w:jc w:val="both"/>
            </w:pPr>
            <w:r w:rsidRPr="00D22CCD">
              <w:t>{255} - Not Applicable</w:t>
            </w:r>
          </w:p>
        </w:tc>
      </w:tr>
      <w:tr w:rsidR="00453023" w:rsidRPr="00D22CCD" w14:paraId="73248F3C"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4A7902F" w14:textId="77777777" w:rsidR="00453023" w:rsidRPr="00D22CCD" w:rsidRDefault="007260E2">
            <w:pPr>
              <w:pStyle w:val="Small"/>
              <w:jc w:val="both"/>
            </w:pPr>
            <w:r w:rsidRPr="00D22CCD">
              <w:t>CRS Source Information</w:t>
            </w:r>
          </w:p>
        </w:tc>
        <w:tc>
          <w:tcPr>
            <w:tcW w:w="992" w:type="dxa"/>
            <w:tcBorders>
              <w:top w:val="single" w:sz="7" w:space="0" w:color="000000"/>
              <w:left w:val="single" w:sz="7" w:space="0" w:color="000000"/>
              <w:bottom w:val="single" w:sz="7" w:space="0" w:color="000000"/>
              <w:right w:val="single" w:sz="7" w:space="0" w:color="000000"/>
            </w:tcBorders>
          </w:tcPr>
          <w:p w14:paraId="5B53470B" w14:textId="77777777" w:rsidR="00453023" w:rsidRPr="00D22CCD" w:rsidRDefault="007260E2">
            <w:pPr>
              <w:pStyle w:val="Small"/>
              <w:jc w:val="both"/>
            </w:pPr>
            <w:r w:rsidRPr="00D22CCD">
              <w:t>SCRI</w:t>
            </w:r>
          </w:p>
        </w:tc>
        <w:tc>
          <w:tcPr>
            <w:tcW w:w="2410" w:type="dxa"/>
            <w:tcBorders>
              <w:top w:val="single" w:sz="7" w:space="0" w:color="000000"/>
              <w:left w:val="single" w:sz="7" w:space="0" w:color="000000"/>
              <w:bottom w:val="single" w:sz="7" w:space="0" w:color="000000"/>
              <w:right w:val="single" w:sz="7" w:space="0" w:color="000000"/>
            </w:tcBorders>
          </w:tcPr>
          <w:p w14:paraId="24D96776"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362D403"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416C4F21" w14:textId="77777777" w:rsidR="00453023" w:rsidRPr="00D22CCD" w:rsidRDefault="00453023">
            <w:pPr>
              <w:pStyle w:val="Small"/>
              <w:jc w:val="both"/>
            </w:pPr>
          </w:p>
        </w:tc>
      </w:tr>
    </w:tbl>
    <w:p w14:paraId="5C97E05D" w14:textId="77777777" w:rsidR="00453023" w:rsidRPr="00D22CCD" w:rsidRDefault="00453023">
      <w:pPr>
        <w:rPr>
          <w:b/>
        </w:rPr>
      </w:pPr>
    </w:p>
    <w:p w14:paraId="49873B75" w14:textId="77777777" w:rsidR="00453023" w:rsidRPr="00D22CCD" w:rsidRDefault="007260E2">
      <w:pPr>
        <w:pStyle w:val="Listenfortsetzung3"/>
        <w:rPr>
          <w:b/>
        </w:rPr>
      </w:pPr>
      <w:r w:rsidRPr="00D22CCD">
        <w:rPr>
          <w:b/>
        </w:rPr>
        <w:t>Coordinate System Axes field - CSAX</w:t>
      </w:r>
    </w:p>
    <w:p w14:paraId="6400D204" w14:textId="77777777" w:rsidR="00453023" w:rsidRPr="00D22CCD" w:rsidRDefault="007260E2">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071BB4E"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E85CD7B"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289BF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6F4E425"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BE131D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942BDA2" w14:textId="77777777" w:rsidR="00453023" w:rsidRPr="000B4189" w:rsidRDefault="007260E2">
            <w:pPr>
              <w:pStyle w:val="Small"/>
              <w:jc w:val="both"/>
              <w:rPr>
                <w:b/>
                <w:bCs/>
              </w:rPr>
            </w:pPr>
            <w:r w:rsidRPr="000B4189">
              <w:rPr>
                <w:b/>
                <w:bCs/>
              </w:rPr>
              <w:t>Comment</w:t>
            </w:r>
          </w:p>
        </w:tc>
      </w:tr>
      <w:tr w:rsidR="00453023" w:rsidRPr="00D22CCD" w14:paraId="00346CE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62B75CE" w14:textId="77777777" w:rsidR="00453023" w:rsidRPr="00D22CCD" w:rsidRDefault="007260E2">
            <w:pPr>
              <w:pStyle w:val="Small"/>
              <w:jc w:val="both"/>
            </w:pPr>
            <w:r w:rsidRPr="00D22CCD">
              <w:t>Axis Type</w:t>
            </w:r>
          </w:p>
        </w:tc>
        <w:tc>
          <w:tcPr>
            <w:tcW w:w="794" w:type="dxa"/>
            <w:tcBorders>
              <w:top w:val="single" w:sz="7" w:space="0" w:color="000000"/>
              <w:left w:val="single" w:sz="7" w:space="0" w:color="000000"/>
              <w:bottom w:val="single" w:sz="7" w:space="0" w:color="000000"/>
              <w:right w:val="single" w:sz="7" w:space="0" w:color="000000"/>
            </w:tcBorders>
          </w:tcPr>
          <w:p w14:paraId="3C532AD7" w14:textId="77777777" w:rsidR="00453023" w:rsidRPr="00D22CCD" w:rsidRDefault="007260E2">
            <w:pPr>
              <w:pStyle w:val="Small"/>
              <w:jc w:val="both"/>
            </w:pPr>
            <w:r w:rsidRPr="00D22CCD">
              <w:t>*AXTY</w:t>
            </w:r>
          </w:p>
        </w:tc>
        <w:tc>
          <w:tcPr>
            <w:tcW w:w="794" w:type="dxa"/>
            <w:tcBorders>
              <w:top w:val="single" w:sz="7" w:space="0" w:color="000000"/>
              <w:left w:val="single" w:sz="7" w:space="0" w:color="000000"/>
              <w:bottom w:val="single" w:sz="7" w:space="0" w:color="000000"/>
              <w:right w:val="single" w:sz="7" w:space="0" w:color="000000"/>
            </w:tcBorders>
          </w:tcPr>
          <w:p w14:paraId="5D9F4D20" w14:textId="77777777" w:rsidR="00453023" w:rsidRPr="00D22CCD" w:rsidRDefault="007260E2">
            <w:pPr>
              <w:pStyle w:val="Small"/>
              <w:jc w:val="both"/>
            </w:pPr>
            <w:r w:rsidRPr="00D22CCD">
              <w:t>{12}</w:t>
            </w:r>
          </w:p>
        </w:tc>
        <w:tc>
          <w:tcPr>
            <w:tcW w:w="794" w:type="dxa"/>
            <w:tcBorders>
              <w:top w:val="single" w:sz="7" w:space="0" w:color="000000"/>
              <w:left w:val="single" w:sz="7" w:space="0" w:color="000000"/>
              <w:bottom w:val="single" w:sz="7" w:space="0" w:color="000000"/>
              <w:right w:val="single" w:sz="7" w:space="0" w:color="000000"/>
            </w:tcBorders>
          </w:tcPr>
          <w:p w14:paraId="435EA85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16D7BD5" w14:textId="77777777" w:rsidR="00453023" w:rsidRPr="00D22CCD" w:rsidRDefault="007260E2">
            <w:pPr>
              <w:pStyle w:val="Small"/>
              <w:jc w:val="both"/>
            </w:pPr>
            <w:r w:rsidRPr="00D22CCD">
              <w:t>{12} – Gravity related depth (orientation down)</w:t>
            </w:r>
          </w:p>
        </w:tc>
      </w:tr>
      <w:tr w:rsidR="00453023" w:rsidRPr="00D22CCD" w14:paraId="2F1489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641A6B0" w14:textId="77777777" w:rsidR="00453023" w:rsidRPr="00D22CCD" w:rsidRDefault="007260E2">
            <w:pPr>
              <w:pStyle w:val="Small"/>
              <w:jc w:val="both"/>
            </w:pPr>
            <w:r w:rsidRPr="00D22CCD">
              <w:t>Axis Unit of Measure</w:t>
            </w:r>
          </w:p>
        </w:tc>
        <w:tc>
          <w:tcPr>
            <w:tcW w:w="794" w:type="dxa"/>
            <w:tcBorders>
              <w:top w:val="single" w:sz="7" w:space="0" w:color="000000"/>
              <w:left w:val="single" w:sz="7" w:space="0" w:color="000000"/>
              <w:bottom w:val="single" w:sz="7" w:space="0" w:color="000000"/>
              <w:right w:val="single" w:sz="7" w:space="0" w:color="000000"/>
            </w:tcBorders>
          </w:tcPr>
          <w:p w14:paraId="4FA49B8F" w14:textId="77777777" w:rsidR="00453023" w:rsidRPr="00D22CCD" w:rsidRDefault="007260E2">
            <w:pPr>
              <w:pStyle w:val="Small"/>
              <w:jc w:val="both"/>
            </w:pPr>
            <w:r w:rsidRPr="00D22CCD">
              <w:t>AXUM</w:t>
            </w:r>
          </w:p>
        </w:tc>
        <w:tc>
          <w:tcPr>
            <w:tcW w:w="794" w:type="dxa"/>
            <w:tcBorders>
              <w:top w:val="single" w:sz="7" w:space="0" w:color="000000"/>
              <w:left w:val="single" w:sz="7" w:space="0" w:color="000000"/>
              <w:bottom w:val="single" w:sz="7" w:space="0" w:color="000000"/>
              <w:right w:val="single" w:sz="7" w:space="0" w:color="000000"/>
            </w:tcBorders>
          </w:tcPr>
          <w:p w14:paraId="78F09B48"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41820D4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3544E511" w14:textId="77777777" w:rsidR="00453023" w:rsidRPr="00D22CCD" w:rsidRDefault="007260E2">
            <w:pPr>
              <w:pStyle w:val="Small"/>
              <w:jc w:val="both"/>
            </w:pPr>
            <w:r w:rsidRPr="00D22CCD">
              <w:t>{4} - Metre</w:t>
            </w:r>
          </w:p>
        </w:tc>
      </w:tr>
    </w:tbl>
    <w:p w14:paraId="41E9FD88" w14:textId="77777777" w:rsidR="00453023" w:rsidRPr="00D22CCD" w:rsidRDefault="00453023">
      <w:pPr>
        <w:ind w:left="-284"/>
        <w:rPr>
          <w:b/>
        </w:rPr>
      </w:pPr>
    </w:p>
    <w:p w14:paraId="48B034CE" w14:textId="77777777" w:rsidR="00453023" w:rsidRPr="00D22CCD" w:rsidRDefault="007260E2">
      <w:pPr>
        <w:pStyle w:val="Listenfortsetzung3"/>
        <w:rPr>
          <w:b/>
        </w:rPr>
      </w:pPr>
      <w:r w:rsidRPr="00D22CCD">
        <w:rPr>
          <w:b/>
        </w:rPr>
        <w:t>Vertical Datum field – VDAT</w:t>
      </w:r>
    </w:p>
    <w:p w14:paraId="2AE699FB" w14:textId="77777777" w:rsidR="00453023" w:rsidRPr="00D22CCD" w:rsidRDefault="007260E2">
      <w:pPr>
        <w:pStyle w:val="Bibliography1"/>
        <w:numPr>
          <w:ilvl w:val="0"/>
          <w:numId w:val="0"/>
        </w:numPr>
        <w:ind w:left="660" w:hanging="660"/>
      </w:pPr>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31E72FC9"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6BADEF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ABD65A5"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EF12BC2"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5286986"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650E6D" w14:textId="77777777" w:rsidR="00453023" w:rsidRPr="000B4189" w:rsidRDefault="007260E2">
            <w:pPr>
              <w:pStyle w:val="Small"/>
              <w:jc w:val="both"/>
              <w:rPr>
                <w:b/>
                <w:bCs/>
              </w:rPr>
            </w:pPr>
            <w:r w:rsidRPr="000B4189">
              <w:rPr>
                <w:b/>
                <w:bCs/>
              </w:rPr>
              <w:t>Comment</w:t>
            </w:r>
          </w:p>
        </w:tc>
      </w:tr>
      <w:tr w:rsidR="00453023" w:rsidRPr="00D22CCD" w14:paraId="5496E38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D20F0BD" w14:textId="77777777" w:rsidR="00453023" w:rsidRPr="00D22CCD" w:rsidRDefault="007260E2">
            <w:pPr>
              <w:pStyle w:val="Small"/>
              <w:jc w:val="both"/>
            </w:pPr>
            <w:r w:rsidRPr="00D22CCD">
              <w:t>Datum Name</w:t>
            </w:r>
          </w:p>
        </w:tc>
        <w:tc>
          <w:tcPr>
            <w:tcW w:w="794" w:type="dxa"/>
            <w:tcBorders>
              <w:top w:val="single" w:sz="7" w:space="0" w:color="000000"/>
              <w:left w:val="single" w:sz="7" w:space="0" w:color="000000"/>
              <w:bottom w:val="single" w:sz="7" w:space="0" w:color="000000"/>
              <w:right w:val="single" w:sz="7" w:space="0" w:color="000000"/>
            </w:tcBorders>
          </w:tcPr>
          <w:p w14:paraId="43C03769" w14:textId="77777777" w:rsidR="00453023" w:rsidRPr="00D22CCD" w:rsidRDefault="007260E2">
            <w:pPr>
              <w:pStyle w:val="Small"/>
              <w:jc w:val="both"/>
            </w:pPr>
            <w:r w:rsidRPr="00D22CCD">
              <w:t>DTNM</w:t>
            </w:r>
          </w:p>
        </w:tc>
        <w:tc>
          <w:tcPr>
            <w:tcW w:w="794" w:type="dxa"/>
            <w:tcBorders>
              <w:top w:val="single" w:sz="7" w:space="0" w:color="000000"/>
              <w:left w:val="single" w:sz="7" w:space="0" w:color="000000"/>
              <w:bottom w:val="single" w:sz="7" w:space="0" w:color="000000"/>
              <w:right w:val="single" w:sz="7" w:space="0" w:color="000000"/>
            </w:tcBorders>
          </w:tcPr>
          <w:p w14:paraId="401A8C3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80ED7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4E23F5BB" w14:textId="77777777" w:rsidR="00453023" w:rsidRPr="00D22CCD" w:rsidRDefault="007260E2">
            <w:pPr>
              <w:pStyle w:val="Small"/>
              <w:jc w:val="both"/>
            </w:pPr>
            <w:r w:rsidRPr="00D22CCD">
              <w:t>Name of the enumeration value of the attribute VERDAT</w:t>
            </w:r>
          </w:p>
        </w:tc>
      </w:tr>
      <w:tr w:rsidR="00453023" w:rsidRPr="00D22CCD" w14:paraId="5E0DA14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BA438D1" w14:textId="77777777" w:rsidR="00453023" w:rsidRPr="00D22CCD" w:rsidRDefault="007260E2">
            <w:pPr>
              <w:pStyle w:val="Small"/>
              <w:jc w:val="both"/>
            </w:pPr>
            <w:r w:rsidRPr="00D22CCD">
              <w:t>Datum Identifier</w:t>
            </w:r>
          </w:p>
        </w:tc>
        <w:tc>
          <w:tcPr>
            <w:tcW w:w="794" w:type="dxa"/>
            <w:tcBorders>
              <w:top w:val="single" w:sz="7" w:space="0" w:color="000000"/>
              <w:left w:val="single" w:sz="7" w:space="0" w:color="000000"/>
              <w:bottom w:val="single" w:sz="7" w:space="0" w:color="000000"/>
              <w:right w:val="single" w:sz="7" w:space="0" w:color="000000"/>
            </w:tcBorders>
          </w:tcPr>
          <w:p w14:paraId="2624844B" w14:textId="77777777" w:rsidR="00453023" w:rsidRPr="00D22CCD" w:rsidRDefault="007260E2">
            <w:pPr>
              <w:pStyle w:val="Small"/>
              <w:jc w:val="both"/>
            </w:pPr>
            <w:r w:rsidRPr="00D22CCD">
              <w:t>DTID</w:t>
            </w:r>
          </w:p>
        </w:tc>
        <w:tc>
          <w:tcPr>
            <w:tcW w:w="794" w:type="dxa"/>
            <w:tcBorders>
              <w:top w:val="single" w:sz="7" w:space="0" w:color="000000"/>
              <w:left w:val="single" w:sz="7" w:space="0" w:color="000000"/>
              <w:bottom w:val="single" w:sz="7" w:space="0" w:color="000000"/>
              <w:right w:val="single" w:sz="7" w:space="0" w:color="000000"/>
            </w:tcBorders>
          </w:tcPr>
          <w:p w14:paraId="61F3E6F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4F09AF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7D771FD8" w14:textId="77777777" w:rsidR="00453023" w:rsidRPr="00D22CCD" w:rsidRDefault="007260E2">
            <w:pPr>
              <w:pStyle w:val="Small"/>
              <w:jc w:val="both"/>
            </w:pPr>
            <w:r w:rsidRPr="00D22CCD">
              <w:t>Enumeration value of the attribute VERDAT</w:t>
            </w:r>
          </w:p>
        </w:tc>
      </w:tr>
      <w:tr w:rsidR="00453023" w:rsidRPr="00D22CCD" w14:paraId="26D0841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BF1B5F4" w14:textId="77777777" w:rsidR="00453023" w:rsidRPr="00D22CCD" w:rsidRDefault="007260E2">
            <w:pPr>
              <w:pStyle w:val="Small"/>
              <w:jc w:val="both"/>
            </w:pPr>
            <w:r w:rsidRPr="00D22CCD">
              <w:t>Datum Source</w:t>
            </w:r>
          </w:p>
        </w:tc>
        <w:tc>
          <w:tcPr>
            <w:tcW w:w="794" w:type="dxa"/>
            <w:tcBorders>
              <w:top w:val="single" w:sz="7" w:space="0" w:color="000000"/>
              <w:left w:val="single" w:sz="7" w:space="0" w:color="000000"/>
              <w:bottom w:val="single" w:sz="7" w:space="0" w:color="000000"/>
              <w:right w:val="single" w:sz="7" w:space="0" w:color="000000"/>
            </w:tcBorders>
          </w:tcPr>
          <w:p w14:paraId="12DE2736" w14:textId="77777777" w:rsidR="00453023" w:rsidRPr="00D22CCD" w:rsidRDefault="007260E2">
            <w:pPr>
              <w:pStyle w:val="Small"/>
              <w:jc w:val="both"/>
            </w:pPr>
            <w:r w:rsidRPr="00D22CCD">
              <w:t>DTSR</w:t>
            </w:r>
          </w:p>
        </w:tc>
        <w:tc>
          <w:tcPr>
            <w:tcW w:w="794" w:type="dxa"/>
            <w:tcBorders>
              <w:top w:val="single" w:sz="7" w:space="0" w:color="000000"/>
              <w:left w:val="single" w:sz="7" w:space="0" w:color="000000"/>
              <w:bottom w:val="single" w:sz="7" w:space="0" w:color="000000"/>
              <w:right w:val="single" w:sz="7" w:space="0" w:color="000000"/>
            </w:tcBorders>
          </w:tcPr>
          <w:p w14:paraId="6F9306B9" w14:textId="77777777" w:rsidR="00453023" w:rsidRPr="00D22CCD" w:rsidRDefault="007260E2">
            <w:pPr>
              <w:pStyle w:val="Small"/>
              <w:jc w:val="both"/>
            </w:pPr>
            <w:r w:rsidRPr="00D22CCD">
              <w:t>{2}</w:t>
            </w:r>
          </w:p>
        </w:tc>
        <w:tc>
          <w:tcPr>
            <w:tcW w:w="794" w:type="dxa"/>
            <w:tcBorders>
              <w:top w:val="single" w:sz="7" w:space="0" w:color="000000"/>
              <w:left w:val="single" w:sz="7" w:space="0" w:color="000000"/>
              <w:bottom w:val="single" w:sz="7" w:space="0" w:color="000000"/>
              <w:right w:val="single" w:sz="7" w:space="0" w:color="000000"/>
            </w:tcBorders>
          </w:tcPr>
          <w:p w14:paraId="7675EBAD"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4DF5172" w14:textId="77777777" w:rsidR="00453023" w:rsidRPr="00D22CCD" w:rsidRDefault="007260E2">
            <w:pPr>
              <w:pStyle w:val="Small"/>
              <w:jc w:val="both"/>
            </w:pPr>
            <w:r w:rsidRPr="00D22CCD">
              <w:t>{2} - Feature Catalogue</w:t>
            </w:r>
          </w:p>
          <w:p w14:paraId="26445729" w14:textId="77777777" w:rsidR="00453023" w:rsidRPr="00D22CCD" w:rsidRDefault="00453023">
            <w:pPr>
              <w:pStyle w:val="Small"/>
              <w:jc w:val="both"/>
            </w:pPr>
          </w:p>
        </w:tc>
      </w:tr>
      <w:tr w:rsidR="00453023" w:rsidRPr="00D22CCD" w14:paraId="2F59DF0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867D858" w14:textId="77777777" w:rsidR="00453023" w:rsidRPr="00D22CCD" w:rsidRDefault="007260E2">
            <w:pPr>
              <w:pStyle w:val="Small"/>
              <w:jc w:val="both"/>
            </w:pPr>
            <w:r w:rsidRPr="00D22CCD">
              <w:t>Datum Source Information</w:t>
            </w:r>
          </w:p>
        </w:tc>
        <w:tc>
          <w:tcPr>
            <w:tcW w:w="794" w:type="dxa"/>
            <w:tcBorders>
              <w:top w:val="single" w:sz="7" w:space="0" w:color="000000"/>
              <w:left w:val="single" w:sz="7" w:space="0" w:color="000000"/>
              <w:bottom w:val="single" w:sz="7" w:space="0" w:color="000000"/>
              <w:right w:val="single" w:sz="7" w:space="0" w:color="000000"/>
            </w:tcBorders>
          </w:tcPr>
          <w:p w14:paraId="32E38315" w14:textId="77777777" w:rsidR="00453023" w:rsidRPr="00D22CCD" w:rsidRDefault="007260E2">
            <w:pPr>
              <w:pStyle w:val="Small"/>
              <w:jc w:val="both"/>
            </w:pPr>
            <w:r w:rsidRPr="00D22CCD">
              <w:t>SCRI</w:t>
            </w:r>
          </w:p>
        </w:tc>
        <w:tc>
          <w:tcPr>
            <w:tcW w:w="794" w:type="dxa"/>
            <w:tcBorders>
              <w:top w:val="single" w:sz="7" w:space="0" w:color="000000"/>
              <w:left w:val="single" w:sz="7" w:space="0" w:color="000000"/>
              <w:bottom w:val="single" w:sz="7" w:space="0" w:color="000000"/>
              <w:right w:val="single" w:sz="7" w:space="0" w:color="000000"/>
            </w:tcBorders>
          </w:tcPr>
          <w:p w14:paraId="5D2891AC" w14:textId="77777777" w:rsidR="00453023" w:rsidRPr="00D22CCD" w:rsidRDefault="007260E2">
            <w:pPr>
              <w:pStyle w:val="Small"/>
              <w:jc w:val="both"/>
            </w:pPr>
            <w:r w:rsidRPr="00D22CCD">
              <w:t>omitted</w:t>
            </w:r>
          </w:p>
        </w:tc>
        <w:tc>
          <w:tcPr>
            <w:tcW w:w="794" w:type="dxa"/>
            <w:tcBorders>
              <w:top w:val="single" w:sz="7" w:space="0" w:color="000000"/>
              <w:left w:val="single" w:sz="7" w:space="0" w:color="000000"/>
              <w:bottom w:val="single" w:sz="7" w:space="0" w:color="000000"/>
              <w:right w:val="single" w:sz="7" w:space="0" w:color="000000"/>
            </w:tcBorders>
          </w:tcPr>
          <w:p w14:paraId="7869538A"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7BB6D016" w14:textId="77777777" w:rsidR="00453023" w:rsidRPr="00D22CCD" w:rsidRDefault="00453023">
            <w:pPr>
              <w:pStyle w:val="Small"/>
              <w:jc w:val="both"/>
            </w:pPr>
          </w:p>
        </w:tc>
      </w:tr>
    </w:tbl>
    <w:p w14:paraId="25CE7700" w14:textId="77777777" w:rsidR="00453023" w:rsidRPr="00D22CCD" w:rsidRDefault="00453023">
      <w:pPr>
        <w:rPr>
          <w:b/>
        </w:rPr>
      </w:pPr>
      <w:bookmarkStart w:id="4444" w:name="_Toc207617037"/>
      <w:bookmarkEnd w:id="4443"/>
    </w:p>
    <w:p w14:paraId="7CB7F1D8" w14:textId="77777777" w:rsidR="00453023" w:rsidRPr="00D22CCD" w:rsidRDefault="007260E2">
      <w:pPr>
        <w:pStyle w:val="Listenfortsetzung3"/>
        <w:rPr>
          <w:b/>
        </w:rPr>
      </w:pPr>
      <w:bookmarkStart w:id="4445" w:name="_Toc225648369"/>
      <w:bookmarkStart w:id="4446" w:name="_Toc225065226"/>
      <w:r w:rsidRPr="00D22CCD">
        <w:t xml:space="preserve">   </w:t>
      </w:r>
      <w:r w:rsidRPr="00D22CCD">
        <w:rPr>
          <w:b/>
        </w:rPr>
        <w:t>Information Type Identifier field</w:t>
      </w:r>
      <w:bookmarkEnd w:id="4444"/>
      <w:bookmarkEnd w:id="4445"/>
      <w:bookmarkEnd w:id="4446"/>
      <w:r w:rsidRPr="00D22CCD">
        <w:rPr>
          <w:b/>
        </w:rPr>
        <w:t xml:space="preserve"> - IRID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235107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7C5EA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B579D1"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30F2CFA"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83D5BC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4F766F2" w14:textId="77777777" w:rsidR="00453023" w:rsidRPr="000B4189" w:rsidRDefault="007260E2">
            <w:pPr>
              <w:pStyle w:val="Small"/>
              <w:jc w:val="both"/>
              <w:rPr>
                <w:b/>
                <w:bCs/>
              </w:rPr>
            </w:pPr>
            <w:r w:rsidRPr="000B4189">
              <w:rPr>
                <w:b/>
                <w:bCs/>
              </w:rPr>
              <w:t>Comment</w:t>
            </w:r>
          </w:p>
        </w:tc>
      </w:tr>
      <w:tr w:rsidR="00453023" w:rsidRPr="00D22CCD" w14:paraId="2E0E21F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8C60BD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00C1D436"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6F6D491" w14:textId="77777777" w:rsidR="00453023" w:rsidRPr="00D22CCD" w:rsidRDefault="007260E2">
            <w:pPr>
              <w:pStyle w:val="Small"/>
              <w:jc w:val="both"/>
            </w:pPr>
            <w:r w:rsidRPr="00D22CCD">
              <w:t>{150}</w:t>
            </w:r>
          </w:p>
        </w:tc>
        <w:tc>
          <w:tcPr>
            <w:tcW w:w="794" w:type="dxa"/>
            <w:tcBorders>
              <w:top w:val="single" w:sz="7" w:space="0" w:color="000000"/>
              <w:left w:val="single" w:sz="7" w:space="0" w:color="000000"/>
              <w:bottom w:val="single" w:sz="7" w:space="0" w:color="000000"/>
              <w:right w:val="single" w:sz="7" w:space="0" w:color="000000"/>
            </w:tcBorders>
          </w:tcPr>
          <w:p w14:paraId="664573F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117E1C3E" w14:textId="77777777" w:rsidR="00453023" w:rsidRPr="00D22CCD" w:rsidRDefault="007260E2">
            <w:pPr>
              <w:pStyle w:val="Small"/>
              <w:jc w:val="both"/>
            </w:pPr>
            <w:r w:rsidRPr="00D22CCD">
              <w:t>{150} - Information Type</w:t>
            </w:r>
          </w:p>
        </w:tc>
      </w:tr>
      <w:tr w:rsidR="00453023" w:rsidRPr="00D22CCD" w14:paraId="1441722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F3A818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287449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A5E880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79653F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D1FB3C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5F7704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DC40760" w14:textId="77777777" w:rsidR="00453023" w:rsidRPr="00D22CCD" w:rsidRDefault="007260E2">
            <w:pPr>
              <w:pStyle w:val="Small"/>
              <w:jc w:val="both"/>
            </w:pPr>
            <w:r w:rsidRPr="00D22CCD">
              <w:t>Numeric Information Type Code</w:t>
            </w:r>
          </w:p>
        </w:tc>
        <w:tc>
          <w:tcPr>
            <w:tcW w:w="794" w:type="dxa"/>
            <w:tcBorders>
              <w:top w:val="single" w:sz="7" w:space="0" w:color="000000"/>
              <w:left w:val="single" w:sz="7" w:space="0" w:color="000000"/>
              <w:bottom w:val="single" w:sz="7" w:space="0" w:color="000000"/>
              <w:right w:val="single" w:sz="7" w:space="0" w:color="000000"/>
            </w:tcBorders>
          </w:tcPr>
          <w:p w14:paraId="545BA7DE" w14:textId="77777777" w:rsidR="00453023" w:rsidRPr="00D22CCD" w:rsidRDefault="007260E2">
            <w:pPr>
              <w:pStyle w:val="Small"/>
              <w:jc w:val="both"/>
            </w:pPr>
            <w:r w:rsidRPr="00D22CCD">
              <w:t>NITC</w:t>
            </w:r>
          </w:p>
        </w:tc>
        <w:tc>
          <w:tcPr>
            <w:tcW w:w="794" w:type="dxa"/>
            <w:tcBorders>
              <w:top w:val="single" w:sz="7" w:space="0" w:color="000000"/>
              <w:left w:val="single" w:sz="7" w:space="0" w:color="000000"/>
              <w:bottom w:val="single" w:sz="7" w:space="0" w:color="000000"/>
              <w:right w:val="single" w:sz="7" w:space="0" w:color="000000"/>
            </w:tcBorders>
          </w:tcPr>
          <w:p w14:paraId="5B43E01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F9AB0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622F3FF" w14:textId="77777777" w:rsidR="00453023" w:rsidRPr="00D22CCD" w:rsidRDefault="007260E2">
            <w:pPr>
              <w:pStyle w:val="Small"/>
              <w:jc w:val="both"/>
            </w:pPr>
            <w:r w:rsidRPr="00D22CCD">
              <w:t>A valid information type code as defined in the ITCS field of the Dataset General Information Record</w:t>
            </w:r>
          </w:p>
        </w:tc>
      </w:tr>
      <w:tr w:rsidR="00453023" w:rsidRPr="00D22CCD" w14:paraId="6644264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09B2A2F"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BAE3779"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592F41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1AB467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2BA0AFB" w14:textId="77777777" w:rsidR="00453023" w:rsidRPr="00D22CCD" w:rsidRDefault="007260E2">
            <w:pPr>
              <w:pStyle w:val="Small"/>
              <w:jc w:val="both"/>
            </w:pPr>
            <w:r w:rsidRPr="00D22CCD">
              <w:t>RVER contains the serial number of the record edition</w:t>
            </w:r>
          </w:p>
        </w:tc>
      </w:tr>
      <w:tr w:rsidR="00453023" w:rsidRPr="00D22CCD" w14:paraId="4C8B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F7D95F6"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FEED73B"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38C3DC9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CF30EF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392A9DF" w14:textId="77777777" w:rsidR="00453023" w:rsidRPr="00D22CCD" w:rsidRDefault="007260E2">
            <w:pPr>
              <w:pStyle w:val="Small"/>
              <w:ind w:left="17"/>
              <w:jc w:val="both"/>
            </w:pPr>
            <w:r w:rsidRPr="00D22CCD">
              <w:t>{1} - Insert</w:t>
            </w:r>
          </w:p>
        </w:tc>
      </w:tr>
    </w:tbl>
    <w:p w14:paraId="2361F47E" w14:textId="77777777" w:rsidR="00610ED9" w:rsidRPr="00D22CCD" w:rsidRDefault="00610ED9" w:rsidP="00610ED9">
      <w:pPr>
        <w:pStyle w:val="berschrift3"/>
        <w:numPr>
          <w:ilvl w:val="0"/>
          <w:numId w:val="0"/>
        </w:numPr>
        <w:ind w:left="90"/>
        <w:jc w:val="both"/>
      </w:pPr>
    </w:p>
    <w:p w14:paraId="7FED4AC7" w14:textId="77777777" w:rsidR="00610ED9" w:rsidRPr="00D22CCD" w:rsidRDefault="00610ED9" w:rsidP="3CCBF2F9">
      <w:pPr>
        <w:pStyle w:val="Listenfortsetzung3"/>
        <w:rPr>
          <w:b/>
          <w:bCs/>
        </w:rPr>
      </w:pPr>
      <w:r w:rsidRPr="00D22CCD">
        <w:rPr>
          <w:b/>
          <w:bCs/>
        </w:rPr>
        <w:t>Attribute field - ATTR</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610ED9" w:rsidRPr="00D22CCD" w14:paraId="27B943A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4D5ABFA9" w14:textId="77777777" w:rsidR="00610ED9" w:rsidRPr="001D071B" w:rsidRDefault="00610ED9" w:rsidP="3CCBF2F9">
            <w:pPr>
              <w:pStyle w:val="Small"/>
              <w:jc w:val="both"/>
              <w:rPr>
                <w:b/>
                <w:bCs/>
              </w:rPr>
            </w:pPr>
            <w:r w:rsidRPr="001D071B">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D778A8A" w14:textId="77777777" w:rsidR="00610ED9" w:rsidRPr="001D071B" w:rsidRDefault="00610ED9" w:rsidP="3CCBF2F9">
            <w:pPr>
              <w:pStyle w:val="Small"/>
              <w:jc w:val="both"/>
              <w:rPr>
                <w:b/>
                <w:bCs/>
              </w:rPr>
            </w:pPr>
            <w:r w:rsidRPr="001D071B">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0AA94C" w14:textId="77777777" w:rsidR="00610ED9" w:rsidRPr="001D071B" w:rsidRDefault="00610ED9" w:rsidP="3CCBF2F9">
            <w:pPr>
              <w:pStyle w:val="Small"/>
              <w:jc w:val="both"/>
              <w:rPr>
                <w:b/>
                <w:bCs/>
              </w:rPr>
            </w:pPr>
            <w:r w:rsidRPr="001D071B">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0DA84B" w14:textId="77777777" w:rsidR="00610ED9" w:rsidRPr="001D071B" w:rsidRDefault="00610ED9" w:rsidP="3CCBF2F9">
            <w:pPr>
              <w:pStyle w:val="Small"/>
              <w:jc w:val="both"/>
              <w:rPr>
                <w:b/>
                <w:bCs/>
              </w:rPr>
            </w:pPr>
            <w:r w:rsidRPr="001D071B">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8FE1D5C" w14:textId="77777777" w:rsidR="00610ED9" w:rsidRPr="001D071B" w:rsidRDefault="00610ED9" w:rsidP="3CCBF2F9">
            <w:pPr>
              <w:pStyle w:val="Small"/>
              <w:jc w:val="both"/>
              <w:rPr>
                <w:b/>
                <w:bCs/>
              </w:rPr>
            </w:pPr>
            <w:r w:rsidRPr="001D071B">
              <w:rPr>
                <w:b/>
                <w:bCs/>
              </w:rPr>
              <w:t>Comment</w:t>
            </w:r>
          </w:p>
        </w:tc>
      </w:tr>
      <w:tr w:rsidR="00610ED9" w:rsidRPr="00D22CCD" w14:paraId="64FADAD9"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964AFAA" w14:textId="77777777" w:rsidR="00610ED9" w:rsidRPr="00D22CCD" w:rsidRDefault="00610ED9" w:rsidP="3CCBF2F9">
            <w:pPr>
              <w:pStyle w:val="Small"/>
              <w:jc w:val="both"/>
            </w:pPr>
            <w:r w:rsidRPr="00D22CCD">
              <w:t>Numeric attribute code</w:t>
            </w:r>
          </w:p>
        </w:tc>
        <w:tc>
          <w:tcPr>
            <w:tcW w:w="794" w:type="dxa"/>
            <w:tcBorders>
              <w:top w:val="single" w:sz="7" w:space="0" w:color="000000"/>
              <w:left w:val="single" w:sz="7" w:space="0" w:color="000000"/>
              <w:bottom w:val="single" w:sz="7" w:space="0" w:color="000000"/>
              <w:right w:val="single" w:sz="7" w:space="0" w:color="000000"/>
            </w:tcBorders>
          </w:tcPr>
          <w:p w14:paraId="76B3D25D" w14:textId="77777777" w:rsidR="00610ED9" w:rsidRPr="00D22CCD" w:rsidRDefault="00610ED9" w:rsidP="3CCBF2F9">
            <w:pPr>
              <w:pStyle w:val="Small"/>
              <w:jc w:val="both"/>
            </w:pPr>
            <w:r w:rsidRPr="00D22CCD">
              <w:t>*NATC</w:t>
            </w:r>
          </w:p>
        </w:tc>
        <w:tc>
          <w:tcPr>
            <w:tcW w:w="794" w:type="dxa"/>
            <w:tcBorders>
              <w:top w:val="single" w:sz="7" w:space="0" w:color="000000"/>
              <w:left w:val="single" w:sz="7" w:space="0" w:color="000000"/>
              <w:bottom w:val="single" w:sz="7" w:space="0" w:color="000000"/>
              <w:right w:val="single" w:sz="7" w:space="0" w:color="000000"/>
            </w:tcBorders>
          </w:tcPr>
          <w:p w14:paraId="6B9A302B"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vAlign w:val="center"/>
          </w:tcPr>
          <w:p w14:paraId="1536E187"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576ADEA" w14:textId="77777777" w:rsidR="00610ED9" w:rsidRPr="00D22CCD" w:rsidRDefault="00610ED9" w:rsidP="3CCBF2F9">
            <w:pPr>
              <w:pStyle w:val="Small"/>
              <w:jc w:val="both"/>
            </w:pPr>
            <w:r w:rsidRPr="00D22CCD">
              <w:t>A valid attribute code as defined in the ATCS field of the Dataset General Information Record</w:t>
            </w:r>
          </w:p>
        </w:tc>
      </w:tr>
      <w:tr w:rsidR="00610ED9" w:rsidRPr="00D22CCD" w14:paraId="1DDC6DAC"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AAA5F4" w14:textId="77777777" w:rsidR="00610ED9" w:rsidRPr="00D22CCD" w:rsidRDefault="00610ED9" w:rsidP="3CCBF2F9">
            <w:pPr>
              <w:pStyle w:val="Small"/>
              <w:jc w:val="both"/>
            </w:pPr>
            <w:r w:rsidRPr="00D22CCD">
              <w:t>Attribute index</w:t>
            </w:r>
          </w:p>
        </w:tc>
        <w:tc>
          <w:tcPr>
            <w:tcW w:w="794" w:type="dxa"/>
            <w:tcBorders>
              <w:top w:val="single" w:sz="7" w:space="0" w:color="000000"/>
              <w:left w:val="single" w:sz="7" w:space="0" w:color="000000"/>
              <w:bottom w:val="single" w:sz="7" w:space="0" w:color="000000"/>
              <w:right w:val="single" w:sz="7" w:space="0" w:color="000000"/>
            </w:tcBorders>
          </w:tcPr>
          <w:p w14:paraId="5BAD436D" w14:textId="77777777" w:rsidR="00610ED9" w:rsidRPr="00D22CCD" w:rsidRDefault="00610ED9" w:rsidP="3CCBF2F9">
            <w:pPr>
              <w:pStyle w:val="Small"/>
              <w:jc w:val="both"/>
            </w:pPr>
            <w:r w:rsidRPr="00D22CCD">
              <w:t>ATIX</w:t>
            </w:r>
          </w:p>
        </w:tc>
        <w:tc>
          <w:tcPr>
            <w:tcW w:w="794" w:type="dxa"/>
            <w:tcBorders>
              <w:top w:val="single" w:sz="7" w:space="0" w:color="000000"/>
              <w:left w:val="single" w:sz="7" w:space="0" w:color="000000"/>
              <w:bottom w:val="single" w:sz="7" w:space="0" w:color="000000"/>
              <w:right w:val="single" w:sz="7" w:space="0" w:color="000000"/>
            </w:tcBorders>
          </w:tcPr>
          <w:p w14:paraId="210098DF"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F5688C"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7B88BEB" w14:textId="77777777" w:rsidR="00610ED9" w:rsidRPr="00D22CCD" w:rsidRDefault="00610ED9" w:rsidP="3CCBF2F9">
            <w:pPr>
              <w:pStyle w:val="Small"/>
              <w:jc w:val="both"/>
            </w:pPr>
            <w:r w:rsidRPr="00D22CCD">
              <w:t>Index (position) of the attribute in the sequence of attributes with the same code and the same parent (starting with 1).</w:t>
            </w:r>
          </w:p>
        </w:tc>
      </w:tr>
      <w:tr w:rsidR="00610ED9" w:rsidRPr="00D22CCD" w14:paraId="1B38F651"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2C6814E9" w14:textId="77777777" w:rsidR="00610ED9" w:rsidRPr="00D22CCD" w:rsidRDefault="00610ED9" w:rsidP="3CCBF2F9">
            <w:pPr>
              <w:pStyle w:val="Small"/>
              <w:jc w:val="both"/>
            </w:pPr>
            <w:r w:rsidRPr="00D22CCD">
              <w:t>Parent index</w:t>
            </w:r>
          </w:p>
        </w:tc>
        <w:tc>
          <w:tcPr>
            <w:tcW w:w="794" w:type="dxa"/>
            <w:tcBorders>
              <w:top w:val="single" w:sz="7" w:space="0" w:color="000000"/>
              <w:left w:val="single" w:sz="7" w:space="0" w:color="000000"/>
              <w:bottom w:val="single" w:sz="7" w:space="0" w:color="000000"/>
              <w:right w:val="single" w:sz="7" w:space="0" w:color="000000"/>
            </w:tcBorders>
          </w:tcPr>
          <w:p w14:paraId="2FF6F5AE" w14:textId="77777777" w:rsidR="00610ED9" w:rsidRPr="00D22CCD" w:rsidRDefault="00610ED9" w:rsidP="3CCBF2F9">
            <w:pPr>
              <w:pStyle w:val="Small"/>
              <w:jc w:val="both"/>
            </w:pPr>
            <w:r w:rsidRPr="00D22CCD">
              <w:t>PAIX</w:t>
            </w:r>
          </w:p>
        </w:tc>
        <w:tc>
          <w:tcPr>
            <w:tcW w:w="794" w:type="dxa"/>
            <w:tcBorders>
              <w:top w:val="single" w:sz="7" w:space="0" w:color="000000"/>
              <w:left w:val="single" w:sz="7" w:space="0" w:color="000000"/>
              <w:bottom w:val="single" w:sz="7" w:space="0" w:color="000000"/>
              <w:right w:val="single" w:sz="7" w:space="0" w:color="000000"/>
            </w:tcBorders>
          </w:tcPr>
          <w:p w14:paraId="303BCF2E"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187EFAE"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vAlign w:val="center"/>
          </w:tcPr>
          <w:p w14:paraId="5702A320" w14:textId="77777777" w:rsidR="00610ED9" w:rsidRPr="00D22CCD" w:rsidRDefault="00610ED9" w:rsidP="3CCBF2F9">
            <w:pPr>
              <w:pStyle w:val="Small"/>
              <w:jc w:val="both"/>
            </w:pPr>
            <w:r w:rsidRPr="00D22CCD">
              <w:t xml:space="preserve">Index (position) of the parent complex attribute within </w:t>
            </w:r>
            <w:r w:rsidRPr="00D22CCD">
              <w:lastRenderedPageBreak/>
              <w:t>this ATTR field (starting  with 1). If the attribute has no parent (top level attribute) the value is 0.</w:t>
            </w:r>
          </w:p>
        </w:tc>
      </w:tr>
      <w:tr w:rsidR="00610ED9" w:rsidRPr="00D22CCD" w14:paraId="0CBB41CA"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734E51BF" w14:textId="77777777" w:rsidR="00610ED9" w:rsidRPr="00D22CCD" w:rsidRDefault="00610ED9" w:rsidP="3CCBF2F9">
            <w:pPr>
              <w:pStyle w:val="Small"/>
              <w:jc w:val="both"/>
            </w:pPr>
            <w:r w:rsidRPr="00D22CCD">
              <w:lastRenderedPageBreak/>
              <w:t>Attribute Instruction</w:t>
            </w:r>
          </w:p>
        </w:tc>
        <w:tc>
          <w:tcPr>
            <w:tcW w:w="794" w:type="dxa"/>
            <w:tcBorders>
              <w:top w:val="single" w:sz="7" w:space="0" w:color="000000"/>
              <w:left w:val="single" w:sz="7" w:space="0" w:color="000000"/>
              <w:bottom w:val="single" w:sz="7" w:space="0" w:color="000000"/>
              <w:right w:val="single" w:sz="7" w:space="0" w:color="000000"/>
            </w:tcBorders>
          </w:tcPr>
          <w:p w14:paraId="1EA301CD" w14:textId="77777777" w:rsidR="00610ED9" w:rsidRPr="00D22CCD" w:rsidRDefault="00610ED9" w:rsidP="3CCBF2F9">
            <w:pPr>
              <w:pStyle w:val="Small"/>
              <w:jc w:val="both"/>
            </w:pPr>
            <w:r w:rsidRPr="00D22CCD">
              <w:t>ATIN</w:t>
            </w:r>
          </w:p>
        </w:tc>
        <w:tc>
          <w:tcPr>
            <w:tcW w:w="794" w:type="dxa"/>
            <w:tcBorders>
              <w:top w:val="single" w:sz="7" w:space="0" w:color="000000"/>
              <w:left w:val="single" w:sz="7" w:space="0" w:color="000000"/>
              <w:bottom w:val="single" w:sz="7" w:space="0" w:color="000000"/>
              <w:right w:val="single" w:sz="7" w:space="0" w:color="000000"/>
            </w:tcBorders>
          </w:tcPr>
          <w:p w14:paraId="6E88E139" w14:textId="77777777" w:rsidR="00610ED9" w:rsidRPr="00D22CCD" w:rsidRDefault="00610ED9" w:rsidP="3CCBF2F9">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14353A0D" w14:textId="77777777" w:rsidR="00610ED9" w:rsidRPr="00D22CCD" w:rsidRDefault="00610ED9" w:rsidP="3CCBF2F9">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vAlign w:val="center"/>
          </w:tcPr>
          <w:p w14:paraId="5900BF64" w14:textId="77777777" w:rsidR="00610ED9" w:rsidRPr="00D22CCD" w:rsidRDefault="00610ED9" w:rsidP="3CCBF2F9">
            <w:pPr>
              <w:pStyle w:val="Small"/>
              <w:jc w:val="both"/>
            </w:pPr>
            <w:r w:rsidRPr="00D22CCD">
              <w:t>{1} - Insert</w:t>
            </w:r>
          </w:p>
        </w:tc>
      </w:tr>
      <w:tr w:rsidR="00610ED9" w:rsidRPr="00D22CCD" w14:paraId="4A3D9EF3"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D7896D" w14:textId="77777777" w:rsidR="00610ED9" w:rsidRPr="00D22CCD" w:rsidRDefault="00610ED9" w:rsidP="3CCBF2F9">
            <w:pPr>
              <w:pStyle w:val="Small"/>
              <w:jc w:val="both"/>
            </w:pPr>
            <w:r w:rsidRPr="00D22CCD">
              <w:t>Attribute value</w:t>
            </w:r>
          </w:p>
        </w:tc>
        <w:tc>
          <w:tcPr>
            <w:tcW w:w="794" w:type="dxa"/>
            <w:tcBorders>
              <w:top w:val="single" w:sz="7" w:space="0" w:color="000000"/>
              <w:left w:val="single" w:sz="7" w:space="0" w:color="000000"/>
              <w:bottom w:val="single" w:sz="7" w:space="0" w:color="000000"/>
              <w:right w:val="single" w:sz="7" w:space="0" w:color="000000"/>
            </w:tcBorders>
          </w:tcPr>
          <w:p w14:paraId="15BFC011" w14:textId="77777777" w:rsidR="00610ED9" w:rsidRPr="00D22CCD" w:rsidRDefault="00610ED9" w:rsidP="3CCBF2F9">
            <w:pPr>
              <w:pStyle w:val="Small"/>
              <w:jc w:val="both"/>
            </w:pPr>
            <w:r w:rsidRPr="00D22CCD">
              <w:t>ATVL</w:t>
            </w:r>
          </w:p>
        </w:tc>
        <w:tc>
          <w:tcPr>
            <w:tcW w:w="794" w:type="dxa"/>
            <w:tcBorders>
              <w:top w:val="single" w:sz="7" w:space="0" w:color="000000"/>
              <w:left w:val="single" w:sz="7" w:space="0" w:color="000000"/>
              <w:bottom w:val="single" w:sz="7" w:space="0" w:color="000000"/>
              <w:right w:val="single" w:sz="7" w:space="0" w:color="000000"/>
            </w:tcBorders>
          </w:tcPr>
          <w:p w14:paraId="7837F8C1"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64F073E" w14:textId="77777777" w:rsidR="00610ED9" w:rsidRPr="00D22CCD" w:rsidRDefault="00610ED9" w:rsidP="3CCBF2F9">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vAlign w:val="center"/>
          </w:tcPr>
          <w:p w14:paraId="70D58433" w14:textId="77777777" w:rsidR="00610ED9" w:rsidRPr="00D22CCD" w:rsidRDefault="00610ED9" w:rsidP="3CCBF2F9">
            <w:pPr>
              <w:pStyle w:val="Small"/>
              <w:jc w:val="both"/>
            </w:pPr>
            <w:r w:rsidRPr="00D22CCD">
              <w:t>A string containing a valid value for the domain of the attribute specified by the subfields above.</w:t>
            </w:r>
          </w:p>
        </w:tc>
      </w:tr>
    </w:tbl>
    <w:p w14:paraId="3907A506" w14:textId="77777777" w:rsidR="00610ED9" w:rsidRPr="00D22CCD" w:rsidRDefault="00610ED9" w:rsidP="00610ED9">
      <w:pPr>
        <w:pStyle w:val="berschrift4"/>
        <w:numPr>
          <w:ilvl w:val="0"/>
          <w:numId w:val="0"/>
        </w:numPr>
        <w:ind w:left="864"/>
        <w:jc w:val="both"/>
      </w:pPr>
    </w:p>
    <w:p w14:paraId="75529B5D" w14:textId="77777777" w:rsidR="00610ED9" w:rsidRPr="00D22CCD" w:rsidRDefault="00610ED9" w:rsidP="3CCBF2F9">
      <w:pPr>
        <w:pStyle w:val="Listenfortsetzung3"/>
        <w:rPr>
          <w:b/>
          <w:bCs/>
        </w:rPr>
      </w:pPr>
      <w:r w:rsidRPr="00D22CCD">
        <w:rPr>
          <w:b/>
          <w:bCs/>
        </w:rPr>
        <w:t>Information Association field - INAS</w:t>
      </w:r>
    </w:p>
    <w:tbl>
      <w:tblPr>
        <w:tblW w:w="9895" w:type="dxa"/>
        <w:tblLayout w:type="fixed"/>
        <w:tblCellMar>
          <w:left w:w="57" w:type="dxa"/>
          <w:right w:w="57" w:type="dxa"/>
        </w:tblCellMar>
        <w:tblLook w:val="0000" w:firstRow="0" w:lastRow="0" w:firstColumn="0" w:lastColumn="0" w:noHBand="0" w:noVBand="0"/>
      </w:tblPr>
      <w:tblGrid>
        <w:gridCol w:w="3129"/>
        <w:gridCol w:w="795"/>
        <w:gridCol w:w="795"/>
        <w:gridCol w:w="795"/>
        <w:gridCol w:w="4381"/>
      </w:tblGrid>
      <w:tr w:rsidR="00610ED9" w:rsidRPr="00D22CCD" w14:paraId="5BD39CAB" w14:textId="77777777" w:rsidTr="3CCBF2F9">
        <w:tc>
          <w:tcPr>
            <w:tcW w:w="3129" w:type="dxa"/>
            <w:tcBorders>
              <w:bottom w:val="double" w:sz="4" w:space="0" w:color="auto"/>
            </w:tcBorders>
            <w:vAlign w:val="center"/>
          </w:tcPr>
          <w:p w14:paraId="7D1F23D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2EAFB079" w14:textId="77777777" w:rsidR="00610ED9" w:rsidRPr="00D22CCD" w:rsidRDefault="00610ED9" w:rsidP="00C739EB">
            <w:pPr>
              <w:pStyle w:val="Small"/>
              <w:snapToGrid w:val="0"/>
              <w:jc w:val="both"/>
            </w:pPr>
          </w:p>
        </w:tc>
        <w:tc>
          <w:tcPr>
            <w:tcW w:w="795" w:type="dxa"/>
            <w:tcBorders>
              <w:bottom w:val="double" w:sz="4" w:space="0" w:color="auto"/>
            </w:tcBorders>
          </w:tcPr>
          <w:p w14:paraId="2511EE0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3BE5FEE7" w14:textId="77777777" w:rsidR="00610ED9" w:rsidRPr="00D22CCD" w:rsidRDefault="00610ED9" w:rsidP="00C739EB">
            <w:pPr>
              <w:pStyle w:val="Small"/>
              <w:snapToGrid w:val="0"/>
              <w:jc w:val="both"/>
            </w:pPr>
          </w:p>
        </w:tc>
        <w:tc>
          <w:tcPr>
            <w:tcW w:w="4381" w:type="dxa"/>
            <w:tcBorders>
              <w:bottom w:val="double" w:sz="4" w:space="0" w:color="auto"/>
            </w:tcBorders>
            <w:vAlign w:val="center"/>
          </w:tcPr>
          <w:p w14:paraId="0170B4C5" w14:textId="77777777" w:rsidR="00610ED9" w:rsidRPr="00D22CCD" w:rsidRDefault="00610ED9" w:rsidP="00C739EB">
            <w:pPr>
              <w:pStyle w:val="Small"/>
              <w:snapToGrid w:val="0"/>
              <w:jc w:val="both"/>
            </w:pPr>
          </w:p>
        </w:tc>
      </w:tr>
      <w:tr w:rsidR="00610ED9" w:rsidRPr="00D22CCD" w14:paraId="3E0B2AFC" w14:textId="77777777" w:rsidTr="000703F4">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vAlign w:val="center"/>
          </w:tcPr>
          <w:p w14:paraId="602E2150" w14:textId="08B32B35" w:rsidR="00610ED9" w:rsidRPr="001D071B" w:rsidDel="001D071B" w:rsidRDefault="00610ED9" w:rsidP="00C739EB">
            <w:pPr>
              <w:pStyle w:val="Small"/>
              <w:snapToGrid w:val="0"/>
              <w:jc w:val="both"/>
              <w:rPr>
                <w:del w:id="4447" w:author="Gert Morlion" w:date="2024-08-26T14:38:00Z"/>
                <w:b/>
                <w:bCs/>
              </w:rPr>
            </w:pPr>
          </w:p>
          <w:p w14:paraId="64C0F385" w14:textId="77777777" w:rsidR="00610ED9" w:rsidRPr="001D071B" w:rsidRDefault="00610ED9" w:rsidP="3CCBF2F9">
            <w:pPr>
              <w:pStyle w:val="Small"/>
              <w:snapToGrid w:val="0"/>
              <w:jc w:val="both"/>
              <w:rPr>
                <w:b/>
                <w:bCs/>
              </w:rPr>
            </w:pPr>
            <w:r w:rsidRPr="001D071B">
              <w:rPr>
                <w:b/>
                <w:bCs/>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594B2003" w14:textId="77777777" w:rsidR="00610ED9" w:rsidRPr="001D071B" w:rsidRDefault="00610ED9" w:rsidP="3CCBF2F9">
            <w:pPr>
              <w:pStyle w:val="Small"/>
              <w:snapToGrid w:val="0"/>
              <w:jc w:val="both"/>
              <w:rPr>
                <w:b/>
                <w:bCs/>
              </w:rPr>
            </w:pPr>
            <w:r w:rsidRPr="001D071B">
              <w:rPr>
                <w:b/>
                <w:bCs/>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3218061B" w14:textId="377CFA40" w:rsidR="00610ED9" w:rsidRPr="001D071B" w:rsidDel="001D071B" w:rsidRDefault="00610ED9" w:rsidP="00C739EB">
            <w:pPr>
              <w:pStyle w:val="Small"/>
              <w:snapToGrid w:val="0"/>
              <w:jc w:val="both"/>
              <w:rPr>
                <w:del w:id="4448" w:author="Gert Morlion" w:date="2024-08-26T14:38:00Z"/>
                <w:b/>
                <w:bCs/>
              </w:rPr>
            </w:pPr>
          </w:p>
          <w:p w14:paraId="5EAF0CAE" w14:textId="77777777" w:rsidR="00610ED9" w:rsidRPr="001D071B" w:rsidRDefault="00610ED9" w:rsidP="3CCBF2F9">
            <w:pPr>
              <w:pStyle w:val="Small"/>
              <w:snapToGrid w:val="0"/>
              <w:jc w:val="both"/>
              <w:rPr>
                <w:b/>
                <w:bCs/>
              </w:rPr>
            </w:pPr>
            <w:r w:rsidRPr="001D071B">
              <w:rPr>
                <w:b/>
                <w:bCs/>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7C864500" w14:textId="77777777" w:rsidR="00610ED9" w:rsidRPr="001D071B" w:rsidRDefault="00610ED9" w:rsidP="3CCBF2F9">
            <w:pPr>
              <w:pStyle w:val="Small"/>
              <w:snapToGrid w:val="0"/>
              <w:jc w:val="both"/>
              <w:rPr>
                <w:b/>
                <w:bCs/>
              </w:rPr>
            </w:pPr>
            <w:r w:rsidRPr="001D071B">
              <w:rPr>
                <w:b/>
                <w:bCs/>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vAlign w:val="center"/>
          </w:tcPr>
          <w:p w14:paraId="46121061" w14:textId="77777777" w:rsidR="00610ED9" w:rsidRPr="001D071B" w:rsidRDefault="00610ED9" w:rsidP="3CCBF2F9">
            <w:pPr>
              <w:pStyle w:val="Small"/>
              <w:snapToGrid w:val="0"/>
              <w:jc w:val="both"/>
              <w:rPr>
                <w:b/>
                <w:bCs/>
              </w:rPr>
            </w:pPr>
            <w:r w:rsidRPr="001D071B">
              <w:rPr>
                <w:b/>
                <w:bCs/>
              </w:rPr>
              <w:t>Subfield content and specification</w:t>
            </w:r>
          </w:p>
        </w:tc>
      </w:tr>
      <w:tr w:rsidR="00610ED9" w:rsidRPr="00D22CCD" w14:paraId="6235E347" w14:textId="77777777" w:rsidTr="00E27500">
        <w:trPr>
          <w:trHeight w:val="287"/>
        </w:trPr>
        <w:tc>
          <w:tcPr>
            <w:tcW w:w="3129" w:type="dxa"/>
            <w:tcBorders>
              <w:top w:val="double" w:sz="4" w:space="0" w:color="auto"/>
              <w:left w:val="single" w:sz="4" w:space="0" w:color="000000"/>
              <w:bottom w:val="single" w:sz="4" w:space="0" w:color="000000"/>
            </w:tcBorders>
          </w:tcPr>
          <w:p w14:paraId="4D7CE5E7" w14:textId="77777777" w:rsidR="00610ED9" w:rsidRPr="00D22CCD" w:rsidRDefault="00610ED9" w:rsidP="00C739EB">
            <w:pPr>
              <w:pStyle w:val="Small"/>
              <w:snapToGrid w:val="0"/>
              <w:jc w:val="both"/>
            </w:pPr>
          </w:p>
          <w:p w14:paraId="4B8CBF63" w14:textId="77777777" w:rsidR="00610ED9" w:rsidRPr="00D22CCD" w:rsidRDefault="00610ED9" w:rsidP="3CCBF2F9">
            <w:pPr>
              <w:pStyle w:val="Small"/>
              <w:snapToGrid w:val="0"/>
              <w:jc w:val="both"/>
            </w:pPr>
            <w:r w:rsidRPr="00D22CCD">
              <w:t>Referenced Record name</w:t>
            </w:r>
          </w:p>
        </w:tc>
        <w:tc>
          <w:tcPr>
            <w:tcW w:w="795" w:type="dxa"/>
            <w:tcBorders>
              <w:top w:val="double" w:sz="4" w:space="0" w:color="auto"/>
              <w:left w:val="single" w:sz="4" w:space="0" w:color="000000"/>
              <w:bottom w:val="single" w:sz="4" w:space="0" w:color="000000"/>
            </w:tcBorders>
          </w:tcPr>
          <w:p w14:paraId="71970517" w14:textId="77777777" w:rsidR="00610ED9" w:rsidRPr="00D22CCD" w:rsidRDefault="00610ED9" w:rsidP="00C739EB">
            <w:pPr>
              <w:pStyle w:val="Small"/>
              <w:snapToGrid w:val="0"/>
              <w:jc w:val="both"/>
            </w:pPr>
          </w:p>
          <w:p w14:paraId="49AB322D" w14:textId="77777777" w:rsidR="00610ED9" w:rsidRPr="00D22CCD" w:rsidRDefault="00610ED9" w:rsidP="3CCBF2F9">
            <w:pPr>
              <w:pStyle w:val="Small"/>
              <w:snapToGrid w:val="0"/>
              <w:jc w:val="both"/>
            </w:pPr>
            <w:r w:rsidRPr="00D22CCD">
              <w:t>*RRNM</w:t>
            </w:r>
          </w:p>
        </w:tc>
        <w:tc>
          <w:tcPr>
            <w:tcW w:w="795" w:type="dxa"/>
            <w:tcBorders>
              <w:top w:val="double" w:sz="4" w:space="0" w:color="auto"/>
              <w:left w:val="single" w:sz="4" w:space="0" w:color="000000"/>
              <w:bottom w:val="single" w:sz="4" w:space="0" w:color="000000"/>
              <w:right w:val="single" w:sz="4" w:space="0" w:color="000000"/>
            </w:tcBorders>
          </w:tcPr>
          <w:p w14:paraId="47B0B4B3" w14:textId="77777777" w:rsidR="00610ED9" w:rsidRPr="00D22CCD" w:rsidRDefault="00610ED9" w:rsidP="00C739EB">
            <w:pPr>
              <w:pStyle w:val="Small"/>
              <w:snapToGrid w:val="0"/>
              <w:jc w:val="both"/>
            </w:pPr>
          </w:p>
          <w:p w14:paraId="61111463" w14:textId="77777777" w:rsidR="00610ED9" w:rsidRPr="00D22CCD" w:rsidRDefault="00610ED9" w:rsidP="00C739EB">
            <w:pPr>
              <w:pStyle w:val="Small"/>
              <w:snapToGrid w:val="0"/>
              <w:jc w:val="both"/>
            </w:pPr>
            <w:r w:rsidRPr="00D22CCD">
              <w:t>150</w:t>
            </w:r>
          </w:p>
        </w:tc>
        <w:tc>
          <w:tcPr>
            <w:tcW w:w="795" w:type="dxa"/>
            <w:tcBorders>
              <w:top w:val="double" w:sz="4" w:space="0" w:color="auto"/>
              <w:left w:val="single" w:sz="4" w:space="0" w:color="000000"/>
              <w:bottom w:val="single" w:sz="4" w:space="0" w:color="000000"/>
            </w:tcBorders>
          </w:tcPr>
          <w:p w14:paraId="6748003D" w14:textId="77777777" w:rsidR="00610ED9" w:rsidRPr="00D22CCD" w:rsidRDefault="00610ED9" w:rsidP="00C739EB">
            <w:pPr>
              <w:pStyle w:val="Small"/>
              <w:snapToGrid w:val="0"/>
              <w:jc w:val="both"/>
            </w:pPr>
          </w:p>
          <w:p w14:paraId="503E220A" w14:textId="77777777" w:rsidR="00610ED9" w:rsidRPr="00D22CCD" w:rsidRDefault="00610ED9" w:rsidP="3CCBF2F9">
            <w:pPr>
              <w:pStyle w:val="Small"/>
              <w:snapToGrid w:val="0"/>
              <w:jc w:val="both"/>
            </w:pPr>
            <w:r w:rsidRPr="00D22CCD">
              <w:t>b11</w:t>
            </w:r>
          </w:p>
        </w:tc>
        <w:tc>
          <w:tcPr>
            <w:tcW w:w="4381" w:type="dxa"/>
            <w:tcBorders>
              <w:top w:val="double" w:sz="4" w:space="0" w:color="auto"/>
              <w:left w:val="single" w:sz="4" w:space="0" w:color="000000"/>
              <w:bottom w:val="single" w:sz="4" w:space="0" w:color="000000"/>
              <w:right w:val="single" w:sz="4" w:space="0" w:color="000000"/>
            </w:tcBorders>
          </w:tcPr>
          <w:p w14:paraId="7AACB976" w14:textId="77777777" w:rsidR="00610ED9" w:rsidRPr="00D22CCD" w:rsidRDefault="00610ED9" w:rsidP="00C739EB">
            <w:pPr>
              <w:pStyle w:val="Small"/>
              <w:snapToGrid w:val="0"/>
              <w:jc w:val="both"/>
            </w:pPr>
          </w:p>
          <w:p w14:paraId="3610AAED" w14:textId="77777777" w:rsidR="009553CF" w:rsidRDefault="00610ED9" w:rsidP="009553CF">
            <w:pPr>
              <w:pStyle w:val="Small"/>
              <w:snapToGrid w:val="0"/>
              <w:spacing w:before="40" w:after="40"/>
              <w:jc w:val="both"/>
              <w:rPr>
                <w:ins w:id="4449" w:author="Gert Morlion" w:date="2024-08-26T14:38:00Z"/>
              </w:rPr>
            </w:pPr>
            <w:r w:rsidRPr="00D22CCD">
              <w:t>Record name of the referenced record</w:t>
            </w:r>
          </w:p>
          <w:p w14:paraId="4F53F048" w14:textId="387A05A3" w:rsidR="00610ED9" w:rsidRPr="00D22CCD" w:rsidRDefault="009553CF" w:rsidP="009553CF">
            <w:pPr>
              <w:pStyle w:val="Small"/>
              <w:snapToGrid w:val="0"/>
              <w:jc w:val="both"/>
            </w:pPr>
            <w:ins w:id="4450" w:author="Gert Morlion" w:date="2024-08-26T14:38:00Z">
              <w:r>
                <w:t>{150} – Information Type</w:t>
              </w:r>
            </w:ins>
          </w:p>
        </w:tc>
      </w:tr>
      <w:tr w:rsidR="00610ED9" w:rsidRPr="00D22CCD" w14:paraId="6B580BA8" w14:textId="77777777" w:rsidTr="00E27500">
        <w:tc>
          <w:tcPr>
            <w:tcW w:w="3129" w:type="dxa"/>
            <w:tcBorders>
              <w:top w:val="single" w:sz="4" w:space="0" w:color="000000"/>
              <w:left w:val="single" w:sz="4" w:space="0" w:color="000000"/>
              <w:bottom w:val="single" w:sz="4" w:space="0" w:color="000000"/>
            </w:tcBorders>
          </w:tcPr>
          <w:p w14:paraId="485D14ED" w14:textId="77777777" w:rsidR="00610ED9" w:rsidRPr="00D22CCD" w:rsidRDefault="00610ED9" w:rsidP="3CCBF2F9">
            <w:pPr>
              <w:pStyle w:val="Small"/>
              <w:snapToGrid w:val="0"/>
              <w:jc w:val="both"/>
            </w:pPr>
            <w:r w:rsidRPr="00D22CCD">
              <w:t>Referenced Record identifier</w:t>
            </w:r>
          </w:p>
        </w:tc>
        <w:tc>
          <w:tcPr>
            <w:tcW w:w="795" w:type="dxa"/>
            <w:tcBorders>
              <w:top w:val="single" w:sz="4" w:space="0" w:color="000000"/>
              <w:left w:val="single" w:sz="4" w:space="0" w:color="000000"/>
              <w:bottom w:val="single" w:sz="4" w:space="0" w:color="000000"/>
            </w:tcBorders>
          </w:tcPr>
          <w:p w14:paraId="35F8A4C9" w14:textId="77777777" w:rsidR="00610ED9" w:rsidRPr="00D22CCD" w:rsidRDefault="00610ED9" w:rsidP="3CCBF2F9">
            <w:pPr>
              <w:pStyle w:val="Small"/>
              <w:snapToGrid w:val="0"/>
              <w:jc w:val="both"/>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1ED680F3"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61D9A29" w14:textId="77777777" w:rsidR="00610ED9" w:rsidRPr="00D22CCD" w:rsidRDefault="00610ED9" w:rsidP="3CCBF2F9">
            <w:pPr>
              <w:pStyle w:val="Small"/>
              <w:snapToGrid w:val="0"/>
              <w:jc w:val="both"/>
            </w:pPr>
            <w:r w:rsidRPr="00D22CCD">
              <w:t>b14</w:t>
            </w:r>
          </w:p>
        </w:tc>
        <w:tc>
          <w:tcPr>
            <w:tcW w:w="4381" w:type="dxa"/>
            <w:tcBorders>
              <w:top w:val="single" w:sz="4" w:space="0" w:color="000000"/>
              <w:left w:val="single" w:sz="4" w:space="0" w:color="000000"/>
              <w:bottom w:val="single" w:sz="4" w:space="0" w:color="000000"/>
              <w:right w:val="single" w:sz="4" w:space="0" w:color="000000"/>
            </w:tcBorders>
          </w:tcPr>
          <w:p w14:paraId="58AFCCFE" w14:textId="77777777" w:rsidR="00610ED9" w:rsidRPr="00D22CCD" w:rsidRDefault="00610ED9" w:rsidP="3CCBF2F9">
            <w:pPr>
              <w:pStyle w:val="Small"/>
              <w:snapToGrid w:val="0"/>
              <w:jc w:val="both"/>
            </w:pPr>
            <w:r w:rsidRPr="00D22CCD">
              <w:t>Record identifier of the referenced record</w:t>
            </w:r>
          </w:p>
        </w:tc>
      </w:tr>
      <w:tr w:rsidR="00610ED9" w:rsidRPr="00D22CCD" w14:paraId="0973BC83" w14:textId="77777777" w:rsidTr="00E27500">
        <w:tc>
          <w:tcPr>
            <w:tcW w:w="3129" w:type="dxa"/>
            <w:tcBorders>
              <w:top w:val="single" w:sz="4" w:space="0" w:color="000000"/>
              <w:left w:val="single" w:sz="4" w:space="0" w:color="000000"/>
              <w:bottom w:val="single" w:sz="4" w:space="0" w:color="000000"/>
            </w:tcBorders>
          </w:tcPr>
          <w:p w14:paraId="2BC40EA3" w14:textId="77777777" w:rsidR="00610ED9" w:rsidRPr="00D22CCD" w:rsidRDefault="00610ED9" w:rsidP="3CCBF2F9">
            <w:pPr>
              <w:pStyle w:val="Small"/>
              <w:snapToGrid w:val="0"/>
              <w:jc w:val="both"/>
            </w:pPr>
            <w:r w:rsidRPr="00D22CCD">
              <w:t>Numeric Information Association Code</w:t>
            </w:r>
          </w:p>
        </w:tc>
        <w:tc>
          <w:tcPr>
            <w:tcW w:w="795" w:type="dxa"/>
            <w:tcBorders>
              <w:top w:val="single" w:sz="4" w:space="0" w:color="000000"/>
              <w:left w:val="single" w:sz="4" w:space="0" w:color="000000"/>
              <w:bottom w:val="single" w:sz="4" w:space="0" w:color="000000"/>
            </w:tcBorders>
          </w:tcPr>
          <w:p w14:paraId="1B725E8E" w14:textId="77777777" w:rsidR="00610ED9" w:rsidRPr="00D22CCD" w:rsidRDefault="00610ED9" w:rsidP="3CCBF2F9">
            <w:pPr>
              <w:pStyle w:val="Small"/>
              <w:snapToGrid w:val="0"/>
              <w:jc w:val="both"/>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0DA2312D"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4538AE"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549C40EE" w14:textId="77777777" w:rsidR="00610ED9" w:rsidRPr="00D22CCD" w:rsidRDefault="00610ED9" w:rsidP="3CCBF2F9">
            <w:pPr>
              <w:pStyle w:val="Small"/>
              <w:snapToGrid w:val="0"/>
              <w:jc w:val="both"/>
            </w:pPr>
            <w:r w:rsidRPr="00D22CCD">
              <w:t xml:space="preserve"> A valid code for the information association as defined in the IACS field of the Dataset General Information Record</w:t>
            </w:r>
          </w:p>
        </w:tc>
      </w:tr>
      <w:tr w:rsidR="00610ED9" w:rsidRPr="00D22CCD" w14:paraId="7F32B3B3" w14:textId="77777777" w:rsidTr="00E27500">
        <w:tc>
          <w:tcPr>
            <w:tcW w:w="3129" w:type="dxa"/>
            <w:tcBorders>
              <w:top w:val="single" w:sz="4" w:space="0" w:color="000000"/>
              <w:left w:val="single" w:sz="4" w:space="0" w:color="000000"/>
              <w:bottom w:val="single" w:sz="4" w:space="0" w:color="000000"/>
            </w:tcBorders>
          </w:tcPr>
          <w:p w14:paraId="38139D18" w14:textId="77777777" w:rsidR="00610ED9" w:rsidRPr="00D22CCD" w:rsidRDefault="00610ED9" w:rsidP="00C739EB">
            <w:pPr>
              <w:pStyle w:val="Small"/>
              <w:snapToGrid w:val="0"/>
              <w:jc w:val="both"/>
            </w:pPr>
            <w:r w:rsidRPr="00D22CCD">
              <w:t>Numeric AssociationRole code</w:t>
            </w:r>
          </w:p>
        </w:tc>
        <w:tc>
          <w:tcPr>
            <w:tcW w:w="795" w:type="dxa"/>
            <w:tcBorders>
              <w:top w:val="single" w:sz="4" w:space="0" w:color="000000"/>
              <w:left w:val="single" w:sz="4" w:space="0" w:color="000000"/>
              <w:bottom w:val="single" w:sz="4" w:space="0" w:color="000000"/>
            </w:tcBorders>
          </w:tcPr>
          <w:p w14:paraId="637E81B3" w14:textId="77777777" w:rsidR="00610ED9" w:rsidRPr="00D22CCD" w:rsidRDefault="00610ED9" w:rsidP="3CCBF2F9">
            <w:pPr>
              <w:pStyle w:val="Small"/>
              <w:snapToGrid w:val="0"/>
              <w:jc w:val="both"/>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0742A40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9B0E30" w14:textId="77777777" w:rsidR="00610ED9" w:rsidRPr="00D22CCD" w:rsidRDefault="00610ED9" w:rsidP="00C739EB">
            <w:pPr>
              <w:pStyle w:val="Small"/>
              <w:snapToGrid w:val="0"/>
              <w:jc w:val="both"/>
            </w:pPr>
          </w:p>
        </w:tc>
        <w:tc>
          <w:tcPr>
            <w:tcW w:w="4381" w:type="dxa"/>
            <w:tcBorders>
              <w:top w:val="single" w:sz="4" w:space="0" w:color="000000"/>
              <w:left w:val="single" w:sz="4" w:space="0" w:color="000000"/>
              <w:bottom w:val="single" w:sz="4" w:space="0" w:color="000000"/>
              <w:right w:val="single" w:sz="4" w:space="0" w:color="000000"/>
            </w:tcBorders>
          </w:tcPr>
          <w:p w14:paraId="317C0E05" w14:textId="77777777" w:rsidR="00610ED9" w:rsidRPr="00D22CCD" w:rsidRDefault="00610ED9" w:rsidP="3CCBF2F9">
            <w:pPr>
              <w:pStyle w:val="Small"/>
              <w:snapToGrid w:val="0"/>
              <w:jc w:val="both"/>
            </w:pPr>
            <w:r w:rsidRPr="00D22CCD">
              <w:t xml:space="preserve"> A valid code for the role as defined in the ARCS field of the Dataset General Information Record</w:t>
            </w:r>
          </w:p>
        </w:tc>
      </w:tr>
      <w:tr w:rsidR="00610ED9" w:rsidRPr="00D22CCD" w14:paraId="3E21762A" w14:textId="77777777" w:rsidTr="00E27500">
        <w:tc>
          <w:tcPr>
            <w:tcW w:w="3129" w:type="dxa"/>
            <w:tcBorders>
              <w:top w:val="single" w:sz="4" w:space="0" w:color="000000"/>
              <w:left w:val="single" w:sz="4" w:space="0" w:color="000000"/>
              <w:bottom w:val="single" w:sz="4" w:space="0" w:color="000000"/>
            </w:tcBorders>
          </w:tcPr>
          <w:p w14:paraId="5724CAB8" w14:textId="77777777" w:rsidR="00610ED9" w:rsidRPr="00D22CCD" w:rsidRDefault="00610ED9" w:rsidP="3CCBF2F9">
            <w:pPr>
              <w:pStyle w:val="Small"/>
              <w:snapToGrid w:val="0"/>
            </w:pPr>
            <w:r w:rsidRPr="00D22CCD">
              <w:t>Information  Association Update Instruction</w:t>
            </w:r>
          </w:p>
        </w:tc>
        <w:tc>
          <w:tcPr>
            <w:tcW w:w="795" w:type="dxa"/>
            <w:tcBorders>
              <w:top w:val="single" w:sz="4" w:space="0" w:color="000000"/>
              <w:left w:val="single" w:sz="4" w:space="0" w:color="000000"/>
              <w:bottom w:val="single" w:sz="4" w:space="0" w:color="000000"/>
            </w:tcBorders>
          </w:tcPr>
          <w:p w14:paraId="3981D5E0" w14:textId="77777777" w:rsidR="00610ED9" w:rsidRPr="00D22CCD" w:rsidRDefault="00610ED9" w:rsidP="3CCBF2F9">
            <w:pPr>
              <w:pStyle w:val="Small"/>
              <w:snapToGrid w:val="0"/>
              <w:jc w:val="both"/>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44F6D4D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C4FBCC8"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2A0A107C" w14:textId="77777777" w:rsidR="00610ED9" w:rsidRPr="00D22CCD" w:rsidRDefault="00610ED9" w:rsidP="3CCBF2F9">
            <w:pPr>
              <w:pStyle w:val="Small"/>
              <w:snapToGrid w:val="0"/>
              <w:jc w:val="both"/>
            </w:pPr>
            <w:r w:rsidRPr="00D22CCD">
              <w:t>{1} - Insert</w:t>
            </w:r>
          </w:p>
          <w:p w14:paraId="5F2737FE" w14:textId="77777777" w:rsidR="00610ED9" w:rsidRPr="00D22CCD" w:rsidRDefault="00610ED9" w:rsidP="3CCBF2F9">
            <w:pPr>
              <w:pStyle w:val="Small"/>
              <w:jc w:val="both"/>
            </w:pPr>
            <w:r w:rsidRPr="00D22CCD">
              <w:t>{2} – Delete</w:t>
            </w:r>
          </w:p>
          <w:p w14:paraId="7E9BE808" w14:textId="77777777" w:rsidR="00610ED9" w:rsidRPr="00D22CCD" w:rsidRDefault="00610ED9" w:rsidP="3CCBF2F9">
            <w:pPr>
              <w:pStyle w:val="Small"/>
              <w:jc w:val="both"/>
            </w:pPr>
            <w:r w:rsidRPr="00D22CCD">
              <w:t>{3} - Modify</w:t>
            </w:r>
          </w:p>
        </w:tc>
      </w:tr>
      <w:tr w:rsidR="00610ED9" w:rsidRPr="00D22CCD" w14:paraId="43B786B1" w14:textId="77777777" w:rsidTr="00E27500">
        <w:tc>
          <w:tcPr>
            <w:tcW w:w="3129" w:type="dxa"/>
            <w:tcBorders>
              <w:top w:val="single" w:sz="4" w:space="0" w:color="000000"/>
              <w:left w:val="single" w:sz="4" w:space="0" w:color="000000"/>
              <w:bottom w:val="single" w:sz="4" w:space="0" w:color="000000"/>
            </w:tcBorders>
          </w:tcPr>
          <w:p w14:paraId="24BEFB75" w14:textId="77777777" w:rsidR="00610ED9" w:rsidRPr="00D22CCD" w:rsidRDefault="00610ED9" w:rsidP="3CCBF2F9">
            <w:pPr>
              <w:pStyle w:val="Small"/>
              <w:snapToGrid w:val="0"/>
              <w:jc w:val="both"/>
            </w:pPr>
            <w:r w:rsidRPr="00D22CCD">
              <w:t>Numeric attribute code</w:t>
            </w:r>
          </w:p>
        </w:tc>
        <w:tc>
          <w:tcPr>
            <w:tcW w:w="795" w:type="dxa"/>
            <w:tcBorders>
              <w:top w:val="single" w:sz="4" w:space="0" w:color="000000"/>
              <w:left w:val="single" w:sz="4" w:space="0" w:color="000000"/>
              <w:bottom w:val="single" w:sz="4" w:space="0" w:color="000000"/>
            </w:tcBorders>
          </w:tcPr>
          <w:p w14:paraId="4DC174F2" w14:textId="77777777" w:rsidR="00610ED9" w:rsidRPr="00D22CCD" w:rsidRDefault="00610ED9" w:rsidP="3CCBF2F9">
            <w:pPr>
              <w:pStyle w:val="Small"/>
              <w:snapToGrid w:val="0"/>
              <w:jc w:val="both"/>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11B03FA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vAlign w:val="center"/>
          </w:tcPr>
          <w:p w14:paraId="3186DE68"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1E0F1579" w14:textId="77777777" w:rsidR="00610ED9" w:rsidRPr="00D22CCD" w:rsidRDefault="00610ED9" w:rsidP="3CCBF2F9">
            <w:pPr>
              <w:pStyle w:val="Small"/>
              <w:snapToGrid w:val="0"/>
              <w:jc w:val="both"/>
            </w:pPr>
            <w:r w:rsidRPr="00D22CCD">
              <w:t>A valid attribute code as defined in the ATCS field of the Dataset General Information Record</w:t>
            </w:r>
          </w:p>
        </w:tc>
      </w:tr>
      <w:tr w:rsidR="00610ED9" w:rsidRPr="00D22CCD" w14:paraId="1E18B4E7" w14:textId="77777777" w:rsidTr="00E27500">
        <w:tc>
          <w:tcPr>
            <w:tcW w:w="3129" w:type="dxa"/>
            <w:tcBorders>
              <w:top w:val="single" w:sz="4" w:space="0" w:color="000000"/>
              <w:left w:val="single" w:sz="4" w:space="0" w:color="000000"/>
              <w:bottom w:val="single" w:sz="4" w:space="0" w:color="000000"/>
            </w:tcBorders>
          </w:tcPr>
          <w:p w14:paraId="72B715EE" w14:textId="77777777" w:rsidR="00610ED9" w:rsidRPr="00D22CCD" w:rsidRDefault="00610ED9" w:rsidP="3CCBF2F9">
            <w:pPr>
              <w:pStyle w:val="Small"/>
              <w:snapToGrid w:val="0"/>
              <w:jc w:val="both"/>
            </w:pPr>
            <w:r w:rsidRPr="00D22CCD">
              <w:t>Attribute index</w:t>
            </w:r>
          </w:p>
        </w:tc>
        <w:tc>
          <w:tcPr>
            <w:tcW w:w="795" w:type="dxa"/>
            <w:tcBorders>
              <w:top w:val="single" w:sz="4" w:space="0" w:color="000000"/>
              <w:left w:val="single" w:sz="4" w:space="0" w:color="000000"/>
              <w:bottom w:val="single" w:sz="4" w:space="0" w:color="000000"/>
            </w:tcBorders>
          </w:tcPr>
          <w:p w14:paraId="74D13F4C" w14:textId="77777777" w:rsidR="00610ED9" w:rsidRPr="00D22CCD" w:rsidRDefault="00610ED9" w:rsidP="3CCBF2F9">
            <w:pPr>
              <w:pStyle w:val="Small"/>
              <w:snapToGrid w:val="0"/>
              <w:jc w:val="both"/>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1A763FEC"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57EF735"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32DE881E" w14:textId="77777777" w:rsidR="00610ED9" w:rsidRPr="00D22CCD" w:rsidRDefault="00610ED9" w:rsidP="3CCBF2F9">
            <w:pPr>
              <w:pStyle w:val="Small"/>
              <w:snapToGrid w:val="0"/>
              <w:jc w:val="both"/>
            </w:pPr>
            <w:r w:rsidRPr="00D22CCD">
              <w:t>Index (position) of the attribute in the sequence of attributes with the same code and the same parent (starting with 1).</w:t>
            </w:r>
          </w:p>
        </w:tc>
      </w:tr>
      <w:tr w:rsidR="00610ED9" w:rsidRPr="00D22CCD" w14:paraId="003CB22C" w14:textId="77777777" w:rsidTr="00E27500">
        <w:tc>
          <w:tcPr>
            <w:tcW w:w="3129" w:type="dxa"/>
            <w:tcBorders>
              <w:top w:val="single" w:sz="4" w:space="0" w:color="000000"/>
              <w:left w:val="single" w:sz="4" w:space="0" w:color="000000"/>
              <w:bottom w:val="single" w:sz="4" w:space="0" w:color="000000"/>
            </w:tcBorders>
          </w:tcPr>
          <w:p w14:paraId="34E0B8C4" w14:textId="77777777" w:rsidR="00610ED9" w:rsidRPr="00D22CCD" w:rsidRDefault="00610ED9" w:rsidP="3CCBF2F9">
            <w:pPr>
              <w:pStyle w:val="Small"/>
              <w:snapToGrid w:val="0"/>
              <w:jc w:val="both"/>
            </w:pPr>
            <w:r w:rsidRPr="00D22CCD">
              <w:t>Parent index</w:t>
            </w:r>
          </w:p>
        </w:tc>
        <w:tc>
          <w:tcPr>
            <w:tcW w:w="795" w:type="dxa"/>
            <w:tcBorders>
              <w:top w:val="single" w:sz="4" w:space="0" w:color="000000"/>
              <w:left w:val="single" w:sz="4" w:space="0" w:color="000000"/>
              <w:bottom w:val="single" w:sz="4" w:space="0" w:color="000000"/>
            </w:tcBorders>
          </w:tcPr>
          <w:p w14:paraId="2C1D0F8C" w14:textId="77777777" w:rsidR="00610ED9" w:rsidRPr="00D22CCD" w:rsidRDefault="00610ED9" w:rsidP="3CCBF2F9">
            <w:pPr>
              <w:pStyle w:val="Small"/>
              <w:snapToGrid w:val="0"/>
              <w:jc w:val="both"/>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71EA2740"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3EF0C7B3"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3629E4D6" w14:textId="77777777" w:rsidR="00610ED9" w:rsidRPr="00D22CCD" w:rsidRDefault="00610ED9" w:rsidP="3CCBF2F9">
            <w:pPr>
              <w:pStyle w:val="Small"/>
              <w:snapToGrid w:val="0"/>
              <w:jc w:val="both"/>
            </w:pPr>
            <w:r w:rsidRPr="00D22CCD">
              <w:t>Index (position) of the parent complex attribute within this INAS field (starting with 1). If the attribute has no parent (top level attribute) the value is 0.</w:t>
            </w:r>
          </w:p>
        </w:tc>
      </w:tr>
      <w:tr w:rsidR="00610ED9" w:rsidRPr="00D22CCD" w14:paraId="3F6F795B" w14:textId="77777777" w:rsidTr="00E27500">
        <w:tc>
          <w:tcPr>
            <w:tcW w:w="3129" w:type="dxa"/>
            <w:tcBorders>
              <w:top w:val="single" w:sz="4" w:space="0" w:color="000000"/>
              <w:left w:val="single" w:sz="4" w:space="0" w:color="000000"/>
              <w:bottom w:val="single" w:sz="4" w:space="0" w:color="000000"/>
            </w:tcBorders>
          </w:tcPr>
          <w:p w14:paraId="338BFFF3" w14:textId="77777777" w:rsidR="00610ED9" w:rsidRPr="00D22CCD" w:rsidRDefault="00610ED9" w:rsidP="3CCBF2F9">
            <w:pPr>
              <w:pStyle w:val="Small"/>
              <w:snapToGrid w:val="0"/>
              <w:jc w:val="both"/>
            </w:pPr>
            <w:r w:rsidRPr="00D22CCD">
              <w:t>Attribute Instruction</w:t>
            </w:r>
          </w:p>
        </w:tc>
        <w:tc>
          <w:tcPr>
            <w:tcW w:w="795" w:type="dxa"/>
            <w:tcBorders>
              <w:top w:val="single" w:sz="4" w:space="0" w:color="000000"/>
              <w:left w:val="single" w:sz="4" w:space="0" w:color="000000"/>
              <w:bottom w:val="single" w:sz="4" w:space="0" w:color="000000"/>
            </w:tcBorders>
          </w:tcPr>
          <w:p w14:paraId="1CE6EF70" w14:textId="77777777" w:rsidR="00610ED9" w:rsidRPr="00D22CCD" w:rsidRDefault="00610ED9" w:rsidP="3CCBF2F9">
            <w:pPr>
              <w:pStyle w:val="Small"/>
              <w:snapToGrid w:val="0"/>
              <w:jc w:val="both"/>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627C5B9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57D2FA76"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53DF60B3" w14:textId="77777777" w:rsidR="00610ED9" w:rsidRPr="00D22CCD" w:rsidRDefault="00610ED9" w:rsidP="3CCBF2F9">
            <w:pPr>
              <w:pStyle w:val="Small"/>
              <w:snapToGrid w:val="0"/>
              <w:jc w:val="both"/>
            </w:pPr>
            <w:r w:rsidRPr="00D22CCD">
              <w:t>{1} - Insert</w:t>
            </w:r>
          </w:p>
          <w:p w14:paraId="3B8D9915" w14:textId="77777777" w:rsidR="00610ED9" w:rsidRPr="00D22CCD" w:rsidRDefault="00610ED9" w:rsidP="3CCBF2F9">
            <w:pPr>
              <w:pStyle w:val="Small"/>
              <w:jc w:val="both"/>
            </w:pPr>
            <w:r w:rsidRPr="00D22CCD">
              <w:t>{2} - Delete</w:t>
            </w:r>
          </w:p>
          <w:p w14:paraId="42367D3E" w14:textId="77777777" w:rsidR="00610ED9" w:rsidRPr="00D22CCD" w:rsidRDefault="00610ED9" w:rsidP="3CCBF2F9">
            <w:pPr>
              <w:pStyle w:val="Small"/>
              <w:snapToGrid w:val="0"/>
              <w:jc w:val="both"/>
            </w:pPr>
            <w:r w:rsidRPr="00D22CCD">
              <w:t>{3} - Modify</w:t>
            </w:r>
          </w:p>
        </w:tc>
      </w:tr>
      <w:tr w:rsidR="00610ED9" w:rsidRPr="00D22CCD" w14:paraId="2F3FFD2A" w14:textId="77777777" w:rsidTr="00E27500">
        <w:tc>
          <w:tcPr>
            <w:tcW w:w="3129" w:type="dxa"/>
            <w:tcBorders>
              <w:top w:val="single" w:sz="4" w:space="0" w:color="000000"/>
              <w:left w:val="single" w:sz="4" w:space="0" w:color="000000"/>
              <w:bottom w:val="single" w:sz="4" w:space="0" w:color="000000"/>
            </w:tcBorders>
          </w:tcPr>
          <w:p w14:paraId="328F7CFD" w14:textId="77777777" w:rsidR="00610ED9" w:rsidRPr="00D22CCD" w:rsidRDefault="00610ED9" w:rsidP="3CCBF2F9">
            <w:pPr>
              <w:pStyle w:val="Small"/>
              <w:snapToGrid w:val="0"/>
              <w:jc w:val="both"/>
            </w:pPr>
            <w:r w:rsidRPr="00D22CCD">
              <w:t>Attribute value</w:t>
            </w:r>
          </w:p>
        </w:tc>
        <w:tc>
          <w:tcPr>
            <w:tcW w:w="795" w:type="dxa"/>
            <w:tcBorders>
              <w:top w:val="single" w:sz="4" w:space="0" w:color="000000"/>
              <w:left w:val="single" w:sz="4" w:space="0" w:color="000000"/>
              <w:bottom w:val="single" w:sz="4" w:space="0" w:color="000000"/>
            </w:tcBorders>
          </w:tcPr>
          <w:p w14:paraId="45BAC316" w14:textId="77777777" w:rsidR="00610ED9" w:rsidRPr="00D22CCD" w:rsidRDefault="00610ED9" w:rsidP="3CCBF2F9">
            <w:pPr>
              <w:pStyle w:val="Small"/>
              <w:snapToGrid w:val="0"/>
              <w:jc w:val="both"/>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28DB0048"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74A68319" w14:textId="77777777" w:rsidR="00610ED9" w:rsidRPr="00D22CCD" w:rsidRDefault="00610ED9" w:rsidP="3CCBF2F9">
            <w:pPr>
              <w:pStyle w:val="Small"/>
              <w:snapToGrid w:val="0"/>
              <w:jc w:val="both"/>
            </w:pPr>
            <w:r w:rsidRPr="00D22CCD">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33005815" w14:textId="77777777" w:rsidR="00610ED9" w:rsidRPr="00D22CCD" w:rsidRDefault="00610ED9" w:rsidP="3CCBF2F9">
            <w:pPr>
              <w:pStyle w:val="Small"/>
              <w:snapToGrid w:val="0"/>
              <w:jc w:val="both"/>
            </w:pPr>
            <w:r w:rsidRPr="00D22CCD">
              <w:t>A string containing a valid value for the domain of the attribute specified by the subfields above.</w:t>
            </w:r>
          </w:p>
        </w:tc>
      </w:tr>
    </w:tbl>
    <w:p w14:paraId="44DFFE70" w14:textId="77777777" w:rsidR="00610ED9" w:rsidRPr="00D22CCD" w:rsidRDefault="00610ED9" w:rsidP="00610ED9"/>
    <w:p w14:paraId="6030E1C8" w14:textId="77777777" w:rsidR="00453023" w:rsidRPr="00D22CCD" w:rsidRDefault="007260E2">
      <w:pPr>
        <w:pStyle w:val="Listenfortsetzung3"/>
        <w:rPr>
          <w:b/>
        </w:rPr>
      </w:pPr>
      <w:bookmarkStart w:id="4451" w:name="_Toc207617049"/>
      <w:r w:rsidRPr="00D22CCD">
        <w:t xml:space="preserve"> </w:t>
      </w:r>
      <w:r w:rsidRPr="00D22CCD">
        <w:rPr>
          <w:b/>
        </w:rPr>
        <w:t xml:space="preserve">Point Record Identifier field </w:t>
      </w:r>
      <w:bookmarkEnd w:id="4451"/>
      <w:r w:rsidRPr="00D22CCD">
        <w:rPr>
          <w:b/>
        </w:rPr>
        <w:t>- PRID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6A5EDF8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E52A05B"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2DE8FB6"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F3C0BFD"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DA4BEB3"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434D868" w14:textId="77777777" w:rsidR="00453023" w:rsidRPr="00D12506" w:rsidRDefault="007260E2">
            <w:pPr>
              <w:pStyle w:val="Small"/>
              <w:jc w:val="both"/>
              <w:rPr>
                <w:b/>
                <w:bCs/>
              </w:rPr>
            </w:pPr>
            <w:r w:rsidRPr="00D12506">
              <w:rPr>
                <w:b/>
                <w:bCs/>
              </w:rPr>
              <w:t>Comment</w:t>
            </w:r>
          </w:p>
        </w:tc>
      </w:tr>
      <w:tr w:rsidR="00453023" w:rsidRPr="00D22CCD" w14:paraId="4822C6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B21E66"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50451F85"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06D723D0" w14:textId="77777777" w:rsidR="00453023" w:rsidRPr="00D22CCD" w:rsidRDefault="007260E2">
            <w:pPr>
              <w:pStyle w:val="Small"/>
              <w:jc w:val="both"/>
            </w:pPr>
            <w:r w:rsidRPr="00D22CCD">
              <w:t>{110}</w:t>
            </w:r>
          </w:p>
        </w:tc>
        <w:tc>
          <w:tcPr>
            <w:tcW w:w="794" w:type="dxa"/>
            <w:tcBorders>
              <w:top w:val="single" w:sz="7" w:space="0" w:color="000000"/>
              <w:left w:val="single" w:sz="7" w:space="0" w:color="000000"/>
              <w:bottom w:val="single" w:sz="7" w:space="0" w:color="000000"/>
              <w:right w:val="single" w:sz="7" w:space="0" w:color="000000"/>
            </w:tcBorders>
          </w:tcPr>
          <w:p w14:paraId="068584A9"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B3EED4F" w14:textId="77777777" w:rsidR="00453023" w:rsidRPr="00D22CCD" w:rsidRDefault="007260E2">
            <w:pPr>
              <w:pStyle w:val="Small"/>
              <w:jc w:val="both"/>
            </w:pPr>
            <w:r w:rsidRPr="00D22CCD">
              <w:t>{110} - Point</w:t>
            </w:r>
          </w:p>
        </w:tc>
      </w:tr>
      <w:tr w:rsidR="00453023" w:rsidRPr="00D22CCD" w14:paraId="0D3C9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9164AC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73EA541"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9569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92D8B42"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34445F5"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7446122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9CC10A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54A6EC6B"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2C8AF5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7FBA115"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B5F5B80" w14:textId="77777777" w:rsidR="00453023" w:rsidRPr="00D22CCD" w:rsidRDefault="007260E2">
            <w:pPr>
              <w:pStyle w:val="Small"/>
              <w:jc w:val="both"/>
            </w:pPr>
            <w:r w:rsidRPr="00D22CCD">
              <w:t>RVER contains the serial number of the record edition</w:t>
            </w:r>
          </w:p>
        </w:tc>
      </w:tr>
      <w:tr w:rsidR="00453023" w:rsidRPr="00D22CCD" w14:paraId="47DE0C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3DF34"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440690CD"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AEDEA2E"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243DBB28"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F41BC34" w14:textId="77777777" w:rsidR="00453023" w:rsidRPr="00D22CCD" w:rsidRDefault="007260E2">
            <w:pPr>
              <w:pStyle w:val="Small"/>
              <w:jc w:val="both"/>
            </w:pPr>
            <w:r w:rsidRPr="00D22CCD">
              <w:t>{1} – Insert</w:t>
            </w:r>
          </w:p>
        </w:tc>
      </w:tr>
    </w:tbl>
    <w:p w14:paraId="2C9097D5" w14:textId="77777777" w:rsidR="00453023" w:rsidRPr="00D22CCD" w:rsidRDefault="00453023">
      <w:pPr>
        <w:pStyle w:val="berschrift4"/>
        <w:numPr>
          <w:ilvl w:val="0"/>
          <w:numId w:val="0"/>
        </w:numPr>
        <w:jc w:val="both"/>
      </w:pPr>
      <w:bookmarkStart w:id="4452" w:name="_Toc207617053"/>
    </w:p>
    <w:p w14:paraId="421D8A1D" w14:textId="77777777" w:rsidR="00453023" w:rsidRPr="00D22CCD" w:rsidRDefault="007260E2">
      <w:pPr>
        <w:pStyle w:val="berschrift3"/>
        <w:numPr>
          <w:ilvl w:val="2"/>
          <w:numId w:val="1"/>
        </w:numPr>
        <w:jc w:val="both"/>
      </w:pPr>
      <w:bookmarkStart w:id="4453" w:name="_Toc207617042"/>
      <w:bookmarkStart w:id="4454" w:name="_Toc225648371"/>
      <w:bookmarkStart w:id="4455" w:name="_Toc225065228"/>
      <w:r w:rsidRPr="00D22CCD">
        <w:t xml:space="preserve">   </w:t>
      </w:r>
      <w:bookmarkStart w:id="4456" w:name="_Toc487203200"/>
      <w:r w:rsidRPr="00D22CCD">
        <w:t>2</w:t>
      </w:r>
      <w:r w:rsidRPr="00D22CCD">
        <w:noBreakHyphen/>
        <w:t xml:space="preserve">D Integer Coordinate Tuple field structure </w:t>
      </w:r>
      <w:bookmarkEnd w:id="4453"/>
      <w:bookmarkEnd w:id="4454"/>
      <w:bookmarkEnd w:id="4455"/>
      <w:r w:rsidRPr="00D22CCD">
        <w:t>– C2IT</w:t>
      </w:r>
      <w:bookmarkEnd w:id="4456"/>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7984BC94"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2485C2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D04AB19"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724B0E2"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5A28D91"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081DC7C0" w14:textId="77777777" w:rsidR="00453023" w:rsidRPr="00D12506" w:rsidRDefault="007260E2">
            <w:pPr>
              <w:pStyle w:val="Small"/>
              <w:jc w:val="both"/>
              <w:rPr>
                <w:b/>
                <w:bCs/>
              </w:rPr>
            </w:pPr>
            <w:r w:rsidRPr="00D12506">
              <w:rPr>
                <w:b/>
                <w:bCs/>
              </w:rPr>
              <w:t>Comment</w:t>
            </w:r>
          </w:p>
        </w:tc>
      </w:tr>
      <w:tr w:rsidR="00453023" w:rsidRPr="00D22CCD" w14:paraId="0C63125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44383EE"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5D293F90"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12786C2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D8E849"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C53F823" w14:textId="77777777" w:rsidR="00453023" w:rsidRPr="00D22CCD" w:rsidRDefault="007260E2">
            <w:pPr>
              <w:pStyle w:val="Small"/>
              <w:jc w:val="both"/>
            </w:pPr>
            <w:r w:rsidRPr="00D22CCD">
              <w:t>Y-coordinate  (latitude)</w:t>
            </w:r>
          </w:p>
        </w:tc>
      </w:tr>
      <w:tr w:rsidR="00453023" w:rsidRPr="00D22CCD" w14:paraId="1911A7D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FC41D60"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31A7D06E"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0DF3DCA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F650AEC"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4260DD2C" w14:textId="77777777" w:rsidR="00453023" w:rsidRPr="00D22CCD" w:rsidRDefault="007260E2">
            <w:pPr>
              <w:pStyle w:val="Small"/>
              <w:jc w:val="both"/>
            </w:pPr>
            <w:r w:rsidRPr="00D22CCD">
              <w:t>X-coordinate  (longitude)</w:t>
            </w:r>
          </w:p>
        </w:tc>
      </w:tr>
    </w:tbl>
    <w:p w14:paraId="5561C30B"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ind w:left="-360"/>
        <w:rPr>
          <w:b/>
        </w:rPr>
      </w:pPr>
    </w:p>
    <w:p w14:paraId="22845D35" w14:textId="77777777" w:rsidR="00453023" w:rsidRPr="00D22CCD" w:rsidRDefault="007260E2">
      <w:pPr>
        <w:pStyle w:val="berschrift3"/>
        <w:numPr>
          <w:ilvl w:val="2"/>
          <w:numId w:val="1"/>
        </w:numPr>
        <w:jc w:val="both"/>
      </w:pPr>
      <w:bookmarkStart w:id="4457" w:name="_Toc207617043"/>
      <w:bookmarkStart w:id="4458" w:name="_Toc225648372"/>
      <w:bookmarkStart w:id="4459" w:name="_Toc225065229"/>
      <w:r w:rsidRPr="00D22CCD">
        <w:t xml:space="preserve">  </w:t>
      </w:r>
      <w:bookmarkStart w:id="4460" w:name="_Toc487203201"/>
      <w:r w:rsidRPr="00D22CCD">
        <w:t>3</w:t>
      </w:r>
      <w:r w:rsidRPr="00D22CCD">
        <w:noBreakHyphen/>
        <w:t>D Integer Coordinate Tuple field</w:t>
      </w:r>
      <w:bookmarkEnd w:id="4457"/>
      <w:bookmarkEnd w:id="4458"/>
      <w:bookmarkEnd w:id="4459"/>
      <w:r w:rsidRPr="00D22CCD">
        <w:t xml:space="preserve"> structure– C3IT</w:t>
      </w:r>
      <w:bookmarkEnd w:id="4460"/>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45F304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AF8766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E3E19B"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952BF05"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676CFC7"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70DB82B" w14:textId="77777777" w:rsidR="00453023" w:rsidRPr="00D12506" w:rsidRDefault="007260E2">
            <w:pPr>
              <w:pStyle w:val="Small"/>
              <w:jc w:val="both"/>
              <w:rPr>
                <w:b/>
                <w:bCs/>
              </w:rPr>
            </w:pPr>
            <w:r w:rsidRPr="00D12506">
              <w:rPr>
                <w:b/>
                <w:bCs/>
              </w:rPr>
              <w:t>Comment</w:t>
            </w:r>
          </w:p>
        </w:tc>
      </w:tr>
      <w:tr w:rsidR="00453023" w:rsidRPr="00D22CCD" w14:paraId="0F5E231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2CBC16D" w14:textId="77777777" w:rsidR="00453023" w:rsidRPr="00D22CCD" w:rsidRDefault="007260E2">
            <w:pPr>
              <w:pStyle w:val="Small"/>
              <w:jc w:val="both"/>
            </w:pPr>
            <w:r w:rsidRPr="00D22CCD">
              <w:t>Vertical CRS Id</w:t>
            </w:r>
          </w:p>
        </w:tc>
        <w:tc>
          <w:tcPr>
            <w:tcW w:w="794" w:type="dxa"/>
            <w:tcBorders>
              <w:top w:val="single" w:sz="7" w:space="0" w:color="000000"/>
              <w:left w:val="single" w:sz="7" w:space="0" w:color="000000"/>
              <w:bottom w:val="single" w:sz="7" w:space="0" w:color="000000"/>
              <w:right w:val="single" w:sz="7" w:space="0" w:color="000000"/>
            </w:tcBorders>
          </w:tcPr>
          <w:p w14:paraId="7DC83DD2" w14:textId="77777777" w:rsidR="00453023" w:rsidRPr="00D22CCD" w:rsidRDefault="007260E2">
            <w:pPr>
              <w:pStyle w:val="Small"/>
              <w:jc w:val="both"/>
            </w:pPr>
            <w:r w:rsidRPr="00D22CCD">
              <w:t>VCID</w:t>
            </w:r>
          </w:p>
        </w:tc>
        <w:tc>
          <w:tcPr>
            <w:tcW w:w="794" w:type="dxa"/>
            <w:tcBorders>
              <w:top w:val="single" w:sz="7" w:space="0" w:color="000000"/>
              <w:left w:val="single" w:sz="7" w:space="0" w:color="000000"/>
              <w:bottom w:val="single" w:sz="7" w:space="0" w:color="000000"/>
              <w:right w:val="single" w:sz="7" w:space="0" w:color="000000"/>
            </w:tcBorders>
          </w:tcPr>
          <w:p w14:paraId="05F8AF9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749835"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400021F" w14:textId="77777777" w:rsidR="00453023" w:rsidRPr="00D22CCD" w:rsidRDefault="007260E2">
            <w:pPr>
              <w:pStyle w:val="Small"/>
              <w:jc w:val="both"/>
            </w:pPr>
            <w:r w:rsidRPr="00D22CCD">
              <w:t>Internal identifier of the Vertical CRS</w:t>
            </w:r>
          </w:p>
        </w:tc>
      </w:tr>
      <w:tr w:rsidR="00453023" w:rsidRPr="00D22CCD" w14:paraId="1FA5E22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9745224"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6E7FF86E"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3E6A8D7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C30C98"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DC6D353" w14:textId="77777777" w:rsidR="00453023" w:rsidRPr="00D22CCD" w:rsidRDefault="007260E2">
            <w:pPr>
              <w:pStyle w:val="Small"/>
              <w:jc w:val="both"/>
            </w:pPr>
            <w:r w:rsidRPr="00D22CCD">
              <w:t>Y- coordinate  (latitude)</w:t>
            </w:r>
          </w:p>
        </w:tc>
      </w:tr>
      <w:tr w:rsidR="00453023" w:rsidRPr="00D22CCD" w14:paraId="00BF527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9E1EB8D"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2B1663F4"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1505586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91DAD02"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282D8AD" w14:textId="77777777" w:rsidR="00453023" w:rsidRPr="00D22CCD" w:rsidRDefault="007260E2">
            <w:pPr>
              <w:pStyle w:val="Small"/>
              <w:jc w:val="both"/>
            </w:pPr>
            <w:r w:rsidRPr="00D22CCD">
              <w:t>X- coordinate (longitude)</w:t>
            </w:r>
          </w:p>
        </w:tc>
      </w:tr>
      <w:tr w:rsidR="00453023" w:rsidRPr="00D22CCD" w14:paraId="58E13F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CB9578" w14:textId="77777777" w:rsidR="00453023" w:rsidRPr="00D22CCD" w:rsidRDefault="007260E2">
            <w:pPr>
              <w:pStyle w:val="Small"/>
              <w:jc w:val="both"/>
            </w:pPr>
            <w:r w:rsidRPr="00D22CCD">
              <w:t>Coordinate in Z axis</w:t>
            </w:r>
          </w:p>
        </w:tc>
        <w:tc>
          <w:tcPr>
            <w:tcW w:w="794" w:type="dxa"/>
            <w:tcBorders>
              <w:top w:val="single" w:sz="7" w:space="0" w:color="000000"/>
              <w:left w:val="single" w:sz="7" w:space="0" w:color="000000"/>
              <w:bottom w:val="single" w:sz="7" w:space="0" w:color="000000"/>
              <w:right w:val="single" w:sz="7" w:space="0" w:color="000000"/>
            </w:tcBorders>
          </w:tcPr>
          <w:p w14:paraId="0B31E833" w14:textId="77777777" w:rsidR="00453023" w:rsidRPr="00D22CCD" w:rsidRDefault="007260E2">
            <w:pPr>
              <w:pStyle w:val="Small"/>
              <w:jc w:val="both"/>
            </w:pPr>
            <w:r w:rsidRPr="00D22CCD">
              <w:t>ZCOO</w:t>
            </w:r>
          </w:p>
        </w:tc>
        <w:tc>
          <w:tcPr>
            <w:tcW w:w="794" w:type="dxa"/>
            <w:tcBorders>
              <w:top w:val="single" w:sz="7" w:space="0" w:color="000000"/>
              <w:left w:val="single" w:sz="7" w:space="0" w:color="000000"/>
              <w:bottom w:val="single" w:sz="7" w:space="0" w:color="000000"/>
              <w:right w:val="single" w:sz="7" w:space="0" w:color="000000"/>
            </w:tcBorders>
          </w:tcPr>
          <w:p w14:paraId="14A5B60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4453204"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D9C8683" w14:textId="77777777" w:rsidR="00453023" w:rsidRPr="00D22CCD" w:rsidRDefault="007260E2">
            <w:pPr>
              <w:pStyle w:val="Small"/>
              <w:jc w:val="both"/>
            </w:pPr>
            <w:r w:rsidRPr="00D22CCD">
              <w:t>Z - coordinate (depth)</w:t>
            </w:r>
          </w:p>
        </w:tc>
      </w:tr>
    </w:tbl>
    <w:p w14:paraId="5443ACFF" w14:textId="77777777" w:rsidR="00453023" w:rsidRPr="00D22CCD" w:rsidRDefault="00453023"/>
    <w:p w14:paraId="4350A86D" w14:textId="77777777" w:rsidR="00610ED9" w:rsidRPr="00D22CCD" w:rsidRDefault="00610ED9"/>
    <w:p w14:paraId="085A25C2" w14:textId="77777777" w:rsidR="00453023" w:rsidRPr="00D22CCD" w:rsidRDefault="007260E2">
      <w:pPr>
        <w:pStyle w:val="Listenfortsetzung3"/>
        <w:rPr>
          <w:b/>
        </w:rPr>
      </w:pPr>
      <w:r w:rsidRPr="00D22CCD">
        <w:t xml:space="preserve">   </w:t>
      </w:r>
      <w:r w:rsidRPr="00D22CCD">
        <w:rPr>
          <w:b/>
        </w:rPr>
        <w:t xml:space="preserve">Multi Point Record Identifier field </w:t>
      </w:r>
      <w:bookmarkEnd w:id="4452"/>
      <w:r w:rsidRPr="00D22CCD">
        <w:rPr>
          <w:b/>
        </w:rPr>
        <w:t>- MRID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FBC4DB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56733E2"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33E259D"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235E0EF"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803160D"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971D9C6" w14:textId="77777777" w:rsidR="00453023" w:rsidRPr="00D12506" w:rsidRDefault="007260E2">
            <w:pPr>
              <w:pStyle w:val="Small"/>
              <w:jc w:val="both"/>
              <w:rPr>
                <w:b/>
                <w:bCs/>
              </w:rPr>
            </w:pPr>
            <w:r w:rsidRPr="00D12506">
              <w:rPr>
                <w:b/>
                <w:bCs/>
              </w:rPr>
              <w:t>Comment</w:t>
            </w:r>
          </w:p>
        </w:tc>
      </w:tr>
      <w:tr w:rsidR="00453023" w:rsidRPr="00D22CCD" w14:paraId="0B365A9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FEDFB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2DDA499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A45662B" w14:textId="77777777" w:rsidR="00453023" w:rsidRPr="00D22CCD" w:rsidRDefault="007260E2">
            <w:pPr>
              <w:pStyle w:val="Small"/>
              <w:jc w:val="both"/>
            </w:pPr>
            <w:r w:rsidRPr="00D22CCD">
              <w:t>{115}</w:t>
            </w:r>
          </w:p>
        </w:tc>
        <w:tc>
          <w:tcPr>
            <w:tcW w:w="794" w:type="dxa"/>
            <w:tcBorders>
              <w:top w:val="single" w:sz="7" w:space="0" w:color="000000"/>
              <w:left w:val="single" w:sz="7" w:space="0" w:color="000000"/>
              <w:bottom w:val="single" w:sz="7" w:space="0" w:color="000000"/>
              <w:right w:val="single" w:sz="7" w:space="0" w:color="000000"/>
            </w:tcBorders>
          </w:tcPr>
          <w:p w14:paraId="436D4A5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2C92FA9" w14:textId="77777777" w:rsidR="00453023" w:rsidRPr="00D22CCD" w:rsidRDefault="007260E2">
            <w:pPr>
              <w:pStyle w:val="Small"/>
              <w:jc w:val="both"/>
            </w:pPr>
            <w:r w:rsidRPr="00D22CCD">
              <w:t>{115} - Multi Point</w:t>
            </w:r>
          </w:p>
        </w:tc>
      </w:tr>
      <w:tr w:rsidR="00453023" w:rsidRPr="00D22CCD" w14:paraId="440444A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EE1F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A6EE17F"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3ACDA42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E1F0591"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7257B9F"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58DB522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2C97B00"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68096C7"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2519C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05B883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2858F69" w14:textId="77777777" w:rsidR="00453023" w:rsidRPr="00D22CCD" w:rsidRDefault="007260E2">
            <w:pPr>
              <w:pStyle w:val="Small"/>
              <w:jc w:val="both"/>
            </w:pPr>
            <w:r w:rsidRPr="00D22CCD">
              <w:t>RVER contains the serial number of the record edition</w:t>
            </w:r>
          </w:p>
        </w:tc>
      </w:tr>
      <w:tr w:rsidR="00453023" w:rsidRPr="00D22CCD" w14:paraId="254F67F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0EADBE3"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7D0275C4"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626CEC6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07B5B2D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09A94E8" w14:textId="77777777" w:rsidR="00453023" w:rsidRPr="00D22CCD" w:rsidRDefault="007260E2">
            <w:pPr>
              <w:pStyle w:val="Small"/>
              <w:jc w:val="both"/>
            </w:pPr>
            <w:r w:rsidRPr="00D22CCD">
              <w:t>{1} - Insert</w:t>
            </w:r>
          </w:p>
        </w:tc>
      </w:tr>
    </w:tbl>
    <w:p w14:paraId="725446D8" w14:textId="77777777" w:rsidR="00453023" w:rsidRPr="00D22CCD" w:rsidRDefault="00453023"/>
    <w:p w14:paraId="262EBDB0" w14:textId="77777777" w:rsidR="00453023" w:rsidRPr="00D22CCD" w:rsidRDefault="007260E2">
      <w:pPr>
        <w:pStyle w:val="Listenfortsetzung3"/>
        <w:rPr>
          <w:b/>
        </w:rPr>
      </w:pPr>
      <w:bookmarkStart w:id="4461" w:name="_Toc207617057"/>
      <w:r w:rsidRPr="00D22CCD">
        <w:rPr>
          <w:color w:val="FF0000"/>
        </w:rPr>
        <w:t xml:space="preserve">  </w:t>
      </w:r>
      <w:r w:rsidRPr="00D22CCD">
        <w:rPr>
          <w:b/>
        </w:rPr>
        <w:t>2-D Integer Coordinate List field structure – C2IL</w:t>
      </w:r>
    </w:p>
    <w:tbl>
      <w:tblPr>
        <w:tblW w:w="9856" w:type="dxa"/>
        <w:tblInd w:w="52"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3477"/>
        <w:gridCol w:w="709"/>
        <w:gridCol w:w="850"/>
        <w:gridCol w:w="709"/>
        <w:gridCol w:w="4111"/>
      </w:tblGrid>
      <w:tr w:rsidR="00453023" w:rsidRPr="00D22CCD" w14:paraId="723CE90F" w14:textId="77777777" w:rsidTr="000703F4">
        <w:trPr>
          <w:trHeight w:val="184"/>
        </w:trPr>
        <w:tc>
          <w:tcPr>
            <w:tcW w:w="3477" w:type="dxa"/>
            <w:tcBorders>
              <w:top w:val="double" w:sz="4" w:space="0" w:color="auto"/>
              <w:left w:val="double" w:sz="4" w:space="0" w:color="auto"/>
              <w:bottom w:val="double" w:sz="4" w:space="0" w:color="auto"/>
            </w:tcBorders>
            <w:shd w:val="clear" w:color="auto" w:fill="D9D9D9"/>
          </w:tcPr>
          <w:p w14:paraId="6A2FCE18" w14:textId="77777777" w:rsidR="00453023" w:rsidRPr="00D12506" w:rsidRDefault="007260E2">
            <w:pPr>
              <w:pStyle w:val="Small"/>
              <w:snapToGrid w:val="0"/>
              <w:rPr>
                <w:b/>
                <w:bCs/>
              </w:rPr>
            </w:pPr>
            <w:r w:rsidRPr="00D12506">
              <w:rPr>
                <w:b/>
                <w:bCs/>
              </w:rPr>
              <w:t>Subfield name</w:t>
            </w:r>
          </w:p>
        </w:tc>
        <w:tc>
          <w:tcPr>
            <w:tcW w:w="709" w:type="dxa"/>
            <w:tcBorders>
              <w:top w:val="double" w:sz="4" w:space="0" w:color="auto"/>
              <w:bottom w:val="double" w:sz="4" w:space="0" w:color="auto"/>
            </w:tcBorders>
            <w:shd w:val="clear" w:color="auto" w:fill="D9D9D9"/>
          </w:tcPr>
          <w:p w14:paraId="470261A9" w14:textId="77777777" w:rsidR="00453023" w:rsidRPr="00D12506" w:rsidRDefault="007260E2">
            <w:pPr>
              <w:pStyle w:val="Small"/>
              <w:snapToGrid w:val="0"/>
              <w:rPr>
                <w:b/>
                <w:bCs/>
              </w:rPr>
            </w:pPr>
            <w:r w:rsidRPr="00D12506">
              <w:rPr>
                <w:b/>
                <w:bCs/>
              </w:rPr>
              <w:t>Label</w:t>
            </w:r>
          </w:p>
        </w:tc>
        <w:tc>
          <w:tcPr>
            <w:tcW w:w="850" w:type="dxa"/>
            <w:tcBorders>
              <w:top w:val="double" w:sz="4" w:space="0" w:color="auto"/>
              <w:bottom w:val="double" w:sz="4" w:space="0" w:color="auto"/>
            </w:tcBorders>
            <w:shd w:val="clear" w:color="auto" w:fill="D9D9D9"/>
          </w:tcPr>
          <w:p w14:paraId="41695C4C" w14:textId="77777777" w:rsidR="00453023" w:rsidRPr="00D12506" w:rsidRDefault="007260E2">
            <w:pPr>
              <w:pStyle w:val="Small"/>
              <w:snapToGrid w:val="0"/>
              <w:rPr>
                <w:b/>
                <w:bCs/>
              </w:rPr>
            </w:pPr>
            <w:r w:rsidRPr="00D12506">
              <w:rPr>
                <w:b/>
                <w:bCs/>
              </w:rPr>
              <w:t>Value</w:t>
            </w:r>
          </w:p>
        </w:tc>
        <w:tc>
          <w:tcPr>
            <w:tcW w:w="709" w:type="dxa"/>
            <w:tcBorders>
              <w:top w:val="double" w:sz="4" w:space="0" w:color="auto"/>
              <w:bottom w:val="double" w:sz="4" w:space="0" w:color="auto"/>
            </w:tcBorders>
            <w:shd w:val="clear" w:color="auto" w:fill="D9D9D9"/>
          </w:tcPr>
          <w:p w14:paraId="0206A987" w14:textId="77777777" w:rsidR="00453023" w:rsidRPr="00D12506" w:rsidRDefault="007260E2">
            <w:pPr>
              <w:pStyle w:val="Small"/>
              <w:snapToGrid w:val="0"/>
              <w:rPr>
                <w:b/>
                <w:bCs/>
              </w:rPr>
            </w:pPr>
            <w:r w:rsidRPr="00D12506">
              <w:rPr>
                <w:b/>
                <w:bCs/>
              </w:rPr>
              <w:t>Format</w:t>
            </w:r>
          </w:p>
        </w:tc>
        <w:tc>
          <w:tcPr>
            <w:tcW w:w="4111" w:type="dxa"/>
            <w:tcBorders>
              <w:top w:val="double" w:sz="4" w:space="0" w:color="auto"/>
              <w:bottom w:val="double" w:sz="4" w:space="0" w:color="auto"/>
              <w:right w:val="double" w:sz="4" w:space="0" w:color="auto"/>
            </w:tcBorders>
            <w:shd w:val="clear" w:color="auto" w:fill="D9D9D9"/>
          </w:tcPr>
          <w:p w14:paraId="54A25252" w14:textId="77777777" w:rsidR="00453023" w:rsidRPr="00D12506" w:rsidRDefault="007260E2">
            <w:pPr>
              <w:pStyle w:val="Small"/>
              <w:snapToGrid w:val="0"/>
              <w:rPr>
                <w:b/>
                <w:bCs/>
              </w:rPr>
            </w:pPr>
            <w:r w:rsidRPr="00D12506">
              <w:rPr>
                <w:b/>
                <w:bCs/>
              </w:rPr>
              <w:t>Subfield content and specification</w:t>
            </w:r>
          </w:p>
        </w:tc>
      </w:tr>
      <w:tr w:rsidR="00453023" w:rsidRPr="00D22CCD" w14:paraId="142E7FD4" w14:textId="77777777" w:rsidTr="00610ED9">
        <w:trPr>
          <w:trHeight w:val="296"/>
        </w:trPr>
        <w:tc>
          <w:tcPr>
            <w:tcW w:w="3477" w:type="dxa"/>
            <w:tcBorders>
              <w:top w:val="double" w:sz="4" w:space="0" w:color="auto"/>
            </w:tcBorders>
          </w:tcPr>
          <w:p w14:paraId="25C5CA0E" w14:textId="77777777" w:rsidR="00453023" w:rsidRPr="00D22CCD" w:rsidRDefault="007260E2">
            <w:pPr>
              <w:pStyle w:val="Small"/>
              <w:snapToGrid w:val="0"/>
            </w:pPr>
            <w:r w:rsidRPr="00D22CCD">
              <w:t>Coordinate in Y axis</w:t>
            </w:r>
          </w:p>
        </w:tc>
        <w:tc>
          <w:tcPr>
            <w:tcW w:w="709" w:type="dxa"/>
            <w:tcBorders>
              <w:top w:val="double" w:sz="4" w:space="0" w:color="auto"/>
            </w:tcBorders>
          </w:tcPr>
          <w:p w14:paraId="2FE53A40" w14:textId="77777777" w:rsidR="00453023" w:rsidRPr="00D22CCD" w:rsidRDefault="007260E2">
            <w:pPr>
              <w:pStyle w:val="Small"/>
              <w:snapToGrid w:val="0"/>
            </w:pPr>
            <w:r w:rsidRPr="00D22CCD">
              <w:t>*YCOO</w:t>
            </w:r>
          </w:p>
        </w:tc>
        <w:tc>
          <w:tcPr>
            <w:tcW w:w="850" w:type="dxa"/>
            <w:tcBorders>
              <w:top w:val="double" w:sz="4" w:space="0" w:color="auto"/>
            </w:tcBorders>
          </w:tcPr>
          <w:p w14:paraId="07F887D0" w14:textId="77777777" w:rsidR="00453023" w:rsidRPr="00D22CCD" w:rsidRDefault="00453023">
            <w:pPr>
              <w:pStyle w:val="Small"/>
              <w:snapToGrid w:val="0"/>
            </w:pPr>
          </w:p>
        </w:tc>
        <w:tc>
          <w:tcPr>
            <w:tcW w:w="709" w:type="dxa"/>
            <w:tcBorders>
              <w:top w:val="double" w:sz="4" w:space="0" w:color="auto"/>
            </w:tcBorders>
          </w:tcPr>
          <w:p w14:paraId="647EF2E1" w14:textId="77777777" w:rsidR="00453023" w:rsidRPr="00D22CCD" w:rsidRDefault="007260E2">
            <w:pPr>
              <w:pStyle w:val="Small"/>
              <w:snapToGrid w:val="0"/>
            </w:pPr>
            <w:r w:rsidRPr="00D22CCD">
              <w:t>b24</w:t>
            </w:r>
          </w:p>
        </w:tc>
        <w:tc>
          <w:tcPr>
            <w:tcW w:w="4111" w:type="dxa"/>
            <w:tcBorders>
              <w:top w:val="double" w:sz="4" w:space="0" w:color="auto"/>
            </w:tcBorders>
          </w:tcPr>
          <w:p w14:paraId="7538840B" w14:textId="77777777" w:rsidR="00453023" w:rsidRPr="00D22CCD" w:rsidRDefault="007260E2">
            <w:pPr>
              <w:pStyle w:val="Small"/>
              <w:snapToGrid w:val="0"/>
            </w:pPr>
            <w:r w:rsidRPr="00D22CCD">
              <w:t>Y-coordinate or latitude</w:t>
            </w:r>
          </w:p>
        </w:tc>
      </w:tr>
      <w:tr w:rsidR="00453023" w:rsidRPr="00D22CCD" w14:paraId="4FBFA1F1" w14:textId="77777777" w:rsidTr="00610ED9">
        <w:trPr>
          <w:trHeight w:val="266"/>
        </w:trPr>
        <w:tc>
          <w:tcPr>
            <w:tcW w:w="3477" w:type="dxa"/>
          </w:tcPr>
          <w:p w14:paraId="56EA95CC" w14:textId="77777777" w:rsidR="00453023" w:rsidRPr="00D22CCD" w:rsidRDefault="007260E2">
            <w:pPr>
              <w:pStyle w:val="Small"/>
              <w:snapToGrid w:val="0"/>
            </w:pPr>
            <w:r w:rsidRPr="00D22CCD">
              <w:t>Coordinate in X axis</w:t>
            </w:r>
          </w:p>
        </w:tc>
        <w:tc>
          <w:tcPr>
            <w:tcW w:w="709" w:type="dxa"/>
          </w:tcPr>
          <w:p w14:paraId="00818C47" w14:textId="77777777" w:rsidR="00453023" w:rsidRPr="00D22CCD" w:rsidRDefault="007260E2">
            <w:pPr>
              <w:pStyle w:val="Small"/>
              <w:snapToGrid w:val="0"/>
            </w:pPr>
            <w:r w:rsidRPr="00D22CCD">
              <w:t>XCOO</w:t>
            </w:r>
          </w:p>
        </w:tc>
        <w:tc>
          <w:tcPr>
            <w:tcW w:w="850" w:type="dxa"/>
          </w:tcPr>
          <w:p w14:paraId="04EF391E" w14:textId="77777777" w:rsidR="00453023" w:rsidRPr="00D22CCD" w:rsidRDefault="00453023">
            <w:pPr>
              <w:pStyle w:val="Small"/>
              <w:snapToGrid w:val="0"/>
            </w:pPr>
          </w:p>
        </w:tc>
        <w:tc>
          <w:tcPr>
            <w:tcW w:w="709" w:type="dxa"/>
          </w:tcPr>
          <w:p w14:paraId="686EE5A6" w14:textId="77777777" w:rsidR="00453023" w:rsidRPr="00D22CCD" w:rsidRDefault="007260E2">
            <w:pPr>
              <w:pStyle w:val="Small"/>
              <w:snapToGrid w:val="0"/>
            </w:pPr>
            <w:r w:rsidRPr="00D22CCD">
              <w:t>b24</w:t>
            </w:r>
          </w:p>
        </w:tc>
        <w:tc>
          <w:tcPr>
            <w:tcW w:w="4111" w:type="dxa"/>
          </w:tcPr>
          <w:p w14:paraId="016D0E06" w14:textId="77777777" w:rsidR="00453023" w:rsidRPr="00D22CCD" w:rsidRDefault="007260E2">
            <w:pPr>
              <w:pStyle w:val="Small"/>
              <w:snapToGrid w:val="0"/>
            </w:pPr>
            <w:r w:rsidRPr="00D22CCD">
              <w:t>X-coordinate or longitude</w:t>
            </w:r>
          </w:p>
        </w:tc>
      </w:tr>
    </w:tbl>
    <w:p w14:paraId="05B48960" w14:textId="77777777" w:rsidR="00453023" w:rsidRPr="00D22CCD" w:rsidRDefault="00453023"/>
    <w:p w14:paraId="7A06D940" w14:textId="77777777" w:rsidR="00453023" w:rsidRPr="00D22CCD" w:rsidRDefault="007260E2">
      <w:pPr>
        <w:pStyle w:val="Listenfortsetzung3"/>
        <w:rPr>
          <w:b/>
        </w:rPr>
      </w:pPr>
      <w:r w:rsidRPr="00D22CCD">
        <w:t xml:space="preserve"> </w:t>
      </w:r>
      <w:r w:rsidRPr="00D22CCD">
        <w:rPr>
          <w:b/>
        </w:rPr>
        <w:t>3-D Integer Coordinate List field structure – C3IL</w:t>
      </w:r>
    </w:p>
    <w:tbl>
      <w:tblPr>
        <w:tblW w:w="9841" w:type="dxa"/>
        <w:tblInd w:w="67" w:type="dxa"/>
        <w:tblLayout w:type="fixed"/>
        <w:tblCellMar>
          <w:left w:w="57" w:type="dxa"/>
          <w:right w:w="57" w:type="dxa"/>
        </w:tblCellMar>
        <w:tblLook w:val="0000" w:firstRow="0" w:lastRow="0" w:firstColumn="0" w:lastColumn="0" w:noHBand="0" w:noVBand="0"/>
      </w:tblPr>
      <w:tblGrid>
        <w:gridCol w:w="3462"/>
        <w:gridCol w:w="1559"/>
        <w:gridCol w:w="709"/>
        <w:gridCol w:w="4111"/>
      </w:tblGrid>
      <w:tr w:rsidR="00453023" w:rsidRPr="00D22CCD" w14:paraId="59A6D83D" w14:textId="77777777" w:rsidTr="000703F4">
        <w:tc>
          <w:tcPr>
            <w:tcW w:w="3462" w:type="dxa"/>
            <w:tcBorders>
              <w:top w:val="double" w:sz="4" w:space="0" w:color="auto"/>
              <w:left w:val="double" w:sz="4" w:space="0" w:color="auto"/>
              <w:bottom w:val="double" w:sz="4" w:space="0" w:color="auto"/>
              <w:right w:val="single" w:sz="4" w:space="0" w:color="000000"/>
            </w:tcBorders>
            <w:shd w:val="clear" w:color="auto" w:fill="D9D9D9"/>
          </w:tcPr>
          <w:p w14:paraId="73C960FC" w14:textId="77777777" w:rsidR="00453023" w:rsidRPr="00C1171F" w:rsidRDefault="007260E2">
            <w:pPr>
              <w:pStyle w:val="Small"/>
              <w:snapToGrid w:val="0"/>
              <w:rPr>
                <w:b/>
                <w:bCs/>
              </w:rPr>
            </w:pPr>
            <w:r w:rsidRPr="00C1171F">
              <w:rPr>
                <w:b/>
                <w:bCs/>
              </w:rPr>
              <w:t>Subfield name</w:t>
            </w:r>
          </w:p>
        </w:tc>
        <w:tc>
          <w:tcPr>
            <w:tcW w:w="1559" w:type="dxa"/>
            <w:tcBorders>
              <w:top w:val="double" w:sz="4" w:space="0" w:color="auto"/>
              <w:left w:val="single" w:sz="4" w:space="0" w:color="000000"/>
              <w:bottom w:val="double" w:sz="4" w:space="0" w:color="auto"/>
              <w:right w:val="single" w:sz="4" w:space="0" w:color="000000"/>
            </w:tcBorders>
            <w:shd w:val="clear" w:color="auto" w:fill="D9D9D9"/>
          </w:tcPr>
          <w:p w14:paraId="0F9AA3C1" w14:textId="77777777" w:rsidR="00453023" w:rsidRPr="00C1171F" w:rsidRDefault="007260E2">
            <w:pPr>
              <w:pStyle w:val="Small"/>
              <w:snapToGrid w:val="0"/>
              <w:rPr>
                <w:b/>
                <w:bCs/>
              </w:rPr>
            </w:pPr>
            <w:r w:rsidRPr="00C1171F">
              <w:rPr>
                <w:b/>
                <w:bCs/>
              </w:rPr>
              <w:t>Label</w:t>
            </w:r>
          </w:p>
        </w:tc>
        <w:tc>
          <w:tcPr>
            <w:tcW w:w="709" w:type="dxa"/>
            <w:tcBorders>
              <w:top w:val="double" w:sz="4" w:space="0" w:color="auto"/>
              <w:left w:val="single" w:sz="4" w:space="0" w:color="000000"/>
              <w:bottom w:val="double" w:sz="4" w:space="0" w:color="auto"/>
              <w:right w:val="single" w:sz="4" w:space="0" w:color="000000"/>
            </w:tcBorders>
            <w:shd w:val="clear" w:color="auto" w:fill="D9D9D9"/>
          </w:tcPr>
          <w:p w14:paraId="3A88CE7F" w14:textId="77777777" w:rsidR="00453023" w:rsidRPr="00C1171F" w:rsidRDefault="007260E2">
            <w:pPr>
              <w:pStyle w:val="Small"/>
              <w:snapToGrid w:val="0"/>
              <w:rPr>
                <w:b/>
                <w:bCs/>
              </w:rPr>
            </w:pPr>
            <w:r w:rsidRPr="00C1171F">
              <w:rPr>
                <w:b/>
                <w:bCs/>
              </w:rPr>
              <w:t>Format</w:t>
            </w:r>
          </w:p>
        </w:tc>
        <w:tc>
          <w:tcPr>
            <w:tcW w:w="4111" w:type="dxa"/>
            <w:tcBorders>
              <w:top w:val="double" w:sz="4" w:space="0" w:color="auto"/>
              <w:left w:val="single" w:sz="4" w:space="0" w:color="000000"/>
              <w:bottom w:val="double" w:sz="4" w:space="0" w:color="auto"/>
              <w:right w:val="double" w:sz="4" w:space="0" w:color="auto"/>
            </w:tcBorders>
            <w:shd w:val="clear" w:color="auto" w:fill="D9D9D9"/>
          </w:tcPr>
          <w:p w14:paraId="2D66BE7F" w14:textId="77777777" w:rsidR="00453023" w:rsidRPr="00C1171F" w:rsidRDefault="007260E2">
            <w:pPr>
              <w:pStyle w:val="Small"/>
              <w:snapToGrid w:val="0"/>
              <w:rPr>
                <w:b/>
                <w:bCs/>
              </w:rPr>
            </w:pPr>
            <w:r w:rsidRPr="00C1171F">
              <w:rPr>
                <w:b/>
                <w:bCs/>
              </w:rPr>
              <w:t>Subfield content and specification</w:t>
            </w:r>
          </w:p>
        </w:tc>
      </w:tr>
      <w:tr w:rsidR="00453023" w:rsidRPr="00D22CCD" w14:paraId="1F8EB6DC" w14:textId="77777777" w:rsidTr="00610ED9">
        <w:tc>
          <w:tcPr>
            <w:tcW w:w="3462" w:type="dxa"/>
            <w:tcBorders>
              <w:top w:val="double" w:sz="4" w:space="0" w:color="auto"/>
              <w:left w:val="single" w:sz="4" w:space="0" w:color="000000"/>
              <w:bottom w:val="single" w:sz="4" w:space="0" w:color="000000"/>
            </w:tcBorders>
          </w:tcPr>
          <w:p w14:paraId="70C28EA6" w14:textId="77777777" w:rsidR="00453023" w:rsidRPr="00D22CCD" w:rsidRDefault="007260E2">
            <w:pPr>
              <w:pStyle w:val="Small"/>
              <w:snapToGrid w:val="0"/>
            </w:pPr>
            <w:r w:rsidRPr="00D22CCD">
              <w:t>Vertical CRS Id</w:t>
            </w:r>
          </w:p>
        </w:tc>
        <w:tc>
          <w:tcPr>
            <w:tcW w:w="1559" w:type="dxa"/>
            <w:tcBorders>
              <w:top w:val="double" w:sz="4" w:space="0" w:color="auto"/>
              <w:left w:val="single" w:sz="4" w:space="0" w:color="000000"/>
              <w:bottom w:val="single" w:sz="4" w:space="0" w:color="000000"/>
            </w:tcBorders>
          </w:tcPr>
          <w:p w14:paraId="72E7651F" w14:textId="77777777" w:rsidR="00453023" w:rsidRPr="00D22CCD" w:rsidRDefault="007260E2">
            <w:pPr>
              <w:pStyle w:val="Small"/>
              <w:snapToGrid w:val="0"/>
            </w:pPr>
            <w:r w:rsidRPr="00D22CCD">
              <w:t>VCID</w:t>
            </w:r>
          </w:p>
        </w:tc>
        <w:tc>
          <w:tcPr>
            <w:tcW w:w="709" w:type="dxa"/>
            <w:tcBorders>
              <w:top w:val="double" w:sz="4" w:space="0" w:color="auto"/>
              <w:left w:val="single" w:sz="4" w:space="0" w:color="000000"/>
              <w:bottom w:val="single" w:sz="4" w:space="0" w:color="000000"/>
            </w:tcBorders>
          </w:tcPr>
          <w:p w14:paraId="321F48FA" w14:textId="77777777" w:rsidR="00453023" w:rsidRPr="00D22CCD" w:rsidRDefault="007260E2">
            <w:pPr>
              <w:pStyle w:val="Small"/>
              <w:snapToGrid w:val="0"/>
            </w:pPr>
            <w:r w:rsidRPr="00D22CCD">
              <w:t>b11</w:t>
            </w:r>
          </w:p>
        </w:tc>
        <w:tc>
          <w:tcPr>
            <w:tcW w:w="4111" w:type="dxa"/>
            <w:tcBorders>
              <w:top w:val="double" w:sz="4" w:space="0" w:color="auto"/>
              <w:left w:val="single" w:sz="4" w:space="0" w:color="000000"/>
              <w:bottom w:val="single" w:sz="4" w:space="0" w:color="000000"/>
              <w:right w:val="single" w:sz="4" w:space="0" w:color="000000"/>
            </w:tcBorders>
          </w:tcPr>
          <w:p w14:paraId="753F7C41" w14:textId="77777777" w:rsidR="00453023" w:rsidRPr="00D22CCD" w:rsidRDefault="007260E2">
            <w:pPr>
              <w:pStyle w:val="Small"/>
              <w:snapToGrid w:val="0"/>
            </w:pPr>
            <w:r w:rsidRPr="00D22CCD">
              <w:t>Internal identifier of the Vertical CRS</w:t>
            </w:r>
          </w:p>
        </w:tc>
      </w:tr>
      <w:tr w:rsidR="00453023" w:rsidRPr="00D22CCD" w14:paraId="2E01D6E7" w14:textId="77777777" w:rsidTr="00610ED9">
        <w:tc>
          <w:tcPr>
            <w:tcW w:w="3462" w:type="dxa"/>
            <w:tcBorders>
              <w:top w:val="single" w:sz="4" w:space="0" w:color="000000"/>
              <w:left w:val="single" w:sz="4" w:space="0" w:color="000000"/>
              <w:bottom w:val="single" w:sz="4" w:space="0" w:color="000000"/>
            </w:tcBorders>
          </w:tcPr>
          <w:p w14:paraId="4109E978" w14:textId="77777777" w:rsidR="00453023" w:rsidRPr="00D22CCD" w:rsidRDefault="007260E2">
            <w:pPr>
              <w:pStyle w:val="Small"/>
              <w:snapToGrid w:val="0"/>
            </w:pPr>
            <w:r w:rsidRPr="00D22CCD">
              <w:t>Coordinate in Y axis</w:t>
            </w:r>
          </w:p>
        </w:tc>
        <w:tc>
          <w:tcPr>
            <w:tcW w:w="1559" w:type="dxa"/>
            <w:tcBorders>
              <w:top w:val="single" w:sz="4" w:space="0" w:color="000000"/>
              <w:left w:val="single" w:sz="4" w:space="0" w:color="000000"/>
              <w:bottom w:val="single" w:sz="4" w:space="0" w:color="000000"/>
            </w:tcBorders>
          </w:tcPr>
          <w:p w14:paraId="344E6860" w14:textId="77777777" w:rsidR="00453023" w:rsidRPr="00D22CCD" w:rsidRDefault="007260E2">
            <w:pPr>
              <w:pStyle w:val="Small"/>
              <w:snapToGrid w:val="0"/>
            </w:pPr>
            <w:r w:rsidRPr="00D22CCD">
              <w:t>*YCOO</w:t>
            </w:r>
          </w:p>
        </w:tc>
        <w:tc>
          <w:tcPr>
            <w:tcW w:w="709" w:type="dxa"/>
            <w:tcBorders>
              <w:top w:val="single" w:sz="4" w:space="0" w:color="000000"/>
              <w:left w:val="single" w:sz="4" w:space="0" w:color="000000"/>
              <w:bottom w:val="single" w:sz="4" w:space="0" w:color="000000"/>
            </w:tcBorders>
          </w:tcPr>
          <w:p w14:paraId="3F07052A"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B5DF161" w14:textId="77777777" w:rsidR="00453023" w:rsidRPr="00D22CCD" w:rsidRDefault="007260E2">
            <w:pPr>
              <w:pStyle w:val="Small"/>
              <w:snapToGrid w:val="0"/>
            </w:pPr>
            <w:r w:rsidRPr="00D22CCD">
              <w:t>Y- coordinate or latitude</w:t>
            </w:r>
          </w:p>
        </w:tc>
      </w:tr>
      <w:tr w:rsidR="00453023" w:rsidRPr="00D22CCD" w14:paraId="1CD616F5" w14:textId="77777777" w:rsidTr="00610ED9">
        <w:tc>
          <w:tcPr>
            <w:tcW w:w="3462" w:type="dxa"/>
            <w:tcBorders>
              <w:top w:val="single" w:sz="4" w:space="0" w:color="000000"/>
              <w:left w:val="single" w:sz="4" w:space="0" w:color="000000"/>
              <w:bottom w:val="single" w:sz="4" w:space="0" w:color="000000"/>
            </w:tcBorders>
          </w:tcPr>
          <w:p w14:paraId="179E2C65" w14:textId="77777777" w:rsidR="00453023" w:rsidRPr="00D22CCD" w:rsidRDefault="007260E2">
            <w:pPr>
              <w:pStyle w:val="Small"/>
              <w:snapToGrid w:val="0"/>
            </w:pPr>
            <w:r w:rsidRPr="00D22CCD">
              <w:t>Coordinate in X axis</w:t>
            </w:r>
          </w:p>
        </w:tc>
        <w:tc>
          <w:tcPr>
            <w:tcW w:w="1559" w:type="dxa"/>
            <w:tcBorders>
              <w:top w:val="single" w:sz="4" w:space="0" w:color="000000"/>
              <w:left w:val="single" w:sz="4" w:space="0" w:color="000000"/>
              <w:bottom w:val="single" w:sz="4" w:space="0" w:color="000000"/>
            </w:tcBorders>
          </w:tcPr>
          <w:p w14:paraId="2A19D551" w14:textId="77777777" w:rsidR="00453023" w:rsidRPr="00D22CCD" w:rsidRDefault="007260E2">
            <w:pPr>
              <w:pStyle w:val="Small"/>
              <w:snapToGrid w:val="0"/>
            </w:pPr>
            <w:r w:rsidRPr="00D22CCD">
              <w:t>XCOO</w:t>
            </w:r>
          </w:p>
        </w:tc>
        <w:tc>
          <w:tcPr>
            <w:tcW w:w="709" w:type="dxa"/>
            <w:tcBorders>
              <w:top w:val="single" w:sz="4" w:space="0" w:color="000000"/>
              <w:left w:val="single" w:sz="4" w:space="0" w:color="000000"/>
              <w:bottom w:val="single" w:sz="4" w:space="0" w:color="000000"/>
            </w:tcBorders>
          </w:tcPr>
          <w:p w14:paraId="3C1947DD"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30E6AF0B" w14:textId="77777777" w:rsidR="00453023" w:rsidRPr="00D22CCD" w:rsidRDefault="007260E2">
            <w:pPr>
              <w:pStyle w:val="Small"/>
              <w:snapToGrid w:val="0"/>
            </w:pPr>
            <w:r w:rsidRPr="00D22CCD">
              <w:t>X- coordinate or longitude</w:t>
            </w:r>
          </w:p>
        </w:tc>
      </w:tr>
      <w:tr w:rsidR="00453023" w:rsidRPr="00D22CCD" w14:paraId="76CFCCD8" w14:textId="77777777" w:rsidTr="00610ED9">
        <w:tc>
          <w:tcPr>
            <w:tcW w:w="3462" w:type="dxa"/>
            <w:tcBorders>
              <w:top w:val="single" w:sz="4" w:space="0" w:color="000000"/>
              <w:left w:val="single" w:sz="4" w:space="0" w:color="000000"/>
              <w:bottom w:val="single" w:sz="4" w:space="0" w:color="000000"/>
            </w:tcBorders>
          </w:tcPr>
          <w:p w14:paraId="5C3B864D" w14:textId="77777777" w:rsidR="00453023" w:rsidRPr="00D22CCD" w:rsidRDefault="007260E2">
            <w:pPr>
              <w:pStyle w:val="Small"/>
              <w:snapToGrid w:val="0"/>
            </w:pPr>
            <w:r w:rsidRPr="00D22CCD">
              <w:t>Coordinate in Z axis</w:t>
            </w:r>
          </w:p>
        </w:tc>
        <w:tc>
          <w:tcPr>
            <w:tcW w:w="1559" w:type="dxa"/>
            <w:tcBorders>
              <w:top w:val="single" w:sz="4" w:space="0" w:color="000000"/>
              <w:left w:val="single" w:sz="4" w:space="0" w:color="000000"/>
              <w:bottom w:val="single" w:sz="4" w:space="0" w:color="000000"/>
            </w:tcBorders>
          </w:tcPr>
          <w:p w14:paraId="729C14E2" w14:textId="77777777" w:rsidR="00453023" w:rsidRPr="00D22CCD" w:rsidRDefault="007260E2">
            <w:pPr>
              <w:pStyle w:val="Small"/>
              <w:snapToGrid w:val="0"/>
            </w:pPr>
            <w:r w:rsidRPr="00D22CCD">
              <w:t>ZCOO</w:t>
            </w:r>
          </w:p>
        </w:tc>
        <w:tc>
          <w:tcPr>
            <w:tcW w:w="709" w:type="dxa"/>
            <w:tcBorders>
              <w:top w:val="single" w:sz="4" w:space="0" w:color="000000"/>
              <w:left w:val="single" w:sz="4" w:space="0" w:color="000000"/>
              <w:bottom w:val="single" w:sz="4" w:space="0" w:color="000000"/>
            </w:tcBorders>
          </w:tcPr>
          <w:p w14:paraId="68DA04EE"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EFC0EC8" w14:textId="77777777" w:rsidR="00453023" w:rsidRPr="00D22CCD" w:rsidRDefault="007260E2">
            <w:pPr>
              <w:pStyle w:val="Small"/>
              <w:snapToGrid w:val="0"/>
            </w:pPr>
            <w:r w:rsidRPr="00D22CCD">
              <w:t>Z - coordinate (depth or height)</w:t>
            </w:r>
          </w:p>
        </w:tc>
      </w:tr>
    </w:tbl>
    <w:p w14:paraId="1CF27188" w14:textId="77777777" w:rsidR="00453023" w:rsidRPr="00D22CCD" w:rsidRDefault="00453023">
      <w:pPr>
        <w:pStyle w:val="Listenfortsetzung3"/>
        <w:numPr>
          <w:ilvl w:val="0"/>
          <w:numId w:val="0"/>
        </w:numPr>
      </w:pPr>
    </w:p>
    <w:p w14:paraId="1BFA3A03" w14:textId="77777777" w:rsidR="00453023" w:rsidRPr="00D22CCD" w:rsidRDefault="007260E2">
      <w:pPr>
        <w:pStyle w:val="Listenfortsetzung3"/>
        <w:rPr>
          <w:b/>
        </w:rPr>
      </w:pPr>
      <w:r w:rsidRPr="00D22CCD">
        <w:rPr>
          <w:b/>
        </w:rPr>
        <w:t xml:space="preserve">  Curve Record Identifier field </w:t>
      </w:r>
      <w:bookmarkEnd w:id="4461"/>
      <w:r w:rsidRPr="00D22CCD">
        <w:rPr>
          <w:b/>
        </w:rPr>
        <w:t>- CRID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54E88EC"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69904321"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6C321C"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7CB564D"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EBACB06"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F0B732D" w14:textId="77777777" w:rsidR="00453023" w:rsidRPr="00C1171F" w:rsidRDefault="007260E2">
            <w:pPr>
              <w:pStyle w:val="Small"/>
              <w:jc w:val="both"/>
              <w:rPr>
                <w:b/>
                <w:bCs/>
              </w:rPr>
            </w:pPr>
            <w:r w:rsidRPr="00C1171F">
              <w:rPr>
                <w:b/>
                <w:bCs/>
              </w:rPr>
              <w:t>Comment</w:t>
            </w:r>
          </w:p>
        </w:tc>
      </w:tr>
      <w:tr w:rsidR="00453023" w:rsidRPr="00D22CCD" w14:paraId="7DE769F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0E79E13"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60A81EA9"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CAD187B" w14:textId="77777777" w:rsidR="00453023" w:rsidRPr="00D22CCD" w:rsidRDefault="007260E2">
            <w:pPr>
              <w:pStyle w:val="Small"/>
              <w:jc w:val="both"/>
            </w:pPr>
            <w:r w:rsidRPr="00D22CCD">
              <w:t>{120}</w:t>
            </w:r>
          </w:p>
        </w:tc>
        <w:tc>
          <w:tcPr>
            <w:tcW w:w="794" w:type="dxa"/>
            <w:tcBorders>
              <w:top w:val="single" w:sz="7" w:space="0" w:color="000000"/>
              <w:left w:val="single" w:sz="7" w:space="0" w:color="000000"/>
              <w:bottom w:val="single" w:sz="7" w:space="0" w:color="000000"/>
              <w:right w:val="single" w:sz="7" w:space="0" w:color="000000"/>
            </w:tcBorders>
          </w:tcPr>
          <w:p w14:paraId="0790ED6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DF0E754" w14:textId="77777777" w:rsidR="00453023" w:rsidRPr="00D22CCD" w:rsidRDefault="007260E2">
            <w:pPr>
              <w:pStyle w:val="Small"/>
              <w:jc w:val="both"/>
            </w:pPr>
            <w:r w:rsidRPr="00D22CCD">
              <w:t>{120} - Curve</w:t>
            </w:r>
          </w:p>
        </w:tc>
      </w:tr>
      <w:tr w:rsidR="00453023" w:rsidRPr="00D22CCD" w14:paraId="335B199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1D90A83"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E751F1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1E3613C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BA1F7D7"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FADA336"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F556D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8F2BBC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231ACB63"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55F965B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BC0D628"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FE495D9" w14:textId="77777777" w:rsidR="00453023" w:rsidRPr="00D22CCD" w:rsidRDefault="007260E2">
            <w:pPr>
              <w:pStyle w:val="Small"/>
              <w:jc w:val="both"/>
            </w:pPr>
            <w:r w:rsidRPr="00D22CCD">
              <w:t>RVER contains the serial number of the record edition</w:t>
            </w:r>
          </w:p>
        </w:tc>
      </w:tr>
      <w:tr w:rsidR="00453023" w:rsidRPr="00D22CCD" w14:paraId="0B2A19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B46DB3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0855320A"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76D67A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B2F1A9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1CA671" w14:textId="77777777" w:rsidR="00453023" w:rsidRPr="00D22CCD" w:rsidRDefault="007260E2">
            <w:pPr>
              <w:pStyle w:val="Small"/>
              <w:jc w:val="both"/>
            </w:pPr>
            <w:r w:rsidRPr="00D22CCD">
              <w:t>{1} - Insert</w:t>
            </w:r>
          </w:p>
        </w:tc>
      </w:tr>
    </w:tbl>
    <w:p w14:paraId="692A3595"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135691BD" w14:textId="77777777" w:rsidR="00453023" w:rsidRPr="00D22CCD" w:rsidRDefault="007260E2">
      <w:pPr>
        <w:pStyle w:val="Listenfortsetzung3"/>
        <w:rPr>
          <w:b/>
        </w:rPr>
      </w:pPr>
      <w:bookmarkStart w:id="4462" w:name="_Toc207617058"/>
      <w:r w:rsidRPr="00D22CCD">
        <w:rPr>
          <w:b/>
        </w:rPr>
        <w:t xml:space="preserve">  Point Association field </w:t>
      </w:r>
      <w:bookmarkEnd w:id="4462"/>
      <w:r w:rsidRPr="00D22CCD">
        <w:rPr>
          <w:b/>
        </w:rPr>
        <w:t>- PTAS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292DF65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21B5C1" w14:textId="77777777" w:rsidR="00453023" w:rsidRPr="00C1171F" w:rsidRDefault="007260E2">
            <w:pPr>
              <w:pStyle w:val="Small"/>
              <w:jc w:val="both"/>
              <w:rPr>
                <w:b/>
                <w:bCs/>
              </w:rPr>
            </w:pPr>
            <w:r w:rsidRPr="00C1171F">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746B2DC" w14:textId="77777777" w:rsidR="00453023" w:rsidRPr="00C1171F" w:rsidRDefault="007260E2">
            <w:pPr>
              <w:pStyle w:val="Small"/>
              <w:jc w:val="both"/>
              <w:rPr>
                <w:b/>
                <w:bCs/>
              </w:rPr>
            </w:pPr>
            <w:r w:rsidRPr="00C1171F">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E48849A" w14:textId="77777777" w:rsidR="00453023" w:rsidRPr="00C1171F" w:rsidRDefault="007260E2">
            <w:pPr>
              <w:pStyle w:val="Small"/>
              <w:jc w:val="both"/>
              <w:rPr>
                <w:b/>
                <w:bCs/>
              </w:rPr>
            </w:pPr>
            <w:r w:rsidRPr="00C1171F">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F13EA40" w14:textId="77777777" w:rsidR="00453023" w:rsidRPr="00C1171F" w:rsidRDefault="007260E2">
            <w:pPr>
              <w:pStyle w:val="Small"/>
              <w:jc w:val="both"/>
              <w:rPr>
                <w:b/>
                <w:bCs/>
              </w:rPr>
            </w:pPr>
            <w:r w:rsidRPr="00C1171F">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A0E7F14" w14:textId="77777777" w:rsidR="00453023" w:rsidRPr="00C1171F" w:rsidRDefault="007260E2">
            <w:pPr>
              <w:pStyle w:val="Small"/>
              <w:jc w:val="both"/>
              <w:rPr>
                <w:b/>
                <w:bCs/>
              </w:rPr>
            </w:pPr>
            <w:r w:rsidRPr="00C1171F">
              <w:rPr>
                <w:b/>
                <w:bCs/>
              </w:rPr>
              <w:t>Comment</w:t>
            </w:r>
          </w:p>
        </w:tc>
      </w:tr>
      <w:tr w:rsidR="00453023" w:rsidRPr="00D22CCD" w14:paraId="06EFCAFE"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3501370"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06937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1552084"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9CD3654"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0AA0E35" w14:textId="77777777" w:rsidR="00453023" w:rsidRPr="00D22CCD" w:rsidRDefault="007260E2">
            <w:pPr>
              <w:pStyle w:val="Small"/>
              <w:jc w:val="both"/>
            </w:pPr>
            <w:r w:rsidRPr="00D22CCD">
              <w:t>Record name of the referenced record</w:t>
            </w:r>
          </w:p>
        </w:tc>
      </w:tr>
      <w:tr w:rsidR="00453023" w:rsidRPr="00D22CCD" w14:paraId="7CB21605"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4B2D8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71EFAF9"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3A8EF54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9638D71"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B35DED3" w14:textId="77777777" w:rsidR="00453023" w:rsidRPr="00D22CCD" w:rsidRDefault="007260E2">
            <w:pPr>
              <w:pStyle w:val="Small"/>
              <w:jc w:val="both"/>
            </w:pPr>
            <w:r w:rsidRPr="00D22CCD">
              <w:t>Record identifier of the referenced record</w:t>
            </w:r>
          </w:p>
        </w:tc>
      </w:tr>
      <w:tr w:rsidR="00453023" w:rsidRPr="00D22CCD" w14:paraId="6662F8F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703C80F" w14:textId="77777777" w:rsidR="00453023" w:rsidRPr="00D22CCD" w:rsidRDefault="007260E2">
            <w:pPr>
              <w:pStyle w:val="Small"/>
              <w:jc w:val="both"/>
            </w:pPr>
            <w:r w:rsidRPr="00D22CCD">
              <w:t>Topology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471EC63C" w14:textId="77777777" w:rsidR="00453023" w:rsidRPr="00D22CCD" w:rsidRDefault="007260E2">
            <w:pPr>
              <w:pStyle w:val="Small"/>
              <w:jc w:val="both"/>
            </w:pPr>
            <w:r w:rsidRPr="00D22CCD">
              <w:t>TOPI</w:t>
            </w:r>
          </w:p>
        </w:tc>
        <w:tc>
          <w:tcPr>
            <w:tcW w:w="794" w:type="dxa"/>
            <w:gridSpan w:val="2"/>
            <w:tcBorders>
              <w:top w:val="single" w:sz="7" w:space="0" w:color="000000"/>
              <w:left w:val="single" w:sz="7" w:space="0" w:color="000000"/>
              <w:bottom w:val="single" w:sz="7" w:space="0" w:color="000000"/>
              <w:right w:val="single" w:sz="7" w:space="0" w:color="000000"/>
            </w:tcBorders>
          </w:tcPr>
          <w:p w14:paraId="02A7BD0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80B3EC2"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2737F6E" w14:textId="77777777" w:rsidR="00453023" w:rsidRPr="00D22CCD" w:rsidRDefault="007260E2">
            <w:pPr>
              <w:pStyle w:val="Small"/>
              <w:jc w:val="both"/>
            </w:pPr>
            <w:r w:rsidRPr="00D22CCD">
              <w:t>{1} - Beginning point</w:t>
            </w:r>
          </w:p>
          <w:p w14:paraId="03EC7F8C" w14:textId="77777777" w:rsidR="00453023" w:rsidRPr="00D22CCD" w:rsidRDefault="007260E2">
            <w:pPr>
              <w:pStyle w:val="Small"/>
              <w:jc w:val="both"/>
            </w:pPr>
            <w:r w:rsidRPr="00D22CCD">
              <w:t>{2} - End point</w:t>
            </w:r>
          </w:p>
          <w:p w14:paraId="22E5D682" w14:textId="77777777" w:rsidR="00453023" w:rsidRPr="00D22CCD" w:rsidRDefault="007260E2">
            <w:pPr>
              <w:pStyle w:val="Small"/>
              <w:jc w:val="both"/>
            </w:pPr>
            <w:r w:rsidRPr="00D22CCD">
              <w:t>{3} - Beginning &amp; End point</w:t>
            </w:r>
          </w:p>
        </w:tc>
      </w:tr>
    </w:tbl>
    <w:p w14:paraId="7DF6F1D9" w14:textId="77777777" w:rsidR="00453023" w:rsidRPr="00D22CCD" w:rsidRDefault="00453023">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05A92046" w14:textId="77777777" w:rsidR="00453023" w:rsidRPr="00D22CCD" w:rsidRDefault="007260E2">
      <w:pPr>
        <w:pStyle w:val="Listenfortsetzung3"/>
        <w:rPr>
          <w:b/>
        </w:rPr>
      </w:pPr>
      <w:bookmarkStart w:id="4463" w:name="_Toc207617060"/>
      <w:r w:rsidRPr="00D22CCD">
        <w:rPr>
          <w:b/>
        </w:rPr>
        <w:t xml:space="preserve"> Segment Header field </w:t>
      </w:r>
      <w:bookmarkEnd w:id="4463"/>
      <w:r w:rsidRPr="00D22CCD">
        <w:rPr>
          <w:b/>
        </w:rPr>
        <w:t>- SEGH</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4476FB6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447DC72"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3E0D20A"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2E68E31"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1E9CF5B"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11C4C2EF" w14:textId="77777777" w:rsidR="00453023" w:rsidRPr="00C1171F" w:rsidRDefault="007260E2">
            <w:pPr>
              <w:pStyle w:val="Small"/>
              <w:jc w:val="both"/>
              <w:rPr>
                <w:b/>
                <w:bCs/>
              </w:rPr>
            </w:pPr>
            <w:r w:rsidRPr="00C1171F">
              <w:rPr>
                <w:b/>
                <w:bCs/>
              </w:rPr>
              <w:t>Comment</w:t>
            </w:r>
          </w:p>
        </w:tc>
      </w:tr>
      <w:tr w:rsidR="00453023" w:rsidRPr="00D22CCD" w14:paraId="43E827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39686B1" w14:textId="77777777" w:rsidR="00453023" w:rsidRPr="00D22CCD" w:rsidRDefault="007260E2">
            <w:pPr>
              <w:pStyle w:val="Small"/>
              <w:jc w:val="both"/>
            </w:pPr>
            <w:r w:rsidRPr="00D22CCD">
              <w:t>Interpolation</w:t>
            </w:r>
          </w:p>
        </w:tc>
        <w:tc>
          <w:tcPr>
            <w:tcW w:w="794" w:type="dxa"/>
            <w:tcBorders>
              <w:top w:val="single" w:sz="7" w:space="0" w:color="000000"/>
              <w:left w:val="single" w:sz="7" w:space="0" w:color="000000"/>
              <w:bottom w:val="single" w:sz="7" w:space="0" w:color="000000"/>
              <w:right w:val="single" w:sz="7" w:space="0" w:color="000000"/>
            </w:tcBorders>
          </w:tcPr>
          <w:p w14:paraId="60B9EE98" w14:textId="77777777" w:rsidR="00453023" w:rsidRPr="00D22CCD" w:rsidRDefault="007260E2">
            <w:pPr>
              <w:pStyle w:val="Small"/>
              <w:jc w:val="both"/>
            </w:pPr>
            <w:r w:rsidRPr="00D22CCD">
              <w:t>INTP</w:t>
            </w:r>
          </w:p>
        </w:tc>
        <w:tc>
          <w:tcPr>
            <w:tcW w:w="794" w:type="dxa"/>
            <w:tcBorders>
              <w:top w:val="single" w:sz="7" w:space="0" w:color="000000"/>
              <w:left w:val="single" w:sz="7" w:space="0" w:color="000000"/>
              <w:bottom w:val="single" w:sz="7" w:space="0" w:color="000000"/>
              <w:right w:val="single" w:sz="7" w:space="0" w:color="000000"/>
            </w:tcBorders>
          </w:tcPr>
          <w:p w14:paraId="58032332"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0B6A172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007BCF1" w14:textId="77777777" w:rsidR="00453023" w:rsidRPr="00D22CCD" w:rsidRDefault="007260E2">
            <w:pPr>
              <w:pStyle w:val="Small"/>
              <w:jc w:val="both"/>
            </w:pPr>
            <w:r w:rsidRPr="00D22CCD">
              <w:t>{4} - Loxodromic</w:t>
            </w:r>
          </w:p>
        </w:tc>
      </w:tr>
      <w:tr w:rsidR="00453023" w:rsidRPr="00D22CCD" w14:paraId="04A7012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C4974B9" w14:textId="77777777" w:rsidR="00453023" w:rsidRPr="00D22CCD" w:rsidRDefault="007260E2">
            <w:pPr>
              <w:pStyle w:val="Small"/>
              <w:jc w:val="both"/>
            </w:pPr>
            <w:r w:rsidRPr="00D22CCD">
              <w:t>Circle or  arc</w:t>
            </w:r>
          </w:p>
        </w:tc>
        <w:tc>
          <w:tcPr>
            <w:tcW w:w="794" w:type="dxa"/>
            <w:tcBorders>
              <w:top w:val="single" w:sz="7" w:space="0" w:color="000000"/>
              <w:left w:val="single" w:sz="7" w:space="0" w:color="000000"/>
              <w:bottom w:val="single" w:sz="7" w:space="0" w:color="000000"/>
              <w:right w:val="single" w:sz="7" w:space="0" w:color="000000"/>
            </w:tcBorders>
          </w:tcPr>
          <w:p w14:paraId="690FB65F" w14:textId="77777777" w:rsidR="00453023" w:rsidRPr="00D22CCD" w:rsidRDefault="007260E2">
            <w:pPr>
              <w:pStyle w:val="Small"/>
              <w:jc w:val="both"/>
            </w:pPr>
            <w:r w:rsidRPr="00D22CCD">
              <w:t>CIRC</w:t>
            </w:r>
          </w:p>
        </w:tc>
        <w:tc>
          <w:tcPr>
            <w:tcW w:w="794" w:type="dxa"/>
            <w:tcBorders>
              <w:top w:val="single" w:sz="7" w:space="0" w:color="000000"/>
              <w:left w:val="single" w:sz="7" w:space="0" w:color="000000"/>
              <w:bottom w:val="single" w:sz="7" w:space="0" w:color="000000"/>
              <w:right w:val="single" w:sz="7" w:space="0" w:color="000000"/>
            </w:tcBorders>
          </w:tcPr>
          <w:p w14:paraId="1AD43A33"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5AC9684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BB25D02" w14:textId="77777777" w:rsidR="00453023" w:rsidRPr="00D22CCD" w:rsidRDefault="007260E2">
            <w:pPr>
              <w:pStyle w:val="Small"/>
              <w:jc w:val="both"/>
            </w:pPr>
            <w:r w:rsidRPr="00D22CCD">
              <w:t>omitted</w:t>
            </w:r>
          </w:p>
        </w:tc>
      </w:tr>
      <w:tr w:rsidR="00453023" w:rsidRPr="00D22CCD" w14:paraId="51F4278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5E4E11C"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089CA6C6"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7CB6A4D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5DF8F33"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6C8553FE" w14:textId="77777777" w:rsidR="00453023" w:rsidRPr="00D22CCD" w:rsidRDefault="007260E2">
            <w:pPr>
              <w:pStyle w:val="Small"/>
              <w:jc w:val="both"/>
            </w:pPr>
            <w:r w:rsidRPr="00D22CCD">
              <w:t>omitted</w:t>
            </w:r>
          </w:p>
        </w:tc>
      </w:tr>
      <w:tr w:rsidR="00453023" w:rsidRPr="00D22CCD" w14:paraId="4E62044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E9CD0B1"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00FED2B2"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4AE5B99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A0D1E1C"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1448F815" w14:textId="77777777" w:rsidR="00453023" w:rsidRPr="00D22CCD" w:rsidRDefault="007260E2">
            <w:pPr>
              <w:pStyle w:val="Small"/>
              <w:jc w:val="both"/>
            </w:pPr>
            <w:r w:rsidRPr="00D22CCD">
              <w:t>omitted</w:t>
            </w:r>
          </w:p>
        </w:tc>
      </w:tr>
      <w:tr w:rsidR="00453023" w:rsidRPr="00D22CCD" w14:paraId="4310AB6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14B4960" w14:textId="77777777" w:rsidR="00453023" w:rsidRPr="00D22CCD" w:rsidRDefault="007260E2">
            <w:pPr>
              <w:pStyle w:val="Small"/>
              <w:jc w:val="both"/>
            </w:pPr>
            <w:r w:rsidRPr="00D22CCD">
              <w:t>Distance</w:t>
            </w:r>
          </w:p>
        </w:tc>
        <w:tc>
          <w:tcPr>
            <w:tcW w:w="794" w:type="dxa"/>
            <w:tcBorders>
              <w:top w:val="single" w:sz="7" w:space="0" w:color="000000"/>
              <w:left w:val="single" w:sz="7" w:space="0" w:color="000000"/>
              <w:bottom w:val="single" w:sz="7" w:space="0" w:color="000000"/>
              <w:right w:val="single" w:sz="7" w:space="0" w:color="000000"/>
            </w:tcBorders>
          </w:tcPr>
          <w:p w14:paraId="604AAE15" w14:textId="77777777" w:rsidR="00453023" w:rsidRPr="00D22CCD" w:rsidRDefault="007260E2">
            <w:pPr>
              <w:pStyle w:val="Small"/>
              <w:jc w:val="both"/>
            </w:pPr>
            <w:r w:rsidRPr="00D22CCD">
              <w:t>DIST</w:t>
            </w:r>
          </w:p>
        </w:tc>
        <w:tc>
          <w:tcPr>
            <w:tcW w:w="794" w:type="dxa"/>
            <w:tcBorders>
              <w:top w:val="single" w:sz="7" w:space="0" w:color="000000"/>
              <w:left w:val="single" w:sz="7" w:space="0" w:color="000000"/>
              <w:bottom w:val="single" w:sz="7" w:space="0" w:color="000000"/>
              <w:right w:val="single" w:sz="7" w:space="0" w:color="000000"/>
            </w:tcBorders>
          </w:tcPr>
          <w:p w14:paraId="2C053D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0036134"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7CB4E70C" w14:textId="77777777" w:rsidR="00453023" w:rsidRPr="00D22CCD" w:rsidRDefault="007260E2">
            <w:pPr>
              <w:pStyle w:val="Small"/>
              <w:jc w:val="both"/>
            </w:pPr>
            <w:r w:rsidRPr="00D22CCD">
              <w:t>omitted</w:t>
            </w:r>
          </w:p>
        </w:tc>
      </w:tr>
      <w:tr w:rsidR="00453023" w:rsidRPr="00D22CCD" w14:paraId="50AE9F3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18D3602" w14:textId="77777777" w:rsidR="00453023" w:rsidRPr="00D22CCD" w:rsidRDefault="007260E2">
            <w:pPr>
              <w:pStyle w:val="Small"/>
              <w:jc w:val="both"/>
            </w:pPr>
            <w:r w:rsidRPr="00D22CCD">
              <w:t>Distance unit</w:t>
            </w:r>
          </w:p>
        </w:tc>
        <w:tc>
          <w:tcPr>
            <w:tcW w:w="794" w:type="dxa"/>
            <w:tcBorders>
              <w:top w:val="single" w:sz="7" w:space="0" w:color="000000"/>
              <w:left w:val="single" w:sz="7" w:space="0" w:color="000000"/>
              <w:bottom w:val="single" w:sz="7" w:space="0" w:color="000000"/>
              <w:right w:val="single" w:sz="7" w:space="0" w:color="000000"/>
            </w:tcBorders>
          </w:tcPr>
          <w:p w14:paraId="515DDA85" w14:textId="77777777" w:rsidR="00453023" w:rsidRPr="00D22CCD" w:rsidRDefault="007260E2">
            <w:pPr>
              <w:pStyle w:val="Small"/>
              <w:jc w:val="both"/>
            </w:pPr>
            <w:r w:rsidRPr="00D22CCD">
              <w:t>DISU</w:t>
            </w:r>
          </w:p>
        </w:tc>
        <w:tc>
          <w:tcPr>
            <w:tcW w:w="794" w:type="dxa"/>
            <w:tcBorders>
              <w:top w:val="single" w:sz="7" w:space="0" w:color="000000"/>
              <w:left w:val="single" w:sz="7" w:space="0" w:color="000000"/>
              <w:bottom w:val="single" w:sz="7" w:space="0" w:color="000000"/>
              <w:right w:val="single" w:sz="7" w:space="0" w:color="000000"/>
            </w:tcBorders>
          </w:tcPr>
          <w:p w14:paraId="1894FA75"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265921B0"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46E25D8" w14:textId="77777777" w:rsidR="00453023" w:rsidRPr="00D22CCD" w:rsidRDefault="007260E2">
            <w:pPr>
              <w:pStyle w:val="Small"/>
              <w:jc w:val="both"/>
            </w:pPr>
            <w:r w:rsidRPr="00D22CCD">
              <w:t>omitted</w:t>
            </w:r>
          </w:p>
        </w:tc>
      </w:tr>
      <w:tr w:rsidR="00453023" w:rsidRPr="00D22CCD" w14:paraId="788B6C2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61DFED4" w14:textId="77777777" w:rsidR="00453023" w:rsidRPr="00D22CCD" w:rsidRDefault="007260E2">
            <w:pPr>
              <w:pStyle w:val="Small"/>
              <w:jc w:val="both"/>
            </w:pPr>
            <w:r w:rsidRPr="00D22CCD">
              <w:t>Start Bearing Angle</w:t>
            </w:r>
          </w:p>
        </w:tc>
        <w:tc>
          <w:tcPr>
            <w:tcW w:w="794" w:type="dxa"/>
            <w:tcBorders>
              <w:top w:val="single" w:sz="7" w:space="0" w:color="000000"/>
              <w:left w:val="single" w:sz="7" w:space="0" w:color="000000"/>
              <w:bottom w:val="single" w:sz="7" w:space="0" w:color="000000"/>
              <w:right w:val="single" w:sz="7" w:space="0" w:color="000000"/>
            </w:tcBorders>
          </w:tcPr>
          <w:p w14:paraId="57C5F7A9" w14:textId="77777777" w:rsidR="00453023" w:rsidRPr="00D22CCD" w:rsidRDefault="007260E2">
            <w:pPr>
              <w:pStyle w:val="Small"/>
              <w:jc w:val="both"/>
            </w:pPr>
            <w:r w:rsidRPr="00D22CCD">
              <w:t>SBRG</w:t>
            </w:r>
          </w:p>
        </w:tc>
        <w:tc>
          <w:tcPr>
            <w:tcW w:w="794" w:type="dxa"/>
            <w:tcBorders>
              <w:top w:val="single" w:sz="7" w:space="0" w:color="000000"/>
              <w:left w:val="single" w:sz="7" w:space="0" w:color="000000"/>
              <w:bottom w:val="single" w:sz="7" w:space="0" w:color="000000"/>
              <w:right w:val="single" w:sz="7" w:space="0" w:color="000000"/>
            </w:tcBorders>
          </w:tcPr>
          <w:p w14:paraId="60BAF6C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F99BE60"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48296EC6" w14:textId="77777777" w:rsidR="00453023" w:rsidRPr="00D22CCD" w:rsidRDefault="007260E2">
            <w:pPr>
              <w:pStyle w:val="Small"/>
              <w:jc w:val="both"/>
            </w:pPr>
            <w:r w:rsidRPr="00D22CCD">
              <w:t>omitted</w:t>
            </w:r>
          </w:p>
        </w:tc>
      </w:tr>
      <w:tr w:rsidR="00453023" w:rsidRPr="00D22CCD" w14:paraId="1BC0BD1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7C22124" w14:textId="77777777" w:rsidR="00453023" w:rsidRPr="00D22CCD" w:rsidRDefault="007260E2">
            <w:pPr>
              <w:pStyle w:val="Small"/>
              <w:jc w:val="both"/>
            </w:pPr>
            <w:r w:rsidRPr="00D22CCD">
              <w:t>Angular distance</w:t>
            </w:r>
          </w:p>
        </w:tc>
        <w:tc>
          <w:tcPr>
            <w:tcW w:w="794" w:type="dxa"/>
            <w:tcBorders>
              <w:top w:val="single" w:sz="7" w:space="0" w:color="000000"/>
              <w:left w:val="single" w:sz="7" w:space="0" w:color="000000"/>
              <w:bottom w:val="single" w:sz="7" w:space="0" w:color="000000"/>
              <w:right w:val="single" w:sz="7" w:space="0" w:color="000000"/>
            </w:tcBorders>
          </w:tcPr>
          <w:p w14:paraId="0D7E2272" w14:textId="77777777" w:rsidR="00453023" w:rsidRPr="00D22CCD" w:rsidRDefault="007260E2">
            <w:pPr>
              <w:pStyle w:val="Small"/>
              <w:jc w:val="both"/>
            </w:pPr>
            <w:r w:rsidRPr="00D22CCD">
              <w:t>ANGL</w:t>
            </w:r>
          </w:p>
        </w:tc>
        <w:tc>
          <w:tcPr>
            <w:tcW w:w="794" w:type="dxa"/>
            <w:tcBorders>
              <w:top w:val="single" w:sz="7" w:space="0" w:color="000000"/>
              <w:left w:val="single" w:sz="7" w:space="0" w:color="000000"/>
              <w:bottom w:val="single" w:sz="7" w:space="0" w:color="000000"/>
              <w:right w:val="single" w:sz="7" w:space="0" w:color="000000"/>
            </w:tcBorders>
          </w:tcPr>
          <w:p w14:paraId="3AFC240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5FE748F"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3DCA7A40" w14:textId="77777777" w:rsidR="00453023" w:rsidRPr="00D22CCD" w:rsidRDefault="007260E2">
            <w:pPr>
              <w:pStyle w:val="Small"/>
              <w:jc w:val="both"/>
            </w:pPr>
            <w:r w:rsidRPr="00D22CCD">
              <w:t>omitted</w:t>
            </w:r>
          </w:p>
        </w:tc>
      </w:tr>
    </w:tbl>
    <w:p w14:paraId="4C23255F"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7B5D9DAD" w14:textId="77777777" w:rsidR="00453023" w:rsidRPr="00D22CCD" w:rsidRDefault="007260E2">
      <w:pPr>
        <w:pStyle w:val="Listenfortsetzung3"/>
        <w:rPr>
          <w:b/>
        </w:rPr>
      </w:pPr>
      <w:bookmarkStart w:id="4464" w:name="_Toc207617064"/>
      <w:r w:rsidRPr="00D22CCD">
        <w:lastRenderedPageBreak/>
        <w:t xml:space="preserve"> </w:t>
      </w:r>
      <w:r w:rsidRPr="00D22CCD">
        <w:rPr>
          <w:b/>
        </w:rPr>
        <w:t xml:space="preserve">Composite Curve Record Identifier field </w:t>
      </w:r>
      <w:bookmarkEnd w:id="4464"/>
      <w:r w:rsidRPr="00D22CCD">
        <w:rPr>
          <w:b/>
        </w:rPr>
        <w:t>- CCID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5DAEDF0"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5176F2D4"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B4E87F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EC28CC8"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9FB923"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28E3D84" w14:textId="77777777" w:rsidR="00453023" w:rsidRPr="00604A20" w:rsidRDefault="007260E2">
            <w:pPr>
              <w:pStyle w:val="Small"/>
              <w:jc w:val="both"/>
              <w:rPr>
                <w:b/>
                <w:bCs/>
              </w:rPr>
            </w:pPr>
            <w:r w:rsidRPr="00604A20">
              <w:rPr>
                <w:b/>
                <w:bCs/>
              </w:rPr>
              <w:t>Comment</w:t>
            </w:r>
          </w:p>
        </w:tc>
      </w:tr>
      <w:tr w:rsidR="00453023" w:rsidRPr="00D22CCD" w14:paraId="1F70CE8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AE6C2C4"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1CAA3F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1601B8AA" w14:textId="77777777" w:rsidR="00453023" w:rsidRPr="00D22CCD" w:rsidRDefault="007260E2">
            <w:pPr>
              <w:pStyle w:val="Small"/>
              <w:jc w:val="both"/>
            </w:pPr>
            <w:r w:rsidRPr="00D22CCD">
              <w:t>{125}</w:t>
            </w:r>
          </w:p>
        </w:tc>
        <w:tc>
          <w:tcPr>
            <w:tcW w:w="794" w:type="dxa"/>
            <w:tcBorders>
              <w:top w:val="single" w:sz="7" w:space="0" w:color="000000"/>
              <w:left w:val="single" w:sz="7" w:space="0" w:color="000000"/>
              <w:bottom w:val="single" w:sz="7" w:space="0" w:color="000000"/>
              <w:right w:val="single" w:sz="7" w:space="0" w:color="000000"/>
            </w:tcBorders>
          </w:tcPr>
          <w:p w14:paraId="5B161B7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A295A0E" w14:textId="77777777" w:rsidR="00453023" w:rsidRPr="00D22CCD" w:rsidRDefault="007260E2">
            <w:pPr>
              <w:pStyle w:val="Small"/>
              <w:jc w:val="both"/>
            </w:pPr>
            <w:r w:rsidRPr="00D22CCD">
              <w:t>{125} - Composite Curve</w:t>
            </w:r>
          </w:p>
        </w:tc>
      </w:tr>
      <w:tr w:rsidR="00453023" w:rsidRPr="00D22CCD" w14:paraId="24044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5AF4225"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F89550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28F508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11D97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AD04C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3073A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77052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50C94A8"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AFF0C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EB51D52"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532A596" w14:textId="77777777" w:rsidR="00453023" w:rsidRPr="00D22CCD" w:rsidRDefault="007260E2">
            <w:pPr>
              <w:pStyle w:val="Small"/>
              <w:jc w:val="both"/>
            </w:pPr>
            <w:r w:rsidRPr="00D22CCD">
              <w:t>RVER contains the serial number of the record edition</w:t>
            </w:r>
          </w:p>
        </w:tc>
      </w:tr>
      <w:tr w:rsidR="00453023" w:rsidRPr="00D22CCD" w14:paraId="341C86D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7551291"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5B5EFAF"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B8F075"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4ED70DA"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40F2573" w14:textId="77777777" w:rsidR="00453023" w:rsidRPr="00D22CCD" w:rsidRDefault="007260E2">
            <w:pPr>
              <w:pStyle w:val="Small"/>
              <w:jc w:val="both"/>
            </w:pPr>
            <w:r w:rsidRPr="00D22CCD">
              <w:t>{1} - Insert</w:t>
            </w:r>
          </w:p>
        </w:tc>
      </w:tr>
    </w:tbl>
    <w:p w14:paraId="456DCCAF" w14:textId="77777777" w:rsidR="00453023" w:rsidRPr="00D22CCD" w:rsidRDefault="00453023">
      <w:pPr>
        <w:pStyle w:val="NoSpacing2"/>
        <w:jc w:val="both"/>
      </w:pPr>
    </w:p>
    <w:p w14:paraId="2052229A" w14:textId="77777777" w:rsidR="00453023" w:rsidRPr="00D22CCD" w:rsidRDefault="00453023">
      <w:pPr>
        <w:pStyle w:val="NoSpacing2"/>
        <w:jc w:val="both"/>
      </w:pPr>
    </w:p>
    <w:p w14:paraId="0A063D4C" w14:textId="77777777" w:rsidR="00453023" w:rsidRPr="00D22CCD" w:rsidRDefault="007260E2">
      <w:pPr>
        <w:pStyle w:val="Listenfortsetzung3"/>
        <w:rPr>
          <w:b/>
        </w:rPr>
      </w:pPr>
      <w:bookmarkStart w:id="4465" w:name="_Toc207617066"/>
      <w:r w:rsidRPr="00D22CCD">
        <w:t xml:space="preserve"> </w:t>
      </w:r>
      <w:r w:rsidRPr="00D22CCD">
        <w:rPr>
          <w:b/>
        </w:rPr>
        <w:t xml:space="preserve">Curve Component field </w:t>
      </w:r>
      <w:bookmarkEnd w:id="4465"/>
      <w:r w:rsidRPr="00D22CCD">
        <w:rPr>
          <w:b/>
        </w:rPr>
        <w:t>- CUCO</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8D7456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2C6A4DCC"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537660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3950CE24"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6C010122"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7D956F2E" w14:textId="77777777" w:rsidR="00453023" w:rsidRPr="00604A20" w:rsidRDefault="007260E2">
            <w:pPr>
              <w:pStyle w:val="Small"/>
              <w:jc w:val="both"/>
              <w:rPr>
                <w:b/>
                <w:bCs/>
              </w:rPr>
            </w:pPr>
            <w:r w:rsidRPr="00604A20">
              <w:rPr>
                <w:b/>
                <w:bCs/>
              </w:rPr>
              <w:t>Comment</w:t>
            </w:r>
          </w:p>
        </w:tc>
      </w:tr>
      <w:tr w:rsidR="00453023" w:rsidRPr="00D22CCD" w14:paraId="1DD4FC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258E467A"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E3289CA"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53DCF18F"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E2BD9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33E732A" w14:textId="77777777" w:rsidR="00453023" w:rsidRPr="00D22CCD" w:rsidRDefault="007260E2">
            <w:pPr>
              <w:pStyle w:val="Small"/>
              <w:jc w:val="both"/>
            </w:pPr>
            <w:r w:rsidRPr="00D22CCD">
              <w:t>Record name of the referenced record</w:t>
            </w:r>
          </w:p>
        </w:tc>
      </w:tr>
      <w:tr w:rsidR="00453023" w:rsidRPr="00D22CCD" w14:paraId="6182C92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EF34FE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74D9F1F"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67DE3D4E"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3E2B965"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BEF2C49" w14:textId="77777777" w:rsidR="00453023" w:rsidRPr="00D22CCD" w:rsidRDefault="007260E2">
            <w:pPr>
              <w:pStyle w:val="Small"/>
              <w:jc w:val="both"/>
            </w:pPr>
            <w:r w:rsidRPr="00D22CCD">
              <w:t>Record identifier of the referenced record</w:t>
            </w:r>
          </w:p>
        </w:tc>
      </w:tr>
      <w:tr w:rsidR="00453023" w:rsidRPr="00D22CCD" w14:paraId="056683D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16AE44E"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2CC58510"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08E930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8AC2433"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EF5A77F" w14:textId="77777777" w:rsidR="00453023" w:rsidRPr="00D22CCD" w:rsidRDefault="007260E2">
            <w:pPr>
              <w:pStyle w:val="Small"/>
              <w:jc w:val="both"/>
            </w:pPr>
            <w:r w:rsidRPr="00D22CCD">
              <w:t>{1} - Forward</w:t>
            </w:r>
          </w:p>
          <w:p w14:paraId="21278D5A" w14:textId="77777777" w:rsidR="00453023" w:rsidRPr="00D22CCD" w:rsidRDefault="007260E2">
            <w:pPr>
              <w:pStyle w:val="Small"/>
              <w:jc w:val="both"/>
            </w:pPr>
            <w:r w:rsidRPr="00D22CCD">
              <w:t>{2} - Reverse</w:t>
            </w:r>
          </w:p>
        </w:tc>
      </w:tr>
    </w:tbl>
    <w:p w14:paraId="48DCE09E" w14:textId="77777777" w:rsidR="00453023" w:rsidRPr="00D22CCD" w:rsidRDefault="00453023"/>
    <w:p w14:paraId="5CA1DD7F" w14:textId="77777777" w:rsidR="00453023" w:rsidRPr="00D22CCD" w:rsidRDefault="007260E2">
      <w:pPr>
        <w:pStyle w:val="Listenfortsetzung3"/>
        <w:rPr>
          <w:b/>
        </w:rPr>
      </w:pPr>
      <w:bookmarkStart w:id="4466" w:name="_Toc207617070"/>
      <w:r w:rsidRPr="00D22CCD">
        <w:t xml:space="preserve">  </w:t>
      </w:r>
      <w:r w:rsidRPr="00D22CCD">
        <w:rPr>
          <w:b/>
        </w:rPr>
        <w:t xml:space="preserve">Surface Record Identifier field </w:t>
      </w:r>
      <w:bookmarkEnd w:id="4466"/>
      <w:r w:rsidRPr="00D22CCD">
        <w:rPr>
          <w:b/>
        </w:rPr>
        <w:t>- SRID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1AB992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8BB31A5"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06C5EFB"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884AD6E"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FE4487"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997DAA3" w14:textId="77777777" w:rsidR="00453023" w:rsidRPr="00604A20" w:rsidRDefault="007260E2">
            <w:pPr>
              <w:pStyle w:val="Small"/>
              <w:jc w:val="both"/>
              <w:rPr>
                <w:b/>
                <w:bCs/>
              </w:rPr>
            </w:pPr>
            <w:r w:rsidRPr="00604A20">
              <w:rPr>
                <w:b/>
                <w:bCs/>
              </w:rPr>
              <w:t>Comment</w:t>
            </w:r>
          </w:p>
        </w:tc>
      </w:tr>
      <w:tr w:rsidR="00453023" w:rsidRPr="00D22CCD" w14:paraId="6F68AAF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F1E2868"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3300F81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739B6A9" w14:textId="77777777" w:rsidR="00453023" w:rsidRPr="00D22CCD" w:rsidRDefault="007260E2">
            <w:pPr>
              <w:pStyle w:val="Small"/>
              <w:jc w:val="both"/>
            </w:pPr>
            <w:r w:rsidRPr="00D22CCD">
              <w:t>{130}</w:t>
            </w:r>
          </w:p>
        </w:tc>
        <w:tc>
          <w:tcPr>
            <w:tcW w:w="794" w:type="dxa"/>
            <w:tcBorders>
              <w:top w:val="single" w:sz="7" w:space="0" w:color="000000"/>
              <w:left w:val="single" w:sz="7" w:space="0" w:color="000000"/>
              <w:bottom w:val="single" w:sz="7" w:space="0" w:color="000000"/>
              <w:right w:val="single" w:sz="7" w:space="0" w:color="000000"/>
            </w:tcBorders>
          </w:tcPr>
          <w:p w14:paraId="0C214F5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4EE275A" w14:textId="77777777" w:rsidR="00453023" w:rsidRPr="00D22CCD" w:rsidRDefault="007260E2">
            <w:pPr>
              <w:pStyle w:val="Small"/>
              <w:jc w:val="both"/>
            </w:pPr>
            <w:r w:rsidRPr="00D22CCD">
              <w:t>{130} - Surface</w:t>
            </w:r>
          </w:p>
        </w:tc>
      </w:tr>
      <w:tr w:rsidR="00453023" w:rsidRPr="00D22CCD" w14:paraId="3177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D73CEED"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7ED6240C"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7831EB4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1BD3A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C93141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20A21B3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1DEC79"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805B89E"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0E887D5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53E04EB"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74F84AF" w14:textId="77777777" w:rsidR="00453023" w:rsidRPr="00D22CCD" w:rsidRDefault="007260E2">
            <w:pPr>
              <w:pStyle w:val="Small"/>
              <w:jc w:val="both"/>
            </w:pPr>
            <w:r w:rsidRPr="00D22CCD">
              <w:t>RVER contains the serial number of the record edition</w:t>
            </w:r>
          </w:p>
        </w:tc>
      </w:tr>
      <w:tr w:rsidR="00453023" w:rsidRPr="00D22CCD" w14:paraId="41240A6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5FA1D0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738D43C"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A32E63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5DB61BA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E4FA970" w14:textId="77777777" w:rsidR="00453023" w:rsidRPr="00D22CCD" w:rsidRDefault="007260E2">
            <w:pPr>
              <w:pStyle w:val="Small"/>
              <w:jc w:val="both"/>
            </w:pPr>
            <w:r w:rsidRPr="00D22CCD">
              <w:t>{1} – Insert</w:t>
            </w:r>
          </w:p>
        </w:tc>
      </w:tr>
    </w:tbl>
    <w:p w14:paraId="1EAED2CE" w14:textId="77777777" w:rsidR="00453023" w:rsidRPr="00D22CCD" w:rsidRDefault="00453023"/>
    <w:p w14:paraId="33D9D8B7" w14:textId="77777777" w:rsidR="00453023" w:rsidRPr="00D22CCD" w:rsidRDefault="007260E2">
      <w:pPr>
        <w:pStyle w:val="Listenfortsetzung3"/>
        <w:rPr>
          <w:b/>
        </w:rPr>
      </w:pPr>
      <w:bookmarkStart w:id="4467" w:name="_Toc207617071"/>
      <w:r w:rsidRPr="00D22CCD">
        <w:t xml:space="preserve">  </w:t>
      </w:r>
      <w:r w:rsidRPr="00D22CCD">
        <w:rPr>
          <w:b/>
        </w:rPr>
        <w:t xml:space="preserve">Ring Association field </w:t>
      </w:r>
      <w:bookmarkEnd w:id="4467"/>
      <w:r w:rsidRPr="00D22CCD">
        <w:rPr>
          <w:b/>
        </w:rPr>
        <w:t>- RIAS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0C684A4"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475BC0F1"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2605BCF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52DFF6E"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10ACFA4D"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570B1F8F" w14:textId="77777777" w:rsidR="00453023" w:rsidRPr="00604A20" w:rsidRDefault="007260E2">
            <w:pPr>
              <w:pStyle w:val="Small"/>
              <w:jc w:val="both"/>
              <w:rPr>
                <w:b/>
                <w:bCs/>
              </w:rPr>
            </w:pPr>
            <w:r w:rsidRPr="00604A20">
              <w:rPr>
                <w:b/>
                <w:bCs/>
              </w:rPr>
              <w:t>Comment</w:t>
            </w:r>
          </w:p>
        </w:tc>
      </w:tr>
      <w:tr w:rsidR="00453023" w:rsidRPr="00D22CCD" w14:paraId="1647294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ADB83A9"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56BC72"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48810E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2FDE7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1A15BAF" w14:textId="77777777" w:rsidR="00453023" w:rsidRPr="00D22CCD" w:rsidRDefault="007260E2">
            <w:pPr>
              <w:pStyle w:val="Small"/>
              <w:jc w:val="both"/>
            </w:pPr>
            <w:r w:rsidRPr="00D22CCD">
              <w:t>Record name of the referenced record</w:t>
            </w:r>
          </w:p>
        </w:tc>
      </w:tr>
      <w:tr w:rsidR="00453023" w:rsidRPr="00D22CCD" w14:paraId="394292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3088248"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87AE20B"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5D3E8A53"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34D732F"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0D48B489" w14:textId="77777777" w:rsidR="00453023" w:rsidRPr="00D22CCD" w:rsidRDefault="007260E2">
            <w:pPr>
              <w:pStyle w:val="Small"/>
              <w:jc w:val="both"/>
            </w:pPr>
            <w:r w:rsidRPr="00D22CCD">
              <w:t>Record identifier of the referenced record</w:t>
            </w:r>
          </w:p>
        </w:tc>
      </w:tr>
      <w:tr w:rsidR="00453023" w:rsidRPr="00D22CCD" w14:paraId="25E18D5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A06DB0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040D6E7E"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12548E2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0DF02E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67E43DD" w14:textId="77777777" w:rsidR="00453023" w:rsidRPr="00D22CCD" w:rsidRDefault="007260E2">
            <w:pPr>
              <w:pStyle w:val="Small"/>
              <w:jc w:val="both"/>
            </w:pPr>
            <w:r w:rsidRPr="00D22CCD">
              <w:t>{1} - Forward</w:t>
            </w:r>
          </w:p>
          <w:p w14:paraId="04FE2BC3" w14:textId="77777777" w:rsidR="00453023" w:rsidRPr="00D22CCD" w:rsidRDefault="007260E2">
            <w:pPr>
              <w:pStyle w:val="Small"/>
              <w:jc w:val="both"/>
            </w:pPr>
            <w:r w:rsidRPr="00D22CCD">
              <w:t>{2} - Reverse</w:t>
            </w:r>
          </w:p>
        </w:tc>
      </w:tr>
      <w:tr w:rsidR="00453023" w:rsidRPr="00D22CCD" w14:paraId="1B95D6FA"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8F8109B" w14:textId="77777777" w:rsidR="00453023" w:rsidRPr="00D22CCD" w:rsidRDefault="007260E2">
            <w:pPr>
              <w:pStyle w:val="Small"/>
              <w:jc w:val="both"/>
            </w:pPr>
            <w:r w:rsidRPr="00D22CCD">
              <w:t>Usage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3FA1E785" w14:textId="77777777" w:rsidR="00453023" w:rsidRPr="00D22CCD" w:rsidRDefault="007260E2">
            <w:pPr>
              <w:pStyle w:val="Small"/>
              <w:jc w:val="both"/>
            </w:pPr>
            <w:r w:rsidRPr="00D22CCD">
              <w:t>USAG</w:t>
            </w:r>
          </w:p>
        </w:tc>
        <w:tc>
          <w:tcPr>
            <w:tcW w:w="794" w:type="dxa"/>
            <w:gridSpan w:val="2"/>
            <w:tcBorders>
              <w:top w:val="single" w:sz="7" w:space="0" w:color="000000"/>
              <w:left w:val="single" w:sz="7" w:space="0" w:color="000000"/>
              <w:bottom w:val="single" w:sz="7" w:space="0" w:color="000000"/>
              <w:right w:val="single" w:sz="7" w:space="0" w:color="000000"/>
            </w:tcBorders>
          </w:tcPr>
          <w:p w14:paraId="413BB1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A1B59C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6507977" w14:textId="77777777" w:rsidR="00453023" w:rsidRPr="00D22CCD" w:rsidRDefault="007260E2">
            <w:pPr>
              <w:pStyle w:val="Small"/>
              <w:jc w:val="both"/>
            </w:pPr>
            <w:r w:rsidRPr="00D22CCD">
              <w:t>{1} - Exterior</w:t>
            </w:r>
          </w:p>
          <w:p w14:paraId="0850B754" w14:textId="77777777" w:rsidR="00453023" w:rsidRPr="00D22CCD" w:rsidRDefault="007260E2">
            <w:pPr>
              <w:pStyle w:val="Small"/>
              <w:jc w:val="both"/>
            </w:pPr>
            <w:r w:rsidRPr="00D22CCD">
              <w:t>{2} - Interior</w:t>
            </w:r>
          </w:p>
        </w:tc>
      </w:tr>
      <w:tr w:rsidR="00453023" w:rsidRPr="00D22CCD" w14:paraId="30EBCA1F"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E64F6E8" w14:textId="77777777" w:rsidR="00453023" w:rsidRPr="00D22CCD" w:rsidRDefault="007260E2">
            <w:pPr>
              <w:pStyle w:val="Small"/>
              <w:jc w:val="both"/>
            </w:pPr>
            <w:r w:rsidRPr="00D22CCD">
              <w:t>Ring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62610410" w14:textId="77777777" w:rsidR="00453023" w:rsidRPr="00D22CCD" w:rsidRDefault="007260E2">
            <w:pPr>
              <w:pStyle w:val="Small"/>
              <w:jc w:val="both"/>
            </w:pPr>
            <w:r w:rsidRPr="00D22CCD">
              <w:t>RAUI</w:t>
            </w:r>
          </w:p>
        </w:tc>
        <w:tc>
          <w:tcPr>
            <w:tcW w:w="794" w:type="dxa"/>
            <w:gridSpan w:val="2"/>
            <w:tcBorders>
              <w:top w:val="single" w:sz="7" w:space="0" w:color="000000"/>
              <w:left w:val="single" w:sz="7" w:space="0" w:color="000000"/>
              <w:bottom w:val="single" w:sz="7" w:space="0" w:color="000000"/>
              <w:right w:val="single" w:sz="7" w:space="0" w:color="000000"/>
            </w:tcBorders>
          </w:tcPr>
          <w:p w14:paraId="3EE5B53A"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0D663CA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63095B3" w14:textId="77777777" w:rsidR="00453023" w:rsidRPr="00D22CCD" w:rsidRDefault="007260E2">
            <w:pPr>
              <w:pStyle w:val="Small"/>
              <w:jc w:val="both"/>
            </w:pPr>
            <w:r w:rsidRPr="00D22CCD">
              <w:t>{1} – Insert</w:t>
            </w:r>
          </w:p>
        </w:tc>
      </w:tr>
    </w:tbl>
    <w:p w14:paraId="60B5D5C9" w14:textId="77777777" w:rsidR="00453023" w:rsidRPr="00D22CCD" w:rsidRDefault="00453023">
      <w:pPr>
        <w:pStyle w:val="berschrift3"/>
        <w:numPr>
          <w:ilvl w:val="0"/>
          <w:numId w:val="0"/>
        </w:numPr>
        <w:jc w:val="both"/>
      </w:pPr>
      <w:bookmarkStart w:id="4468" w:name="_Toc207617075"/>
      <w:bookmarkStart w:id="4469" w:name="_Toc225648375"/>
      <w:bookmarkStart w:id="4470" w:name="_Toc225065232"/>
    </w:p>
    <w:p w14:paraId="3AD767A5" w14:textId="77777777" w:rsidR="00453023" w:rsidRPr="00D22CCD" w:rsidRDefault="007260E2">
      <w:pPr>
        <w:pStyle w:val="berschrift3"/>
        <w:numPr>
          <w:ilvl w:val="2"/>
          <w:numId w:val="1"/>
        </w:numPr>
        <w:jc w:val="both"/>
      </w:pPr>
      <w:r w:rsidRPr="00D22CCD">
        <w:t xml:space="preserve"> </w:t>
      </w:r>
      <w:bookmarkStart w:id="4471" w:name="_Toc487203202"/>
      <w:r w:rsidRPr="00D22CCD">
        <w:t xml:space="preserve">Feature Type Record Identifier field </w:t>
      </w:r>
      <w:bookmarkEnd w:id="4468"/>
      <w:bookmarkEnd w:id="4469"/>
      <w:bookmarkEnd w:id="4470"/>
      <w:r w:rsidRPr="00D22CCD">
        <w:t>- FRID</w:t>
      </w:r>
      <w:bookmarkEnd w:id="4471"/>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D5FFB5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4B006CB"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001A27E"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9C38247"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69DB12"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6406365A" w14:textId="77777777" w:rsidR="00453023" w:rsidRPr="00604A20" w:rsidRDefault="007260E2">
            <w:pPr>
              <w:pStyle w:val="Small"/>
              <w:jc w:val="both"/>
              <w:rPr>
                <w:b/>
                <w:bCs/>
              </w:rPr>
            </w:pPr>
            <w:r w:rsidRPr="00604A20">
              <w:rPr>
                <w:b/>
                <w:bCs/>
              </w:rPr>
              <w:t>Comment</w:t>
            </w:r>
          </w:p>
        </w:tc>
      </w:tr>
      <w:tr w:rsidR="00453023" w:rsidRPr="00D22CCD" w14:paraId="386E87C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3A91AC"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FF3557D"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5238CBA" w14:textId="77777777" w:rsidR="00453023" w:rsidRPr="00D22CCD" w:rsidRDefault="007260E2">
            <w:pPr>
              <w:pStyle w:val="Small"/>
              <w:jc w:val="both"/>
            </w:pPr>
            <w:r w:rsidRPr="00D22CCD">
              <w:t>{100}</w:t>
            </w:r>
          </w:p>
        </w:tc>
        <w:tc>
          <w:tcPr>
            <w:tcW w:w="794" w:type="dxa"/>
            <w:tcBorders>
              <w:top w:val="single" w:sz="7" w:space="0" w:color="000000"/>
              <w:left w:val="single" w:sz="7" w:space="0" w:color="000000"/>
              <w:bottom w:val="single" w:sz="7" w:space="0" w:color="000000"/>
              <w:right w:val="single" w:sz="7" w:space="0" w:color="000000"/>
            </w:tcBorders>
          </w:tcPr>
          <w:p w14:paraId="7FDAA01F"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13DBC54" w14:textId="77777777" w:rsidR="00453023" w:rsidRPr="00D22CCD" w:rsidRDefault="007260E2">
            <w:pPr>
              <w:pStyle w:val="Small"/>
              <w:jc w:val="both"/>
            </w:pPr>
            <w:r w:rsidRPr="00D22CCD">
              <w:t>{100}  - Feature type</w:t>
            </w:r>
          </w:p>
        </w:tc>
      </w:tr>
      <w:tr w:rsidR="00453023" w:rsidRPr="00D22CCD" w14:paraId="7A33E7E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35ADB86"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4FA44B8A"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CF2DF3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C6B663A"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F3DA0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EFBD5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4545678" w14:textId="77777777" w:rsidR="00453023" w:rsidRPr="00D22CCD" w:rsidRDefault="007260E2">
            <w:pPr>
              <w:pStyle w:val="Small"/>
              <w:jc w:val="both"/>
            </w:pPr>
            <w:r w:rsidRPr="00D22CCD">
              <w:t>Numeric Feature Type Code</w:t>
            </w:r>
          </w:p>
        </w:tc>
        <w:tc>
          <w:tcPr>
            <w:tcW w:w="794" w:type="dxa"/>
            <w:tcBorders>
              <w:top w:val="single" w:sz="7" w:space="0" w:color="000000"/>
              <w:left w:val="single" w:sz="7" w:space="0" w:color="000000"/>
              <w:bottom w:val="single" w:sz="7" w:space="0" w:color="000000"/>
              <w:right w:val="single" w:sz="7" w:space="0" w:color="000000"/>
            </w:tcBorders>
          </w:tcPr>
          <w:p w14:paraId="2286136F" w14:textId="77777777" w:rsidR="00453023" w:rsidRPr="00D22CCD" w:rsidRDefault="007260E2">
            <w:pPr>
              <w:pStyle w:val="Small"/>
              <w:jc w:val="both"/>
            </w:pPr>
            <w:r w:rsidRPr="00D22CCD">
              <w:t>NFTC</w:t>
            </w:r>
          </w:p>
        </w:tc>
        <w:tc>
          <w:tcPr>
            <w:tcW w:w="794" w:type="dxa"/>
            <w:tcBorders>
              <w:top w:val="single" w:sz="7" w:space="0" w:color="000000"/>
              <w:left w:val="single" w:sz="7" w:space="0" w:color="000000"/>
              <w:bottom w:val="single" w:sz="7" w:space="0" w:color="000000"/>
              <w:right w:val="single" w:sz="7" w:space="0" w:color="000000"/>
            </w:tcBorders>
          </w:tcPr>
          <w:p w14:paraId="0CA45B0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43C20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A7754C4" w14:textId="77777777" w:rsidR="00453023" w:rsidRPr="00D22CCD" w:rsidRDefault="007260E2">
            <w:pPr>
              <w:pStyle w:val="Small"/>
              <w:jc w:val="both"/>
            </w:pPr>
            <w:r w:rsidRPr="00D22CCD">
              <w:t>A valid feature type code as defined in the FTCS field of the Dataset General Information Record</w:t>
            </w:r>
          </w:p>
        </w:tc>
      </w:tr>
      <w:tr w:rsidR="00453023" w:rsidRPr="00D22CCD" w14:paraId="7561E35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E3376D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0762FDF6"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BB570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AA5F56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BC5913E" w14:textId="77777777" w:rsidR="00453023" w:rsidRPr="00D22CCD" w:rsidRDefault="007260E2">
            <w:pPr>
              <w:pStyle w:val="Small"/>
              <w:jc w:val="both"/>
            </w:pPr>
            <w:r w:rsidRPr="00D22CCD">
              <w:t>RVER contains the serial number of the record edition</w:t>
            </w:r>
          </w:p>
        </w:tc>
      </w:tr>
      <w:tr w:rsidR="00453023" w:rsidRPr="00D22CCD" w14:paraId="6E82DE2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75B8F6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1E99DDCE"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DEEAD3"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75E362F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F586E0E" w14:textId="77777777" w:rsidR="00453023" w:rsidRPr="00D22CCD" w:rsidRDefault="007260E2">
            <w:pPr>
              <w:pStyle w:val="Small"/>
              <w:jc w:val="both"/>
            </w:pPr>
            <w:r w:rsidRPr="00D22CCD">
              <w:t>{1} - Insert</w:t>
            </w:r>
          </w:p>
        </w:tc>
      </w:tr>
    </w:tbl>
    <w:p w14:paraId="2D90B065" w14:textId="77777777" w:rsidR="00453023" w:rsidRPr="00D22CCD" w:rsidRDefault="00453023">
      <w:pPr>
        <w:pStyle w:val="berschrift3"/>
        <w:numPr>
          <w:ilvl w:val="0"/>
          <w:numId w:val="0"/>
        </w:numPr>
        <w:jc w:val="both"/>
      </w:pPr>
      <w:bookmarkStart w:id="4472" w:name="_Toc207617076"/>
      <w:bookmarkStart w:id="4473" w:name="_Toc225648376"/>
      <w:bookmarkStart w:id="4474" w:name="_Toc225065233"/>
    </w:p>
    <w:p w14:paraId="22CBD7DA" w14:textId="77777777" w:rsidR="00453023" w:rsidRPr="00D22CCD" w:rsidRDefault="007260E2">
      <w:pPr>
        <w:pStyle w:val="berschrift3"/>
        <w:numPr>
          <w:ilvl w:val="2"/>
          <w:numId w:val="1"/>
        </w:numPr>
        <w:jc w:val="both"/>
      </w:pPr>
      <w:r w:rsidRPr="00D22CCD">
        <w:t xml:space="preserve"> </w:t>
      </w:r>
      <w:bookmarkStart w:id="4475" w:name="_Toc487203203"/>
      <w:r w:rsidRPr="00D22CCD">
        <w:t xml:space="preserve">Feature Object Identifier field </w:t>
      </w:r>
      <w:bookmarkEnd w:id="4472"/>
      <w:bookmarkEnd w:id="4473"/>
      <w:bookmarkEnd w:id="4474"/>
      <w:r w:rsidRPr="00D22CCD">
        <w:t>- FOID</w:t>
      </w:r>
      <w:bookmarkEnd w:id="4475"/>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8902A0F"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12492C7"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31F81D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AC4A24C"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492FB6E"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5C458D2" w14:textId="77777777" w:rsidR="00453023" w:rsidRPr="00604A20" w:rsidRDefault="007260E2">
            <w:pPr>
              <w:pStyle w:val="Small"/>
              <w:jc w:val="both"/>
              <w:rPr>
                <w:b/>
                <w:bCs/>
              </w:rPr>
            </w:pPr>
            <w:r w:rsidRPr="00604A20">
              <w:rPr>
                <w:b/>
                <w:bCs/>
              </w:rPr>
              <w:t>Comment</w:t>
            </w:r>
          </w:p>
        </w:tc>
      </w:tr>
      <w:tr w:rsidR="00453023" w:rsidRPr="00D22CCD" w14:paraId="669BB3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DAA5D03" w14:textId="77777777" w:rsidR="00453023" w:rsidRPr="00D22CCD" w:rsidRDefault="007260E2">
            <w:pPr>
              <w:pStyle w:val="Small"/>
              <w:jc w:val="both"/>
            </w:pPr>
            <w:r w:rsidRPr="00D22CCD">
              <w:t>Producing agency</w:t>
            </w:r>
          </w:p>
        </w:tc>
        <w:tc>
          <w:tcPr>
            <w:tcW w:w="794" w:type="dxa"/>
            <w:tcBorders>
              <w:top w:val="single" w:sz="7" w:space="0" w:color="000000"/>
              <w:left w:val="single" w:sz="7" w:space="0" w:color="000000"/>
              <w:bottom w:val="single" w:sz="7" w:space="0" w:color="000000"/>
              <w:right w:val="single" w:sz="7" w:space="0" w:color="000000"/>
            </w:tcBorders>
          </w:tcPr>
          <w:p w14:paraId="4BBF1494" w14:textId="77777777" w:rsidR="00453023" w:rsidRPr="00D22CCD" w:rsidRDefault="007260E2">
            <w:pPr>
              <w:pStyle w:val="Small"/>
              <w:jc w:val="both"/>
            </w:pPr>
            <w:r w:rsidRPr="00D22CCD">
              <w:t>AGEN</w:t>
            </w:r>
          </w:p>
        </w:tc>
        <w:tc>
          <w:tcPr>
            <w:tcW w:w="794" w:type="dxa"/>
            <w:tcBorders>
              <w:top w:val="single" w:sz="7" w:space="0" w:color="000000"/>
              <w:left w:val="single" w:sz="7" w:space="0" w:color="000000"/>
              <w:bottom w:val="single" w:sz="7" w:space="0" w:color="000000"/>
              <w:right w:val="single" w:sz="7" w:space="0" w:color="000000"/>
            </w:tcBorders>
          </w:tcPr>
          <w:p w14:paraId="7C855F7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3AC08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9D6F5AD" w14:textId="77777777" w:rsidR="00453023" w:rsidRPr="00D22CCD" w:rsidRDefault="007260E2">
            <w:pPr>
              <w:pStyle w:val="Small"/>
              <w:jc w:val="both"/>
            </w:pPr>
            <w:r w:rsidRPr="00D22CCD">
              <w:t>Agency code</w:t>
            </w:r>
          </w:p>
        </w:tc>
      </w:tr>
      <w:tr w:rsidR="00453023" w:rsidRPr="00D22CCD" w14:paraId="00979E4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E37BFE9" w14:textId="77777777" w:rsidR="00453023" w:rsidRPr="00D22CCD" w:rsidRDefault="007260E2">
            <w:pPr>
              <w:pStyle w:val="Small"/>
              <w:jc w:val="both"/>
            </w:pPr>
            <w:r w:rsidRPr="00D22CCD">
              <w:t>Feature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BCA59E9" w14:textId="77777777" w:rsidR="00453023" w:rsidRPr="00D22CCD" w:rsidRDefault="007260E2">
            <w:pPr>
              <w:pStyle w:val="Small"/>
              <w:jc w:val="both"/>
            </w:pPr>
            <w:r w:rsidRPr="00D22CCD">
              <w:t>FIDN</w:t>
            </w:r>
          </w:p>
        </w:tc>
        <w:tc>
          <w:tcPr>
            <w:tcW w:w="794" w:type="dxa"/>
            <w:tcBorders>
              <w:top w:val="single" w:sz="7" w:space="0" w:color="000000"/>
              <w:left w:val="single" w:sz="7" w:space="0" w:color="000000"/>
              <w:bottom w:val="single" w:sz="7" w:space="0" w:color="000000"/>
              <w:right w:val="single" w:sz="7" w:space="0" w:color="000000"/>
            </w:tcBorders>
          </w:tcPr>
          <w:p w14:paraId="5CE81AA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5479A6"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6CBB97B"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2411CDA"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39F76D6" w14:textId="77777777" w:rsidR="00453023" w:rsidRPr="00D22CCD" w:rsidRDefault="007260E2">
            <w:pPr>
              <w:pStyle w:val="Small"/>
              <w:jc w:val="both"/>
            </w:pPr>
            <w:r w:rsidRPr="00D22CCD">
              <w:t>Feature identification subdivision</w:t>
            </w:r>
          </w:p>
        </w:tc>
        <w:tc>
          <w:tcPr>
            <w:tcW w:w="794" w:type="dxa"/>
            <w:tcBorders>
              <w:top w:val="single" w:sz="7" w:space="0" w:color="000000"/>
              <w:left w:val="single" w:sz="7" w:space="0" w:color="000000"/>
              <w:bottom w:val="single" w:sz="7" w:space="0" w:color="000000"/>
              <w:right w:val="single" w:sz="7" w:space="0" w:color="000000"/>
            </w:tcBorders>
          </w:tcPr>
          <w:p w14:paraId="279ECB4F" w14:textId="77777777" w:rsidR="00453023" w:rsidRPr="00D22CCD" w:rsidRDefault="007260E2">
            <w:pPr>
              <w:pStyle w:val="Small"/>
              <w:jc w:val="both"/>
            </w:pPr>
            <w:r w:rsidRPr="00D22CCD">
              <w:t>FIDS</w:t>
            </w:r>
          </w:p>
        </w:tc>
        <w:tc>
          <w:tcPr>
            <w:tcW w:w="794" w:type="dxa"/>
            <w:tcBorders>
              <w:top w:val="single" w:sz="7" w:space="0" w:color="000000"/>
              <w:left w:val="single" w:sz="7" w:space="0" w:color="000000"/>
              <w:bottom w:val="single" w:sz="7" w:space="0" w:color="000000"/>
              <w:right w:val="single" w:sz="7" w:space="0" w:color="000000"/>
            </w:tcBorders>
          </w:tcPr>
          <w:p w14:paraId="11EA534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58A238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F831171" w14:textId="77777777" w:rsidR="00453023" w:rsidRPr="00D22CCD" w:rsidRDefault="007260E2">
            <w:pPr>
              <w:pStyle w:val="Small"/>
              <w:jc w:val="both"/>
            </w:pPr>
            <w:r w:rsidRPr="00D22CCD">
              <w:t>Range: 1 to 2</w:t>
            </w:r>
            <w:r w:rsidRPr="00D22CCD">
              <w:rPr>
                <w:vertAlign w:val="superscript"/>
              </w:rPr>
              <w:t>16</w:t>
            </w:r>
            <w:r w:rsidRPr="00D22CCD">
              <w:noBreakHyphen/>
              <w:t>2</w:t>
            </w:r>
          </w:p>
        </w:tc>
      </w:tr>
    </w:tbl>
    <w:p w14:paraId="76FCBA53" w14:textId="77777777" w:rsidR="00453023" w:rsidRPr="00D22CCD" w:rsidRDefault="00453023">
      <w:pPr>
        <w:ind w:left="-284"/>
        <w:rPr>
          <w:b/>
        </w:rPr>
      </w:pPr>
    </w:p>
    <w:p w14:paraId="5884E7E7" w14:textId="77777777" w:rsidR="00453023" w:rsidRPr="00D22CCD" w:rsidRDefault="007260E2">
      <w:pPr>
        <w:pStyle w:val="berschrift3"/>
        <w:numPr>
          <w:ilvl w:val="2"/>
          <w:numId w:val="1"/>
        </w:numPr>
        <w:jc w:val="both"/>
      </w:pPr>
      <w:bookmarkStart w:id="4476" w:name="_Toc207617078"/>
      <w:bookmarkStart w:id="4477" w:name="_Toc225648377"/>
      <w:bookmarkStart w:id="4478" w:name="_Toc225065234"/>
      <w:r w:rsidRPr="00D22CCD">
        <w:lastRenderedPageBreak/>
        <w:t xml:space="preserve"> </w:t>
      </w:r>
      <w:bookmarkStart w:id="4479" w:name="_Toc487203204"/>
      <w:r w:rsidRPr="00D22CCD">
        <w:t xml:space="preserve">Spatial Association field </w:t>
      </w:r>
      <w:bookmarkEnd w:id="4476"/>
      <w:bookmarkEnd w:id="4477"/>
      <w:bookmarkEnd w:id="4478"/>
      <w:r w:rsidRPr="00D22CCD">
        <w:t>- SPAS</w:t>
      </w:r>
      <w:bookmarkEnd w:id="4479"/>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33EBB00"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DC17C8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2D351AA"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F09BBB"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C933EE2"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7E04EE0" w14:textId="77777777" w:rsidR="00453023" w:rsidRPr="00656770" w:rsidRDefault="007260E2">
            <w:pPr>
              <w:pStyle w:val="Small"/>
              <w:jc w:val="both"/>
              <w:rPr>
                <w:b/>
                <w:bCs/>
              </w:rPr>
            </w:pPr>
            <w:r w:rsidRPr="00656770">
              <w:rPr>
                <w:b/>
                <w:bCs/>
              </w:rPr>
              <w:t>Comment</w:t>
            </w:r>
          </w:p>
        </w:tc>
      </w:tr>
      <w:tr w:rsidR="00453023" w:rsidRPr="00D22CCD" w14:paraId="3C4D780C"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18989764"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30F48723"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DFE1BAA" w14:textId="77777777" w:rsidR="00CF5B37" w:rsidRDefault="00CF5B37" w:rsidP="00CF5B37">
            <w:pPr>
              <w:pStyle w:val="Small"/>
              <w:spacing w:before="40" w:after="40"/>
              <w:jc w:val="both"/>
              <w:rPr>
                <w:ins w:id="4480" w:author="Gert Morlion" w:date="2024-08-26T14:42:00Z"/>
              </w:rPr>
            </w:pPr>
            <w:ins w:id="4481" w:author="Gert Morlion" w:date="2024-08-26T14:42:00Z">
              <w:r>
                <w:t>One of</w:t>
              </w:r>
            </w:ins>
          </w:p>
          <w:p w14:paraId="38780D3E" w14:textId="77777777" w:rsidR="00CF5B37" w:rsidRDefault="00CF5B37" w:rsidP="00CF5B37">
            <w:pPr>
              <w:pStyle w:val="Small"/>
              <w:spacing w:before="40"/>
              <w:jc w:val="both"/>
              <w:rPr>
                <w:ins w:id="4482" w:author="Gert Morlion" w:date="2024-08-26T14:42:00Z"/>
              </w:rPr>
            </w:pPr>
            <w:ins w:id="4483" w:author="Gert Morlion" w:date="2024-08-26T14:42:00Z">
              <w:r>
                <w:t>{110}</w:t>
              </w:r>
            </w:ins>
          </w:p>
          <w:p w14:paraId="70A0DE1C" w14:textId="77777777" w:rsidR="00CF5B37" w:rsidRDefault="00CF5B37" w:rsidP="00CF5B37">
            <w:pPr>
              <w:pStyle w:val="Small"/>
              <w:spacing w:before="0"/>
              <w:jc w:val="both"/>
              <w:rPr>
                <w:ins w:id="4484" w:author="Gert Morlion" w:date="2024-08-26T14:42:00Z"/>
              </w:rPr>
            </w:pPr>
            <w:ins w:id="4485" w:author="Gert Morlion" w:date="2024-08-26T14:42:00Z">
              <w:r>
                <w:t>{115}</w:t>
              </w:r>
            </w:ins>
          </w:p>
          <w:p w14:paraId="6675C929" w14:textId="77777777" w:rsidR="00CF5B37" w:rsidRDefault="00CF5B37" w:rsidP="00CF5B37">
            <w:pPr>
              <w:pStyle w:val="Small"/>
              <w:spacing w:before="0"/>
              <w:jc w:val="both"/>
              <w:rPr>
                <w:ins w:id="4486" w:author="Gert Morlion" w:date="2024-08-26T14:42:00Z"/>
              </w:rPr>
            </w:pPr>
            <w:ins w:id="4487" w:author="Gert Morlion" w:date="2024-08-26T14:42:00Z">
              <w:r>
                <w:t>{120}</w:t>
              </w:r>
            </w:ins>
          </w:p>
          <w:p w14:paraId="4FB326CD" w14:textId="77777777" w:rsidR="00CF5B37" w:rsidRDefault="00CF5B37" w:rsidP="00CF5B37">
            <w:pPr>
              <w:pStyle w:val="Small"/>
              <w:spacing w:before="0"/>
              <w:jc w:val="both"/>
              <w:rPr>
                <w:ins w:id="4488" w:author="Gert Morlion" w:date="2024-08-26T14:42:00Z"/>
              </w:rPr>
            </w:pPr>
            <w:ins w:id="4489" w:author="Gert Morlion" w:date="2024-08-26T14:42:00Z">
              <w:r>
                <w:t>{125}</w:t>
              </w:r>
            </w:ins>
          </w:p>
          <w:p w14:paraId="2FF10FD9" w14:textId="26E45872" w:rsidR="00453023" w:rsidRPr="00D22CCD" w:rsidRDefault="00CF5B37" w:rsidP="00CF5B37">
            <w:pPr>
              <w:pStyle w:val="Small"/>
              <w:jc w:val="both"/>
            </w:pPr>
            <w:ins w:id="4490" w:author="Gert Morlion" w:date="2024-08-26T14:42:00Z">
              <w:r>
                <w:t>{130}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DF9D245"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C7B7FB8" w14:textId="77777777" w:rsidR="00453023" w:rsidRDefault="007260E2">
            <w:pPr>
              <w:pStyle w:val="Small"/>
              <w:jc w:val="both"/>
              <w:rPr>
                <w:ins w:id="4491" w:author="Gert Morlion" w:date="2024-08-26T14:42:00Z"/>
              </w:rPr>
            </w:pPr>
            <w:r w:rsidRPr="00D22CCD">
              <w:t>Record name of the referenced record</w:t>
            </w:r>
          </w:p>
          <w:p w14:paraId="48DF7888" w14:textId="77777777" w:rsidR="00656770" w:rsidRPr="006834DB" w:rsidRDefault="00656770" w:rsidP="00656770">
            <w:pPr>
              <w:pStyle w:val="Small"/>
              <w:spacing w:before="40"/>
              <w:jc w:val="both"/>
              <w:rPr>
                <w:ins w:id="4492" w:author="Gert Morlion" w:date="2024-08-26T14:42:00Z"/>
              </w:rPr>
            </w:pPr>
            <w:ins w:id="4493" w:author="Gert Morlion" w:date="2024-08-26T14:42:00Z">
              <w:r w:rsidRPr="006834DB">
                <w:t>{110} – Point</w:t>
              </w:r>
            </w:ins>
          </w:p>
          <w:p w14:paraId="401FC635" w14:textId="77777777" w:rsidR="00656770" w:rsidRPr="006834DB" w:rsidRDefault="00656770" w:rsidP="00656770">
            <w:pPr>
              <w:pStyle w:val="Small"/>
              <w:spacing w:before="0"/>
              <w:jc w:val="both"/>
              <w:rPr>
                <w:ins w:id="4494" w:author="Gert Morlion" w:date="2024-08-26T14:42:00Z"/>
              </w:rPr>
            </w:pPr>
            <w:ins w:id="4495" w:author="Gert Morlion" w:date="2024-08-26T14:42:00Z">
              <w:r w:rsidRPr="006834DB">
                <w:t>{115} – Multi Point</w:t>
              </w:r>
            </w:ins>
          </w:p>
          <w:p w14:paraId="1E03C010" w14:textId="77777777" w:rsidR="00656770" w:rsidRPr="006834DB" w:rsidRDefault="00656770" w:rsidP="00656770">
            <w:pPr>
              <w:pStyle w:val="Small"/>
              <w:spacing w:before="0"/>
              <w:jc w:val="both"/>
              <w:rPr>
                <w:ins w:id="4496" w:author="Gert Morlion" w:date="2024-08-26T14:42:00Z"/>
              </w:rPr>
            </w:pPr>
            <w:ins w:id="4497" w:author="Gert Morlion" w:date="2024-08-26T14:42:00Z">
              <w:r w:rsidRPr="006834DB">
                <w:t>{120} – Curve</w:t>
              </w:r>
            </w:ins>
          </w:p>
          <w:p w14:paraId="10EBF35E" w14:textId="77777777" w:rsidR="00656770" w:rsidRPr="006834DB" w:rsidRDefault="00656770" w:rsidP="00656770">
            <w:pPr>
              <w:pStyle w:val="Small"/>
              <w:spacing w:before="0"/>
              <w:jc w:val="both"/>
              <w:rPr>
                <w:ins w:id="4498" w:author="Gert Morlion" w:date="2024-08-26T14:42:00Z"/>
              </w:rPr>
            </w:pPr>
            <w:ins w:id="4499" w:author="Gert Morlion" w:date="2024-08-26T14:42:00Z">
              <w:r w:rsidRPr="006834DB">
                <w:t>{125} – Composite Curve</w:t>
              </w:r>
            </w:ins>
          </w:p>
          <w:p w14:paraId="04048420" w14:textId="46E4108D" w:rsidR="00656770" w:rsidRPr="00D22CCD" w:rsidRDefault="00656770" w:rsidP="00656770">
            <w:pPr>
              <w:pStyle w:val="Small"/>
              <w:jc w:val="both"/>
            </w:pPr>
            <w:ins w:id="4500" w:author="Gert Morlion" w:date="2024-08-26T14:42:00Z">
              <w:r>
                <w:t>{130} – Surface</w:t>
              </w:r>
            </w:ins>
          </w:p>
        </w:tc>
      </w:tr>
      <w:tr w:rsidR="00453023" w:rsidRPr="00D22CCD" w14:paraId="7B34EC69"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303359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D2B6B13"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5B7787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A965A49"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5125433" w14:textId="77777777" w:rsidR="00453023" w:rsidRPr="00D22CCD" w:rsidRDefault="007260E2">
            <w:pPr>
              <w:pStyle w:val="Small"/>
              <w:jc w:val="both"/>
            </w:pPr>
            <w:r w:rsidRPr="00D22CCD">
              <w:t>Record identifier of the referenced record</w:t>
            </w:r>
          </w:p>
        </w:tc>
      </w:tr>
      <w:tr w:rsidR="00453023" w:rsidRPr="00D22CCD" w14:paraId="71D32EC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5E67B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18BD9CCB"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D34CBE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D7EFA3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B51EAA4" w14:textId="77777777" w:rsidR="00453023" w:rsidRPr="00D22CCD" w:rsidRDefault="007260E2">
            <w:pPr>
              <w:pStyle w:val="Small"/>
              <w:tabs>
                <w:tab w:val="left" w:pos="584"/>
              </w:tabs>
              <w:jc w:val="both"/>
            </w:pPr>
            <w:r w:rsidRPr="00D22CCD">
              <w:t>{1}</w:t>
            </w:r>
            <w:r w:rsidRPr="00D22CCD">
              <w:tab/>
              <w:t>Forward</w:t>
            </w:r>
          </w:p>
          <w:p w14:paraId="10A38D8B" w14:textId="77777777" w:rsidR="00453023" w:rsidRPr="00D22CCD" w:rsidRDefault="007260E2">
            <w:pPr>
              <w:pStyle w:val="Small"/>
              <w:tabs>
                <w:tab w:val="left" w:pos="584"/>
              </w:tabs>
              <w:jc w:val="both"/>
            </w:pPr>
            <w:r w:rsidRPr="00D22CCD">
              <w:t>{2}</w:t>
            </w:r>
            <w:r w:rsidRPr="00D22CCD">
              <w:tab/>
              <w:t>Reverse</w:t>
            </w:r>
          </w:p>
          <w:p w14:paraId="6D79B9A0" w14:textId="77777777" w:rsidR="00453023" w:rsidRPr="00D22CCD" w:rsidRDefault="007260E2">
            <w:pPr>
              <w:pStyle w:val="Small"/>
              <w:tabs>
                <w:tab w:val="left" w:pos="584"/>
              </w:tabs>
              <w:jc w:val="both"/>
            </w:pPr>
            <w:r w:rsidRPr="00D22CCD">
              <w:t>{255}</w:t>
            </w:r>
            <w:r w:rsidRPr="00D22CCD">
              <w:tab/>
              <w:t>NULL (Not Applicable)</w:t>
            </w:r>
          </w:p>
        </w:tc>
      </w:tr>
      <w:tr w:rsidR="00453023" w:rsidRPr="00D22CCD" w14:paraId="34D683BE"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B75C18" w14:textId="77777777" w:rsidR="00453023" w:rsidRPr="00D22CCD" w:rsidRDefault="007260E2">
            <w:pPr>
              <w:pStyle w:val="Small"/>
              <w:jc w:val="both"/>
            </w:pPr>
            <w:r w:rsidRPr="00D22CCD">
              <w:t>Scale Minimum</w:t>
            </w:r>
          </w:p>
        </w:tc>
        <w:tc>
          <w:tcPr>
            <w:tcW w:w="794" w:type="dxa"/>
            <w:gridSpan w:val="2"/>
            <w:tcBorders>
              <w:top w:val="single" w:sz="7" w:space="0" w:color="000000"/>
              <w:left w:val="single" w:sz="7" w:space="0" w:color="000000"/>
              <w:bottom w:val="single" w:sz="7" w:space="0" w:color="000000"/>
              <w:right w:val="single" w:sz="7" w:space="0" w:color="000000"/>
            </w:tcBorders>
          </w:tcPr>
          <w:p w14:paraId="0E54D4AC" w14:textId="77777777" w:rsidR="00453023" w:rsidRPr="00D22CCD" w:rsidRDefault="007260E2">
            <w:pPr>
              <w:pStyle w:val="Small"/>
              <w:jc w:val="both"/>
            </w:pPr>
            <w:r w:rsidRPr="00D22CCD">
              <w:t>SMIN</w:t>
            </w:r>
          </w:p>
        </w:tc>
        <w:tc>
          <w:tcPr>
            <w:tcW w:w="794" w:type="dxa"/>
            <w:gridSpan w:val="2"/>
            <w:tcBorders>
              <w:top w:val="single" w:sz="7" w:space="0" w:color="000000"/>
              <w:left w:val="single" w:sz="7" w:space="0" w:color="000000"/>
              <w:bottom w:val="single" w:sz="7" w:space="0" w:color="000000"/>
              <w:right w:val="single" w:sz="7" w:space="0" w:color="000000"/>
            </w:tcBorders>
          </w:tcPr>
          <w:p w14:paraId="676F76B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3A294496"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5C38F1A0" w14:textId="77777777" w:rsidR="00453023" w:rsidRPr="00D22CCD" w:rsidRDefault="007260E2">
            <w:pPr>
              <w:pStyle w:val="Small"/>
              <w:tabs>
                <w:tab w:val="left" w:pos="584"/>
              </w:tabs>
              <w:jc w:val="both"/>
            </w:pPr>
            <w:r w:rsidRPr="00D22CCD">
              <w:t>Denominator of the largest scale for which the feature type can be depicted by the referenced spatial feature.</w:t>
            </w:r>
          </w:p>
          <w:p w14:paraId="0F9A7DBD" w14:textId="77777777" w:rsidR="00453023" w:rsidRPr="00D22CCD" w:rsidRDefault="007260E2">
            <w:pPr>
              <w:pStyle w:val="Small"/>
              <w:tabs>
                <w:tab w:val="left" w:pos="584"/>
              </w:tabs>
              <w:jc w:val="both"/>
            </w:pPr>
            <w:r w:rsidRPr="00D22CCD">
              <w:t>If the value is 0 it does not apply.</w:t>
            </w:r>
          </w:p>
        </w:tc>
      </w:tr>
      <w:tr w:rsidR="00453023" w:rsidRPr="00D22CCD" w14:paraId="2A29DA22"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488DFD3" w14:textId="77777777" w:rsidR="00453023" w:rsidRPr="00D22CCD" w:rsidRDefault="007260E2">
            <w:pPr>
              <w:pStyle w:val="Small"/>
              <w:jc w:val="both"/>
            </w:pPr>
            <w:r w:rsidRPr="00D22CCD">
              <w:t>Scale Maximum</w:t>
            </w:r>
          </w:p>
        </w:tc>
        <w:tc>
          <w:tcPr>
            <w:tcW w:w="794" w:type="dxa"/>
            <w:gridSpan w:val="2"/>
            <w:tcBorders>
              <w:top w:val="single" w:sz="7" w:space="0" w:color="000000"/>
              <w:left w:val="single" w:sz="7" w:space="0" w:color="000000"/>
              <w:bottom w:val="single" w:sz="7" w:space="0" w:color="000000"/>
              <w:right w:val="single" w:sz="7" w:space="0" w:color="000000"/>
            </w:tcBorders>
          </w:tcPr>
          <w:p w14:paraId="31FF664A" w14:textId="77777777" w:rsidR="00453023" w:rsidRPr="00D22CCD" w:rsidRDefault="007260E2">
            <w:pPr>
              <w:pStyle w:val="Small"/>
              <w:jc w:val="both"/>
            </w:pPr>
            <w:r w:rsidRPr="00D22CCD">
              <w:t>SMAX</w:t>
            </w:r>
          </w:p>
        </w:tc>
        <w:tc>
          <w:tcPr>
            <w:tcW w:w="794" w:type="dxa"/>
            <w:gridSpan w:val="2"/>
            <w:tcBorders>
              <w:top w:val="single" w:sz="7" w:space="0" w:color="000000"/>
              <w:left w:val="single" w:sz="7" w:space="0" w:color="000000"/>
              <w:bottom w:val="single" w:sz="7" w:space="0" w:color="000000"/>
              <w:right w:val="single" w:sz="7" w:space="0" w:color="000000"/>
            </w:tcBorders>
          </w:tcPr>
          <w:p w14:paraId="2E03E70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6C379BE"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4226BAD" w14:textId="77777777" w:rsidR="00453023" w:rsidRPr="00D22CCD" w:rsidRDefault="007260E2">
            <w:pPr>
              <w:pStyle w:val="Small"/>
              <w:tabs>
                <w:tab w:val="left" w:pos="584"/>
              </w:tabs>
              <w:jc w:val="both"/>
            </w:pPr>
            <w:r w:rsidRPr="00D22CCD">
              <w:t>Denominator of the smallest scale for which the feature type can be depicted by the referenced spatial feature.</w:t>
            </w:r>
          </w:p>
          <w:p w14:paraId="6789BD23" w14:textId="77777777" w:rsidR="00453023" w:rsidRPr="00D22CCD" w:rsidRDefault="007260E2">
            <w:pPr>
              <w:pStyle w:val="Small"/>
              <w:tabs>
                <w:tab w:val="left" w:pos="584"/>
              </w:tabs>
              <w:jc w:val="both"/>
            </w:pPr>
            <w:r w:rsidRPr="00D22CCD">
              <w:t>If the value is 2</w:t>
            </w:r>
            <w:r w:rsidRPr="00D22CCD">
              <w:rPr>
                <w:vertAlign w:val="superscript"/>
              </w:rPr>
              <w:t>32</w:t>
            </w:r>
            <w:r w:rsidRPr="00D22CCD">
              <w:t>-1 it does not apply.</w:t>
            </w:r>
          </w:p>
        </w:tc>
      </w:tr>
      <w:tr w:rsidR="00453023" w:rsidRPr="00D22CCD" w14:paraId="208681C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2A20BD7" w14:textId="77777777" w:rsidR="00453023" w:rsidRPr="00D22CCD" w:rsidRDefault="007260E2">
            <w:pPr>
              <w:pStyle w:val="Small"/>
              <w:jc w:val="both"/>
            </w:pPr>
            <w:r w:rsidRPr="00D22CCD">
              <w:t>Spatial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3DAD0781" w14:textId="77777777" w:rsidR="00453023" w:rsidRPr="00D22CCD" w:rsidRDefault="007260E2">
            <w:pPr>
              <w:pStyle w:val="Small"/>
              <w:jc w:val="both"/>
            </w:pPr>
            <w:r w:rsidRPr="00D22CCD">
              <w:t>SAUI</w:t>
            </w:r>
          </w:p>
        </w:tc>
        <w:tc>
          <w:tcPr>
            <w:tcW w:w="794" w:type="dxa"/>
            <w:gridSpan w:val="2"/>
            <w:tcBorders>
              <w:top w:val="single" w:sz="7" w:space="0" w:color="000000"/>
              <w:left w:val="single" w:sz="7" w:space="0" w:color="000000"/>
              <w:bottom w:val="single" w:sz="7" w:space="0" w:color="000000"/>
              <w:right w:val="single" w:sz="7" w:space="0" w:color="000000"/>
            </w:tcBorders>
          </w:tcPr>
          <w:p w14:paraId="3205B5E2"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201F66A9"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FB226C7" w14:textId="77777777" w:rsidR="00453023" w:rsidRPr="00D22CCD" w:rsidRDefault="007260E2">
            <w:pPr>
              <w:pStyle w:val="Small"/>
              <w:jc w:val="both"/>
            </w:pPr>
            <w:r w:rsidRPr="00D22CCD">
              <w:t>{1} - Insert</w:t>
            </w:r>
          </w:p>
        </w:tc>
      </w:tr>
    </w:tbl>
    <w:p w14:paraId="632D6EE8" w14:textId="77777777" w:rsidR="00453023" w:rsidRPr="00D22CCD" w:rsidRDefault="00453023">
      <w:pPr>
        <w:pStyle w:val="berschrift3"/>
        <w:numPr>
          <w:ilvl w:val="0"/>
          <w:numId w:val="0"/>
        </w:numPr>
        <w:jc w:val="both"/>
      </w:pPr>
      <w:bookmarkStart w:id="4501" w:name="_Toc207617079"/>
      <w:bookmarkStart w:id="4502" w:name="_Toc225648378"/>
      <w:bookmarkStart w:id="4503" w:name="_Toc225065235"/>
    </w:p>
    <w:p w14:paraId="61049C49" w14:textId="77777777" w:rsidR="00453023" w:rsidRPr="00D22CCD" w:rsidRDefault="007260E2">
      <w:pPr>
        <w:pStyle w:val="berschrift3"/>
        <w:numPr>
          <w:ilvl w:val="2"/>
          <w:numId w:val="1"/>
        </w:numPr>
        <w:jc w:val="both"/>
      </w:pPr>
      <w:r w:rsidRPr="00D22CCD">
        <w:t xml:space="preserve"> </w:t>
      </w:r>
      <w:bookmarkStart w:id="4504" w:name="_Toc487203205"/>
      <w:r w:rsidRPr="00D22CCD">
        <w:t xml:space="preserve">Feature Association field </w:t>
      </w:r>
      <w:bookmarkEnd w:id="4501"/>
      <w:bookmarkEnd w:id="4502"/>
      <w:bookmarkEnd w:id="4503"/>
      <w:r w:rsidRPr="00D22CCD">
        <w:t>– FASC</w:t>
      </w:r>
      <w:bookmarkEnd w:id="4504"/>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5BD5E9FF"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08EC8CD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5E3D24B"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0077E4F"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A85684C"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6AFF3660" w14:textId="77777777" w:rsidR="00453023" w:rsidRPr="00656770" w:rsidRDefault="007260E2">
            <w:pPr>
              <w:pStyle w:val="Small"/>
              <w:jc w:val="both"/>
              <w:rPr>
                <w:b/>
                <w:bCs/>
              </w:rPr>
            </w:pPr>
            <w:r w:rsidRPr="00656770">
              <w:rPr>
                <w:b/>
                <w:bCs/>
              </w:rPr>
              <w:t>Comment</w:t>
            </w:r>
          </w:p>
        </w:tc>
      </w:tr>
      <w:tr w:rsidR="00453023" w:rsidRPr="00D22CCD" w14:paraId="25B2E06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7ED5D8"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74DEA31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C24CC6F" w14:textId="0BC413D9" w:rsidR="00453023" w:rsidRPr="00D22CCD" w:rsidRDefault="00A07F3C">
            <w:pPr>
              <w:pStyle w:val="Small"/>
              <w:jc w:val="both"/>
            </w:pPr>
            <w:ins w:id="4505" w:author="Gert Morlion" w:date="2024-08-26T14:43:00Z">
              <w:r>
                <w:t>{100}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AC36EA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0068BA7" w14:textId="77777777" w:rsidR="001A654B" w:rsidRDefault="007260E2" w:rsidP="001A654B">
            <w:pPr>
              <w:pStyle w:val="Small"/>
              <w:spacing w:before="40" w:after="40"/>
              <w:jc w:val="both"/>
              <w:rPr>
                <w:ins w:id="4506" w:author="Gert Morlion" w:date="2024-08-26T14:43:00Z"/>
              </w:rPr>
            </w:pPr>
            <w:r w:rsidRPr="00D22CCD">
              <w:t>Record name of the referenced record</w:t>
            </w:r>
          </w:p>
          <w:p w14:paraId="4678DC93" w14:textId="76286845" w:rsidR="00453023" w:rsidRPr="00D22CCD" w:rsidRDefault="001A654B" w:rsidP="001A654B">
            <w:pPr>
              <w:pStyle w:val="Small"/>
              <w:jc w:val="both"/>
            </w:pPr>
            <w:ins w:id="4507" w:author="Gert Morlion" w:date="2024-08-26T14:43:00Z">
              <w:r>
                <w:t>{100} – Feature Type</w:t>
              </w:r>
            </w:ins>
          </w:p>
        </w:tc>
      </w:tr>
      <w:tr w:rsidR="00453023" w:rsidRPr="00D22CCD" w14:paraId="3F019AD7"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5A58741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0E6A5C91"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216DE1B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F792EC8"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7046774" w14:textId="77777777" w:rsidR="00453023" w:rsidRPr="00D22CCD" w:rsidRDefault="007260E2">
            <w:pPr>
              <w:pStyle w:val="Small"/>
              <w:jc w:val="both"/>
            </w:pPr>
            <w:r w:rsidRPr="00D22CCD">
              <w:t>Record identifier of the referenced record</w:t>
            </w:r>
          </w:p>
        </w:tc>
      </w:tr>
      <w:tr w:rsidR="00453023" w:rsidRPr="00D22CCD" w14:paraId="0BEDADB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B9E11CF" w14:textId="77777777" w:rsidR="00453023" w:rsidRPr="00D22CCD" w:rsidRDefault="007260E2">
            <w:pPr>
              <w:pStyle w:val="Small"/>
              <w:jc w:val="both"/>
            </w:pPr>
            <w:r w:rsidRPr="00D22CCD">
              <w:t>Numeric Feature Association Code</w:t>
            </w:r>
          </w:p>
        </w:tc>
        <w:tc>
          <w:tcPr>
            <w:tcW w:w="794" w:type="dxa"/>
            <w:gridSpan w:val="2"/>
            <w:tcBorders>
              <w:top w:val="single" w:sz="7" w:space="0" w:color="000000"/>
              <w:left w:val="single" w:sz="7" w:space="0" w:color="000000"/>
              <w:bottom w:val="single" w:sz="7" w:space="0" w:color="000000"/>
              <w:right w:val="single" w:sz="7" w:space="0" w:color="000000"/>
            </w:tcBorders>
          </w:tcPr>
          <w:p w14:paraId="3A1DF4A9" w14:textId="77777777" w:rsidR="00453023" w:rsidRPr="00D22CCD" w:rsidRDefault="007260E2">
            <w:pPr>
              <w:pStyle w:val="Small"/>
              <w:jc w:val="both"/>
            </w:pPr>
            <w:r w:rsidRPr="00D22CCD">
              <w:t>NFAC</w:t>
            </w:r>
          </w:p>
        </w:tc>
        <w:tc>
          <w:tcPr>
            <w:tcW w:w="794" w:type="dxa"/>
            <w:gridSpan w:val="2"/>
            <w:tcBorders>
              <w:top w:val="single" w:sz="7" w:space="0" w:color="000000"/>
              <w:left w:val="single" w:sz="7" w:space="0" w:color="000000"/>
              <w:bottom w:val="single" w:sz="7" w:space="0" w:color="000000"/>
              <w:right w:val="single" w:sz="7" w:space="0" w:color="000000"/>
            </w:tcBorders>
          </w:tcPr>
          <w:p w14:paraId="2A3FD5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DF454D6"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51678888" w14:textId="77777777" w:rsidR="00453023" w:rsidRPr="00D22CCD" w:rsidRDefault="007260E2">
            <w:pPr>
              <w:pStyle w:val="Small"/>
              <w:jc w:val="both"/>
            </w:pPr>
            <w:r w:rsidRPr="00D22CCD">
              <w:t>A valid code for the feature association as defined in the FACS field of the Dataset General Information Record</w:t>
            </w:r>
          </w:p>
        </w:tc>
      </w:tr>
      <w:tr w:rsidR="00453023" w:rsidRPr="00D22CCD" w14:paraId="3DBF3F0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2EE774" w14:textId="77777777" w:rsidR="00453023" w:rsidRPr="00D22CCD" w:rsidRDefault="007260E2">
            <w:pPr>
              <w:pStyle w:val="Small"/>
              <w:jc w:val="both"/>
            </w:pPr>
            <w:r w:rsidRPr="00D22CCD">
              <w:t>Numeric AssociationRole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A722507" w14:textId="77777777" w:rsidR="00453023" w:rsidRPr="00D22CCD" w:rsidRDefault="007260E2">
            <w:pPr>
              <w:pStyle w:val="Small"/>
              <w:jc w:val="both"/>
            </w:pPr>
            <w:r w:rsidRPr="00D22CCD">
              <w:t>NARC</w:t>
            </w:r>
          </w:p>
        </w:tc>
        <w:tc>
          <w:tcPr>
            <w:tcW w:w="794" w:type="dxa"/>
            <w:gridSpan w:val="2"/>
            <w:tcBorders>
              <w:top w:val="single" w:sz="7" w:space="0" w:color="000000"/>
              <w:left w:val="single" w:sz="7" w:space="0" w:color="000000"/>
              <w:bottom w:val="single" w:sz="7" w:space="0" w:color="000000"/>
              <w:right w:val="single" w:sz="7" w:space="0" w:color="000000"/>
            </w:tcBorders>
          </w:tcPr>
          <w:p w14:paraId="0803803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95AB5CB"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77FCF13A" w14:textId="77777777" w:rsidR="00453023" w:rsidRPr="00D22CCD" w:rsidRDefault="007260E2">
            <w:pPr>
              <w:pStyle w:val="Small"/>
              <w:jc w:val="both"/>
            </w:pPr>
            <w:r w:rsidRPr="00D22CCD">
              <w:t>A valid code for the role as defined in the ARCS field of the Dataset General Information Record</w:t>
            </w:r>
          </w:p>
        </w:tc>
      </w:tr>
      <w:tr w:rsidR="00453023" w:rsidRPr="00D22CCD" w14:paraId="4FACC188"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6CE193E1" w14:textId="77777777" w:rsidR="00453023" w:rsidRPr="00D22CCD" w:rsidRDefault="007260E2">
            <w:pPr>
              <w:pStyle w:val="Small"/>
              <w:jc w:val="both"/>
            </w:pPr>
            <w:r w:rsidRPr="00D22CCD">
              <w:t>Feature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4F3229D" w14:textId="77777777" w:rsidR="00453023" w:rsidRPr="00D22CCD" w:rsidRDefault="007260E2">
            <w:pPr>
              <w:pStyle w:val="Small"/>
              <w:jc w:val="both"/>
            </w:pPr>
            <w:r w:rsidRPr="00D22CCD">
              <w:t>FAUI</w:t>
            </w:r>
          </w:p>
        </w:tc>
        <w:tc>
          <w:tcPr>
            <w:tcW w:w="794" w:type="dxa"/>
            <w:gridSpan w:val="2"/>
            <w:tcBorders>
              <w:top w:val="single" w:sz="7" w:space="0" w:color="000000"/>
              <w:left w:val="single" w:sz="7" w:space="0" w:color="000000"/>
              <w:bottom w:val="single" w:sz="7" w:space="0" w:color="000000"/>
              <w:right w:val="single" w:sz="7" w:space="0" w:color="000000"/>
            </w:tcBorders>
          </w:tcPr>
          <w:p w14:paraId="1E83AEE3"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3CD909BD"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D57783E" w14:textId="77777777" w:rsidR="00453023" w:rsidRPr="00D22CCD" w:rsidRDefault="007260E2">
            <w:pPr>
              <w:pStyle w:val="Small"/>
              <w:jc w:val="both"/>
            </w:pPr>
            <w:r w:rsidRPr="00D22CCD">
              <w:t>{1} - Insert</w:t>
            </w:r>
          </w:p>
        </w:tc>
      </w:tr>
      <w:tr w:rsidR="00453023" w:rsidRPr="00D22CCD" w14:paraId="5FEC31E0"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1896489" w14:textId="77777777" w:rsidR="00453023" w:rsidRPr="00D22CCD" w:rsidRDefault="007260E2">
            <w:pPr>
              <w:pStyle w:val="Small"/>
              <w:snapToGrid w:val="0"/>
            </w:pPr>
            <w:r w:rsidRPr="00D22CCD">
              <w:t>Numeric Attribute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EE2A558" w14:textId="77777777" w:rsidR="00453023" w:rsidRPr="00D22CCD" w:rsidRDefault="007260E2">
            <w:pPr>
              <w:pStyle w:val="Small"/>
              <w:snapToGrid w:val="0"/>
            </w:pPr>
            <w:r w:rsidRPr="00D22CCD">
              <w:t>*NATC</w:t>
            </w:r>
          </w:p>
        </w:tc>
        <w:tc>
          <w:tcPr>
            <w:tcW w:w="794" w:type="dxa"/>
            <w:gridSpan w:val="2"/>
            <w:tcBorders>
              <w:top w:val="single" w:sz="7" w:space="0" w:color="000000"/>
              <w:left w:val="single" w:sz="7" w:space="0" w:color="000000"/>
              <w:bottom w:val="single" w:sz="7" w:space="0" w:color="000000"/>
              <w:right w:val="single" w:sz="7" w:space="0" w:color="000000"/>
            </w:tcBorders>
          </w:tcPr>
          <w:p w14:paraId="57EE2F6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vAlign w:val="center"/>
          </w:tcPr>
          <w:p w14:paraId="679D8E28"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22638B85" w14:textId="77777777" w:rsidR="00453023" w:rsidRPr="00D22CCD" w:rsidRDefault="007260E2">
            <w:pPr>
              <w:pStyle w:val="Small"/>
              <w:snapToGrid w:val="0"/>
            </w:pPr>
            <w:r w:rsidRPr="00D22CCD">
              <w:t>A valid attribute code as defined in the ATCS field of the Dataset General Information Record</w:t>
            </w:r>
          </w:p>
        </w:tc>
      </w:tr>
      <w:tr w:rsidR="00453023" w:rsidRPr="00D22CCD" w14:paraId="0EEA4BB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3423FF0" w14:textId="77777777" w:rsidR="00453023" w:rsidRPr="00D22CCD" w:rsidRDefault="007260E2">
            <w:pPr>
              <w:pStyle w:val="Small"/>
              <w:snapToGrid w:val="0"/>
            </w:pPr>
            <w:r w:rsidRPr="00D22CCD">
              <w:t>Attribute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F9B7A56" w14:textId="77777777" w:rsidR="00453023" w:rsidRPr="00D22CCD" w:rsidRDefault="007260E2">
            <w:pPr>
              <w:pStyle w:val="Small"/>
              <w:snapToGrid w:val="0"/>
            </w:pPr>
            <w:r w:rsidRPr="00D22CCD">
              <w:t>ATIX</w:t>
            </w:r>
          </w:p>
        </w:tc>
        <w:tc>
          <w:tcPr>
            <w:tcW w:w="794" w:type="dxa"/>
            <w:gridSpan w:val="2"/>
            <w:tcBorders>
              <w:top w:val="single" w:sz="7" w:space="0" w:color="000000"/>
              <w:left w:val="single" w:sz="7" w:space="0" w:color="000000"/>
              <w:bottom w:val="single" w:sz="7" w:space="0" w:color="000000"/>
              <w:right w:val="single" w:sz="7" w:space="0" w:color="000000"/>
            </w:tcBorders>
          </w:tcPr>
          <w:p w14:paraId="2AB0E5C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F6CA890"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668B73E7" w14:textId="77777777" w:rsidR="00453023" w:rsidRPr="00D22CCD" w:rsidRDefault="007260E2">
            <w:pPr>
              <w:pStyle w:val="Small"/>
              <w:snapToGrid w:val="0"/>
            </w:pPr>
            <w:r w:rsidRPr="00D22CCD">
              <w:t>Index (position) of the attribute in the sequence of attributes with the same code and the same parent (starting with 1).</w:t>
            </w:r>
          </w:p>
        </w:tc>
      </w:tr>
      <w:tr w:rsidR="00453023" w:rsidRPr="00D22CCD" w14:paraId="5380A3FC"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67B3C6" w14:textId="77777777" w:rsidR="00453023" w:rsidRPr="00D22CCD" w:rsidRDefault="007260E2">
            <w:pPr>
              <w:pStyle w:val="Small"/>
              <w:snapToGrid w:val="0"/>
            </w:pPr>
            <w:r w:rsidRPr="00D22CCD">
              <w:t>Parent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E689C48" w14:textId="77777777" w:rsidR="00453023" w:rsidRPr="00D22CCD" w:rsidRDefault="007260E2">
            <w:pPr>
              <w:pStyle w:val="Small"/>
              <w:snapToGrid w:val="0"/>
            </w:pPr>
            <w:r w:rsidRPr="00D22CCD">
              <w:t>PAIX</w:t>
            </w:r>
          </w:p>
        </w:tc>
        <w:tc>
          <w:tcPr>
            <w:tcW w:w="794" w:type="dxa"/>
            <w:gridSpan w:val="2"/>
            <w:tcBorders>
              <w:top w:val="single" w:sz="7" w:space="0" w:color="000000"/>
              <w:left w:val="single" w:sz="7" w:space="0" w:color="000000"/>
              <w:bottom w:val="single" w:sz="7" w:space="0" w:color="000000"/>
              <w:right w:val="single" w:sz="7" w:space="0" w:color="000000"/>
            </w:tcBorders>
          </w:tcPr>
          <w:p w14:paraId="2E40387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0C323EA"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0945BD6D" w14:textId="77777777" w:rsidR="00453023" w:rsidRPr="00D22CCD" w:rsidRDefault="007260E2">
            <w:pPr>
              <w:pStyle w:val="Small"/>
              <w:snapToGrid w:val="0"/>
            </w:pPr>
            <w:r w:rsidRPr="00D22CCD">
              <w:t>Index (position) of the parent complex attribute within this FASC field (starting  with 1). If the attribute has no parent (top level attribute) the value is 0.</w:t>
            </w:r>
          </w:p>
        </w:tc>
      </w:tr>
      <w:tr w:rsidR="00453023" w:rsidRPr="00D22CCD" w14:paraId="599D0861"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91FECE4" w14:textId="77777777" w:rsidR="00453023" w:rsidRPr="00D22CCD" w:rsidRDefault="007260E2">
            <w:pPr>
              <w:pStyle w:val="Small"/>
              <w:snapToGrid w:val="0"/>
            </w:pPr>
            <w:r w:rsidRPr="00D22CCD">
              <w:t>Attribute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8CFA159" w14:textId="77777777" w:rsidR="00453023" w:rsidRPr="00D22CCD" w:rsidRDefault="007260E2">
            <w:pPr>
              <w:pStyle w:val="Small"/>
              <w:snapToGrid w:val="0"/>
            </w:pPr>
            <w:r w:rsidRPr="00D22CCD">
              <w:t>ATIN</w:t>
            </w:r>
          </w:p>
        </w:tc>
        <w:tc>
          <w:tcPr>
            <w:tcW w:w="794" w:type="dxa"/>
            <w:gridSpan w:val="2"/>
            <w:tcBorders>
              <w:top w:val="single" w:sz="7" w:space="0" w:color="000000"/>
              <w:left w:val="single" w:sz="7" w:space="0" w:color="000000"/>
              <w:bottom w:val="single" w:sz="7" w:space="0" w:color="000000"/>
              <w:right w:val="single" w:sz="7" w:space="0" w:color="000000"/>
            </w:tcBorders>
          </w:tcPr>
          <w:p w14:paraId="406DA7DA"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9CD2BD7" w14:textId="77777777" w:rsidR="00453023" w:rsidRPr="00D22CCD" w:rsidRDefault="007260E2">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5F17A22F" w14:textId="77777777" w:rsidR="00453023" w:rsidRPr="00D22CCD" w:rsidRDefault="007260E2">
            <w:pPr>
              <w:pStyle w:val="Small"/>
              <w:snapToGrid w:val="0"/>
            </w:pPr>
            <w:r w:rsidRPr="00D22CCD">
              <w:t>{1} - Insert</w:t>
            </w:r>
          </w:p>
          <w:p w14:paraId="28B5BF11" w14:textId="77777777" w:rsidR="00453023" w:rsidRPr="00D22CCD" w:rsidRDefault="007260E2">
            <w:pPr>
              <w:pStyle w:val="Small"/>
            </w:pPr>
            <w:r w:rsidRPr="00D22CCD">
              <w:t>{2} - Delete</w:t>
            </w:r>
          </w:p>
          <w:p w14:paraId="5F6FA86B" w14:textId="77777777" w:rsidR="00453023" w:rsidRPr="00D22CCD" w:rsidRDefault="007260E2">
            <w:pPr>
              <w:pStyle w:val="Small"/>
              <w:snapToGrid w:val="0"/>
            </w:pPr>
            <w:r w:rsidRPr="00D22CCD">
              <w:t>{3} - Modify</w:t>
            </w:r>
          </w:p>
        </w:tc>
      </w:tr>
      <w:tr w:rsidR="00453023" w:rsidRPr="00D22CCD" w14:paraId="4ACD617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8576693" w14:textId="77777777" w:rsidR="00453023" w:rsidRPr="00D22CCD" w:rsidRDefault="007260E2">
            <w:pPr>
              <w:pStyle w:val="Small"/>
              <w:snapToGrid w:val="0"/>
            </w:pPr>
            <w:r w:rsidRPr="00D22CCD">
              <w:t>Attribute value</w:t>
            </w:r>
          </w:p>
        </w:tc>
        <w:tc>
          <w:tcPr>
            <w:tcW w:w="794" w:type="dxa"/>
            <w:gridSpan w:val="2"/>
            <w:tcBorders>
              <w:top w:val="single" w:sz="7" w:space="0" w:color="000000"/>
              <w:left w:val="single" w:sz="7" w:space="0" w:color="000000"/>
              <w:bottom w:val="single" w:sz="7" w:space="0" w:color="000000"/>
              <w:right w:val="single" w:sz="7" w:space="0" w:color="000000"/>
            </w:tcBorders>
          </w:tcPr>
          <w:p w14:paraId="4C070079" w14:textId="77777777" w:rsidR="00453023" w:rsidRPr="00D22CCD" w:rsidRDefault="007260E2">
            <w:pPr>
              <w:pStyle w:val="Small"/>
              <w:snapToGrid w:val="0"/>
            </w:pPr>
            <w:r w:rsidRPr="00D22CCD">
              <w:t>ATVL</w:t>
            </w:r>
          </w:p>
        </w:tc>
        <w:tc>
          <w:tcPr>
            <w:tcW w:w="794" w:type="dxa"/>
            <w:gridSpan w:val="2"/>
            <w:tcBorders>
              <w:top w:val="single" w:sz="7" w:space="0" w:color="000000"/>
              <w:left w:val="single" w:sz="7" w:space="0" w:color="000000"/>
              <w:bottom w:val="single" w:sz="7" w:space="0" w:color="000000"/>
              <w:right w:val="single" w:sz="7" w:space="0" w:color="000000"/>
            </w:tcBorders>
          </w:tcPr>
          <w:p w14:paraId="43AA118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E6F2D46" w14:textId="77777777" w:rsidR="00453023" w:rsidRPr="00D22CCD" w:rsidRDefault="007260E2">
            <w:pPr>
              <w:pStyle w:val="Small"/>
              <w:snapToGrid w:val="0"/>
            </w:pPr>
            <w:r w:rsidRPr="00D22CCD">
              <w:t>A()</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3A28D057" w14:textId="77777777" w:rsidR="00453023" w:rsidRPr="00D22CCD" w:rsidRDefault="007260E2">
            <w:pPr>
              <w:pStyle w:val="Small"/>
              <w:snapToGrid w:val="0"/>
            </w:pPr>
            <w:r w:rsidRPr="00D22CCD">
              <w:t>A string containing a valid value for the domain of the attribute specified by the subfields above.</w:t>
            </w:r>
          </w:p>
        </w:tc>
      </w:tr>
    </w:tbl>
    <w:p w14:paraId="4420CD20" w14:textId="77777777" w:rsidR="00453023" w:rsidRPr="00D22CCD" w:rsidRDefault="00453023"/>
    <w:p w14:paraId="396A15A0" w14:textId="77777777" w:rsidR="00453023" w:rsidRPr="00D22CCD" w:rsidRDefault="00453023">
      <w:pPr>
        <w:pStyle w:val="berschrift3"/>
        <w:numPr>
          <w:ilvl w:val="0"/>
          <w:numId w:val="0"/>
        </w:numPr>
        <w:jc w:val="both"/>
      </w:pPr>
      <w:bookmarkStart w:id="4508" w:name="_Toc207617080"/>
      <w:bookmarkStart w:id="4509" w:name="_Toc225648380"/>
      <w:bookmarkStart w:id="4510" w:name="_Toc225065237"/>
    </w:p>
    <w:p w14:paraId="35CC5C2A" w14:textId="77777777" w:rsidR="00453023" w:rsidRPr="00D22CCD" w:rsidRDefault="007260E2">
      <w:pPr>
        <w:pStyle w:val="berschrift3"/>
        <w:numPr>
          <w:ilvl w:val="2"/>
          <w:numId w:val="1"/>
        </w:numPr>
        <w:jc w:val="both"/>
      </w:pPr>
      <w:r w:rsidRPr="00D22CCD">
        <w:t xml:space="preserve"> </w:t>
      </w:r>
      <w:bookmarkStart w:id="4511" w:name="_Toc487203206"/>
      <w:r w:rsidRPr="00D22CCD">
        <w:t xml:space="preserve">Masked Spatial Type field </w:t>
      </w:r>
      <w:bookmarkEnd w:id="4508"/>
      <w:bookmarkEnd w:id="4509"/>
      <w:bookmarkEnd w:id="4510"/>
      <w:r w:rsidRPr="00D22CCD">
        <w:t>- MASK</w:t>
      </w:r>
      <w:bookmarkEnd w:id="4511"/>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6EA51BA"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F88435" w14:textId="77777777" w:rsidR="00453023" w:rsidRPr="00A07F3C" w:rsidRDefault="007260E2">
            <w:pPr>
              <w:pStyle w:val="Small"/>
              <w:jc w:val="both"/>
              <w:rPr>
                <w:b/>
                <w:bCs/>
              </w:rPr>
            </w:pPr>
            <w:r w:rsidRPr="00A07F3C">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7F4D400" w14:textId="77777777" w:rsidR="00453023" w:rsidRPr="00A07F3C" w:rsidRDefault="007260E2">
            <w:pPr>
              <w:pStyle w:val="Small"/>
              <w:jc w:val="both"/>
              <w:rPr>
                <w:b/>
                <w:bCs/>
              </w:rPr>
            </w:pPr>
            <w:r w:rsidRPr="00A07F3C">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675C975" w14:textId="77777777" w:rsidR="00453023" w:rsidRPr="00A07F3C" w:rsidRDefault="007260E2">
            <w:pPr>
              <w:pStyle w:val="Small"/>
              <w:jc w:val="both"/>
              <w:rPr>
                <w:b/>
                <w:bCs/>
              </w:rPr>
            </w:pPr>
            <w:r w:rsidRPr="00A07F3C">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BE75F3" w14:textId="77777777" w:rsidR="00453023" w:rsidRPr="00A07F3C" w:rsidRDefault="007260E2">
            <w:pPr>
              <w:pStyle w:val="Small"/>
              <w:jc w:val="both"/>
              <w:rPr>
                <w:b/>
                <w:bCs/>
              </w:rPr>
            </w:pPr>
            <w:r w:rsidRPr="00A07F3C">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8BFF36C" w14:textId="77777777" w:rsidR="00453023" w:rsidRPr="00A07F3C" w:rsidRDefault="007260E2">
            <w:pPr>
              <w:pStyle w:val="Small"/>
              <w:jc w:val="both"/>
              <w:rPr>
                <w:b/>
                <w:bCs/>
              </w:rPr>
            </w:pPr>
            <w:r w:rsidRPr="00A07F3C">
              <w:rPr>
                <w:b/>
                <w:bCs/>
              </w:rPr>
              <w:t>Comment</w:t>
            </w:r>
          </w:p>
        </w:tc>
      </w:tr>
      <w:tr w:rsidR="00F1323F" w:rsidRPr="00D22CCD" w14:paraId="0B6BCD8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64DF7BA" w14:textId="77777777" w:rsidR="00F1323F" w:rsidRPr="00D22CCD" w:rsidRDefault="00F1323F" w:rsidP="00F1323F">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8258C63" w14:textId="77777777" w:rsidR="00F1323F" w:rsidRPr="00D22CCD" w:rsidRDefault="00F1323F" w:rsidP="00F1323F">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3387886F" w14:textId="625A253D" w:rsidR="00F1323F" w:rsidRPr="00D22CCD" w:rsidRDefault="00F1323F" w:rsidP="00F1323F">
            <w:pPr>
              <w:pStyle w:val="Small"/>
              <w:jc w:val="both"/>
            </w:pPr>
            <w:ins w:id="4512" w:author="Gert Morlion" w:date="2024-08-26T14:44:00Z">
              <w:r>
                <w:t>{120} or {125}</w:t>
              </w:r>
            </w:ins>
          </w:p>
        </w:tc>
        <w:tc>
          <w:tcPr>
            <w:tcW w:w="794" w:type="dxa"/>
            <w:gridSpan w:val="2"/>
            <w:tcBorders>
              <w:top w:val="single" w:sz="7" w:space="0" w:color="000000"/>
              <w:left w:val="single" w:sz="7" w:space="0" w:color="000000"/>
              <w:bottom w:val="single" w:sz="7" w:space="0" w:color="000000"/>
              <w:right w:val="single" w:sz="7" w:space="0" w:color="000000"/>
            </w:tcBorders>
          </w:tcPr>
          <w:p w14:paraId="7189D553"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2AD2168" w14:textId="77777777" w:rsidR="00F1323F" w:rsidRDefault="00F1323F" w:rsidP="00F1323F">
            <w:pPr>
              <w:pStyle w:val="Small"/>
              <w:spacing w:before="40" w:after="40"/>
              <w:jc w:val="both"/>
              <w:rPr>
                <w:ins w:id="4513" w:author="Gert Morlion" w:date="2024-08-26T14:44:00Z"/>
              </w:rPr>
            </w:pPr>
            <w:r w:rsidRPr="00D22CCD">
              <w:t>Record name of the referenced record</w:t>
            </w:r>
          </w:p>
          <w:p w14:paraId="36E75971" w14:textId="77777777" w:rsidR="00F1323F" w:rsidRDefault="00F1323F" w:rsidP="00F1323F">
            <w:pPr>
              <w:pStyle w:val="Small"/>
              <w:spacing w:before="40"/>
              <w:jc w:val="both"/>
              <w:rPr>
                <w:ins w:id="4514" w:author="Gert Morlion" w:date="2024-08-26T14:44:00Z"/>
              </w:rPr>
            </w:pPr>
            <w:ins w:id="4515" w:author="Gert Morlion" w:date="2024-08-26T14:44:00Z">
              <w:r>
                <w:t>{120} – Curve</w:t>
              </w:r>
            </w:ins>
          </w:p>
          <w:p w14:paraId="4FC9CA89" w14:textId="645F028A" w:rsidR="00F1323F" w:rsidRPr="00D22CCD" w:rsidRDefault="00F1323F" w:rsidP="00F1323F">
            <w:pPr>
              <w:pStyle w:val="Small"/>
              <w:jc w:val="both"/>
            </w:pPr>
            <w:ins w:id="4516" w:author="Gert Morlion" w:date="2024-08-26T14:44:00Z">
              <w:r>
                <w:t>{125} – Composite Curve</w:t>
              </w:r>
            </w:ins>
          </w:p>
        </w:tc>
      </w:tr>
      <w:tr w:rsidR="00F1323F" w:rsidRPr="00D22CCD" w14:paraId="3F09D6B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1B77846" w14:textId="77777777" w:rsidR="00F1323F" w:rsidRPr="00D22CCD" w:rsidRDefault="00F1323F" w:rsidP="00F1323F">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68DE7ED" w14:textId="77777777" w:rsidR="00F1323F" w:rsidRPr="00D22CCD" w:rsidRDefault="00F1323F" w:rsidP="00F1323F">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D074869" w14:textId="77777777" w:rsidR="00F1323F" w:rsidRPr="00D22CCD" w:rsidRDefault="00F1323F" w:rsidP="00F1323F">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B71D1C4" w14:textId="77777777" w:rsidR="00F1323F" w:rsidRPr="00D22CCD" w:rsidRDefault="00F1323F" w:rsidP="00F1323F">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8891C26" w14:textId="77777777" w:rsidR="00F1323F" w:rsidRPr="00D22CCD" w:rsidRDefault="00F1323F" w:rsidP="00F1323F">
            <w:pPr>
              <w:pStyle w:val="Small"/>
              <w:jc w:val="both"/>
            </w:pPr>
            <w:r w:rsidRPr="00D22CCD">
              <w:t>Record identifier of the referenced record</w:t>
            </w:r>
          </w:p>
        </w:tc>
      </w:tr>
      <w:tr w:rsidR="00F1323F" w:rsidRPr="00D22CCD" w14:paraId="2374116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77FF117" w14:textId="77777777" w:rsidR="00F1323F" w:rsidRPr="00D22CCD" w:rsidRDefault="00F1323F" w:rsidP="00F1323F">
            <w:pPr>
              <w:pStyle w:val="Small"/>
              <w:jc w:val="both"/>
            </w:pPr>
            <w:r w:rsidRPr="00D22CCD">
              <w:t>Mask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0250F6CC" w14:textId="77777777" w:rsidR="00F1323F" w:rsidRPr="00D22CCD" w:rsidRDefault="00F1323F" w:rsidP="00F1323F">
            <w:pPr>
              <w:pStyle w:val="Small"/>
              <w:jc w:val="both"/>
            </w:pPr>
            <w:r w:rsidRPr="00D22CCD">
              <w:t>MIND</w:t>
            </w:r>
          </w:p>
        </w:tc>
        <w:tc>
          <w:tcPr>
            <w:tcW w:w="794" w:type="dxa"/>
            <w:gridSpan w:val="2"/>
            <w:tcBorders>
              <w:top w:val="single" w:sz="7" w:space="0" w:color="000000"/>
              <w:left w:val="single" w:sz="7" w:space="0" w:color="000000"/>
              <w:bottom w:val="single" w:sz="7" w:space="0" w:color="000000"/>
              <w:right w:val="single" w:sz="7" w:space="0" w:color="000000"/>
            </w:tcBorders>
          </w:tcPr>
          <w:p w14:paraId="771891E6" w14:textId="77777777" w:rsidR="00F1323F" w:rsidRPr="00D22CCD" w:rsidRDefault="00F1323F" w:rsidP="00F1323F">
            <w:pPr>
              <w:pStyle w:val="Small"/>
              <w:jc w:val="both"/>
            </w:pPr>
            <w:r w:rsidRPr="00D22CCD">
              <w:t>{1} or {2}</w:t>
            </w:r>
          </w:p>
        </w:tc>
        <w:tc>
          <w:tcPr>
            <w:tcW w:w="794" w:type="dxa"/>
            <w:gridSpan w:val="2"/>
            <w:tcBorders>
              <w:top w:val="single" w:sz="7" w:space="0" w:color="000000"/>
              <w:left w:val="single" w:sz="7" w:space="0" w:color="000000"/>
              <w:bottom w:val="single" w:sz="7" w:space="0" w:color="000000"/>
              <w:right w:val="single" w:sz="7" w:space="0" w:color="000000"/>
            </w:tcBorders>
          </w:tcPr>
          <w:p w14:paraId="04A221B1" w14:textId="77777777" w:rsidR="00F1323F" w:rsidRPr="00D22CCD" w:rsidRDefault="00F1323F" w:rsidP="00F1323F">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AF33487" w14:textId="77777777" w:rsidR="00F1323F" w:rsidRPr="00D22CCD" w:rsidRDefault="00F1323F" w:rsidP="00F1323F">
            <w:pPr>
              <w:pStyle w:val="Small"/>
              <w:snapToGrid w:val="0"/>
            </w:pPr>
            <w:r w:rsidRPr="00D22CCD">
              <w:t>{1} – Truncated by the dataset limit</w:t>
            </w:r>
          </w:p>
          <w:p w14:paraId="3F3305D8" w14:textId="77777777" w:rsidR="00F1323F" w:rsidRPr="00D22CCD" w:rsidRDefault="00F1323F" w:rsidP="00F1323F">
            <w:pPr>
              <w:pStyle w:val="Small"/>
              <w:snapToGrid w:val="0"/>
            </w:pPr>
            <w:r w:rsidRPr="00D22CCD">
              <w:t>{2} – Supress portrayal</w:t>
            </w:r>
          </w:p>
        </w:tc>
      </w:tr>
      <w:tr w:rsidR="00F1323F" w:rsidRPr="00D22CCD" w14:paraId="20871184"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6CC5F68" w14:textId="77777777" w:rsidR="00F1323F" w:rsidRPr="00D22CCD" w:rsidRDefault="00F1323F" w:rsidP="00F1323F">
            <w:pPr>
              <w:pStyle w:val="Small"/>
              <w:jc w:val="both"/>
            </w:pPr>
            <w:r w:rsidRPr="00D22CCD">
              <w:t>Mask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5974DB17" w14:textId="77777777" w:rsidR="00F1323F" w:rsidRPr="00D22CCD" w:rsidRDefault="00F1323F" w:rsidP="00F1323F">
            <w:pPr>
              <w:pStyle w:val="Small"/>
              <w:jc w:val="both"/>
            </w:pPr>
            <w:r w:rsidRPr="00D22CCD">
              <w:t>MUIN</w:t>
            </w:r>
          </w:p>
        </w:tc>
        <w:tc>
          <w:tcPr>
            <w:tcW w:w="794" w:type="dxa"/>
            <w:gridSpan w:val="2"/>
            <w:tcBorders>
              <w:top w:val="single" w:sz="7" w:space="0" w:color="000000"/>
              <w:left w:val="single" w:sz="7" w:space="0" w:color="000000"/>
              <w:bottom w:val="single" w:sz="7" w:space="0" w:color="000000"/>
              <w:right w:val="single" w:sz="7" w:space="0" w:color="000000"/>
            </w:tcBorders>
          </w:tcPr>
          <w:p w14:paraId="7305F80A" w14:textId="77777777" w:rsidR="00F1323F" w:rsidRPr="00D22CCD" w:rsidRDefault="00F1323F" w:rsidP="00F1323F">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47098D0C"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474D11C" w14:textId="77777777" w:rsidR="00F1323F" w:rsidRPr="00D22CCD" w:rsidRDefault="00F1323F" w:rsidP="00F1323F">
            <w:pPr>
              <w:pStyle w:val="Small"/>
              <w:jc w:val="both"/>
            </w:pPr>
            <w:r w:rsidRPr="00D22CCD">
              <w:t>{1} - Insert</w:t>
            </w:r>
          </w:p>
        </w:tc>
      </w:tr>
    </w:tbl>
    <w:p w14:paraId="78B7AF78"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pPr>
    </w:p>
    <w:p w14:paraId="39D3897A" w14:textId="77777777" w:rsidR="00453023" w:rsidRPr="00D22CCD" w:rsidRDefault="007260E2" w:rsidP="00610ED9">
      <w:pPr>
        <w:pStyle w:val="Bibliography1"/>
        <w:rPr>
          <w:b/>
          <w:sz w:val="24"/>
          <w:szCs w:val="24"/>
          <w:lang w:eastAsia="en-US"/>
        </w:rPr>
      </w:pPr>
      <w:bookmarkStart w:id="4517" w:name="_Toc487203207"/>
      <w:r w:rsidRPr="00D22CCD">
        <w:rPr>
          <w:b/>
          <w:sz w:val="24"/>
          <w:szCs w:val="24"/>
          <w:lang w:eastAsia="en-US"/>
        </w:rPr>
        <w:lastRenderedPageBreak/>
        <w:t>Update dataset structure</w:t>
      </w:r>
      <w:bookmarkEnd w:id="4517"/>
    </w:p>
    <w:p w14:paraId="034DE2F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Update dataset file</w:t>
      </w:r>
    </w:p>
    <w:p w14:paraId="5E08E8CF"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6D8273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7D64530C" w14:textId="77777777" w:rsidR="00453023" w:rsidRPr="00D22CCD" w:rsidRDefault="007260E2">
      <w:pPr>
        <w:pStyle w:val="NoSpacing2"/>
        <w:jc w:val="both"/>
        <w:rPr>
          <w:rFonts w:ascii="Courier" w:hAnsi="Courier"/>
        </w:rPr>
      </w:pPr>
      <w:r w:rsidRPr="00D22CCD">
        <w:rPr>
          <w:rFonts w:ascii="Courier" w:hAnsi="Courier"/>
        </w:rPr>
        <w:t xml:space="preserve">   |   |</w:t>
      </w:r>
    </w:p>
    <w:p w14:paraId="0CD2E1CF" w14:textId="77777777" w:rsidR="00453023" w:rsidRPr="00D22CCD" w:rsidRDefault="007260E2">
      <w:pPr>
        <w:pStyle w:val="NoSpacing2"/>
        <w:jc w:val="both"/>
        <w:rPr>
          <w:rFonts w:ascii="Courier" w:hAnsi="Courier"/>
        </w:rPr>
      </w:pPr>
      <w:r w:rsidRPr="00D22CCD">
        <w:rPr>
          <w:rFonts w:ascii="Courier" w:hAnsi="Courier"/>
        </w:rPr>
        <w:t xml:space="preserve">   |   |--&lt;1&gt;-DSID (13\\*1): Dataset Identification field</w:t>
      </w:r>
    </w:p>
    <w:p w14:paraId="112D6BCA" w14:textId="77777777" w:rsidR="00453023" w:rsidRPr="00D22CCD" w:rsidRDefault="007260E2">
      <w:pPr>
        <w:pStyle w:val="NoSpacing2"/>
        <w:jc w:val="both"/>
        <w:rPr>
          <w:rFonts w:ascii="Courier" w:hAnsi="Courier"/>
        </w:rPr>
      </w:pPr>
      <w:r w:rsidRPr="00D22CCD">
        <w:rPr>
          <w:rFonts w:ascii="Courier" w:hAnsi="Courier"/>
        </w:rPr>
        <w:t xml:space="preserve">   |   |</w:t>
      </w:r>
    </w:p>
    <w:p w14:paraId="168CD098" w14:textId="77777777" w:rsidR="00610ED9" w:rsidRPr="00D22CCD" w:rsidRDefault="007260E2" w:rsidP="00610ED9">
      <w:pPr>
        <w:pStyle w:val="NoSpacing2"/>
        <w:jc w:val="both"/>
        <w:rPr>
          <w:rFonts w:cs="Courier New"/>
        </w:rPr>
      </w:pPr>
      <w:r w:rsidRPr="00D22CCD">
        <w:rPr>
          <w:rFonts w:ascii="Courier" w:hAnsi="Courier"/>
        </w:rPr>
        <w:t xml:space="preserve">   |   |--&lt;1&gt;-DSSI (13): Dataset Structure Information field</w:t>
      </w:r>
    </w:p>
    <w:p w14:paraId="332B1124"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w:t>
      </w:r>
    </w:p>
    <w:p w14:paraId="163D5537"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|--&lt;0..1&gt;-ATCS (*2): Attribute Codes field</w:t>
      </w:r>
    </w:p>
    <w:p w14:paraId="49FAEF3A"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3AB87284"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|--&lt;0..1&gt;-ITCS (*2): Information Type Codes field</w:t>
      </w:r>
    </w:p>
    <w:p w14:paraId="510E01C0"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21660DC0" w14:textId="77777777" w:rsidR="00610ED9" w:rsidRPr="00D22CCD" w:rsidRDefault="00610ED9" w:rsidP="00610ED9">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|--&lt;0..1&gt;-FTCS (*2): Feature Type Codes field</w:t>
      </w:r>
    </w:p>
    <w:p w14:paraId="632A40E9" w14:textId="77777777" w:rsidR="00610ED9" w:rsidRPr="00D22CCD" w:rsidRDefault="00610ED9" w:rsidP="00610ED9">
      <w:pPr>
        <w:pStyle w:val="NoSpacing1"/>
        <w:rPr>
          <w:rFonts w:cs="Courier New"/>
          <w:lang w:val="fr-FR"/>
        </w:rPr>
      </w:pPr>
      <w:r w:rsidRPr="00D22CCD">
        <w:rPr>
          <w:rFonts w:cs="Courier New"/>
        </w:rPr>
        <w:tab/>
        <w:t xml:space="preserve"> </w:t>
      </w:r>
      <w:r w:rsidRPr="00D22CCD">
        <w:rPr>
          <w:rFonts w:cs="Courier New"/>
          <w:lang w:val="fr-FR"/>
        </w:rPr>
        <w:t>|</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7091364"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|--&lt;0..1&gt;-IACS (*2): Information Association Codes field</w:t>
      </w:r>
    </w:p>
    <w:p w14:paraId="6239E0FB"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178EE79"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|-&lt;0..1&gt;-FACS (*2): Feature Association Codes field</w:t>
      </w:r>
    </w:p>
    <w:p w14:paraId="77618A5F"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7406465C"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|-&lt;0..1&gt;-ARCS (*2): Association Role Codes field</w:t>
      </w:r>
    </w:p>
    <w:p w14:paraId="2FC62E56" w14:textId="77777777" w:rsidR="00453023" w:rsidRPr="00D22CCD" w:rsidRDefault="007260E2" w:rsidP="00610ED9">
      <w:pPr>
        <w:pStyle w:val="NoSpacing2"/>
        <w:jc w:val="both"/>
        <w:rPr>
          <w:rFonts w:ascii="Courier" w:hAnsi="Courier"/>
        </w:rPr>
      </w:pPr>
      <w:r w:rsidRPr="00D22CCD">
        <w:rPr>
          <w:rFonts w:ascii="Courier" w:hAnsi="Courier"/>
        </w:rPr>
        <w:t xml:space="preserve">   |</w:t>
      </w:r>
    </w:p>
    <w:p w14:paraId="60EC56E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65CEEEED"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|--&lt;0..*&gt;--Information record</w:t>
      </w:r>
    </w:p>
    <w:p w14:paraId="4EB0E27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2ED16C4"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xml:space="preserve">   |--&lt;1&gt;-IRID (5): Information Type Record Identifier field</w:t>
      </w:r>
    </w:p>
    <w:p w14:paraId="0C8F631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3D9A6B2"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|--&lt;0..*&gt;- ATTR (*5): Attribute field</w:t>
      </w:r>
    </w:p>
    <w:p w14:paraId="7FDCFB16"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r w:rsidRPr="00D22CCD">
        <w:rPr>
          <w:rFonts w:ascii="Courier" w:hAnsi="Courier"/>
        </w:rPr>
        <w:tab/>
      </w:r>
      <w:r w:rsidRPr="00D22CCD">
        <w:rPr>
          <w:rFonts w:ascii="Courier" w:hAnsi="Courier"/>
        </w:rPr>
        <w:tab/>
      </w:r>
      <w:r w:rsidRPr="00D22CCD">
        <w:rPr>
          <w:rFonts w:ascii="Courier" w:hAnsi="Courier"/>
        </w:rPr>
        <w:tab/>
      </w:r>
    </w:p>
    <w:p w14:paraId="5B998815"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|--&lt;0..*&gt;- INAS (5\\*5): Information Association field</w:t>
      </w:r>
    </w:p>
    <w:p w14:paraId="2C0668AB"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0CEA3633"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102E0059"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|--&lt;0..*&gt;-- Point record</w:t>
      </w:r>
    </w:p>
    <w:p w14:paraId="4FD0043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A3D859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|--&lt;1&gt;-PRID (4): Point Record Identifier field</w:t>
      </w:r>
    </w:p>
    <w:p w14:paraId="253A0D9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F28A59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156540C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6872477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032B824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731E1E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*-&lt;1&gt;-C2IT (2): 2-D Integer Coordinate Tuple field</w:t>
      </w:r>
    </w:p>
    <w:p w14:paraId="0FB3CA9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F6FB667"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*-&lt;1&gt;-C3IT (4): 3-D Integer Coordinate Tuple field</w:t>
      </w:r>
    </w:p>
    <w:p w14:paraId="7BB58C6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7ED8E09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2C636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Multi Point record </w:t>
      </w:r>
    </w:p>
    <w:p w14:paraId="7EEE7E4B" w14:textId="77777777" w:rsidR="00453023" w:rsidRPr="00D22CCD" w:rsidRDefault="007260E2">
      <w:pPr>
        <w:spacing w:after="0" w:line="240" w:lineRule="auto"/>
        <w:rPr>
          <w:rFonts w:ascii="Courier" w:hAnsi="Courier"/>
        </w:rPr>
      </w:pPr>
      <w:r w:rsidRPr="00D22CCD">
        <w:rPr>
          <w:rFonts w:ascii="Courier" w:hAnsi="Courier"/>
        </w:rPr>
        <w:t xml:space="preserve">   |   |</w:t>
      </w:r>
    </w:p>
    <w:p w14:paraId="1E700A92" w14:textId="77777777" w:rsidR="00453023" w:rsidRPr="00D22CCD" w:rsidRDefault="007260E2">
      <w:pPr>
        <w:spacing w:after="0" w:line="240" w:lineRule="auto"/>
        <w:rPr>
          <w:rFonts w:ascii="Courier" w:hAnsi="Courier"/>
        </w:rPr>
      </w:pPr>
      <w:r w:rsidRPr="00D22CCD">
        <w:rPr>
          <w:rFonts w:ascii="Courier" w:hAnsi="Courier"/>
        </w:rPr>
        <w:t xml:space="preserve">   |   |--&lt;1&gt;-MRID (4): Multi Point Record Identifier field</w:t>
      </w:r>
    </w:p>
    <w:p w14:paraId="4B523850" w14:textId="77777777" w:rsidR="00453023" w:rsidRPr="00D22CCD" w:rsidRDefault="007260E2">
      <w:pPr>
        <w:spacing w:after="0" w:line="240" w:lineRule="auto"/>
        <w:rPr>
          <w:rFonts w:ascii="Courier" w:hAnsi="Courier"/>
        </w:rPr>
      </w:pPr>
      <w:r w:rsidRPr="00D22CCD">
        <w:rPr>
          <w:rFonts w:ascii="Courier" w:hAnsi="Courier"/>
        </w:rPr>
        <w:t xml:space="preserve">   |      |</w:t>
      </w:r>
    </w:p>
    <w:p w14:paraId="2C473486"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42B6BBE4"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752F10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|-&lt;0..1&gt;-COCC (3): Coordinate Control field</w:t>
      </w:r>
    </w:p>
    <w:p w14:paraId="43F61D52"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53CFA30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5FAE7EB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440024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*-&lt;0..*&gt;-C2IL (*2): 2-D Integer Coordinate List field</w:t>
      </w:r>
    </w:p>
    <w:p w14:paraId="66A448C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78955E8"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*-&lt;0..*&gt;-C3IL (1\\*3): 3-D Integer Coordinate List field</w:t>
      </w:r>
    </w:p>
    <w:p w14:paraId="7AB18E0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08A2A03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E88F8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lastRenderedPageBreak/>
        <w:t xml:space="preserve">   |--&lt;0..*&gt;-- Curve record </w:t>
      </w:r>
    </w:p>
    <w:p w14:paraId="31D7276E" w14:textId="77777777" w:rsidR="00453023" w:rsidRPr="00D22CCD" w:rsidRDefault="007260E2">
      <w:pPr>
        <w:spacing w:after="0" w:line="240" w:lineRule="auto"/>
        <w:rPr>
          <w:rFonts w:ascii="Courier" w:hAnsi="Courier"/>
        </w:rPr>
      </w:pPr>
      <w:r w:rsidRPr="00D22CCD">
        <w:rPr>
          <w:rFonts w:ascii="Courier" w:hAnsi="Courier"/>
        </w:rPr>
        <w:t xml:space="preserve">   |   |</w:t>
      </w:r>
    </w:p>
    <w:p w14:paraId="26106454" w14:textId="77777777" w:rsidR="00453023" w:rsidRPr="00D22CCD" w:rsidRDefault="007260E2">
      <w:pPr>
        <w:spacing w:after="0" w:line="240" w:lineRule="auto"/>
        <w:rPr>
          <w:rFonts w:ascii="Courier" w:hAnsi="Courier"/>
        </w:rPr>
      </w:pPr>
      <w:r w:rsidRPr="00D22CCD">
        <w:rPr>
          <w:rFonts w:ascii="Courier" w:hAnsi="Courier"/>
        </w:rPr>
        <w:t xml:space="preserve">   |   |--&lt;1&gt;-CRID (4): Curve Record Identifier field</w:t>
      </w:r>
    </w:p>
    <w:p w14:paraId="5DE5BB49" w14:textId="77777777" w:rsidR="00453023" w:rsidRPr="00D22CCD" w:rsidRDefault="007260E2">
      <w:pPr>
        <w:spacing w:after="0" w:line="240" w:lineRule="auto"/>
        <w:rPr>
          <w:rFonts w:ascii="Courier" w:hAnsi="Courier"/>
        </w:rPr>
      </w:pPr>
      <w:r w:rsidRPr="00D22CCD">
        <w:rPr>
          <w:rFonts w:ascii="Courier" w:hAnsi="Courier"/>
        </w:rPr>
        <w:t xml:space="preserve">   |      |</w:t>
      </w:r>
    </w:p>
    <w:p w14:paraId="514ED86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58CFDA8D"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90040D8" w14:textId="77777777" w:rsidR="00453023" w:rsidRPr="00D22CCD" w:rsidRDefault="007260E2">
      <w:pPr>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|-&lt;1&gt;-PTAS (*3): Point Association field</w:t>
      </w:r>
    </w:p>
    <w:p w14:paraId="59C46E5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C9F192" w14:textId="77777777" w:rsidR="00453023" w:rsidRPr="00D22CCD" w:rsidRDefault="007260E2">
      <w:pPr>
        <w:spacing w:after="0" w:line="240" w:lineRule="auto"/>
        <w:rPr>
          <w:rFonts w:ascii="Courier" w:hAnsi="Courier"/>
        </w:rPr>
      </w:pPr>
      <w:r w:rsidRPr="00D22CCD">
        <w:rPr>
          <w:rFonts w:ascii="Courier" w:hAnsi="Courier"/>
        </w:rPr>
        <w:t xml:space="preserve">   |      |-&lt;0..1&gt;-SECC (3): Segment Control field</w:t>
      </w:r>
    </w:p>
    <w:p w14:paraId="61455271" w14:textId="77777777" w:rsidR="00453023" w:rsidRPr="00D22CCD" w:rsidRDefault="007260E2">
      <w:pPr>
        <w:spacing w:after="0" w:line="240" w:lineRule="auto"/>
        <w:rPr>
          <w:rFonts w:ascii="Courier" w:hAnsi="Courier"/>
        </w:rPr>
      </w:pPr>
      <w:r w:rsidRPr="00D22CCD">
        <w:rPr>
          <w:rFonts w:ascii="Courier" w:hAnsi="Courier"/>
        </w:rPr>
        <w:t xml:space="preserve">   |      |</w:t>
      </w:r>
    </w:p>
    <w:p w14:paraId="3B78A22D"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-&lt;1&gt;-SEGH (1): Segment Header field</w:t>
      </w:r>
    </w:p>
    <w:p w14:paraId="1DF26C1F" w14:textId="77777777" w:rsidR="00453023" w:rsidRPr="00D22CCD" w:rsidRDefault="007260E2">
      <w:pPr>
        <w:spacing w:after="0" w:line="240" w:lineRule="auto"/>
        <w:rPr>
          <w:rFonts w:ascii="Courier" w:hAnsi="Courier" w:cs="Arial"/>
        </w:rPr>
      </w:pPr>
      <w:r w:rsidRPr="00D22CCD">
        <w:rPr>
          <w:rFonts w:ascii="Courier" w:hAnsi="Courier" w:cs="Arial"/>
        </w:rPr>
        <w:t xml:space="preserve">   |          |</w:t>
      </w:r>
    </w:p>
    <w:p w14:paraId="782A9795"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r w:rsidRPr="00BE52D5">
        <w:rPr>
          <w:rFonts w:ascii="Courier" w:eastAsia="Times New Roman" w:hAnsi="Courier" w:cs="Arial"/>
          <w:lang w:val="en-US" w:eastAsia="en-US"/>
        </w:rPr>
        <w:t>|          |-&lt;0..1&gt;-COCC (3): Coordinate Control Field</w:t>
      </w:r>
      <w:r w:rsidRPr="00D22CCD">
        <w:rPr>
          <w:rFonts w:ascii="Courier" w:eastAsia="Times New Roman" w:hAnsi="Courier" w:cs="Arial"/>
          <w:lang w:eastAsia="en-US"/>
        </w:rPr>
        <w:t xml:space="preserve"> </w:t>
      </w:r>
    </w:p>
    <w:p w14:paraId="150623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2789961E" w14:textId="63865B15"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ins w:id="4518" w:author="Gert Morlion" w:date="2024-08-26T14:44:00Z">
        <w:r w:rsidR="00F1323F">
          <w:rPr>
            <w:rFonts w:ascii="Courier" w:hAnsi="Courier" w:cs="Arial"/>
          </w:rPr>
          <w:t>0</w:t>
        </w:r>
      </w:ins>
      <w:del w:id="4519" w:author="Gert Morlion" w:date="2024-08-26T14:44:00Z">
        <w:r w:rsidRPr="00D22CCD" w:rsidDel="00F1323F">
          <w:rPr>
            <w:rFonts w:ascii="Courier" w:hAnsi="Courier" w:cs="Arial"/>
          </w:rPr>
          <w:delText>1</w:delText>
        </w:r>
      </w:del>
      <w:r w:rsidRPr="00D22CCD">
        <w:rPr>
          <w:rFonts w:ascii="Courier" w:hAnsi="Courier" w:cs="Arial"/>
        </w:rPr>
        <w:t>..*&gt;-C2IL (*2): 2-D Integer Coordinate List field</w:t>
      </w:r>
    </w:p>
    <w:p w14:paraId="6450B2FF"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06EFC00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36A662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Composite Curve record </w:t>
      </w:r>
    </w:p>
    <w:p w14:paraId="281AA493" w14:textId="77777777" w:rsidR="00453023" w:rsidRPr="00D22CCD" w:rsidRDefault="007260E2">
      <w:pPr>
        <w:spacing w:after="0" w:line="240" w:lineRule="auto"/>
        <w:rPr>
          <w:rFonts w:ascii="Courier" w:hAnsi="Courier"/>
        </w:rPr>
      </w:pPr>
      <w:r w:rsidRPr="00D22CCD">
        <w:rPr>
          <w:rFonts w:ascii="Courier" w:hAnsi="Courier"/>
        </w:rPr>
        <w:t xml:space="preserve">   |   |</w:t>
      </w:r>
    </w:p>
    <w:p w14:paraId="21285EFD" w14:textId="77777777" w:rsidR="00453023" w:rsidRPr="00D22CCD" w:rsidRDefault="007260E2">
      <w:pPr>
        <w:spacing w:after="0" w:line="240" w:lineRule="auto"/>
        <w:rPr>
          <w:rFonts w:ascii="Courier" w:hAnsi="Courier"/>
        </w:rPr>
      </w:pPr>
      <w:r w:rsidRPr="00D22CCD">
        <w:rPr>
          <w:rFonts w:ascii="Courier" w:hAnsi="Courier"/>
        </w:rPr>
        <w:t xml:space="preserve">   |   |--&lt;1&gt;-CCID (4): Composite Curve Record Identifier field</w:t>
      </w:r>
    </w:p>
    <w:p w14:paraId="24D0E39B" w14:textId="77777777" w:rsidR="00453023" w:rsidRPr="00D22CCD" w:rsidRDefault="007260E2">
      <w:pPr>
        <w:spacing w:after="0" w:line="240" w:lineRule="auto"/>
        <w:rPr>
          <w:rFonts w:ascii="Courier" w:hAnsi="Courier"/>
        </w:rPr>
      </w:pPr>
      <w:r w:rsidRPr="00D22CCD">
        <w:rPr>
          <w:rFonts w:ascii="Courier" w:hAnsi="Courier"/>
        </w:rPr>
        <w:t xml:space="preserve">   |      |</w:t>
      </w:r>
    </w:p>
    <w:p w14:paraId="7CB8870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-&lt;0..*&gt;-INAS (5\\*5): Information Association field</w:t>
      </w:r>
    </w:p>
    <w:p w14:paraId="4E20E99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AE1B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|-&lt;0..1&gt;-CCOC (3): Curve Component Control field</w:t>
      </w:r>
    </w:p>
    <w:p w14:paraId="356D48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C725751"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|-&lt;0..*&gt;-CUCO (*3): Curve Component field</w:t>
      </w:r>
    </w:p>
    <w:p w14:paraId="098C9F89"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72D10DD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590C6DA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Surface record </w:t>
      </w:r>
    </w:p>
    <w:p w14:paraId="4CD7B8BF" w14:textId="77777777" w:rsidR="00453023" w:rsidRPr="00D22CCD" w:rsidRDefault="007260E2">
      <w:pPr>
        <w:spacing w:after="0" w:line="240" w:lineRule="auto"/>
        <w:rPr>
          <w:rFonts w:ascii="Courier" w:hAnsi="Courier"/>
        </w:rPr>
      </w:pPr>
      <w:r w:rsidRPr="00D22CCD">
        <w:rPr>
          <w:rFonts w:ascii="Courier" w:hAnsi="Courier"/>
        </w:rPr>
        <w:t xml:space="preserve">   |   |</w:t>
      </w:r>
    </w:p>
    <w:p w14:paraId="0AD754C0" w14:textId="77777777" w:rsidR="00453023" w:rsidRPr="00D22CCD" w:rsidRDefault="007260E2">
      <w:pPr>
        <w:spacing w:after="0" w:line="240" w:lineRule="auto"/>
        <w:rPr>
          <w:rFonts w:ascii="Courier" w:hAnsi="Courier"/>
        </w:rPr>
      </w:pPr>
      <w:r w:rsidRPr="00D22CCD">
        <w:rPr>
          <w:rFonts w:ascii="Courier" w:hAnsi="Courier"/>
        </w:rPr>
        <w:t xml:space="preserve">   |   |--&lt;1&gt;-SRID (4): Surface Record Identifier field</w:t>
      </w:r>
    </w:p>
    <w:p w14:paraId="01DB09AB" w14:textId="77777777" w:rsidR="00453023" w:rsidRPr="00D22CCD" w:rsidRDefault="007260E2">
      <w:pPr>
        <w:spacing w:after="0" w:line="240" w:lineRule="auto"/>
        <w:rPr>
          <w:rFonts w:ascii="Courier" w:hAnsi="Courier"/>
        </w:rPr>
      </w:pPr>
      <w:r w:rsidRPr="00D22CCD">
        <w:rPr>
          <w:rFonts w:ascii="Courier" w:hAnsi="Courier"/>
        </w:rPr>
        <w:t xml:space="preserve">   |      |</w:t>
      </w:r>
    </w:p>
    <w:p w14:paraId="4B0E964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-&lt;0..*&gt;-INAS (5\\*5): Information Association field</w:t>
      </w:r>
    </w:p>
    <w:p w14:paraId="09A7DB45" w14:textId="77777777" w:rsidR="00453023" w:rsidRPr="00D22CCD" w:rsidRDefault="007260E2">
      <w:pPr>
        <w:spacing w:after="0" w:line="240" w:lineRule="auto"/>
        <w:rPr>
          <w:rFonts w:ascii="Courier" w:hAnsi="Courier"/>
        </w:rPr>
      </w:pPr>
      <w:r w:rsidRPr="00D22CCD">
        <w:rPr>
          <w:rFonts w:ascii="Courier" w:hAnsi="Courier"/>
        </w:rPr>
        <w:t xml:space="preserve">   |      |</w:t>
      </w:r>
    </w:p>
    <w:p w14:paraId="07939666"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|-&lt;1..*&gt;-RIAS (*5): Ring Association Field</w:t>
      </w:r>
    </w:p>
    <w:p w14:paraId="43FD809A"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6F3B5A9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530FAA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Feature Type record </w:t>
      </w:r>
    </w:p>
    <w:p w14:paraId="1B1840D5" w14:textId="77777777" w:rsidR="00453023" w:rsidRPr="00D22CCD" w:rsidRDefault="007260E2">
      <w:pPr>
        <w:spacing w:after="0" w:line="240" w:lineRule="auto"/>
        <w:rPr>
          <w:rFonts w:ascii="Courier" w:hAnsi="Courier"/>
        </w:rPr>
      </w:pPr>
      <w:r w:rsidRPr="00D22CCD">
        <w:rPr>
          <w:rFonts w:ascii="Courier" w:hAnsi="Courier"/>
        </w:rPr>
        <w:t xml:space="preserve">       |</w:t>
      </w:r>
    </w:p>
    <w:p w14:paraId="0C7BF45D" w14:textId="77777777" w:rsidR="00453023" w:rsidRPr="00D22CCD" w:rsidRDefault="007260E2">
      <w:pPr>
        <w:spacing w:after="0" w:line="240" w:lineRule="auto"/>
        <w:rPr>
          <w:rFonts w:ascii="Courier" w:hAnsi="Courier"/>
        </w:rPr>
      </w:pPr>
      <w:r w:rsidRPr="00D22CCD">
        <w:rPr>
          <w:rFonts w:ascii="Courier" w:hAnsi="Courier"/>
        </w:rPr>
        <w:t xml:space="preserve">       |--&lt;1&gt;-FRID (5): Feature Type Record Identifier field </w:t>
      </w:r>
    </w:p>
    <w:p w14:paraId="0A5A441E" w14:textId="77777777" w:rsidR="00453023" w:rsidRPr="00D22CCD" w:rsidRDefault="007260E2">
      <w:pPr>
        <w:spacing w:after="0" w:line="240" w:lineRule="auto"/>
        <w:rPr>
          <w:rFonts w:ascii="Courier" w:hAnsi="Courier"/>
        </w:rPr>
      </w:pPr>
      <w:r w:rsidRPr="00D22CCD">
        <w:rPr>
          <w:rFonts w:ascii="Courier" w:hAnsi="Courier"/>
        </w:rPr>
        <w:t xml:space="preserve">          |</w:t>
      </w:r>
      <w:r w:rsidRPr="00D22CCD">
        <w:rPr>
          <w:rFonts w:ascii="Courier" w:hAnsi="Courier"/>
        </w:rPr>
        <w:tab/>
      </w:r>
      <w:r w:rsidRPr="00D22CCD">
        <w:rPr>
          <w:rFonts w:ascii="Courier" w:hAnsi="Courier"/>
        </w:rPr>
        <w:tab/>
      </w:r>
    </w:p>
    <w:p w14:paraId="43F3EC72" w14:textId="692E9B0A" w:rsidR="00453023" w:rsidRPr="00D22CCD" w:rsidRDefault="007260E2">
      <w:pPr>
        <w:spacing w:after="0" w:line="240" w:lineRule="auto"/>
        <w:rPr>
          <w:rFonts w:ascii="Courier" w:hAnsi="Courier"/>
        </w:rPr>
      </w:pPr>
      <w:r w:rsidRPr="00D22CCD">
        <w:rPr>
          <w:rFonts w:ascii="Courier" w:hAnsi="Courier"/>
        </w:rPr>
        <w:t xml:space="preserve">          |-&lt;</w:t>
      </w:r>
      <w:ins w:id="4520" w:author="Gert Morlion" w:date="2024-08-26T14:44:00Z">
        <w:r w:rsidR="006B713C">
          <w:rPr>
            <w:rFonts w:ascii="Courier" w:hAnsi="Courier"/>
          </w:rPr>
          <w:t>0..</w:t>
        </w:r>
      </w:ins>
      <w:r w:rsidRPr="00D22CCD">
        <w:rPr>
          <w:rFonts w:ascii="Courier" w:hAnsi="Courier"/>
        </w:rPr>
        <w:t>1&gt;-FOID (3): Feature Object Identifier field</w:t>
      </w:r>
    </w:p>
    <w:p w14:paraId="7FC29811" w14:textId="77777777" w:rsidR="00453023" w:rsidRPr="00D22CCD" w:rsidRDefault="007260E2">
      <w:pPr>
        <w:spacing w:after="0" w:line="240" w:lineRule="auto"/>
        <w:rPr>
          <w:rFonts w:ascii="Courier" w:hAnsi="Courier"/>
        </w:rPr>
      </w:pPr>
      <w:r w:rsidRPr="00D22CCD">
        <w:rPr>
          <w:rFonts w:ascii="Courier" w:hAnsi="Courier"/>
        </w:rPr>
        <w:t xml:space="preserve">          |</w:t>
      </w:r>
    </w:p>
    <w:p w14:paraId="6750CF64" w14:textId="77777777" w:rsidR="00453023" w:rsidRPr="00D22CCD" w:rsidRDefault="007260E2">
      <w:pPr>
        <w:spacing w:after="0" w:line="240" w:lineRule="auto"/>
        <w:rPr>
          <w:rFonts w:ascii="Courier" w:hAnsi="Courier"/>
        </w:rPr>
      </w:pPr>
      <w:r w:rsidRPr="00D22CCD">
        <w:rPr>
          <w:rFonts w:ascii="Courier" w:hAnsi="Courier"/>
        </w:rPr>
        <w:t xml:space="preserve">          |-&lt;0..*&gt;-ATTR (*5): Attribute field</w:t>
      </w:r>
    </w:p>
    <w:p w14:paraId="22311C0D" w14:textId="77777777" w:rsidR="00453023" w:rsidRPr="00D22CCD" w:rsidRDefault="007260E2">
      <w:pPr>
        <w:spacing w:after="0" w:line="240" w:lineRule="auto"/>
        <w:rPr>
          <w:rFonts w:ascii="Courier" w:hAnsi="Courier"/>
        </w:rPr>
      </w:pPr>
      <w:r w:rsidRPr="00D22CCD">
        <w:rPr>
          <w:rFonts w:ascii="Courier" w:hAnsi="Courier"/>
        </w:rPr>
        <w:t xml:space="preserve">          |</w:t>
      </w:r>
    </w:p>
    <w:p w14:paraId="510DE7B4" w14:textId="77777777" w:rsidR="00453023" w:rsidRPr="00D22CCD" w:rsidRDefault="007260E2">
      <w:pPr>
        <w:spacing w:after="0" w:line="240" w:lineRule="auto"/>
        <w:rPr>
          <w:rFonts w:ascii="Courier" w:hAnsi="Courier"/>
        </w:rPr>
      </w:pPr>
      <w:r w:rsidRPr="00D22CCD">
        <w:rPr>
          <w:rFonts w:ascii="Courier" w:hAnsi="Courier"/>
        </w:rPr>
        <w:t xml:space="preserve">          |-&lt;0..*&gt;-INAS (5\\*5): Information Association field</w:t>
      </w:r>
    </w:p>
    <w:p w14:paraId="1D7EBB16" w14:textId="77777777" w:rsidR="00453023" w:rsidRPr="00D22CCD" w:rsidRDefault="007260E2">
      <w:pPr>
        <w:spacing w:after="0" w:line="240" w:lineRule="auto"/>
        <w:rPr>
          <w:rFonts w:ascii="Courier" w:hAnsi="Courier"/>
        </w:rPr>
      </w:pPr>
      <w:r w:rsidRPr="00D22CCD">
        <w:rPr>
          <w:rFonts w:ascii="Courier" w:hAnsi="Courier"/>
        </w:rPr>
        <w:t xml:space="preserve">          |</w:t>
      </w:r>
    </w:p>
    <w:p w14:paraId="21DBF48A" w14:textId="77777777" w:rsidR="00453023" w:rsidRPr="00D22CCD" w:rsidRDefault="007260E2">
      <w:pPr>
        <w:spacing w:after="0" w:line="240" w:lineRule="auto"/>
        <w:rPr>
          <w:rFonts w:ascii="Courier" w:hAnsi="Courier"/>
        </w:rPr>
      </w:pPr>
      <w:r w:rsidRPr="00D22CCD">
        <w:rPr>
          <w:rFonts w:ascii="Courier" w:hAnsi="Courier"/>
        </w:rPr>
        <w:t xml:space="preserve">          |-&lt;0..*&gt;-SPAS (*6): Spatial Association field</w:t>
      </w:r>
    </w:p>
    <w:p w14:paraId="0E4118CB" w14:textId="77777777" w:rsidR="00453023" w:rsidRPr="00D22CCD" w:rsidRDefault="007260E2">
      <w:pPr>
        <w:spacing w:after="0" w:line="240" w:lineRule="auto"/>
        <w:rPr>
          <w:rFonts w:ascii="Courier" w:hAnsi="Courier"/>
        </w:rPr>
      </w:pPr>
      <w:r w:rsidRPr="00D22CCD">
        <w:rPr>
          <w:rFonts w:ascii="Courier" w:hAnsi="Courier"/>
        </w:rPr>
        <w:t xml:space="preserve">          |</w:t>
      </w:r>
    </w:p>
    <w:p w14:paraId="7260E23C" w14:textId="77777777" w:rsidR="00453023" w:rsidRPr="00D22CCD" w:rsidRDefault="007260E2">
      <w:pPr>
        <w:spacing w:after="0" w:line="240" w:lineRule="auto"/>
        <w:rPr>
          <w:rFonts w:ascii="Courier" w:hAnsi="Courier"/>
        </w:rPr>
      </w:pPr>
      <w:r w:rsidRPr="00D22CCD">
        <w:rPr>
          <w:rFonts w:ascii="Courier" w:hAnsi="Courier"/>
        </w:rPr>
        <w:t xml:space="preserve">          |-&lt;0..*&gt;-FASC (*5): Feature Association field</w:t>
      </w:r>
    </w:p>
    <w:p w14:paraId="09D4045F" w14:textId="77777777" w:rsidR="00453023" w:rsidRPr="00D22CCD" w:rsidRDefault="007260E2">
      <w:pPr>
        <w:spacing w:after="0" w:line="240" w:lineRule="auto"/>
        <w:rPr>
          <w:rFonts w:ascii="Courier" w:hAnsi="Courier"/>
        </w:rPr>
      </w:pPr>
      <w:r w:rsidRPr="00D22CCD">
        <w:rPr>
          <w:rFonts w:ascii="Courier" w:hAnsi="Courier"/>
        </w:rPr>
        <w:t xml:space="preserve">          |</w:t>
      </w:r>
    </w:p>
    <w:p w14:paraId="25B86BA2" w14:textId="77777777" w:rsidR="00453023" w:rsidRPr="00D22CCD" w:rsidRDefault="007260E2">
      <w:pPr>
        <w:spacing w:after="0" w:line="240" w:lineRule="auto"/>
        <w:rPr>
          <w:rFonts w:ascii="Courier" w:hAnsi="Courier"/>
        </w:rPr>
      </w:pPr>
      <w:r w:rsidRPr="00D22CCD">
        <w:rPr>
          <w:rFonts w:ascii="Courier" w:hAnsi="Courier"/>
        </w:rPr>
        <w:t xml:space="preserve">          |-&lt;0..*&gt;-MASK (*4): Masked Spatial Type field</w:t>
      </w:r>
    </w:p>
    <w:p w14:paraId="2F05E564" w14:textId="77777777" w:rsidR="00453023" w:rsidRPr="00D22CCD" w:rsidRDefault="007260E2">
      <w:r w:rsidRPr="00D22CCD">
        <w:tab/>
      </w:r>
      <w:r w:rsidRPr="00D22CCD">
        <w:tab/>
      </w:r>
      <w:r w:rsidRPr="00D22CCD">
        <w:tab/>
      </w:r>
      <w:r w:rsidRPr="00D22CCD">
        <w:tab/>
      </w:r>
      <w:r w:rsidRPr="00D22CCD">
        <w:tab/>
      </w:r>
    </w:p>
    <w:p w14:paraId="103E085F" w14:textId="77777777" w:rsidR="00453023" w:rsidRPr="00D22CCD" w:rsidRDefault="00453023">
      <w:pPr>
        <w:pStyle w:val="NoSpacing2"/>
        <w:jc w:val="both"/>
        <w:rPr>
          <w:rFonts w:ascii="Arial" w:hAnsi="Arial" w:cs="Arial"/>
        </w:rPr>
      </w:pPr>
    </w:p>
    <w:p w14:paraId="36D3CC39" w14:textId="77777777" w:rsidR="00453023" w:rsidRPr="00D22CCD" w:rsidRDefault="00453023">
      <w:pPr>
        <w:pStyle w:val="NoSpacing2"/>
        <w:jc w:val="both"/>
        <w:rPr>
          <w:rFonts w:ascii="Arial" w:hAnsi="Arial" w:cs="Arial"/>
        </w:rPr>
      </w:pPr>
    </w:p>
    <w:p w14:paraId="764E8AE2" w14:textId="77777777" w:rsidR="00453023" w:rsidRPr="00D22CCD" w:rsidRDefault="007260E2">
      <w:pPr>
        <w:pStyle w:val="NoSpacing2"/>
        <w:jc w:val="both"/>
        <w:rPr>
          <w:rFonts w:ascii="Arial" w:hAnsi="Arial" w:cs="Arial"/>
        </w:rPr>
      </w:pPr>
      <w:r w:rsidRPr="00D22CCD">
        <w:rPr>
          <w:rFonts w:ascii="Arial" w:hAnsi="Arial" w:cs="Arial"/>
        </w:rPr>
        <w:tab/>
      </w:r>
    </w:p>
    <w:p w14:paraId="3E32FAAF" w14:textId="77777777" w:rsidR="00610ED9" w:rsidRPr="00D22CCD" w:rsidRDefault="00610ED9" w:rsidP="00AC585C">
      <w:pPr>
        <w:pStyle w:val="Listenfortsetzung2"/>
        <w:keepNext/>
        <w:keepLines/>
        <w:numPr>
          <w:ilvl w:val="2"/>
          <w:numId w:val="34"/>
        </w:numPr>
        <w:ind w:left="0"/>
        <w:rPr>
          <w:b/>
          <w:lang w:eastAsia="en-US"/>
        </w:rPr>
      </w:pPr>
      <w:bookmarkStart w:id="4521" w:name="_Toc487203208"/>
      <w:r w:rsidRPr="00D22CCD">
        <w:rPr>
          <w:b/>
          <w:lang w:eastAsia="en-US"/>
        </w:rPr>
        <w:lastRenderedPageBreak/>
        <w:t>Field Content</w:t>
      </w:r>
    </w:p>
    <w:p w14:paraId="44C7EBB5"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610ED9" w:rsidRPr="00D22CCD" w14:paraId="58A27C71" w14:textId="77777777" w:rsidTr="000703F4">
        <w:trPr>
          <w:trHeight w:val="212"/>
        </w:trPr>
        <w:tc>
          <w:tcPr>
            <w:tcW w:w="2428"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4AA5A51" w14:textId="77777777" w:rsidR="00610ED9" w:rsidRPr="00BF301C" w:rsidRDefault="00610ED9" w:rsidP="00C739EB">
            <w:pPr>
              <w:pStyle w:val="Small"/>
              <w:spacing w:before="40" w:after="40"/>
              <w:jc w:val="both"/>
              <w:rPr>
                <w:b/>
              </w:rPr>
            </w:pPr>
            <w:r w:rsidRPr="00BF301C">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657ADEA" w14:textId="77777777" w:rsidR="00610ED9" w:rsidRPr="00BF301C" w:rsidRDefault="00610ED9" w:rsidP="00C739EB">
            <w:pPr>
              <w:pStyle w:val="Small"/>
              <w:spacing w:before="40" w:after="40"/>
              <w:jc w:val="both"/>
              <w:rPr>
                <w:b/>
              </w:rPr>
            </w:pPr>
            <w:r w:rsidRPr="00BF301C">
              <w:rPr>
                <w:b/>
              </w:rPr>
              <w:t>Label</w:t>
            </w:r>
          </w:p>
        </w:tc>
        <w:tc>
          <w:tcPr>
            <w:tcW w:w="1985" w:type="dxa"/>
            <w:tcBorders>
              <w:top w:val="double" w:sz="6" w:space="0" w:color="000000"/>
              <w:left w:val="single" w:sz="6" w:space="0" w:color="000000"/>
              <w:bottom w:val="double" w:sz="6" w:space="0" w:color="000000"/>
              <w:right w:val="single" w:sz="6" w:space="0" w:color="000000"/>
            </w:tcBorders>
            <w:shd w:val="clear" w:color="auto" w:fill="D9D9D9"/>
          </w:tcPr>
          <w:p w14:paraId="7CB7D7B3" w14:textId="77777777" w:rsidR="00610ED9" w:rsidRPr="00BF301C" w:rsidRDefault="00610ED9" w:rsidP="00C739EB">
            <w:pPr>
              <w:pStyle w:val="Small"/>
              <w:spacing w:before="40" w:after="40"/>
              <w:jc w:val="both"/>
              <w:rPr>
                <w:b/>
              </w:rPr>
            </w:pPr>
            <w:r w:rsidRPr="00BF301C">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3DAEB3C" w14:textId="77777777" w:rsidR="00610ED9" w:rsidRPr="00BF301C" w:rsidRDefault="00610ED9" w:rsidP="00C739EB">
            <w:pPr>
              <w:pStyle w:val="Small"/>
              <w:spacing w:before="40" w:after="40"/>
              <w:jc w:val="both"/>
              <w:rPr>
                <w:b/>
              </w:rPr>
            </w:pPr>
            <w:r w:rsidRPr="00BF301C">
              <w:rPr>
                <w:b/>
              </w:rPr>
              <w:t>Format</w:t>
            </w:r>
          </w:p>
        </w:tc>
        <w:tc>
          <w:tcPr>
            <w:tcW w:w="3273"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07F245A" w14:textId="77777777" w:rsidR="00610ED9" w:rsidRPr="00BF301C" w:rsidRDefault="00610ED9" w:rsidP="00C739EB">
            <w:pPr>
              <w:pStyle w:val="Small"/>
              <w:spacing w:before="40" w:after="40"/>
              <w:jc w:val="both"/>
              <w:rPr>
                <w:b/>
              </w:rPr>
            </w:pPr>
            <w:r w:rsidRPr="00BF301C">
              <w:rPr>
                <w:b/>
              </w:rPr>
              <w:t>Comment</w:t>
            </w:r>
          </w:p>
        </w:tc>
      </w:tr>
      <w:tr w:rsidR="00610ED9" w:rsidRPr="00D22CCD" w14:paraId="3D76B4CD"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C8CDCAE" w14:textId="776912E4" w:rsidR="00610ED9" w:rsidRPr="00D22CCD" w:rsidRDefault="00610ED9" w:rsidP="00C739EB">
            <w:pPr>
              <w:pStyle w:val="Small"/>
              <w:spacing w:before="40" w:after="40"/>
            </w:pPr>
            <w:r w:rsidRPr="00D22CCD">
              <w:t xml:space="preserve">Record </w:t>
            </w:r>
            <w:ins w:id="4522" w:author="Gert Morlion" w:date="2024-08-26T14:57:00Z">
              <w:r w:rsidR="00BF301C">
                <w:t>n</w:t>
              </w:r>
            </w:ins>
            <w:del w:id="4523" w:author="Gert Morlion" w:date="2024-08-26T14:57:00Z">
              <w:r w:rsidRPr="00D22CCD" w:rsidDel="00BF30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2FAF30C" w14:textId="77777777" w:rsidR="00610ED9" w:rsidRPr="00D22CCD" w:rsidRDefault="00610ED9" w:rsidP="00C739EB">
            <w:pPr>
              <w:pStyle w:val="Small"/>
              <w:spacing w:before="40" w:after="40"/>
            </w:pPr>
            <w:r w:rsidRPr="00D22CCD">
              <w:t>RCNM</w:t>
            </w:r>
          </w:p>
        </w:tc>
        <w:tc>
          <w:tcPr>
            <w:tcW w:w="1985" w:type="dxa"/>
            <w:tcBorders>
              <w:top w:val="single" w:sz="6" w:space="0" w:color="000000"/>
              <w:left w:val="single" w:sz="6" w:space="0" w:color="000000"/>
              <w:bottom w:val="single" w:sz="6" w:space="0" w:color="000000"/>
              <w:right w:val="single" w:sz="6" w:space="0" w:color="000000"/>
            </w:tcBorders>
          </w:tcPr>
          <w:p w14:paraId="204B0CAC"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7A31D8F4"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655D0ADD" w14:textId="77777777" w:rsidR="00610ED9" w:rsidRPr="00D22CCD" w:rsidRDefault="00610ED9" w:rsidP="00C739EB">
            <w:pPr>
              <w:pStyle w:val="Small"/>
              <w:spacing w:before="40" w:after="40"/>
            </w:pPr>
            <w:r w:rsidRPr="00D22CCD">
              <w:t>{10} - Dataset Identification</w:t>
            </w:r>
          </w:p>
        </w:tc>
      </w:tr>
      <w:tr w:rsidR="00610ED9" w:rsidRPr="00D22CCD" w14:paraId="451D4C5B"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E02E143" w14:textId="62AEAC05" w:rsidR="00610ED9" w:rsidRPr="00D22CCD" w:rsidRDefault="00610ED9" w:rsidP="00C739EB">
            <w:pPr>
              <w:pStyle w:val="Small"/>
              <w:spacing w:before="40" w:after="40"/>
            </w:pPr>
            <w:r w:rsidRPr="00D22CCD">
              <w:t xml:space="preserve">Record </w:t>
            </w:r>
            <w:ins w:id="4524" w:author="Gert Morlion" w:date="2024-08-26T14:57:00Z">
              <w:r w:rsidR="00794A67">
                <w:t>i</w:t>
              </w:r>
            </w:ins>
            <w:del w:id="4525" w:author="Gert Morlion" w:date="2024-08-26T14:57:00Z">
              <w:r w:rsidRPr="00D22CCD" w:rsidDel="00794A67">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F887114" w14:textId="77777777" w:rsidR="00610ED9" w:rsidRPr="00D22CCD" w:rsidRDefault="00610ED9" w:rsidP="00C739EB">
            <w:pPr>
              <w:pStyle w:val="Small"/>
              <w:spacing w:before="40" w:after="40"/>
            </w:pPr>
            <w:r w:rsidRPr="00D22CCD">
              <w:t>RCID</w:t>
            </w:r>
          </w:p>
        </w:tc>
        <w:tc>
          <w:tcPr>
            <w:tcW w:w="1985" w:type="dxa"/>
            <w:tcBorders>
              <w:top w:val="single" w:sz="6" w:space="0" w:color="000000"/>
              <w:left w:val="single" w:sz="6" w:space="0" w:color="000000"/>
              <w:bottom w:val="single" w:sz="6" w:space="0" w:color="000000"/>
              <w:right w:val="single" w:sz="6" w:space="0" w:color="000000"/>
            </w:tcBorders>
          </w:tcPr>
          <w:p w14:paraId="5066C669" w14:textId="77777777" w:rsidR="00610ED9" w:rsidRPr="00D22CCD" w:rsidRDefault="00610ED9" w:rsidP="00C739EB">
            <w:pPr>
              <w:pStyle w:val="Small"/>
              <w:spacing w:before="40" w:after="40"/>
            </w:pPr>
            <w:r w:rsidRPr="00D22CCD">
              <w:t>{1}</w:t>
            </w:r>
          </w:p>
        </w:tc>
        <w:tc>
          <w:tcPr>
            <w:tcW w:w="794" w:type="dxa"/>
            <w:tcBorders>
              <w:top w:val="single" w:sz="6" w:space="0" w:color="000000"/>
              <w:left w:val="single" w:sz="6" w:space="0" w:color="000000"/>
              <w:bottom w:val="single" w:sz="6" w:space="0" w:color="000000"/>
              <w:right w:val="single" w:sz="6" w:space="0" w:color="000000"/>
            </w:tcBorders>
          </w:tcPr>
          <w:p w14:paraId="11D68230" w14:textId="77777777" w:rsidR="00610ED9" w:rsidRPr="00D22CCD" w:rsidRDefault="00610ED9" w:rsidP="00C739EB">
            <w:pPr>
              <w:pStyle w:val="Small"/>
              <w:spacing w:before="40" w:after="40"/>
            </w:pPr>
            <w:r w:rsidRPr="00D22CCD">
              <w:t>b14</w:t>
            </w:r>
          </w:p>
        </w:tc>
        <w:tc>
          <w:tcPr>
            <w:tcW w:w="3273" w:type="dxa"/>
            <w:tcBorders>
              <w:top w:val="single" w:sz="6" w:space="0" w:color="000000"/>
              <w:left w:val="single" w:sz="6" w:space="0" w:color="000000"/>
              <w:bottom w:val="single" w:sz="6" w:space="0" w:color="000000"/>
              <w:right w:val="single" w:sz="6" w:space="0" w:color="000000"/>
            </w:tcBorders>
          </w:tcPr>
          <w:p w14:paraId="6D4D2F52" w14:textId="77777777" w:rsidR="00610ED9" w:rsidRPr="00D22CCD" w:rsidRDefault="00610ED9" w:rsidP="00C739EB">
            <w:pPr>
              <w:pStyle w:val="Small"/>
              <w:spacing w:before="40" w:after="40"/>
            </w:pPr>
            <w:r w:rsidRPr="00D22CCD">
              <w:t>Only one record</w:t>
            </w:r>
          </w:p>
        </w:tc>
      </w:tr>
      <w:tr w:rsidR="00610ED9" w:rsidRPr="00D22CCD" w14:paraId="79E3878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10072ABC" w14:textId="17120E1C" w:rsidR="00610ED9" w:rsidRPr="00D22CCD" w:rsidRDefault="00610ED9" w:rsidP="00C739EB">
            <w:pPr>
              <w:pStyle w:val="Small"/>
              <w:spacing w:before="40" w:after="40"/>
            </w:pPr>
            <w:r w:rsidRPr="00D22CCD">
              <w:t xml:space="preserve">Encoding </w:t>
            </w:r>
            <w:ins w:id="4526" w:author="Gert Morlion" w:date="2024-08-26T14:57:00Z">
              <w:r w:rsidR="00794A67">
                <w:t>s</w:t>
              </w:r>
            </w:ins>
            <w:del w:id="4527" w:author="Gert Morlion" w:date="2024-08-26T14:57:00Z">
              <w:r w:rsidRPr="00D22CCD" w:rsidDel="00794A67">
                <w:delText>S</w:delText>
              </w:r>
            </w:del>
            <w:r w:rsidRPr="00D22CCD">
              <w:t>pecification</w:t>
            </w:r>
          </w:p>
        </w:tc>
        <w:tc>
          <w:tcPr>
            <w:tcW w:w="794" w:type="dxa"/>
            <w:tcBorders>
              <w:top w:val="single" w:sz="6" w:space="0" w:color="000000"/>
              <w:left w:val="single" w:sz="6" w:space="0" w:color="000000"/>
              <w:bottom w:val="single" w:sz="6" w:space="0" w:color="000000"/>
              <w:right w:val="single" w:sz="6" w:space="0" w:color="000000"/>
            </w:tcBorders>
          </w:tcPr>
          <w:p w14:paraId="7DFF2272" w14:textId="77777777" w:rsidR="00610ED9" w:rsidRPr="00D22CCD" w:rsidRDefault="00610ED9" w:rsidP="00C739EB">
            <w:pPr>
              <w:pStyle w:val="Small"/>
              <w:spacing w:before="40" w:after="40"/>
            </w:pPr>
            <w:r w:rsidRPr="00D22CCD">
              <w:t>ENSP</w:t>
            </w:r>
          </w:p>
        </w:tc>
        <w:tc>
          <w:tcPr>
            <w:tcW w:w="1985" w:type="dxa"/>
            <w:tcBorders>
              <w:top w:val="single" w:sz="6" w:space="0" w:color="000000"/>
              <w:left w:val="single" w:sz="6" w:space="0" w:color="000000"/>
              <w:bottom w:val="single" w:sz="6" w:space="0" w:color="000000"/>
              <w:right w:val="single" w:sz="6" w:space="0" w:color="000000"/>
            </w:tcBorders>
          </w:tcPr>
          <w:p w14:paraId="3FD95970" w14:textId="77777777" w:rsidR="00610ED9" w:rsidRPr="00D22CCD" w:rsidRDefault="00610ED9" w:rsidP="00C739EB">
            <w:pPr>
              <w:pStyle w:val="Small"/>
              <w:spacing w:before="40" w:after="40"/>
            </w:pPr>
            <w:r w:rsidRPr="00D22CCD">
              <w:t>‘S-100 Part 10a’</w:t>
            </w:r>
          </w:p>
        </w:tc>
        <w:tc>
          <w:tcPr>
            <w:tcW w:w="794" w:type="dxa"/>
            <w:tcBorders>
              <w:top w:val="single" w:sz="6" w:space="0" w:color="000000"/>
              <w:left w:val="single" w:sz="6" w:space="0" w:color="000000"/>
              <w:bottom w:val="single" w:sz="6" w:space="0" w:color="000000"/>
              <w:right w:val="single" w:sz="6" w:space="0" w:color="000000"/>
            </w:tcBorders>
          </w:tcPr>
          <w:p w14:paraId="1048F86E"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5A6F4629" w14:textId="77777777" w:rsidR="00610ED9" w:rsidRPr="00D22CCD" w:rsidRDefault="00610ED9" w:rsidP="00C739EB">
            <w:pPr>
              <w:pStyle w:val="Small"/>
              <w:spacing w:before="40" w:after="40"/>
            </w:pPr>
            <w:r w:rsidRPr="00D22CCD">
              <w:t>Encoding specification that defines the encoding</w:t>
            </w:r>
          </w:p>
        </w:tc>
      </w:tr>
      <w:tr w:rsidR="00610ED9" w:rsidRPr="00D22CCD" w14:paraId="24A1D1A1" w14:textId="77777777" w:rsidTr="00C739EB">
        <w:trPr>
          <w:trHeight w:val="70"/>
        </w:trPr>
        <w:tc>
          <w:tcPr>
            <w:tcW w:w="2428" w:type="dxa"/>
            <w:tcBorders>
              <w:top w:val="single" w:sz="6" w:space="0" w:color="000000"/>
              <w:left w:val="single" w:sz="6" w:space="0" w:color="000000"/>
              <w:bottom w:val="single" w:sz="6" w:space="0" w:color="000000"/>
              <w:right w:val="single" w:sz="6" w:space="0" w:color="000000"/>
            </w:tcBorders>
          </w:tcPr>
          <w:p w14:paraId="28D44BAC" w14:textId="44533BF4" w:rsidR="00610ED9" w:rsidRPr="00D22CCD" w:rsidRDefault="00610ED9" w:rsidP="00C739EB">
            <w:pPr>
              <w:pStyle w:val="Small"/>
              <w:spacing w:before="40" w:after="40"/>
            </w:pPr>
            <w:r w:rsidRPr="00D22CCD">
              <w:t xml:space="preserve">Encoding </w:t>
            </w:r>
            <w:ins w:id="4528" w:author="Gert Morlion" w:date="2024-08-26T14:57:00Z">
              <w:r w:rsidR="00794A67">
                <w:t>s</w:t>
              </w:r>
            </w:ins>
            <w:del w:id="4529" w:author="Gert Morlion" w:date="2024-08-26T14:57:00Z">
              <w:r w:rsidRPr="00D22CCD" w:rsidDel="00794A67">
                <w:delText>S</w:delText>
              </w:r>
            </w:del>
            <w:r w:rsidRPr="00D22CCD">
              <w:t xml:space="preserve">pecification </w:t>
            </w:r>
            <w:ins w:id="4530" w:author="Gert Morlion" w:date="2024-08-26T14:57:00Z">
              <w:r w:rsidR="00794A67">
                <w:t>e</w:t>
              </w:r>
            </w:ins>
            <w:del w:id="4531"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367CD56" w14:textId="77777777" w:rsidR="00610ED9" w:rsidRPr="00D22CCD" w:rsidRDefault="00610ED9" w:rsidP="00C739EB">
            <w:pPr>
              <w:pStyle w:val="Small"/>
              <w:spacing w:before="40" w:after="40"/>
            </w:pPr>
            <w:r w:rsidRPr="00D22CCD">
              <w:t>ENED</w:t>
            </w:r>
          </w:p>
        </w:tc>
        <w:tc>
          <w:tcPr>
            <w:tcW w:w="1985" w:type="dxa"/>
            <w:tcBorders>
              <w:top w:val="single" w:sz="6" w:space="0" w:color="000000"/>
              <w:left w:val="single" w:sz="6" w:space="0" w:color="000000"/>
              <w:bottom w:val="single" w:sz="6" w:space="0" w:color="000000"/>
              <w:right w:val="single" w:sz="6" w:space="0" w:color="000000"/>
            </w:tcBorders>
          </w:tcPr>
          <w:p w14:paraId="703D63DC" w14:textId="77777777" w:rsidR="00610ED9" w:rsidRPr="00D22CCD" w:rsidRDefault="00610ED9" w:rsidP="00C739EB">
            <w:pPr>
              <w:pStyle w:val="Small"/>
              <w:spacing w:before="40" w:after="40"/>
            </w:pPr>
            <w:r w:rsidRPr="00D22CCD">
              <w:t>“1.1”</w:t>
            </w:r>
          </w:p>
        </w:tc>
        <w:tc>
          <w:tcPr>
            <w:tcW w:w="794" w:type="dxa"/>
            <w:tcBorders>
              <w:top w:val="single" w:sz="6" w:space="0" w:color="000000"/>
              <w:left w:val="single" w:sz="6" w:space="0" w:color="000000"/>
              <w:bottom w:val="single" w:sz="6" w:space="0" w:color="000000"/>
              <w:right w:val="single" w:sz="6" w:space="0" w:color="000000"/>
            </w:tcBorders>
          </w:tcPr>
          <w:p w14:paraId="7E2CE66E"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1B90FF60" w14:textId="77777777" w:rsidR="00610ED9" w:rsidRPr="00D22CCD" w:rsidRDefault="00610ED9" w:rsidP="00C739EB">
            <w:pPr>
              <w:pStyle w:val="Small"/>
              <w:spacing w:before="40" w:after="40"/>
            </w:pPr>
            <w:r w:rsidRPr="00D22CCD">
              <w:t>Edition of the encoding specification</w:t>
            </w:r>
          </w:p>
        </w:tc>
      </w:tr>
      <w:tr w:rsidR="00610ED9" w:rsidRPr="00D22CCD" w14:paraId="7388C447" w14:textId="77777777" w:rsidTr="00C739EB">
        <w:trPr>
          <w:trHeight w:val="393"/>
        </w:trPr>
        <w:tc>
          <w:tcPr>
            <w:tcW w:w="2428" w:type="dxa"/>
            <w:tcBorders>
              <w:top w:val="single" w:sz="6" w:space="0" w:color="000000"/>
              <w:left w:val="single" w:sz="6" w:space="0" w:color="000000"/>
              <w:bottom w:val="single" w:sz="6" w:space="0" w:color="000000"/>
              <w:right w:val="single" w:sz="6" w:space="0" w:color="000000"/>
            </w:tcBorders>
          </w:tcPr>
          <w:p w14:paraId="6EF3D977" w14:textId="04350A60" w:rsidR="00610ED9" w:rsidRPr="00D22CCD" w:rsidRDefault="00610ED9" w:rsidP="00C739EB">
            <w:pPr>
              <w:pStyle w:val="Small"/>
              <w:spacing w:before="40" w:after="40"/>
            </w:pPr>
            <w:r w:rsidRPr="00D22CCD">
              <w:t xml:space="preserve">Product </w:t>
            </w:r>
            <w:ins w:id="4532" w:author="Gert Morlion" w:date="2024-08-26T14:57:00Z">
              <w:r w:rsidR="00794A67">
                <w:t>i</w:t>
              </w:r>
            </w:ins>
            <w:del w:id="4533"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1BEA8B1E" w14:textId="77777777" w:rsidR="00610ED9" w:rsidRPr="00D22CCD" w:rsidRDefault="00610ED9" w:rsidP="00C739EB">
            <w:pPr>
              <w:pStyle w:val="Small"/>
              <w:spacing w:before="40" w:after="40"/>
            </w:pPr>
            <w:r w:rsidRPr="00D22CCD">
              <w:t>PRSP</w:t>
            </w:r>
          </w:p>
        </w:tc>
        <w:tc>
          <w:tcPr>
            <w:tcW w:w="1985" w:type="dxa"/>
            <w:tcBorders>
              <w:top w:val="single" w:sz="6" w:space="0" w:color="000000"/>
              <w:left w:val="single" w:sz="6" w:space="0" w:color="000000"/>
              <w:bottom w:val="single" w:sz="6" w:space="0" w:color="000000"/>
              <w:right w:val="single" w:sz="6" w:space="0" w:color="000000"/>
            </w:tcBorders>
          </w:tcPr>
          <w:p w14:paraId="0FE7AC22" w14:textId="77777777" w:rsidR="00610ED9" w:rsidRPr="00D22CCD" w:rsidRDefault="00610ED9" w:rsidP="00C739EB">
            <w:pPr>
              <w:pStyle w:val="Small"/>
              <w:spacing w:before="40" w:after="40"/>
            </w:pPr>
            <w:r w:rsidRPr="00D22CCD">
              <w:t>“INT.IHO.S-101.1.0”</w:t>
            </w:r>
          </w:p>
        </w:tc>
        <w:tc>
          <w:tcPr>
            <w:tcW w:w="794" w:type="dxa"/>
            <w:tcBorders>
              <w:top w:val="single" w:sz="6" w:space="0" w:color="000000"/>
              <w:left w:val="single" w:sz="6" w:space="0" w:color="000000"/>
              <w:bottom w:val="single" w:sz="6" w:space="0" w:color="000000"/>
              <w:right w:val="single" w:sz="6" w:space="0" w:color="000000"/>
            </w:tcBorders>
          </w:tcPr>
          <w:p w14:paraId="45C34A9A"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7011BCE6" w14:textId="6081651A" w:rsidR="00610ED9" w:rsidRPr="00D22CCD" w:rsidRDefault="00610ED9" w:rsidP="00C739EB">
            <w:pPr>
              <w:pStyle w:val="Small"/>
              <w:spacing w:before="40" w:after="40"/>
            </w:pPr>
            <w:r w:rsidRPr="00D22CCD">
              <w:t xml:space="preserve">Unique identifier for the data product as specified in the </w:t>
            </w:r>
            <w:ins w:id="4534" w:author="Gert Morlion" w:date="2024-08-26T14:58:00Z">
              <w:r w:rsidR="00FC3C09">
                <w:t>P</w:t>
              </w:r>
            </w:ins>
            <w:del w:id="4535" w:author="Gert Morlion" w:date="2024-08-26T14:58:00Z">
              <w:r w:rsidRPr="00D22CCD" w:rsidDel="00FC3C09">
                <w:delText>p</w:delText>
              </w:r>
            </w:del>
            <w:r w:rsidRPr="00D22CCD">
              <w:t xml:space="preserve">roduct </w:t>
            </w:r>
            <w:ins w:id="4536" w:author="Gert Morlion" w:date="2024-08-26T14:58:00Z">
              <w:r w:rsidR="00FC3C09">
                <w:t>S</w:t>
              </w:r>
            </w:ins>
            <w:del w:id="4537" w:author="Gert Morlion" w:date="2024-08-26T14:58:00Z">
              <w:r w:rsidRPr="00D22CCD" w:rsidDel="00FC3C09">
                <w:delText>s</w:delText>
              </w:r>
            </w:del>
            <w:r w:rsidRPr="00D22CCD">
              <w:t>pecification</w:t>
            </w:r>
          </w:p>
        </w:tc>
      </w:tr>
      <w:tr w:rsidR="00610ED9" w:rsidRPr="00D22CCD" w14:paraId="5404647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0DEDA64" w14:textId="1CE1BB5F" w:rsidR="00610ED9" w:rsidRPr="00D22CCD" w:rsidRDefault="00610ED9" w:rsidP="00C739EB">
            <w:pPr>
              <w:pStyle w:val="Small"/>
              <w:spacing w:before="40" w:after="40"/>
            </w:pPr>
            <w:r w:rsidRPr="00D22CCD">
              <w:t xml:space="preserve">Product </w:t>
            </w:r>
            <w:ins w:id="4538" w:author="Gert Morlion" w:date="2024-08-26T14:57:00Z">
              <w:r w:rsidR="00794A67">
                <w:t>e</w:t>
              </w:r>
            </w:ins>
            <w:del w:id="4539"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606D1F3E" w14:textId="77777777" w:rsidR="00610ED9" w:rsidRPr="00D22CCD" w:rsidRDefault="00610ED9" w:rsidP="00C739EB">
            <w:pPr>
              <w:pStyle w:val="Small"/>
              <w:spacing w:before="40" w:after="40"/>
            </w:pPr>
            <w:r w:rsidRPr="00D22CCD">
              <w:t>PRED</w:t>
            </w:r>
          </w:p>
        </w:tc>
        <w:tc>
          <w:tcPr>
            <w:tcW w:w="1985" w:type="dxa"/>
            <w:tcBorders>
              <w:top w:val="single" w:sz="6" w:space="0" w:color="000000"/>
              <w:left w:val="single" w:sz="6" w:space="0" w:color="000000"/>
              <w:bottom w:val="single" w:sz="6" w:space="0" w:color="000000"/>
              <w:right w:val="single" w:sz="6" w:space="0" w:color="000000"/>
            </w:tcBorders>
          </w:tcPr>
          <w:p w14:paraId="55548376"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26441BF6"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1DF17AE5" w14:textId="035BCBBB" w:rsidR="00610ED9" w:rsidRPr="00D22CCD" w:rsidRDefault="00610ED9" w:rsidP="00C739EB">
            <w:pPr>
              <w:pStyle w:val="Small"/>
              <w:spacing w:before="40" w:after="40"/>
            </w:pPr>
            <w:r w:rsidRPr="00D22CCD">
              <w:t xml:space="preserve">Edition of the </w:t>
            </w:r>
            <w:ins w:id="4540" w:author="Gert Morlion" w:date="2024-08-26T14:58:00Z">
              <w:r w:rsidR="00FC3C09">
                <w:t>P</w:t>
              </w:r>
            </w:ins>
            <w:del w:id="4541" w:author="Gert Morlion" w:date="2024-08-26T14:58:00Z">
              <w:r w:rsidRPr="00D22CCD" w:rsidDel="00FC3C09">
                <w:delText>p</w:delText>
              </w:r>
            </w:del>
            <w:r w:rsidRPr="00D22CCD">
              <w:t xml:space="preserve">roduct </w:t>
            </w:r>
            <w:ins w:id="4542" w:author="Gert Morlion" w:date="2024-08-26T14:58:00Z">
              <w:r w:rsidR="00FC3C09">
                <w:t>S</w:t>
              </w:r>
            </w:ins>
            <w:del w:id="4543" w:author="Gert Morlion" w:date="2024-08-26T14:58:00Z">
              <w:r w:rsidRPr="00D22CCD" w:rsidDel="00FC3C09">
                <w:delText>s</w:delText>
              </w:r>
            </w:del>
            <w:r w:rsidRPr="00D22CCD">
              <w:t>pecification</w:t>
            </w:r>
          </w:p>
        </w:tc>
      </w:tr>
      <w:tr w:rsidR="00610ED9" w:rsidRPr="00D22CCD" w14:paraId="286B8B8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78E97FF" w14:textId="401E6629" w:rsidR="00610ED9" w:rsidRPr="00D22CCD" w:rsidRDefault="00610ED9" w:rsidP="00C739EB">
            <w:pPr>
              <w:pStyle w:val="Small"/>
              <w:spacing w:before="40" w:after="40"/>
            </w:pPr>
            <w:r w:rsidRPr="00D22CCD">
              <w:t xml:space="preserve">Application </w:t>
            </w:r>
            <w:ins w:id="4544" w:author="Gert Morlion" w:date="2024-08-26T14:57:00Z">
              <w:r w:rsidR="00794A67">
                <w:t>p</w:t>
              </w:r>
            </w:ins>
            <w:del w:id="4545" w:author="Gert Morlion" w:date="2024-08-26T14:57:00Z">
              <w:r w:rsidRPr="00D22CCD" w:rsidDel="00794A67">
                <w:delText>P</w:delText>
              </w:r>
            </w:del>
            <w:r w:rsidRPr="00D22CCD">
              <w:t>rofile</w:t>
            </w:r>
          </w:p>
        </w:tc>
        <w:tc>
          <w:tcPr>
            <w:tcW w:w="794" w:type="dxa"/>
            <w:tcBorders>
              <w:top w:val="single" w:sz="6" w:space="0" w:color="000000"/>
              <w:left w:val="single" w:sz="6" w:space="0" w:color="000000"/>
              <w:bottom w:val="single" w:sz="6" w:space="0" w:color="000000"/>
              <w:right w:val="single" w:sz="6" w:space="0" w:color="000000"/>
            </w:tcBorders>
          </w:tcPr>
          <w:p w14:paraId="4469F405" w14:textId="77777777" w:rsidR="00610ED9" w:rsidRPr="00D22CCD" w:rsidRDefault="00610ED9" w:rsidP="00C739EB">
            <w:pPr>
              <w:pStyle w:val="Small"/>
              <w:spacing w:before="40" w:after="40"/>
            </w:pPr>
            <w:r w:rsidRPr="00D22CCD">
              <w:t>PROF</w:t>
            </w:r>
          </w:p>
        </w:tc>
        <w:tc>
          <w:tcPr>
            <w:tcW w:w="1985" w:type="dxa"/>
            <w:tcBorders>
              <w:top w:val="single" w:sz="6" w:space="0" w:color="000000"/>
              <w:left w:val="single" w:sz="6" w:space="0" w:color="000000"/>
              <w:bottom w:val="single" w:sz="6" w:space="0" w:color="000000"/>
              <w:right w:val="single" w:sz="6" w:space="0" w:color="000000"/>
            </w:tcBorders>
          </w:tcPr>
          <w:p w14:paraId="2FC32A40" w14:textId="77777777" w:rsidR="00610ED9" w:rsidRPr="00D22CCD" w:rsidRDefault="00610ED9" w:rsidP="00C739EB">
            <w:pPr>
              <w:pStyle w:val="Small"/>
              <w:spacing w:before="40" w:after="40"/>
            </w:pPr>
            <w:r w:rsidRPr="00D22CCD">
              <w:t>“2”</w:t>
            </w:r>
          </w:p>
        </w:tc>
        <w:tc>
          <w:tcPr>
            <w:tcW w:w="794" w:type="dxa"/>
            <w:tcBorders>
              <w:top w:val="single" w:sz="6" w:space="0" w:color="000000"/>
              <w:left w:val="single" w:sz="6" w:space="0" w:color="000000"/>
              <w:bottom w:val="single" w:sz="6" w:space="0" w:color="000000"/>
              <w:right w:val="single" w:sz="6" w:space="0" w:color="000000"/>
            </w:tcBorders>
          </w:tcPr>
          <w:p w14:paraId="6D38A932"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31BFDC19" w14:textId="77777777" w:rsidR="00610ED9" w:rsidRPr="00D22CCD" w:rsidRDefault="00610ED9" w:rsidP="00C739EB">
            <w:pPr>
              <w:pStyle w:val="Small"/>
              <w:spacing w:before="40" w:after="40"/>
            </w:pPr>
            <w:r w:rsidRPr="00D22CCD">
              <w:t>“2” – Update dataset profile</w:t>
            </w:r>
          </w:p>
        </w:tc>
      </w:tr>
      <w:tr w:rsidR="00610ED9" w:rsidRPr="00D22CCD" w14:paraId="6810D0E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0D41807" w14:textId="1E6A2705" w:rsidR="00610ED9" w:rsidRPr="00D22CCD" w:rsidRDefault="00610ED9" w:rsidP="00C739EB">
            <w:pPr>
              <w:pStyle w:val="Small"/>
              <w:spacing w:before="40" w:after="40"/>
            </w:pPr>
            <w:r w:rsidRPr="00D22CCD">
              <w:t xml:space="preserve">Dataset </w:t>
            </w:r>
            <w:ins w:id="4546" w:author="Gert Morlion" w:date="2024-08-26T14:57:00Z">
              <w:r w:rsidR="00794A67">
                <w:t>f</w:t>
              </w:r>
            </w:ins>
            <w:del w:id="4547" w:author="Gert Morlion" w:date="2024-08-26T14:57:00Z">
              <w:r w:rsidRPr="00D22CCD" w:rsidDel="00794A67">
                <w:delText>F</w:delText>
              </w:r>
            </w:del>
            <w:r w:rsidRPr="00D22CCD">
              <w:t xml:space="preserve">ile </w:t>
            </w:r>
            <w:ins w:id="4548" w:author="Gert Morlion" w:date="2024-08-26T14:57:00Z">
              <w:r w:rsidR="00794A67">
                <w:t>i</w:t>
              </w:r>
            </w:ins>
            <w:del w:id="4549"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3AA8C8D" w14:textId="77777777" w:rsidR="00610ED9" w:rsidRPr="00D22CCD" w:rsidRDefault="00610ED9" w:rsidP="00C739EB">
            <w:pPr>
              <w:pStyle w:val="Small"/>
              <w:spacing w:before="40" w:after="40"/>
            </w:pPr>
            <w:r w:rsidRPr="00D22CCD">
              <w:t>DSNM</w:t>
            </w:r>
          </w:p>
        </w:tc>
        <w:tc>
          <w:tcPr>
            <w:tcW w:w="1985" w:type="dxa"/>
            <w:tcBorders>
              <w:top w:val="single" w:sz="6" w:space="0" w:color="000000"/>
              <w:left w:val="single" w:sz="6" w:space="0" w:color="000000"/>
              <w:bottom w:val="single" w:sz="6" w:space="0" w:color="000000"/>
              <w:right w:val="single" w:sz="6" w:space="0" w:color="000000"/>
            </w:tcBorders>
          </w:tcPr>
          <w:p w14:paraId="60DEC60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0CFD7"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66125341" w14:textId="77777777" w:rsidR="00610ED9" w:rsidRPr="00D22CCD" w:rsidRDefault="00610ED9" w:rsidP="00C739EB">
            <w:pPr>
              <w:pStyle w:val="Small"/>
              <w:spacing w:before="40" w:after="40"/>
            </w:pPr>
            <w:r w:rsidRPr="00D22CCD">
              <w:t>The file name including the extension but excluding any path information</w:t>
            </w:r>
          </w:p>
        </w:tc>
      </w:tr>
      <w:tr w:rsidR="00610ED9" w:rsidRPr="00D22CCD" w14:paraId="18688793"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82A59FF" w14:textId="33B33390" w:rsidR="00610ED9" w:rsidRPr="00D22CCD" w:rsidRDefault="00610ED9" w:rsidP="00C739EB">
            <w:pPr>
              <w:pStyle w:val="Small"/>
              <w:spacing w:before="40" w:after="40"/>
            </w:pPr>
            <w:r w:rsidRPr="00D22CCD">
              <w:t xml:space="preserve">Dataset </w:t>
            </w:r>
            <w:ins w:id="4550" w:author="Gert Morlion" w:date="2024-08-26T14:57:00Z">
              <w:r w:rsidR="00794A67">
                <w:t>t</w:t>
              </w:r>
            </w:ins>
            <w:del w:id="4551" w:author="Gert Morlion" w:date="2024-08-26T14:57:00Z">
              <w:r w:rsidRPr="00D22CCD" w:rsidDel="00794A67">
                <w:delText>T</w:delText>
              </w:r>
            </w:del>
            <w:r w:rsidRPr="00D22CCD">
              <w:t>itle</w:t>
            </w:r>
          </w:p>
        </w:tc>
        <w:tc>
          <w:tcPr>
            <w:tcW w:w="794" w:type="dxa"/>
            <w:tcBorders>
              <w:top w:val="single" w:sz="6" w:space="0" w:color="000000"/>
              <w:left w:val="single" w:sz="6" w:space="0" w:color="000000"/>
              <w:bottom w:val="single" w:sz="6" w:space="0" w:color="000000"/>
              <w:right w:val="single" w:sz="6" w:space="0" w:color="000000"/>
            </w:tcBorders>
          </w:tcPr>
          <w:p w14:paraId="3BCB7B0E" w14:textId="77777777" w:rsidR="00610ED9" w:rsidRPr="00D22CCD" w:rsidRDefault="00610ED9" w:rsidP="00C739EB">
            <w:pPr>
              <w:pStyle w:val="Small"/>
              <w:spacing w:before="40" w:after="40"/>
            </w:pPr>
            <w:r w:rsidRPr="00D22CCD">
              <w:t>DSTL</w:t>
            </w:r>
          </w:p>
        </w:tc>
        <w:tc>
          <w:tcPr>
            <w:tcW w:w="1985" w:type="dxa"/>
            <w:tcBorders>
              <w:top w:val="single" w:sz="6" w:space="0" w:color="000000"/>
              <w:left w:val="single" w:sz="6" w:space="0" w:color="000000"/>
              <w:bottom w:val="single" w:sz="6" w:space="0" w:color="000000"/>
              <w:right w:val="single" w:sz="6" w:space="0" w:color="000000"/>
            </w:tcBorders>
          </w:tcPr>
          <w:p w14:paraId="083CA5C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AF6C2D"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79D5C160" w14:textId="77777777" w:rsidR="00610ED9" w:rsidRPr="00D22CCD" w:rsidRDefault="00610ED9" w:rsidP="00C739EB">
            <w:pPr>
              <w:pStyle w:val="Small"/>
              <w:spacing w:before="40" w:after="40"/>
            </w:pPr>
            <w:r w:rsidRPr="00D22CCD">
              <w:t>The title of the dataset</w:t>
            </w:r>
          </w:p>
        </w:tc>
      </w:tr>
      <w:tr w:rsidR="00610ED9" w:rsidRPr="00D22CCD" w14:paraId="327ED640" w14:textId="77777777" w:rsidTr="00C739EB">
        <w:trPr>
          <w:trHeight w:val="408"/>
        </w:trPr>
        <w:tc>
          <w:tcPr>
            <w:tcW w:w="2428" w:type="dxa"/>
            <w:tcBorders>
              <w:top w:val="single" w:sz="6" w:space="0" w:color="000000"/>
              <w:left w:val="single" w:sz="6" w:space="0" w:color="000000"/>
              <w:bottom w:val="single" w:sz="6" w:space="0" w:color="000000"/>
              <w:right w:val="single" w:sz="6" w:space="0" w:color="000000"/>
            </w:tcBorders>
          </w:tcPr>
          <w:p w14:paraId="7D25C414" w14:textId="47CFDC0F" w:rsidR="00610ED9" w:rsidRPr="00D22CCD" w:rsidRDefault="00610ED9" w:rsidP="00C739EB">
            <w:pPr>
              <w:pStyle w:val="Small"/>
              <w:spacing w:before="40" w:after="40"/>
            </w:pPr>
            <w:r w:rsidRPr="00D22CCD">
              <w:t xml:space="preserve">Dataset </w:t>
            </w:r>
            <w:ins w:id="4552" w:author="Gert Morlion" w:date="2024-08-26T14:57:00Z">
              <w:r w:rsidR="00794A67">
                <w:t>r</w:t>
              </w:r>
            </w:ins>
            <w:del w:id="4553" w:author="Gert Morlion" w:date="2024-08-26T14:57:00Z">
              <w:r w:rsidRPr="00D22CCD" w:rsidDel="00794A67">
                <w:delText>R</w:delText>
              </w:r>
            </w:del>
            <w:r w:rsidRPr="00D22CCD">
              <w:t xml:space="preserve">eference </w:t>
            </w:r>
            <w:ins w:id="4554" w:author="Gert Morlion" w:date="2024-08-26T14:57:00Z">
              <w:r w:rsidR="00794A67">
                <w:t>d</w:t>
              </w:r>
            </w:ins>
            <w:del w:id="4555" w:author="Gert Morlion" w:date="2024-08-26T14:57:00Z">
              <w:r w:rsidRPr="00D22CCD" w:rsidDel="00794A67">
                <w:delText>D</w:delText>
              </w:r>
            </w:del>
            <w:r w:rsidRPr="00D22CCD">
              <w:t>ate</w:t>
            </w:r>
          </w:p>
        </w:tc>
        <w:tc>
          <w:tcPr>
            <w:tcW w:w="794" w:type="dxa"/>
            <w:tcBorders>
              <w:top w:val="single" w:sz="6" w:space="0" w:color="000000"/>
              <w:left w:val="single" w:sz="6" w:space="0" w:color="000000"/>
              <w:bottom w:val="single" w:sz="6" w:space="0" w:color="000000"/>
              <w:right w:val="single" w:sz="6" w:space="0" w:color="000000"/>
            </w:tcBorders>
          </w:tcPr>
          <w:p w14:paraId="2CE01D84" w14:textId="77777777" w:rsidR="00610ED9" w:rsidRPr="00D22CCD" w:rsidRDefault="00610ED9" w:rsidP="00C739EB">
            <w:pPr>
              <w:pStyle w:val="Small"/>
              <w:spacing w:before="40" w:after="40"/>
            </w:pPr>
            <w:r w:rsidRPr="00D22CCD">
              <w:t>DSRD</w:t>
            </w:r>
          </w:p>
        </w:tc>
        <w:tc>
          <w:tcPr>
            <w:tcW w:w="1985" w:type="dxa"/>
            <w:tcBorders>
              <w:top w:val="single" w:sz="6" w:space="0" w:color="000000"/>
              <w:left w:val="single" w:sz="6" w:space="0" w:color="000000"/>
              <w:bottom w:val="single" w:sz="6" w:space="0" w:color="000000"/>
              <w:right w:val="single" w:sz="6" w:space="0" w:color="000000"/>
            </w:tcBorders>
          </w:tcPr>
          <w:p w14:paraId="2CD91A4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FD31BDF" w14:textId="77777777" w:rsidR="00610ED9" w:rsidRPr="00D22CCD" w:rsidRDefault="00610ED9" w:rsidP="00C739EB">
            <w:pPr>
              <w:pStyle w:val="Small"/>
              <w:spacing w:before="40" w:after="40"/>
            </w:pPr>
            <w:r w:rsidRPr="00D22CCD">
              <w:t>A(8)</w:t>
            </w:r>
          </w:p>
        </w:tc>
        <w:tc>
          <w:tcPr>
            <w:tcW w:w="3273" w:type="dxa"/>
            <w:tcBorders>
              <w:top w:val="single" w:sz="6" w:space="0" w:color="000000"/>
              <w:left w:val="single" w:sz="6" w:space="0" w:color="000000"/>
              <w:bottom w:val="single" w:sz="6" w:space="0" w:color="000000"/>
              <w:right w:val="single" w:sz="6" w:space="0" w:color="000000"/>
            </w:tcBorders>
          </w:tcPr>
          <w:p w14:paraId="00E10552" w14:textId="77777777" w:rsidR="00610ED9" w:rsidRPr="00D22CCD" w:rsidRDefault="00610ED9" w:rsidP="00C739EB">
            <w:pPr>
              <w:pStyle w:val="Small"/>
              <w:spacing w:before="40" w:after="40"/>
            </w:pPr>
            <w:r w:rsidRPr="00D22CCD">
              <w:t>The reference date of the dataset</w:t>
            </w:r>
          </w:p>
          <w:p w14:paraId="5395BCF5" w14:textId="77777777" w:rsidR="00610ED9" w:rsidRPr="00D22CCD" w:rsidRDefault="00610ED9" w:rsidP="00C739EB">
            <w:pPr>
              <w:pStyle w:val="Small"/>
              <w:spacing w:before="40" w:after="40"/>
            </w:pPr>
            <w:r w:rsidRPr="00D22CCD">
              <w:t>Format: YYYYMMDD according to ISO 8601</w:t>
            </w:r>
          </w:p>
        </w:tc>
      </w:tr>
      <w:tr w:rsidR="00610ED9" w:rsidRPr="00D22CCD" w14:paraId="7FDA086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6EE32FC" w14:textId="2E2C4F4A" w:rsidR="00610ED9" w:rsidRPr="00D22CCD" w:rsidRDefault="00610ED9" w:rsidP="00C739EB">
            <w:pPr>
              <w:pStyle w:val="Small"/>
              <w:spacing w:before="40" w:after="40"/>
            </w:pPr>
            <w:r w:rsidRPr="00D22CCD">
              <w:t xml:space="preserve">Dataset </w:t>
            </w:r>
            <w:ins w:id="4556" w:author="Gert Morlion" w:date="2024-08-26T14:58:00Z">
              <w:r w:rsidR="00794A67">
                <w:t>l</w:t>
              </w:r>
            </w:ins>
            <w:del w:id="4557" w:author="Gert Morlion" w:date="2024-08-26T14:58:00Z">
              <w:r w:rsidRPr="00D22CCD" w:rsidDel="00794A67">
                <w:delText>L</w:delText>
              </w:r>
            </w:del>
            <w:r w:rsidRPr="00D22CCD">
              <w:t>anguage</w:t>
            </w:r>
          </w:p>
        </w:tc>
        <w:tc>
          <w:tcPr>
            <w:tcW w:w="794" w:type="dxa"/>
            <w:tcBorders>
              <w:top w:val="single" w:sz="6" w:space="0" w:color="000000"/>
              <w:left w:val="single" w:sz="6" w:space="0" w:color="000000"/>
              <w:bottom w:val="single" w:sz="6" w:space="0" w:color="000000"/>
              <w:right w:val="single" w:sz="6" w:space="0" w:color="000000"/>
            </w:tcBorders>
          </w:tcPr>
          <w:p w14:paraId="3B26D04E" w14:textId="77777777" w:rsidR="00610ED9" w:rsidRPr="00D22CCD" w:rsidRDefault="00610ED9" w:rsidP="00C739EB">
            <w:pPr>
              <w:pStyle w:val="Small"/>
              <w:spacing w:before="40" w:after="40"/>
            </w:pPr>
            <w:r w:rsidRPr="00D22CCD">
              <w:t>DSLG</w:t>
            </w:r>
          </w:p>
        </w:tc>
        <w:tc>
          <w:tcPr>
            <w:tcW w:w="1985" w:type="dxa"/>
            <w:tcBorders>
              <w:top w:val="single" w:sz="6" w:space="0" w:color="000000"/>
              <w:left w:val="single" w:sz="6" w:space="0" w:color="000000"/>
              <w:bottom w:val="single" w:sz="6" w:space="0" w:color="000000"/>
              <w:right w:val="single" w:sz="6" w:space="0" w:color="000000"/>
            </w:tcBorders>
          </w:tcPr>
          <w:p w14:paraId="5B12033F" w14:textId="77777777" w:rsidR="00610ED9" w:rsidRPr="00D22CCD" w:rsidRDefault="00610ED9" w:rsidP="00C739EB">
            <w:pPr>
              <w:pStyle w:val="Small"/>
              <w:spacing w:before="40" w:after="40"/>
            </w:pPr>
            <w:r w:rsidRPr="00D22CCD">
              <w:t>“EN”</w:t>
            </w:r>
          </w:p>
        </w:tc>
        <w:tc>
          <w:tcPr>
            <w:tcW w:w="794" w:type="dxa"/>
            <w:tcBorders>
              <w:top w:val="single" w:sz="6" w:space="0" w:color="000000"/>
              <w:left w:val="single" w:sz="6" w:space="0" w:color="000000"/>
              <w:bottom w:val="single" w:sz="6" w:space="0" w:color="000000"/>
              <w:right w:val="single" w:sz="6" w:space="0" w:color="000000"/>
            </w:tcBorders>
          </w:tcPr>
          <w:p w14:paraId="5D136997"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4CC6C0AA" w14:textId="77777777" w:rsidR="00610ED9" w:rsidRPr="00D22CCD" w:rsidRDefault="00610ED9" w:rsidP="00C739EB">
            <w:pPr>
              <w:pStyle w:val="Small"/>
              <w:spacing w:before="40" w:after="40"/>
            </w:pPr>
            <w:r w:rsidRPr="00D22CCD">
              <w:t>The (primary) language used in this dataset</w:t>
            </w:r>
          </w:p>
        </w:tc>
      </w:tr>
      <w:tr w:rsidR="00610ED9" w:rsidRPr="00D22CCD" w14:paraId="5615428A"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A825985" w14:textId="4AF0A655" w:rsidR="00610ED9" w:rsidRPr="00D22CCD" w:rsidRDefault="00610ED9" w:rsidP="00C739EB">
            <w:pPr>
              <w:pStyle w:val="Small"/>
              <w:spacing w:before="40" w:after="40"/>
            </w:pPr>
            <w:r w:rsidRPr="00D22CCD">
              <w:t xml:space="preserve">Dataset </w:t>
            </w:r>
            <w:ins w:id="4558" w:author="Gert Morlion" w:date="2024-08-26T14:58:00Z">
              <w:r w:rsidR="00794A67">
                <w:t>a</w:t>
              </w:r>
            </w:ins>
            <w:del w:id="4559" w:author="Gert Morlion" w:date="2024-08-26T14:58:00Z">
              <w:r w:rsidRPr="00D22CCD" w:rsidDel="00794A67">
                <w:delText>A</w:delText>
              </w:r>
            </w:del>
            <w:r w:rsidRPr="00D22CCD">
              <w:t>bstract</w:t>
            </w:r>
          </w:p>
        </w:tc>
        <w:tc>
          <w:tcPr>
            <w:tcW w:w="794" w:type="dxa"/>
            <w:tcBorders>
              <w:top w:val="single" w:sz="6" w:space="0" w:color="000000"/>
              <w:left w:val="single" w:sz="6" w:space="0" w:color="000000"/>
              <w:bottom w:val="single" w:sz="6" w:space="0" w:color="000000"/>
              <w:right w:val="single" w:sz="6" w:space="0" w:color="000000"/>
            </w:tcBorders>
          </w:tcPr>
          <w:p w14:paraId="25B1435F" w14:textId="77777777" w:rsidR="00610ED9" w:rsidRPr="00D22CCD" w:rsidRDefault="00610ED9" w:rsidP="00C739EB">
            <w:pPr>
              <w:pStyle w:val="Small"/>
              <w:spacing w:before="40" w:after="40"/>
            </w:pPr>
            <w:r w:rsidRPr="00D22CCD">
              <w:t>DSAB</w:t>
            </w:r>
          </w:p>
        </w:tc>
        <w:tc>
          <w:tcPr>
            <w:tcW w:w="1985" w:type="dxa"/>
            <w:tcBorders>
              <w:top w:val="single" w:sz="6" w:space="0" w:color="000000"/>
              <w:left w:val="single" w:sz="6" w:space="0" w:color="000000"/>
              <w:bottom w:val="single" w:sz="6" w:space="0" w:color="000000"/>
              <w:right w:val="single" w:sz="6" w:space="0" w:color="000000"/>
            </w:tcBorders>
          </w:tcPr>
          <w:p w14:paraId="1C725740" w14:textId="77777777" w:rsidR="00610ED9" w:rsidRPr="00D22CCD" w:rsidRDefault="00610ED9" w:rsidP="00C739EB">
            <w:pPr>
              <w:pStyle w:val="Small"/>
              <w:spacing w:before="40" w:after="40"/>
            </w:pPr>
            <w:r w:rsidRPr="00D22CCD">
              <w:t>omitted</w:t>
            </w:r>
          </w:p>
        </w:tc>
        <w:tc>
          <w:tcPr>
            <w:tcW w:w="794" w:type="dxa"/>
            <w:tcBorders>
              <w:top w:val="single" w:sz="6" w:space="0" w:color="000000"/>
              <w:left w:val="single" w:sz="6" w:space="0" w:color="000000"/>
              <w:bottom w:val="single" w:sz="6" w:space="0" w:color="000000"/>
              <w:right w:val="single" w:sz="6" w:space="0" w:color="000000"/>
            </w:tcBorders>
          </w:tcPr>
          <w:p w14:paraId="6989ED84"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6B69D4CA" w14:textId="77777777" w:rsidR="00610ED9" w:rsidRPr="00D22CCD" w:rsidRDefault="00610ED9" w:rsidP="00C739EB">
            <w:pPr>
              <w:pStyle w:val="Small"/>
              <w:spacing w:before="40" w:after="40"/>
            </w:pPr>
            <w:r w:rsidRPr="00D22CCD">
              <w:t>The abstract of the dataset</w:t>
            </w:r>
          </w:p>
        </w:tc>
      </w:tr>
      <w:tr w:rsidR="00610ED9" w:rsidRPr="00D22CCD" w14:paraId="27AD362D"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8A69D66" w14:textId="30A632E6" w:rsidR="00610ED9" w:rsidRPr="00D22CCD" w:rsidRDefault="00610ED9" w:rsidP="00C739EB">
            <w:pPr>
              <w:pStyle w:val="Small"/>
              <w:spacing w:before="40" w:after="40"/>
            </w:pPr>
            <w:r w:rsidRPr="00D22CCD">
              <w:t xml:space="preserve">Dataset </w:t>
            </w:r>
            <w:ins w:id="4560" w:author="Gert Morlion" w:date="2024-08-26T14:58:00Z">
              <w:r w:rsidR="00794A67">
                <w:t>e</w:t>
              </w:r>
            </w:ins>
            <w:del w:id="4561" w:author="Gert Morlion" w:date="2024-08-26T14:58: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AF10FCB" w14:textId="77777777" w:rsidR="00610ED9" w:rsidRPr="00D22CCD" w:rsidRDefault="00610ED9" w:rsidP="00C739EB">
            <w:pPr>
              <w:pStyle w:val="Small"/>
              <w:spacing w:before="40" w:after="40"/>
            </w:pPr>
            <w:r w:rsidRPr="00D22CCD">
              <w:t>DSED</w:t>
            </w:r>
          </w:p>
        </w:tc>
        <w:tc>
          <w:tcPr>
            <w:tcW w:w="1985" w:type="dxa"/>
            <w:tcBorders>
              <w:top w:val="single" w:sz="6" w:space="0" w:color="000000"/>
              <w:left w:val="single" w:sz="6" w:space="0" w:color="000000"/>
              <w:bottom w:val="single" w:sz="6" w:space="0" w:color="000000"/>
              <w:right w:val="single" w:sz="6" w:space="0" w:color="000000"/>
            </w:tcBorders>
          </w:tcPr>
          <w:p w14:paraId="0CF7D25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4DF7C1"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3C2662E8" w14:textId="77777777" w:rsidR="00610ED9" w:rsidRPr="00D22CCD" w:rsidRDefault="00610ED9" w:rsidP="00C739EB">
            <w:pPr>
              <w:pStyle w:val="Small"/>
              <w:spacing w:before="40" w:after="40"/>
            </w:pPr>
            <w:r w:rsidRPr="00D22CCD">
              <w:t>[edition number].[update number] for example 4.20</w:t>
            </w:r>
          </w:p>
        </w:tc>
      </w:tr>
      <w:tr w:rsidR="00610ED9" w:rsidRPr="00D22CCD" w14:paraId="25562F4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3B04124C" w14:textId="57D452F0" w:rsidR="00610ED9" w:rsidRPr="00D22CCD" w:rsidRDefault="00610ED9" w:rsidP="00C739EB">
            <w:pPr>
              <w:pStyle w:val="Small"/>
              <w:spacing w:before="40" w:after="40"/>
            </w:pPr>
            <w:r w:rsidRPr="00D22CCD">
              <w:t xml:space="preserve">Dataset </w:t>
            </w:r>
            <w:ins w:id="4562" w:author="Gert Morlion" w:date="2024-08-26T14:58:00Z">
              <w:r w:rsidR="00794A67">
                <w:t>t</w:t>
              </w:r>
            </w:ins>
            <w:del w:id="4563" w:author="Gert Morlion" w:date="2024-08-26T14:58:00Z">
              <w:r w:rsidRPr="00D22CCD" w:rsidDel="00794A67">
                <w:delText>T</w:delText>
              </w:r>
            </w:del>
            <w:r w:rsidRPr="00D22CCD">
              <w:t xml:space="preserve">opic </w:t>
            </w:r>
            <w:ins w:id="4564" w:author="Gert Morlion" w:date="2024-08-26T14:58:00Z">
              <w:r w:rsidR="00794A67">
                <w:t>c</w:t>
              </w:r>
            </w:ins>
            <w:del w:id="4565" w:author="Gert Morlion" w:date="2024-08-26T14:58:00Z">
              <w:r w:rsidRPr="00D22CCD" w:rsidDel="00794A67">
                <w:delText>C</w:delText>
              </w:r>
            </w:del>
            <w:r w:rsidRPr="00D22CCD">
              <w:t>ategory</w:t>
            </w:r>
          </w:p>
        </w:tc>
        <w:tc>
          <w:tcPr>
            <w:tcW w:w="794" w:type="dxa"/>
            <w:tcBorders>
              <w:top w:val="single" w:sz="6" w:space="0" w:color="000000"/>
              <w:left w:val="single" w:sz="6" w:space="0" w:color="000000"/>
              <w:bottom w:val="single" w:sz="6" w:space="0" w:color="000000"/>
              <w:right w:val="single" w:sz="6" w:space="0" w:color="000000"/>
            </w:tcBorders>
          </w:tcPr>
          <w:p w14:paraId="263EBF0F" w14:textId="77777777" w:rsidR="00610ED9" w:rsidRPr="00D22CCD" w:rsidRDefault="00610ED9" w:rsidP="00C739EB">
            <w:pPr>
              <w:pStyle w:val="Small"/>
              <w:spacing w:before="40" w:after="40"/>
            </w:pPr>
            <w:r w:rsidRPr="00D22CCD">
              <w:t>*DSTC</w:t>
            </w:r>
          </w:p>
        </w:tc>
        <w:tc>
          <w:tcPr>
            <w:tcW w:w="1985" w:type="dxa"/>
            <w:tcBorders>
              <w:top w:val="single" w:sz="6" w:space="0" w:color="000000"/>
              <w:left w:val="single" w:sz="6" w:space="0" w:color="000000"/>
              <w:bottom w:val="single" w:sz="6" w:space="0" w:color="000000"/>
              <w:right w:val="single" w:sz="6" w:space="0" w:color="000000"/>
            </w:tcBorders>
          </w:tcPr>
          <w:p w14:paraId="503466EF" w14:textId="77777777" w:rsidR="00610ED9" w:rsidRPr="00D22CCD" w:rsidRDefault="00610ED9" w:rsidP="00C739EB">
            <w:pPr>
              <w:pStyle w:val="Small"/>
              <w:spacing w:before="40" w:after="40"/>
            </w:pPr>
            <w:r w:rsidRPr="00D22CCD">
              <w:t>{14}{18}</w:t>
            </w:r>
          </w:p>
        </w:tc>
        <w:tc>
          <w:tcPr>
            <w:tcW w:w="794" w:type="dxa"/>
            <w:tcBorders>
              <w:top w:val="single" w:sz="6" w:space="0" w:color="000000"/>
              <w:left w:val="single" w:sz="6" w:space="0" w:color="000000"/>
              <w:bottom w:val="single" w:sz="6" w:space="0" w:color="000000"/>
              <w:right w:val="single" w:sz="6" w:space="0" w:color="000000"/>
            </w:tcBorders>
          </w:tcPr>
          <w:p w14:paraId="055DB96B"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779EE222" w14:textId="77777777" w:rsidR="00610ED9" w:rsidRPr="00D22CCD" w:rsidRDefault="00610ED9" w:rsidP="00C739EB">
            <w:pPr>
              <w:pStyle w:val="Small"/>
              <w:spacing w:before="40" w:after="40"/>
            </w:pPr>
            <w:r w:rsidRPr="00D22CCD">
              <w:t>A set of topic categories</w:t>
            </w:r>
          </w:p>
        </w:tc>
      </w:tr>
    </w:tbl>
    <w:p w14:paraId="765FC905" w14:textId="77777777" w:rsidR="00610ED9" w:rsidRPr="00D22CCD" w:rsidRDefault="00610ED9" w:rsidP="00610ED9"/>
    <w:p w14:paraId="53AFC1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Structure Information field - DSSI</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152B1370" w14:textId="77777777" w:rsidTr="000703F4">
        <w:trPr>
          <w:trHeight w:val="20"/>
        </w:trPr>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88DC97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277C25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76735B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8534A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A40DB55" w14:textId="77777777" w:rsidR="00610ED9" w:rsidRPr="00D22CCD" w:rsidRDefault="00610ED9" w:rsidP="00C739EB">
            <w:pPr>
              <w:pStyle w:val="Small"/>
              <w:spacing w:before="40" w:after="40"/>
              <w:jc w:val="both"/>
              <w:rPr>
                <w:b/>
              </w:rPr>
            </w:pPr>
            <w:r w:rsidRPr="00D22CCD">
              <w:rPr>
                <w:b/>
              </w:rPr>
              <w:t>Comment</w:t>
            </w:r>
          </w:p>
        </w:tc>
      </w:tr>
      <w:tr w:rsidR="00610ED9" w:rsidRPr="00D22CCD" w14:paraId="3480118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957513" w14:textId="77777777" w:rsidR="00610ED9" w:rsidRPr="00D22CCD" w:rsidRDefault="00610ED9" w:rsidP="00C739EB">
            <w:pPr>
              <w:spacing w:before="40" w:after="40" w:line="240" w:lineRule="auto"/>
              <w:jc w:val="left"/>
              <w:rPr>
                <w:sz w:val="16"/>
              </w:rPr>
            </w:pPr>
            <w:r w:rsidRPr="00D22CCD">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70B91505" w14:textId="77777777" w:rsidR="00610ED9" w:rsidRPr="00D22CCD" w:rsidRDefault="00610ED9" w:rsidP="00C739EB">
            <w:pPr>
              <w:spacing w:before="40" w:after="40" w:line="240" w:lineRule="auto"/>
              <w:jc w:val="left"/>
              <w:rPr>
                <w:sz w:val="16"/>
              </w:rPr>
            </w:pPr>
            <w:r w:rsidRPr="00D22CCD">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076846B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466DDBE2"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7F993B2C" w14:textId="77777777" w:rsidR="00610ED9" w:rsidRPr="00D22CCD" w:rsidRDefault="00610ED9" w:rsidP="00C739EB">
            <w:pPr>
              <w:spacing w:before="40" w:after="40" w:line="240" w:lineRule="auto"/>
              <w:jc w:val="left"/>
              <w:rPr>
                <w:sz w:val="16"/>
              </w:rPr>
            </w:pPr>
            <w:r w:rsidRPr="00D22CCD">
              <w:rPr>
                <w:sz w:val="16"/>
              </w:rPr>
              <w:t>Shift used to adjust x-coordinate before encoding</w:t>
            </w:r>
          </w:p>
        </w:tc>
      </w:tr>
      <w:tr w:rsidR="00610ED9" w:rsidRPr="00D22CCD" w14:paraId="6FB0942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2D3C57" w14:textId="77777777" w:rsidR="00610ED9" w:rsidRPr="00D22CCD" w:rsidRDefault="00610ED9" w:rsidP="00C739EB">
            <w:pPr>
              <w:spacing w:before="40" w:after="40" w:line="240" w:lineRule="auto"/>
              <w:jc w:val="left"/>
              <w:rPr>
                <w:sz w:val="16"/>
              </w:rPr>
            </w:pPr>
            <w:r w:rsidRPr="00D22CCD">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2709658" w14:textId="77777777" w:rsidR="00610ED9" w:rsidRPr="00D22CCD" w:rsidRDefault="00610ED9" w:rsidP="00C739EB">
            <w:pPr>
              <w:spacing w:before="40" w:after="40" w:line="240" w:lineRule="auto"/>
              <w:jc w:val="left"/>
              <w:rPr>
                <w:sz w:val="16"/>
              </w:rPr>
            </w:pPr>
            <w:r w:rsidRPr="00D22CCD">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4444856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3BEE603"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1D8AC4E7" w14:textId="77777777" w:rsidR="00610ED9" w:rsidRPr="00D22CCD" w:rsidRDefault="00610ED9" w:rsidP="00C739EB">
            <w:pPr>
              <w:spacing w:before="40" w:after="40" w:line="240" w:lineRule="auto"/>
              <w:jc w:val="left"/>
              <w:rPr>
                <w:sz w:val="16"/>
              </w:rPr>
            </w:pPr>
            <w:r w:rsidRPr="00D22CCD">
              <w:rPr>
                <w:sz w:val="16"/>
              </w:rPr>
              <w:t>Shift used to adjust y-coordinate before encoding</w:t>
            </w:r>
          </w:p>
        </w:tc>
      </w:tr>
      <w:tr w:rsidR="00610ED9" w:rsidRPr="00D22CCD" w14:paraId="0783D4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4308BE2" w14:textId="77777777" w:rsidR="00610ED9" w:rsidRPr="00D22CCD" w:rsidRDefault="00610ED9" w:rsidP="00C739EB">
            <w:pPr>
              <w:spacing w:before="40" w:after="40" w:line="240" w:lineRule="auto"/>
              <w:jc w:val="left"/>
              <w:rPr>
                <w:sz w:val="16"/>
              </w:rPr>
            </w:pPr>
            <w:r w:rsidRPr="00D22CCD">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357356B6" w14:textId="77777777" w:rsidR="00610ED9" w:rsidRPr="00D22CCD" w:rsidRDefault="00610ED9" w:rsidP="00C739EB">
            <w:pPr>
              <w:spacing w:before="40" w:after="40" w:line="240" w:lineRule="auto"/>
              <w:jc w:val="left"/>
              <w:rPr>
                <w:sz w:val="16"/>
              </w:rPr>
            </w:pPr>
            <w:r w:rsidRPr="00D22CCD">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24D25664"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3448FEBD"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6F616C47" w14:textId="77777777" w:rsidR="00610ED9" w:rsidRPr="00D22CCD" w:rsidRDefault="00610ED9" w:rsidP="00C739EB">
            <w:pPr>
              <w:spacing w:before="40" w:after="40" w:line="240" w:lineRule="auto"/>
              <w:jc w:val="left"/>
              <w:rPr>
                <w:sz w:val="16"/>
              </w:rPr>
            </w:pPr>
            <w:r w:rsidRPr="00D22CCD">
              <w:rPr>
                <w:sz w:val="16"/>
              </w:rPr>
              <w:t>Shift used to adjust z-coordinate before encoding</w:t>
            </w:r>
          </w:p>
        </w:tc>
      </w:tr>
      <w:tr w:rsidR="00610ED9" w:rsidRPr="00D22CCD" w14:paraId="2FDBAE1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78B9E86" w14:textId="77777777" w:rsidR="00610ED9" w:rsidRPr="00D22CCD" w:rsidRDefault="00610ED9" w:rsidP="00C739EB">
            <w:pPr>
              <w:spacing w:before="40" w:after="40" w:line="240" w:lineRule="auto"/>
              <w:jc w:val="left"/>
              <w:rPr>
                <w:sz w:val="16"/>
              </w:rPr>
            </w:pPr>
            <w:r w:rsidRPr="00D22CCD">
              <w:rPr>
                <w:sz w:val="16"/>
              </w:rPr>
              <w:t>Coordinate Multiplication Factor for X-coordinate</w:t>
            </w:r>
          </w:p>
        </w:tc>
        <w:tc>
          <w:tcPr>
            <w:tcW w:w="794" w:type="dxa"/>
            <w:tcBorders>
              <w:top w:val="single" w:sz="6" w:space="0" w:color="000000"/>
              <w:left w:val="single" w:sz="6" w:space="0" w:color="000000"/>
              <w:bottom w:val="single" w:sz="6" w:space="0" w:color="000000"/>
              <w:right w:val="single" w:sz="6" w:space="0" w:color="000000"/>
            </w:tcBorders>
          </w:tcPr>
          <w:p w14:paraId="724D5723" w14:textId="77777777" w:rsidR="00610ED9" w:rsidRPr="00D22CCD" w:rsidRDefault="00610ED9" w:rsidP="00C739EB">
            <w:pPr>
              <w:spacing w:before="40" w:after="40" w:line="240" w:lineRule="auto"/>
              <w:jc w:val="left"/>
              <w:rPr>
                <w:sz w:val="16"/>
              </w:rPr>
            </w:pPr>
            <w:r w:rsidRPr="00D22CCD">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C14DF77"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67CD948C"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4C8A12A"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x-coordinate or longitude</w:t>
            </w:r>
          </w:p>
        </w:tc>
      </w:tr>
      <w:tr w:rsidR="00610ED9" w:rsidRPr="00D22CCD" w14:paraId="5BEF456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9B25610" w14:textId="77777777" w:rsidR="00610ED9" w:rsidRPr="00D22CCD" w:rsidRDefault="00610ED9" w:rsidP="00C739EB">
            <w:pPr>
              <w:spacing w:before="40" w:after="40" w:line="240" w:lineRule="auto"/>
              <w:jc w:val="left"/>
              <w:rPr>
                <w:sz w:val="16"/>
              </w:rPr>
            </w:pPr>
            <w:r w:rsidRPr="00D22CCD">
              <w:rPr>
                <w:sz w:val="16"/>
              </w:rPr>
              <w:t>Coordinate Multiplication Factor for Y-coordinate</w:t>
            </w:r>
          </w:p>
        </w:tc>
        <w:tc>
          <w:tcPr>
            <w:tcW w:w="794" w:type="dxa"/>
            <w:tcBorders>
              <w:top w:val="single" w:sz="6" w:space="0" w:color="000000"/>
              <w:left w:val="single" w:sz="6" w:space="0" w:color="000000"/>
              <w:bottom w:val="single" w:sz="6" w:space="0" w:color="000000"/>
              <w:right w:val="single" w:sz="6" w:space="0" w:color="000000"/>
            </w:tcBorders>
          </w:tcPr>
          <w:p w14:paraId="699C7602" w14:textId="77777777" w:rsidR="00610ED9" w:rsidRPr="00D22CCD" w:rsidRDefault="00610ED9" w:rsidP="00C739EB">
            <w:pPr>
              <w:spacing w:before="40" w:after="40" w:line="240" w:lineRule="auto"/>
              <w:jc w:val="left"/>
              <w:rPr>
                <w:sz w:val="16"/>
              </w:rPr>
            </w:pPr>
            <w:r w:rsidRPr="00D22CCD">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32680E88"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5D024F25"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CA3332E"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y-coordinate or latitude</w:t>
            </w:r>
          </w:p>
        </w:tc>
      </w:tr>
      <w:tr w:rsidR="00610ED9" w:rsidRPr="00D22CCD" w14:paraId="735A965B"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5464428" w14:textId="77777777" w:rsidR="00610ED9" w:rsidRPr="00D22CCD" w:rsidRDefault="00610ED9" w:rsidP="00C739EB">
            <w:pPr>
              <w:spacing w:before="40" w:after="40" w:line="240" w:lineRule="auto"/>
              <w:jc w:val="left"/>
              <w:rPr>
                <w:sz w:val="16"/>
              </w:rPr>
            </w:pPr>
            <w:r w:rsidRPr="00D22CCD">
              <w:rPr>
                <w:sz w:val="16"/>
              </w:rPr>
              <w:t>Coordinate Multiplication Factor for Z-coordinate</w:t>
            </w:r>
          </w:p>
        </w:tc>
        <w:tc>
          <w:tcPr>
            <w:tcW w:w="794" w:type="dxa"/>
            <w:tcBorders>
              <w:top w:val="single" w:sz="6" w:space="0" w:color="000000"/>
              <w:left w:val="single" w:sz="6" w:space="0" w:color="000000"/>
              <w:bottom w:val="single" w:sz="6" w:space="0" w:color="000000"/>
              <w:right w:val="single" w:sz="6" w:space="0" w:color="000000"/>
            </w:tcBorders>
          </w:tcPr>
          <w:p w14:paraId="73B16DCC" w14:textId="77777777" w:rsidR="00610ED9" w:rsidRPr="00D22CCD" w:rsidRDefault="00610ED9" w:rsidP="00C739EB">
            <w:pPr>
              <w:spacing w:before="40" w:after="40" w:line="240" w:lineRule="auto"/>
              <w:jc w:val="left"/>
              <w:rPr>
                <w:sz w:val="16"/>
              </w:rPr>
            </w:pPr>
            <w:r w:rsidRPr="00D22CCD">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78CE1EF2" w14:textId="77777777" w:rsidR="00610ED9" w:rsidRPr="00D22CCD" w:rsidRDefault="00610ED9" w:rsidP="00C739EB">
            <w:pPr>
              <w:spacing w:before="40" w:after="40" w:line="240" w:lineRule="auto"/>
              <w:jc w:val="left"/>
              <w:rPr>
                <w:sz w:val="16"/>
              </w:rPr>
            </w:pPr>
            <w:r w:rsidRPr="00D22CCD">
              <w:rPr>
                <w:sz w:val="16"/>
              </w:rPr>
              <w:t xml:space="preserve">{100} </w:t>
            </w:r>
          </w:p>
        </w:tc>
        <w:tc>
          <w:tcPr>
            <w:tcW w:w="794" w:type="dxa"/>
            <w:tcBorders>
              <w:top w:val="single" w:sz="6" w:space="0" w:color="000000"/>
              <w:left w:val="single" w:sz="6" w:space="0" w:color="000000"/>
              <w:bottom w:val="single" w:sz="6" w:space="0" w:color="000000"/>
              <w:right w:val="single" w:sz="6" w:space="0" w:color="000000"/>
            </w:tcBorders>
          </w:tcPr>
          <w:p w14:paraId="1686233A"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021E8B"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z-coordinate or depths or height</w:t>
            </w:r>
          </w:p>
        </w:tc>
      </w:tr>
      <w:tr w:rsidR="00610ED9" w:rsidRPr="00D22CCD" w14:paraId="25FCD063"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547156B" w14:textId="77777777" w:rsidR="00610ED9" w:rsidRPr="00D22CCD" w:rsidRDefault="00610ED9" w:rsidP="00C739EB">
            <w:pPr>
              <w:spacing w:before="40" w:after="40" w:line="240" w:lineRule="auto"/>
              <w:jc w:val="left"/>
              <w:rPr>
                <w:sz w:val="16"/>
              </w:rPr>
            </w:pPr>
            <w:r w:rsidRPr="00D22CCD">
              <w:rPr>
                <w:sz w:val="16"/>
              </w:rPr>
              <w:t>Number of Information Type Records</w:t>
            </w:r>
          </w:p>
        </w:tc>
        <w:tc>
          <w:tcPr>
            <w:tcW w:w="794" w:type="dxa"/>
            <w:tcBorders>
              <w:top w:val="single" w:sz="6" w:space="0" w:color="000000"/>
              <w:left w:val="single" w:sz="6" w:space="0" w:color="000000"/>
              <w:bottom w:val="single" w:sz="6" w:space="0" w:color="000000"/>
              <w:right w:val="single" w:sz="6" w:space="0" w:color="000000"/>
            </w:tcBorders>
          </w:tcPr>
          <w:p w14:paraId="430DAD85" w14:textId="77777777" w:rsidR="00610ED9" w:rsidRPr="00D22CCD" w:rsidRDefault="00610ED9" w:rsidP="00C739EB">
            <w:pPr>
              <w:spacing w:before="40" w:after="40" w:line="240" w:lineRule="auto"/>
              <w:jc w:val="left"/>
              <w:rPr>
                <w:sz w:val="16"/>
              </w:rPr>
            </w:pPr>
            <w:r w:rsidRPr="00D22CCD">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7EC6A6B2"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25F603A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9F63930" w14:textId="77777777" w:rsidR="00610ED9" w:rsidRPr="00D22CCD" w:rsidRDefault="00610ED9" w:rsidP="00C739EB">
            <w:pPr>
              <w:spacing w:before="40" w:after="40" w:line="240" w:lineRule="auto"/>
              <w:jc w:val="left"/>
              <w:rPr>
                <w:sz w:val="16"/>
              </w:rPr>
            </w:pPr>
            <w:r w:rsidRPr="00D22CCD">
              <w:rPr>
                <w:sz w:val="16"/>
              </w:rPr>
              <w:t>Number of information records in the dataset</w:t>
            </w:r>
          </w:p>
        </w:tc>
      </w:tr>
      <w:tr w:rsidR="00610ED9" w:rsidRPr="00D22CCD" w14:paraId="150BE064"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ED339A8" w14:textId="77777777" w:rsidR="00610ED9" w:rsidRPr="00D22CCD" w:rsidRDefault="00610ED9" w:rsidP="00C739EB">
            <w:pPr>
              <w:spacing w:before="40" w:after="40" w:line="240" w:lineRule="auto"/>
              <w:jc w:val="left"/>
              <w:rPr>
                <w:sz w:val="16"/>
              </w:rPr>
            </w:pPr>
            <w:r w:rsidRPr="00D22CCD">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3857DE1D" w14:textId="77777777" w:rsidR="00610ED9" w:rsidRPr="00D22CCD" w:rsidRDefault="00610ED9" w:rsidP="00C739EB">
            <w:pPr>
              <w:spacing w:before="40" w:after="40" w:line="240" w:lineRule="auto"/>
              <w:jc w:val="left"/>
              <w:rPr>
                <w:sz w:val="16"/>
              </w:rPr>
            </w:pPr>
            <w:r w:rsidRPr="00D22CCD">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1DF0D096"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A7EB9FF"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AB24B9F" w14:textId="77777777" w:rsidR="00610ED9" w:rsidRPr="00D22CCD" w:rsidRDefault="00610ED9" w:rsidP="00C739EB">
            <w:pPr>
              <w:spacing w:before="40" w:after="40" w:line="240" w:lineRule="auto"/>
              <w:jc w:val="left"/>
              <w:rPr>
                <w:sz w:val="16"/>
              </w:rPr>
            </w:pPr>
            <w:r w:rsidRPr="00D22CCD">
              <w:rPr>
                <w:sz w:val="16"/>
              </w:rPr>
              <w:t>Number of point records in the dataset</w:t>
            </w:r>
          </w:p>
        </w:tc>
      </w:tr>
      <w:tr w:rsidR="00610ED9" w:rsidRPr="00D22CCD" w14:paraId="1E4C5400"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3AC16B4" w14:textId="77777777" w:rsidR="00610ED9" w:rsidRPr="00D22CCD" w:rsidRDefault="00610ED9" w:rsidP="00C739EB">
            <w:pPr>
              <w:spacing w:before="40" w:after="40" w:line="240" w:lineRule="auto"/>
              <w:jc w:val="left"/>
              <w:rPr>
                <w:sz w:val="16"/>
              </w:rPr>
            </w:pPr>
            <w:r w:rsidRPr="00D22CCD">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7BEF979B" w14:textId="77777777" w:rsidR="00610ED9" w:rsidRPr="00D22CCD" w:rsidRDefault="00610ED9" w:rsidP="00C739EB">
            <w:pPr>
              <w:spacing w:before="40" w:after="40" w:line="240" w:lineRule="auto"/>
              <w:jc w:val="left"/>
              <w:rPr>
                <w:sz w:val="16"/>
              </w:rPr>
            </w:pPr>
            <w:r w:rsidRPr="00D22CCD">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3198198F"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3194D5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CB95DB2" w14:textId="77777777" w:rsidR="00610ED9" w:rsidRPr="00D22CCD" w:rsidRDefault="00610ED9" w:rsidP="00C739EB">
            <w:pPr>
              <w:spacing w:before="40" w:after="40" w:line="240" w:lineRule="auto"/>
              <w:jc w:val="left"/>
              <w:rPr>
                <w:sz w:val="16"/>
              </w:rPr>
            </w:pPr>
            <w:r w:rsidRPr="00D22CCD">
              <w:rPr>
                <w:sz w:val="16"/>
              </w:rPr>
              <w:t>Number of multi point records in the dataset</w:t>
            </w:r>
          </w:p>
        </w:tc>
      </w:tr>
      <w:tr w:rsidR="00610ED9" w:rsidRPr="00D22CCD" w14:paraId="63C0886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13F51D9" w14:textId="77777777" w:rsidR="00610ED9" w:rsidRPr="00D22CCD" w:rsidRDefault="00610ED9" w:rsidP="00C739EB">
            <w:pPr>
              <w:spacing w:before="40" w:after="40" w:line="240" w:lineRule="auto"/>
              <w:jc w:val="left"/>
              <w:rPr>
                <w:sz w:val="16"/>
              </w:rPr>
            </w:pPr>
            <w:r w:rsidRPr="00D22CCD">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2533E779" w14:textId="77777777" w:rsidR="00610ED9" w:rsidRPr="00D22CCD" w:rsidRDefault="00610ED9" w:rsidP="00C739EB">
            <w:pPr>
              <w:spacing w:before="40" w:after="40" w:line="240" w:lineRule="auto"/>
              <w:jc w:val="left"/>
              <w:rPr>
                <w:sz w:val="16"/>
              </w:rPr>
            </w:pPr>
            <w:r w:rsidRPr="00D22CCD">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5343C75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6A42A819"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A37A4F8" w14:textId="77777777" w:rsidR="00610ED9" w:rsidRPr="00D22CCD" w:rsidRDefault="00610ED9" w:rsidP="00C739EB">
            <w:pPr>
              <w:spacing w:before="40" w:after="40" w:line="240" w:lineRule="auto"/>
              <w:jc w:val="left"/>
              <w:rPr>
                <w:sz w:val="16"/>
              </w:rPr>
            </w:pPr>
            <w:r w:rsidRPr="00D22CCD">
              <w:rPr>
                <w:sz w:val="16"/>
              </w:rPr>
              <w:t>Number of curve records in the dataset</w:t>
            </w:r>
          </w:p>
        </w:tc>
      </w:tr>
      <w:tr w:rsidR="00610ED9" w:rsidRPr="00D22CCD" w14:paraId="49106605"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C3E7844" w14:textId="77777777" w:rsidR="00610ED9" w:rsidRPr="00D22CCD" w:rsidRDefault="00610ED9" w:rsidP="00C739EB">
            <w:pPr>
              <w:spacing w:before="40" w:after="40" w:line="240" w:lineRule="auto"/>
              <w:jc w:val="left"/>
              <w:rPr>
                <w:sz w:val="16"/>
              </w:rPr>
            </w:pPr>
            <w:r w:rsidRPr="00D22CCD">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3398AB29" w14:textId="77777777" w:rsidR="00610ED9" w:rsidRPr="00D22CCD" w:rsidRDefault="00610ED9" w:rsidP="00C739EB">
            <w:pPr>
              <w:spacing w:before="40" w:after="40" w:line="240" w:lineRule="auto"/>
              <w:jc w:val="left"/>
              <w:rPr>
                <w:sz w:val="16"/>
              </w:rPr>
            </w:pPr>
            <w:r w:rsidRPr="00D22CCD">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02EB117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0F091C2E"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8ADB6A" w14:textId="77777777" w:rsidR="00610ED9" w:rsidRPr="00D22CCD" w:rsidRDefault="00610ED9" w:rsidP="00C739EB">
            <w:pPr>
              <w:spacing w:before="40" w:after="40" w:line="240" w:lineRule="auto"/>
              <w:jc w:val="left"/>
              <w:rPr>
                <w:sz w:val="16"/>
              </w:rPr>
            </w:pPr>
            <w:r w:rsidRPr="00D22CCD">
              <w:rPr>
                <w:sz w:val="16"/>
              </w:rPr>
              <w:t>Number of composite curve records in the dataset</w:t>
            </w:r>
          </w:p>
        </w:tc>
      </w:tr>
      <w:tr w:rsidR="00610ED9" w:rsidRPr="00D22CCD" w14:paraId="0E212D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526B90B" w14:textId="77777777" w:rsidR="00610ED9" w:rsidRPr="00D22CCD" w:rsidRDefault="00610ED9" w:rsidP="00C739EB">
            <w:pPr>
              <w:spacing w:before="40" w:after="40" w:line="240" w:lineRule="auto"/>
              <w:jc w:val="left"/>
              <w:rPr>
                <w:sz w:val="16"/>
              </w:rPr>
            </w:pPr>
            <w:r w:rsidRPr="00D22CCD">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09958BB4" w14:textId="77777777" w:rsidR="00610ED9" w:rsidRPr="00D22CCD" w:rsidRDefault="00610ED9" w:rsidP="00C739EB">
            <w:pPr>
              <w:spacing w:before="40" w:after="40" w:line="240" w:lineRule="auto"/>
              <w:jc w:val="left"/>
              <w:rPr>
                <w:sz w:val="16"/>
              </w:rPr>
            </w:pPr>
            <w:r w:rsidRPr="00D22CCD">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491D2E6A"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F8A70E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D1AF475" w14:textId="77777777" w:rsidR="00610ED9" w:rsidRPr="00D22CCD" w:rsidRDefault="00610ED9" w:rsidP="00C739EB">
            <w:pPr>
              <w:spacing w:before="40" w:after="40" w:line="240" w:lineRule="auto"/>
              <w:jc w:val="left"/>
              <w:rPr>
                <w:sz w:val="16"/>
              </w:rPr>
            </w:pPr>
            <w:r w:rsidRPr="00D22CCD">
              <w:rPr>
                <w:sz w:val="16"/>
              </w:rPr>
              <w:t>Number of surface records in the dataset</w:t>
            </w:r>
          </w:p>
        </w:tc>
      </w:tr>
      <w:tr w:rsidR="00610ED9" w:rsidRPr="00D22CCD" w14:paraId="711EBB4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29EAEB6F" w14:textId="77777777" w:rsidR="00610ED9" w:rsidRPr="00D22CCD" w:rsidRDefault="00610ED9" w:rsidP="00C739EB">
            <w:pPr>
              <w:spacing w:before="40" w:after="40" w:line="240" w:lineRule="auto"/>
              <w:jc w:val="left"/>
              <w:rPr>
                <w:sz w:val="16"/>
              </w:rPr>
            </w:pPr>
            <w:r w:rsidRPr="00D22CCD">
              <w:rPr>
                <w:sz w:val="16"/>
              </w:rPr>
              <w:t>Number of Feature Type Records</w:t>
            </w:r>
          </w:p>
        </w:tc>
        <w:tc>
          <w:tcPr>
            <w:tcW w:w="794" w:type="dxa"/>
            <w:tcBorders>
              <w:top w:val="single" w:sz="6" w:space="0" w:color="000000"/>
              <w:left w:val="single" w:sz="6" w:space="0" w:color="000000"/>
              <w:bottom w:val="single" w:sz="6" w:space="0" w:color="000000"/>
              <w:right w:val="single" w:sz="6" w:space="0" w:color="000000"/>
            </w:tcBorders>
          </w:tcPr>
          <w:p w14:paraId="3456C61C" w14:textId="77777777" w:rsidR="00610ED9" w:rsidRPr="00D22CCD" w:rsidRDefault="00610ED9" w:rsidP="00C739EB">
            <w:pPr>
              <w:spacing w:before="40" w:after="40" w:line="240" w:lineRule="auto"/>
              <w:jc w:val="left"/>
              <w:rPr>
                <w:sz w:val="16"/>
              </w:rPr>
            </w:pPr>
            <w:r w:rsidRPr="00D22CCD">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7FFAF044"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58E0679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F24A72" w14:textId="77777777" w:rsidR="00610ED9" w:rsidRPr="00D22CCD" w:rsidRDefault="00610ED9" w:rsidP="00C739EB">
            <w:pPr>
              <w:spacing w:before="40" w:after="40" w:line="240" w:lineRule="auto"/>
              <w:jc w:val="left"/>
              <w:rPr>
                <w:sz w:val="16"/>
              </w:rPr>
            </w:pPr>
            <w:r w:rsidRPr="00D22CCD">
              <w:rPr>
                <w:sz w:val="16"/>
              </w:rPr>
              <w:t>Number of feature records in the dataset</w:t>
            </w:r>
          </w:p>
        </w:tc>
      </w:tr>
    </w:tbl>
    <w:p w14:paraId="4304422E" w14:textId="77777777" w:rsidR="00610ED9" w:rsidRPr="00D22CCD" w:rsidRDefault="00610ED9" w:rsidP="00610ED9"/>
    <w:p w14:paraId="156BA40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4566" w:name="_Hlk1568920"/>
      <w:r w:rsidRPr="00D22CCD">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55F3B2"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5D802E5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97E368B"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9FF26C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8031B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CFFBF2E" w14:textId="77777777" w:rsidR="00610ED9" w:rsidRPr="00D22CCD" w:rsidRDefault="00610ED9" w:rsidP="00C739EB">
            <w:pPr>
              <w:pStyle w:val="Small"/>
              <w:spacing w:before="40" w:after="40"/>
              <w:jc w:val="both"/>
              <w:rPr>
                <w:b/>
              </w:rPr>
            </w:pPr>
            <w:r w:rsidRPr="00D22CCD">
              <w:rPr>
                <w:b/>
              </w:rPr>
              <w:t>Comment</w:t>
            </w:r>
          </w:p>
        </w:tc>
      </w:tr>
      <w:tr w:rsidR="00610ED9" w:rsidRPr="00D22CCD" w14:paraId="7627605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E72BF0A" w14:textId="77777777" w:rsidR="00610ED9" w:rsidRPr="00D22CCD" w:rsidRDefault="00610ED9" w:rsidP="00C739EB">
            <w:pPr>
              <w:pStyle w:val="Small"/>
              <w:spacing w:before="40" w:after="40"/>
              <w:jc w:val="both"/>
            </w:pPr>
            <w:r w:rsidRPr="00D22CCD">
              <w:t>Attribute Code</w:t>
            </w:r>
          </w:p>
        </w:tc>
        <w:tc>
          <w:tcPr>
            <w:tcW w:w="794" w:type="dxa"/>
            <w:tcBorders>
              <w:top w:val="single" w:sz="6" w:space="0" w:color="000000"/>
              <w:left w:val="single" w:sz="6" w:space="0" w:color="000000"/>
              <w:bottom w:val="single" w:sz="6" w:space="0" w:color="000000"/>
              <w:right w:val="single" w:sz="6" w:space="0" w:color="000000"/>
            </w:tcBorders>
          </w:tcPr>
          <w:p w14:paraId="7317D87E" w14:textId="77777777" w:rsidR="00610ED9" w:rsidRPr="00D22CCD" w:rsidRDefault="00610ED9" w:rsidP="00C739EB">
            <w:pPr>
              <w:pStyle w:val="Small"/>
              <w:spacing w:before="40" w:after="40"/>
              <w:jc w:val="both"/>
            </w:pPr>
            <w:r w:rsidRPr="00D22CCD">
              <w:t>ATCD</w:t>
            </w:r>
          </w:p>
        </w:tc>
        <w:tc>
          <w:tcPr>
            <w:tcW w:w="794" w:type="dxa"/>
            <w:tcBorders>
              <w:top w:val="single" w:sz="6" w:space="0" w:color="000000"/>
              <w:left w:val="single" w:sz="6" w:space="0" w:color="000000"/>
              <w:bottom w:val="single" w:sz="6" w:space="0" w:color="000000"/>
              <w:right w:val="single" w:sz="6" w:space="0" w:color="000000"/>
            </w:tcBorders>
          </w:tcPr>
          <w:p w14:paraId="74D94F4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C28FFC"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761A9DDF" w14:textId="4187496B" w:rsidR="00610ED9" w:rsidRPr="00D22CCD" w:rsidRDefault="00610ED9" w:rsidP="00C739EB">
            <w:pPr>
              <w:pStyle w:val="Small"/>
              <w:spacing w:before="40" w:after="40"/>
              <w:jc w:val="both"/>
            </w:pPr>
            <w:r w:rsidRPr="00D22CCD">
              <w:t xml:space="preserve">The code as defined in the </w:t>
            </w:r>
            <w:ins w:id="4567" w:author="Gert Morlion" w:date="2024-08-26T14:59:00Z">
              <w:r w:rsidR="005B63F9">
                <w:t>F</w:t>
              </w:r>
            </w:ins>
            <w:del w:id="4568" w:author="Gert Morlion" w:date="2024-08-26T14:59:00Z">
              <w:r w:rsidRPr="00D22CCD" w:rsidDel="005B63F9">
                <w:delText>f</w:delText>
              </w:r>
            </w:del>
            <w:r w:rsidRPr="00D22CCD">
              <w:t xml:space="preserve">eature </w:t>
            </w:r>
            <w:ins w:id="4569" w:author="Gert Morlion" w:date="2024-08-26T14:59:00Z">
              <w:r w:rsidR="005B63F9">
                <w:t>C</w:t>
              </w:r>
            </w:ins>
            <w:del w:id="4570" w:author="Gert Morlion" w:date="2024-08-26T14:59:00Z">
              <w:r w:rsidRPr="00D22CCD" w:rsidDel="005B63F9">
                <w:delText>c</w:delText>
              </w:r>
            </w:del>
            <w:r w:rsidRPr="00D22CCD">
              <w:t>atalogue</w:t>
            </w:r>
          </w:p>
        </w:tc>
      </w:tr>
      <w:tr w:rsidR="00610ED9" w:rsidRPr="00D22CCD" w14:paraId="279F85DF"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FA87612" w14:textId="77777777" w:rsidR="00610ED9" w:rsidRPr="00D22CCD" w:rsidRDefault="00610ED9" w:rsidP="00C739EB">
            <w:pPr>
              <w:pStyle w:val="Small"/>
              <w:spacing w:before="40" w:after="40"/>
              <w:jc w:val="both"/>
            </w:pPr>
            <w:r w:rsidRPr="00D22CCD">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5CC689D9" w14:textId="77777777" w:rsidR="00610ED9" w:rsidRPr="00D22CCD" w:rsidRDefault="00610ED9" w:rsidP="00C739EB">
            <w:pPr>
              <w:pStyle w:val="Small"/>
              <w:spacing w:before="40" w:after="40"/>
              <w:jc w:val="both"/>
            </w:pPr>
            <w:r w:rsidRPr="00D22CCD">
              <w:t>ANCD</w:t>
            </w:r>
          </w:p>
        </w:tc>
        <w:tc>
          <w:tcPr>
            <w:tcW w:w="794" w:type="dxa"/>
            <w:tcBorders>
              <w:top w:val="single" w:sz="6" w:space="0" w:color="000000"/>
              <w:left w:val="single" w:sz="6" w:space="0" w:color="000000"/>
              <w:bottom w:val="single" w:sz="6" w:space="0" w:color="000000"/>
              <w:right w:val="single" w:sz="6" w:space="0" w:color="000000"/>
            </w:tcBorders>
          </w:tcPr>
          <w:p w14:paraId="47A3269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0C6A1C"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C4FACA8" w14:textId="77777777" w:rsidR="00610ED9" w:rsidRPr="00D22CCD" w:rsidRDefault="00610ED9" w:rsidP="00C739EB">
            <w:pPr>
              <w:pStyle w:val="Small"/>
              <w:spacing w:before="40" w:after="40"/>
              <w:jc w:val="both"/>
            </w:pPr>
            <w:r w:rsidRPr="00D22CCD">
              <w:t>The code used within the NATC subfield</w:t>
            </w:r>
          </w:p>
        </w:tc>
      </w:tr>
      <w:bookmarkEnd w:id="4566"/>
    </w:tbl>
    <w:p w14:paraId="2DDF7183" w14:textId="77777777" w:rsidR="00610ED9" w:rsidRPr="00D22CCD" w:rsidRDefault="00610ED9" w:rsidP="00610ED9"/>
    <w:p w14:paraId="70127C9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lastRenderedPageBreak/>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3ED32295"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0428A1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3B78684"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B055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1D5063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45BBFA0" w14:textId="77777777" w:rsidR="00610ED9" w:rsidRPr="00D22CCD" w:rsidRDefault="00610ED9" w:rsidP="00C739EB">
            <w:pPr>
              <w:pStyle w:val="Small"/>
              <w:spacing w:before="40" w:after="40"/>
              <w:jc w:val="both"/>
              <w:rPr>
                <w:b/>
              </w:rPr>
            </w:pPr>
            <w:r w:rsidRPr="00D22CCD">
              <w:rPr>
                <w:b/>
              </w:rPr>
              <w:t>Comment</w:t>
            </w:r>
          </w:p>
        </w:tc>
      </w:tr>
      <w:tr w:rsidR="00610ED9" w:rsidRPr="00D22CCD" w14:paraId="0765CC3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4E29694" w14:textId="77777777" w:rsidR="00610ED9" w:rsidRPr="00D22CCD" w:rsidRDefault="00610ED9" w:rsidP="00C739EB">
            <w:pPr>
              <w:pStyle w:val="Small"/>
              <w:spacing w:before="40" w:after="40"/>
              <w:jc w:val="both"/>
            </w:pPr>
            <w:r w:rsidRPr="00D22CCD">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43B78D8C" w14:textId="77777777" w:rsidR="00610ED9" w:rsidRPr="00D22CCD" w:rsidRDefault="00610ED9" w:rsidP="00C739EB">
            <w:pPr>
              <w:pStyle w:val="Small"/>
              <w:spacing w:before="40" w:after="40"/>
              <w:jc w:val="both"/>
            </w:pPr>
            <w:r w:rsidRPr="00D22CCD">
              <w:t>ITCD</w:t>
            </w:r>
          </w:p>
        </w:tc>
        <w:tc>
          <w:tcPr>
            <w:tcW w:w="794" w:type="dxa"/>
            <w:tcBorders>
              <w:top w:val="single" w:sz="6" w:space="0" w:color="000000"/>
              <w:left w:val="single" w:sz="6" w:space="0" w:color="000000"/>
              <w:bottom w:val="single" w:sz="6" w:space="0" w:color="000000"/>
              <w:right w:val="single" w:sz="6" w:space="0" w:color="000000"/>
            </w:tcBorders>
          </w:tcPr>
          <w:p w14:paraId="73BE0F4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5CBAFB"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497E2532" w14:textId="6259A73A" w:rsidR="00610ED9" w:rsidRPr="00D22CCD" w:rsidRDefault="00610ED9" w:rsidP="00C739EB">
            <w:pPr>
              <w:pStyle w:val="Small"/>
              <w:spacing w:before="40" w:after="40"/>
              <w:jc w:val="both"/>
            </w:pPr>
            <w:r w:rsidRPr="00D22CCD">
              <w:t xml:space="preserve">The code as defined in the </w:t>
            </w:r>
            <w:ins w:id="4571" w:author="Gert Morlion" w:date="2024-08-26T14:59:00Z">
              <w:r w:rsidR="005B63F9">
                <w:t>F</w:t>
              </w:r>
            </w:ins>
            <w:del w:id="4572" w:author="Gert Morlion" w:date="2024-08-26T14:59:00Z">
              <w:r w:rsidRPr="00D22CCD" w:rsidDel="005B63F9">
                <w:delText>f</w:delText>
              </w:r>
            </w:del>
            <w:r w:rsidRPr="00D22CCD">
              <w:t xml:space="preserve">eature </w:t>
            </w:r>
            <w:ins w:id="4573" w:author="Gert Morlion" w:date="2024-08-26T14:59:00Z">
              <w:r w:rsidR="005B63F9">
                <w:t>C</w:t>
              </w:r>
            </w:ins>
            <w:del w:id="4574" w:author="Gert Morlion" w:date="2024-08-26T14:59:00Z">
              <w:r w:rsidRPr="00D22CCD" w:rsidDel="005B63F9">
                <w:delText>c</w:delText>
              </w:r>
            </w:del>
            <w:r w:rsidRPr="00D22CCD">
              <w:t>atalogue</w:t>
            </w:r>
          </w:p>
        </w:tc>
      </w:tr>
      <w:tr w:rsidR="00610ED9" w:rsidRPr="00D22CCD" w14:paraId="7E15C00E"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7589779" w14:textId="77777777" w:rsidR="00610ED9" w:rsidRPr="00D22CCD" w:rsidRDefault="00610ED9" w:rsidP="00C739EB">
            <w:pPr>
              <w:pStyle w:val="Small"/>
              <w:spacing w:before="40" w:after="40"/>
              <w:jc w:val="both"/>
            </w:pPr>
            <w:r w:rsidRPr="00D22CCD">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4CB7E4F5" w14:textId="77777777" w:rsidR="00610ED9" w:rsidRPr="00D22CCD" w:rsidRDefault="00610ED9" w:rsidP="00C739EB">
            <w:pPr>
              <w:pStyle w:val="Small"/>
              <w:spacing w:before="40" w:after="40"/>
              <w:jc w:val="both"/>
            </w:pPr>
            <w:r w:rsidRPr="00D22CCD">
              <w:t>ITNC</w:t>
            </w:r>
          </w:p>
        </w:tc>
        <w:tc>
          <w:tcPr>
            <w:tcW w:w="794" w:type="dxa"/>
            <w:tcBorders>
              <w:top w:val="single" w:sz="6" w:space="0" w:color="000000"/>
              <w:left w:val="single" w:sz="6" w:space="0" w:color="000000"/>
              <w:bottom w:val="single" w:sz="6" w:space="0" w:color="000000"/>
              <w:right w:val="single" w:sz="6" w:space="0" w:color="000000"/>
            </w:tcBorders>
          </w:tcPr>
          <w:p w14:paraId="45D7695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F0FC6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F0F03E7" w14:textId="77777777" w:rsidR="00610ED9" w:rsidRPr="00D22CCD" w:rsidRDefault="00610ED9" w:rsidP="00C739EB">
            <w:pPr>
              <w:pStyle w:val="Small"/>
              <w:spacing w:before="40" w:after="40"/>
              <w:jc w:val="both"/>
            </w:pPr>
            <w:r w:rsidRPr="00D22CCD">
              <w:t>The code used within the NITC subfield</w:t>
            </w:r>
          </w:p>
        </w:tc>
      </w:tr>
    </w:tbl>
    <w:p w14:paraId="2375E521" w14:textId="77777777" w:rsidR="00610ED9" w:rsidRPr="00D22CCD" w:rsidRDefault="00610ED9" w:rsidP="00610ED9"/>
    <w:p w14:paraId="7CE3E93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6A507A"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E76049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09A33F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C8B69D"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12991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D883BC8" w14:textId="77777777" w:rsidR="00610ED9" w:rsidRPr="00D22CCD" w:rsidRDefault="00610ED9" w:rsidP="00C739EB">
            <w:pPr>
              <w:pStyle w:val="Small"/>
              <w:spacing w:before="40" w:after="40"/>
              <w:jc w:val="both"/>
              <w:rPr>
                <w:b/>
              </w:rPr>
            </w:pPr>
            <w:r w:rsidRPr="00D22CCD">
              <w:rPr>
                <w:b/>
              </w:rPr>
              <w:t>Comment</w:t>
            </w:r>
          </w:p>
        </w:tc>
      </w:tr>
      <w:tr w:rsidR="00610ED9" w:rsidRPr="00D22CCD" w14:paraId="6D3870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F9E5D04" w14:textId="77777777" w:rsidR="00610ED9" w:rsidRPr="00D22CCD" w:rsidRDefault="00610ED9" w:rsidP="00C739EB">
            <w:pPr>
              <w:pStyle w:val="Small"/>
              <w:spacing w:before="40" w:after="40"/>
              <w:jc w:val="both"/>
            </w:pPr>
            <w:r w:rsidRPr="00D22CCD">
              <w:t>Feature Type Code</w:t>
            </w:r>
          </w:p>
        </w:tc>
        <w:tc>
          <w:tcPr>
            <w:tcW w:w="794" w:type="dxa"/>
            <w:tcBorders>
              <w:top w:val="single" w:sz="6" w:space="0" w:color="000000"/>
              <w:left w:val="single" w:sz="6" w:space="0" w:color="000000"/>
              <w:bottom w:val="single" w:sz="6" w:space="0" w:color="000000"/>
              <w:right w:val="single" w:sz="6" w:space="0" w:color="000000"/>
            </w:tcBorders>
          </w:tcPr>
          <w:p w14:paraId="796356AA" w14:textId="77777777" w:rsidR="00610ED9" w:rsidRPr="00D22CCD" w:rsidRDefault="00610ED9" w:rsidP="00C739EB">
            <w:pPr>
              <w:pStyle w:val="Small"/>
              <w:spacing w:before="40" w:after="40"/>
              <w:jc w:val="both"/>
            </w:pPr>
            <w:r w:rsidRPr="00D22CCD">
              <w:t>FTCD</w:t>
            </w:r>
          </w:p>
        </w:tc>
        <w:tc>
          <w:tcPr>
            <w:tcW w:w="794" w:type="dxa"/>
            <w:tcBorders>
              <w:top w:val="single" w:sz="6" w:space="0" w:color="000000"/>
              <w:left w:val="single" w:sz="6" w:space="0" w:color="000000"/>
              <w:bottom w:val="single" w:sz="6" w:space="0" w:color="000000"/>
              <w:right w:val="single" w:sz="6" w:space="0" w:color="000000"/>
            </w:tcBorders>
          </w:tcPr>
          <w:p w14:paraId="7300AD7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0BBC37"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69409246" w14:textId="457D862A" w:rsidR="00610ED9" w:rsidRPr="00D22CCD" w:rsidRDefault="00610ED9" w:rsidP="00C739EB">
            <w:pPr>
              <w:pStyle w:val="Small"/>
              <w:spacing w:before="40" w:after="40"/>
              <w:jc w:val="both"/>
            </w:pPr>
            <w:r w:rsidRPr="00D22CCD">
              <w:t xml:space="preserve">The code as defined in the </w:t>
            </w:r>
            <w:ins w:id="4575" w:author="Gert Morlion" w:date="2024-08-26T14:59:00Z">
              <w:r w:rsidR="005B63F9">
                <w:t>F</w:t>
              </w:r>
            </w:ins>
            <w:del w:id="4576" w:author="Gert Morlion" w:date="2024-08-26T14:59:00Z">
              <w:r w:rsidRPr="00D22CCD" w:rsidDel="005B63F9">
                <w:delText>f</w:delText>
              </w:r>
            </w:del>
            <w:r w:rsidRPr="00D22CCD">
              <w:t xml:space="preserve">eature </w:t>
            </w:r>
            <w:ins w:id="4577" w:author="Gert Morlion" w:date="2024-08-26T14:59:00Z">
              <w:r w:rsidR="005B63F9">
                <w:t>C</w:t>
              </w:r>
            </w:ins>
            <w:del w:id="4578" w:author="Gert Morlion" w:date="2024-08-26T14:59:00Z">
              <w:r w:rsidRPr="00D22CCD" w:rsidDel="005B63F9">
                <w:delText>c</w:delText>
              </w:r>
            </w:del>
            <w:r w:rsidRPr="00D22CCD">
              <w:t>atalogue</w:t>
            </w:r>
          </w:p>
        </w:tc>
      </w:tr>
      <w:tr w:rsidR="00610ED9" w:rsidRPr="00D22CCD" w14:paraId="385366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94E4AD7" w14:textId="77777777" w:rsidR="00610ED9" w:rsidRPr="00D22CCD" w:rsidRDefault="00610ED9" w:rsidP="00C739EB">
            <w:pPr>
              <w:pStyle w:val="Small"/>
              <w:spacing w:before="40" w:after="40"/>
              <w:jc w:val="both"/>
            </w:pPr>
            <w:r w:rsidRPr="00D22CCD">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3B99E675" w14:textId="77777777" w:rsidR="00610ED9" w:rsidRPr="00D22CCD" w:rsidRDefault="00610ED9" w:rsidP="00C739EB">
            <w:pPr>
              <w:pStyle w:val="Small"/>
              <w:spacing w:before="40" w:after="40"/>
              <w:jc w:val="both"/>
            </w:pPr>
            <w:r w:rsidRPr="00D22CCD">
              <w:t>FTNC</w:t>
            </w:r>
          </w:p>
        </w:tc>
        <w:tc>
          <w:tcPr>
            <w:tcW w:w="794" w:type="dxa"/>
            <w:tcBorders>
              <w:top w:val="single" w:sz="6" w:space="0" w:color="000000"/>
              <w:left w:val="single" w:sz="6" w:space="0" w:color="000000"/>
              <w:bottom w:val="single" w:sz="6" w:space="0" w:color="000000"/>
              <w:right w:val="single" w:sz="6" w:space="0" w:color="000000"/>
            </w:tcBorders>
          </w:tcPr>
          <w:p w14:paraId="1A2AF3D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DA4B8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D91AAD4" w14:textId="77777777" w:rsidR="00610ED9" w:rsidRPr="00D22CCD" w:rsidRDefault="00610ED9" w:rsidP="00C739EB">
            <w:pPr>
              <w:pStyle w:val="Small"/>
              <w:spacing w:before="40" w:after="40"/>
              <w:jc w:val="both"/>
            </w:pPr>
            <w:r w:rsidRPr="00D22CCD">
              <w:t>The code used within the NFTC subfield</w:t>
            </w:r>
          </w:p>
        </w:tc>
      </w:tr>
    </w:tbl>
    <w:p w14:paraId="729D78E2" w14:textId="77777777" w:rsidR="00610ED9" w:rsidRPr="00D22CCD" w:rsidRDefault="00610ED9" w:rsidP="00610ED9"/>
    <w:p w14:paraId="1E335F14"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C488E3"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33D348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4B84ABE1"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C2C628"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A38CA31"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FB19597" w14:textId="77777777" w:rsidR="00610ED9" w:rsidRPr="00D22CCD" w:rsidRDefault="00610ED9" w:rsidP="00C739EB">
            <w:pPr>
              <w:pStyle w:val="Small"/>
              <w:spacing w:before="40" w:after="40"/>
              <w:jc w:val="both"/>
              <w:rPr>
                <w:b/>
              </w:rPr>
            </w:pPr>
            <w:r w:rsidRPr="00D22CCD">
              <w:rPr>
                <w:b/>
              </w:rPr>
              <w:t>Comment</w:t>
            </w:r>
          </w:p>
        </w:tc>
      </w:tr>
      <w:tr w:rsidR="00610ED9" w:rsidRPr="00D22CCD" w14:paraId="4C411644"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0C44DCB" w14:textId="77777777" w:rsidR="00610ED9" w:rsidRPr="00D22CCD" w:rsidRDefault="00610ED9" w:rsidP="00C739EB">
            <w:pPr>
              <w:pStyle w:val="Small"/>
              <w:spacing w:before="40" w:after="40"/>
              <w:jc w:val="both"/>
            </w:pPr>
            <w:r w:rsidRPr="00D22CCD">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5E96313" w14:textId="77777777" w:rsidR="00610ED9" w:rsidRPr="00D22CCD" w:rsidRDefault="00610ED9" w:rsidP="00C739EB">
            <w:pPr>
              <w:pStyle w:val="Small"/>
              <w:spacing w:before="40" w:after="40"/>
              <w:jc w:val="both"/>
            </w:pPr>
            <w:r w:rsidRPr="00D22CCD">
              <w:t>IACD</w:t>
            </w:r>
          </w:p>
        </w:tc>
        <w:tc>
          <w:tcPr>
            <w:tcW w:w="794" w:type="dxa"/>
            <w:tcBorders>
              <w:top w:val="single" w:sz="6" w:space="0" w:color="000000"/>
              <w:left w:val="single" w:sz="6" w:space="0" w:color="000000"/>
              <w:bottom w:val="single" w:sz="6" w:space="0" w:color="000000"/>
              <w:right w:val="single" w:sz="6" w:space="0" w:color="000000"/>
            </w:tcBorders>
          </w:tcPr>
          <w:p w14:paraId="558AB35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0E9F24"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5CFC0B0F" w14:textId="4B398CDB" w:rsidR="00610ED9" w:rsidRPr="00D22CCD" w:rsidRDefault="00610ED9" w:rsidP="00C739EB">
            <w:pPr>
              <w:pStyle w:val="Small"/>
              <w:spacing w:before="40" w:after="40"/>
              <w:jc w:val="both"/>
            </w:pPr>
            <w:r w:rsidRPr="00D22CCD">
              <w:t xml:space="preserve">The code as defined in the </w:t>
            </w:r>
            <w:ins w:id="4579" w:author="Gert Morlion" w:date="2024-08-26T14:59:00Z">
              <w:r w:rsidR="005B63F9">
                <w:t>F</w:t>
              </w:r>
            </w:ins>
            <w:del w:id="4580" w:author="Gert Morlion" w:date="2024-08-26T14:59:00Z">
              <w:r w:rsidRPr="00D22CCD" w:rsidDel="005B63F9">
                <w:delText>f</w:delText>
              </w:r>
            </w:del>
            <w:r w:rsidRPr="00D22CCD">
              <w:t xml:space="preserve">eature </w:t>
            </w:r>
            <w:ins w:id="4581" w:author="Gert Morlion" w:date="2024-08-26T14:59:00Z">
              <w:r w:rsidR="005B63F9">
                <w:t>C</w:t>
              </w:r>
            </w:ins>
            <w:del w:id="4582" w:author="Gert Morlion" w:date="2024-08-26T14:59:00Z">
              <w:r w:rsidRPr="00D22CCD" w:rsidDel="005B63F9">
                <w:delText>c</w:delText>
              </w:r>
            </w:del>
            <w:r w:rsidRPr="00D22CCD">
              <w:t>atalogue</w:t>
            </w:r>
          </w:p>
        </w:tc>
      </w:tr>
      <w:tr w:rsidR="00610ED9" w:rsidRPr="00D22CCD" w14:paraId="23C4E3C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800040B" w14:textId="77777777" w:rsidR="00610ED9" w:rsidRPr="00D22CCD" w:rsidRDefault="00610ED9" w:rsidP="00C739EB">
            <w:pPr>
              <w:pStyle w:val="Small"/>
              <w:spacing w:before="40" w:after="40"/>
              <w:jc w:val="both"/>
            </w:pPr>
            <w:r w:rsidRPr="00D22CCD">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33A815EE" w14:textId="77777777" w:rsidR="00610ED9" w:rsidRPr="00D22CCD" w:rsidRDefault="00610ED9" w:rsidP="00C739EB">
            <w:pPr>
              <w:pStyle w:val="Small"/>
              <w:spacing w:before="40" w:after="40"/>
              <w:jc w:val="both"/>
            </w:pPr>
            <w:r w:rsidRPr="00D22CCD">
              <w:t>IANC</w:t>
            </w:r>
          </w:p>
        </w:tc>
        <w:tc>
          <w:tcPr>
            <w:tcW w:w="794" w:type="dxa"/>
            <w:tcBorders>
              <w:top w:val="single" w:sz="6" w:space="0" w:color="000000"/>
              <w:left w:val="single" w:sz="6" w:space="0" w:color="000000"/>
              <w:bottom w:val="single" w:sz="6" w:space="0" w:color="000000"/>
              <w:right w:val="single" w:sz="6" w:space="0" w:color="000000"/>
            </w:tcBorders>
          </w:tcPr>
          <w:p w14:paraId="525E0FB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D8DF1E3"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9858ED2" w14:textId="77777777" w:rsidR="00610ED9" w:rsidRPr="00D22CCD" w:rsidRDefault="00610ED9" w:rsidP="00C739EB">
            <w:pPr>
              <w:pStyle w:val="Small"/>
              <w:spacing w:before="40" w:after="40"/>
              <w:jc w:val="both"/>
            </w:pPr>
            <w:r w:rsidRPr="00D22CCD">
              <w:t>The code used within the NIAC subfield</w:t>
            </w:r>
          </w:p>
        </w:tc>
      </w:tr>
    </w:tbl>
    <w:p w14:paraId="53635329" w14:textId="77777777" w:rsidR="00610ED9" w:rsidRPr="00D22CCD" w:rsidRDefault="00610ED9" w:rsidP="00610ED9">
      <w:pPr>
        <w:rPr>
          <w:lang w:eastAsia="en-US"/>
        </w:rPr>
      </w:pPr>
    </w:p>
    <w:p w14:paraId="247A2E2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175D91B"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7E4860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9AA4D3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561EF0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91CDA6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2F2A376" w14:textId="77777777" w:rsidR="00610ED9" w:rsidRPr="00D22CCD" w:rsidRDefault="00610ED9" w:rsidP="00C739EB">
            <w:pPr>
              <w:pStyle w:val="Small"/>
              <w:spacing w:before="40" w:after="40"/>
              <w:jc w:val="both"/>
              <w:rPr>
                <w:b/>
              </w:rPr>
            </w:pPr>
            <w:r w:rsidRPr="00D22CCD">
              <w:rPr>
                <w:b/>
              </w:rPr>
              <w:t>Comment</w:t>
            </w:r>
          </w:p>
        </w:tc>
      </w:tr>
      <w:tr w:rsidR="00610ED9" w:rsidRPr="00D22CCD" w14:paraId="0D9F050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116C895" w14:textId="77777777" w:rsidR="00610ED9" w:rsidRPr="00D22CCD" w:rsidRDefault="00610ED9" w:rsidP="00C739EB">
            <w:pPr>
              <w:pStyle w:val="Small"/>
              <w:spacing w:before="40" w:after="40"/>
              <w:jc w:val="both"/>
            </w:pPr>
            <w:r w:rsidRPr="00D22CCD">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219EBEC" w14:textId="77777777" w:rsidR="00610ED9" w:rsidRPr="00D22CCD" w:rsidRDefault="00610ED9" w:rsidP="00C739EB">
            <w:pPr>
              <w:pStyle w:val="Small"/>
              <w:spacing w:before="40" w:after="40"/>
              <w:jc w:val="both"/>
            </w:pPr>
            <w:r w:rsidRPr="00D22CCD">
              <w:t>FACD</w:t>
            </w:r>
          </w:p>
        </w:tc>
        <w:tc>
          <w:tcPr>
            <w:tcW w:w="794" w:type="dxa"/>
            <w:tcBorders>
              <w:top w:val="single" w:sz="6" w:space="0" w:color="000000"/>
              <w:left w:val="single" w:sz="6" w:space="0" w:color="000000"/>
              <w:bottom w:val="single" w:sz="6" w:space="0" w:color="000000"/>
              <w:right w:val="single" w:sz="6" w:space="0" w:color="000000"/>
            </w:tcBorders>
          </w:tcPr>
          <w:p w14:paraId="777C96DF"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B4D690"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1197F502" w14:textId="4AB75DFB" w:rsidR="00610ED9" w:rsidRPr="00D22CCD" w:rsidRDefault="00610ED9" w:rsidP="00C739EB">
            <w:pPr>
              <w:pStyle w:val="Small"/>
              <w:spacing w:before="40" w:after="40"/>
              <w:jc w:val="both"/>
            </w:pPr>
            <w:r w:rsidRPr="00D22CCD">
              <w:t xml:space="preserve">The code as defined in the </w:t>
            </w:r>
            <w:ins w:id="4583" w:author="Gert Morlion" w:date="2024-08-26T14:59:00Z">
              <w:r w:rsidR="005B63F9">
                <w:t>F</w:t>
              </w:r>
            </w:ins>
            <w:del w:id="4584" w:author="Gert Morlion" w:date="2024-08-26T14:59:00Z">
              <w:r w:rsidRPr="00D22CCD" w:rsidDel="005B63F9">
                <w:delText>f</w:delText>
              </w:r>
            </w:del>
            <w:r w:rsidRPr="00D22CCD">
              <w:t xml:space="preserve">eature </w:t>
            </w:r>
            <w:ins w:id="4585" w:author="Gert Morlion" w:date="2024-08-26T14:59:00Z">
              <w:r w:rsidR="005B63F9">
                <w:t>C</w:t>
              </w:r>
            </w:ins>
            <w:del w:id="4586" w:author="Gert Morlion" w:date="2024-08-26T15:00:00Z">
              <w:r w:rsidRPr="00D22CCD" w:rsidDel="005B63F9">
                <w:delText>c</w:delText>
              </w:r>
            </w:del>
            <w:r w:rsidRPr="00D22CCD">
              <w:t>atalogue</w:t>
            </w:r>
          </w:p>
        </w:tc>
      </w:tr>
      <w:tr w:rsidR="00610ED9" w:rsidRPr="00D22CCD" w14:paraId="191CEA7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890A9F9" w14:textId="77777777" w:rsidR="00610ED9" w:rsidRPr="00D22CCD" w:rsidRDefault="00610ED9" w:rsidP="00C739EB">
            <w:pPr>
              <w:pStyle w:val="Small"/>
              <w:spacing w:before="40" w:after="40"/>
              <w:jc w:val="both"/>
            </w:pPr>
            <w:r w:rsidRPr="00D22CCD">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50D5736C" w14:textId="77777777" w:rsidR="00610ED9" w:rsidRPr="00D22CCD" w:rsidRDefault="00610ED9" w:rsidP="00C739EB">
            <w:pPr>
              <w:pStyle w:val="Small"/>
              <w:spacing w:before="40" w:after="40"/>
              <w:jc w:val="both"/>
            </w:pPr>
            <w:r w:rsidRPr="00D22CCD">
              <w:t>FANC</w:t>
            </w:r>
          </w:p>
        </w:tc>
        <w:tc>
          <w:tcPr>
            <w:tcW w:w="794" w:type="dxa"/>
            <w:tcBorders>
              <w:top w:val="single" w:sz="6" w:space="0" w:color="000000"/>
              <w:left w:val="single" w:sz="6" w:space="0" w:color="000000"/>
              <w:bottom w:val="single" w:sz="6" w:space="0" w:color="000000"/>
              <w:right w:val="single" w:sz="6" w:space="0" w:color="000000"/>
            </w:tcBorders>
          </w:tcPr>
          <w:p w14:paraId="27B9D86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FAF4C39"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0BDCA8" w14:textId="77777777" w:rsidR="00610ED9" w:rsidRPr="00D22CCD" w:rsidRDefault="00610ED9" w:rsidP="00C739EB">
            <w:pPr>
              <w:pStyle w:val="Small"/>
              <w:spacing w:before="40" w:after="40"/>
              <w:jc w:val="both"/>
            </w:pPr>
            <w:r w:rsidRPr="00D22CCD">
              <w:t>The code used within the NFAC subfield</w:t>
            </w:r>
          </w:p>
        </w:tc>
      </w:tr>
    </w:tbl>
    <w:p w14:paraId="055C352C" w14:textId="77777777" w:rsidR="00610ED9" w:rsidRPr="00D22CCD" w:rsidRDefault="00610ED9" w:rsidP="00610ED9"/>
    <w:p w14:paraId="3D708D36" w14:textId="77777777" w:rsidR="00610ED9" w:rsidRPr="00D22CCD" w:rsidRDefault="00610ED9" w:rsidP="00AC585C">
      <w:pPr>
        <w:pStyle w:val="Listenfortsetzung2"/>
        <w:keepNext/>
        <w:keepLines/>
        <w:numPr>
          <w:ilvl w:val="3"/>
          <w:numId w:val="33"/>
        </w:numPr>
        <w:tabs>
          <w:tab w:val="clear" w:pos="360"/>
          <w:tab w:val="clear" w:pos="800"/>
        </w:tabs>
        <w:ind w:left="851" w:hanging="851"/>
        <w:rPr>
          <w:b/>
          <w:lang w:eastAsia="en-US"/>
        </w:rPr>
      </w:pPr>
      <w:r w:rsidRPr="00D22CCD">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0E2150"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21E61B3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3B0166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5594BE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DC2DEB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7E74350" w14:textId="77777777" w:rsidR="00610ED9" w:rsidRPr="00D22CCD" w:rsidRDefault="00610ED9" w:rsidP="00C739EB">
            <w:pPr>
              <w:pStyle w:val="Small"/>
              <w:spacing w:before="40" w:after="40"/>
              <w:jc w:val="both"/>
              <w:rPr>
                <w:b/>
              </w:rPr>
            </w:pPr>
            <w:r w:rsidRPr="00D22CCD">
              <w:rPr>
                <w:b/>
              </w:rPr>
              <w:t>Comment</w:t>
            </w:r>
          </w:p>
        </w:tc>
      </w:tr>
      <w:tr w:rsidR="00610ED9" w:rsidRPr="00D22CCD" w14:paraId="2527C89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F20DE51" w14:textId="77777777" w:rsidR="00610ED9" w:rsidRPr="00D22CCD" w:rsidRDefault="00610ED9" w:rsidP="00C739EB">
            <w:pPr>
              <w:pStyle w:val="Small"/>
              <w:spacing w:before="40" w:after="40"/>
              <w:jc w:val="both"/>
            </w:pPr>
            <w:r w:rsidRPr="00D22CCD">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1AFDA4C4" w14:textId="77777777" w:rsidR="00610ED9" w:rsidRPr="00D22CCD" w:rsidRDefault="00610ED9" w:rsidP="00C739EB">
            <w:pPr>
              <w:pStyle w:val="Small"/>
              <w:spacing w:before="40" w:after="40"/>
              <w:jc w:val="both"/>
            </w:pPr>
            <w:r w:rsidRPr="00D22CCD">
              <w:t>ARCD</w:t>
            </w:r>
          </w:p>
        </w:tc>
        <w:tc>
          <w:tcPr>
            <w:tcW w:w="794" w:type="dxa"/>
            <w:tcBorders>
              <w:top w:val="single" w:sz="6" w:space="0" w:color="000000"/>
              <w:left w:val="single" w:sz="6" w:space="0" w:color="000000"/>
              <w:bottom w:val="single" w:sz="6" w:space="0" w:color="000000"/>
              <w:right w:val="single" w:sz="6" w:space="0" w:color="000000"/>
            </w:tcBorders>
          </w:tcPr>
          <w:p w14:paraId="0FA6B6C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BF3715"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07B0CFFD" w14:textId="621890E1" w:rsidR="00610ED9" w:rsidRPr="00D22CCD" w:rsidRDefault="00610ED9" w:rsidP="00C739EB">
            <w:pPr>
              <w:pStyle w:val="Small"/>
              <w:spacing w:before="40" w:after="40"/>
              <w:jc w:val="both"/>
            </w:pPr>
            <w:r w:rsidRPr="00D22CCD">
              <w:t xml:space="preserve">The code as defined in the </w:t>
            </w:r>
            <w:ins w:id="4587" w:author="Gert Morlion" w:date="2024-08-26T15:01:00Z">
              <w:r w:rsidR="00013FCD">
                <w:t>F</w:t>
              </w:r>
            </w:ins>
            <w:del w:id="4588" w:author="Gert Morlion" w:date="2024-08-26T15:01:00Z">
              <w:r w:rsidRPr="00D22CCD" w:rsidDel="00013FCD">
                <w:delText>f</w:delText>
              </w:r>
            </w:del>
            <w:r w:rsidRPr="00D22CCD">
              <w:t xml:space="preserve">eature </w:t>
            </w:r>
            <w:ins w:id="4589" w:author="Gert Morlion" w:date="2024-08-26T15:01:00Z">
              <w:r w:rsidR="00013FCD">
                <w:t>C</w:t>
              </w:r>
            </w:ins>
            <w:del w:id="4590" w:author="Gert Morlion" w:date="2024-08-26T15:01:00Z">
              <w:r w:rsidRPr="00D22CCD" w:rsidDel="00013FCD">
                <w:delText>c</w:delText>
              </w:r>
            </w:del>
            <w:r w:rsidRPr="00D22CCD">
              <w:t>atalogue</w:t>
            </w:r>
          </w:p>
        </w:tc>
      </w:tr>
      <w:tr w:rsidR="00610ED9" w:rsidRPr="00D22CCD" w14:paraId="0493CDB2"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02474517" w14:textId="77777777" w:rsidR="00610ED9" w:rsidRPr="00D22CCD" w:rsidRDefault="00610ED9" w:rsidP="00C739EB">
            <w:pPr>
              <w:pStyle w:val="Small"/>
              <w:spacing w:before="40" w:after="40"/>
              <w:jc w:val="both"/>
            </w:pPr>
            <w:r w:rsidRPr="00D22CCD">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03323CFB" w14:textId="77777777" w:rsidR="00610ED9" w:rsidRPr="00D22CCD" w:rsidRDefault="00610ED9" w:rsidP="00C739EB">
            <w:pPr>
              <w:pStyle w:val="Small"/>
              <w:spacing w:before="40" w:after="40"/>
              <w:jc w:val="both"/>
            </w:pPr>
            <w:r w:rsidRPr="00D22CCD">
              <w:t>ARNC</w:t>
            </w:r>
          </w:p>
        </w:tc>
        <w:tc>
          <w:tcPr>
            <w:tcW w:w="794" w:type="dxa"/>
            <w:tcBorders>
              <w:top w:val="single" w:sz="6" w:space="0" w:color="000000"/>
              <w:left w:val="single" w:sz="6" w:space="0" w:color="000000"/>
              <w:bottom w:val="single" w:sz="6" w:space="0" w:color="000000"/>
              <w:right w:val="single" w:sz="6" w:space="0" w:color="000000"/>
            </w:tcBorders>
          </w:tcPr>
          <w:p w14:paraId="395A107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35DD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071B0AD" w14:textId="77777777" w:rsidR="00610ED9" w:rsidRPr="00D22CCD" w:rsidRDefault="00610ED9" w:rsidP="00C739EB">
            <w:pPr>
              <w:pStyle w:val="Small"/>
              <w:spacing w:before="40" w:after="40"/>
              <w:jc w:val="both"/>
            </w:pPr>
            <w:r w:rsidRPr="00D22CCD">
              <w:t>The code used within the NARC subfield</w:t>
            </w:r>
          </w:p>
        </w:tc>
      </w:tr>
    </w:tbl>
    <w:p w14:paraId="3546C7E8" w14:textId="77777777" w:rsidR="00610ED9" w:rsidRPr="00D22CCD" w:rsidRDefault="00610ED9" w:rsidP="00610ED9"/>
    <w:p w14:paraId="776FE97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4591" w:name="_Toc439685352"/>
      <w:r w:rsidRPr="00D22CCD">
        <w:rPr>
          <w:b/>
        </w:rPr>
        <w:t>Information Type Identifier field - IRID</w:t>
      </w:r>
      <w:bookmarkEnd w:id="459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EDA683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B5D7B4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4F8AB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28A721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447B8E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E8CE92E" w14:textId="77777777" w:rsidR="00610ED9" w:rsidRPr="00D22CCD" w:rsidRDefault="00610ED9" w:rsidP="00C739EB">
            <w:pPr>
              <w:pStyle w:val="Small"/>
              <w:spacing w:before="40" w:after="40"/>
              <w:jc w:val="both"/>
              <w:rPr>
                <w:b/>
              </w:rPr>
            </w:pPr>
            <w:r w:rsidRPr="00D22CCD">
              <w:rPr>
                <w:b/>
              </w:rPr>
              <w:t>Comment</w:t>
            </w:r>
          </w:p>
        </w:tc>
      </w:tr>
      <w:tr w:rsidR="00610ED9" w:rsidRPr="00D22CCD" w14:paraId="469D2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BDC21DF" w14:textId="6B788E70" w:rsidR="00610ED9" w:rsidRPr="00D22CCD" w:rsidRDefault="00610ED9" w:rsidP="00C739EB">
            <w:pPr>
              <w:pStyle w:val="Small"/>
              <w:spacing w:before="40" w:after="40"/>
            </w:pPr>
            <w:r w:rsidRPr="00D22CCD">
              <w:t xml:space="preserve">Record </w:t>
            </w:r>
            <w:ins w:id="4592" w:author="Gert Morlion" w:date="2024-08-26T15:01:00Z">
              <w:r w:rsidR="00933B23">
                <w:t>n</w:t>
              </w:r>
            </w:ins>
            <w:del w:id="4593" w:author="Gert Morlion" w:date="2024-08-26T15:01:00Z">
              <w:r w:rsidRPr="00D22CCD" w:rsidDel="00933B23">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70C74CD"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3E9C200" w14:textId="77777777" w:rsidR="00610ED9" w:rsidRPr="00D22CCD" w:rsidRDefault="00610ED9" w:rsidP="00C739EB">
            <w:pPr>
              <w:pStyle w:val="Small"/>
              <w:spacing w:before="40" w:after="40"/>
            </w:pPr>
            <w:r w:rsidRPr="00D22CCD">
              <w:t>{150}</w:t>
            </w:r>
          </w:p>
        </w:tc>
        <w:tc>
          <w:tcPr>
            <w:tcW w:w="794" w:type="dxa"/>
            <w:tcBorders>
              <w:top w:val="single" w:sz="6" w:space="0" w:color="000000"/>
              <w:left w:val="single" w:sz="6" w:space="0" w:color="000000"/>
              <w:bottom w:val="single" w:sz="6" w:space="0" w:color="000000"/>
              <w:right w:val="single" w:sz="6" w:space="0" w:color="000000"/>
            </w:tcBorders>
          </w:tcPr>
          <w:p w14:paraId="79C4588E"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C8648A0" w14:textId="77777777" w:rsidR="00610ED9" w:rsidRPr="00D22CCD" w:rsidRDefault="00610ED9" w:rsidP="00C739EB">
            <w:pPr>
              <w:pStyle w:val="Small"/>
              <w:spacing w:before="40" w:after="40"/>
            </w:pPr>
            <w:r w:rsidRPr="00D22CCD">
              <w:t>{150} - Information Type</w:t>
            </w:r>
          </w:p>
        </w:tc>
      </w:tr>
      <w:tr w:rsidR="00610ED9" w:rsidRPr="00D22CCD" w14:paraId="1A5776F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6827386" w14:textId="0C3FCD5A" w:rsidR="00610ED9" w:rsidRPr="00D22CCD" w:rsidRDefault="00610ED9" w:rsidP="00C739EB">
            <w:pPr>
              <w:pStyle w:val="Small"/>
              <w:spacing w:before="40" w:after="40"/>
            </w:pPr>
            <w:r w:rsidRPr="00D22CCD">
              <w:t xml:space="preserve">Record </w:t>
            </w:r>
            <w:ins w:id="4594" w:author="Gert Morlion" w:date="2024-08-26T15:01:00Z">
              <w:r w:rsidR="00933B23">
                <w:t>i</w:t>
              </w:r>
            </w:ins>
            <w:del w:id="4595" w:author="Gert Morlion" w:date="2024-08-26T15:01:00Z">
              <w:r w:rsidRPr="00D22CCD" w:rsidDel="00933B23">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25968C3C"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B8EA84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D9598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F4D0F7A"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0346B0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87BABB0" w14:textId="34732848" w:rsidR="00610ED9" w:rsidRPr="00D22CCD" w:rsidRDefault="00610ED9" w:rsidP="00C739EB">
            <w:pPr>
              <w:pStyle w:val="Small"/>
              <w:spacing w:before="40" w:after="40"/>
            </w:pPr>
            <w:r w:rsidRPr="00D22CCD">
              <w:t xml:space="preserve">Numeric </w:t>
            </w:r>
            <w:ins w:id="4596" w:author="Gert Morlion" w:date="2024-08-26T15:01:00Z">
              <w:r w:rsidR="00933B23">
                <w:t>i</w:t>
              </w:r>
            </w:ins>
            <w:del w:id="4597" w:author="Gert Morlion" w:date="2024-08-26T15:01:00Z">
              <w:r w:rsidRPr="00D22CCD" w:rsidDel="00933B23">
                <w:delText>I</w:delText>
              </w:r>
            </w:del>
            <w:r w:rsidRPr="00D22CCD">
              <w:t>nformation Type Code</w:t>
            </w:r>
          </w:p>
        </w:tc>
        <w:tc>
          <w:tcPr>
            <w:tcW w:w="794" w:type="dxa"/>
            <w:tcBorders>
              <w:top w:val="single" w:sz="6" w:space="0" w:color="000000"/>
              <w:left w:val="single" w:sz="6" w:space="0" w:color="000000"/>
              <w:bottom w:val="single" w:sz="6" w:space="0" w:color="000000"/>
              <w:right w:val="single" w:sz="6" w:space="0" w:color="000000"/>
            </w:tcBorders>
          </w:tcPr>
          <w:p w14:paraId="2B763D21" w14:textId="77777777" w:rsidR="00610ED9" w:rsidRPr="00D22CCD" w:rsidRDefault="00610ED9" w:rsidP="00C739EB">
            <w:pPr>
              <w:pStyle w:val="Small"/>
              <w:spacing w:before="40" w:after="40"/>
            </w:pPr>
            <w:r w:rsidRPr="00D22CCD">
              <w:t>NITC</w:t>
            </w:r>
          </w:p>
        </w:tc>
        <w:tc>
          <w:tcPr>
            <w:tcW w:w="794" w:type="dxa"/>
            <w:tcBorders>
              <w:top w:val="single" w:sz="6" w:space="0" w:color="000000"/>
              <w:left w:val="single" w:sz="6" w:space="0" w:color="000000"/>
              <w:bottom w:val="single" w:sz="6" w:space="0" w:color="000000"/>
              <w:right w:val="single" w:sz="6" w:space="0" w:color="000000"/>
            </w:tcBorders>
          </w:tcPr>
          <w:p w14:paraId="7213EBA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458A78"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DDD4AA" w14:textId="77777777" w:rsidR="00610ED9" w:rsidRPr="00D22CCD" w:rsidRDefault="00610ED9" w:rsidP="00C739EB">
            <w:pPr>
              <w:pStyle w:val="Small"/>
              <w:spacing w:before="40" w:after="40"/>
            </w:pPr>
            <w:r w:rsidRPr="00D22CCD">
              <w:t>A valid information type code as defined in the ITCS field of the Dataset General Information Record</w:t>
            </w:r>
          </w:p>
        </w:tc>
      </w:tr>
      <w:tr w:rsidR="00610ED9" w:rsidRPr="00D22CCD" w14:paraId="41B54B0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5F9E43A" w14:textId="35A2B9DB" w:rsidR="00610ED9" w:rsidRPr="00D22CCD" w:rsidRDefault="00610ED9" w:rsidP="00C739EB">
            <w:pPr>
              <w:pStyle w:val="Small"/>
              <w:spacing w:before="40" w:after="40"/>
            </w:pPr>
            <w:r w:rsidRPr="00D22CCD">
              <w:t xml:space="preserve">Record </w:t>
            </w:r>
            <w:ins w:id="4598" w:author="Gert Morlion" w:date="2024-08-26T15:01:00Z">
              <w:r w:rsidR="00933B23">
                <w:t>v</w:t>
              </w:r>
            </w:ins>
            <w:del w:id="4599" w:author="Gert Morlion" w:date="2024-08-26T15:01:00Z">
              <w:r w:rsidRPr="00D22CCD" w:rsidDel="00933B23">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5EB536E5"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907E76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F443533"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B9D1E0"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34537E8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0C1E69" w14:textId="1718ADF1" w:rsidR="00610ED9" w:rsidRPr="00D22CCD" w:rsidRDefault="00610ED9" w:rsidP="00C739EB">
            <w:pPr>
              <w:pStyle w:val="Small"/>
              <w:spacing w:before="40" w:after="40"/>
            </w:pPr>
            <w:r w:rsidRPr="00D22CCD">
              <w:t xml:space="preserve">Record </w:t>
            </w:r>
            <w:ins w:id="4600" w:author="Gert Morlion" w:date="2024-08-26T15:01:00Z">
              <w:r w:rsidR="00933B23">
                <w:t>u</w:t>
              </w:r>
            </w:ins>
            <w:del w:id="4601" w:author="Gert Morlion" w:date="2024-08-26T15:01:00Z">
              <w:r w:rsidRPr="00D22CCD" w:rsidDel="00933B23">
                <w:delText>U</w:delText>
              </w:r>
            </w:del>
            <w:r w:rsidRPr="00D22CCD">
              <w:t xml:space="preserve">pdate </w:t>
            </w:r>
            <w:ins w:id="4602" w:author="Gert Morlion" w:date="2024-08-26T15:01:00Z">
              <w:r w:rsidR="00933B23">
                <w:t>i</w:t>
              </w:r>
            </w:ins>
            <w:del w:id="4603" w:author="Gert Morlion" w:date="2024-08-26T15:01: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2F79E4D"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080C8FD"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7AB63A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B0465" w14:textId="77777777" w:rsidR="00610ED9" w:rsidRPr="00D22CCD" w:rsidRDefault="00610ED9" w:rsidP="00C739EB">
            <w:pPr>
              <w:pStyle w:val="Small"/>
              <w:snapToGrid w:val="0"/>
              <w:spacing w:before="40"/>
            </w:pPr>
            <w:r w:rsidRPr="00D22CCD">
              <w:t>{1} – Insert</w:t>
            </w:r>
          </w:p>
          <w:p w14:paraId="78843A94" w14:textId="77777777" w:rsidR="00610ED9" w:rsidRPr="00D22CCD" w:rsidRDefault="00610ED9" w:rsidP="00C739EB">
            <w:pPr>
              <w:pStyle w:val="Small"/>
              <w:snapToGrid w:val="0"/>
              <w:spacing w:before="0"/>
            </w:pPr>
            <w:r w:rsidRPr="00D22CCD">
              <w:t>{2} - Delete</w:t>
            </w:r>
          </w:p>
          <w:p w14:paraId="03C84032" w14:textId="77777777" w:rsidR="00610ED9" w:rsidRPr="00D22CCD" w:rsidRDefault="00610ED9" w:rsidP="00C739EB">
            <w:pPr>
              <w:pStyle w:val="Small"/>
              <w:spacing w:before="0" w:after="40"/>
            </w:pPr>
            <w:r w:rsidRPr="00D22CCD">
              <w:t>{3} - Modify</w:t>
            </w:r>
          </w:p>
        </w:tc>
      </w:tr>
    </w:tbl>
    <w:p w14:paraId="0229DC03"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lastRenderedPageBreak/>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5DE678E1"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AE9FFD6"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E0876AF"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BDDC0F"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FB0060A"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EE47843"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23DBD225"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DB84812" w14:textId="06D7E9E6" w:rsidR="00610ED9" w:rsidRPr="00D22CCD" w:rsidRDefault="00610ED9" w:rsidP="00C739EB">
            <w:pPr>
              <w:pStyle w:val="Small"/>
              <w:keepNext/>
              <w:keepLines/>
              <w:widowControl/>
              <w:spacing w:before="40" w:after="40"/>
              <w:jc w:val="both"/>
            </w:pPr>
            <w:r w:rsidRPr="00D22CCD">
              <w:t xml:space="preserve">Numeric </w:t>
            </w:r>
            <w:ins w:id="4604" w:author="Gert Morlion" w:date="2024-08-26T15:02:00Z">
              <w:r w:rsidR="00933B23">
                <w:t>a</w:t>
              </w:r>
            </w:ins>
            <w:del w:id="4605" w:author="Gert Morlion" w:date="2024-08-26T15:02:00Z">
              <w:r w:rsidRPr="00D22CCD" w:rsidDel="00933B23">
                <w:delText>A</w:delText>
              </w:r>
            </w:del>
            <w:r w:rsidRPr="00D22CCD">
              <w:t xml:space="preserve">ttribute </w:t>
            </w:r>
            <w:ins w:id="4606" w:author="Gert Morlion" w:date="2024-08-26T15:02:00Z">
              <w:r w:rsidR="00933B23">
                <w:t>c</w:t>
              </w:r>
            </w:ins>
            <w:del w:id="4607" w:author="Gert Morlion" w:date="2024-08-26T15:02:00Z">
              <w:r w:rsidRPr="00D22CCD" w:rsidDel="00933B23">
                <w:delText>C</w:delText>
              </w:r>
            </w:del>
            <w:r w:rsidRPr="00D22CCD">
              <w:t>ode</w:t>
            </w:r>
          </w:p>
        </w:tc>
        <w:tc>
          <w:tcPr>
            <w:tcW w:w="794" w:type="dxa"/>
            <w:tcBorders>
              <w:top w:val="single" w:sz="6" w:space="0" w:color="000000"/>
              <w:left w:val="single" w:sz="6" w:space="0" w:color="000000"/>
              <w:bottom w:val="single" w:sz="6" w:space="0" w:color="000000"/>
              <w:right w:val="single" w:sz="6" w:space="0" w:color="000000"/>
            </w:tcBorders>
          </w:tcPr>
          <w:p w14:paraId="51B1CFCD" w14:textId="77777777" w:rsidR="00610ED9" w:rsidRPr="00D22CCD" w:rsidRDefault="00610ED9" w:rsidP="00C739EB">
            <w:pPr>
              <w:pStyle w:val="Small"/>
              <w:keepNext/>
              <w:keepLines/>
              <w:widowControl/>
              <w:spacing w:before="40" w:after="40"/>
              <w:jc w:val="both"/>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2D7DCFA7"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940DE3" w14:textId="77777777" w:rsidR="00610ED9" w:rsidRPr="00D22CCD" w:rsidRDefault="00610ED9" w:rsidP="00C739EB">
            <w:pPr>
              <w:pStyle w:val="Small"/>
              <w:keepNext/>
              <w:keepLines/>
              <w:widowContro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0E59D9A" w14:textId="77777777" w:rsidR="00610ED9" w:rsidRPr="00D22CCD" w:rsidRDefault="00610ED9" w:rsidP="00C739EB">
            <w:pPr>
              <w:pStyle w:val="Small"/>
              <w:keepNext/>
              <w:keepLines/>
              <w:widowControl/>
              <w:spacing w:before="40" w:after="40"/>
              <w:jc w:val="both"/>
            </w:pPr>
            <w:r w:rsidRPr="00D22CCD">
              <w:t>A valid attribute code as defined in the ATCS field of the Dataset General Information Record</w:t>
            </w:r>
          </w:p>
        </w:tc>
      </w:tr>
      <w:tr w:rsidR="00610ED9" w:rsidRPr="00D22CCD" w14:paraId="2C9B665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319ADEF" w14:textId="65F49294" w:rsidR="00610ED9" w:rsidRPr="00D22CCD" w:rsidRDefault="00610ED9" w:rsidP="00C739EB">
            <w:pPr>
              <w:pStyle w:val="Small"/>
              <w:keepNext/>
              <w:keepLines/>
              <w:widowControl/>
              <w:spacing w:before="40" w:after="40"/>
              <w:jc w:val="both"/>
            </w:pPr>
            <w:r w:rsidRPr="00D22CCD">
              <w:t xml:space="preserve">Attribute </w:t>
            </w:r>
            <w:ins w:id="4608" w:author="Gert Morlion" w:date="2024-08-26T15:02:00Z">
              <w:r w:rsidR="00933B23">
                <w:t>i</w:t>
              </w:r>
            </w:ins>
            <w:del w:id="4609"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B327128" w14:textId="77777777" w:rsidR="00610ED9" w:rsidRPr="00D22CCD" w:rsidRDefault="00610ED9" w:rsidP="00C739EB">
            <w:pPr>
              <w:pStyle w:val="Small"/>
              <w:keepNext/>
              <w:keepLines/>
              <w:widowControl/>
              <w:spacing w:before="40" w:after="40"/>
              <w:jc w:val="both"/>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692BE25F"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398445B"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3833BD7" w14:textId="77777777" w:rsidR="00610ED9" w:rsidRPr="00D22CCD" w:rsidRDefault="00610ED9" w:rsidP="00C739EB">
            <w:pPr>
              <w:pStyle w:val="Small"/>
              <w:keepNext/>
              <w:keepLines/>
              <w:widowControl/>
              <w:spacing w:before="40" w:after="40"/>
              <w:jc w:val="both"/>
            </w:pPr>
            <w:r w:rsidRPr="00D22CCD">
              <w:t>Index (position) of the attribute in the sequence of attributes with the same code and the same parent (starting with 1)</w:t>
            </w:r>
          </w:p>
        </w:tc>
      </w:tr>
      <w:tr w:rsidR="00610ED9" w:rsidRPr="00D22CCD" w14:paraId="07BAC90D"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0B2237F" w14:textId="279C2C14" w:rsidR="00610ED9" w:rsidRPr="00D22CCD" w:rsidRDefault="00610ED9" w:rsidP="00C739EB">
            <w:pPr>
              <w:pStyle w:val="Small"/>
              <w:keepNext/>
              <w:keepLines/>
              <w:widowControl/>
              <w:spacing w:before="40" w:after="40"/>
              <w:jc w:val="both"/>
            </w:pPr>
            <w:r w:rsidRPr="00D22CCD">
              <w:t xml:space="preserve">Parent </w:t>
            </w:r>
            <w:ins w:id="4610" w:author="Gert Morlion" w:date="2024-08-26T15:02:00Z">
              <w:r w:rsidR="00933B23">
                <w:t>i</w:t>
              </w:r>
            </w:ins>
            <w:del w:id="4611"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2D089DB3" w14:textId="77777777" w:rsidR="00610ED9" w:rsidRPr="00D22CCD" w:rsidRDefault="00610ED9" w:rsidP="00C739EB">
            <w:pPr>
              <w:pStyle w:val="Small"/>
              <w:keepNext/>
              <w:keepLines/>
              <w:widowControl/>
              <w:spacing w:before="40" w:after="40"/>
              <w:jc w:val="both"/>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3E96985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5F4A47"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0CB14543" w14:textId="77777777" w:rsidR="00610ED9" w:rsidRPr="00D22CCD" w:rsidRDefault="00610ED9" w:rsidP="00C739EB">
            <w:pPr>
              <w:pStyle w:val="Small"/>
              <w:keepNext/>
              <w:keepLines/>
              <w:widowControl/>
              <w:spacing w:before="40" w:after="40"/>
              <w:jc w:val="both"/>
            </w:pPr>
            <w:r w:rsidRPr="00D22CCD">
              <w:t>Index (position) of the parent complex attribute within this ATTR field (starting  with 1). If the attribute has no parent (top level attribute) the value is 0</w:t>
            </w:r>
          </w:p>
        </w:tc>
      </w:tr>
      <w:tr w:rsidR="00610ED9" w:rsidRPr="00D22CCD" w14:paraId="3905795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3BFA38F" w14:textId="50AF9F9D" w:rsidR="00610ED9" w:rsidRPr="00D22CCD" w:rsidRDefault="00610ED9" w:rsidP="00C739EB">
            <w:pPr>
              <w:pStyle w:val="Small"/>
              <w:keepNext/>
              <w:keepLines/>
              <w:widowControl/>
              <w:spacing w:before="40" w:after="40"/>
              <w:jc w:val="both"/>
            </w:pPr>
            <w:r w:rsidRPr="00D22CCD">
              <w:t xml:space="preserve">Attribute </w:t>
            </w:r>
            <w:ins w:id="4612" w:author="Gert Morlion" w:date="2024-08-26T15:02:00Z">
              <w:r w:rsidR="00933B23">
                <w:t>i</w:t>
              </w:r>
            </w:ins>
            <w:del w:id="4613" w:author="Gert Morlion" w:date="2024-08-26T15:02: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9F26265" w14:textId="77777777" w:rsidR="00610ED9" w:rsidRPr="00D22CCD" w:rsidRDefault="00610ED9" w:rsidP="00C739EB">
            <w:pPr>
              <w:pStyle w:val="Small"/>
              <w:keepNext/>
              <w:keepLines/>
              <w:widowControl/>
              <w:spacing w:before="40" w:after="40"/>
              <w:jc w:val="both"/>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32B56E12" w14:textId="77777777" w:rsidR="00610ED9" w:rsidRPr="00D22CCD" w:rsidRDefault="00610ED9" w:rsidP="00C739EB">
            <w:pPr>
              <w:pStyle w:val="Small"/>
              <w:keepNext/>
              <w:keepLines/>
              <w:widowControl/>
              <w:spacing w:before="40" w:after="40"/>
              <w:jc w:val="both"/>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754C76E9"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117AC8B3" w14:textId="77777777" w:rsidR="00610ED9" w:rsidRPr="00D22CCD" w:rsidRDefault="00610ED9" w:rsidP="00C739EB">
            <w:pPr>
              <w:pStyle w:val="Small"/>
              <w:keepNext/>
              <w:keepLines/>
              <w:widowControl/>
              <w:snapToGrid w:val="0"/>
              <w:spacing w:before="40"/>
              <w:jc w:val="both"/>
            </w:pPr>
            <w:r w:rsidRPr="00D22CCD">
              <w:t>{1} - Insert</w:t>
            </w:r>
          </w:p>
          <w:p w14:paraId="2E723ED7" w14:textId="77777777" w:rsidR="00610ED9" w:rsidRPr="00D22CCD" w:rsidRDefault="00610ED9" w:rsidP="00C739EB">
            <w:pPr>
              <w:pStyle w:val="Small"/>
              <w:keepNext/>
              <w:keepLines/>
              <w:widowControl/>
              <w:spacing w:before="0"/>
              <w:jc w:val="both"/>
            </w:pPr>
            <w:r w:rsidRPr="00D22CCD">
              <w:t>{2} - Delete</w:t>
            </w:r>
          </w:p>
          <w:p w14:paraId="6FE18057" w14:textId="77777777" w:rsidR="00610ED9" w:rsidRPr="00D22CCD" w:rsidRDefault="00610ED9" w:rsidP="00C739EB">
            <w:pPr>
              <w:pStyle w:val="Small"/>
              <w:keepNext/>
              <w:keepLines/>
              <w:widowControl/>
              <w:spacing w:before="0" w:after="40"/>
              <w:jc w:val="both"/>
            </w:pPr>
            <w:r w:rsidRPr="00D22CCD">
              <w:t>{3} - Modify</w:t>
            </w:r>
          </w:p>
        </w:tc>
      </w:tr>
      <w:tr w:rsidR="00610ED9" w:rsidRPr="00D22CCD" w14:paraId="4C71CE6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20C3866" w14:textId="10B8E2F2" w:rsidR="00610ED9" w:rsidRPr="00D22CCD" w:rsidRDefault="00610ED9" w:rsidP="00C739EB">
            <w:pPr>
              <w:pStyle w:val="Small"/>
              <w:spacing w:before="40" w:after="40"/>
              <w:jc w:val="both"/>
            </w:pPr>
            <w:r w:rsidRPr="00D22CCD">
              <w:t xml:space="preserve">Attribute </w:t>
            </w:r>
            <w:ins w:id="4614" w:author="Gert Morlion" w:date="2024-08-26T15:02:00Z">
              <w:r w:rsidR="00933B23">
                <w:t>v</w:t>
              </w:r>
            </w:ins>
            <w:del w:id="4615" w:author="Gert Morlion" w:date="2024-08-26T15:02:00Z">
              <w:r w:rsidRPr="00D22CCD" w:rsidDel="00933B23">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49DC7353" w14:textId="77777777" w:rsidR="00610ED9" w:rsidRPr="00D22CCD" w:rsidRDefault="00610ED9" w:rsidP="00C739EB">
            <w:pPr>
              <w:pStyle w:val="Small"/>
              <w:spacing w:before="40" w:after="40"/>
              <w:jc w:val="both"/>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294121E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BF54B8"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4121E598" w14:textId="77777777" w:rsidR="00610ED9" w:rsidRPr="00D22CCD" w:rsidRDefault="00610ED9" w:rsidP="00C739EB">
            <w:pPr>
              <w:pStyle w:val="Small"/>
              <w:spacing w:before="40" w:after="40"/>
              <w:jc w:val="both"/>
            </w:pPr>
            <w:r w:rsidRPr="00D22CCD">
              <w:t>A string containing a valid value for the domain of the attribute specified by the subfields above</w:t>
            </w:r>
          </w:p>
        </w:tc>
      </w:tr>
    </w:tbl>
    <w:p w14:paraId="45078175" w14:textId="77777777" w:rsidR="00610ED9" w:rsidRPr="00D22CCD" w:rsidRDefault="00610ED9" w:rsidP="00610ED9"/>
    <w:p w14:paraId="4BFE49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Information Association field - INAS</w:t>
      </w:r>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10ED9" w:rsidRPr="00D22CCD" w14:paraId="3FE9EBE9" w14:textId="77777777" w:rsidTr="000703F4">
        <w:trPr>
          <w:trHeight w:val="81"/>
        </w:trPr>
        <w:tc>
          <w:tcPr>
            <w:tcW w:w="3459" w:type="dxa"/>
            <w:tcBorders>
              <w:top w:val="double" w:sz="4" w:space="0" w:color="000000"/>
              <w:left w:val="double" w:sz="4" w:space="0" w:color="000000"/>
              <w:bottom w:val="double" w:sz="4" w:space="0" w:color="000000"/>
              <w:right w:val="single" w:sz="4" w:space="0" w:color="000000"/>
            </w:tcBorders>
            <w:shd w:val="clear" w:color="auto" w:fill="D9D9D9"/>
            <w:vAlign w:val="center"/>
          </w:tcPr>
          <w:p w14:paraId="7543B3F4" w14:textId="77777777" w:rsidR="00610ED9" w:rsidRPr="00D22CCD" w:rsidRDefault="00610ED9" w:rsidP="00C739EB">
            <w:pPr>
              <w:pStyle w:val="Small"/>
              <w:snapToGrid w:val="0"/>
              <w:spacing w:before="40" w:after="40"/>
              <w:jc w:val="both"/>
              <w:rPr>
                <w:b/>
              </w:rPr>
            </w:pPr>
            <w:r w:rsidRPr="00D22CCD">
              <w:rPr>
                <w:b/>
              </w:rPr>
              <w:t>Subfield name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415B9CDD" w14:textId="77777777" w:rsidR="00610ED9" w:rsidRPr="00D22CCD" w:rsidRDefault="00610ED9" w:rsidP="00C739EB">
            <w:pPr>
              <w:pStyle w:val="Small"/>
              <w:snapToGrid w:val="0"/>
              <w:spacing w:before="40" w:after="40"/>
              <w:jc w:val="both"/>
              <w:rPr>
                <w:b/>
              </w:rPr>
            </w:pPr>
            <w:r w:rsidRPr="00D22CCD">
              <w:rPr>
                <w:b/>
              </w:rPr>
              <w:t>Label</w:t>
            </w:r>
          </w:p>
        </w:tc>
        <w:tc>
          <w:tcPr>
            <w:tcW w:w="795" w:type="dxa"/>
            <w:tcBorders>
              <w:top w:val="double" w:sz="4" w:space="0" w:color="000000"/>
              <w:left w:val="single" w:sz="4" w:space="0" w:color="000000"/>
              <w:bottom w:val="double" w:sz="4" w:space="0" w:color="000000"/>
              <w:right w:val="single" w:sz="4" w:space="0" w:color="000000"/>
            </w:tcBorders>
            <w:shd w:val="clear" w:color="auto" w:fill="D9D9D9"/>
          </w:tcPr>
          <w:p w14:paraId="729DA29F" w14:textId="77777777" w:rsidR="00610ED9" w:rsidRPr="00D22CCD" w:rsidRDefault="00610ED9" w:rsidP="00C739EB">
            <w:pPr>
              <w:pStyle w:val="Small"/>
              <w:snapToGrid w:val="0"/>
              <w:spacing w:before="40" w:after="40"/>
              <w:jc w:val="both"/>
              <w:rPr>
                <w:b/>
              </w:rPr>
            </w:pPr>
            <w:r w:rsidRPr="00D22CCD">
              <w:rPr>
                <w:b/>
              </w:rPr>
              <w:t>Value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2474B3E3" w14:textId="77777777" w:rsidR="00610ED9" w:rsidRPr="00D22CCD" w:rsidRDefault="00610ED9" w:rsidP="00C739EB">
            <w:pPr>
              <w:pStyle w:val="Small"/>
              <w:snapToGrid w:val="0"/>
              <w:spacing w:before="40" w:after="40"/>
              <w:jc w:val="both"/>
              <w:rPr>
                <w:b/>
              </w:rPr>
            </w:pPr>
            <w:r w:rsidRPr="00D22CCD">
              <w:rPr>
                <w:b/>
              </w:rPr>
              <w:t>Format</w:t>
            </w:r>
          </w:p>
        </w:tc>
        <w:tc>
          <w:tcPr>
            <w:tcW w:w="4026" w:type="dxa"/>
            <w:tcBorders>
              <w:top w:val="double" w:sz="4" w:space="0" w:color="000000"/>
              <w:left w:val="single" w:sz="4" w:space="0" w:color="000000"/>
              <w:bottom w:val="double" w:sz="4" w:space="0" w:color="000000"/>
              <w:right w:val="double" w:sz="4" w:space="0" w:color="000000"/>
            </w:tcBorders>
            <w:shd w:val="clear" w:color="auto" w:fill="D9D9D9"/>
            <w:vAlign w:val="center"/>
          </w:tcPr>
          <w:p w14:paraId="2C25C456" w14:textId="77777777" w:rsidR="00610ED9" w:rsidRPr="00D22CCD" w:rsidRDefault="00610ED9" w:rsidP="00C739EB">
            <w:pPr>
              <w:pStyle w:val="Small"/>
              <w:snapToGrid w:val="0"/>
              <w:spacing w:before="40" w:after="40"/>
              <w:jc w:val="both"/>
              <w:rPr>
                <w:b/>
              </w:rPr>
            </w:pPr>
            <w:r w:rsidRPr="00D22CCD">
              <w:rPr>
                <w:b/>
              </w:rPr>
              <w:t>Subfield content and specification</w:t>
            </w:r>
          </w:p>
        </w:tc>
      </w:tr>
      <w:tr w:rsidR="00610ED9" w:rsidRPr="00D22CCD" w14:paraId="4CDDD8A3" w14:textId="77777777" w:rsidTr="00C739EB">
        <w:tc>
          <w:tcPr>
            <w:tcW w:w="3459" w:type="dxa"/>
            <w:tcBorders>
              <w:top w:val="double" w:sz="4" w:space="0" w:color="000000"/>
              <w:left w:val="single" w:sz="4" w:space="0" w:color="000000"/>
              <w:bottom w:val="single" w:sz="4" w:space="0" w:color="000000"/>
            </w:tcBorders>
          </w:tcPr>
          <w:p w14:paraId="0C0C2D3A" w14:textId="51565303" w:rsidR="00610ED9" w:rsidRPr="00D22CCD" w:rsidRDefault="00610ED9" w:rsidP="00C739EB">
            <w:pPr>
              <w:pStyle w:val="Small"/>
              <w:snapToGrid w:val="0"/>
              <w:spacing w:before="40" w:after="40"/>
            </w:pPr>
            <w:r w:rsidRPr="00D22CCD">
              <w:t xml:space="preserve">Referenced Record </w:t>
            </w:r>
            <w:ins w:id="4616" w:author="Gert Morlion" w:date="2024-08-26T15:02:00Z">
              <w:r w:rsidR="00933B23">
                <w:t>n</w:t>
              </w:r>
            </w:ins>
            <w:del w:id="4617" w:author="Gert Morlion" w:date="2024-08-26T15:02:00Z">
              <w:r w:rsidRPr="00D22CCD" w:rsidDel="00933B23">
                <w:delText>N</w:delText>
              </w:r>
            </w:del>
            <w:r w:rsidRPr="00D22CCD">
              <w:t>ame</w:t>
            </w:r>
          </w:p>
        </w:tc>
        <w:tc>
          <w:tcPr>
            <w:tcW w:w="795" w:type="dxa"/>
            <w:tcBorders>
              <w:top w:val="double" w:sz="4" w:space="0" w:color="000000"/>
              <w:left w:val="single" w:sz="4" w:space="0" w:color="000000"/>
              <w:bottom w:val="single" w:sz="4" w:space="0" w:color="000000"/>
            </w:tcBorders>
          </w:tcPr>
          <w:p w14:paraId="4A2FCCE8" w14:textId="77777777" w:rsidR="00610ED9" w:rsidRPr="00D22CCD" w:rsidRDefault="00610ED9" w:rsidP="00C739EB">
            <w:pPr>
              <w:pStyle w:val="Small"/>
              <w:snapToGrid w:val="0"/>
              <w:spacing w:before="40" w:after="40"/>
            </w:pPr>
            <w:r w:rsidRPr="00D22CCD">
              <w:t>RRNM</w:t>
            </w:r>
          </w:p>
        </w:tc>
        <w:tc>
          <w:tcPr>
            <w:tcW w:w="795" w:type="dxa"/>
            <w:tcBorders>
              <w:top w:val="double" w:sz="4" w:space="0" w:color="000000"/>
              <w:left w:val="single" w:sz="4" w:space="0" w:color="000000"/>
              <w:bottom w:val="single" w:sz="4" w:space="0" w:color="000000"/>
              <w:right w:val="single" w:sz="4" w:space="0" w:color="000000"/>
            </w:tcBorders>
          </w:tcPr>
          <w:p w14:paraId="26D4BB05" w14:textId="77777777" w:rsidR="00610ED9" w:rsidRPr="00D22CCD" w:rsidRDefault="00610ED9" w:rsidP="00C739EB">
            <w:pPr>
              <w:pStyle w:val="Small"/>
              <w:snapToGrid w:val="0"/>
              <w:spacing w:before="40" w:after="40"/>
            </w:pPr>
          </w:p>
        </w:tc>
        <w:tc>
          <w:tcPr>
            <w:tcW w:w="795" w:type="dxa"/>
            <w:tcBorders>
              <w:top w:val="double" w:sz="4" w:space="0" w:color="000000"/>
              <w:left w:val="single" w:sz="4" w:space="0" w:color="000000"/>
              <w:bottom w:val="single" w:sz="4" w:space="0" w:color="000000"/>
            </w:tcBorders>
          </w:tcPr>
          <w:p w14:paraId="4A178762" w14:textId="77777777" w:rsidR="00610ED9" w:rsidRPr="00D22CCD" w:rsidRDefault="00610ED9" w:rsidP="00C739EB">
            <w:pPr>
              <w:pStyle w:val="Small"/>
              <w:snapToGrid w:val="0"/>
              <w:spacing w:before="40" w:after="40"/>
            </w:pPr>
            <w:r w:rsidRPr="00D22CCD">
              <w:t>b11</w:t>
            </w:r>
          </w:p>
        </w:tc>
        <w:tc>
          <w:tcPr>
            <w:tcW w:w="4026" w:type="dxa"/>
            <w:tcBorders>
              <w:top w:val="double" w:sz="4" w:space="0" w:color="000000"/>
              <w:left w:val="single" w:sz="4" w:space="0" w:color="000000"/>
              <w:bottom w:val="single" w:sz="4" w:space="0" w:color="000000"/>
              <w:right w:val="single" w:sz="4" w:space="0" w:color="000000"/>
            </w:tcBorders>
          </w:tcPr>
          <w:p w14:paraId="03B188E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250093AB" w14:textId="77777777" w:rsidTr="00C739EB">
        <w:tc>
          <w:tcPr>
            <w:tcW w:w="3459" w:type="dxa"/>
            <w:tcBorders>
              <w:top w:val="single" w:sz="4" w:space="0" w:color="000000"/>
              <w:left w:val="single" w:sz="4" w:space="0" w:color="000000"/>
              <w:bottom w:val="single" w:sz="4" w:space="0" w:color="000000"/>
            </w:tcBorders>
          </w:tcPr>
          <w:p w14:paraId="75CCD36E" w14:textId="16C5F1D0" w:rsidR="00610ED9" w:rsidRPr="00D22CCD" w:rsidRDefault="00610ED9" w:rsidP="00C739EB">
            <w:pPr>
              <w:pStyle w:val="Small"/>
              <w:snapToGrid w:val="0"/>
              <w:spacing w:before="40" w:after="40"/>
            </w:pPr>
            <w:r w:rsidRPr="00D22CCD">
              <w:t xml:space="preserve">Referenced Record </w:t>
            </w:r>
            <w:ins w:id="4618" w:author="Gert Morlion" w:date="2024-08-26T15:02:00Z">
              <w:r w:rsidR="00933B23">
                <w:t>i</w:t>
              </w:r>
            </w:ins>
            <w:del w:id="4619" w:author="Gert Morlion" w:date="2024-08-26T15:02:00Z">
              <w:r w:rsidRPr="00D22CCD" w:rsidDel="00933B23">
                <w:delText>I</w:delText>
              </w:r>
            </w:del>
            <w:r w:rsidRPr="00D22CCD">
              <w:t>dentifier</w:t>
            </w:r>
          </w:p>
        </w:tc>
        <w:tc>
          <w:tcPr>
            <w:tcW w:w="795" w:type="dxa"/>
            <w:tcBorders>
              <w:top w:val="single" w:sz="4" w:space="0" w:color="000000"/>
              <w:left w:val="single" w:sz="4" w:space="0" w:color="000000"/>
              <w:bottom w:val="single" w:sz="4" w:space="0" w:color="000000"/>
            </w:tcBorders>
          </w:tcPr>
          <w:p w14:paraId="4DD82A95" w14:textId="77777777" w:rsidR="00610ED9" w:rsidRPr="00D22CCD" w:rsidRDefault="00610ED9" w:rsidP="00C739EB">
            <w:pPr>
              <w:pStyle w:val="Small"/>
              <w:snapToGrid w:val="0"/>
              <w:spacing w:before="40" w:after="40"/>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78E6674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14DDC5" w14:textId="77777777" w:rsidR="00610ED9" w:rsidRPr="00D22CCD" w:rsidRDefault="00610ED9" w:rsidP="00C739EB">
            <w:pPr>
              <w:pStyle w:val="Small"/>
              <w:snapToGrid w:val="0"/>
              <w:spacing w:before="40" w:after="40"/>
            </w:pPr>
            <w:r w:rsidRPr="00D22CCD">
              <w:t>b14</w:t>
            </w:r>
          </w:p>
        </w:tc>
        <w:tc>
          <w:tcPr>
            <w:tcW w:w="4026" w:type="dxa"/>
            <w:tcBorders>
              <w:top w:val="single" w:sz="4" w:space="0" w:color="000000"/>
              <w:left w:val="single" w:sz="4" w:space="0" w:color="000000"/>
              <w:bottom w:val="single" w:sz="4" w:space="0" w:color="000000"/>
              <w:right w:val="single" w:sz="4" w:space="0" w:color="000000"/>
            </w:tcBorders>
          </w:tcPr>
          <w:p w14:paraId="4D8C936D"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614CF377" w14:textId="77777777" w:rsidTr="00C739EB">
        <w:tc>
          <w:tcPr>
            <w:tcW w:w="3459" w:type="dxa"/>
            <w:tcBorders>
              <w:top w:val="single" w:sz="4" w:space="0" w:color="000000"/>
              <w:left w:val="single" w:sz="4" w:space="0" w:color="000000"/>
              <w:bottom w:val="single" w:sz="4" w:space="0" w:color="000000"/>
            </w:tcBorders>
          </w:tcPr>
          <w:p w14:paraId="222DBD26" w14:textId="77777777" w:rsidR="00610ED9" w:rsidRPr="00D22CCD" w:rsidRDefault="00610ED9" w:rsidP="00C739EB">
            <w:pPr>
              <w:pStyle w:val="Small"/>
              <w:snapToGrid w:val="0"/>
              <w:spacing w:before="40" w:after="40"/>
            </w:pPr>
            <w:r w:rsidRPr="00D22CCD">
              <w:t>Numeric Information Association Code</w:t>
            </w:r>
          </w:p>
        </w:tc>
        <w:tc>
          <w:tcPr>
            <w:tcW w:w="795" w:type="dxa"/>
            <w:tcBorders>
              <w:top w:val="single" w:sz="4" w:space="0" w:color="000000"/>
              <w:left w:val="single" w:sz="4" w:space="0" w:color="000000"/>
              <w:bottom w:val="single" w:sz="4" w:space="0" w:color="000000"/>
            </w:tcBorders>
          </w:tcPr>
          <w:p w14:paraId="4FBE0CDB" w14:textId="77777777" w:rsidR="00610ED9" w:rsidRPr="00D22CCD" w:rsidRDefault="00610ED9" w:rsidP="00C739EB">
            <w:pPr>
              <w:pStyle w:val="Small"/>
              <w:snapToGrid w:val="0"/>
              <w:spacing w:before="40" w:after="40"/>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49001449"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23170F7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46B9CF27" w14:textId="77777777" w:rsidR="00610ED9" w:rsidRPr="00D22CCD" w:rsidRDefault="00610ED9" w:rsidP="00C739EB">
            <w:pPr>
              <w:pStyle w:val="Small"/>
              <w:snapToGrid w:val="0"/>
              <w:spacing w:before="40" w:after="40"/>
            </w:pPr>
            <w:r w:rsidRPr="00D22CCD">
              <w:t>A valid code for the information association as defined in the IACS field of the Dataset General Information Record</w:t>
            </w:r>
          </w:p>
        </w:tc>
      </w:tr>
      <w:tr w:rsidR="00610ED9" w:rsidRPr="00D22CCD" w14:paraId="0315E341" w14:textId="77777777" w:rsidTr="00C739EB">
        <w:tc>
          <w:tcPr>
            <w:tcW w:w="3459" w:type="dxa"/>
            <w:tcBorders>
              <w:top w:val="single" w:sz="4" w:space="0" w:color="000000"/>
              <w:left w:val="single" w:sz="4" w:space="0" w:color="000000"/>
              <w:bottom w:val="single" w:sz="4" w:space="0" w:color="000000"/>
            </w:tcBorders>
          </w:tcPr>
          <w:p w14:paraId="60251670" w14:textId="77777777" w:rsidR="00610ED9" w:rsidRPr="00D22CCD" w:rsidRDefault="00610ED9" w:rsidP="00C739EB">
            <w:pPr>
              <w:pStyle w:val="Small"/>
              <w:snapToGrid w:val="0"/>
              <w:spacing w:before="40" w:after="40"/>
            </w:pPr>
            <w:r w:rsidRPr="00D22CCD">
              <w:t>Numeric Association Role Code</w:t>
            </w:r>
          </w:p>
        </w:tc>
        <w:tc>
          <w:tcPr>
            <w:tcW w:w="795" w:type="dxa"/>
            <w:tcBorders>
              <w:top w:val="single" w:sz="4" w:space="0" w:color="000000"/>
              <w:left w:val="single" w:sz="4" w:space="0" w:color="000000"/>
              <w:bottom w:val="single" w:sz="4" w:space="0" w:color="000000"/>
            </w:tcBorders>
          </w:tcPr>
          <w:p w14:paraId="09DAAA59" w14:textId="77777777" w:rsidR="00610ED9" w:rsidRPr="00D22CCD" w:rsidRDefault="00610ED9" w:rsidP="00C739EB">
            <w:pPr>
              <w:pStyle w:val="Small"/>
              <w:snapToGrid w:val="0"/>
              <w:spacing w:before="40" w:after="40"/>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24C5BBC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50C1718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282DE0CD"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51CC5AF6" w14:textId="77777777" w:rsidTr="00C739EB">
        <w:tc>
          <w:tcPr>
            <w:tcW w:w="3459" w:type="dxa"/>
            <w:tcBorders>
              <w:top w:val="single" w:sz="4" w:space="0" w:color="000000"/>
              <w:left w:val="single" w:sz="4" w:space="0" w:color="000000"/>
              <w:bottom w:val="single" w:sz="4" w:space="0" w:color="000000"/>
            </w:tcBorders>
          </w:tcPr>
          <w:p w14:paraId="79BBF2BA" w14:textId="77777777" w:rsidR="00610ED9" w:rsidRPr="00D22CCD" w:rsidRDefault="00610ED9" w:rsidP="00C739EB">
            <w:pPr>
              <w:pStyle w:val="Small"/>
              <w:snapToGrid w:val="0"/>
              <w:spacing w:before="40" w:after="40"/>
            </w:pPr>
            <w:r w:rsidRPr="00D22CCD">
              <w:t>Information  Association Update Instruction</w:t>
            </w:r>
          </w:p>
        </w:tc>
        <w:tc>
          <w:tcPr>
            <w:tcW w:w="795" w:type="dxa"/>
            <w:tcBorders>
              <w:top w:val="single" w:sz="4" w:space="0" w:color="000000"/>
              <w:left w:val="single" w:sz="4" w:space="0" w:color="000000"/>
              <w:bottom w:val="single" w:sz="4" w:space="0" w:color="000000"/>
            </w:tcBorders>
          </w:tcPr>
          <w:p w14:paraId="3A5BB9AB" w14:textId="77777777" w:rsidR="00610ED9" w:rsidRPr="00D22CCD" w:rsidRDefault="00610ED9" w:rsidP="00C739EB">
            <w:pPr>
              <w:pStyle w:val="Small"/>
              <w:snapToGrid w:val="0"/>
              <w:spacing w:before="40" w:after="40"/>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6BEE957B"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E99103"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2D6CE759" w14:textId="77777777" w:rsidR="00610ED9" w:rsidRPr="00D22CCD" w:rsidRDefault="00610ED9" w:rsidP="00C739EB">
            <w:pPr>
              <w:pStyle w:val="Small"/>
              <w:snapToGrid w:val="0"/>
              <w:spacing w:before="40"/>
            </w:pPr>
            <w:r w:rsidRPr="00D22CCD">
              <w:t>{1} - Insert</w:t>
            </w:r>
          </w:p>
          <w:p w14:paraId="45F41135" w14:textId="77777777" w:rsidR="00610ED9" w:rsidRPr="00D22CCD" w:rsidRDefault="00610ED9" w:rsidP="00C739EB">
            <w:pPr>
              <w:pStyle w:val="Small"/>
              <w:spacing w:before="0"/>
            </w:pPr>
            <w:r w:rsidRPr="00D22CCD">
              <w:t>{2} – Delete</w:t>
            </w:r>
          </w:p>
          <w:p w14:paraId="3F44E9DB" w14:textId="77777777" w:rsidR="00610ED9" w:rsidRPr="00D22CCD" w:rsidRDefault="00610ED9" w:rsidP="00C739EB">
            <w:pPr>
              <w:pStyle w:val="Small"/>
              <w:spacing w:before="0" w:after="40"/>
            </w:pPr>
            <w:r w:rsidRPr="00D22CCD">
              <w:t>{3} - Modify</w:t>
            </w:r>
          </w:p>
        </w:tc>
      </w:tr>
      <w:tr w:rsidR="00610ED9" w:rsidRPr="00D22CCD" w14:paraId="018597FD" w14:textId="77777777" w:rsidTr="00C739EB">
        <w:tc>
          <w:tcPr>
            <w:tcW w:w="3459" w:type="dxa"/>
            <w:tcBorders>
              <w:top w:val="single" w:sz="4" w:space="0" w:color="000000"/>
              <w:left w:val="single" w:sz="4" w:space="0" w:color="000000"/>
              <w:bottom w:val="single" w:sz="4" w:space="0" w:color="000000"/>
            </w:tcBorders>
          </w:tcPr>
          <w:p w14:paraId="27CA787E" w14:textId="77777777" w:rsidR="00610ED9" w:rsidRPr="00D22CCD" w:rsidRDefault="00610ED9" w:rsidP="00C739EB">
            <w:pPr>
              <w:pStyle w:val="Small"/>
              <w:snapToGrid w:val="0"/>
              <w:spacing w:before="40" w:after="40"/>
            </w:pPr>
            <w:r w:rsidRPr="00D22CCD">
              <w:t>Numeric Attribute Code</w:t>
            </w:r>
          </w:p>
        </w:tc>
        <w:tc>
          <w:tcPr>
            <w:tcW w:w="795" w:type="dxa"/>
            <w:tcBorders>
              <w:top w:val="single" w:sz="4" w:space="0" w:color="000000"/>
              <w:left w:val="single" w:sz="4" w:space="0" w:color="000000"/>
              <w:bottom w:val="single" w:sz="4" w:space="0" w:color="000000"/>
            </w:tcBorders>
          </w:tcPr>
          <w:p w14:paraId="1D7D4D8C" w14:textId="77777777" w:rsidR="00610ED9" w:rsidRPr="00D22CCD" w:rsidRDefault="00610ED9" w:rsidP="00C739EB">
            <w:pPr>
              <w:pStyle w:val="Small"/>
              <w:snapToGrid w:val="0"/>
              <w:spacing w:before="40" w:after="40"/>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6B14AA2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vAlign w:val="center"/>
          </w:tcPr>
          <w:p w14:paraId="12D19B0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0E34253F"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4E901CDA" w14:textId="77777777" w:rsidTr="00C739EB">
        <w:tc>
          <w:tcPr>
            <w:tcW w:w="3459" w:type="dxa"/>
            <w:tcBorders>
              <w:top w:val="single" w:sz="4" w:space="0" w:color="000000"/>
              <w:left w:val="single" w:sz="4" w:space="0" w:color="000000"/>
              <w:bottom w:val="single" w:sz="4" w:space="0" w:color="000000"/>
            </w:tcBorders>
          </w:tcPr>
          <w:p w14:paraId="7D247DED" w14:textId="0726C5D1" w:rsidR="00610ED9" w:rsidRPr="00D22CCD" w:rsidRDefault="00610ED9" w:rsidP="00C739EB">
            <w:pPr>
              <w:pStyle w:val="Small"/>
              <w:snapToGrid w:val="0"/>
              <w:spacing w:before="40" w:after="40"/>
            </w:pPr>
            <w:r w:rsidRPr="00D22CCD">
              <w:t xml:space="preserve">Attribute </w:t>
            </w:r>
            <w:ins w:id="4620" w:author="Gert Morlion" w:date="2024-08-26T15:02:00Z">
              <w:r w:rsidR="005427E2">
                <w:t>i</w:t>
              </w:r>
            </w:ins>
            <w:del w:id="4621"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7BFFF610" w14:textId="77777777" w:rsidR="00610ED9" w:rsidRPr="00D22CCD" w:rsidRDefault="00610ED9" w:rsidP="00C739EB">
            <w:pPr>
              <w:pStyle w:val="Small"/>
              <w:snapToGrid w:val="0"/>
              <w:spacing w:before="40" w:after="40"/>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258FD10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1953C8B3"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3E4740DC"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2CA14B4D" w14:textId="77777777" w:rsidTr="00C739EB">
        <w:tc>
          <w:tcPr>
            <w:tcW w:w="3459" w:type="dxa"/>
            <w:tcBorders>
              <w:top w:val="single" w:sz="4" w:space="0" w:color="000000"/>
              <w:left w:val="single" w:sz="4" w:space="0" w:color="000000"/>
              <w:bottom w:val="single" w:sz="4" w:space="0" w:color="000000"/>
            </w:tcBorders>
          </w:tcPr>
          <w:p w14:paraId="09AFA460" w14:textId="40CA0582" w:rsidR="00610ED9" w:rsidRPr="00D22CCD" w:rsidRDefault="00610ED9" w:rsidP="00C739EB">
            <w:pPr>
              <w:pStyle w:val="Small"/>
              <w:snapToGrid w:val="0"/>
              <w:spacing w:before="40" w:after="40"/>
            </w:pPr>
            <w:r w:rsidRPr="00D22CCD">
              <w:t xml:space="preserve">Parent </w:t>
            </w:r>
            <w:ins w:id="4622" w:author="Gert Morlion" w:date="2024-08-26T15:02:00Z">
              <w:r w:rsidR="005427E2">
                <w:t>i</w:t>
              </w:r>
            </w:ins>
            <w:del w:id="4623"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3241ADCC" w14:textId="77777777" w:rsidR="00610ED9" w:rsidRPr="00D22CCD" w:rsidRDefault="00610ED9" w:rsidP="00C739EB">
            <w:pPr>
              <w:pStyle w:val="Small"/>
              <w:snapToGrid w:val="0"/>
              <w:spacing w:before="40" w:after="40"/>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1CB54A6C"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1F4C68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vAlign w:val="center"/>
          </w:tcPr>
          <w:p w14:paraId="567048AF" w14:textId="77777777" w:rsidR="00610ED9" w:rsidRPr="00D22CCD" w:rsidRDefault="00610ED9" w:rsidP="00C739EB">
            <w:pPr>
              <w:pStyle w:val="Small"/>
              <w:snapToGrid w:val="0"/>
              <w:spacing w:before="40" w:after="40"/>
            </w:pPr>
            <w:r w:rsidRPr="00D22CCD">
              <w:t>Index (position) of the parent complex attribute within this ATTR field (starting  with 1). If the attribute has no parent (top level attribute) the value is 0</w:t>
            </w:r>
          </w:p>
        </w:tc>
      </w:tr>
      <w:tr w:rsidR="00610ED9" w:rsidRPr="00D22CCD" w14:paraId="10E7B303" w14:textId="77777777" w:rsidTr="00C739EB">
        <w:tc>
          <w:tcPr>
            <w:tcW w:w="3459" w:type="dxa"/>
            <w:tcBorders>
              <w:top w:val="single" w:sz="4" w:space="0" w:color="000000"/>
              <w:left w:val="single" w:sz="4" w:space="0" w:color="000000"/>
              <w:bottom w:val="single" w:sz="4" w:space="0" w:color="000000"/>
            </w:tcBorders>
          </w:tcPr>
          <w:p w14:paraId="42D287C3" w14:textId="7059F1F0" w:rsidR="00610ED9" w:rsidRPr="00D22CCD" w:rsidRDefault="00610ED9" w:rsidP="00C739EB">
            <w:pPr>
              <w:pStyle w:val="Small"/>
              <w:snapToGrid w:val="0"/>
              <w:spacing w:before="40" w:after="40"/>
            </w:pPr>
            <w:r w:rsidRPr="00D22CCD">
              <w:t xml:space="preserve">Attribute </w:t>
            </w:r>
            <w:ins w:id="4624" w:author="Gert Morlion" w:date="2024-08-26T15:02:00Z">
              <w:r w:rsidR="005427E2">
                <w:t>i</w:t>
              </w:r>
            </w:ins>
            <w:del w:id="4625" w:author="Gert Morlion" w:date="2024-08-26T15:02:00Z">
              <w:r w:rsidRPr="00D22CCD" w:rsidDel="005427E2">
                <w:delText>I</w:delText>
              </w:r>
            </w:del>
            <w:r w:rsidRPr="00D22CCD">
              <w:t>nstruction</w:t>
            </w:r>
          </w:p>
        </w:tc>
        <w:tc>
          <w:tcPr>
            <w:tcW w:w="795" w:type="dxa"/>
            <w:tcBorders>
              <w:top w:val="single" w:sz="4" w:space="0" w:color="000000"/>
              <w:left w:val="single" w:sz="4" w:space="0" w:color="000000"/>
              <w:bottom w:val="single" w:sz="4" w:space="0" w:color="000000"/>
            </w:tcBorders>
          </w:tcPr>
          <w:p w14:paraId="21AF25EC" w14:textId="77777777" w:rsidR="00610ED9" w:rsidRPr="00D22CCD" w:rsidRDefault="00610ED9" w:rsidP="00C739EB">
            <w:pPr>
              <w:pStyle w:val="Small"/>
              <w:snapToGrid w:val="0"/>
              <w:spacing w:before="40" w:after="40"/>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574E9FA8"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E4FD076"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56FD364D" w14:textId="77777777" w:rsidR="00610ED9" w:rsidRPr="00D22CCD" w:rsidRDefault="00610ED9" w:rsidP="00C739EB">
            <w:pPr>
              <w:pStyle w:val="Small"/>
              <w:snapToGrid w:val="0"/>
              <w:spacing w:before="40"/>
            </w:pPr>
            <w:r w:rsidRPr="00D22CCD">
              <w:t>{1} - Insert</w:t>
            </w:r>
          </w:p>
          <w:p w14:paraId="4B19167E" w14:textId="77777777" w:rsidR="00610ED9" w:rsidRPr="00D22CCD" w:rsidRDefault="00610ED9" w:rsidP="00C739EB">
            <w:pPr>
              <w:pStyle w:val="Small"/>
              <w:spacing w:before="0"/>
            </w:pPr>
            <w:r w:rsidRPr="00D22CCD">
              <w:t>{2} - Delete</w:t>
            </w:r>
          </w:p>
          <w:p w14:paraId="1C80B68B" w14:textId="77777777" w:rsidR="00610ED9" w:rsidRPr="00D22CCD" w:rsidRDefault="00610ED9" w:rsidP="00C739EB">
            <w:pPr>
              <w:pStyle w:val="Small"/>
              <w:snapToGrid w:val="0"/>
              <w:spacing w:before="0" w:after="40"/>
            </w:pPr>
            <w:r w:rsidRPr="00D22CCD">
              <w:t>{3} - Modify</w:t>
            </w:r>
          </w:p>
        </w:tc>
      </w:tr>
      <w:tr w:rsidR="00610ED9" w:rsidRPr="00D22CCD" w14:paraId="57C42870" w14:textId="77777777" w:rsidTr="00C739EB">
        <w:tc>
          <w:tcPr>
            <w:tcW w:w="3459" w:type="dxa"/>
            <w:tcBorders>
              <w:top w:val="single" w:sz="4" w:space="0" w:color="000000"/>
              <w:left w:val="single" w:sz="4" w:space="0" w:color="000000"/>
              <w:bottom w:val="single" w:sz="4" w:space="0" w:color="000000"/>
            </w:tcBorders>
          </w:tcPr>
          <w:p w14:paraId="23CB3CA1" w14:textId="2EBC5B5A" w:rsidR="00610ED9" w:rsidRPr="00D22CCD" w:rsidRDefault="00610ED9" w:rsidP="00C739EB">
            <w:pPr>
              <w:pStyle w:val="Small"/>
              <w:snapToGrid w:val="0"/>
              <w:spacing w:before="40" w:after="40"/>
            </w:pPr>
            <w:r w:rsidRPr="00D22CCD">
              <w:t xml:space="preserve">Attribute </w:t>
            </w:r>
            <w:ins w:id="4626" w:author="Gert Morlion" w:date="2024-08-26T15:03:00Z">
              <w:r w:rsidR="005427E2">
                <w:t>v</w:t>
              </w:r>
            </w:ins>
            <w:del w:id="4627" w:author="Gert Morlion" w:date="2024-08-26T15:03:00Z">
              <w:r w:rsidRPr="00D22CCD" w:rsidDel="005427E2">
                <w:delText>V</w:delText>
              </w:r>
            </w:del>
            <w:r w:rsidRPr="00D22CCD">
              <w:t>alue</w:t>
            </w:r>
          </w:p>
        </w:tc>
        <w:tc>
          <w:tcPr>
            <w:tcW w:w="795" w:type="dxa"/>
            <w:tcBorders>
              <w:top w:val="single" w:sz="4" w:space="0" w:color="000000"/>
              <w:left w:val="single" w:sz="4" w:space="0" w:color="000000"/>
              <w:bottom w:val="single" w:sz="4" w:space="0" w:color="000000"/>
            </w:tcBorders>
          </w:tcPr>
          <w:p w14:paraId="46E1AB5A" w14:textId="77777777" w:rsidR="00610ED9" w:rsidRPr="00D22CCD" w:rsidRDefault="00610ED9" w:rsidP="00C739EB">
            <w:pPr>
              <w:pStyle w:val="Small"/>
              <w:snapToGrid w:val="0"/>
              <w:spacing w:before="40" w:after="40"/>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5A7784B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62C6030" w14:textId="77777777" w:rsidR="00610ED9" w:rsidRPr="00D22CCD" w:rsidRDefault="00610ED9" w:rsidP="00C739EB">
            <w:pPr>
              <w:pStyle w:val="Small"/>
              <w:snapToGrid w:val="0"/>
              <w:spacing w:before="40" w:after="40"/>
            </w:pPr>
            <w:r w:rsidRPr="00D22CCD">
              <w:t>A()</w:t>
            </w:r>
          </w:p>
        </w:tc>
        <w:tc>
          <w:tcPr>
            <w:tcW w:w="4026" w:type="dxa"/>
            <w:tcBorders>
              <w:top w:val="single" w:sz="4" w:space="0" w:color="000000"/>
              <w:left w:val="single" w:sz="4" w:space="0" w:color="000000"/>
              <w:bottom w:val="single" w:sz="4" w:space="0" w:color="000000"/>
              <w:right w:val="single" w:sz="4" w:space="0" w:color="000000"/>
            </w:tcBorders>
            <w:vAlign w:val="center"/>
          </w:tcPr>
          <w:p w14:paraId="5F72F23E"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1B502A74" w14:textId="77777777" w:rsidR="00610ED9" w:rsidRPr="00D22CCD" w:rsidRDefault="00610ED9" w:rsidP="00610ED9"/>
    <w:p w14:paraId="6D796ED7"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6C13A68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669E31FA" w14:textId="77777777" w:rsidR="00610ED9" w:rsidRPr="00D22CCD" w:rsidRDefault="00610ED9" w:rsidP="00C739EB">
            <w:pPr>
              <w:pStyle w:val="Small"/>
              <w:spacing w:before="40" w:after="40"/>
              <w:jc w:val="both"/>
            </w:pPr>
            <w:r w:rsidRPr="00D22CCD">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DF03808" w14:textId="77777777" w:rsidR="00610ED9" w:rsidRPr="00D22CCD" w:rsidRDefault="00610ED9" w:rsidP="00C739EB">
            <w:pPr>
              <w:pStyle w:val="Small"/>
              <w:spacing w:before="40" w:after="40"/>
              <w:jc w:val="both"/>
            </w:pPr>
            <w:r w:rsidRPr="00D22CCD">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3A2808B" w14:textId="77777777" w:rsidR="00610ED9" w:rsidRPr="00D22CCD" w:rsidRDefault="00610ED9" w:rsidP="00C739EB">
            <w:pPr>
              <w:pStyle w:val="Small"/>
              <w:spacing w:before="40" w:after="40"/>
              <w:jc w:val="both"/>
            </w:pPr>
            <w:r w:rsidRPr="00D22CCD">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2A3514" w14:textId="77777777" w:rsidR="00610ED9" w:rsidRPr="00D22CCD" w:rsidRDefault="00610ED9" w:rsidP="00C739EB">
            <w:pPr>
              <w:pStyle w:val="Small"/>
              <w:spacing w:before="40" w:after="40"/>
              <w:jc w:val="both"/>
            </w:pPr>
            <w:r w:rsidRPr="00D22CCD">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A431F47" w14:textId="77777777" w:rsidR="00610ED9" w:rsidRPr="00D22CCD" w:rsidRDefault="00610ED9" w:rsidP="00C739EB">
            <w:pPr>
              <w:pStyle w:val="Small"/>
              <w:spacing w:before="40" w:after="40"/>
              <w:jc w:val="both"/>
            </w:pPr>
            <w:r w:rsidRPr="00D22CCD">
              <w:t>Comment</w:t>
            </w:r>
          </w:p>
        </w:tc>
      </w:tr>
      <w:tr w:rsidR="00610ED9" w:rsidRPr="00D22CCD" w14:paraId="2F7AF10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8E98587" w14:textId="4A58CAF6" w:rsidR="00610ED9" w:rsidRPr="00D22CCD" w:rsidRDefault="00610ED9" w:rsidP="00C739EB">
            <w:pPr>
              <w:pStyle w:val="Small"/>
              <w:spacing w:before="40" w:after="40"/>
              <w:jc w:val="both"/>
            </w:pPr>
            <w:r w:rsidRPr="00D22CCD">
              <w:t xml:space="preserve">Record </w:t>
            </w:r>
            <w:ins w:id="4628" w:author="Gert Morlion" w:date="2024-08-26T15:03:00Z">
              <w:r w:rsidR="005427E2">
                <w:t>n</w:t>
              </w:r>
            </w:ins>
            <w:del w:id="4629"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1B47445"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2DD47F1" w14:textId="77777777" w:rsidR="00610ED9" w:rsidRPr="00D22CCD" w:rsidRDefault="00610ED9" w:rsidP="00C739EB">
            <w:pPr>
              <w:pStyle w:val="Small"/>
              <w:spacing w:before="40" w:after="40"/>
              <w:jc w:val="both"/>
            </w:pPr>
            <w:r w:rsidRPr="00D22CCD">
              <w:t>{110}</w:t>
            </w:r>
          </w:p>
        </w:tc>
        <w:tc>
          <w:tcPr>
            <w:tcW w:w="794" w:type="dxa"/>
            <w:tcBorders>
              <w:top w:val="single" w:sz="6" w:space="0" w:color="000000"/>
              <w:left w:val="single" w:sz="6" w:space="0" w:color="000000"/>
              <w:bottom w:val="single" w:sz="6" w:space="0" w:color="000000"/>
              <w:right w:val="single" w:sz="6" w:space="0" w:color="000000"/>
            </w:tcBorders>
          </w:tcPr>
          <w:p w14:paraId="3E1DD054"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8CDEFF3" w14:textId="77777777" w:rsidR="00610ED9" w:rsidRPr="00D22CCD" w:rsidRDefault="00610ED9" w:rsidP="00C739EB">
            <w:pPr>
              <w:pStyle w:val="Small"/>
              <w:spacing w:before="40" w:after="40"/>
              <w:jc w:val="both"/>
            </w:pPr>
            <w:r w:rsidRPr="00D22CCD">
              <w:t>{110} - Point</w:t>
            </w:r>
          </w:p>
        </w:tc>
      </w:tr>
      <w:tr w:rsidR="00610ED9" w:rsidRPr="00D22CCD" w14:paraId="7F095BB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A7E6D45" w14:textId="6684F4E2" w:rsidR="00610ED9" w:rsidRPr="00D22CCD" w:rsidRDefault="00610ED9" w:rsidP="00C739EB">
            <w:pPr>
              <w:pStyle w:val="Small"/>
              <w:spacing w:before="40" w:after="40"/>
              <w:jc w:val="both"/>
            </w:pPr>
            <w:r w:rsidRPr="00D22CCD">
              <w:t xml:space="preserve">Record </w:t>
            </w:r>
            <w:ins w:id="4630" w:author="Gert Morlion" w:date="2024-08-26T15:03:00Z">
              <w:r w:rsidR="005427E2">
                <w:t>i</w:t>
              </w:r>
            </w:ins>
            <w:del w:id="4631"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7F32B8F8"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57EEF82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3E0BE"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0C19F4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917936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5102FEF" w14:textId="1A459E31" w:rsidR="00610ED9" w:rsidRPr="00D22CCD" w:rsidRDefault="00610ED9" w:rsidP="00C739EB">
            <w:pPr>
              <w:pStyle w:val="Small"/>
              <w:spacing w:before="40" w:after="40"/>
              <w:jc w:val="both"/>
            </w:pPr>
            <w:r w:rsidRPr="00D22CCD">
              <w:t xml:space="preserve">Record </w:t>
            </w:r>
            <w:ins w:id="4632" w:author="Gert Morlion" w:date="2024-08-26T15:03:00Z">
              <w:r w:rsidR="005427E2">
                <w:t>v</w:t>
              </w:r>
            </w:ins>
            <w:del w:id="4633"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90B9CF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4D92ACD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EFCA12D"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CBFE742"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E0B103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87E1095" w14:textId="2F642481" w:rsidR="00610ED9" w:rsidRPr="00D22CCD" w:rsidRDefault="00610ED9" w:rsidP="00C739EB">
            <w:pPr>
              <w:pStyle w:val="Small"/>
              <w:spacing w:before="40" w:after="40"/>
              <w:jc w:val="both"/>
            </w:pPr>
            <w:r w:rsidRPr="00D22CCD">
              <w:t xml:space="preserve">Record </w:t>
            </w:r>
            <w:ins w:id="4634" w:author="Gert Morlion" w:date="2024-08-26T15:03:00Z">
              <w:r w:rsidR="005427E2">
                <w:t>u</w:t>
              </w:r>
            </w:ins>
            <w:del w:id="4635" w:author="Gert Morlion" w:date="2024-08-26T15:03:00Z">
              <w:r w:rsidRPr="00D22CCD" w:rsidDel="005427E2">
                <w:delText>U</w:delText>
              </w:r>
            </w:del>
            <w:r w:rsidRPr="00D22CCD">
              <w:t xml:space="preserve">pdate </w:t>
            </w:r>
            <w:ins w:id="4636" w:author="Gert Morlion" w:date="2024-08-26T15:03:00Z">
              <w:r w:rsidR="005427E2">
                <w:t>i</w:t>
              </w:r>
            </w:ins>
            <w:del w:id="4637" w:author="Gert Morlion" w:date="2024-08-26T15:03: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774F193D"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308835B1"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4809CF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1BAFF" w14:textId="77777777" w:rsidR="00610ED9" w:rsidRPr="00D22CCD" w:rsidRDefault="00610ED9" w:rsidP="00C739EB">
            <w:pPr>
              <w:pStyle w:val="Small"/>
              <w:snapToGrid w:val="0"/>
              <w:spacing w:before="40"/>
              <w:jc w:val="both"/>
            </w:pPr>
            <w:r w:rsidRPr="00D22CCD">
              <w:t>{1} – Insert</w:t>
            </w:r>
          </w:p>
          <w:p w14:paraId="143F7C6A" w14:textId="77777777" w:rsidR="00610ED9" w:rsidRPr="00D22CCD" w:rsidRDefault="00610ED9" w:rsidP="00C739EB">
            <w:pPr>
              <w:pStyle w:val="Small"/>
              <w:snapToGrid w:val="0"/>
              <w:spacing w:before="0"/>
              <w:jc w:val="both"/>
            </w:pPr>
            <w:r w:rsidRPr="00D22CCD">
              <w:t>{2} - Delete</w:t>
            </w:r>
          </w:p>
          <w:p w14:paraId="6294B5B0" w14:textId="77777777" w:rsidR="00610ED9" w:rsidRPr="00D22CCD" w:rsidRDefault="00610ED9" w:rsidP="00C739EB">
            <w:pPr>
              <w:pStyle w:val="Small"/>
              <w:spacing w:before="0" w:after="40"/>
              <w:jc w:val="both"/>
            </w:pPr>
            <w:r w:rsidRPr="00D22CCD">
              <w:t>{3} - Modify</w:t>
            </w:r>
          </w:p>
        </w:tc>
      </w:tr>
    </w:tbl>
    <w:p w14:paraId="097990FB" w14:textId="77777777" w:rsidR="00610ED9" w:rsidRPr="00D22CCD" w:rsidRDefault="00610ED9" w:rsidP="00610ED9"/>
    <w:p w14:paraId="17BBAAD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lastRenderedPageBreak/>
        <w:t>2</w:t>
      </w:r>
      <w:r w:rsidRPr="00D22CCD">
        <w:rPr>
          <w:b/>
        </w:rPr>
        <w:noBreakHyphen/>
        <w:t>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7684FDA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59633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E41B7B2"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310279"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38E1DB"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23D58D0" w14:textId="77777777" w:rsidR="00610ED9" w:rsidRPr="00D22CCD" w:rsidRDefault="00610ED9" w:rsidP="00C739EB">
            <w:pPr>
              <w:pStyle w:val="Small"/>
              <w:spacing w:before="40" w:after="40"/>
              <w:jc w:val="both"/>
              <w:rPr>
                <w:b/>
              </w:rPr>
            </w:pPr>
            <w:r w:rsidRPr="00D22CCD">
              <w:rPr>
                <w:b/>
              </w:rPr>
              <w:t>Comment</w:t>
            </w:r>
          </w:p>
        </w:tc>
      </w:tr>
      <w:tr w:rsidR="00610ED9" w:rsidRPr="00D22CCD" w14:paraId="7F158F4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02C9B3"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7100CB7D"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468B771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6490C8"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0134A49" w14:textId="77777777" w:rsidR="00610ED9" w:rsidRPr="00D22CCD" w:rsidRDefault="00610ED9" w:rsidP="00C739EB">
            <w:pPr>
              <w:pStyle w:val="Small"/>
              <w:spacing w:before="40" w:after="40"/>
              <w:jc w:val="both"/>
            </w:pPr>
            <w:r w:rsidRPr="00D22CCD">
              <w:t>Y-coordinate or latitude</w:t>
            </w:r>
          </w:p>
        </w:tc>
      </w:tr>
      <w:tr w:rsidR="00610ED9" w:rsidRPr="00D22CCD" w14:paraId="483B7D6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926C945"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0045D51"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27CD30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B79A64"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3AABDAE" w14:textId="77777777" w:rsidR="00610ED9" w:rsidRPr="00D22CCD" w:rsidRDefault="00610ED9" w:rsidP="00C739EB">
            <w:pPr>
              <w:pStyle w:val="Small"/>
              <w:spacing w:before="40" w:after="40"/>
              <w:jc w:val="both"/>
            </w:pPr>
            <w:r w:rsidRPr="00D22CCD">
              <w:t>X-coordinate or longitude</w:t>
            </w:r>
          </w:p>
        </w:tc>
      </w:tr>
    </w:tbl>
    <w:p w14:paraId="2D468CF2" w14:textId="77777777" w:rsidR="00610ED9" w:rsidRPr="00D22CCD" w:rsidRDefault="00610ED9" w:rsidP="00610ED9"/>
    <w:p w14:paraId="0699E00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w:t>
      </w:r>
      <w:r w:rsidRPr="00D22CCD">
        <w:rPr>
          <w:b/>
        </w:rPr>
        <w:noBreakHyphen/>
        <w:t>D Integer Coordinate Tuple field structure - C3DI</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040C71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8353F2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DC441E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D216ED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A54CB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E7C43C5" w14:textId="77777777" w:rsidR="00610ED9" w:rsidRPr="00D22CCD" w:rsidRDefault="00610ED9" w:rsidP="00C739EB">
            <w:pPr>
              <w:pStyle w:val="Small"/>
              <w:spacing w:before="40" w:after="40"/>
              <w:jc w:val="both"/>
              <w:rPr>
                <w:b/>
              </w:rPr>
            </w:pPr>
            <w:r w:rsidRPr="00D22CCD">
              <w:rPr>
                <w:b/>
              </w:rPr>
              <w:t>Comment</w:t>
            </w:r>
          </w:p>
        </w:tc>
      </w:tr>
      <w:tr w:rsidR="00610ED9" w:rsidRPr="00D22CCD" w14:paraId="3174BAE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023889E" w14:textId="77777777" w:rsidR="00610ED9" w:rsidRPr="00D22CCD" w:rsidRDefault="00610ED9" w:rsidP="00C739EB">
            <w:pPr>
              <w:pStyle w:val="Small"/>
              <w:spacing w:before="40" w:after="40"/>
              <w:jc w:val="both"/>
            </w:pPr>
            <w:r w:rsidRPr="00D22CCD">
              <w:t>Vertical CRS Id</w:t>
            </w:r>
          </w:p>
        </w:tc>
        <w:tc>
          <w:tcPr>
            <w:tcW w:w="794" w:type="dxa"/>
            <w:tcBorders>
              <w:top w:val="single" w:sz="6" w:space="0" w:color="000000"/>
              <w:left w:val="single" w:sz="6" w:space="0" w:color="000000"/>
              <w:bottom w:val="single" w:sz="6" w:space="0" w:color="000000"/>
              <w:right w:val="single" w:sz="6" w:space="0" w:color="000000"/>
            </w:tcBorders>
          </w:tcPr>
          <w:p w14:paraId="0E3CCA27" w14:textId="77777777" w:rsidR="00610ED9" w:rsidRPr="00D22CCD" w:rsidRDefault="00610ED9" w:rsidP="00C739EB">
            <w:pPr>
              <w:pStyle w:val="Small"/>
              <w:spacing w:before="40" w:after="40"/>
              <w:jc w:val="both"/>
            </w:pPr>
            <w:r w:rsidRPr="00D22CCD">
              <w:t>VCID</w:t>
            </w:r>
          </w:p>
        </w:tc>
        <w:tc>
          <w:tcPr>
            <w:tcW w:w="794" w:type="dxa"/>
            <w:tcBorders>
              <w:top w:val="single" w:sz="6" w:space="0" w:color="000000"/>
              <w:left w:val="single" w:sz="6" w:space="0" w:color="000000"/>
              <w:bottom w:val="single" w:sz="6" w:space="0" w:color="000000"/>
              <w:right w:val="single" w:sz="6" w:space="0" w:color="000000"/>
            </w:tcBorders>
          </w:tcPr>
          <w:p w14:paraId="4D23E8D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5A8ACE3"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2FD7B6C" w14:textId="77777777" w:rsidR="00610ED9" w:rsidRPr="00D22CCD" w:rsidRDefault="00610ED9" w:rsidP="00C739EB">
            <w:pPr>
              <w:pStyle w:val="Small"/>
              <w:spacing w:before="40" w:after="40"/>
              <w:jc w:val="both"/>
            </w:pPr>
            <w:r w:rsidRPr="00D22CCD">
              <w:t>Internal identifier of the Vertical CRS</w:t>
            </w:r>
          </w:p>
        </w:tc>
      </w:tr>
      <w:tr w:rsidR="00610ED9" w:rsidRPr="00D22CCD" w14:paraId="60BBF7F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633BDA8"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9FFD2A2"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164093A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66E333B"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CB0410B" w14:textId="77777777" w:rsidR="00610ED9" w:rsidRPr="00D22CCD" w:rsidRDefault="00610ED9" w:rsidP="00C739EB">
            <w:pPr>
              <w:pStyle w:val="Small"/>
              <w:spacing w:before="40" w:after="40"/>
              <w:jc w:val="both"/>
            </w:pPr>
            <w:r w:rsidRPr="00D22CCD">
              <w:t>Y- coordinate or latitude</w:t>
            </w:r>
          </w:p>
        </w:tc>
      </w:tr>
      <w:tr w:rsidR="00610ED9" w:rsidRPr="00D22CCD" w14:paraId="6CEC6D2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624CF0B"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D27ACB0"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618D80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2409DD"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5B9B3927" w14:textId="77777777" w:rsidR="00610ED9" w:rsidRPr="00D22CCD" w:rsidRDefault="00610ED9" w:rsidP="00C739EB">
            <w:pPr>
              <w:pStyle w:val="Small"/>
              <w:spacing w:before="40" w:after="40"/>
              <w:jc w:val="both"/>
            </w:pPr>
            <w:r w:rsidRPr="00D22CCD">
              <w:t>X- coordinate or longitude</w:t>
            </w:r>
          </w:p>
        </w:tc>
      </w:tr>
      <w:tr w:rsidR="00610ED9" w:rsidRPr="00D22CCD" w14:paraId="6B4A441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5243ECB" w14:textId="77777777" w:rsidR="00610ED9" w:rsidRPr="00D22CCD" w:rsidRDefault="00610ED9" w:rsidP="00C739EB">
            <w:pPr>
              <w:pStyle w:val="Small"/>
              <w:spacing w:before="40" w:after="40"/>
              <w:jc w:val="both"/>
            </w:pPr>
            <w:r w:rsidRPr="00D22CCD">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1A89D27B" w14:textId="77777777" w:rsidR="00610ED9" w:rsidRPr="00D22CCD" w:rsidRDefault="00610ED9" w:rsidP="00C739EB">
            <w:pPr>
              <w:pStyle w:val="Small"/>
              <w:spacing w:before="40" w:after="40"/>
              <w:jc w:val="both"/>
            </w:pPr>
            <w:r w:rsidRPr="00D22CCD">
              <w:t>ZCOO</w:t>
            </w:r>
          </w:p>
        </w:tc>
        <w:tc>
          <w:tcPr>
            <w:tcW w:w="794" w:type="dxa"/>
            <w:tcBorders>
              <w:top w:val="single" w:sz="6" w:space="0" w:color="000000"/>
              <w:left w:val="single" w:sz="6" w:space="0" w:color="000000"/>
              <w:bottom w:val="single" w:sz="6" w:space="0" w:color="000000"/>
              <w:right w:val="single" w:sz="6" w:space="0" w:color="000000"/>
            </w:tcBorders>
          </w:tcPr>
          <w:p w14:paraId="345C7F4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B8B3196"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5FA3830" w14:textId="77777777" w:rsidR="00610ED9" w:rsidRPr="00D22CCD" w:rsidRDefault="00610ED9" w:rsidP="00C739EB">
            <w:pPr>
              <w:pStyle w:val="Small"/>
              <w:spacing w:before="40" w:after="40"/>
              <w:jc w:val="both"/>
            </w:pPr>
            <w:r w:rsidRPr="00D22CCD">
              <w:t>Z - coordinate (depth)</w:t>
            </w:r>
          </w:p>
        </w:tc>
      </w:tr>
    </w:tbl>
    <w:p w14:paraId="1B23A244" w14:textId="77777777" w:rsidR="00610ED9" w:rsidRPr="00D22CCD" w:rsidRDefault="00610ED9" w:rsidP="00610ED9"/>
    <w:p w14:paraId="4114D84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77A307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7B90F6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18FC6F0"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CFE91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A2CD8A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580C108" w14:textId="77777777" w:rsidR="00610ED9" w:rsidRPr="00D22CCD" w:rsidRDefault="00610ED9" w:rsidP="00C739EB">
            <w:pPr>
              <w:pStyle w:val="Small"/>
              <w:spacing w:before="40" w:after="40"/>
              <w:jc w:val="both"/>
              <w:rPr>
                <w:b/>
              </w:rPr>
            </w:pPr>
            <w:r w:rsidRPr="00D22CCD">
              <w:rPr>
                <w:b/>
              </w:rPr>
              <w:t>Comment</w:t>
            </w:r>
          </w:p>
        </w:tc>
      </w:tr>
      <w:tr w:rsidR="00610ED9" w:rsidRPr="00D22CCD" w14:paraId="7232D9C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5A30A6C" w14:textId="315E7E08" w:rsidR="00610ED9" w:rsidRPr="00D22CCD" w:rsidRDefault="00610ED9" w:rsidP="00C739EB">
            <w:pPr>
              <w:pStyle w:val="Small"/>
              <w:spacing w:before="40" w:after="40"/>
              <w:jc w:val="both"/>
            </w:pPr>
            <w:r w:rsidRPr="00D22CCD">
              <w:t xml:space="preserve">Record </w:t>
            </w:r>
            <w:ins w:id="4638" w:author="Gert Morlion" w:date="2024-08-26T15:03:00Z">
              <w:r w:rsidR="005427E2">
                <w:t>n</w:t>
              </w:r>
            </w:ins>
            <w:del w:id="4639"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AD39100"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116E7695" w14:textId="77777777" w:rsidR="00610ED9" w:rsidRPr="00D22CCD" w:rsidRDefault="00610ED9" w:rsidP="00C739EB">
            <w:pPr>
              <w:pStyle w:val="Small"/>
              <w:spacing w:before="40" w:after="40"/>
              <w:jc w:val="both"/>
            </w:pPr>
            <w:r w:rsidRPr="00D22CCD">
              <w:t>{115}</w:t>
            </w:r>
          </w:p>
        </w:tc>
        <w:tc>
          <w:tcPr>
            <w:tcW w:w="794" w:type="dxa"/>
            <w:tcBorders>
              <w:top w:val="single" w:sz="6" w:space="0" w:color="000000"/>
              <w:left w:val="single" w:sz="6" w:space="0" w:color="000000"/>
              <w:bottom w:val="single" w:sz="6" w:space="0" w:color="000000"/>
              <w:right w:val="single" w:sz="6" w:space="0" w:color="000000"/>
            </w:tcBorders>
          </w:tcPr>
          <w:p w14:paraId="55C7F3D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2E26468" w14:textId="77777777" w:rsidR="00610ED9" w:rsidRPr="00D22CCD" w:rsidRDefault="00610ED9" w:rsidP="00C739EB">
            <w:pPr>
              <w:pStyle w:val="Small"/>
              <w:spacing w:before="40" w:after="40"/>
              <w:jc w:val="both"/>
            </w:pPr>
            <w:r w:rsidRPr="00D22CCD">
              <w:t>{115} - Multi Point</w:t>
            </w:r>
          </w:p>
        </w:tc>
      </w:tr>
      <w:tr w:rsidR="00610ED9" w:rsidRPr="00D22CCD" w14:paraId="06599AC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DA563B" w14:textId="0444A7A7" w:rsidR="00610ED9" w:rsidRPr="00D22CCD" w:rsidRDefault="00610ED9" w:rsidP="00C739EB">
            <w:pPr>
              <w:pStyle w:val="Small"/>
              <w:spacing w:before="40" w:after="40"/>
              <w:jc w:val="both"/>
            </w:pPr>
            <w:r w:rsidRPr="00D22CCD">
              <w:t xml:space="preserve">Record </w:t>
            </w:r>
            <w:ins w:id="4640" w:author="Gert Morlion" w:date="2024-08-26T15:03:00Z">
              <w:r w:rsidR="005427E2">
                <w:t>i</w:t>
              </w:r>
            </w:ins>
            <w:del w:id="4641"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A2AD74D"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28924B7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F66BBD3"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3405714"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D25E1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6933ED3" w14:textId="307B5089" w:rsidR="00610ED9" w:rsidRPr="00D22CCD" w:rsidRDefault="00610ED9" w:rsidP="00C739EB">
            <w:pPr>
              <w:pStyle w:val="Small"/>
              <w:spacing w:before="40" w:after="40"/>
              <w:jc w:val="both"/>
            </w:pPr>
            <w:r w:rsidRPr="00D22CCD">
              <w:t xml:space="preserve">Record </w:t>
            </w:r>
            <w:ins w:id="4642" w:author="Gert Morlion" w:date="2024-08-26T15:03:00Z">
              <w:r w:rsidR="005427E2">
                <w:t>v</w:t>
              </w:r>
            </w:ins>
            <w:del w:id="4643"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9DDF487"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2FAAAA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716058"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989F91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1352F1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1485519" w14:textId="32B68902" w:rsidR="00610ED9" w:rsidRPr="00D22CCD" w:rsidRDefault="00610ED9" w:rsidP="00C739EB">
            <w:pPr>
              <w:pStyle w:val="Small"/>
              <w:spacing w:before="40" w:after="40"/>
              <w:jc w:val="both"/>
            </w:pPr>
            <w:r w:rsidRPr="00D22CCD">
              <w:t xml:space="preserve">Record </w:t>
            </w:r>
            <w:ins w:id="4644" w:author="Gert Morlion" w:date="2024-08-26T15:04:00Z">
              <w:r w:rsidR="005427E2">
                <w:t>u</w:t>
              </w:r>
            </w:ins>
            <w:del w:id="4645" w:author="Gert Morlion" w:date="2024-08-26T15:04:00Z">
              <w:r w:rsidRPr="00D22CCD" w:rsidDel="005427E2">
                <w:delText>U</w:delText>
              </w:r>
            </w:del>
            <w:r w:rsidRPr="00D22CCD">
              <w:t xml:space="preserve">pdate </w:t>
            </w:r>
            <w:ins w:id="4646" w:author="Gert Morlion" w:date="2024-08-26T15:04:00Z">
              <w:r w:rsidR="005427E2">
                <w:t>i</w:t>
              </w:r>
            </w:ins>
            <w:del w:id="4647" w:author="Gert Morlion" w:date="2024-08-26T15:04: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EF56E01"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88A18F8"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44ECBEA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95A0CD7" w14:textId="77777777" w:rsidR="00610ED9" w:rsidRPr="00D22CCD" w:rsidRDefault="00610ED9" w:rsidP="00C739EB">
            <w:pPr>
              <w:pStyle w:val="Small"/>
              <w:snapToGrid w:val="0"/>
              <w:spacing w:before="40"/>
              <w:jc w:val="both"/>
            </w:pPr>
            <w:r w:rsidRPr="00D22CCD">
              <w:t>{1} – Insert</w:t>
            </w:r>
          </w:p>
          <w:p w14:paraId="1EAB7298" w14:textId="77777777" w:rsidR="00610ED9" w:rsidRPr="00D22CCD" w:rsidRDefault="00610ED9" w:rsidP="00C739EB">
            <w:pPr>
              <w:pStyle w:val="Small"/>
              <w:snapToGrid w:val="0"/>
              <w:spacing w:before="0"/>
              <w:jc w:val="both"/>
            </w:pPr>
            <w:r w:rsidRPr="00D22CCD">
              <w:t>{2} - Delete</w:t>
            </w:r>
          </w:p>
          <w:p w14:paraId="3257E692" w14:textId="77777777" w:rsidR="00610ED9" w:rsidRPr="00D22CCD" w:rsidRDefault="00610ED9" w:rsidP="00C739EB">
            <w:pPr>
              <w:pStyle w:val="Small"/>
              <w:spacing w:before="0" w:after="40"/>
              <w:jc w:val="both"/>
            </w:pPr>
            <w:r w:rsidRPr="00D22CCD">
              <w:t>{3} - Modify</w:t>
            </w:r>
          </w:p>
        </w:tc>
      </w:tr>
    </w:tbl>
    <w:p w14:paraId="205CDDE7" w14:textId="77777777" w:rsidR="00610ED9" w:rsidRPr="00D22CCD" w:rsidRDefault="00610ED9" w:rsidP="00610ED9"/>
    <w:p w14:paraId="25B9984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2-D Integer Coordinate List field structure - C2IL</w:t>
      </w:r>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10ED9" w:rsidRPr="00D22CCD" w14:paraId="4208BF21" w14:textId="77777777" w:rsidTr="000703F4">
        <w:trPr>
          <w:trHeight w:val="184"/>
        </w:trPr>
        <w:tc>
          <w:tcPr>
            <w:tcW w:w="3459" w:type="dxa"/>
            <w:tcBorders>
              <w:top w:val="double" w:sz="4" w:space="0" w:color="auto"/>
              <w:left w:val="double" w:sz="4" w:space="0" w:color="auto"/>
              <w:bottom w:val="double" w:sz="4" w:space="0" w:color="auto"/>
              <w:right w:val="single" w:sz="4" w:space="0" w:color="000000"/>
            </w:tcBorders>
            <w:shd w:val="clear" w:color="auto" w:fill="D9D9D9"/>
          </w:tcPr>
          <w:p w14:paraId="5C1469FC" w14:textId="77777777" w:rsidR="00610ED9" w:rsidRPr="00D22CCD" w:rsidRDefault="00610ED9" w:rsidP="00C739EB">
            <w:pPr>
              <w:pStyle w:val="Small"/>
              <w:snapToGrid w:val="0"/>
              <w:spacing w:before="40" w:after="40"/>
              <w:rPr>
                <w:b/>
              </w:rPr>
            </w:pPr>
            <w:r w:rsidRPr="00D22CCD">
              <w:rPr>
                <w:b/>
              </w:rPr>
              <w:t>Subfield name</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1632C23D" w14:textId="77777777" w:rsidR="00610ED9" w:rsidRPr="00D22CCD" w:rsidRDefault="00610ED9" w:rsidP="00C739EB">
            <w:pPr>
              <w:pStyle w:val="Small"/>
              <w:snapToGrid w:val="0"/>
              <w:spacing w:before="40" w:after="40"/>
              <w:rPr>
                <w:b/>
              </w:rPr>
            </w:pPr>
            <w:r w:rsidRPr="00D22CCD">
              <w:rPr>
                <w:b/>
              </w:rPr>
              <w:t>Label</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345261E5"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57826FD2"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18ABC13E" w14:textId="77777777" w:rsidTr="00C739EB">
        <w:trPr>
          <w:trHeight w:val="296"/>
        </w:trPr>
        <w:tc>
          <w:tcPr>
            <w:tcW w:w="3459" w:type="dxa"/>
            <w:tcBorders>
              <w:top w:val="double" w:sz="4" w:space="0" w:color="auto"/>
              <w:left w:val="single" w:sz="4" w:space="0" w:color="000000"/>
              <w:bottom w:val="single" w:sz="4" w:space="0" w:color="000000"/>
            </w:tcBorders>
          </w:tcPr>
          <w:p w14:paraId="649927C8" w14:textId="77777777" w:rsidR="00610ED9" w:rsidRPr="00D22CCD" w:rsidRDefault="00610ED9" w:rsidP="00C739EB">
            <w:pPr>
              <w:pStyle w:val="Small"/>
              <w:snapToGrid w:val="0"/>
              <w:spacing w:before="40" w:after="40"/>
            </w:pPr>
            <w:r w:rsidRPr="00D22CCD">
              <w:t>Coordinate in Y axis</w:t>
            </w:r>
          </w:p>
        </w:tc>
        <w:tc>
          <w:tcPr>
            <w:tcW w:w="794" w:type="dxa"/>
            <w:tcBorders>
              <w:top w:val="double" w:sz="4" w:space="0" w:color="auto"/>
              <w:left w:val="single" w:sz="4" w:space="0" w:color="000000"/>
              <w:bottom w:val="single" w:sz="4" w:space="0" w:color="000000"/>
            </w:tcBorders>
          </w:tcPr>
          <w:p w14:paraId="629818D8" w14:textId="77777777" w:rsidR="00610ED9" w:rsidRPr="00D22CCD" w:rsidRDefault="00610ED9" w:rsidP="00C739EB">
            <w:pPr>
              <w:pStyle w:val="Small"/>
              <w:snapToGrid w:val="0"/>
              <w:spacing w:before="40" w:after="40"/>
            </w:pPr>
            <w:r w:rsidRPr="00D22CCD">
              <w:t>*YCOO</w:t>
            </w:r>
          </w:p>
        </w:tc>
        <w:tc>
          <w:tcPr>
            <w:tcW w:w="794" w:type="dxa"/>
            <w:tcBorders>
              <w:top w:val="double" w:sz="4" w:space="0" w:color="auto"/>
              <w:left w:val="single" w:sz="4" w:space="0" w:color="000000"/>
              <w:bottom w:val="single" w:sz="4" w:space="0" w:color="000000"/>
            </w:tcBorders>
          </w:tcPr>
          <w:p w14:paraId="7FFDF39A" w14:textId="77777777" w:rsidR="00610ED9" w:rsidRPr="00D22CCD" w:rsidRDefault="00610ED9" w:rsidP="00C739EB">
            <w:pPr>
              <w:pStyle w:val="Small"/>
              <w:snapToGrid w:val="0"/>
              <w:spacing w:before="40" w:after="40"/>
            </w:pPr>
            <w:r w:rsidRPr="00D22CCD">
              <w:t>b24</w:t>
            </w:r>
          </w:p>
        </w:tc>
        <w:tc>
          <w:tcPr>
            <w:tcW w:w="4026" w:type="dxa"/>
            <w:tcBorders>
              <w:top w:val="double" w:sz="4" w:space="0" w:color="auto"/>
              <w:left w:val="single" w:sz="4" w:space="0" w:color="000000"/>
              <w:bottom w:val="single" w:sz="4" w:space="0" w:color="000000"/>
              <w:right w:val="single" w:sz="4" w:space="0" w:color="000000"/>
            </w:tcBorders>
          </w:tcPr>
          <w:p w14:paraId="4C7752AE" w14:textId="77777777" w:rsidR="00610ED9" w:rsidRPr="00D22CCD" w:rsidRDefault="00610ED9" w:rsidP="00C739EB">
            <w:pPr>
              <w:pStyle w:val="Small"/>
              <w:snapToGrid w:val="0"/>
              <w:spacing w:before="40" w:after="40"/>
            </w:pPr>
            <w:r w:rsidRPr="00D22CCD">
              <w:t>Y-coordinate or latitude</w:t>
            </w:r>
          </w:p>
        </w:tc>
      </w:tr>
      <w:tr w:rsidR="00610ED9" w:rsidRPr="00D22CCD" w14:paraId="7CEB8350" w14:textId="77777777" w:rsidTr="00C739EB">
        <w:trPr>
          <w:trHeight w:val="266"/>
        </w:trPr>
        <w:tc>
          <w:tcPr>
            <w:tcW w:w="3459" w:type="dxa"/>
            <w:tcBorders>
              <w:top w:val="single" w:sz="4" w:space="0" w:color="000000"/>
              <w:left w:val="single" w:sz="4" w:space="0" w:color="000000"/>
              <w:bottom w:val="single" w:sz="4" w:space="0" w:color="000000"/>
            </w:tcBorders>
          </w:tcPr>
          <w:p w14:paraId="10212DCF" w14:textId="77777777" w:rsidR="00610ED9" w:rsidRPr="00D22CCD" w:rsidRDefault="00610ED9" w:rsidP="00C739EB">
            <w:pPr>
              <w:pStyle w:val="Small"/>
              <w:snapToGrid w:val="0"/>
              <w:spacing w:before="40" w:after="40"/>
            </w:pPr>
            <w:r w:rsidRPr="00D22CCD">
              <w:t>Coordinate in X axis</w:t>
            </w:r>
          </w:p>
        </w:tc>
        <w:tc>
          <w:tcPr>
            <w:tcW w:w="794" w:type="dxa"/>
            <w:tcBorders>
              <w:top w:val="single" w:sz="4" w:space="0" w:color="000000"/>
              <w:left w:val="single" w:sz="4" w:space="0" w:color="000000"/>
              <w:bottom w:val="single" w:sz="4" w:space="0" w:color="000000"/>
            </w:tcBorders>
          </w:tcPr>
          <w:p w14:paraId="63E72036" w14:textId="77777777" w:rsidR="00610ED9" w:rsidRPr="00D22CCD" w:rsidRDefault="00610ED9" w:rsidP="00C739EB">
            <w:pPr>
              <w:pStyle w:val="Small"/>
              <w:snapToGrid w:val="0"/>
              <w:spacing w:before="40" w:after="40"/>
            </w:pPr>
            <w:r w:rsidRPr="00D22CCD">
              <w:t>XCOO</w:t>
            </w:r>
          </w:p>
        </w:tc>
        <w:tc>
          <w:tcPr>
            <w:tcW w:w="794" w:type="dxa"/>
            <w:tcBorders>
              <w:top w:val="single" w:sz="4" w:space="0" w:color="000000"/>
              <w:left w:val="single" w:sz="4" w:space="0" w:color="000000"/>
              <w:bottom w:val="single" w:sz="4" w:space="0" w:color="000000"/>
            </w:tcBorders>
          </w:tcPr>
          <w:p w14:paraId="34CB926E"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00BD6580" w14:textId="77777777" w:rsidR="00610ED9" w:rsidRPr="00D22CCD" w:rsidRDefault="00610ED9" w:rsidP="00C739EB">
            <w:pPr>
              <w:pStyle w:val="Small"/>
              <w:snapToGrid w:val="0"/>
              <w:spacing w:before="40" w:after="40"/>
            </w:pPr>
            <w:r w:rsidRPr="00D22CCD">
              <w:t>X-coordinate or longitude</w:t>
            </w:r>
          </w:p>
        </w:tc>
      </w:tr>
    </w:tbl>
    <w:p w14:paraId="72198D85" w14:textId="77777777" w:rsidR="00610ED9" w:rsidRPr="00D22CCD" w:rsidRDefault="00610ED9" w:rsidP="00610ED9"/>
    <w:p w14:paraId="59571DA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10ED9" w:rsidRPr="00D22CCD" w14:paraId="43EA62A2" w14:textId="77777777" w:rsidTr="000703F4">
        <w:tc>
          <w:tcPr>
            <w:tcW w:w="3459" w:type="dxa"/>
            <w:tcBorders>
              <w:top w:val="double" w:sz="4" w:space="0" w:color="auto"/>
              <w:left w:val="double" w:sz="4" w:space="0" w:color="auto"/>
              <w:bottom w:val="double" w:sz="4" w:space="0" w:color="auto"/>
              <w:right w:val="single" w:sz="4" w:space="0" w:color="000000"/>
            </w:tcBorders>
            <w:shd w:val="clear" w:color="auto" w:fill="D9D9D9"/>
          </w:tcPr>
          <w:p w14:paraId="7E187C21" w14:textId="77777777" w:rsidR="00610ED9" w:rsidRPr="00D22CCD" w:rsidRDefault="00610ED9" w:rsidP="00C739EB">
            <w:pPr>
              <w:pStyle w:val="Small"/>
              <w:snapToGrid w:val="0"/>
              <w:spacing w:before="40" w:after="40"/>
              <w:rPr>
                <w:b/>
              </w:rPr>
            </w:pPr>
            <w:r w:rsidRPr="00D22CCD">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0C5F0B9B" w14:textId="77777777" w:rsidR="00610ED9" w:rsidRPr="00D22CCD" w:rsidRDefault="00610ED9" w:rsidP="00C739EB">
            <w:pPr>
              <w:pStyle w:val="Small"/>
              <w:snapToGrid w:val="0"/>
              <w:spacing w:before="40" w:after="40"/>
              <w:rPr>
                <w:b/>
              </w:rPr>
            </w:pPr>
            <w:r w:rsidRPr="00D22CCD">
              <w:rPr>
                <w:b/>
              </w:rPr>
              <w:t>Label</w:t>
            </w:r>
          </w:p>
        </w:tc>
        <w:tc>
          <w:tcPr>
            <w:tcW w:w="780" w:type="dxa"/>
            <w:tcBorders>
              <w:top w:val="double" w:sz="4" w:space="0" w:color="auto"/>
              <w:left w:val="single" w:sz="4" w:space="0" w:color="000000"/>
              <w:bottom w:val="double" w:sz="4" w:space="0" w:color="auto"/>
              <w:right w:val="single" w:sz="4" w:space="0" w:color="000000"/>
            </w:tcBorders>
            <w:shd w:val="clear" w:color="auto" w:fill="D9D9D9"/>
          </w:tcPr>
          <w:p w14:paraId="354CF879"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64E51884"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4964C0A4" w14:textId="77777777" w:rsidTr="00C739EB">
        <w:tc>
          <w:tcPr>
            <w:tcW w:w="3459" w:type="dxa"/>
            <w:tcBorders>
              <w:top w:val="double" w:sz="4" w:space="0" w:color="auto"/>
              <w:left w:val="single" w:sz="4" w:space="0" w:color="000000"/>
              <w:bottom w:val="single" w:sz="4" w:space="0" w:color="000000"/>
            </w:tcBorders>
          </w:tcPr>
          <w:p w14:paraId="11D6C329" w14:textId="77777777" w:rsidR="00610ED9" w:rsidRPr="00D22CCD" w:rsidRDefault="00610ED9" w:rsidP="00C739EB">
            <w:pPr>
              <w:pStyle w:val="Small"/>
              <w:snapToGrid w:val="0"/>
              <w:spacing w:before="40" w:after="40"/>
            </w:pPr>
            <w:r w:rsidRPr="00D22CCD">
              <w:t>Vertical CRS Id</w:t>
            </w:r>
          </w:p>
        </w:tc>
        <w:tc>
          <w:tcPr>
            <w:tcW w:w="795" w:type="dxa"/>
            <w:tcBorders>
              <w:top w:val="double" w:sz="4" w:space="0" w:color="auto"/>
              <w:left w:val="single" w:sz="4" w:space="0" w:color="000000"/>
              <w:bottom w:val="single" w:sz="4" w:space="0" w:color="000000"/>
            </w:tcBorders>
          </w:tcPr>
          <w:p w14:paraId="7709BB5B" w14:textId="77777777" w:rsidR="00610ED9" w:rsidRPr="00D22CCD" w:rsidRDefault="00610ED9" w:rsidP="00C739EB">
            <w:pPr>
              <w:pStyle w:val="Small"/>
              <w:snapToGrid w:val="0"/>
              <w:spacing w:before="40" w:after="40"/>
            </w:pPr>
            <w:r w:rsidRPr="00D22CCD">
              <w:t>VCID</w:t>
            </w:r>
          </w:p>
        </w:tc>
        <w:tc>
          <w:tcPr>
            <w:tcW w:w="780" w:type="dxa"/>
            <w:tcBorders>
              <w:top w:val="double" w:sz="4" w:space="0" w:color="auto"/>
              <w:left w:val="single" w:sz="4" w:space="0" w:color="000000"/>
              <w:bottom w:val="single" w:sz="4" w:space="0" w:color="000000"/>
            </w:tcBorders>
          </w:tcPr>
          <w:p w14:paraId="4B658C7E" w14:textId="77777777" w:rsidR="00610ED9" w:rsidRPr="00D22CCD" w:rsidRDefault="00610ED9" w:rsidP="00C739EB">
            <w:pPr>
              <w:pStyle w:val="Small"/>
              <w:snapToGrid w:val="0"/>
              <w:spacing w:before="40" w:after="40"/>
            </w:pPr>
            <w:r w:rsidRPr="00D22CCD">
              <w:t>b11</w:t>
            </w:r>
          </w:p>
        </w:tc>
        <w:tc>
          <w:tcPr>
            <w:tcW w:w="4026" w:type="dxa"/>
            <w:tcBorders>
              <w:top w:val="double" w:sz="4" w:space="0" w:color="auto"/>
              <w:left w:val="single" w:sz="4" w:space="0" w:color="000000"/>
              <w:bottom w:val="single" w:sz="4" w:space="0" w:color="000000"/>
              <w:right w:val="single" w:sz="4" w:space="0" w:color="000000"/>
            </w:tcBorders>
          </w:tcPr>
          <w:p w14:paraId="11CB901F" w14:textId="77777777" w:rsidR="00610ED9" w:rsidRPr="00D22CCD" w:rsidRDefault="00610ED9" w:rsidP="00C739EB">
            <w:pPr>
              <w:pStyle w:val="Small"/>
              <w:snapToGrid w:val="0"/>
              <w:spacing w:before="40" w:after="40"/>
            </w:pPr>
            <w:r w:rsidRPr="00D22CCD">
              <w:t>Internal identifier of the Vertical CRS</w:t>
            </w:r>
          </w:p>
        </w:tc>
      </w:tr>
      <w:tr w:rsidR="00610ED9" w:rsidRPr="00D22CCD" w14:paraId="205A5749" w14:textId="77777777" w:rsidTr="00C739EB">
        <w:tc>
          <w:tcPr>
            <w:tcW w:w="3459" w:type="dxa"/>
            <w:tcBorders>
              <w:top w:val="single" w:sz="4" w:space="0" w:color="000000"/>
              <w:left w:val="single" w:sz="4" w:space="0" w:color="000000"/>
              <w:bottom w:val="single" w:sz="4" w:space="0" w:color="000000"/>
            </w:tcBorders>
          </w:tcPr>
          <w:p w14:paraId="393F2314" w14:textId="77777777" w:rsidR="00610ED9" w:rsidRPr="00D22CCD" w:rsidRDefault="00610ED9" w:rsidP="00C739EB">
            <w:pPr>
              <w:pStyle w:val="Small"/>
              <w:snapToGrid w:val="0"/>
              <w:spacing w:before="40" w:after="40"/>
            </w:pPr>
            <w:r w:rsidRPr="00D22CCD">
              <w:t>Coordinate in Y axis</w:t>
            </w:r>
          </w:p>
        </w:tc>
        <w:tc>
          <w:tcPr>
            <w:tcW w:w="795" w:type="dxa"/>
            <w:tcBorders>
              <w:top w:val="single" w:sz="4" w:space="0" w:color="000000"/>
              <w:left w:val="single" w:sz="4" w:space="0" w:color="000000"/>
              <w:bottom w:val="single" w:sz="4" w:space="0" w:color="000000"/>
            </w:tcBorders>
          </w:tcPr>
          <w:p w14:paraId="46318564" w14:textId="77777777" w:rsidR="00610ED9" w:rsidRPr="00D22CCD" w:rsidRDefault="00610ED9" w:rsidP="00C739EB">
            <w:pPr>
              <w:pStyle w:val="Small"/>
              <w:snapToGrid w:val="0"/>
              <w:spacing w:before="40" w:after="40"/>
            </w:pPr>
            <w:r w:rsidRPr="00D22CCD">
              <w:t>*YCOO</w:t>
            </w:r>
          </w:p>
        </w:tc>
        <w:tc>
          <w:tcPr>
            <w:tcW w:w="780" w:type="dxa"/>
            <w:tcBorders>
              <w:top w:val="single" w:sz="4" w:space="0" w:color="000000"/>
              <w:left w:val="single" w:sz="4" w:space="0" w:color="000000"/>
              <w:bottom w:val="single" w:sz="4" w:space="0" w:color="000000"/>
            </w:tcBorders>
          </w:tcPr>
          <w:p w14:paraId="74D71FF9"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7BF27AB4" w14:textId="77777777" w:rsidR="00610ED9" w:rsidRPr="00D22CCD" w:rsidRDefault="00610ED9" w:rsidP="00C739EB">
            <w:pPr>
              <w:pStyle w:val="Small"/>
              <w:snapToGrid w:val="0"/>
              <w:spacing w:before="40" w:after="40"/>
            </w:pPr>
            <w:r w:rsidRPr="00D22CCD">
              <w:t>Y- coordinate or latitude</w:t>
            </w:r>
          </w:p>
        </w:tc>
      </w:tr>
      <w:tr w:rsidR="00610ED9" w:rsidRPr="00D22CCD" w14:paraId="3EBC0D5E" w14:textId="77777777" w:rsidTr="00C739EB">
        <w:tc>
          <w:tcPr>
            <w:tcW w:w="3459" w:type="dxa"/>
            <w:tcBorders>
              <w:top w:val="single" w:sz="4" w:space="0" w:color="000000"/>
              <w:left w:val="single" w:sz="4" w:space="0" w:color="000000"/>
              <w:bottom w:val="single" w:sz="4" w:space="0" w:color="000000"/>
            </w:tcBorders>
          </w:tcPr>
          <w:p w14:paraId="44D343CA" w14:textId="77777777" w:rsidR="00610ED9" w:rsidRPr="00D22CCD" w:rsidRDefault="00610ED9" w:rsidP="00C739EB">
            <w:pPr>
              <w:pStyle w:val="Small"/>
              <w:snapToGrid w:val="0"/>
              <w:spacing w:before="40" w:after="40"/>
            </w:pPr>
            <w:r w:rsidRPr="00D22CCD">
              <w:t>Coordinate in X axis</w:t>
            </w:r>
          </w:p>
        </w:tc>
        <w:tc>
          <w:tcPr>
            <w:tcW w:w="795" w:type="dxa"/>
            <w:tcBorders>
              <w:top w:val="single" w:sz="4" w:space="0" w:color="000000"/>
              <w:left w:val="single" w:sz="4" w:space="0" w:color="000000"/>
              <w:bottom w:val="single" w:sz="4" w:space="0" w:color="000000"/>
            </w:tcBorders>
          </w:tcPr>
          <w:p w14:paraId="77DC8607" w14:textId="77777777" w:rsidR="00610ED9" w:rsidRPr="00D22CCD" w:rsidRDefault="00610ED9" w:rsidP="00C739EB">
            <w:pPr>
              <w:pStyle w:val="Small"/>
              <w:snapToGrid w:val="0"/>
              <w:spacing w:before="40" w:after="40"/>
            </w:pPr>
            <w:r w:rsidRPr="00D22CCD">
              <w:t>XCOO</w:t>
            </w:r>
          </w:p>
        </w:tc>
        <w:tc>
          <w:tcPr>
            <w:tcW w:w="780" w:type="dxa"/>
            <w:tcBorders>
              <w:top w:val="single" w:sz="4" w:space="0" w:color="000000"/>
              <w:left w:val="single" w:sz="4" w:space="0" w:color="000000"/>
              <w:bottom w:val="single" w:sz="4" w:space="0" w:color="000000"/>
            </w:tcBorders>
          </w:tcPr>
          <w:p w14:paraId="620EBF17"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6AC5BBA1" w14:textId="77777777" w:rsidR="00610ED9" w:rsidRPr="00D22CCD" w:rsidRDefault="00610ED9" w:rsidP="00C739EB">
            <w:pPr>
              <w:pStyle w:val="Small"/>
              <w:snapToGrid w:val="0"/>
              <w:spacing w:before="40" w:after="40"/>
            </w:pPr>
            <w:r w:rsidRPr="00D22CCD">
              <w:t>X- coordinate or longitude</w:t>
            </w:r>
          </w:p>
        </w:tc>
      </w:tr>
      <w:tr w:rsidR="00610ED9" w:rsidRPr="00D22CCD" w14:paraId="63E85DC4" w14:textId="77777777" w:rsidTr="00C739EB">
        <w:tc>
          <w:tcPr>
            <w:tcW w:w="3459" w:type="dxa"/>
            <w:tcBorders>
              <w:top w:val="single" w:sz="4" w:space="0" w:color="000000"/>
              <w:left w:val="single" w:sz="4" w:space="0" w:color="000000"/>
              <w:bottom w:val="single" w:sz="4" w:space="0" w:color="000000"/>
            </w:tcBorders>
          </w:tcPr>
          <w:p w14:paraId="4F59AEFB" w14:textId="77777777" w:rsidR="00610ED9" w:rsidRPr="00D22CCD" w:rsidRDefault="00610ED9" w:rsidP="00C739EB">
            <w:pPr>
              <w:pStyle w:val="Small"/>
              <w:snapToGrid w:val="0"/>
              <w:spacing w:before="40" w:after="40"/>
            </w:pPr>
            <w:r w:rsidRPr="00D22CCD">
              <w:t>Coordinate in Z axis</w:t>
            </w:r>
          </w:p>
        </w:tc>
        <w:tc>
          <w:tcPr>
            <w:tcW w:w="795" w:type="dxa"/>
            <w:tcBorders>
              <w:top w:val="single" w:sz="4" w:space="0" w:color="000000"/>
              <w:left w:val="single" w:sz="4" w:space="0" w:color="000000"/>
              <w:bottom w:val="single" w:sz="4" w:space="0" w:color="000000"/>
            </w:tcBorders>
          </w:tcPr>
          <w:p w14:paraId="3E9AB93D" w14:textId="77777777" w:rsidR="00610ED9" w:rsidRPr="00D22CCD" w:rsidRDefault="00610ED9" w:rsidP="00C739EB">
            <w:pPr>
              <w:pStyle w:val="Small"/>
              <w:snapToGrid w:val="0"/>
              <w:spacing w:before="40" w:after="40"/>
            </w:pPr>
            <w:r w:rsidRPr="00D22CCD">
              <w:t>ZCOO</w:t>
            </w:r>
          </w:p>
        </w:tc>
        <w:tc>
          <w:tcPr>
            <w:tcW w:w="780" w:type="dxa"/>
            <w:tcBorders>
              <w:top w:val="single" w:sz="4" w:space="0" w:color="000000"/>
              <w:left w:val="single" w:sz="4" w:space="0" w:color="000000"/>
              <w:bottom w:val="single" w:sz="4" w:space="0" w:color="000000"/>
            </w:tcBorders>
          </w:tcPr>
          <w:p w14:paraId="50C11BC5"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1B5340C4" w14:textId="77777777" w:rsidR="00610ED9" w:rsidRPr="00D22CCD" w:rsidRDefault="00610ED9" w:rsidP="00C739EB">
            <w:pPr>
              <w:pStyle w:val="Small"/>
              <w:snapToGrid w:val="0"/>
              <w:spacing w:before="40" w:after="40"/>
            </w:pPr>
            <w:r w:rsidRPr="00D22CCD">
              <w:t>Z - coordinate (depth)</w:t>
            </w:r>
          </w:p>
        </w:tc>
      </w:tr>
    </w:tbl>
    <w:p w14:paraId="64621BBE" w14:textId="77777777" w:rsidR="00610ED9" w:rsidRPr="00D22CCD" w:rsidRDefault="00610ED9" w:rsidP="00610ED9"/>
    <w:p w14:paraId="22CF255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Coordinate Control field - COCC</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0AF282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7FD72701"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C00535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8AF65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518720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5DBEA0F" w14:textId="77777777" w:rsidR="00610ED9" w:rsidRPr="00D22CCD" w:rsidRDefault="00610ED9" w:rsidP="00C739EB">
            <w:pPr>
              <w:pStyle w:val="Small"/>
              <w:spacing w:before="40" w:after="40"/>
              <w:jc w:val="both"/>
              <w:rPr>
                <w:b/>
              </w:rPr>
            </w:pPr>
            <w:r w:rsidRPr="00D22CCD">
              <w:rPr>
                <w:b/>
              </w:rPr>
              <w:t>Comment</w:t>
            </w:r>
          </w:p>
        </w:tc>
      </w:tr>
      <w:tr w:rsidR="00610ED9" w:rsidRPr="00D22CCD" w14:paraId="54BC062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AA5214F" w14:textId="77777777" w:rsidR="00610ED9" w:rsidRPr="00D22CCD" w:rsidRDefault="00610ED9" w:rsidP="00C739EB">
            <w:pPr>
              <w:pStyle w:val="Small"/>
              <w:snapToGrid w:val="0"/>
              <w:spacing w:before="40" w:after="40"/>
            </w:pPr>
            <w:r w:rsidRPr="00D22CCD">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2BFBC12C" w14:textId="77777777" w:rsidR="00610ED9" w:rsidRPr="00D22CCD" w:rsidRDefault="00610ED9" w:rsidP="00C739EB">
            <w:pPr>
              <w:pStyle w:val="Small"/>
              <w:snapToGrid w:val="0"/>
              <w:spacing w:before="40" w:after="40"/>
            </w:pPr>
            <w:r w:rsidRPr="00D22CCD">
              <w:t>COUI</w:t>
            </w:r>
          </w:p>
        </w:tc>
        <w:tc>
          <w:tcPr>
            <w:tcW w:w="794" w:type="dxa"/>
            <w:tcBorders>
              <w:top w:val="single" w:sz="6" w:space="0" w:color="000000"/>
              <w:left w:val="single" w:sz="6" w:space="0" w:color="000000"/>
              <w:bottom w:val="single" w:sz="6" w:space="0" w:color="000000"/>
              <w:right w:val="single" w:sz="6" w:space="0" w:color="000000"/>
            </w:tcBorders>
          </w:tcPr>
          <w:p w14:paraId="742E76FE"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597EF73"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0C9EE50" w14:textId="77777777" w:rsidR="00610ED9" w:rsidRPr="00D22CCD" w:rsidRDefault="00610ED9" w:rsidP="00C739EB">
            <w:pPr>
              <w:pStyle w:val="Small"/>
              <w:snapToGrid w:val="0"/>
              <w:spacing w:before="40"/>
            </w:pPr>
            <w:r w:rsidRPr="00D22CCD">
              <w:t>{1} - Insert</w:t>
            </w:r>
          </w:p>
          <w:p w14:paraId="7DC83D3D" w14:textId="77777777" w:rsidR="00610ED9" w:rsidRPr="00D22CCD" w:rsidRDefault="00610ED9" w:rsidP="00C739EB">
            <w:pPr>
              <w:pStyle w:val="Small"/>
              <w:spacing w:before="0"/>
            </w:pPr>
            <w:r w:rsidRPr="00D22CCD">
              <w:t>{2} - Delete</w:t>
            </w:r>
          </w:p>
          <w:p w14:paraId="05E2469F" w14:textId="77777777" w:rsidR="00610ED9" w:rsidRPr="00D22CCD" w:rsidRDefault="00610ED9" w:rsidP="00C739EB">
            <w:pPr>
              <w:pStyle w:val="Small"/>
              <w:spacing w:before="0" w:after="40"/>
            </w:pPr>
            <w:r w:rsidRPr="00D22CCD">
              <w:t>{3} - Modify</w:t>
            </w:r>
          </w:p>
        </w:tc>
      </w:tr>
      <w:tr w:rsidR="00610ED9" w:rsidRPr="00D22CCD" w14:paraId="56722E1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45999B" w14:textId="77777777" w:rsidR="00610ED9" w:rsidRPr="00D22CCD" w:rsidRDefault="00610ED9" w:rsidP="00C739EB">
            <w:pPr>
              <w:pStyle w:val="Small"/>
              <w:snapToGrid w:val="0"/>
              <w:spacing w:before="40" w:after="40"/>
            </w:pPr>
            <w:r w:rsidRPr="00D22CCD">
              <w:t>Coordinate Index</w:t>
            </w:r>
          </w:p>
        </w:tc>
        <w:tc>
          <w:tcPr>
            <w:tcW w:w="794" w:type="dxa"/>
            <w:tcBorders>
              <w:top w:val="single" w:sz="6" w:space="0" w:color="000000"/>
              <w:left w:val="single" w:sz="6" w:space="0" w:color="000000"/>
              <w:bottom w:val="single" w:sz="6" w:space="0" w:color="000000"/>
              <w:right w:val="single" w:sz="6" w:space="0" w:color="000000"/>
            </w:tcBorders>
          </w:tcPr>
          <w:p w14:paraId="25229E0F" w14:textId="77777777" w:rsidR="00610ED9" w:rsidRPr="00D22CCD" w:rsidRDefault="00610ED9" w:rsidP="00C739EB">
            <w:pPr>
              <w:pStyle w:val="Small"/>
              <w:snapToGrid w:val="0"/>
              <w:spacing w:before="40" w:after="40"/>
            </w:pPr>
            <w:r w:rsidRPr="00D22CCD">
              <w:t>COIX</w:t>
            </w:r>
          </w:p>
        </w:tc>
        <w:tc>
          <w:tcPr>
            <w:tcW w:w="794" w:type="dxa"/>
            <w:tcBorders>
              <w:top w:val="single" w:sz="6" w:space="0" w:color="000000"/>
              <w:left w:val="single" w:sz="6" w:space="0" w:color="000000"/>
              <w:bottom w:val="single" w:sz="6" w:space="0" w:color="000000"/>
              <w:right w:val="single" w:sz="6" w:space="0" w:color="000000"/>
            </w:tcBorders>
          </w:tcPr>
          <w:p w14:paraId="3C167B9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59131E4"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E33DB55" w14:textId="77777777" w:rsidR="00610ED9" w:rsidRPr="00D22CCD" w:rsidRDefault="00610ED9" w:rsidP="00C739EB">
            <w:pPr>
              <w:pStyle w:val="Small"/>
              <w:snapToGrid w:val="0"/>
              <w:spacing w:before="40" w:after="40"/>
            </w:pPr>
            <w:r w:rsidRPr="00D22CCD">
              <w:t>Index (position) of the addressed coordinate tuple within the coordinate field(s) of the target record</w:t>
            </w:r>
          </w:p>
        </w:tc>
      </w:tr>
      <w:tr w:rsidR="00610ED9" w:rsidRPr="00D22CCD" w14:paraId="2A8F95B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55FC71A" w14:textId="77777777" w:rsidR="00610ED9" w:rsidRPr="00D22CCD" w:rsidRDefault="00610ED9" w:rsidP="00C739EB">
            <w:pPr>
              <w:pStyle w:val="Small"/>
              <w:snapToGrid w:val="0"/>
              <w:spacing w:before="40" w:after="40"/>
            </w:pPr>
            <w:r w:rsidRPr="00D22CCD">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766635F7" w14:textId="77777777" w:rsidR="00610ED9" w:rsidRPr="00D22CCD" w:rsidRDefault="00610ED9" w:rsidP="00C739EB">
            <w:pPr>
              <w:pStyle w:val="Small"/>
              <w:snapToGrid w:val="0"/>
              <w:spacing w:before="40" w:after="40"/>
            </w:pPr>
            <w:r w:rsidRPr="00D22CCD">
              <w:t>NCOR</w:t>
            </w:r>
          </w:p>
        </w:tc>
        <w:tc>
          <w:tcPr>
            <w:tcW w:w="794" w:type="dxa"/>
            <w:tcBorders>
              <w:top w:val="single" w:sz="6" w:space="0" w:color="000000"/>
              <w:left w:val="single" w:sz="6" w:space="0" w:color="000000"/>
              <w:bottom w:val="single" w:sz="6" w:space="0" w:color="000000"/>
              <w:right w:val="single" w:sz="6" w:space="0" w:color="000000"/>
            </w:tcBorders>
          </w:tcPr>
          <w:p w14:paraId="4A3138F2"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26B43"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B9D0E5" w14:textId="77777777" w:rsidR="00610ED9" w:rsidRPr="00D22CCD" w:rsidRDefault="00610ED9" w:rsidP="00C739EB">
            <w:pPr>
              <w:pStyle w:val="Small"/>
              <w:snapToGrid w:val="0"/>
              <w:spacing w:before="40" w:after="40"/>
            </w:pPr>
            <w:r w:rsidRPr="00D22CCD">
              <w:t>Number of coordinate tuples in the coordinate field(s) of the update record</w:t>
            </w:r>
          </w:p>
        </w:tc>
      </w:tr>
    </w:tbl>
    <w:p w14:paraId="616F73FB" w14:textId="77777777" w:rsidR="00610ED9" w:rsidRPr="00D22CCD" w:rsidRDefault="00610ED9" w:rsidP="00610ED9"/>
    <w:p w14:paraId="0BC1509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14F1D2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3E1DC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409427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247D40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89CFF1C"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9F3995A" w14:textId="77777777" w:rsidR="00610ED9" w:rsidRPr="00D22CCD" w:rsidRDefault="00610ED9" w:rsidP="00C739EB">
            <w:pPr>
              <w:pStyle w:val="Small"/>
              <w:spacing w:before="40" w:after="40"/>
              <w:jc w:val="both"/>
              <w:rPr>
                <w:b/>
              </w:rPr>
            </w:pPr>
            <w:r w:rsidRPr="00D22CCD">
              <w:rPr>
                <w:b/>
              </w:rPr>
              <w:t>Comment</w:t>
            </w:r>
          </w:p>
        </w:tc>
      </w:tr>
      <w:tr w:rsidR="00610ED9" w:rsidRPr="00D22CCD" w14:paraId="162381C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1DA2E8" w14:textId="77777777" w:rsidR="00610ED9" w:rsidRPr="00D22CCD" w:rsidRDefault="00610ED9" w:rsidP="00C739EB">
            <w:pPr>
              <w:pStyle w:val="Small"/>
              <w:spacing w:before="40" w:after="40"/>
              <w:jc w:val="both"/>
            </w:pPr>
            <w:r w:rsidRPr="00D22CCD">
              <w:t>Record Name</w:t>
            </w:r>
          </w:p>
        </w:tc>
        <w:tc>
          <w:tcPr>
            <w:tcW w:w="794" w:type="dxa"/>
            <w:tcBorders>
              <w:top w:val="single" w:sz="6" w:space="0" w:color="000000"/>
              <w:left w:val="single" w:sz="6" w:space="0" w:color="000000"/>
              <w:bottom w:val="single" w:sz="6" w:space="0" w:color="000000"/>
              <w:right w:val="single" w:sz="6" w:space="0" w:color="000000"/>
            </w:tcBorders>
          </w:tcPr>
          <w:p w14:paraId="42FF53EE"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843AD66" w14:textId="77777777" w:rsidR="00610ED9" w:rsidRPr="00D22CCD" w:rsidRDefault="00610ED9" w:rsidP="00C739EB">
            <w:pPr>
              <w:pStyle w:val="Small"/>
              <w:spacing w:before="40" w:after="40"/>
              <w:jc w:val="both"/>
            </w:pPr>
            <w:r w:rsidRPr="00D22CCD">
              <w:t>{120}</w:t>
            </w:r>
          </w:p>
        </w:tc>
        <w:tc>
          <w:tcPr>
            <w:tcW w:w="794" w:type="dxa"/>
            <w:tcBorders>
              <w:top w:val="single" w:sz="6" w:space="0" w:color="000000"/>
              <w:left w:val="single" w:sz="6" w:space="0" w:color="000000"/>
              <w:bottom w:val="single" w:sz="6" w:space="0" w:color="000000"/>
              <w:right w:val="single" w:sz="6" w:space="0" w:color="000000"/>
            </w:tcBorders>
          </w:tcPr>
          <w:p w14:paraId="375FF70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7947A44" w14:textId="77777777" w:rsidR="00610ED9" w:rsidRPr="00D22CCD" w:rsidRDefault="00610ED9" w:rsidP="00C739EB">
            <w:pPr>
              <w:pStyle w:val="Small"/>
              <w:spacing w:before="40" w:after="40"/>
              <w:jc w:val="both"/>
            </w:pPr>
            <w:r w:rsidRPr="00D22CCD">
              <w:t>{120} - Curve</w:t>
            </w:r>
          </w:p>
        </w:tc>
      </w:tr>
      <w:tr w:rsidR="00610ED9" w:rsidRPr="00D22CCD" w14:paraId="6290AEF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B36B1E4" w14:textId="77777777" w:rsidR="00610ED9" w:rsidRPr="00D22CCD" w:rsidRDefault="00610ED9" w:rsidP="00C739EB">
            <w:pPr>
              <w:pStyle w:val="Small"/>
              <w:spacing w:before="40" w:after="40"/>
              <w:jc w:val="both"/>
            </w:pPr>
            <w:r w:rsidRPr="00D22CCD">
              <w:t>Record Identification number</w:t>
            </w:r>
          </w:p>
        </w:tc>
        <w:tc>
          <w:tcPr>
            <w:tcW w:w="794" w:type="dxa"/>
            <w:tcBorders>
              <w:top w:val="single" w:sz="6" w:space="0" w:color="000000"/>
              <w:left w:val="single" w:sz="6" w:space="0" w:color="000000"/>
              <w:bottom w:val="single" w:sz="6" w:space="0" w:color="000000"/>
              <w:right w:val="single" w:sz="6" w:space="0" w:color="000000"/>
            </w:tcBorders>
          </w:tcPr>
          <w:p w14:paraId="2C5368AC"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6E3573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96A75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09D6DF8"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62870D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960F54" w14:textId="77777777" w:rsidR="00610ED9" w:rsidRPr="00D22CCD" w:rsidRDefault="00610ED9" w:rsidP="00C739EB">
            <w:pPr>
              <w:pStyle w:val="Small"/>
              <w:spacing w:before="40" w:after="40"/>
              <w:jc w:val="both"/>
            </w:pPr>
            <w:r w:rsidRPr="00D22CCD">
              <w:t>Record Version</w:t>
            </w:r>
          </w:p>
        </w:tc>
        <w:tc>
          <w:tcPr>
            <w:tcW w:w="794" w:type="dxa"/>
            <w:tcBorders>
              <w:top w:val="single" w:sz="6" w:space="0" w:color="000000"/>
              <w:left w:val="single" w:sz="6" w:space="0" w:color="000000"/>
              <w:bottom w:val="single" w:sz="6" w:space="0" w:color="000000"/>
              <w:right w:val="single" w:sz="6" w:space="0" w:color="000000"/>
            </w:tcBorders>
          </w:tcPr>
          <w:p w14:paraId="0ED6E72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56F852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25356C0"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233BEB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77C27B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87CAF7B" w14:textId="77777777" w:rsidR="00610ED9" w:rsidRPr="00D22CCD" w:rsidRDefault="00610ED9" w:rsidP="00C739EB">
            <w:pPr>
              <w:pStyle w:val="Small"/>
              <w:spacing w:before="40" w:after="40"/>
              <w:jc w:val="both"/>
            </w:pPr>
            <w:r w:rsidRPr="00D22CCD">
              <w:t>Record Update Instruction</w:t>
            </w:r>
          </w:p>
        </w:tc>
        <w:tc>
          <w:tcPr>
            <w:tcW w:w="794" w:type="dxa"/>
            <w:tcBorders>
              <w:top w:val="single" w:sz="6" w:space="0" w:color="000000"/>
              <w:left w:val="single" w:sz="6" w:space="0" w:color="000000"/>
              <w:bottom w:val="single" w:sz="6" w:space="0" w:color="000000"/>
              <w:right w:val="single" w:sz="6" w:space="0" w:color="000000"/>
            </w:tcBorders>
          </w:tcPr>
          <w:p w14:paraId="6264EC4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4CA5875"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1B05E7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624CC88" w14:textId="77777777" w:rsidR="00610ED9" w:rsidRPr="00D22CCD" w:rsidRDefault="00610ED9" w:rsidP="00C739EB">
            <w:pPr>
              <w:pStyle w:val="Small"/>
              <w:snapToGrid w:val="0"/>
              <w:spacing w:before="40"/>
              <w:jc w:val="both"/>
            </w:pPr>
            <w:r w:rsidRPr="00D22CCD">
              <w:t>{1} - Insert</w:t>
            </w:r>
          </w:p>
          <w:p w14:paraId="1CC73408" w14:textId="77777777" w:rsidR="00610ED9" w:rsidRPr="00D22CCD" w:rsidRDefault="00610ED9" w:rsidP="00C739EB">
            <w:pPr>
              <w:pStyle w:val="Small"/>
              <w:spacing w:before="0"/>
              <w:jc w:val="both"/>
            </w:pPr>
            <w:r w:rsidRPr="00D22CCD">
              <w:t>{2} - Delete</w:t>
            </w:r>
          </w:p>
          <w:p w14:paraId="2123DA58" w14:textId="77777777" w:rsidR="00610ED9" w:rsidRPr="00D22CCD" w:rsidRDefault="00610ED9" w:rsidP="00C739EB">
            <w:pPr>
              <w:pStyle w:val="Small"/>
              <w:spacing w:before="0" w:after="40"/>
              <w:jc w:val="both"/>
            </w:pPr>
            <w:r w:rsidRPr="00D22CCD">
              <w:t>{3} - Modify</w:t>
            </w:r>
          </w:p>
        </w:tc>
      </w:tr>
    </w:tbl>
    <w:p w14:paraId="710CE887" w14:textId="77777777" w:rsidR="00610ED9" w:rsidRPr="00D22CCD" w:rsidRDefault="00610ED9" w:rsidP="00610ED9"/>
    <w:p w14:paraId="17417ADB"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10ED9" w:rsidRPr="00D22CCD" w14:paraId="7EE93B00" w14:textId="77777777" w:rsidTr="000703F4">
        <w:tc>
          <w:tcPr>
            <w:tcW w:w="3457" w:type="dxa"/>
            <w:tcBorders>
              <w:top w:val="double" w:sz="6" w:space="0" w:color="000000"/>
              <w:left w:val="double" w:sz="6" w:space="0" w:color="000000"/>
              <w:bottom w:val="double" w:sz="6" w:space="0" w:color="000000"/>
              <w:right w:val="single" w:sz="6" w:space="0" w:color="000000"/>
            </w:tcBorders>
            <w:shd w:val="clear" w:color="auto" w:fill="D9D9D9"/>
          </w:tcPr>
          <w:p w14:paraId="4612E81E" w14:textId="77777777" w:rsidR="00610ED9" w:rsidRPr="00D22CCD" w:rsidRDefault="00610ED9" w:rsidP="00C739EB">
            <w:pPr>
              <w:pStyle w:val="Small"/>
              <w:spacing w:before="40" w:after="40"/>
              <w:jc w:val="both"/>
              <w:rPr>
                <w:b/>
              </w:rPr>
            </w:pPr>
            <w:r w:rsidRPr="00D22CCD">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5E5FA874" w14:textId="77777777" w:rsidR="00610ED9" w:rsidRPr="00D22CCD" w:rsidRDefault="00610ED9" w:rsidP="00C739EB">
            <w:pPr>
              <w:pStyle w:val="Small"/>
              <w:spacing w:before="40" w:after="40"/>
              <w:jc w:val="both"/>
              <w:rPr>
                <w:b/>
              </w:rPr>
            </w:pPr>
            <w:r w:rsidRPr="00D22CCD">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16CE5704" w14:textId="77777777" w:rsidR="00610ED9" w:rsidRPr="00D22CCD" w:rsidRDefault="00610ED9" w:rsidP="00C739EB">
            <w:pPr>
              <w:pStyle w:val="Small"/>
              <w:spacing w:before="40" w:after="40"/>
              <w:jc w:val="both"/>
              <w:rPr>
                <w:b/>
              </w:rPr>
            </w:pPr>
            <w:r w:rsidRPr="00D22CCD">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04ECE50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F1A4C2E" w14:textId="77777777" w:rsidR="00610ED9" w:rsidRPr="00D22CCD" w:rsidRDefault="00610ED9" w:rsidP="00C739EB">
            <w:pPr>
              <w:pStyle w:val="Small"/>
              <w:spacing w:before="40" w:after="40"/>
              <w:jc w:val="both"/>
              <w:rPr>
                <w:b/>
              </w:rPr>
            </w:pPr>
            <w:r w:rsidRPr="00D22CCD">
              <w:rPr>
                <w:b/>
              </w:rPr>
              <w:t>Comment</w:t>
            </w:r>
          </w:p>
        </w:tc>
      </w:tr>
      <w:tr w:rsidR="00610ED9" w:rsidRPr="00D22CCD" w14:paraId="2EF4264E"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54897B57" w14:textId="5A4281B1" w:rsidR="00610ED9" w:rsidRPr="00D22CCD" w:rsidRDefault="00610ED9" w:rsidP="00C739EB">
            <w:pPr>
              <w:pStyle w:val="Small"/>
              <w:spacing w:before="40" w:after="40"/>
              <w:jc w:val="both"/>
            </w:pPr>
            <w:r w:rsidRPr="00D22CCD">
              <w:t xml:space="preserve">Referenced Record </w:t>
            </w:r>
            <w:ins w:id="4648" w:author="Gert Morlion" w:date="2024-08-26T15:04:00Z">
              <w:r w:rsidR="00AB1A79">
                <w:t>n</w:t>
              </w:r>
            </w:ins>
            <w:del w:id="4649" w:author="Gert Morlion" w:date="2024-08-26T15:04:00Z">
              <w:r w:rsidRPr="00D22CCD" w:rsidDel="00AB1A79">
                <w:delText>N</w:delText>
              </w:r>
            </w:del>
            <w:r w:rsidRPr="00D22CCD">
              <w:t>ame</w:t>
            </w:r>
          </w:p>
        </w:tc>
        <w:tc>
          <w:tcPr>
            <w:tcW w:w="793" w:type="dxa"/>
            <w:tcBorders>
              <w:top w:val="single" w:sz="6" w:space="0" w:color="000000"/>
              <w:left w:val="single" w:sz="6" w:space="0" w:color="000000"/>
              <w:bottom w:val="single" w:sz="6" w:space="0" w:color="000000"/>
              <w:right w:val="single" w:sz="6" w:space="0" w:color="000000"/>
            </w:tcBorders>
          </w:tcPr>
          <w:p w14:paraId="394D9AB0" w14:textId="77777777" w:rsidR="00610ED9" w:rsidRPr="00D22CCD" w:rsidRDefault="00610ED9" w:rsidP="00C739EB">
            <w:pPr>
              <w:pStyle w:val="Small"/>
              <w:spacing w:before="40" w:after="40"/>
              <w:jc w:val="both"/>
            </w:pPr>
            <w:r w:rsidRPr="00D22CCD">
              <w:t>*RRNM</w:t>
            </w:r>
          </w:p>
        </w:tc>
        <w:tc>
          <w:tcPr>
            <w:tcW w:w="793" w:type="dxa"/>
            <w:tcBorders>
              <w:top w:val="single" w:sz="6" w:space="0" w:color="000000"/>
              <w:left w:val="single" w:sz="6" w:space="0" w:color="000000"/>
              <w:bottom w:val="single" w:sz="6" w:space="0" w:color="000000"/>
              <w:right w:val="single" w:sz="6" w:space="0" w:color="000000"/>
            </w:tcBorders>
          </w:tcPr>
          <w:p w14:paraId="713422DB"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782A325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DA9E36" w14:textId="77777777" w:rsidR="00610ED9" w:rsidRPr="00D22CCD" w:rsidRDefault="00610ED9" w:rsidP="00C739EB">
            <w:pPr>
              <w:pStyle w:val="Small"/>
              <w:spacing w:before="40" w:after="40"/>
              <w:jc w:val="both"/>
            </w:pPr>
            <w:r w:rsidRPr="00D22CCD">
              <w:t>Record name of the referenced record</w:t>
            </w:r>
          </w:p>
        </w:tc>
      </w:tr>
      <w:tr w:rsidR="00610ED9" w:rsidRPr="00D22CCD" w14:paraId="0F5B3D5A"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676E4A03" w14:textId="7B992DEC" w:rsidR="00610ED9" w:rsidRPr="00D22CCD" w:rsidRDefault="00610ED9" w:rsidP="00C739EB">
            <w:pPr>
              <w:pStyle w:val="Small"/>
              <w:spacing w:before="40" w:after="40"/>
              <w:jc w:val="both"/>
            </w:pPr>
            <w:r w:rsidRPr="00D22CCD">
              <w:t xml:space="preserve">Referenced Record </w:t>
            </w:r>
            <w:ins w:id="4650" w:author="Gert Morlion" w:date="2024-08-26T15:04:00Z">
              <w:r w:rsidR="00AB1A79">
                <w:t>i</w:t>
              </w:r>
            </w:ins>
            <w:del w:id="4651" w:author="Gert Morlion" w:date="2024-08-26T15:04:00Z">
              <w:r w:rsidRPr="00D22CCD" w:rsidDel="00AB1A79">
                <w:delText>I</w:delText>
              </w:r>
            </w:del>
            <w:r w:rsidRPr="00D22CCD">
              <w:t>dentifier</w:t>
            </w:r>
          </w:p>
        </w:tc>
        <w:tc>
          <w:tcPr>
            <w:tcW w:w="793" w:type="dxa"/>
            <w:tcBorders>
              <w:top w:val="single" w:sz="6" w:space="0" w:color="000000"/>
              <w:left w:val="single" w:sz="6" w:space="0" w:color="000000"/>
              <w:bottom w:val="single" w:sz="6" w:space="0" w:color="000000"/>
              <w:right w:val="single" w:sz="6" w:space="0" w:color="000000"/>
            </w:tcBorders>
          </w:tcPr>
          <w:p w14:paraId="0D1A4077" w14:textId="77777777" w:rsidR="00610ED9" w:rsidRPr="00D22CCD" w:rsidRDefault="00610ED9" w:rsidP="00C739EB">
            <w:pPr>
              <w:pStyle w:val="Small"/>
              <w:spacing w:before="40" w:after="40"/>
              <w:jc w:val="both"/>
            </w:pPr>
            <w:r w:rsidRPr="00D22CCD">
              <w:t>RRID</w:t>
            </w:r>
          </w:p>
        </w:tc>
        <w:tc>
          <w:tcPr>
            <w:tcW w:w="793" w:type="dxa"/>
            <w:tcBorders>
              <w:top w:val="single" w:sz="6" w:space="0" w:color="000000"/>
              <w:left w:val="single" w:sz="6" w:space="0" w:color="000000"/>
              <w:bottom w:val="single" w:sz="6" w:space="0" w:color="000000"/>
              <w:right w:val="single" w:sz="6" w:space="0" w:color="000000"/>
            </w:tcBorders>
          </w:tcPr>
          <w:p w14:paraId="4327D3DF"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9F7E627"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64565B2"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646488EF"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3A4D5773" w14:textId="4B4CC5EF" w:rsidR="00610ED9" w:rsidRPr="00D22CCD" w:rsidRDefault="00610ED9" w:rsidP="00C739EB">
            <w:pPr>
              <w:pStyle w:val="Small"/>
              <w:spacing w:before="40" w:after="40"/>
              <w:jc w:val="both"/>
            </w:pPr>
            <w:r w:rsidRPr="00D22CCD">
              <w:t xml:space="preserve">Topology </w:t>
            </w:r>
            <w:ins w:id="4652" w:author="Gert Morlion" w:date="2024-08-26T15:04:00Z">
              <w:r w:rsidR="00AB1A79">
                <w:t>i</w:t>
              </w:r>
            </w:ins>
            <w:del w:id="4653" w:author="Gert Morlion" w:date="2024-08-26T15:04:00Z">
              <w:r w:rsidRPr="00D22CCD" w:rsidDel="00AB1A79">
                <w:delText>I</w:delText>
              </w:r>
            </w:del>
            <w:r w:rsidRPr="00D22CCD">
              <w:t>ndicator</w:t>
            </w:r>
          </w:p>
        </w:tc>
        <w:tc>
          <w:tcPr>
            <w:tcW w:w="793" w:type="dxa"/>
            <w:tcBorders>
              <w:top w:val="single" w:sz="6" w:space="0" w:color="000000"/>
              <w:left w:val="single" w:sz="6" w:space="0" w:color="000000"/>
              <w:bottom w:val="single" w:sz="6" w:space="0" w:color="000000"/>
              <w:right w:val="single" w:sz="6" w:space="0" w:color="000000"/>
            </w:tcBorders>
          </w:tcPr>
          <w:p w14:paraId="4420A1A1" w14:textId="77777777" w:rsidR="00610ED9" w:rsidRPr="00D22CCD" w:rsidRDefault="00610ED9" w:rsidP="00C739EB">
            <w:pPr>
              <w:pStyle w:val="Small"/>
              <w:spacing w:before="40" w:after="40"/>
              <w:jc w:val="both"/>
            </w:pPr>
            <w:r w:rsidRPr="00D22CCD">
              <w:t>TOPI</w:t>
            </w:r>
          </w:p>
        </w:tc>
        <w:tc>
          <w:tcPr>
            <w:tcW w:w="793" w:type="dxa"/>
            <w:tcBorders>
              <w:top w:val="single" w:sz="6" w:space="0" w:color="000000"/>
              <w:left w:val="single" w:sz="6" w:space="0" w:color="000000"/>
              <w:bottom w:val="single" w:sz="6" w:space="0" w:color="000000"/>
              <w:right w:val="single" w:sz="6" w:space="0" w:color="000000"/>
            </w:tcBorders>
          </w:tcPr>
          <w:p w14:paraId="32E588F0"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AC324C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B677623" w14:textId="77777777" w:rsidR="00610ED9" w:rsidRPr="00D22CCD" w:rsidRDefault="00610ED9" w:rsidP="00C739EB">
            <w:pPr>
              <w:pStyle w:val="Small"/>
              <w:spacing w:before="40"/>
              <w:jc w:val="both"/>
            </w:pPr>
            <w:r w:rsidRPr="00D22CCD">
              <w:t>{1} - Beginning point</w:t>
            </w:r>
          </w:p>
          <w:p w14:paraId="6B2BCFE3" w14:textId="77777777" w:rsidR="00610ED9" w:rsidRPr="00D22CCD" w:rsidRDefault="00610ED9" w:rsidP="00C739EB">
            <w:pPr>
              <w:pStyle w:val="Small"/>
              <w:spacing w:before="0"/>
              <w:jc w:val="both"/>
            </w:pPr>
            <w:r w:rsidRPr="00D22CCD">
              <w:t>{2} - End point</w:t>
            </w:r>
          </w:p>
          <w:p w14:paraId="0AD339FE" w14:textId="77777777" w:rsidR="00610ED9" w:rsidRPr="00D22CCD" w:rsidRDefault="00610ED9" w:rsidP="00C739EB">
            <w:pPr>
              <w:pStyle w:val="Small"/>
              <w:spacing w:before="0" w:after="40"/>
              <w:jc w:val="both"/>
            </w:pPr>
            <w:r w:rsidRPr="00D22CCD">
              <w:t>{3} - Beginning &amp; End point</w:t>
            </w:r>
          </w:p>
        </w:tc>
      </w:tr>
    </w:tbl>
    <w:p w14:paraId="7FE6137C" w14:textId="77777777" w:rsidR="00610ED9" w:rsidRPr="00D22CCD" w:rsidRDefault="00610ED9" w:rsidP="00610ED9"/>
    <w:p w14:paraId="388674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Segment Control field - SECC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68AA9C27"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91D433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A8BB06"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E1B9C6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4D449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134C1411" w14:textId="77777777" w:rsidR="00610ED9" w:rsidRPr="00D22CCD" w:rsidRDefault="00610ED9" w:rsidP="00C739EB">
            <w:pPr>
              <w:pStyle w:val="Small"/>
              <w:spacing w:before="40" w:after="40"/>
              <w:jc w:val="both"/>
              <w:rPr>
                <w:b/>
              </w:rPr>
            </w:pPr>
            <w:r w:rsidRPr="00D22CCD">
              <w:rPr>
                <w:b/>
              </w:rPr>
              <w:t>Comment</w:t>
            </w:r>
          </w:p>
        </w:tc>
      </w:tr>
      <w:tr w:rsidR="00610ED9" w:rsidRPr="00D22CCD" w14:paraId="3D15005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435650C" w14:textId="53B04915" w:rsidR="00610ED9" w:rsidRPr="00D22CCD" w:rsidRDefault="00610ED9" w:rsidP="00C739EB">
            <w:pPr>
              <w:pStyle w:val="Small"/>
              <w:snapToGrid w:val="0"/>
              <w:spacing w:before="40" w:after="40"/>
            </w:pPr>
            <w:r w:rsidRPr="00D22CCD">
              <w:t xml:space="preserve">Segment </w:t>
            </w:r>
            <w:ins w:id="4654" w:author="Gert Morlion" w:date="2024-08-26T15:04:00Z">
              <w:r w:rsidR="00AB1A79">
                <w:t>u</w:t>
              </w:r>
            </w:ins>
            <w:del w:id="4655" w:author="Gert Morlion" w:date="2024-08-26T15:04:00Z">
              <w:r w:rsidRPr="00D22CCD" w:rsidDel="00AB1A79">
                <w:delText>U</w:delText>
              </w:r>
            </w:del>
            <w:r w:rsidRPr="00D22CCD">
              <w:t xml:space="preserve">pdate </w:t>
            </w:r>
            <w:ins w:id="4656" w:author="Gert Morlion" w:date="2024-08-26T15:05:00Z">
              <w:r w:rsidR="00AB1A79">
                <w:t>i</w:t>
              </w:r>
            </w:ins>
            <w:del w:id="4657" w:author="Gert Morlion" w:date="2024-08-26T15:05:00Z">
              <w:r w:rsidRPr="00D22CCD" w:rsidDel="00AB1A79">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F72783E" w14:textId="77777777" w:rsidR="00610ED9" w:rsidRPr="00D22CCD" w:rsidRDefault="00610ED9" w:rsidP="00C739EB">
            <w:pPr>
              <w:pStyle w:val="Small"/>
              <w:snapToGrid w:val="0"/>
              <w:spacing w:before="40" w:after="40"/>
            </w:pPr>
            <w:r w:rsidRPr="00D22CCD">
              <w:t>SEUI</w:t>
            </w:r>
          </w:p>
        </w:tc>
        <w:tc>
          <w:tcPr>
            <w:tcW w:w="794" w:type="dxa"/>
            <w:tcBorders>
              <w:top w:val="single" w:sz="6" w:space="0" w:color="000000"/>
              <w:left w:val="single" w:sz="6" w:space="0" w:color="000000"/>
              <w:bottom w:val="single" w:sz="6" w:space="0" w:color="000000"/>
              <w:right w:val="single" w:sz="6" w:space="0" w:color="000000"/>
            </w:tcBorders>
          </w:tcPr>
          <w:p w14:paraId="257BB82B"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165514B4"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907F104" w14:textId="77777777" w:rsidR="00610ED9" w:rsidRPr="00D22CCD" w:rsidRDefault="00610ED9" w:rsidP="00C739EB">
            <w:pPr>
              <w:pStyle w:val="Small"/>
              <w:snapToGrid w:val="0"/>
              <w:spacing w:before="40"/>
            </w:pPr>
            <w:r w:rsidRPr="00D22CCD">
              <w:t>{1} - Insert</w:t>
            </w:r>
          </w:p>
          <w:p w14:paraId="20B60610" w14:textId="77777777" w:rsidR="00610ED9" w:rsidRPr="00D22CCD" w:rsidRDefault="00610ED9" w:rsidP="00C739EB">
            <w:pPr>
              <w:pStyle w:val="Small"/>
              <w:spacing w:before="0"/>
            </w:pPr>
            <w:r w:rsidRPr="00D22CCD">
              <w:t>{2} - Delete</w:t>
            </w:r>
          </w:p>
          <w:p w14:paraId="021364F7" w14:textId="77777777" w:rsidR="00610ED9" w:rsidRPr="00D22CCD" w:rsidRDefault="00610ED9" w:rsidP="00C739EB">
            <w:pPr>
              <w:pStyle w:val="Small"/>
              <w:spacing w:before="0" w:after="40"/>
            </w:pPr>
            <w:r w:rsidRPr="00D22CCD">
              <w:t>{3} - Modify</w:t>
            </w:r>
          </w:p>
        </w:tc>
      </w:tr>
      <w:tr w:rsidR="00610ED9" w:rsidRPr="00D22CCD" w14:paraId="06A6A05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9BAF4AE" w14:textId="4BCE2704" w:rsidR="00610ED9" w:rsidRPr="00D22CCD" w:rsidRDefault="00610ED9" w:rsidP="00C739EB">
            <w:pPr>
              <w:pStyle w:val="Small"/>
              <w:snapToGrid w:val="0"/>
              <w:spacing w:before="40" w:after="40"/>
            </w:pPr>
            <w:r w:rsidRPr="00D22CCD">
              <w:t xml:space="preserve">Segment </w:t>
            </w:r>
            <w:ins w:id="4658" w:author="Gert Morlion" w:date="2024-08-26T15:05:00Z">
              <w:r w:rsidR="00AB1A79">
                <w:t>i</w:t>
              </w:r>
            </w:ins>
            <w:del w:id="4659" w:author="Gert Morlion" w:date="2024-08-26T15:05:00Z">
              <w:r w:rsidRPr="00D22CCD" w:rsidDel="00AB1A79">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4499758" w14:textId="77777777" w:rsidR="00610ED9" w:rsidRPr="00D22CCD" w:rsidRDefault="00610ED9" w:rsidP="00C739EB">
            <w:pPr>
              <w:pStyle w:val="Small"/>
              <w:snapToGrid w:val="0"/>
              <w:spacing w:before="40" w:after="40"/>
            </w:pPr>
            <w:r w:rsidRPr="00D22CCD">
              <w:t>SEIX</w:t>
            </w:r>
          </w:p>
        </w:tc>
        <w:tc>
          <w:tcPr>
            <w:tcW w:w="794" w:type="dxa"/>
            <w:tcBorders>
              <w:top w:val="single" w:sz="6" w:space="0" w:color="000000"/>
              <w:left w:val="single" w:sz="6" w:space="0" w:color="000000"/>
              <w:bottom w:val="single" w:sz="6" w:space="0" w:color="000000"/>
              <w:right w:val="single" w:sz="6" w:space="0" w:color="000000"/>
            </w:tcBorders>
          </w:tcPr>
          <w:p w14:paraId="563FE688"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7BC7E5"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B089E2" w14:textId="77777777" w:rsidR="00610ED9" w:rsidRPr="00D22CCD" w:rsidRDefault="00610ED9" w:rsidP="00C739EB">
            <w:pPr>
              <w:pStyle w:val="Small"/>
              <w:snapToGrid w:val="0"/>
              <w:spacing w:before="40" w:after="40"/>
            </w:pPr>
            <w:r w:rsidRPr="00D22CCD">
              <w:t>Index (position) of the addressed segment in the target record</w:t>
            </w:r>
          </w:p>
        </w:tc>
      </w:tr>
      <w:tr w:rsidR="00610ED9" w:rsidRPr="00D22CCD" w14:paraId="7B1054D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160BE2E" w14:textId="35779CDF" w:rsidR="00610ED9" w:rsidRPr="00D22CCD" w:rsidRDefault="00610ED9" w:rsidP="00C739EB">
            <w:pPr>
              <w:pStyle w:val="Small"/>
              <w:snapToGrid w:val="0"/>
              <w:spacing w:before="40" w:after="40"/>
            </w:pPr>
            <w:r w:rsidRPr="00D22CCD">
              <w:t xml:space="preserve">Number of </w:t>
            </w:r>
            <w:ins w:id="4660" w:author="Gert Morlion" w:date="2024-08-26T15:05:00Z">
              <w:r w:rsidR="00AB1A79">
                <w:t>s</w:t>
              </w:r>
            </w:ins>
            <w:del w:id="4661" w:author="Gert Morlion" w:date="2024-08-26T15:05:00Z">
              <w:r w:rsidRPr="00D22CCD" w:rsidDel="00AB1A79">
                <w:delText>S</w:delText>
              </w:r>
            </w:del>
            <w:r w:rsidRPr="00D22CCD">
              <w:t>egments</w:t>
            </w:r>
          </w:p>
        </w:tc>
        <w:tc>
          <w:tcPr>
            <w:tcW w:w="794" w:type="dxa"/>
            <w:tcBorders>
              <w:top w:val="single" w:sz="6" w:space="0" w:color="000000"/>
              <w:left w:val="single" w:sz="6" w:space="0" w:color="000000"/>
              <w:bottom w:val="single" w:sz="6" w:space="0" w:color="000000"/>
              <w:right w:val="single" w:sz="6" w:space="0" w:color="000000"/>
            </w:tcBorders>
          </w:tcPr>
          <w:p w14:paraId="376CCF7E" w14:textId="77777777" w:rsidR="00610ED9" w:rsidRPr="00D22CCD" w:rsidRDefault="00610ED9" w:rsidP="00C739EB">
            <w:pPr>
              <w:pStyle w:val="Small"/>
              <w:snapToGrid w:val="0"/>
              <w:spacing w:before="40" w:after="40"/>
            </w:pPr>
            <w:r w:rsidRPr="00D22CCD">
              <w:t>NSEG</w:t>
            </w:r>
          </w:p>
        </w:tc>
        <w:tc>
          <w:tcPr>
            <w:tcW w:w="794" w:type="dxa"/>
            <w:tcBorders>
              <w:top w:val="single" w:sz="6" w:space="0" w:color="000000"/>
              <w:left w:val="single" w:sz="6" w:space="0" w:color="000000"/>
              <w:bottom w:val="single" w:sz="6" w:space="0" w:color="000000"/>
              <w:right w:val="single" w:sz="6" w:space="0" w:color="000000"/>
            </w:tcBorders>
          </w:tcPr>
          <w:p w14:paraId="6460D403"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1B25C9D"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297F7F5" w14:textId="77777777" w:rsidR="00610ED9" w:rsidRPr="00D22CCD" w:rsidRDefault="00610ED9" w:rsidP="00C739EB">
            <w:pPr>
              <w:pStyle w:val="Small"/>
              <w:snapToGrid w:val="0"/>
              <w:spacing w:before="40" w:after="40"/>
            </w:pPr>
            <w:r w:rsidRPr="00D22CCD">
              <w:t>Number of segments in the update record</w:t>
            </w:r>
          </w:p>
        </w:tc>
      </w:tr>
    </w:tbl>
    <w:p w14:paraId="3C935F9F" w14:textId="77777777" w:rsidR="00610ED9" w:rsidRPr="00D22CCD" w:rsidRDefault="00610ED9" w:rsidP="00610ED9"/>
    <w:p w14:paraId="7CC8347E" w14:textId="77777777" w:rsidR="00610ED9" w:rsidRPr="00D22CCD" w:rsidRDefault="00610ED9" w:rsidP="00AC585C">
      <w:pPr>
        <w:pStyle w:val="Listenfortsetzung2"/>
        <w:numPr>
          <w:ilvl w:val="3"/>
          <w:numId w:val="31"/>
        </w:numPr>
        <w:tabs>
          <w:tab w:val="clear" w:pos="800"/>
        </w:tabs>
        <w:ind w:left="851" w:hanging="851"/>
        <w:rPr>
          <w:b/>
          <w:lang w:eastAsia="en-US"/>
        </w:rPr>
      </w:pPr>
      <w:r w:rsidRPr="00D22CCD">
        <w:rPr>
          <w:b/>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08579E0F"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792CEE5" w14:textId="77777777" w:rsidR="00610ED9" w:rsidRPr="00D22CCD" w:rsidRDefault="00610ED9" w:rsidP="00C739EB">
            <w:pPr>
              <w:pStyle w:val="Small"/>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17EA41" w14:textId="77777777" w:rsidR="00610ED9" w:rsidRPr="00D22CCD" w:rsidRDefault="00610ED9" w:rsidP="00C739EB">
            <w:pPr>
              <w:pStyle w:val="Small"/>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8288E5" w14:textId="77777777" w:rsidR="00610ED9" w:rsidRPr="00D22CCD" w:rsidRDefault="00610ED9" w:rsidP="00C739EB">
            <w:pPr>
              <w:pStyle w:val="Small"/>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0CA8566" w14:textId="77777777" w:rsidR="00610ED9" w:rsidRPr="00D22CCD" w:rsidRDefault="00610ED9" w:rsidP="00C739EB">
            <w:pPr>
              <w:pStyle w:val="Small"/>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46C431E" w14:textId="77777777" w:rsidR="00610ED9" w:rsidRPr="00D22CCD" w:rsidRDefault="00610ED9" w:rsidP="00C739EB">
            <w:pPr>
              <w:pStyle w:val="Small"/>
              <w:widowControl/>
              <w:spacing w:before="40" w:after="40"/>
              <w:jc w:val="both"/>
              <w:rPr>
                <w:b/>
              </w:rPr>
            </w:pPr>
            <w:r w:rsidRPr="00D22CCD">
              <w:rPr>
                <w:b/>
              </w:rPr>
              <w:t>Comment</w:t>
            </w:r>
          </w:p>
        </w:tc>
      </w:tr>
      <w:tr w:rsidR="00610ED9" w:rsidRPr="00D22CCD" w14:paraId="2D3C9D4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45755DB" w14:textId="77777777" w:rsidR="00610ED9" w:rsidRPr="00D22CCD" w:rsidRDefault="00610ED9" w:rsidP="00C739EB">
            <w:pPr>
              <w:pStyle w:val="Small"/>
              <w:widowControl/>
              <w:spacing w:before="40" w:after="40"/>
              <w:jc w:val="both"/>
            </w:pPr>
            <w:r w:rsidRPr="00D22CCD">
              <w:t>Interpolation</w:t>
            </w:r>
          </w:p>
        </w:tc>
        <w:tc>
          <w:tcPr>
            <w:tcW w:w="794" w:type="dxa"/>
            <w:tcBorders>
              <w:top w:val="single" w:sz="6" w:space="0" w:color="000000"/>
              <w:left w:val="single" w:sz="6" w:space="0" w:color="000000"/>
              <w:bottom w:val="single" w:sz="6" w:space="0" w:color="000000"/>
              <w:right w:val="single" w:sz="6" w:space="0" w:color="000000"/>
            </w:tcBorders>
          </w:tcPr>
          <w:p w14:paraId="45857312" w14:textId="77777777" w:rsidR="00610ED9" w:rsidRPr="00D22CCD" w:rsidRDefault="00610ED9" w:rsidP="00C739EB">
            <w:pPr>
              <w:pStyle w:val="Small"/>
              <w:widowControl/>
              <w:spacing w:before="40" w:after="40"/>
              <w:jc w:val="both"/>
            </w:pPr>
            <w:r w:rsidRPr="00D22CCD">
              <w:t>INTP</w:t>
            </w:r>
          </w:p>
        </w:tc>
        <w:tc>
          <w:tcPr>
            <w:tcW w:w="794" w:type="dxa"/>
            <w:tcBorders>
              <w:top w:val="single" w:sz="6" w:space="0" w:color="000000"/>
              <w:left w:val="single" w:sz="6" w:space="0" w:color="000000"/>
              <w:bottom w:val="single" w:sz="6" w:space="0" w:color="000000"/>
              <w:right w:val="single" w:sz="6" w:space="0" w:color="000000"/>
            </w:tcBorders>
          </w:tcPr>
          <w:p w14:paraId="2B9C6271" w14:textId="77777777" w:rsidR="00610ED9" w:rsidRPr="00D22CCD" w:rsidRDefault="00610ED9" w:rsidP="00C739EB">
            <w:pPr>
              <w:pStyle w:val="Small"/>
              <w:widowControl/>
              <w:spacing w:before="40" w:after="40"/>
              <w:jc w:val="both"/>
            </w:pPr>
            <w:r w:rsidRPr="00D22CCD">
              <w:t>{4}</w:t>
            </w:r>
          </w:p>
        </w:tc>
        <w:tc>
          <w:tcPr>
            <w:tcW w:w="794" w:type="dxa"/>
            <w:tcBorders>
              <w:top w:val="single" w:sz="6" w:space="0" w:color="000000"/>
              <w:left w:val="single" w:sz="6" w:space="0" w:color="000000"/>
              <w:bottom w:val="single" w:sz="6" w:space="0" w:color="000000"/>
              <w:right w:val="single" w:sz="6" w:space="0" w:color="000000"/>
            </w:tcBorders>
          </w:tcPr>
          <w:p w14:paraId="297947EB" w14:textId="77777777" w:rsidR="00610ED9" w:rsidRPr="00D22CCD" w:rsidRDefault="00610ED9" w:rsidP="00C739EB">
            <w:pPr>
              <w:pStyle w:val="Small"/>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C8C50F" w14:textId="77777777" w:rsidR="00610ED9" w:rsidRPr="00D22CCD" w:rsidRDefault="00610ED9" w:rsidP="00C739EB">
            <w:pPr>
              <w:pStyle w:val="Small"/>
              <w:widowControl/>
              <w:spacing w:before="40" w:after="40"/>
              <w:jc w:val="both"/>
            </w:pPr>
            <w:r w:rsidRPr="00D22CCD">
              <w:t>{4} - Loxodromic</w:t>
            </w:r>
          </w:p>
        </w:tc>
      </w:tr>
    </w:tbl>
    <w:p w14:paraId="09698110" w14:textId="77777777" w:rsidR="00610ED9" w:rsidRPr="00D22CCD" w:rsidRDefault="00610ED9" w:rsidP="00610ED9">
      <w:pPr>
        <w:rPr>
          <w:lang w:eastAsia="en-US"/>
        </w:rPr>
      </w:pPr>
    </w:p>
    <w:p w14:paraId="2F88EA0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B761C25" w14:textId="77777777" w:rsidTr="000703F4">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285DBC4"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44CB8E8"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5E79CB"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9732E99"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2CF72DB"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0A53DD50"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6D227016" w14:textId="1882FAB4" w:rsidR="00610ED9" w:rsidRPr="00D22CCD" w:rsidRDefault="00610ED9" w:rsidP="00C739EB">
            <w:pPr>
              <w:pStyle w:val="Small"/>
              <w:keepNext/>
              <w:keepLines/>
              <w:widowControl/>
              <w:spacing w:before="40" w:after="40"/>
              <w:jc w:val="both"/>
            </w:pPr>
            <w:r w:rsidRPr="00D22CCD">
              <w:t xml:space="preserve">Record </w:t>
            </w:r>
            <w:ins w:id="4662" w:author="Gert Morlion" w:date="2024-08-26T15:05:00Z">
              <w:r w:rsidR="007A771C">
                <w:t>n</w:t>
              </w:r>
            </w:ins>
            <w:del w:id="4663" w:author="Gert Morlion" w:date="2024-08-26T15:05:00Z">
              <w:r w:rsidRPr="00D22CCD" w:rsidDel="007A77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5D32E21E" w14:textId="77777777" w:rsidR="00610ED9" w:rsidRPr="00D22CCD" w:rsidRDefault="00610ED9" w:rsidP="00C739EB">
            <w:pPr>
              <w:pStyle w:val="Small"/>
              <w:keepNext/>
              <w:keepLines/>
              <w:widowContro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041988EC" w14:textId="77777777" w:rsidR="00610ED9" w:rsidRPr="00D22CCD" w:rsidRDefault="00610ED9" w:rsidP="00C739EB">
            <w:pPr>
              <w:pStyle w:val="Small"/>
              <w:keepNext/>
              <w:keepLines/>
              <w:widowControl/>
              <w:spacing w:before="40" w:after="40"/>
              <w:jc w:val="both"/>
            </w:pPr>
            <w:r w:rsidRPr="00D22CCD">
              <w:t>{125}</w:t>
            </w:r>
          </w:p>
        </w:tc>
        <w:tc>
          <w:tcPr>
            <w:tcW w:w="794" w:type="dxa"/>
            <w:tcBorders>
              <w:top w:val="single" w:sz="6" w:space="0" w:color="000000"/>
              <w:left w:val="single" w:sz="6" w:space="0" w:color="000000"/>
              <w:bottom w:val="single" w:sz="6" w:space="0" w:color="000000"/>
              <w:right w:val="single" w:sz="6" w:space="0" w:color="000000"/>
            </w:tcBorders>
          </w:tcPr>
          <w:p w14:paraId="62A6680D"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4F29BE8" w14:textId="77777777" w:rsidR="00610ED9" w:rsidRPr="00D22CCD" w:rsidRDefault="00610ED9" w:rsidP="00C739EB">
            <w:pPr>
              <w:pStyle w:val="Small"/>
              <w:keepNext/>
              <w:keepLines/>
              <w:widowControl/>
              <w:spacing w:before="40" w:after="40"/>
              <w:jc w:val="both"/>
            </w:pPr>
            <w:r w:rsidRPr="00D22CCD">
              <w:t>{125} - Composite Curve</w:t>
            </w:r>
          </w:p>
        </w:tc>
      </w:tr>
      <w:tr w:rsidR="00610ED9" w:rsidRPr="00D22CCD" w14:paraId="51AEFFC2"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E5E0B39" w14:textId="1975E00B" w:rsidR="00610ED9" w:rsidRPr="00D22CCD" w:rsidRDefault="00610ED9" w:rsidP="00C739EB">
            <w:pPr>
              <w:pStyle w:val="Small"/>
              <w:keepNext/>
              <w:keepLines/>
              <w:widowControl/>
              <w:spacing w:before="40" w:after="40"/>
              <w:jc w:val="both"/>
            </w:pPr>
            <w:r w:rsidRPr="00D22CCD">
              <w:t xml:space="preserve">Record </w:t>
            </w:r>
            <w:ins w:id="4664" w:author="Gert Morlion" w:date="2024-08-26T15:05:00Z">
              <w:r w:rsidR="007A771C">
                <w:t>i</w:t>
              </w:r>
            </w:ins>
            <w:del w:id="4665" w:author="Gert Morlion" w:date="2024-08-26T15:05:00Z">
              <w:r w:rsidRPr="00D22CCD" w:rsidDel="007A771C">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8E1564A" w14:textId="77777777" w:rsidR="00610ED9" w:rsidRPr="00D22CCD" w:rsidRDefault="00610ED9" w:rsidP="00C739EB">
            <w:pPr>
              <w:pStyle w:val="Small"/>
              <w:keepNext/>
              <w:keepLines/>
              <w:widowContro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47B7FA6C"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80EDB25" w14:textId="77777777" w:rsidR="00610ED9" w:rsidRPr="00D22CCD" w:rsidRDefault="00610ED9" w:rsidP="00C739EB">
            <w:pPr>
              <w:pStyle w:val="Small"/>
              <w:keepNext/>
              <w:keepLines/>
              <w:widowContro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CFA1971" w14:textId="77777777" w:rsidR="00610ED9" w:rsidRPr="00D22CCD" w:rsidRDefault="00610ED9" w:rsidP="00C739EB">
            <w:pPr>
              <w:pStyle w:val="Small"/>
              <w:keepNext/>
              <w:keepLines/>
              <w:widowControl/>
              <w:spacing w:before="40" w:after="40"/>
              <w:jc w:val="both"/>
            </w:pPr>
            <w:r w:rsidRPr="00D22CCD">
              <w:t>Range: 1 to 2</w:t>
            </w:r>
            <w:r w:rsidRPr="00D22CCD">
              <w:rPr>
                <w:vertAlign w:val="superscript"/>
              </w:rPr>
              <w:t>32</w:t>
            </w:r>
            <w:r w:rsidRPr="00D22CCD">
              <w:noBreakHyphen/>
              <w:t>2</w:t>
            </w:r>
          </w:p>
        </w:tc>
      </w:tr>
      <w:tr w:rsidR="00610ED9" w:rsidRPr="00D22CCD" w14:paraId="4AAD7C4F"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1968B1F" w14:textId="6E446649" w:rsidR="00610ED9" w:rsidRPr="00D22CCD" w:rsidRDefault="00610ED9" w:rsidP="00C739EB">
            <w:pPr>
              <w:pStyle w:val="Small"/>
              <w:keepNext/>
              <w:keepLines/>
              <w:widowControl/>
              <w:spacing w:before="40" w:after="40"/>
              <w:jc w:val="both"/>
            </w:pPr>
            <w:r w:rsidRPr="00D22CCD">
              <w:t xml:space="preserve">Record </w:t>
            </w:r>
            <w:ins w:id="4666" w:author="Gert Morlion" w:date="2024-08-26T15:05:00Z">
              <w:r w:rsidR="007A771C">
                <w:t>v</w:t>
              </w:r>
            </w:ins>
            <w:del w:id="4667" w:author="Gert Morlion" w:date="2024-08-26T15:05:00Z">
              <w:r w:rsidRPr="00D22CCD" w:rsidDel="007A771C">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763EF57" w14:textId="77777777" w:rsidR="00610ED9" w:rsidRPr="00D22CCD" w:rsidRDefault="00610ED9" w:rsidP="00C739EB">
            <w:pPr>
              <w:pStyle w:val="Small"/>
              <w:keepNext/>
              <w:keepLines/>
              <w:widowContro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FE1B69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26C4D3"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759CA29" w14:textId="77777777" w:rsidR="00610ED9" w:rsidRPr="00D22CCD" w:rsidRDefault="00610ED9" w:rsidP="00C739EB">
            <w:pPr>
              <w:pStyle w:val="Small"/>
              <w:keepNext/>
              <w:keepLines/>
              <w:widowControl/>
              <w:spacing w:before="40" w:after="40"/>
              <w:jc w:val="both"/>
            </w:pPr>
            <w:r w:rsidRPr="00D22CCD">
              <w:t>RVER contains the serial number of the record edition</w:t>
            </w:r>
          </w:p>
        </w:tc>
      </w:tr>
      <w:tr w:rsidR="00610ED9" w:rsidRPr="00D22CCD" w14:paraId="6A54CD4A"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7C86AE73" w14:textId="7825F4F4" w:rsidR="00610ED9" w:rsidRPr="00D22CCD" w:rsidRDefault="00610ED9" w:rsidP="00C739EB">
            <w:pPr>
              <w:pStyle w:val="Small"/>
              <w:spacing w:before="40" w:after="40"/>
              <w:jc w:val="both"/>
            </w:pPr>
            <w:r w:rsidRPr="00D22CCD">
              <w:t xml:space="preserve">Record </w:t>
            </w:r>
            <w:ins w:id="4668" w:author="Gert Morlion" w:date="2024-08-26T15:05:00Z">
              <w:r w:rsidR="007A771C">
                <w:t>u</w:t>
              </w:r>
            </w:ins>
            <w:del w:id="4669" w:author="Gert Morlion" w:date="2024-08-26T15:05:00Z">
              <w:r w:rsidRPr="00D22CCD" w:rsidDel="007A771C">
                <w:delText>U</w:delText>
              </w:r>
            </w:del>
            <w:r w:rsidRPr="00D22CCD">
              <w:t xml:space="preserve">pdate </w:t>
            </w:r>
            <w:ins w:id="4670" w:author="Gert Morlion" w:date="2024-08-26T15:05:00Z">
              <w:r w:rsidR="007A771C">
                <w:t>i</w:t>
              </w:r>
            </w:ins>
            <w:del w:id="4671" w:author="Gert Morlion" w:date="2024-08-26T15:05: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5DF641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7610B3ED"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9D393E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4DE6BEC" w14:textId="77777777" w:rsidR="00610ED9" w:rsidRPr="00D22CCD" w:rsidRDefault="00610ED9" w:rsidP="00C739EB">
            <w:pPr>
              <w:pStyle w:val="Small"/>
              <w:snapToGrid w:val="0"/>
              <w:spacing w:before="40"/>
              <w:jc w:val="both"/>
            </w:pPr>
            <w:r w:rsidRPr="00D22CCD">
              <w:t>{1} - Insert</w:t>
            </w:r>
          </w:p>
          <w:p w14:paraId="23DF1693" w14:textId="77777777" w:rsidR="00610ED9" w:rsidRPr="00D22CCD" w:rsidRDefault="00610ED9" w:rsidP="00C739EB">
            <w:pPr>
              <w:pStyle w:val="Small"/>
              <w:spacing w:before="0"/>
              <w:jc w:val="both"/>
            </w:pPr>
            <w:r w:rsidRPr="00D22CCD">
              <w:t>{2} - Delete</w:t>
            </w:r>
          </w:p>
          <w:p w14:paraId="4071D713" w14:textId="77777777" w:rsidR="00610ED9" w:rsidRPr="00D22CCD" w:rsidRDefault="00610ED9" w:rsidP="00C739EB">
            <w:pPr>
              <w:pStyle w:val="Small"/>
              <w:spacing w:before="0" w:after="40"/>
              <w:jc w:val="both"/>
            </w:pPr>
            <w:r w:rsidRPr="00D22CCD">
              <w:t>{3} - Modify</w:t>
            </w:r>
          </w:p>
        </w:tc>
      </w:tr>
    </w:tbl>
    <w:p w14:paraId="52548478" w14:textId="77777777" w:rsidR="00610ED9" w:rsidRPr="00D22CCD" w:rsidRDefault="00610ED9" w:rsidP="00610ED9"/>
    <w:p w14:paraId="0F6AE1B6"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lastRenderedPageBreak/>
        <w:t>Curve Component Control field - CCOC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1DBF60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61CF19"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D52AC9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7B4647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E7EFEDF"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904A287" w14:textId="77777777" w:rsidR="00610ED9" w:rsidRPr="00D22CCD" w:rsidRDefault="00610ED9" w:rsidP="00C739EB">
            <w:pPr>
              <w:pStyle w:val="Small"/>
              <w:spacing w:before="40" w:after="40"/>
              <w:jc w:val="both"/>
              <w:rPr>
                <w:b/>
              </w:rPr>
            </w:pPr>
            <w:r w:rsidRPr="00D22CCD">
              <w:rPr>
                <w:b/>
              </w:rPr>
              <w:t>Comment</w:t>
            </w:r>
          </w:p>
        </w:tc>
      </w:tr>
      <w:tr w:rsidR="00610ED9" w:rsidRPr="00D22CCD" w14:paraId="768E97C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79397C" w14:textId="3E9B5148" w:rsidR="00610ED9" w:rsidRPr="00D22CCD" w:rsidRDefault="00610ED9" w:rsidP="00C739EB">
            <w:pPr>
              <w:pStyle w:val="Small"/>
              <w:snapToGrid w:val="0"/>
              <w:spacing w:before="40" w:after="40"/>
            </w:pPr>
            <w:r w:rsidRPr="00D22CCD">
              <w:t xml:space="preserve">Curve Component </w:t>
            </w:r>
            <w:ins w:id="4672" w:author="Gert Morlion" w:date="2024-08-26T15:05:00Z">
              <w:r w:rsidR="007A771C">
                <w:t>u</w:t>
              </w:r>
            </w:ins>
            <w:del w:id="4673" w:author="Gert Morlion" w:date="2024-08-26T15:05:00Z">
              <w:r w:rsidRPr="00D22CCD" w:rsidDel="007A771C">
                <w:delText>U</w:delText>
              </w:r>
            </w:del>
            <w:r w:rsidRPr="00D22CCD">
              <w:t xml:space="preserve">pdate </w:t>
            </w:r>
            <w:ins w:id="4674" w:author="Gert Morlion" w:date="2024-08-26T15:06:00Z">
              <w:r w:rsidR="007A771C">
                <w:t>i</w:t>
              </w:r>
            </w:ins>
            <w:del w:id="4675" w:author="Gert Morlion" w:date="2024-08-26T15:06: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B9F41F0" w14:textId="77777777" w:rsidR="00610ED9" w:rsidRPr="00D22CCD" w:rsidRDefault="00610ED9" w:rsidP="00C739EB">
            <w:pPr>
              <w:pStyle w:val="Small"/>
              <w:snapToGrid w:val="0"/>
              <w:spacing w:before="40" w:after="40"/>
            </w:pPr>
            <w:r w:rsidRPr="00D22CCD">
              <w:t>CCUI</w:t>
            </w:r>
          </w:p>
        </w:tc>
        <w:tc>
          <w:tcPr>
            <w:tcW w:w="794" w:type="dxa"/>
            <w:tcBorders>
              <w:top w:val="single" w:sz="6" w:space="0" w:color="000000"/>
              <w:left w:val="single" w:sz="6" w:space="0" w:color="000000"/>
              <w:bottom w:val="single" w:sz="6" w:space="0" w:color="000000"/>
              <w:right w:val="single" w:sz="6" w:space="0" w:color="000000"/>
            </w:tcBorders>
          </w:tcPr>
          <w:p w14:paraId="77B1394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EF2F42"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6F4E87E" w14:textId="77777777" w:rsidR="00610ED9" w:rsidRPr="00D22CCD" w:rsidRDefault="00610ED9" w:rsidP="00C739EB">
            <w:pPr>
              <w:pStyle w:val="Small"/>
              <w:snapToGrid w:val="0"/>
              <w:spacing w:before="40"/>
            </w:pPr>
            <w:r w:rsidRPr="00D22CCD">
              <w:t>{1} - Insert</w:t>
            </w:r>
          </w:p>
          <w:p w14:paraId="3C880ABB" w14:textId="77777777" w:rsidR="00610ED9" w:rsidRPr="00D22CCD" w:rsidRDefault="00610ED9" w:rsidP="00C739EB">
            <w:pPr>
              <w:pStyle w:val="Small"/>
              <w:spacing w:before="0"/>
            </w:pPr>
            <w:r w:rsidRPr="00D22CCD">
              <w:t>{2} - Delete</w:t>
            </w:r>
          </w:p>
          <w:p w14:paraId="4A10836C" w14:textId="77777777" w:rsidR="00610ED9" w:rsidRPr="00D22CCD" w:rsidRDefault="00610ED9" w:rsidP="00C739EB">
            <w:pPr>
              <w:pStyle w:val="Small"/>
              <w:spacing w:before="0" w:after="40"/>
            </w:pPr>
            <w:r w:rsidRPr="00D22CCD">
              <w:t>{3} - Modify</w:t>
            </w:r>
          </w:p>
        </w:tc>
      </w:tr>
      <w:tr w:rsidR="00610ED9" w:rsidRPr="00D22CCD" w14:paraId="18538033" w14:textId="77777777" w:rsidTr="00C739EB">
        <w:trPr>
          <w:trHeight w:val="212"/>
        </w:trPr>
        <w:tc>
          <w:tcPr>
            <w:tcW w:w="3459" w:type="dxa"/>
            <w:tcBorders>
              <w:top w:val="single" w:sz="6" w:space="0" w:color="000000"/>
              <w:left w:val="single" w:sz="6" w:space="0" w:color="000000"/>
              <w:bottom w:val="single" w:sz="6" w:space="0" w:color="000000"/>
              <w:right w:val="single" w:sz="6" w:space="0" w:color="000000"/>
            </w:tcBorders>
          </w:tcPr>
          <w:p w14:paraId="5760B8EE" w14:textId="62C7BC61" w:rsidR="00610ED9" w:rsidRPr="00D22CCD" w:rsidRDefault="00610ED9" w:rsidP="00C739EB">
            <w:pPr>
              <w:snapToGrid w:val="0"/>
              <w:spacing w:before="40" w:after="40"/>
              <w:jc w:val="left"/>
              <w:rPr>
                <w:sz w:val="16"/>
                <w:szCs w:val="16"/>
              </w:rPr>
            </w:pPr>
            <w:r w:rsidRPr="00D22CCD">
              <w:rPr>
                <w:sz w:val="16"/>
                <w:szCs w:val="16"/>
              </w:rPr>
              <w:t xml:space="preserve">Curve Component </w:t>
            </w:r>
            <w:ins w:id="4676" w:author="Gert Morlion" w:date="2024-08-26T15:06:00Z">
              <w:r w:rsidR="007A771C">
                <w:rPr>
                  <w:sz w:val="16"/>
                  <w:szCs w:val="16"/>
                </w:rPr>
                <w:t>i</w:t>
              </w:r>
            </w:ins>
            <w:del w:id="4677" w:author="Gert Morlion" w:date="2024-08-26T15:06:00Z">
              <w:r w:rsidRPr="00D22CCD" w:rsidDel="007A771C">
                <w:rPr>
                  <w:sz w:val="16"/>
                  <w:szCs w:val="16"/>
                </w:rPr>
                <w:delText>I</w:delText>
              </w:r>
            </w:del>
            <w:r w:rsidRPr="00D22CCD">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34A35901" w14:textId="77777777" w:rsidR="00610ED9" w:rsidRPr="00D22CCD" w:rsidRDefault="00610ED9" w:rsidP="00C739EB">
            <w:pPr>
              <w:snapToGrid w:val="0"/>
              <w:spacing w:before="40" w:after="40"/>
              <w:jc w:val="left"/>
              <w:rPr>
                <w:sz w:val="16"/>
                <w:szCs w:val="16"/>
              </w:rPr>
            </w:pPr>
            <w:r w:rsidRPr="00D22CCD">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799A4D5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F95AB25"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BD36843" w14:textId="77777777" w:rsidR="00610ED9" w:rsidRPr="00D22CCD" w:rsidRDefault="00610ED9" w:rsidP="00C739EB">
            <w:pPr>
              <w:pStyle w:val="Small"/>
              <w:spacing w:before="40" w:after="40"/>
            </w:pPr>
            <w:r w:rsidRPr="00D22CCD">
              <w:t>Index (position) of the addressed Curve record pointer within the CUCO field(s) of the target record</w:t>
            </w:r>
          </w:p>
        </w:tc>
      </w:tr>
      <w:tr w:rsidR="00610ED9" w:rsidRPr="00D22CCD" w14:paraId="6B359E12"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669DE4C" w14:textId="77777777" w:rsidR="00610ED9" w:rsidRPr="00D22CCD" w:rsidRDefault="00610ED9" w:rsidP="00C739EB">
            <w:pPr>
              <w:snapToGrid w:val="0"/>
              <w:spacing w:before="40" w:after="40"/>
              <w:jc w:val="left"/>
              <w:rPr>
                <w:sz w:val="16"/>
                <w:szCs w:val="16"/>
              </w:rPr>
            </w:pPr>
            <w:r w:rsidRPr="00D22CCD">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3681E52C" w14:textId="77777777" w:rsidR="00610ED9" w:rsidRPr="00D22CCD" w:rsidRDefault="00610ED9" w:rsidP="00C739EB">
            <w:pPr>
              <w:snapToGrid w:val="0"/>
              <w:spacing w:before="40" w:after="40"/>
              <w:jc w:val="left"/>
              <w:rPr>
                <w:sz w:val="16"/>
                <w:szCs w:val="16"/>
              </w:rPr>
            </w:pPr>
            <w:r w:rsidRPr="00D22CCD">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3041A17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0DC8CA6"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80CB983" w14:textId="77777777" w:rsidR="00610ED9" w:rsidRPr="00D22CCD" w:rsidRDefault="00610ED9" w:rsidP="00C739EB">
            <w:pPr>
              <w:pStyle w:val="Small"/>
              <w:spacing w:before="40" w:after="40"/>
            </w:pPr>
            <w:r w:rsidRPr="00D22CCD">
              <w:t>Number of Curve record pointer in the CUCO field(s) of the update record</w:t>
            </w:r>
          </w:p>
        </w:tc>
      </w:tr>
    </w:tbl>
    <w:p w14:paraId="02FDFD52" w14:textId="77777777" w:rsidR="00610ED9" w:rsidRPr="00D22CCD" w:rsidRDefault="00610ED9" w:rsidP="00610ED9"/>
    <w:p w14:paraId="64EBF21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Component field - CUCO</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B3F0D76"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4AB3BBF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3DFDF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145D344"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C69107"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2B66B4B" w14:textId="77777777" w:rsidR="00610ED9" w:rsidRPr="00D22CCD" w:rsidRDefault="00610ED9" w:rsidP="00C739EB">
            <w:pPr>
              <w:pStyle w:val="Small"/>
              <w:spacing w:before="40" w:after="40"/>
              <w:jc w:val="both"/>
              <w:rPr>
                <w:b/>
              </w:rPr>
            </w:pPr>
            <w:r w:rsidRPr="00D22CCD">
              <w:rPr>
                <w:b/>
              </w:rPr>
              <w:t>Comment</w:t>
            </w:r>
          </w:p>
        </w:tc>
      </w:tr>
      <w:tr w:rsidR="00610ED9" w:rsidRPr="00D22CCD" w14:paraId="680963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CF45364" w14:textId="57972454" w:rsidR="00610ED9" w:rsidRPr="00D22CCD" w:rsidRDefault="00610ED9" w:rsidP="00C739EB">
            <w:pPr>
              <w:pStyle w:val="Small"/>
              <w:spacing w:before="40" w:after="40"/>
              <w:jc w:val="both"/>
            </w:pPr>
            <w:r w:rsidRPr="00D22CCD">
              <w:t xml:space="preserve">Referenced Record </w:t>
            </w:r>
            <w:ins w:id="4678" w:author="Gert Morlion" w:date="2024-08-26T15:06:00Z">
              <w:r w:rsidR="00516A20">
                <w:t>n</w:t>
              </w:r>
            </w:ins>
            <w:del w:id="4679"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42FEFE7"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1E136330" w14:textId="2F61B4D9" w:rsidR="00610ED9" w:rsidRPr="00D22CCD" w:rsidRDefault="005845A2" w:rsidP="00C739EB">
            <w:pPr>
              <w:pStyle w:val="Small"/>
              <w:spacing w:before="40" w:after="40"/>
              <w:jc w:val="both"/>
            </w:pPr>
            <w:ins w:id="4680"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68D0DBF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7D59AD7" w14:textId="77777777" w:rsidR="00531FA1" w:rsidRDefault="00610ED9" w:rsidP="00531FA1">
            <w:pPr>
              <w:pStyle w:val="Small"/>
              <w:spacing w:before="40" w:after="40"/>
              <w:jc w:val="both"/>
              <w:rPr>
                <w:ins w:id="4681" w:author="Gert Morlion" w:date="2024-08-26T15:07:00Z"/>
              </w:rPr>
            </w:pPr>
            <w:r w:rsidRPr="00D22CCD">
              <w:t>Record name of the referenced record</w:t>
            </w:r>
          </w:p>
          <w:p w14:paraId="48A1F928" w14:textId="77777777" w:rsidR="00531FA1" w:rsidRDefault="00531FA1" w:rsidP="00531FA1">
            <w:pPr>
              <w:pStyle w:val="Small"/>
              <w:spacing w:before="40"/>
              <w:jc w:val="both"/>
              <w:rPr>
                <w:ins w:id="4682" w:author="Gert Morlion" w:date="2024-08-26T15:07:00Z"/>
              </w:rPr>
            </w:pPr>
            <w:ins w:id="4683" w:author="Gert Morlion" w:date="2024-08-26T15:07:00Z">
              <w:r>
                <w:t>{120} – Curve</w:t>
              </w:r>
            </w:ins>
          </w:p>
          <w:p w14:paraId="2F94518D" w14:textId="08E03F36" w:rsidR="00610ED9" w:rsidRPr="00D22CCD" w:rsidRDefault="00531FA1" w:rsidP="00531FA1">
            <w:pPr>
              <w:pStyle w:val="Small"/>
              <w:spacing w:before="40" w:after="40"/>
              <w:jc w:val="both"/>
            </w:pPr>
            <w:ins w:id="4684" w:author="Gert Morlion" w:date="2024-08-26T15:07:00Z">
              <w:r>
                <w:t>{125} – Composite Curve</w:t>
              </w:r>
            </w:ins>
          </w:p>
        </w:tc>
      </w:tr>
      <w:tr w:rsidR="00610ED9" w:rsidRPr="00D22CCD" w14:paraId="75AF282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B3AA75F" w14:textId="4F78D1A2" w:rsidR="00610ED9" w:rsidRPr="00D22CCD" w:rsidRDefault="00610ED9" w:rsidP="00C739EB">
            <w:pPr>
              <w:pStyle w:val="Small"/>
              <w:spacing w:before="40" w:after="40"/>
              <w:jc w:val="both"/>
            </w:pPr>
            <w:r w:rsidRPr="00D22CCD">
              <w:t xml:space="preserve">Referenced Record </w:t>
            </w:r>
            <w:ins w:id="4685" w:author="Gert Morlion" w:date="2024-08-26T15:06:00Z">
              <w:r w:rsidR="00516A20">
                <w:t>i</w:t>
              </w:r>
            </w:ins>
            <w:del w:id="4686"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433D61C"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73A9A78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8D624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20FF1AAD"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17AC1EB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BA34630"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21C8954D"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27147A1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79CE3B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D93DD2" w14:textId="77777777" w:rsidR="00610ED9" w:rsidRPr="00D22CCD" w:rsidRDefault="00610ED9" w:rsidP="00C739EB">
            <w:pPr>
              <w:pStyle w:val="Small"/>
              <w:spacing w:before="40"/>
              <w:jc w:val="both"/>
            </w:pPr>
            <w:r w:rsidRPr="00D22CCD">
              <w:t>{1} - Forward</w:t>
            </w:r>
          </w:p>
          <w:p w14:paraId="012586AC" w14:textId="77777777" w:rsidR="00610ED9" w:rsidRPr="00D22CCD" w:rsidRDefault="00610ED9" w:rsidP="00C739EB">
            <w:pPr>
              <w:pStyle w:val="Small"/>
              <w:spacing w:before="0" w:after="40"/>
              <w:jc w:val="both"/>
            </w:pPr>
            <w:r w:rsidRPr="00D22CCD">
              <w:t>{2} - Reverse</w:t>
            </w:r>
          </w:p>
        </w:tc>
      </w:tr>
    </w:tbl>
    <w:p w14:paraId="412449F3" w14:textId="77777777" w:rsidR="00610ED9" w:rsidRPr="00D22CCD" w:rsidRDefault="00610ED9" w:rsidP="00610ED9"/>
    <w:p w14:paraId="2835B5F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5A9234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F92E69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1A47C6E"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46587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BB775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1DCFB80" w14:textId="77777777" w:rsidR="00610ED9" w:rsidRPr="00D22CCD" w:rsidRDefault="00610ED9" w:rsidP="00C739EB">
            <w:pPr>
              <w:pStyle w:val="Small"/>
              <w:spacing w:before="40" w:after="40"/>
              <w:jc w:val="both"/>
              <w:rPr>
                <w:b/>
              </w:rPr>
            </w:pPr>
            <w:r w:rsidRPr="00D22CCD">
              <w:rPr>
                <w:b/>
              </w:rPr>
              <w:t>Comment</w:t>
            </w:r>
          </w:p>
        </w:tc>
      </w:tr>
      <w:tr w:rsidR="00610ED9" w:rsidRPr="00D22CCD" w14:paraId="20C9F65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BA78F0" w14:textId="79408043" w:rsidR="00610ED9" w:rsidRPr="00D22CCD" w:rsidRDefault="00610ED9" w:rsidP="00C739EB">
            <w:pPr>
              <w:pStyle w:val="Small"/>
              <w:spacing w:before="40" w:after="40"/>
              <w:jc w:val="both"/>
            </w:pPr>
            <w:r w:rsidRPr="00D22CCD">
              <w:t xml:space="preserve">Record </w:t>
            </w:r>
            <w:ins w:id="4687" w:author="Gert Morlion" w:date="2024-08-26T15:06:00Z">
              <w:r w:rsidR="00516A20">
                <w:t>n</w:t>
              </w:r>
            </w:ins>
            <w:del w:id="4688"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0BE607B"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28851F5" w14:textId="77777777" w:rsidR="00610ED9" w:rsidRPr="00D22CCD" w:rsidRDefault="00610ED9" w:rsidP="00C739EB">
            <w:pPr>
              <w:pStyle w:val="Small"/>
              <w:spacing w:before="40" w:after="40"/>
              <w:jc w:val="both"/>
            </w:pPr>
            <w:r w:rsidRPr="00D22CCD">
              <w:t>{130}</w:t>
            </w:r>
          </w:p>
        </w:tc>
        <w:tc>
          <w:tcPr>
            <w:tcW w:w="794" w:type="dxa"/>
            <w:tcBorders>
              <w:top w:val="single" w:sz="6" w:space="0" w:color="000000"/>
              <w:left w:val="single" w:sz="6" w:space="0" w:color="000000"/>
              <w:bottom w:val="single" w:sz="6" w:space="0" w:color="000000"/>
              <w:right w:val="single" w:sz="6" w:space="0" w:color="000000"/>
            </w:tcBorders>
          </w:tcPr>
          <w:p w14:paraId="52BD06D5"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BC099F" w14:textId="77777777" w:rsidR="00610ED9" w:rsidRPr="00D22CCD" w:rsidRDefault="00610ED9" w:rsidP="00C739EB">
            <w:pPr>
              <w:pStyle w:val="Small"/>
              <w:spacing w:before="40" w:after="40"/>
              <w:jc w:val="both"/>
            </w:pPr>
            <w:r w:rsidRPr="00D22CCD">
              <w:t>{130} - Surface</w:t>
            </w:r>
          </w:p>
        </w:tc>
      </w:tr>
      <w:tr w:rsidR="00610ED9" w:rsidRPr="00D22CCD" w14:paraId="4404B13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FC8926" w14:textId="31465E80" w:rsidR="00610ED9" w:rsidRPr="00D22CCD" w:rsidRDefault="00610ED9" w:rsidP="00C739EB">
            <w:pPr>
              <w:pStyle w:val="Small"/>
              <w:spacing w:before="40" w:after="40"/>
              <w:jc w:val="both"/>
            </w:pPr>
            <w:r w:rsidRPr="00D22CCD">
              <w:t xml:space="preserve">Record </w:t>
            </w:r>
            <w:ins w:id="4689" w:author="Gert Morlion" w:date="2024-08-26T15:06:00Z">
              <w:r w:rsidR="00516A20">
                <w:t>i</w:t>
              </w:r>
            </w:ins>
            <w:del w:id="4690" w:author="Gert Morlion" w:date="2024-08-26T15:06:00Z">
              <w:r w:rsidRPr="00D22CCD" w:rsidDel="00516A20">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39266852"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17CF2D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7C44C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76620CA"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32F2E3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30F4311" w14:textId="46316264" w:rsidR="00610ED9" w:rsidRPr="00D22CCD" w:rsidRDefault="00610ED9" w:rsidP="00C739EB">
            <w:pPr>
              <w:pStyle w:val="Small"/>
              <w:spacing w:before="40" w:after="40"/>
              <w:jc w:val="both"/>
            </w:pPr>
            <w:r w:rsidRPr="00D22CCD">
              <w:t xml:space="preserve">Record </w:t>
            </w:r>
            <w:ins w:id="4691" w:author="Gert Morlion" w:date="2024-08-26T15:06:00Z">
              <w:r w:rsidR="00516A20">
                <w:t>v</w:t>
              </w:r>
            </w:ins>
            <w:del w:id="4692" w:author="Gert Morlion" w:date="2024-08-26T15:06:00Z">
              <w:r w:rsidRPr="00D22CCD" w:rsidDel="00516A20">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B8CA842"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E1FD7F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AC6C4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FC3BCD0"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16BCF93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0BAAE0" w14:textId="73F52F4D" w:rsidR="00610ED9" w:rsidRPr="00D22CCD" w:rsidRDefault="00610ED9" w:rsidP="00C739EB">
            <w:pPr>
              <w:pStyle w:val="Small"/>
              <w:spacing w:before="40" w:after="40"/>
              <w:jc w:val="both"/>
            </w:pPr>
            <w:r w:rsidRPr="00D22CCD">
              <w:t xml:space="preserve">Record </w:t>
            </w:r>
            <w:ins w:id="4693" w:author="Gert Morlion" w:date="2024-08-26T15:06:00Z">
              <w:r w:rsidR="00516A20">
                <w:t>u</w:t>
              </w:r>
            </w:ins>
            <w:del w:id="4694" w:author="Gert Morlion" w:date="2024-08-26T15:06:00Z">
              <w:r w:rsidRPr="00D22CCD" w:rsidDel="00516A20">
                <w:delText>U</w:delText>
              </w:r>
            </w:del>
            <w:r w:rsidRPr="00D22CCD">
              <w:t xml:space="preserve">pdate </w:t>
            </w:r>
            <w:ins w:id="4695" w:author="Gert Morlion" w:date="2024-08-26T15:06:00Z">
              <w:r w:rsidR="00516A20">
                <w:t>i</w:t>
              </w:r>
            </w:ins>
            <w:del w:id="4696" w:author="Gert Morlion" w:date="2024-08-26T15:06: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EA71922"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2B7C0B50"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50CACD5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F351F56" w14:textId="77777777" w:rsidR="00610ED9" w:rsidRPr="00D22CCD" w:rsidRDefault="00610ED9" w:rsidP="00C739EB">
            <w:pPr>
              <w:pStyle w:val="Small"/>
              <w:snapToGrid w:val="0"/>
              <w:spacing w:before="40"/>
              <w:jc w:val="both"/>
            </w:pPr>
            <w:r w:rsidRPr="00D22CCD">
              <w:t>{1} - Insert</w:t>
            </w:r>
          </w:p>
          <w:p w14:paraId="03FFE2B7" w14:textId="77777777" w:rsidR="00610ED9" w:rsidRPr="00D22CCD" w:rsidRDefault="00610ED9" w:rsidP="00C739EB">
            <w:pPr>
              <w:pStyle w:val="Small"/>
              <w:spacing w:before="0"/>
              <w:jc w:val="both"/>
            </w:pPr>
            <w:r w:rsidRPr="00D22CCD">
              <w:t>{2} - Delete</w:t>
            </w:r>
          </w:p>
          <w:p w14:paraId="0AA92A00" w14:textId="77777777" w:rsidR="00610ED9" w:rsidRPr="00D22CCD" w:rsidRDefault="00610ED9" w:rsidP="00C739EB">
            <w:pPr>
              <w:pStyle w:val="Small"/>
              <w:spacing w:before="0" w:after="40"/>
              <w:jc w:val="both"/>
            </w:pPr>
            <w:r w:rsidRPr="00D22CCD">
              <w:t>{3} - Modify</w:t>
            </w:r>
          </w:p>
        </w:tc>
      </w:tr>
    </w:tbl>
    <w:p w14:paraId="6AB1D486" w14:textId="77777777" w:rsidR="00610ED9" w:rsidRPr="00D22CCD" w:rsidRDefault="00610ED9" w:rsidP="00610ED9"/>
    <w:p w14:paraId="43330A3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Ring Association field - RIAS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98EF80C"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81B012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F06DDB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575E04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629A8E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740BC91" w14:textId="77777777" w:rsidR="00610ED9" w:rsidRPr="00D22CCD" w:rsidRDefault="00610ED9" w:rsidP="00C739EB">
            <w:pPr>
              <w:pStyle w:val="Small"/>
              <w:spacing w:before="40" w:after="40"/>
              <w:jc w:val="both"/>
              <w:rPr>
                <w:b/>
              </w:rPr>
            </w:pPr>
            <w:r w:rsidRPr="00D22CCD">
              <w:rPr>
                <w:b/>
              </w:rPr>
              <w:t>Comment</w:t>
            </w:r>
          </w:p>
        </w:tc>
      </w:tr>
      <w:tr w:rsidR="00610ED9" w:rsidRPr="00D22CCD" w14:paraId="45A0288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CE9117" w14:textId="5855185A" w:rsidR="00610ED9" w:rsidRPr="00D22CCD" w:rsidRDefault="00610ED9" w:rsidP="00C739EB">
            <w:pPr>
              <w:pStyle w:val="Small"/>
              <w:spacing w:before="40" w:after="40"/>
              <w:jc w:val="both"/>
            </w:pPr>
            <w:r w:rsidRPr="00D22CCD">
              <w:t xml:space="preserve">Referenced Record </w:t>
            </w:r>
            <w:ins w:id="4697" w:author="Gert Morlion" w:date="2024-08-26T15:06:00Z">
              <w:r w:rsidR="00516A20">
                <w:t>n</w:t>
              </w:r>
            </w:ins>
            <w:del w:id="4698"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BA10A0E"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5C0B87BC" w14:textId="60B8B70E" w:rsidR="00610ED9" w:rsidRPr="00D22CCD" w:rsidRDefault="00CB20A0" w:rsidP="00C739EB">
            <w:pPr>
              <w:pStyle w:val="Small"/>
              <w:spacing w:before="40" w:after="40"/>
              <w:jc w:val="both"/>
            </w:pPr>
            <w:ins w:id="4699"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41633088"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3AA7BDF" w14:textId="77777777" w:rsidR="0084389B" w:rsidRDefault="00610ED9" w:rsidP="0084389B">
            <w:pPr>
              <w:pStyle w:val="Small"/>
              <w:spacing w:before="40" w:after="40"/>
              <w:jc w:val="both"/>
              <w:rPr>
                <w:ins w:id="4700" w:author="Gert Morlion" w:date="2024-08-26T15:07:00Z"/>
              </w:rPr>
            </w:pPr>
            <w:r w:rsidRPr="00D22CCD">
              <w:t>Record name of the referenced record</w:t>
            </w:r>
          </w:p>
          <w:p w14:paraId="3E5EBE0D" w14:textId="77777777" w:rsidR="0084389B" w:rsidRDefault="0084389B" w:rsidP="0084389B">
            <w:pPr>
              <w:pStyle w:val="Small"/>
              <w:spacing w:before="40"/>
              <w:jc w:val="both"/>
              <w:rPr>
                <w:ins w:id="4701" w:author="Gert Morlion" w:date="2024-08-26T15:07:00Z"/>
              </w:rPr>
            </w:pPr>
            <w:ins w:id="4702" w:author="Gert Morlion" w:date="2024-08-26T15:07:00Z">
              <w:r>
                <w:t>{120} – Curve</w:t>
              </w:r>
            </w:ins>
          </w:p>
          <w:p w14:paraId="1549A734" w14:textId="53ADE0B9" w:rsidR="00610ED9" w:rsidRPr="00D22CCD" w:rsidRDefault="0084389B" w:rsidP="0084389B">
            <w:pPr>
              <w:pStyle w:val="Small"/>
              <w:spacing w:before="40" w:after="40"/>
              <w:jc w:val="both"/>
            </w:pPr>
            <w:ins w:id="4703" w:author="Gert Morlion" w:date="2024-08-26T15:07:00Z">
              <w:r>
                <w:t>{125} – Composite Curve</w:t>
              </w:r>
            </w:ins>
          </w:p>
        </w:tc>
      </w:tr>
      <w:tr w:rsidR="00610ED9" w:rsidRPr="00D22CCD" w14:paraId="360530B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C402E3F" w14:textId="52B406D0" w:rsidR="00610ED9" w:rsidRPr="00D22CCD" w:rsidRDefault="00610ED9" w:rsidP="00C739EB">
            <w:pPr>
              <w:pStyle w:val="Small"/>
              <w:spacing w:before="40" w:after="40"/>
              <w:jc w:val="both"/>
            </w:pPr>
            <w:r w:rsidRPr="00D22CCD">
              <w:t xml:space="preserve">Referenced Record </w:t>
            </w:r>
            <w:ins w:id="4704" w:author="Gert Morlion" w:date="2024-08-26T15:06:00Z">
              <w:r w:rsidR="00516A20">
                <w:t>i</w:t>
              </w:r>
            </w:ins>
            <w:del w:id="4705"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353AE0E2"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2ED2083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91A561"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082690E"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35C2F3A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02B25F8"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25C38C5"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76FA8E5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33B7B2"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1AD8BE" w14:textId="77777777" w:rsidR="00610ED9" w:rsidRPr="00D22CCD" w:rsidRDefault="00610ED9" w:rsidP="00C739EB">
            <w:pPr>
              <w:pStyle w:val="Small"/>
              <w:spacing w:before="40"/>
              <w:jc w:val="both"/>
            </w:pPr>
            <w:r w:rsidRPr="00D22CCD">
              <w:t>{1} - Forward</w:t>
            </w:r>
          </w:p>
          <w:p w14:paraId="1CF9C9E4" w14:textId="77777777" w:rsidR="00610ED9" w:rsidRPr="00D22CCD" w:rsidRDefault="00610ED9" w:rsidP="00C739EB">
            <w:pPr>
              <w:pStyle w:val="Small"/>
              <w:spacing w:before="0" w:after="40"/>
              <w:jc w:val="both"/>
            </w:pPr>
            <w:r w:rsidRPr="00D22CCD">
              <w:t>{2} - Reverse</w:t>
            </w:r>
          </w:p>
        </w:tc>
      </w:tr>
      <w:tr w:rsidR="00610ED9" w:rsidRPr="00D22CCD" w14:paraId="6C4D103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3099CD1" w14:textId="77777777" w:rsidR="00610ED9" w:rsidRPr="00D22CCD" w:rsidRDefault="00610ED9" w:rsidP="00C739EB">
            <w:pPr>
              <w:pStyle w:val="Small"/>
              <w:spacing w:before="40" w:after="40"/>
              <w:jc w:val="both"/>
            </w:pPr>
            <w:r w:rsidRPr="00D22CCD">
              <w:t>Usage indicator</w:t>
            </w:r>
          </w:p>
        </w:tc>
        <w:tc>
          <w:tcPr>
            <w:tcW w:w="794" w:type="dxa"/>
            <w:tcBorders>
              <w:top w:val="single" w:sz="6" w:space="0" w:color="000000"/>
              <w:left w:val="single" w:sz="6" w:space="0" w:color="000000"/>
              <w:bottom w:val="single" w:sz="6" w:space="0" w:color="000000"/>
              <w:right w:val="single" w:sz="6" w:space="0" w:color="000000"/>
            </w:tcBorders>
          </w:tcPr>
          <w:p w14:paraId="72D1C747" w14:textId="77777777" w:rsidR="00610ED9" w:rsidRPr="00D22CCD" w:rsidRDefault="00610ED9" w:rsidP="00C739EB">
            <w:pPr>
              <w:pStyle w:val="Small"/>
              <w:spacing w:before="40" w:after="40"/>
              <w:jc w:val="both"/>
            </w:pPr>
            <w:r w:rsidRPr="00D22CCD">
              <w:t>USAG</w:t>
            </w:r>
          </w:p>
        </w:tc>
        <w:tc>
          <w:tcPr>
            <w:tcW w:w="794" w:type="dxa"/>
            <w:tcBorders>
              <w:top w:val="single" w:sz="6" w:space="0" w:color="000000"/>
              <w:left w:val="single" w:sz="6" w:space="0" w:color="000000"/>
              <w:bottom w:val="single" w:sz="6" w:space="0" w:color="000000"/>
              <w:right w:val="single" w:sz="6" w:space="0" w:color="000000"/>
            </w:tcBorders>
          </w:tcPr>
          <w:p w14:paraId="74D6E85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9BA9F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D465A3" w14:textId="77777777" w:rsidR="00610ED9" w:rsidRPr="00D22CCD" w:rsidRDefault="00610ED9" w:rsidP="00C739EB">
            <w:pPr>
              <w:pStyle w:val="Small"/>
              <w:spacing w:before="40"/>
              <w:jc w:val="both"/>
            </w:pPr>
            <w:r w:rsidRPr="00D22CCD">
              <w:t>{1} - Exterior</w:t>
            </w:r>
          </w:p>
          <w:p w14:paraId="304BF043" w14:textId="77777777" w:rsidR="00610ED9" w:rsidRPr="00D22CCD" w:rsidRDefault="00610ED9" w:rsidP="00C739EB">
            <w:pPr>
              <w:pStyle w:val="Small"/>
              <w:spacing w:before="0" w:after="40"/>
              <w:jc w:val="both"/>
            </w:pPr>
            <w:r w:rsidRPr="00D22CCD">
              <w:t>{2} - Interior</w:t>
            </w:r>
          </w:p>
        </w:tc>
      </w:tr>
      <w:tr w:rsidR="00610ED9" w:rsidRPr="00D22CCD" w14:paraId="38A47D2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73A13C" w14:textId="07B1D564" w:rsidR="00610ED9" w:rsidRPr="00D22CCD" w:rsidRDefault="00610ED9" w:rsidP="00C739EB">
            <w:pPr>
              <w:pStyle w:val="Small"/>
              <w:spacing w:before="40" w:after="40"/>
              <w:jc w:val="both"/>
            </w:pPr>
            <w:r w:rsidRPr="00D22CCD">
              <w:t xml:space="preserve">Ring Association </w:t>
            </w:r>
            <w:ins w:id="4706" w:author="Gert Morlion" w:date="2024-08-26T15:06:00Z">
              <w:r w:rsidR="00516A20">
                <w:t>u</w:t>
              </w:r>
            </w:ins>
            <w:del w:id="4707" w:author="Gert Morlion" w:date="2024-08-26T15:06:00Z">
              <w:r w:rsidRPr="00D22CCD" w:rsidDel="00516A20">
                <w:delText>U</w:delText>
              </w:r>
            </w:del>
            <w:r w:rsidRPr="00D22CCD">
              <w:t xml:space="preserve">pdate </w:t>
            </w:r>
            <w:ins w:id="4708" w:author="Gert Morlion" w:date="2024-08-26T15:07:00Z">
              <w:r w:rsidR="00516A20">
                <w:t>i</w:t>
              </w:r>
            </w:ins>
            <w:del w:id="4709" w:author="Gert Morlion" w:date="2024-08-26T15:07: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5FD6EDC" w14:textId="77777777" w:rsidR="00610ED9" w:rsidRPr="00D22CCD" w:rsidRDefault="00610ED9" w:rsidP="00C739EB">
            <w:pPr>
              <w:pStyle w:val="Small"/>
              <w:spacing w:before="40" w:after="40"/>
              <w:jc w:val="both"/>
            </w:pPr>
            <w:r w:rsidRPr="00D22CCD">
              <w:t>RAUI</w:t>
            </w:r>
          </w:p>
        </w:tc>
        <w:tc>
          <w:tcPr>
            <w:tcW w:w="794" w:type="dxa"/>
            <w:tcBorders>
              <w:top w:val="single" w:sz="6" w:space="0" w:color="000000"/>
              <w:left w:val="single" w:sz="6" w:space="0" w:color="000000"/>
              <w:bottom w:val="single" w:sz="6" w:space="0" w:color="000000"/>
              <w:right w:val="single" w:sz="6" w:space="0" w:color="000000"/>
            </w:tcBorders>
          </w:tcPr>
          <w:p w14:paraId="4692D59F"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0A1A1D9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6EDE1C1" w14:textId="77777777" w:rsidR="00610ED9" w:rsidRPr="00D22CCD" w:rsidRDefault="00610ED9" w:rsidP="00C739EB">
            <w:pPr>
              <w:pStyle w:val="Small"/>
              <w:snapToGrid w:val="0"/>
              <w:spacing w:before="40"/>
              <w:jc w:val="both"/>
            </w:pPr>
            <w:r w:rsidRPr="00D22CCD">
              <w:t>{1} - Insert</w:t>
            </w:r>
          </w:p>
          <w:p w14:paraId="0EFA6FED" w14:textId="77777777" w:rsidR="00610ED9" w:rsidRPr="00D22CCD" w:rsidRDefault="00610ED9" w:rsidP="00C739EB">
            <w:pPr>
              <w:pStyle w:val="Small"/>
              <w:spacing w:before="0" w:after="40"/>
              <w:jc w:val="both"/>
            </w:pPr>
            <w:r w:rsidRPr="00D22CCD">
              <w:t>{2} - Delete</w:t>
            </w:r>
          </w:p>
        </w:tc>
      </w:tr>
    </w:tbl>
    <w:p w14:paraId="1962723A" w14:textId="77777777" w:rsidR="00610ED9" w:rsidRPr="00D22CCD" w:rsidRDefault="00610ED9" w:rsidP="00610ED9"/>
    <w:p w14:paraId="70C4D6D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A391C6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A73B4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3D3FEB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6E04A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59F0ED8"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2094F6F" w14:textId="77777777" w:rsidR="00610ED9" w:rsidRPr="00D22CCD" w:rsidRDefault="00610ED9" w:rsidP="00C739EB">
            <w:pPr>
              <w:pStyle w:val="Small"/>
              <w:spacing w:before="40" w:after="40"/>
              <w:jc w:val="both"/>
              <w:rPr>
                <w:b/>
              </w:rPr>
            </w:pPr>
            <w:r w:rsidRPr="00D22CCD">
              <w:rPr>
                <w:b/>
              </w:rPr>
              <w:t>Comment</w:t>
            </w:r>
          </w:p>
        </w:tc>
      </w:tr>
      <w:tr w:rsidR="00610ED9" w:rsidRPr="00D22CCD" w14:paraId="38491CB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C049042" w14:textId="51CAEF7D" w:rsidR="00610ED9" w:rsidRPr="00D22CCD" w:rsidRDefault="00610ED9" w:rsidP="00C739EB">
            <w:pPr>
              <w:pStyle w:val="Small"/>
              <w:spacing w:before="40" w:after="40"/>
            </w:pPr>
            <w:r w:rsidRPr="00D22CCD">
              <w:t xml:space="preserve">Record </w:t>
            </w:r>
            <w:ins w:id="4710" w:author="Gert Morlion" w:date="2024-08-26T15:08:00Z">
              <w:r w:rsidR="00531FA1">
                <w:t>n</w:t>
              </w:r>
            </w:ins>
            <w:del w:id="4711" w:author="Gert Morlion" w:date="2024-08-26T15:08:00Z">
              <w:r w:rsidRPr="00D22CCD" w:rsidDel="00531FA1">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361F2E2F"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653BA4BA" w14:textId="77777777" w:rsidR="00610ED9" w:rsidRPr="00D22CCD" w:rsidRDefault="00610ED9" w:rsidP="00C739EB">
            <w:pPr>
              <w:pStyle w:val="Small"/>
              <w:spacing w:before="40" w:after="40"/>
            </w:pPr>
            <w:r w:rsidRPr="00D22CCD">
              <w:t>{100}</w:t>
            </w:r>
          </w:p>
        </w:tc>
        <w:tc>
          <w:tcPr>
            <w:tcW w:w="794" w:type="dxa"/>
            <w:tcBorders>
              <w:top w:val="single" w:sz="6" w:space="0" w:color="000000"/>
              <w:left w:val="single" w:sz="6" w:space="0" w:color="000000"/>
              <w:bottom w:val="single" w:sz="6" w:space="0" w:color="000000"/>
              <w:right w:val="single" w:sz="6" w:space="0" w:color="000000"/>
            </w:tcBorders>
          </w:tcPr>
          <w:p w14:paraId="3C2B63BD"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79E2046" w14:textId="77777777" w:rsidR="00610ED9" w:rsidRPr="00D22CCD" w:rsidRDefault="00610ED9" w:rsidP="00C739EB">
            <w:pPr>
              <w:pStyle w:val="Small"/>
              <w:spacing w:before="40" w:after="40"/>
            </w:pPr>
            <w:r w:rsidRPr="00D22CCD">
              <w:t>{100}  - Feature type</w:t>
            </w:r>
          </w:p>
        </w:tc>
      </w:tr>
      <w:tr w:rsidR="00610ED9" w:rsidRPr="00D22CCD" w14:paraId="4B3E6B1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E02313" w14:textId="504C72CC" w:rsidR="00610ED9" w:rsidRPr="00D22CCD" w:rsidRDefault="00610ED9" w:rsidP="00C739EB">
            <w:pPr>
              <w:pStyle w:val="Small"/>
              <w:spacing w:before="40" w:after="40"/>
            </w:pPr>
            <w:r w:rsidRPr="00D22CCD">
              <w:t xml:space="preserve">Record </w:t>
            </w:r>
            <w:ins w:id="4712" w:author="Gert Morlion" w:date="2024-08-26T15:08:00Z">
              <w:r w:rsidR="00531FA1">
                <w:t>i</w:t>
              </w:r>
            </w:ins>
            <w:del w:id="4713" w:author="Gert Morlion" w:date="2024-08-26T15:08:00Z">
              <w:r w:rsidRPr="00D22CCD" w:rsidDel="00531FA1">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CAE7462"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6BB39D5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A79587"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C20392F"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2ECCF4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9EE882" w14:textId="77777777" w:rsidR="00610ED9" w:rsidRPr="00D22CCD" w:rsidRDefault="00610ED9" w:rsidP="00C739EB">
            <w:pPr>
              <w:pStyle w:val="Small"/>
              <w:spacing w:before="40" w:after="40"/>
            </w:pPr>
            <w:r w:rsidRPr="00D22CCD">
              <w:lastRenderedPageBreak/>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4F4AA1EF" w14:textId="77777777" w:rsidR="00610ED9" w:rsidRPr="00D22CCD" w:rsidRDefault="00610ED9" w:rsidP="00C739EB">
            <w:pPr>
              <w:pStyle w:val="Small"/>
              <w:spacing w:before="40" w:after="40"/>
            </w:pPr>
            <w:r w:rsidRPr="00D22CCD">
              <w:t>NFTC</w:t>
            </w:r>
          </w:p>
        </w:tc>
        <w:tc>
          <w:tcPr>
            <w:tcW w:w="794" w:type="dxa"/>
            <w:tcBorders>
              <w:top w:val="single" w:sz="6" w:space="0" w:color="000000"/>
              <w:left w:val="single" w:sz="6" w:space="0" w:color="000000"/>
              <w:bottom w:val="single" w:sz="6" w:space="0" w:color="000000"/>
              <w:right w:val="single" w:sz="6" w:space="0" w:color="000000"/>
            </w:tcBorders>
          </w:tcPr>
          <w:p w14:paraId="7D333E7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1EF4F1E"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4BAF243" w14:textId="77777777" w:rsidR="00610ED9" w:rsidRPr="00D22CCD" w:rsidRDefault="00610ED9" w:rsidP="00C739EB">
            <w:pPr>
              <w:pStyle w:val="Small"/>
              <w:spacing w:before="40" w:after="40"/>
            </w:pPr>
            <w:r w:rsidRPr="00D22CCD">
              <w:t>A valid feature type code as defined in the FTCS field of the Dataset General Information Record</w:t>
            </w:r>
          </w:p>
        </w:tc>
      </w:tr>
      <w:tr w:rsidR="00610ED9" w:rsidRPr="00D22CCD" w14:paraId="16DC36F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1D9AA71" w14:textId="0AAAEC8B" w:rsidR="00610ED9" w:rsidRPr="00D22CCD" w:rsidRDefault="00610ED9" w:rsidP="00C739EB">
            <w:pPr>
              <w:pStyle w:val="Small"/>
              <w:spacing w:before="40" w:after="40"/>
            </w:pPr>
            <w:r w:rsidRPr="00D22CCD">
              <w:t xml:space="preserve">Record </w:t>
            </w:r>
            <w:ins w:id="4714" w:author="Gert Morlion" w:date="2024-08-26T15:08:00Z">
              <w:r w:rsidR="00531FA1">
                <w:t>v</w:t>
              </w:r>
            </w:ins>
            <w:del w:id="4715" w:author="Gert Morlion" w:date="2024-08-26T15:08:00Z">
              <w:r w:rsidRPr="00D22CCD" w:rsidDel="00531FA1">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66C9959"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3F43E58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AC9C2D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945690F"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6D4668C6"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1934BB3B" w14:textId="2AE61BE1" w:rsidR="00610ED9" w:rsidRPr="00D22CCD" w:rsidRDefault="00610ED9" w:rsidP="00C739EB">
            <w:pPr>
              <w:pStyle w:val="Small"/>
              <w:spacing w:before="40" w:after="40"/>
            </w:pPr>
            <w:r w:rsidRPr="00D22CCD">
              <w:t xml:space="preserve">Record </w:t>
            </w:r>
            <w:ins w:id="4716" w:author="Gert Morlion" w:date="2024-08-26T15:08:00Z">
              <w:r w:rsidR="00531FA1">
                <w:t>u</w:t>
              </w:r>
            </w:ins>
            <w:del w:id="4717" w:author="Gert Morlion" w:date="2024-08-26T15:08:00Z">
              <w:r w:rsidRPr="00D22CCD" w:rsidDel="00531FA1">
                <w:delText>U</w:delText>
              </w:r>
            </w:del>
            <w:r w:rsidRPr="00D22CCD">
              <w:t xml:space="preserve">pdate </w:t>
            </w:r>
            <w:ins w:id="4718" w:author="Gert Morlion" w:date="2024-08-26T15:08:00Z">
              <w:r w:rsidR="00531FA1">
                <w:t>i</w:t>
              </w:r>
            </w:ins>
            <w:del w:id="4719" w:author="Gert Morlion" w:date="2024-08-26T15:08:00Z">
              <w:r w:rsidRPr="00D22CCD" w:rsidDel="00531FA1">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16FF8DB1"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64EB8F2C"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BE07CF3"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E265AAF" w14:textId="77777777" w:rsidR="00610ED9" w:rsidRPr="00D22CCD" w:rsidRDefault="00610ED9" w:rsidP="00C739EB">
            <w:pPr>
              <w:pStyle w:val="Small"/>
              <w:snapToGrid w:val="0"/>
              <w:spacing w:before="40"/>
            </w:pPr>
            <w:r w:rsidRPr="00D22CCD">
              <w:t>{1} - Insert</w:t>
            </w:r>
          </w:p>
          <w:p w14:paraId="1071AE57" w14:textId="77777777" w:rsidR="00610ED9" w:rsidRPr="00D22CCD" w:rsidRDefault="00610ED9" w:rsidP="00C739EB">
            <w:pPr>
              <w:pStyle w:val="Small"/>
              <w:spacing w:before="0"/>
            </w:pPr>
            <w:r w:rsidRPr="00D22CCD">
              <w:t>{2} - Delete</w:t>
            </w:r>
          </w:p>
          <w:p w14:paraId="7439ED02" w14:textId="77777777" w:rsidR="00610ED9" w:rsidRPr="00D22CCD" w:rsidRDefault="00610ED9" w:rsidP="00C739EB">
            <w:pPr>
              <w:pStyle w:val="Small"/>
              <w:spacing w:before="0" w:after="40"/>
            </w:pPr>
            <w:r w:rsidRPr="00D22CCD">
              <w:t>{3} - Modify</w:t>
            </w:r>
          </w:p>
        </w:tc>
      </w:tr>
    </w:tbl>
    <w:p w14:paraId="412E684B" w14:textId="77777777" w:rsidR="00610ED9" w:rsidRPr="00D22CCD" w:rsidRDefault="00610ED9" w:rsidP="00610ED9"/>
    <w:p w14:paraId="2C63E28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2FE388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0EF65AB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C02FA1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942305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B45FCA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6F9AA12" w14:textId="77777777" w:rsidR="00610ED9" w:rsidRPr="00D22CCD" w:rsidRDefault="00610ED9" w:rsidP="00C739EB">
            <w:pPr>
              <w:pStyle w:val="Small"/>
              <w:spacing w:before="40" w:after="40"/>
              <w:jc w:val="both"/>
              <w:rPr>
                <w:b/>
              </w:rPr>
            </w:pPr>
            <w:r w:rsidRPr="00D22CCD">
              <w:rPr>
                <w:b/>
              </w:rPr>
              <w:t>Comment</w:t>
            </w:r>
          </w:p>
        </w:tc>
      </w:tr>
      <w:tr w:rsidR="00610ED9" w:rsidRPr="00D22CCD" w14:paraId="6711529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DCA56AC" w14:textId="7A139FFD" w:rsidR="00610ED9" w:rsidRPr="00D22CCD" w:rsidRDefault="00610ED9" w:rsidP="00C739EB">
            <w:pPr>
              <w:pStyle w:val="Small"/>
              <w:spacing w:before="40" w:after="40"/>
              <w:jc w:val="both"/>
            </w:pPr>
            <w:r w:rsidRPr="00D22CCD">
              <w:t xml:space="preserve">Producing </w:t>
            </w:r>
            <w:ins w:id="4720" w:author="Gert Morlion" w:date="2024-08-26T15:08:00Z">
              <w:r w:rsidR="00531FA1">
                <w:t>a</w:t>
              </w:r>
            </w:ins>
            <w:del w:id="4721" w:author="Gert Morlion" w:date="2024-08-26T15:08:00Z">
              <w:r w:rsidRPr="00D22CCD" w:rsidDel="00531FA1">
                <w:delText>A</w:delText>
              </w:r>
            </w:del>
            <w:r w:rsidRPr="00D22CCD">
              <w:t>gency</w:t>
            </w:r>
          </w:p>
        </w:tc>
        <w:tc>
          <w:tcPr>
            <w:tcW w:w="794" w:type="dxa"/>
            <w:tcBorders>
              <w:top w:val="single" w:sz="6" w:space="0" w:color="000000"/>
              <w:left w:val="single" w:sz="6" w:space="0" w:color="000000"/>
              <w:bottom w:val="single" w:sz="6" w:space="0" w:color="000000"/>
              <w:right w:val="single" w:sz="6" w:space="0" w:color="000000"/>
            </w:tcBorders>
          </w:tcPr>
          <w:p w14:paraId="366BEBF6" w14:textId="77777777" w:rsidR="00610ED9" w:rsidRPr="00D22CCD" w:rsidRDefault="00610ED9" w:rsidP="00C739EB">
            <w:pPr>
              <w:pStyle w:val="Small"/>
              <w:spacing w:before="40" w:after="40"/>
              <w:jc w:val="both"/>
            </w:pPr>
            <w:r w:rsidRPr="00D22CCD">
              <w:t>AGEN</w:t>
            </w:r>
          </w:p>
        </w:tc>
        <w:tc>
          <w:tcPr>
            <w:tcW w:w="794" w:type="dxa"/>
            <w:tcBorders>
              <w:top w:val="single" w:sz="6" w:space="0" w:color="000000"/>
              <w:left w:val="single" w:sz="6" w:space="0" w:color="000000"/>
              <w:bottom w:val="single" w:sz="6" w:space="0" w:color="000000"/>
              <w:right w:val="single" w:sz="6" w:space="0" w:color="000000"/>
            </w:tcBorders>
          </w:tcPr>
          <w:p w14:paraId="6548104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A5AB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A37020" w14:textId="77777777" w:rsidR="00610ED9" w:rsidRPr="00D22CCD" w:rsidRDefault="00610ED9" w:rsidP="00C739EB">
            <w:pPr>
              <w:pStyle w:val="Small"/>
              <w:spacing w:before="40" w:after="40"/>
              <w:jc w:val="both"/>
            </w:pPr>
            <w:r w:rsidRPr="00D22CCD">
              <w:t>Agency code</w:t>
            </w:r>
          </w:p>
        </w:tc>
      </w:tr>
      <w:tr w:rsidR="00610ED9" w:rsidRPr="00D22CCD" w14:paraId="47B66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E9B4CD2" w14:textId="34AA0EDC" w:rsidR="00610ED9" w:rsidRPr="00D22CCD" w:rsidRDefault="00610ED9" w:rsidP="00C739EB">
            <w:pPr>
              <w:pStyle w:val="Small"/>
              <w:spacing w:before="40" w:after="40"/>
              <w:jc w:val="both"/>
            </w:pPr>
            <w:r w:rsidRPr="00D22CCD">
              <w:t xml:space="preserve">Feature </w:t>
            </w:r>
            <w:ins w:id="4722" w:author="Gert Morlion" w:date="2024-08-26T15:08:00Z">
              <w:r w:rsidR="00531FA1">
                <w:t>i</w:t>
              </w:r>
            </w:ins>
            <w:del w:id="4723" w:author="Gert Morlion" w:date="2024-08-26T15:08:00Z">
              <w:r w:rsidRPr="00D22CCD" w:rsidDel="00531FA1">
                <w:delText>I</w:delText>
              </w:r>
            </w:del>
            <w:r w:rsidRPr="00D22CCD">
              <w:t xml:space="preserve">dentification </w:t>
            </w:r>
            <w:ins w:id="4724" w:author="Gert Morlion" w:date="2024-08-26T15:08:00Z">
              <w:r w:rsidR="00531FA1">
                <w:t>n</w:t>
              </w:r>
            </w:ins>
            <w:del w:id="4725" w:author="Gert Morlion" w:date="2024-08-26T15:08:00Z">
              <w:r w:rsidRPr="00D22CCD" w:rsidDel="00531FA1">
                <w:delText>N</w:delText>
              </w:r>
            </w:del>
            <w:r w:rsidRPr="00D22CCD">
              <w:t>umber</w:t>
            </w:r>
          </w:p>
        </w:tc>
        <w:tc>
          <w:tcPr>
            <w:tcW w:w="794" w:type="dxa"/>
            <w:tcBorders>
              <w:top w:val="single" w:sz="6" w:space="0" w:color="000000"/>
              <w:left w:val="single" w:sz="6" w:space="0" w:color="000000"/>
              <w:bottom w:val="single" w:sz="6" w:space="0" w:color="000000"/>
              <w:right w:val="single" w:sz="6" w:space="0" w:color="000000"/>
            </w:tcBorders>
          </w:tcPr>
          <w:p w14:paraId="46DECA76" w14:textId="77777777" w:rsidR="00610ED9" w:rsidRPr="00D22CCD" w:rsidRDefault="00610ED9" w:rsidP="00C739EB">
            <w:pPr>
              <w:pStyle w:val="Small"/>
              <w:spacing w:before="40" w:after="40"/>
              <w:jc w:val="both"/>
            </w:pPr>
            <w:r w:rsidRPr="00D22CCD">
              <w:t>FIDN</w:t>
            </w:r>
          </w:p>
        </w:tc>
        <w:tc>
          <w:tcPr>
            <w:tcW w:w="794" w:type="dxa"/>
            <w:tcBorders>
              <w:top w:val="single" w:sz="6" w:space="0" w:color="000000"/>
              <w:left w:val="single" w:sz="6" w:space="0" w:color="000000"/>
              <w:bottom w:val="single" w:sz="6" w:space="0" w:color="000000"/>
              <w:right w:val="single" w:sz="6" w:space="0" w:color="000000"/>
            </w:tcBorders>
          </w:tcPr>
          <w:p w14:paraId="6C09F73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55DFDD4"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1DF89C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6C4A775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C2EA7FB" w14:textId="2B69253A" w:rsidR="00610ED9" w:rsidRPr="00D22CCD" w:rsidRDefault="00610ED9" w:rsidP="00C739EB">
            <w:pPr>
              <w:pStyle w:val="Small"/>
              <w:spacing w:before="40" w:after="40"/>
              <w:jc w:val="both"/>
            </w:pPr>
            <w:r w:rsidRPr="00D22CCD">
              <w:t xml:space="preserve">Feature </w:t>
            </w:r>
            <w:ins w:id="4726" w:author="Gert Morlion" w:date="2024-08-26T15:08:00Z">
              <w:r w:rsidR="00531FA1">
                <w:t>i</w:t>
              </w:r>
            </w:ins>
            <w:del w:id="4727" w:author="Gert Morlion" w:date="2024-08-26T15:08:00Z">
              <w:r w:rsidRPr="00D22CCD" w:rsidDel="00531FA1">
                <w:delText>I</w:delText>
              </w:r>
            </w:del>
            <w:r w:rsidRPr="00D22CCD">
              <w:t xml:space="preserve">dentification </w:t>
            </w:r>
            <w:del w:id="4728" w:author="Gert Morlion" w:date="2024-08-26T15:08:00Z">
              <w:r w:rsidRPr="00D22CCD" w:rsidDel="00531FA1">
                <w:delText>S</w:delText>
              </w:r>
            </w:del>
            <w:ins w:id="4729" w:author="Gert Morlion" w:date="2024-08-26T15:08:00Z">
              <w:r w:rsidR="00531FA1">
                <w:t>s</w:t>
              </w:r>
            </w:ins>
            <w:r w:rsidRPr="00D22CCD">
              <w:t>ubdivision</w:t>
            </w:r>
          </w:p>
        </w:tc>
        <w:tc>
          <w:tcPr>
            <w:tcW w:w="794" w:type="dxa"/>
            <w:tcBorders>
              <w:top w:val="single" w:sz="6" w:space="0" w:color="000000"/>
              <w:left w:val="single" w:sz="6" w:space="0" w:color="000000"/>
              <w:bottom w:val="single" w:sz="6" w:space="0" w:color="000000"/>
              <w:right w:val="single" w:sz="6" w:space="0" w:color="000000"/>
            </w:tcBorders>
          </w:tcPr>
          <w:p w14:paraId="64EF2026" w14:textId="77777777" w:rsidR="00610ED9" w:rsidRPr="00D22CCD" w:rsidRDefault="00610ED9" w:rsidP="00C739EB">
            <w:pPr>
              <w:pStyle w:val="Small"/>
              <w:spacing w:before="40" w:after="40"/>
              <w:jc w:val="both"/>
            </w:pPr>
            <w:r w:rsidRPr="00D22CCD">
              <w:t>FIDS</w:t>
            </w:r>
          </w:p>
        </w:tc>
        <w:tc>
          <w:tcPr>
            <w:tcW w:w="794" w:type="dxa"/>
            <w:tcBorders>
              <w:top w:val="single" w:sz="6" w:space="0" w:color="000000"/>
              <w:left w:val="single" w:sz="6" w:space="0" w:color="000000"/>
              <w:bottom w:val="single" w:sz="6" w:space="0" w:color="000000"/>
              <w:right w:val="single" w:sz="6" w:space="0" w:color="000000"/>
            </w:tcBorders>
          </w:tcPr>
          <w:p w14:paraId="44B13516"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4E5A5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1EBC0A6" w14:textId="77777777" w:rsidR="00610ED9" w:rsidRPr="00D22CCD" w:rsidRDefault="00610ED9" w:rsidP="00C739EB">
            <w:pPr>
              <w:pStyle w:val="Small"/>
              <w:spacing w:before="40" w:after="40"/>
              <w:jc w:val="both"/>
            </w:pPr>
            <w:r w:rsidRPr="00D22CCD">
              <w:t>Range: 1 to 2</w:t>
            </w:r>
            <w:r w:rsidRPr="00D22CCD">
              <w:rPr>
                <w:vertAlign w:val="superscript"/>
              </w:rPr>
              <w:t>16</w:t>
            </w:r>
            <w:r w:rsidRPr="00D22CCD">
              <w:noBreakHyphen/>
              <w:t>2</w:t>
            </w:r>
          </w:p>
        </w:tc>
      </w:tr>
    </w:tbl>
    <w:p w14:paraId="7FD253E5" w14:textId="77777777" w:rsidR="00610ED9" w:rsidRPr="00D22CCD" w:rsidRDefault="00610ED9" w:rsidP="00610ED9"/>
    <w:p w14:paraId="42E977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Spatial Association field - SPAS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FDB9A50"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1188CEC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8711303"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F343D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37D67B6"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D00B990" w14:textId="77777777" w:rsidR="00610ED9" w:rsidRPr="00D22CCD" w:rsidRDefault="00610ED9" w:rsidP="00C739EB">
            <w:pPr>
              <w:pStyle w:val="Small"/>
              <w:spacing w:before="40" w:after="40"/>
              <w:jc w:val="both"/>
              <w:rPr>
                <w:b/>
              </w:rPr>
            </w:pPr>
            <w:r w:rsidRPr="00D22CCD">
              <w:rPr>
                <w:b/>
              </w:rPr>
              <w:t>Comment</w:t>
            </w:r>
          </w:p>
        </w:tc>
      </w:tr>
      <w:tr w:rsidR="00610ED9" w:rsidRPr="00D22CCD" w14:paraId="227CC75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76BBB019" w14:textId="54B74581" w:rsidR="00610ED9" w:rsidRPr="00D22CCD" w:rsidRDefault="00610ED9" w:rsidP="00C739EB">
            <w:pPr>
              <w:pStyle w:val="Small"/>
              <w:spacing w:before="40" w:after="40"/>
            </w:pPr>
            <w:r w:rsidRPr="00D22CCD">
              <w:t xml:space="preserve">Referenced Record </w:t>
            </w:r>
            <w:ins w:id="4730" w:author="Gert Morlion" w:date="2024-08-26T15:09:00Z">
              <w:r w:rsidR="00E048C0">
                <w:t>n</w:t>
              </w:r>
            </w:ins>
            <w:del w:id="4731" w:author="Gert Morlion" w:date="2024-08-26T15:09:00Z">
              <w:r w:rsidRPr="00D22CCD" w:rsidDel="00E048C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195FA266"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4E5EB84" w14:textId="77777777" w:rsidR="00610ED9" w:rsidRPr="00D22CCD" w:rsidRDefault="00610ED9" w:rsidP="00C739EB">
            <w:pPr>
              <w:pStyle w:val="Small"/>
              <w:spacing w:before="40" w:after="40"/>
            </w:pPr>
            <w:r w:rsidRPr="00D22CCD">
              <w:t>{1} to {5}</w:t>
            </w:r>
          </w:p>
        </w:tc>
        <w:tc>
          <w:tcPr>
            <w:tcW w:w="794" w:type="dxa"/>
            <w:tcBorders>
              <w:top w:val="single" w:sz="6" w:space="0" w:color="000000"/>
              <w:left w:val="single" w:sz="6" w:space="0" w:color="000000"/>
              <w:bottom w:val="single" w:sz="6" w:space="0" w:color="000000"/>
              <w:right w:val="single" w:sz="6" w:space="0" w:color="000000"/>
            </w:tcBorders>
          </w:tcPr>
          <w:p w14:paraId="0388CCD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228370B" w14:textId="77777777" w:rsidR="00610ED9" w:rsidRPr="00D22CCD" w:rsidRDefault="00610ED9" w:rsidP="00C739EB">
            <w:pPr>
              <w:pStyle w:val="Small"/>
              <w:spacing w:before="40" w:after="40"/>
            </w:pPr>
            <w:r w:rsidRPr="00D22CCD">
              <w:t>Record name of the referenced record</w:t>
            </w:r>
          </w:p>
          <w:p w14:paraId="4BD46508" w14:textId="77777777" w:rsidR="00610ED9" w:rsidRPr="00D22CCD" w:rsidRDefault="00610ED9" w:rsidP="00C739EB">
            <w:pPr>
              <w:pStyle w:val="Small"/>
              <w:spacing w:before="40"/>
            </w:pPr>
            <w:r w:rsidRPr="00D22CCD">
              <w:t>{1} - 110</w:t>
            </w:r>
          </w:p>
          <w:p w14:paraId="2E34BB0D" w14:textId="77777777" w:rsidR="00610ED9" w:rsidRPr="00D22CCD" w:rsidRDefault="00610ED9" w:rsidP="00C739EB">
            <w:pPr>
              <w:pStyle w:val="Small"/>
              <w:spacing w:before="0"/>
            </w:pPr>
            <w:r w:rsidRPr="00D22CCD">
              <w:t>{2} - 115</w:t>
            </w:r>
          </w:p>
          <w:p w14:paraId="37F89EB7" w14:textId="77777777" w:rsidR="00610ED9" w:rsidRPr="00D22CCD" w:rsidRDefault="00610ED9" w:rsidP="00C739EB">
            <w:pPr>
              <w:pStyle w:val="Small"/>
              <w:spacing w:before="0"/>
            </w:pPr>
            <w:r w:rsidRPr="00D22CCD">
              <w:t>{3} - 120</w:t>
            </w:r>
          </w:p>
          <w:p w14:paraId="57EDA6C6" w14:textId="77777777" w:rsidR="00610ED9" w:rsidRPr="00D22CCD" w:rsidRDefault="00610ED9" w:rsidP="00C739EB">
            <w:pPr>
              <w:pStyle w:val="Small"/>
              <w:spacing w:before="0"/>
            </w:pPr>
            <w:r w:rsidRPr="00D22CCD">
              <w:t>{4} - 125</w:t>
            </w:r>
          </w:p>
          <w:p w14:paraId="5323E108" w14:textId="77777777" w:rsidR="00610ED9" w:rsidRPr="00D22CCD" w:rsidRDefault="00610ED9" w:rsidP="00C739EB">
            <w:pPr>
              <w:pStyle w:val="Small"/>
              <w:spacing w:before="0" w:after="40"/>
            </w:pPr>
            <w:r w:rsidRPr="00D22CCD">
              <w:t>{5} - 130</w:t>
            </w:r>
          </w:p>
        </w:tc>
      </w:tr>
      <w:tr w:rsidR="00610ED9" w:rsidRPr="00D22CCD" w14:paraId="13035F41"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27F87A33" w14:textId="32985760" w:rsidR="00610ED9" w:rsidRPr="00D22CCD" w:rsidRDefault="00610ED9" w:rsidP="00C739EB">
            <w:pPr>
              <w:pStyle w:val="Small"/>
              <w:spacing w:before="40" w:after="40"/>
            </w:pPr>
            <w:r w:rsidRPr="00D22CCD">
              <w:t xml:space="preserve">Referenced Record </w:t>
            </w:r>
            <w:ins w:id="4732" w:author="Gert Morlion" w:date="2024-08-26T15:09:00Z">
              <w:r w:rsidR="00E048C0">
                <w:t>i</w:t>
              </w:r>
            </w:ins>
            <w:del w:id="4733" w:author="Gert Morlion" w:date="2024-08-26T15:09:00Z">
              <w:r w:rsidRPr="00D22CCD" w:rsidDel="00E048C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0274BA57"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531D5DD7"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8A5F0D4"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114B8D4" w14:textId="77777777" w:rsidR="00610ED9" w:rsidRPr="00D22CCD" w:rsidRDefault="00610ED9" w:rsidP="00C739EB">
            <w:pPr>
              <w:pStyle w:val="Small"/>
              <w:spacing w:before="40" w:after="40"/>
            </w:pPr>
            <w:r w:rsidRPr="00D22CCD">
              <w:t>Record identifier of the referenced record</w:t>
            </w:r>
          </w:p>
        </w:tc>
      </w:tr>
      <w:tr w:rsidR="00610ED9" w:rsidRPr="00D22CCD" w14:paraId="3069F67F"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36A09F9" w14:textId="77777777" w:rsidR="00610ED9" w:rsidRPr="00D22CCD" w:rsidRDefault="00610ED9" w:rsidP="00C739EB">
            <w:pPr>
              <w:pStyle w:val="Small"/>
              <w:spacing w:before="40" w:after="40"/>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60D4DC5" w14:textId="77777777" w:rsidR="00610ED9" w:rsidRPr="00D22CCD" w:rsidRDefault="00610ED9" w:rsidP="00C739EB">
            <w:pPr>
              <w:pStyle w:val="Small"/>
              <w:spacing w:before="40" w:after="40"/>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176D3228"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329F179"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B21955A" w14:textId="77777777" w:rsidR="00610ED9" w:rsidRPr="00D22CCD" w:rsidRDefault="00610ED9" w:rsidP="00C739EB">
            <w:pPr>
              <w:pStyle w:val="Small"/>
              <w:tabs>
                <w:tab w:val="left" w:pos="584"/>
              </w:tabs>
              <w:spacing w:before="40"/>
            </w:pPr>
            <w:r w:rsidRPr="00D22CCD">
              <w:t>{1}</w:t>
            </w:r>
            <w:r w:rsidRPr="00D22CCD">
              <w:tab/>
              <w:t>Forward</w:t>
            </w:r>
          </w:p>
          <w:p w14:paraId="226B4629" w14:textId="77777777" w:rsidR="00610ED9" w:rsidRPr="00D22CCD" w:rsidRDefault="00610ED9" w:rsidP="00C739EB">
            <w:pPr>
              <w:pStyle w:val="Small"/>
              <w:tabs>
                <w:tab w:val="left" w:pos="584"/>
              </w:tabs>
              <w:spacing w:before="0"/>
            </w:pPr>
            <w:r w:rsidRPr="00D22CCD">
              <w:t>{2}</w:t>
            </w:r>
            <w:r w:rsidRPr="00D22CCD">
              <w:tab/>
              <w:t>Reverse</w:t>
            </w:r>
          </w:p>
          <w:p w14:paraId="086F49AC" w14:textId="77777777" w:rsidR="00610ED9" w:rsidRPr="00D22CCD" w:rsidRDefault="00610ED9" w:rsidP="00C739EB">
            <w:pPr>
              <w:pStyle w:val="Small"/>
              <w:tabs>
                <w:tab w:val="left" w:pos="584"/>
              </w:tabs>
              <w:spacing w:before="0" w:after="40"/>
            </w:pPr>
            <w:r w:rsidRPr="00D22CCD">
              <w:t>{255}</w:t>
            </w:r>
            <w:r w:rsidRPr="00D22CCD">
              <w:tab/>
              <w:t>NULL (Not Applicable)</w:t>
            </w:r>
          </w:p>
        </w:tc>
      </w:tr>
      <w:tr w:rsidR="00610ED9" w:rsidRPr="00D22CCD" w14:paraId="4AB0FD7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C2223A7" w14:textId="77777777" w:rsidR="00610ED9" w:rsidRPr="00D22CCD" w:rsidRDefault="00610ED9" w:rsidP="00C739EB">
            <w:pPr>
              <w:pStyle w:val="Small"/>
              <w:spacing w:before="40" w:after="40"/>
            </w:pPr>
            <w:r w:rsidRPr="00D22CCD">
              <w:t>Scale Minimum</w:t>
            </w:r>
          </w:p>
        </w:tc>
        <w:tc>
          <w:tcPr>
            <w:tcW w:w="794" w:type="dxa"/>
            <w:tcBorders>
              <w:top w:val="single" w:sz="6" w:space="0" w:color="000000"/>
              <w:left w:val="single" w:sz="6" w:space="0" w:color="000000"/>
              <w:bottom w:val="single" w:sz="6" w:space="0" w:color="000000"/>
              <w:right w:val="single" w:sz="6" w:space="0" w:color="000000"/>
            </w:tcBorders>
          </w:tcPr>
          <w:p w14:paraId="74BE9C60" w14:textId="77777777" w:rsidR="00610ED9" w:rsidRPr="00D22CCD" w:rsidRDefault="00610ED9" w:rsidP="00C739EB">
            <w:pPr>
              <w:pStyle w:val="Small"/>
              <w:spacing w:before="40" w:after="40"/>
            </w:pPr>
            <w:r w:rsidRPr="00D22CCD">
              <w:t>SMIN</w:t>
            </w:r>
          </w:p>
        </w:tc>
        <w:tc>
          <w:tcPr>
            <w:tcW w:w="794" w:type="dxa"/>
            <w:tcBorders>
              <w:top w:val="single" w:sz="6" w:space="0" w:color="000000"/>
              <w:left w:val="single" w:sz="6" w:space="0" w:color="000000"/>
              <w:bottom w:val="single" w:sz="6" w:space="0" w:color="000000"/>
              <w:right w:val="single" w:sz="6" w:space="0" w:color="000000"/>
            </w:tcBorders>
          </w:tcPr>
          <w:p w14:paraId="4F81FF7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9335EE9"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2CCFE30" w14:textId="77777777" w:rsidR="00610ED9" w:rsidRPr="00D22CCD" w:rsidRDefault="00610ED9" w:rsidP="00C739EB">
            <w:pPr>
              <w:pStyle w:val="Small"/>
              <w:tabs>
                <w:tab w:val="left" w:pos="584"/>
              </w:tabs>
              <w:spacing w:before="40" w:after="40"/>
            </w:pPr>
            <w:r w:rsidRPr="00D22CCD">
              <w:t>Denominator of the largest scale for which the feature type can be depicted by the referenced spatial feature.</w:t>
            </w:r>
          </w:p>
          <w:p w14:paraId="1D4066B5" w14:textId="77777777" w:rsidR="00610ED9" w:rsidRPr="00D22CCD" w:rsidRDefault="00610ED9" w:rsidP="00C739EB">
            <w:pPr>
              <w:pStyle w:val="Small"/>
              <w:tabs>
                <w:tab w:val="left" w:pos="584"/>
              </w:tabs>
              <w:spacing w:before="40" w:after="40"/>
            </w:pPr>
            <w:r w:rsidRPr="00D22CCD">
              <w:t>If the value is 0 it does not apply</w:t>
            </w:r>
          </w:p>
        </w:tc>
      </w:tr>
      <w:tr w:rsidR="00610ED9" w:rsidRPr="00D22CCD" w14:paraId="1F0DB28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2F9155B" w14:textId="77777777" w:rsidR="00610ED9" w:rsidRPr="00D22CCD" w:rsidRDefault="00610ED9" w:rsidP="00C739EB">
            <w:pPr>
              <w:pStyle w:val="Small"/>
              <w:spacing w:before="40" w:after="40"/>
            </w:pPr>
            <w:r w:rsidRPr="00D22CCD">
              <w:t>Scale Maximum</w:t>
            </w:r>
          </w:p>
        </w:tc>
        <w:tc>
          <w:tcPr>
            <w:tcW w:w="794" w:type="dxa"/>
            <w:tcBorders>
              <w:top w:val="single" w:sz="6" w:space="0" w:color="000000"/>
              <w:left w:val="single" w:sz="6" w:space="0" w:color="000000"/>
              <w:bottom w:val="single" w:sz="6" w:space="0" w:color="000000"/>
              <w:right w:val="single" w:sz="6" w:space="0" w:color="000000"/>
            </w:tcBorders>
          </w:tcPr>
          <w:p w14:paraId="28B4E3FB" w14:textId="77777777" w:rsidR="00610ED9" w:rsidRPr="00D22CCD" w:rsidRDefault="00610ED9" w:rsidP="00C739EB">
            <w:pPr>
              <w:pStyle w:val="Small"/>
              <w:spacing w:before="40" w:after="40"/>
            </w:pPr>
            <w:r w:rsidRPr="00D22CCD">
              <w:t>SMAX</w:t>
            </w:r>
          </w:p>
        </w:tc>
        <w:tc>
          <w:tcPr>
            <w:tcW w:w="794" w:type="dxa"/>
            <w:tcBorders>
              <w:top w:val="single" w:sz="6" w:space="0" w:color="000000"/>
              <w:left w:val="single" w:sz="6" w:space="0" w:color="000000"/>
              <w:bottom w:val="single" w:sz="6" w:space="0" w:color="000000"/>
              <w:right w:val="single" w:sz="6" w:space="0" w:color="000000"/>
            </w:tcBorders>
          </w:tcPr>
          <w:p w14:paraId="3E9AD633"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5182DF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BA8CCA7" w14:textId="77777777" w:rsidR="00610ED9" w:rsidRPr="00D22CCD" w:rsidRDefault="00610ED9" w:rsidP="00C739EB">
            <w:pPr>
              <w:pStyle w:val="Small"/>
              <w:tabs>
                <w:tab w:val="left" w:pos="584"/>
              </w:tabs>
              <w:spacing w:before="40" w:after="40"/>
            </w:pPr>
            <w:r w:rsidRPr="00D22CCD">
              <w:t>Denominator of the smallest scale for which the feature type can be depicted by the referenced spatial feature.</w:t>
            </w:r>
          </w:p>
          <w:p w14:paraId="35BFEDAC" w14:textId="77777777" w:rsidR="00610ED9" w:rsidRPr="00D22CCD" w:rsidRDefault="00610ED9" w:rsidP="00C739EB">
            <w:pPr>
              <w:pStyle w:val="Small"/>
              <w:tabs>
                <w:tab w:val="left" w:pos="584"/>
              </w:tabs>
              <w:spacing w:before="40" w:after="40"/>
            </w:pPr>
            <w:r w:rsidRPr="00D22CCD">
              <w:t>If the value is 2</w:t>
            </w:r>
            <w:r w:rsidRPr="00D22CCD">
              <w:rPr>
                <w:vertAlign w:val="superscript"/>
              </w:rPr>
              <w:t>32</w:t>
            </w:r>
            <w:r w:rsidRPr="00D22CCD">
              <w:t>-1 it does not apply</w:t>
            </w:r>
          </w:p>
        </w:tc>
      </w:tr>
      <w:tr w:rsidR="00610ED9" w:rsidRPr="00D22CCD" w14:paraId="757034F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B85E297" w14:textId="2A9EEEB2" w:rsidR="00610ED9" w:rsidRPr="00D22CCD" w:rsidRDefault="00610ED9" w:rsidP="00C739EB">
            <w:pPr>
              <w:pStyle w:val="Small"/>
              <w:spacing w:before="40" w:after="40"/>
            </w:pPr>
            <w:r w:rsidRPr="00D22CCD">
              <w:t xml:space="preserve">Spatial Association </w:t>
            </w:r>
            <w:ins w:id="4734" w:author="Gert Morlion" w:date="2024-08-26T15:09:00Z">
              <w:r w:rsidR="00E048C0">
                <w:t>u</w:t>
              </w:r>
            </w:ins>
            <w:del w:id="4735" w:author="Gert Morlion" w:date="2024-08-26T15:09:00Z">
              <w:r w:rsidRPr="00D22CCD" w:rsidDel="00E048C0">
                <w:delText>U</w:delText>
              </w:r>
            </w:del>
            <w:r w:rsidRPr="00D22CCD">
              <w:t xml:space="preserve">pdate </w:t>
            </w:r>
            <w:ins w:id="4736" w:author="Gert Morlion" w:date="2024-08-26T15:09:00Z">
              <w:r w:rsidR="00E048C0">
                <w:t>i</w:t>
              </w:r>
            </w:ins>
            <w:del w:id="4737" w:author="Gert Morlion" w:date="2024-08-26T15:09:00Z">
              <w:r w:rsidRPr="00D22CCD" w:rsidDel="00E048C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A52B1FF" w14:textId="77777777" w:rsidR="00610ED9" w:rsidRPr="00D22CCD" w:rsidRDefault="00610ED9" w:rsidP="00C739EB">
            <w:pPr>
              <w:pStyle w:val="Small"/>
              <w:spacing w:before="40" w:after="40"/>
            </w:pPr>
            <w:r w:rsidRPr="00D22CCD">
              <w:t>SAUI</w:t>
            </w:r>
          </w:p>
        </w:tc>
        <w:tc>
          <w:tcPr>
            <w:tcW w:w="794" w:type="dxa"/>
            <w:tcBorders>
              <w:top w:val="single" w:sz="6" w:space="0" w:color="000000"/>
              <w:left w:val="single" w:sz="6" w:space="0" w:color="000000"/>
              <w:bottom w:val="single" w:sz="6" w:space="0" w:color="000000"/>
              <w:right w:val="single" w:sz="6" w:space="0" w:color="000000"/>
            </w:tcBorders>
          </w:tcPr>
          <w:p w14:paraId="21832FEC" w14:textId="77777777" w:rsidR="00610ED9" w:rsidRPr="00D22CCD" w:rsidRDefault="00610ED9" w:rsidP="00C739EB">
            <w:pPr>
              <w:pStyle w:val="Small"/>
              <w:spacing w:before="40" w:after="40"/>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0D2319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AC68623" w14:textId="77777777" w:rsidR="00610ED9" w:rsidRPr="00D22CCD" w:rsidRDefault="00610ED9" w:rsidP="00C739EB">
            <w:pPr>
              <w:pStyle w:val="Small"/>
              <w:snapToGrid w:val="0"/>
              <w:spacing w:before="40"/>
            </w:pPr>
            <w:r w:rsidRPr="00D22CCD">
              <w:t>{1} - Insert</w:t>
            </w:r>
          </w:p>
          <w:p w14:paraId="0D14E3B4" w14:textId="77777777" w:rsidR="00610ED9" w:rsidRPr="00D22CCD" w:rsidRDefault="00610ED9" w:rsidP="00C739EB">
            <w:pPr>
              <w:pStyle w:val="Small"/>
              <w:spacing w:before="0" w:after="40"/>
            </w:pPr>
            <w:r w:rsidRPr="00D22CCD">
              <w:t>{2} - Delete</w:t>
            </w:r>
          </w:p>
        </w:tc>
      </w:tr>
    </w:tbl>
    <w:p w14:paraId="6255C5D0" w14:textId="77777777" w:rsidR="00BB6A2D" w:rsidRDefault="00BB6A2D" w:rsidP="00BB6A2D">
      <w:pPr>
        <w:spacing w:after="120" w:line="240" w:lineRule="auto"/>
        <w:rPr>
          <w:ins w:id="4738" w:author="Gert Morlion" w:date="2024-08-26T15:09:00Z"/>
        </w:rPr>
      </w:pPr>
    </w:p>
    <w:p w14:paraId="74533290" w14:textId="1A8B0544" w:rsidR="00BB6A2D" w:rsidRPr="00774650" w:rsidRDefault="00BB6A2D" w:rsidP="00BB6A2D">
      <w:pPr>
        <w:spacing w:after="120" w:line="240" w:lineRule="auto"/>
        <w:rPr>
          <w:ins w:id="4739" w:author="Gert Morlion" w:date="2024-08-26T15:09:00Z"/>
        </w:rPr>
      </w:pPr>
      <w:ins w:id="4740" w:author="Gert Morlion" w:date="2024-08-26T15:09:00Z">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ins>
    </w:p>
    <w:p w14:paraId="6CAC2FD5" w14:textId="77777777" w:rsidR="00610ED9" w:rsidRPr="00D22CCD" w:rsidRDefault="00610ED9" w:rsidP="00610ED9"/>
    <w:p w14:paraId="24B3EB67"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lastRenderedPageBreak/>
        <w:t>Feature Association field – FASC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334F103D"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255A8CFC"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DDF6CB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F5AD27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4A0B1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5980045" w14:textId="77777777" w:rsidR="00610ED9" w:rsidRPr="00D22CCD" w:rsidRDefault="00610ED9" w:rsidP="00C739EB">
            <w:pPr>
              <w:pStyle w:val="Small"/>
              <w:spacing w:before="40" w:after="40"/>
              <w:jc w:val="both"/>
              <w:rPr>
                <w:b/>
              </w:rPr>
            </w:pPr>
            <w:r w:rsidRPr="00D22CCD">
              <w:rPr>
                <w:b/>
              </w:rPr>
              <w:t>Comment</w:t>
            </w:r>
          </w:p>
        </w:tc>
      </w:tr>
      <w:tr w:rsidR="00610ED9" w:rsidRPr="00D22CCD" w14:paraId="32C85BC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B2EBE56" w14:textId="249CB4E5" w:rsidR="00610ED9" w:rsidRPr="00D22CCD" w:rsidRDefault="00610ED9" w:rsidP="00C739EB">
            <w:pPr>
              <w:pStyle w:val="Small"/>
              <w:snapToGrid w:val="0"/>
              <w:spacing w:before="40" w:after="40"/>
            </w:pPr>
            <w:r w:rsidRPr="00D22CCD">
              <w:t xml:space="preserve">Referenced Record </w:t>
            </w:r>
            <w:ins w:id="4741" w:author="Gert Morlion" w:date="2024-08-26T15:09:00Z">
              <w:r w:rsidR="00BB6A2D">
                <w:t>n</w:t>
              </w:r>
            </w:ins>
            <w:del w:id="4742" w:author="Gert Morlion" w:date="2024-08-26T15:09: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B48E2B3"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462DD7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7BCA71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B63127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68A0C29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4B751D55" w14:textId="312EEC93" w:rsidR="00610ED9" w:rsidRPr="00D22CCD" w:rsidRDefault="00610ED9" w:rsidP="00C739EB">
            <w:pPr>
              <w:pStyle w:val="Small"/>
              <w:snapToGrid w:val="0"/>
              <w:spacing w:before="40" w:after="40"/>
            </w:pPr>
            <w:r w:rsidRPr="00D22CCD">
              <w:t xml:space="preserve">Referenced Record </w:t>
            </w:r>
            <w:ins w:id="4743" w:author="Gert Morlion" w:date="2024-08-26T15:09:00Z">
              <w:r w:rsidR="00BB6A2D">
                <w:t>i</w:t>
              </w:r>
            </w:ins>
            <w:del w:id="4744" w:author="Gert Morlion" w:date="2024-08-26T15:09: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6F32962"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198776D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CE6A83C"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37D1045A"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79FD9F45"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A560926" w14:textId="77777777" w:rsidR="00610ED9" w:rsidRPr="00D22CCD" w:rsidRDefault="00610ED9" w:rsidP="00C739EB">
            <w:pPr>
              <w:pStyle w:val="Small"/>
              <w:snapToGrid w:val="0"/>
              <w:spacing w:before="40" w:after="40"/>
            </w:pPr>
            <w:r w:rsidRPr="00D22CCD">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51A9DF07" w14:textId="77777777" w:rsidR="00610ED9" w:rsidRPr="00D22CCD" w:rsidRDefault="00610ED9" w:rsidP="00C739EB">
            <w:pPr>
              <w:pStyle w:val="Small"/>
              <w:snapToGrid w:val="0"/>
              <w:spacing w:before="40" w:after="40"/>
            </w:pPr>
            <w:r w:rsidRPr="00D22CCD">
              <w:t>NFAC</w:t>
            </w:r>
          </w:p>
        </w:tc>
        <w:tc>
          <w:tcPr>
            <w:tcW w:w="794" w:type="dxa"/>
            <w:tcBorders>
              <w:top w:val="single" w:sz="6" w:space="0" w:color="000000"/>
              <w:left w:val="single" w:sz="6" w:space="0" w:color="000000"/>
              <w:bottom w:val="single" w:sz="6" w:space="0" w:color="000000"/>
              <w:right w:val="single" w:sz="6" w:space="0" w:color="000000"/>
            </w:tcBorders>
          </w:tcPr>
          <w:p w14:paraId="7CDE02D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207A4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3500C7CC" w14:textId="77777777" w:rsidR="00610ED9" w:rsidRPr="00D22CCD" w:rsidRDefault="00610ED9" w:rsidP="00C739EB">
            <w:pPr>
              <w:pStyle w:val="Small"/>
              <w:snapToGrid w:val="0"/>
              <w:spacing w:before="40" w:after="40"/>
            </w:pPr>
            <w:r w:rsidRPr="00D22CCD">
              <w:t>A valid code for the feature association as defined in the FACS field of the Dataset General Information Record</w:t>
            </w:r>
          </w:p>
        </w:tc>
      </w:tr>
      <w:tr w:rsidR="00610ED9" w:rsidRPr="00D22CCD" w14:paraId="0A22D3E9"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1D402D2" w14:textId="77777777" w:rsidR="00610ED9" w:rsidRPr="00D22CCD" w:rsidRDefault="00610ED9" w:rsidP="00C739EB">
            <w:pPr>
              <w:pStyle w:val="Small"/>
              <w:snapToGrid w:val="0"/>
              <w:spacing w:before="40" w:after="40"/>
            </w:pPr>
            <w:r w:rsidRPr="00D22CCD">
              <w:t>Numeric Association Role Code</w:t>
            </w:r>
          </w:p>
        </w:tc>
        <w:tc>
          <w:tcPr>
            <w:tcW w:w="794" w:type="dxa"/>
            <w:tcBorders>
              <w:top w:val="single" w:sz="6" w:space="0" w:color="000000"/>
              <w:left w:val="single" w:sz="6" w:space="0" w:color="000000"/>
              <w:bottom w:val="single" w:sz="6" w:space="0" w:color="000000"/>
              <w:right w:val="single" w:sz="6" w:space="0" w:color="000000"/>
            </w:tcBorders>
          </w:tcPr>
          <w:p w14:paraId="0D7CE35F" w14:textId="77777777" w:rsidR="00610ED9" w:rsidRPr="00D22CCD" w:rsidRDefault="00610ED9" w:rsidP="00C739EB">
            <w:pPr>
              <w:pStyle w:val="Small"/>
              <w:snapToGrid w:val="0"/>
              <w:spacing w:before="40" w:after="40"/>
            </w:pPr>
            <w:r w:rsidRPr="00D22CCD">
              <w:t>NARC</w:t>
            </w:r>
          </w:p>
        </w:tc>
        <w:tc>
          <w:tcPr>
            <w:tcW w:w="794" w:type="dxa"/>
            <w:tcBorders>
              <w:top w:val="single" w:sz="6" w:space="0" w:color="000000"/>
              <w:left w:val="single" w:sz="6" w:space="0" w:color="000000"/>
              <w:bottom w:val="single" w:sz="6" w:space="0" w:color="000000"/>
              <w:right w:val="single" w:sz="6" w:space="0" w:color="000000"/>
            </w:tcBorders>
          </w:tcPr>
          <w:p w14:paraId="0B2B660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F56B44"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420D1F0"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1A058EB4"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5283E73" w14:textId="77777777" w:rsidR="00610ED9" w:rsidRPr="00D22CCD" w:rsidRDefault="00610ED9" w:rsidP="00C739EB">
            <w:pPr>
              <w:pStyle w:val="Small"/>
              <w:snapToGrid w:val="0"/>
              <w:spacing w:before="40" w:after="40"/>
            </w:pPr>
            <w:r w:rsidRPr="00D22CCD">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3F0B372" w14:textId="77777777" w:rsidR="00610ED9" w:rsidRPr="00D22CCD" w:rsidRDefault="00610ED9" w:rsidP="00C739EB">
            <w:pPr>
              <w:pStyle w:val="Small"/>
              <w:snapToGrid w:val="0"/>
              <w:spacing w:before="40" w:after="40"/>
            </w:pPr>
            <w:r w:rsidRPr="00D22CCD">
              <w:t>FAUI</w:t>
            </w:r>
          </w:p>
        </w:tc>
        <w:tc>
          <w:tcPr>
            <w:tcW w:w="794" w:type="dxa"/>
            <w:tcBorders>
              <w:top w:val="single" w:sz="6" w:space="0" w:color="000000"/>
              <w:left w:val="single" w:sz="6" w:space="0" w:color="000000"/>
              <w:bottom w:val="single" w:sz="6" w:space="0" w:color="000000"/>
              <w:right w:val="single" w:sz="6" w:space="0" w:color="000000"/>
            </w:tcBorders>
          </w:tcPr>
          <w:p w14:paraId="6420E505" w14:textId="77777777" w:rsidR="00610ED9" w:rsidRPr="00D22CCD" w:rsidRDefault="00610ED9" w:rsidP="00C739EB">
            <w:pPr>
              <w:pStyle w:val="Small"/>
              <w:spacing w:before="40" w:after="40"/>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5CFECB07"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BFC00F" w14:textId="77777777" w:rsidR="00610ED9" w:rsidRPr="00D22CCD" w:rsidRDefault="00610ED9" w:rsidP="00C739EB">
            <w:pPr>
              <w:pStyle w:val="Small"/>
              <w:snapToGrid w:val="0"/>
              <w:spacing w:before="40"/>
            </w:pPr>
            <w:r w:rsidRPr="00D22CCD">
              <w:t>{1} - Insert</w:t>
            </w:r>
          </w:p>
          <w:p w14:paraId="1837C43C" w14:textId="77777777" w:rsidR="00610ED9" w:rsidRPr="00D22CCD" w:rsidRDefault="00610ED9" w:rsidP="00C739EB">
            <w:pPr>
              <w:pStyle w:val="Small"/>
              <w:spacing w:before="0"/>
            </w:pPr>
            <w:r w:rsidRPr="00D22CCD">
              <w:t>{2} – Delete</w:t>
            </w:r>
          </w:p>
          <w:p w14:paraId="2E7001E6" w14:textId="77777777" w:rsidR="00610ED9" w:rsidRPr="00D22CCD" w:rsidRDefault="00610ED9" w:rsidP="00C739EB">
            <w:pPr>
              <w:pStyle w:val="Small"/>
              <w:spacing w:before="0" w:after="40"/>
            </w:pPr>
            <w:r w:rsidRPr="00D22CCD">
              <w:t>{3} - Modify</w:t>
            </w:r>
          </w:p>
        </w:tc>
      </w:tr>
      <w:tr w:rsidR="00610ED9" w:rsidRPr="00D22CCD" w14:paraId="0B429EC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2404111" w14:textId="77777777" w:rsidR="00610ED9" w:rsidRPr="00D22CCD" w:rsidRDefault="00610ED9" w:rsidP="00C739EB">
            <w:pPr>
              <w:pStyle w:val="Small"/>
              <w:snapToGrid w:val="0"/>
              <w:spacing w:before="40" w:after="40"/>
            </w:pPr>
            <w:r w:rsidRPr="00D22CCD">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560D136C" w14:textId="77777777" w:rsidR="00610ED9" w:rsidRPr="00D22CCD" w:rsidRDefault="00610ED9" w:rsidP="00C739EB">
            <w:pPr>
              <w:pStyle w:val="Small"/>
              <w:snapToGrid w:val="0"/>
              <w:spacing w:before="40" w:after="40"/>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4EAF05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B7E7512"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D5E0716"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312377D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5D1EC39" w14:textId="22484F29" w:rsidR="00610ED9" w:rsidRPr="00D22CCD" w:rsidRDefault="00610ED9" w:rsidP="00C739EB">
            <w:pPr>
              <w:pStyle w:val="Small"/>
              <w:snapToGrid w:val="0"/>
              <w:spacing w:before="40" w:after="40"/>
            </w:pPr>
            <w:r w:rsidRPr="00D22CCD">
              <w:t xml:space="preserve">Attribute </w:t>
            </w:r>
            <w:ins w:id="4745" w:author="Gert Morlion" w:date="2024-08-26T15:09:00Z">
              <w:r w:rsidR="00BB6A2D">
                <w:t>i</w:t>
              </w:r>
            </w:ins>
            <w:del w:id="4746"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315FF577" w14:textId="77777777" w:rsidR="00610ED9" w:rsidRPr="00D22CCD" w:rsidRDefault="00610ED9" w:rsidP="00C739EB">
            <w:pPr>
              <w:pStyle w:val="Small"/>
              <w:snapToGrid w:val="0"/>
              <w:spacing w:before="40" w:after="40"/>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495896E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6A19FAA"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17719BE"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36C09DBA"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38B89F69" w14:textId="306AE932" w:rsidR="00610ED9" w:rsidRPr="00D22CCD" w:rsidRDefault="00610ED9" w:rsidP="00C739EB">
            <w:pPr>
              <w:pStyle w:val="Small"/>
              <w:snapToGrid w:val="0"/>
              <w:spacing w:before="40" w:after="40"/>
            </w:pPr>
            <w:r w:rsidRPr="00D22CCD">
              <w:t xml:space="preserve">Parent </w:t>
            </w:r>
            <w:ins w:id="4747" w:author="Gert Morlion" w:date="2024-08-26T15:09:00Z">
              <w:r w:rsidR="00BB6A2D">
                <w:t>i</w:t>
              </w:r>
            </w:ins>
            <w:del w:id="4748"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1DC85D1B" w14:textId="77777777" w:rsidR="00610ED9" w:rsidRPr="00D22CCD" w:rsidRDefault="00610ED9" w:rsidP="00C739EB">
            <w:pPr>
              <w:pStyle w:val="Small"/>
              <w:snapToGrid w:val="0"/>
              <w:spacing w:before="40" w:after="40"/>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2AA8A61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F936B9"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4DB513AC" w14:textId="77777777" w:rsidR="00610ED9" w:rsidRPr="00D22CCD" w:rsidRDefault="00610ED9" w:rsidP="00C739EB">
            <w:pPr>
              <w:pStyle w:val="Small"/>
              <w:snapToGrid w:val="0"/>
              <w:spacing w:before="40" w:after="40"/>
            </w:pPr>
            <w:r w:rsidRPr="00D22CCD">
              <w:t>Index (position) of the parent complex attribute within this ATTR field (starting  with 1). If the attribute has no parent (top level attribute) the value is 0</w:t>
            </w:r>
          </w:p>
        </w:tc>
      </w:tr>
      <w:tr w:rsidR="00610ED9" w:rsidRPr="00D22CCD" w14:paraId="5CA94D2C"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66FC629" w14:textId="7C2ADA08" w:rsidR="00610ED9" w:rsidRPr="00D22CCD" w:rsidRDefault="00610ED9" w:rsidP="00C739EB">
            <w:pPr>
              <w:pStyle w:val="Small"/>
              <w:snapToGrid w:val="0"/>
              <w:spacing w:before="40" w:after="40"/>
            </w:pPr>
            <w:r w:rsidRPr="00D22CCD">
              <w:t xml:space="preserve">Attribute </w:t>
            </w:r>
            <w:ins w:id="4749" w:author="Gert Morlion" w:date="2024-08-26T15:10:00Z">
              <w:r w:rsidR="00BB6A2D">
                <w:t>i</w:t>
              </w:r>
            </w:ins>
            <w:del w:id="4750" w:author="Gert Morlion" w:date="2024-08-26T15:10:00Z">
              <w:r w:rsidRPr="00D22CCD" w:rsidDel="00BB6A2D">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911C159" w14:textId="77777777" w:rsidR="00610ED9" w:rsidRPr="00D22CCD" w:rsidRDefault="00610ED9" w:rsidP="00C739EB">
            <w:pPr>
              <w:pStyle w:val="Small"/>
              <w:snapToGrid w:val="0"/>
              <w:spacing w:before="40" w:after="40"/>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193364DA"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63B0B9CA"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0DD455E0" w14:textId="77777777" w:rsidR="00610ED9" w:rsidRPr="00D22CCD" w:rsidRDefault="00610ED9" w:rsidP="00C739EB">
            <w:pPr>
              <w:pStyle w:val="Small"/>
              <w:snapToGrid w:val="0"/>
              <w:spacing w:before="40"/>
            </w:pPr>
            <w:r w:rsidRPr="00D22CCD">
              <w:t>{1} - Insert</w:t>
            </w:r>
          </w:p>
          <w:p w14:paraId="25EF1D89" w14:textId="77777777" w:rsidR="00610ED9" w:rsidRPr="00D22CCD" w:rsidRDefault="00610ED9" w:rsidP="00C739EB">
            <w:pPr>
              <w:pStyle w:val="Small"/>
              <w:spacing w:before="0"/>
            </w:pPr>
            <w:r w:rsidRPr="00D22CCD">
              <w:t>{2} - Delete</w:t>
            </w:r>
          </w:p>
          <w:p w14:paraId="614CDC38" w14:textId="77777777" w:rsidR="00610ED9" w:rsidRPr="00D22CCD" w:rsidRDefault="00610ED9" w:rsidP="00C739EB">
            <w:pPr>
              <w:pStyle w:val="Small"/>
              <w:snapToGrid w:val="0"/>
              <w:spacing w:before="0" w:after="40"/>
            </w:pPr>
            <w:r w:rsidRPr="00D22CCD">
              <w:t>{3} - Modify</w:t>
            </w:r>
          </w:p>
        </w:tc>
      </w:tr>
      <w:tr w:rsidR="00610ED9" w:rsidRPr="00D22CCD" w14:paraId="0FE3DEF8"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6028259" w14:textId="52610F09" w:rsidR="00610ED9" w:rsidRPr="00D22CCD" w:rsidRDefault="00610ED9" w:rsidP="00C739EB">
            <w:pPr>
              <w:pStyle w:val="Small"/>
              <w:snapToGrid w:val="0"/>
              <w:spacing w:before="40" w:after="40"/>
            </w:pPr>
            <w:r w:rsidRPr="00D22CCD">
              <w:t xml:space="preserve">Attribute </w:t>
            </w:r>
            <w:ins w:id="4751" w:author="Gert Morlion" w:date="2024-08-26T15:10:00Z">
              <w:r w:rsidR="00BB6A2D">
                <w:t>v</w:t>
              </w:r>
            </w:ins>
            <w:del w:id="4752" w:author="Gert Morlion" w:date="2024-08-26T15:10:00Z">
              <w:r w:rsidRPr="00D22CCD" w:rsidDel="00BB6A2D">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094F89B8" w14:textId="77777777" w:rsidR="00610ED9" w:rsidRPr="00D22CCD" w:rsidRDefault="00610ED9" w:rsidP="00C739EB">
            <w:pPr>
              <w:pStyle w:val="Small"/>
              <w:snapToGrid w:val="0"/>
              <w:spacing w:before="40" w:after="40"/>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4B63153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3318964" w14:textId="77777777" w:rsidR="00610ED9" w:rsidRPr="00D22CCD" w:rsidRDefault="00610ED9" w:rsidP="00C739EB">
            <w:pPr>
              <w:pStyle w:val="Small"/>
              <w:snapToGrid w:val="0"/>
              <w:spacing w:before="40" w:after="40"/>
            </w:pPr>
            <w:r w:rsidRPr="00D22CCD">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E7093D4"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33ED975A" w14:textId="77777777" w:rsidR="00610ED9" w:rsidRPr="00D22CCD" w:rsidRDefault="00610ED9" w:rsidP="00610ED9"/>
    <w:p w14:paraId="3CD4279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7B305A1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1FED7A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8A392F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4A904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58EFA7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592BAA47" w14:textId="77777777" w:rsidR="00610ED9" w:rsidRPr="00D22CCD" w:rsidRDefault="00610ED9" w:rsidP="00C739EB">
            <w:pPr>
              <w:pStyle w:val="Small"/>
              <w:spacing w:before="40" w:after="40"/>
              <w:jc w:val="both"/>
              <w:rPr>
                <w:b/>
              </w:rPr>
            </w:pPr>
            <w:r w:rsidRPr="00D22CCD">
              <w:rPr>
                <w:b/>
              </w:rPr>
              <w:t>Comment</w:t>
            </w:r>
          </w:p>
        </w:tc>
      </w:tr>
      <w:tr w:rsidR="00610ED9" w:rsidRPr="00D22CCD" w14:paraId="4CA4ACF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8FCADE0" w14:textId="42DC5EBA" w:rsidR="00610ED9" w:rsidRPr="00D22CCD" w:rsidRDefault="00610ED9" w:rsidP="00C739EB">
            <w:pPr>
              <w:pStyle w:val="Small"/>
              <w:spacing w:before="40" w:after="40"/>
              <w:jc w:val="both"/>
            </w:pPr>
            <w:r w:rsidRPr="00D22CCD">
              <w:t xml:space="preserve">Referenced Record </w:t>
            </w:r>
            <w:ins w:id="4753" w:author="Gert Morlion" w:date="2024-08-26T15:10:00Z">
              <w:r w:rsidR="00BB6A2D">
                <w:t>n</w:t>
              </w:r>
            </w:ins>
            <w:del w:id="4754" w:author="Gert Morlion" w:date="2024-08-26T15:10: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0A7208C"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6988137" w14:textId="490335A5" w:rsidR="00610ED9" w:rsidRPr="00D22CCD" w:rsidRDefault="00D778D3" w:rsidP="00C739EB">
            <w:pPr>
              <w:pStyle w:val="Small"/>
              <w:spacing w:before="40" w:after="40"/>
              <w:jc w:val="both"/>
            </w:pPr>
            <w:ins w:id="4755" w:author="Gert Morlion" w:date="2024-08-26T15:10: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23A1D31B"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55750E5" w14:textId="77777777" w:rsidR="006824AE" w:rsidRDefault="00610ED9" w:rsidP="006824AE">
            <w:pPr>
              <w:pStyle w:val="Small"/>
              <w:spacing w:before="40" w:after="40"/>
              <w:jc w:val="both"/>
              <w:rPr>
                <w:ins w:id="4756" w:author="Gert Morlion" w:date="2024-08-26T15:10:00Z"/>
              </w:rPr>
            </w:pPr>
            <w:r w:rsidRPr="00D22CCD">
              <w:t>Record name of the referenced record</w:t>
            </w:r>
          </w:p>
          <w:p w14:paraId="11C74F7D" w14:textId="77777777" w:rsidR="006824AE" w:rsidRDefault="006824AE" w:rsidP="006824AE">
            <w:pPr>
              <w:pStyle w:val="Small"/>
              <w:spacing w:before="40"/>
              <w:jc w:val="both"/>
              <w:rPr>
                <w:ins w:id="4757" w:author="Gert Morlion" w:date="2024-08-26T15:10:00Z"/>
              </w:rPr>
            </w:pPr>
            <w:ins w:id="4758" w:author="Gert Morlion" w:date="2024-08-26T15:10:00Z">
              <w:r>
                <w:t>{120} – Curve</w:t>
              </w:r>
            </w:ins>
          </w:p>
          <w:p w14:paraId="122C6829" w14:textId="26413046" w:rsidR="00610ED9" w:rsidRPr="00D22CCD" w:rsidRDefault="006824AE" w:rsidP="006824AE">
            <w:pPr>
              <w:pStyle w:val="Small"/>
              <w:spacing w:before="40" w:after="40"/>
              <w:jc w:val="both"/>
            </w:pPr>
            <w:ins w:id="4759" w:author="Gert Morlion" w:date="2024-08-26T15:10:00Z">
              <w:r>
                <w:t>{125} – Composite Curve</w:t>
              </w:r>
            </w:ins>
          </w:p>
        </w:tc>
      </w:tr>
      <w:tr w:rsidR="00610ED9" w:rsidRPr="00D22CCD" w14:paraId="352CFB9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48C1874" w14:textId="5F4DF93A" w:rsidR="00610ED9" w:rsidRPr="00D22CCD" w:rsidRDefault="00610ED9" w:rsidP="00C739EB">
            <w:pPr>
              <w:pStyle w:val="Small"/>
              <w:spacing w:before="40" w:after="40"/>
              <w:jc w:val="both"/>
            </w:pPr>
            <w:r w:rsidRPr="00D22CCD">
              <w:t xml:space="preserve">Referenced Record </w:t>
            </w:r>
            <w:ins w:id="4760" w:author="Gert Morlion" w:date="2024-08-26T15:10:00Z">
              <w:r w:rsidR="00BB6A2D">
                <w:t>i</w:t>
              </w:r>
            </w:ins>
            <w:del w:id="4761" w:author="Gert Morlion" w:date="2024-08-26T15:10: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D931818"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3F10378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C2ECB3F"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A38193C"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246ABC2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9BDE106" w14:textId="77777777" w:rsidR="00610ED9" w:rsidRPr="00D22CCD" w:rsidRDefault="00610ED9" w:rsidP="00C739EB">
            <w:pPr>
              <w:pStyle w:val="Small"/>
              <w:spacing w:before="40" w:after="40"/>
              <w:jc w:val="both"/>
            </w:pPr>
            <w:r w:rsidRPr="00D22CCD">
              <w:t>Mask Indicator</w:t>
            </w:r>
          </w:p>
        </w:tc>
        <w:tc>
          <w:tcPr>
            <w:tcW w:w="794" w:type="dxa"/>
            <w:tcBorders>
              <w:top w:val="single" w:sz="6" w:space="0" w:color="000000"/>
              <w:left w:val="single" w:sz="6" w:space="0" w:color="000000"/>
              <w:bottom w:val="single" w:sz="6" w:space="0" w:color="000000"/>
              <w:right w:val="single" w:sz="6" w:space="0" w:color="000000"/>
            </w:tcBorders>
          </w:tcPr>
          <w:p w14:paraId="246E69FD" w14:textId="77777777" w:rsidR="00610ED9" w:rsidRPr="00D22CCD" w:rsidRDefault="00610ED9" w:rsidP="00C739EB">
            <w:pPr>
              <w:pStyle w:val="Small"/>
              <w:spacing w:before="40" w:after="40"/>
              <w:jc w:val="both"/>
            </w:pPr>
            <w:r w:rsidRPr="00D22CCD">
              <w:t>MIND</w:t>
            </w:r>
          </w:p>
        </w:tc>
        <w:tc>
          <w:tcPr>
            <w:tcW w:w="794" w:type="dxa"/>
            <w:tcBorders>
              <w:top w:val="single" w:sz="6" w:space="0" w:color="000000"/>
              <w:left w:val="single" w:sz="6" w:space="0" w:color="000000"/>
              <w:bottom w:val="single" w:sz="6" w:space="0" w:color="000000"/>
              <w:right w:val="single" w:sz="6" w:space="0" w:color="000000"/>
            </w:tcBorders>
          </w:tcPr>
          <w:p w14:paraId="3AE4DB56"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78BF569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F690132" w14:textId="77777777" w:rsidR="00610ED9" w:rsidRPr="00D22CCD" w:rsidRDefault="00610ED9" w:rsidP="00C739EB">
            <w:pPr>
              <w:pStyle w:val="Small"/>
              <w:snapToGrid w:val="0"/>
              <w:spacing w:before="40"/>
            </w:pPr>
            <w:r w:rsidRPr="00D22CCD">
              <w:t>{1} - Truncated by the dataset limit</w:t>
            </w:r>
          </w:p>
          <w:p w14:paraId="5A5FB334" w14:textId="77777777" w:rsidR="00610ED9" w:rsidRPr="00D22CCD" w:rsidRDefault="00610ED9" w:rsidP="00C739EB">
            <w:pPr>
              <w:pStyle w:val="Small"/>
              <w:snapToGrid w:val="0"/>
              <w:spacing w:before="0" w:after="40"/>
              <w:jc w:val="both"/>
            </w:pPr>
            <w:r w:rsidRPr="00D22CCD">
              <w:t>{2} - Supress portrayal</w:t>
            </w:r>
          </w:p>
        </w:tc>
      </w:tr>
      <w:tr w:rsidR="00610ED9" w:rsidRPr="00D22CCD" w14:paraId="4897E6E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DC07A49" w14:textId="4F46BFBD" w:rsidR="00610ED9" w:rsidRPr="00D22CCD" w:rsidRDefault="00610ED9" w:rsidP="00C739EB">
            <w:pPr>
              <w:pStyle w:val="Small"/>
              <w:spacing w:before="40" w:after="40"/>
              <w:jc w:val="both"/>
            </w:pPr>
            <w:r w:rsidRPr="00D22CCD">
              <w:t xml:space="preserve">Mask </w:t>
            </w:r>
            <w:ins w:id="4762" w:author="Gert Morlion" w:date="2024-08-26T15:10:00Z">
              <w:r w:rsidR="0030244E">
                <w:t>u</w:t>
              </w:r>
            </w:ins>
            <w:del w:id="4763" w:author="Gert Morlion" w:date="2024-08-26T15:10:00Z">
              <w:r w:rsidRPr="00D22CCD" w:rsidDel="0030244E">
                <w:delText>U</w:delText>
              </w:r>
            </w:del>
            <w:r w:rsidRPr="00D22CCD">
              <w:t xml:space="preserve">pdate </w:t>
            </w:r>
            <w:ins w:id="4764" w:author="Gert Morlion" w:date="2024-08-26T15:10:00Z">
              <w:r w:rsidR="0030244E">
                <w:t>i</w:t>
              </w:r>
            </w:ins>
            <w:del w:id="4765" w:author="Gert Morlion" w:date="2024-08-26T15:10:00Z">
              <w:r w:rsidRPr="00D22CCD" w:rsidDel="0030244E">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4C2007C1" w14:textId="77777777" w:rsidR="00610ED9" w:rsidRPr="00D22CCD" w:rsidRDefault="00610ED9" w:rsidP="00C739EB">
            <w:pPr>
              <w:pStyle w:val="Small"/>
              <w:spacing w:before="40" w:after="40"/>
              <w:jc w:val="both"/>
            </w:pPr>
            <w:r w:rsidRPr="00D22CCD">
              <w:t>MUIN</w:t>
            </w:r>
          </w:p>
        </w:tc>
        <w:tc>
          <w:tcPr>
            <w:tcW w:w="794" w:type="dxa"/>
            <w:tcBorders>
              <w:top w:val="single" w:sz="6" w:space="0" w:color="000000"/>
              <w:left w:val="single" w:sz="6" w:space="0" w:color="000000"/>
              <w:bottom w:val="single" w:sz="6" w:space="0" w:color="000000"/>
              <w:right w:val="single" w:sz="6" w:space="0" w:color="000000"/>
            </w:tcBorders>
          </w:tcPr>
          <w:p w14:paraId="03D64AAA"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EFAFD2D"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DCF81A4" w14:textId="77777777" w:rsidR="00610ED9" w:rsidRPr="00D22CCD" w:rsidRDefault="00610ED9" w:rsidP="00C739EB">
            <w:pPr>
              <w:pStyle w:val="Small"/>
              <w:snapToGrid w:val="0"/>
              <w:spacing w:before="40"/>
              <w:jc w:val="both"/>
            </w:pPr>
            <w:r w:rsidRPr="00D22CCD">
              <w:t>{1} - Insert</w:t>
            </w:r>
          </w:p>
          <w:p w14:paraId="6CAD1F55" w14:textId="77777777" w:rsidR="00610ED9" w:rsidRPr="00D22CCD" w:rsidRDefault="00610ED9" w:rsidP="00C739EB">
            <w:pPr>
              <w:pStyle w:val="Small"/>
              <w:spacing w:before="0" w:after="40"/>
              <w:jc w:val="both"/>
            </w:pPr>
            <w:r w:rsidRPr="00D22CCD">
              <w:t>{2} - Delete</w:t>
            </w:r>
          </w:p>
        </w:tc>
      </w:tr>
    </w:tbl>
    <w:p w14:paraId="068222D5" w14:textId="77777777" w:rsidR="00610ED9" w:rsidRPr="00D22CCD" w:rsidRDefault="00610ED9" w:rsidP="00610ED9">
      <w:pPr>
        <w:rPr>
          <w:lang w:eastAsia="en-US"/>
        </w:rPr>
      </w:pPr>
    </w:p>
    <w:p w14:paraId="497F02F8" w14:textId="77777777" w:rsidR="00453023" w:rsidRPr="00D22CCD" w:rsidRDefault="007260E2" w:rsidP="00610ED9">
      <w:pPr>
        <w:pStyle w:val="Bibliography1"/>
        <w:rPr>
          <w:b/>
          <w:sz w:val="24"/>
          <w:szCs w:val="24"/>
          <w:lang w:eastAsia="en-US"/>
        </w:rPr>
      </w:pPr>
      <w:bookmarkStart w:id="4766" w:name="_Toc487203221"/>
      <w:bookmarkStart w:id="4767" w:name="_Toc270580306"/>
      <w:bookmarkStart w:id="4768" w:name="_Toc225648381"/>
      <w:bookmarkStart w:id="4769" w:name="_Toc225065238"/>
      <w:bookmarkEnd w:id="4521"/>
      <w:r w:rsidRPr="00D22CCD">
        <w:rPr>
          <w:b/>
          <w:sz w:val="24"/>
          <w:szCs w:val="24"/>
          <w:lang w:eastAsia="en-US"/>
        </w:rPr>
        <w:t>Dataset cancellation structure</w:t>
      </w:r>
      <w:bookmarkEnd w:id="4766"/>
    </w:p>
    <w:p w14:paraId="28A1C9C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Dataset cancelation file</w:t>
      </w:r>
    </w:p>
    <w:p w14:paraId="61C677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5D27B4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46CF294E" w14:textId="77777777" w:rsidR="00453023" w:rsidRPr="00D22CCD" w:rsidRDefault="007260E2">
      <w:pPr>
        <w:pStyle w:val="NoSpacing2"/>
        <w:jc w:val="both"/>
        <w:rPr>
          <w:rFonts w:ascii="Courier" w:hAnsi="Courier"/>
        </w:rPr>
      </w:pPr>
      <w:r w:rsidRPr="00D22CCD">
        <w:rPr>
          <w:rFonts w:ascii="Courier" w:hAnsi="Courier"/>
        </w:rPr>
        <w:t xml:space="preserve">       |</w:t>
      </w:r>
    </w:p>
    <w:p w14:paraId="14707420" w14:textId="77777777" w:rsidR="00453023" w:rsidRPr="00D22CCD" w:rsidRDefault="007260E2">
      <w:pPr>
        <w:pStyle w:val="NoSpacing2"/>
        <w:jc w:val="both"/>
        <w:rPr>
          <w:rFonts w:ascii="Courier" w:hAnsi="Courier"/>
        </w:rPr>
      </w:pPr>
      <w:r w:rsidRPr="00D22CCD">
        <w:rPr>
          <w:rFonts w:ascii="Courier" w:hAnsi="Courier"/>
        </w:rPr>
        <w:t xml:space="preserve">       |--&lt;1&gt;-DSID (13\\*1): Dataset Identification field</w:t>
      </w:r>
    </w:p>
    <w:p w14:paraId="39239A7C" w14:textId="77777777" w:rsidR="00453023" w:rsidRPr="00D22CCD" w:rsidRDefault="00453023">
      <w:pPr>
        <w:pStyle w:val="NoSpacing2"/>
        <w:jc w:val="both"/>
        <w:rPr>
          <w:rFonts w:ascii="Courier" w:hAnsi="Courier"/>
        </w:rPr>
      </w:pPr>
    </w:p>
    <w:p w14:paraId="25EA5CFE" w14:textId="77777777" w:rsidR="00C739EB" w:rsidRPr="00D22CCD" w:rsidRDefault="00C739EB">
      <w:pPr>
        <w:pStyle w:val="NoSpacing2"/>
        <w:jc w:val="both"/>
        <w:rPr>
          <w:rFonts w:ascii="Courier" w:hAnsi="Courier"/>
        </w:rPr>
      </w:pPr>
    </w:p>
    <w:p w14:paraId="2AFE3CDD" w14:textId="77777777" w:rsidR="00C739EB" w:rsidRPr="00D22CCD" w:rsidRDefault="00C739EB">
      <w:pPr>
        <w:pStyle w:val="NoSpacing2"/>
        <w:jc w:val="both"/>
        <w:rPr>
          <w:rFonts w:ascii="Courier" w:hAnsi="Courier"/>
        </w:rPr>
      </w:pPr>
    </w:p>
    <w:p w14:paraId="7671B3C9" w14:textId="77777777" w:rsidR="00453023" w:rsidRPr="00D22CCD" w:rsidRDefault="007260E2">
      <w:pPr>
        <w:pStyle w:val="berschrift3"/>
        <w:numPr>
          <w:ilvl w:val="2"/>
          <w:numId w:val="1"/>
        </w:numPr>
        <w:jc w:val="both"/>
      </w:pPr>
      <w:bookmarkStart w:id="4770" w:name="_Toc487203222"/>
      <w:r w:rsidRPr="00D22CCD">
        <w:rPr>
          <w:rFonts w:cs="Arial"/>
          <w:sz w:val="22"/>
        </w:rPr>
        <w:t>Field Content</w:t>
      </w:r>
      <w:bookmarkEnd w:id="4770"/>
    </w:p>
    <w:p w14:paraId="030B2D7E" w14:textId="77777777" w:rsidR="00453023" w:rsidRPr="00D22CCD" w:rsidRDefault="007260E2">
      <w:pPr>
        <w:pStyle w:val="berschrift3"/>
        <w:numPr>
          <w:ilvl w:val="2"/>
          <w:numId w:val="1"/>
        </w:numPr>
        <w:jc w:val="both"/>
      </w:pPr>
      <w:bookmarkStart w:id="4771" w:name="_Toc487203223"/>
      <w:r w:rsidRPr="00D22CCD">
        <w:t>Dataset Identification field - DSID</w:t>
      </w:r>
      <w:bookmarkEnd w:id="4771"/>
    </w:p>
    <w:tbl>
      <w:tblPr>
        <w:tblW w:w="9386" w:type="dxa"/>
        <w:tblInd w:w="-244" w:type="dxa"/>
        <w:tblLayout w:type="fixed"/>
        <w:tblCellMar>
          <w:left w:w="57" w:type="dxa"/>
          <w:right w:w="57" w:type="dxa"/>
        </w:tblCellMar>
        <w:tblLook w:val="0000" w:firstRow="0" w:lastRow="0" w:firstColumn="0" w:lastColumn="0" w:noHBand="0" w:noVBand="0"/>
      </w:tblPr>
      <w:tblGrid>
        <w:gridCol w:w="2428"/>
        <w:gridCol w:w="850"/>
        <w:gridCol w:w="1985"/>
        <w:gridCol w:w="850"/>
        <w:gridCol w:w="3273"/>
      </w:tblGrid>
      <w:tr w:rsidR="00453023" w:rsidRPr="00D22CCD" w14:paraId="65F6110B"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EDCFDD5"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F02C406"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0826FD63"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D38552" w14:textId="77777777" w:rsidR="00453023" w:rsidRPr="00D22CCD" w:rsidRDefault="007260E2">
            <w:pPr>
              <w:pStyle w:val="Small"/>
              <w:jc w:val="both"/>
              <w:rPr>
                <w:b/>
              </w:rPr>
            </w:pPr>
            <w:r w:rsidRPr="00D22CCD">
              <w:rPr>
                <w:b/>
              </w:rPr>
              <w:t>Format</w:t>
            </w:r>
          </w:p>
        </w:tc>
        <w:tc>
          <w:tcPr>
            <w:tcW w:w="3273"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7FAE8A21" w14:textId="77777777" w:rsidR="00453023" w:rsidRPr="00D22CCD" w:rsidRDefault="007260E2">
            <w:pPr>
              <w:pStyle w:val="Small"/>
              <w:jc w:val="both"/>
              <w:rPr>
                <w:b/>
              </w:rPr>
            </w:pPr>
            <w:r w:rsidRPr="00D22CCD">
              <w:rPr>
                <w:b/>
              </w:rPr>
              <w:t>Comment</w:t>
            </w:r>
          </w:p>
        </w:tc>
      </w:tr>
      <w:tr w:rsidR="00453023" w:rsidRPr="00D22CCD" w14:paraId="1FFCF758"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2BF8B2FB"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7EF714CE"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67E629EE"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03E37C7C"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492B5F89" w14:textId="77777777" w:rsidR="00453023" w:rsidRPr="00D22CCD" w:rsidRDefault="007260E2">
            <w:pPr>
              <w:pStyle w:val="Small"/>
              <w:jc w:val="both"/>
            </w:pPr>
            <w:r w:rsidRPr="00D22CCD">
              <w:t>{10} - Dataset Identification</w:t>
            </w:r>
          </w:p>
        </w:tc>
      </w:tr>
      <w:tr w:rsidR="00453023" w:rsidRPr="00D22CCD" w14:paraId="692375D2"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46A9A603" w14:textId="77777777" w:rsidR="00453023" w:rsidRPr="00D22CCD" w:rsidRDefault="007260E2">
            <w:pPr>
              <w:pStyle w:val="Small"/>
              <w:jc w:val="both"/>
            </w:pPr>
            <w:r w:rsidRPr="00D22CCD">
              <w:lastRenderedPageBreak/>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7552A005"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7DD1E556"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78580874" w14:textId="77777777" w:rsidR="00453023" w:rsidRPr="00D22CCD" w:rsidRDefault="007260E2">
            <w:pPr>
              <w:pStyle w:val="Small"/>
              <w:jc w:val="both"/>
            </w:pPr>
            <w:r w:rsidRPr="00D22CCD">
              <w:t>b14</w:t>
            </w:r>
          </w:p>
        </w:tc>
        <w:tc>
          <w:tcPr>
            <w:tcW w:w="3273" w:type="dxa"/>
            <w:tcBorders>
              <w:top w:val="single" w:sz="7" w:space="0" w:color="000000"/>
              <w:left w:val="single" w:sz="7" w:space="0" w:color="000000"/>
              <w:bottom w:val="single" w:sz="7" w:space="0" w:color="000000"/>
              <w:right w:val="single" w:sz="7" w:space="0" w:color="000000"/>
            </w:tcBorders>
          </w:tcPr>
          <w:p w14:paraId="64493FDA" w14:textId="77777777" w:rsidR="00453023" w:rsidRPr="00D22CCD" w:rsidRDefault="007260E2">
            <w:pPr>
              <w:pStyle w:val="Small"/>
              <w:jc w:val="both"/>
            </w:pPr>
            <w:r w:rsidRPr="00D22CCD">
              <w:t>Only one record</w:t>
            </w:r>
          </w:p>
        </w:tc>
      </w:tr>
      <w:tr w:rsidR="00453023" w:rsidRPr="00D22CCD" w14:paraId="64669D8B"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6BDB26"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4C2FCD3"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769F116"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5652A8F1"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3C27F81F" w14:textId="77777777" w:rsidR="00453023" w:rsidRPr="00D22CCD" w:rsidRDefault="007260E2">
            <w:pPr>
              <w:pStyle w:val="Small"/>
              <w:jc w:val="both"/>
            </w:pPr>
            <w:r w:rsidRPr="00D22CCD">
              <w:t>Encoding specification that defines the encoding</w:t>
            </w:r>
          </w:p>
        </w:tc>
      </w:tr>
      <w:tr w:rsidR="00453023" w:rsidRPr="00D22CCD" w14:paraId="66177711" w14:textId="77777777">
        <w:trPr>
          <w:trHeight w:val="70"/>
        </w:trPr>
        <w:tc>
          <w:tcPr>
            <w:tcW w:w="2428" w:type="dxa"/>
            <w:tcBorders>
              <w:top w:val="single" w:sz="7" w:space="0" w:color="000000"/>
              <w:left w:val="single" w:sz="7" w:space="0" w:color="000000"/>
              <w:bottom w:val="single" w:sz="7" w:space="0" w:color="000000"/>
              <w:right w:val="single" w:sz="7" w:space="0" w:color="000000"/>
            </w:tcBorders>
          </w:tcPr>
          <w:p w14:paraId="4FB6C6FF"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1FCF4E3"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504B708C"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79297AA8"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7536A07" w14:textId="77777777" w:rsidR="00453023" w:rsidRPr="00D22CCD" w:rsidRDefault="007260E2">
            <w:pPr>
              <w:pStyle w:val="Small"/>
              <w:jc w:val="both"/>
            </w:pPr>
            <w:r w:rsidRPr="00D22CCD">
              <w:t>Edition of the encoding specification</w:t>
            </w:r>
          </w:p>
        </w:tc>
      </w:tr>
      <w:tr w:rsidR="00453023" w:rsidRPr="00D22CCD" w14:paraId="37B8F817" w14:textId="77777777">
        <w:trPr>
          <w:trHeight w:val="393"/>
        </w:trPr>
        <w:tc>
          <w:tcPr>
            <w:tcW w:w="2428" w:type="dxa"/>
            <w:tcBorders>
              <w:top w:val="single" w:sz="7" w:space="0" w:color="000000"/>
              <w:left w:val="single" w:sz="7" w:space="0" w:color="000000"/>
              <w:bottom w:val="single" w:sz="7" w:space="0" w:color="000000"/>
              <w:right w:val="single" w:sz="7" w:space="0" w:color="000000"/>
            </w:tcBorders>
          </w:tcPr>
          <w:p w14:paraId="2D3FAFED"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7F4CEE63"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45623D42" w14:textId="77777777" w:rsidR="00453023" w:rsidRPr="00D22CCD" w:rsidRDefault="007260E2">
            <w:pPr>
              <w:pStyle w:val="Small"/>
              <w:jc w:val="both"/>
            </w:pPr>
            <w:r w:rsidRPr="00D22CCD">
              <w:t>“I</w:t>
            </w:r>
            <w:r w:rsidR="00EE3ABC">
              <w:t>E</w:t>
            </w:r>
            <w:r w:rsidRPr="00D22CCD">
              <w:t>H</w:t>
            </w:r>
            <w:r w:rsidR="00EE3ABC">
              <w:t>G</w:t>
            </w:r>
            <w:r w:rsidRPr="00D22CCD">
              <w:t>.S-401.1.0”</w:t>
            </w:r>
          </w:p>
        </w:tc>
        <w:tc>
          <w:tcPr>
            <w:tcW w:w="850" w:type="dxa"/>
            <w:tcBorders>
              <w:top w:val="single" w:sz="7" w:space="0" w:color="000000"/>
              <w:left w:val="single" w:sz="7" w:space="0" w:color="000000"/>
              <w:bottom w:val="single" w:sz="7" w:space="0" w:color="000000"/>
              <w:right w:val="single" w:sz="7" w:space="0" w:color="000000"/>
            </w:tcBorders>
          </w:tcPr>
          <w:p w14:paraId="64D4D907"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5496C965" w14:textId="66863917" w:rsidR="00453023" w:rsidRPr="00D22CCD" w:rsidRDefault="007260E2">
            <w:pPr>
              <w:pStyle w:val="Small"/>
              <w:jc w:val="both"/>
            </w:pPr>
            <w:r w:rsidRPr="00D22CCD">
              <w:t xml:space="preserve">Unique identifier for the data product as specified in the </w:t>
            </w:r>
            <w:ins w:id="4772" w:author="Gert Morlion" w:date="2024-08-26T15:11:00Z">
              <w:r w:rsidR="00D778D3">
                <w:t>P</w:t>
              </w:r>
            </w:ins>
            <w:del w:id="4773" w:author="Gert Morlion" w:date="2024-08-26T15:11:00Z">
              <w:r w:rsidRPr="00D22CCD" w:rsidDel="00D778D3">
                <w:delText>p</w:delText>
              </w:r>
            </w:del>
            <w:r w:rsidRPr="00D22CCD">
              <w:t xml:space="preserve">roduct </w:t>
            </w:r>
            <w:ins w:id="4774" w:author="Gert Morlion" w:date="2024-08-26T15:11:00Z">
              <w:r w:rsidR="00D778D3">
                <w:t>S</w:t>
              </w:r>
            </w:ins>
            <w:del w:id="4775" w:author="Gert Morlion" w:date="2024-08-26T15:11:00Z">
              <w:r w:rsidRPr="00D22CCD" w:rsidDel="00D778D3">
                <w:delText>s</w:delText>
              </w:r>
            </w:del>
            <w:r w:rsidRPr="00D22CCD">
              <w:t>pecification</w:t>
            </w:r>
          </w:p>
        </w:tc>
      </w:tr>
      <w:tr w:rsidR="00453023" w:rsidRPr="00D22CCD" w14:paraId="0596FB04"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4E12605F"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32080A6F"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798509B4"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FD2463B"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0DD51C6" w14:textId="17D66E30" w:rsidR="00453023" w:rsidRPr="00D22CCD" w:rsidRDefault="007260E2">
            <w:pPr>
              <w:pStyle w:val="Small"/>
              <w:jc w:val="both"/>
            </w:pPr>
            <w:r w:rsidRPr="00D22CCD">
              <w:t xml:space="preserve">Edition of the </w:t>
            </w:r>
            <w:ins w:id="4776" w:author="Gert Morlion" w:date="2024-08-26T15:11:00Z">
              <w:r w:rsidR="00D778D3">
                <w:t>P</w:t>
              </w:r>
            </w:ins>
            <w:del w:id="4777" w:author="Gert Morlion" w:date="2024-08-26T15:11:00Z">
              <w:r w:rsidRPr="00D22CCD" w:rsidDel="00D778D3">
                <w:delText>p</w:delText>
              </w:r>
            </w:del>
            <w:r w:rsidRPr="00D22CCD">
              <w:t xml:space="preserve">roduct </w:t>
            </w:r>
            <w:ins w:id="4778" w:author="Gert Morlion" w:date="2024-08-26T15:11:00Z">
              <w:r w:rsidR="00D778D3">
                <w:t>S</w:t>
              </w:r>
            </w:ins>
            <w:del w:id="4779" w:author="Gert Morlion" w:date="2024-08-26T15:11:00Z">
              <w:r w:rsidRPr="00D22CCD" w:rsidDel="00D778D3">
                <w:delText>s</w:delText>
              </w:r>
            </w:del>
            <w:r w:rsidRPr="00D22CCD">
              <w:t>pecification</w:t>
            </w:r>
          </w:p>
        </w:tc>
      </w:tr>
      <w:tr w:rsidR="00453023" w:rsidRPr="00D22CCD" w14:paraId="5C145E79"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C287304"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06D11A87"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1EF357C1" w14:textId="77777777" w:rsidR="00453023" w:rsidRPr="00D22CCD" w:rsidRDefault="007260E2">
            <w:pPr>
              <w:pStyle w:val="Small"/>
              <w:jc w:val="both"/>
            </w:pPr>
            <w:r w:rsidRPr="00D22CCD">
              <w:t>“2”</w:t>
            </w:r>
          </w:p>
        </w:tc>
        <w:tc>
          <w:tcPr>
            <w:tcW w:w="850" w:type="dxa"/>
            <w:tcBorders>
              <w:top w:val="single" w:sz="7" w:space="0" w:color="000000"/>
              <w:left w:val="single" w:sz="7" w:space="0" w:color="000000"/>
              <w:bottom w:val="single" w:sz="7" w:space="0" w:color="000000"/>
              <w:right w:val="single" w:sz="7" w:space="0" w:color="000000"/>
            </w:tcBorders>
          </w:tcPr>
          <w:p w14:paraId="787A4F1E"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073A2119" w14:textId="77777777" w:rsidR="00453023" w:rsidRPr="00D22CCD" w:rsidRDefault="007260E2">
            <w:pPr>
              <w:pStyle w:val="Small"/>
              <w:jc w:val="both"/>
            </w:pPr>
            <w:r w:rsidRPr="00D22CCD">
              <w:t>“2” – ER Profile</w:t>
            </w:r>
          </w:p>
        </w:tc>
      </w:tr>
      <w:tr w:rsidR="00453023" w:rsidRPr="00D22CCD" w14:paraId="0F45F9FF"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479301C"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08376815"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50A0B3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40061B50"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552A9B9" w14:textId="77777777" w:rsidR="00453023" w:rsidRPr="00D22CCD" w:rsidRDefault="007260E2">
            <w:pPr>
              <w:pStyle w:val="Small"/>
              <w:jc w:val="both"/>
            </w:pPr>
            <w:r w:rsidRPr="00D22CCD">
              <w:t>The file name including the extension but excluding any path information</w:t>
            </w:r>
          </w:p>
        </w:tc>
      </w:tr>
      <w:tr w:rsidR="00453023" w:rsidRPr="00D22CCD" w14:paraId="4E165937"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A9472AC"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BFFEB73"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23F8991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316843E"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61DBF36C" w14:textId="77777777" w:rsidR="00453023" w:rsidRPr="00D22CCD" w:rsidRDefault="007260E2">
            <w:pPr>
              <w:pStyle w:val="Small"/>
              <w:jc w:val="both"/>
            </w:pPr>
            <w:r w:rsidRPr="00D22CCD">
              <w:t>The title of the dataset</w:t>
            </w:r>
          </w:p>
        </w:tc>
      </w:tr>
      <w:tr w:rsidR="00453023" w:rsidRPr="00D22CCD" w14:paraId="7E730494" w14:textId="77777777">
        <w:trPr>
          <w:trHeight w:val="408"/>
        </w:trPr>
        <w:tc>
          <w:tcPr>
            <w:tcW w:w="2428" w:type="dxa"/>
            <w:tcBorders>
              <w:top w:val="single" w:sz="7" w:space="0" w:color="000000"/>
              <w:left w:val="single" w:sz="7" w:space="0" w:color="000000"/>
              <w:bottom w:val="single" w:sz="7" w:space="0" w:color="000000"/>
              <w:right w:val="single" w:sz="7" w:space="0" w:color="000000"/>
            </w:tcBorders>
          </w:tcPr>
          <w:p w14:paraId="4A696ACC"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932E974"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4132DCB6"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5749F63A" w14:textId="77777777" w:rsidR="00453023" w:rsidRPr="00D22CCD" w:rsidRDefault="007260E2">
            <w:pPr>
              <w:pStyle w:val="Small"/>
              <w:jc w:val="both"/>
            </w:pPr>
            <w:r w:rsidRPr="00D22CCD">
              <w:t>A(8)</w:t>
            </w:r>
          </w:p>
        </w:tc>
        <w:tc>
          <w:tcPr>
            <w:tcW w:w="3273" w:type="dxa"/>
            <w:tcBorders>
              <w:top w:val="single" w:sz="7" w:space="0" w:color="000000"/>
              <w:left w:val="single" w:sz="7" w:space="0" w:color="000000"/>
              <w:bottom w:val="single" w:sz="7" w:space="0" w:color="000000"/>
              <w:right w:val="single" w:sz="7" w:space="0" w:color="000000"/>
            </w:tcBorders>
          </w:tcPr>
          <w:p w14:paraId="4B77ED2E" w14:textId="77777777" w:rsidR="00453023" w:rsidRPr="00D22CCD" w:rsidRDefault="007260E2">
            <w:pPr>
              <w:pStyle w:val="Small"/>
              <w:jc w:val="both"/>
            </w:pPr>
            <w:r w:rsidRPr="00D22CCD">
              <w:t>The reference date of the dataset</w:t>
            </w:r>
          </w:p>
          <w:p w14:paraId="52D2DCF2" w14:textId="77777777" w:rsidR="00453023" w:rsidRPr="00D22CCD" w:rsidRDefault="007260E2">
            <w:pPr>
              <w:pStyle w:val="Small"/>
              <w:jc w:val="both"/>
            </w:pPr>
            <w:r w:rsidRPr="00D22CCD">
              <w:t>Format: YYYYMMDD according to ISO 8601</w:t>
            </w:r>
          </w:p>
        </w:tc>
      </w:tr>
      <w:tr w:rsidR="00453023" w:rsidRPr="00D22CCD" w14:paraId="3449D8F5"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D83ABB6"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5F5F2807"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608F763F"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AB849B1"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0AF00058" w14:textId="77777777" w:rsidR="00453023" w:rsidRPr="00D22CCD" w:rsidRDefault="007260E2">
            <w:pPr>
              <w:pStyle w:val="Small"/>
              <w:jc w:val="both"/>
            </w:pPr>
            <w:r w:rsidRPr="00D22CCD">
              <w:t>The (primary) language used in this dataset</w:t>
            </w:r>
          </w:p>
        </w:tc>
      </w:tr>
      <w:tr w:rsidR="00453023" w:rsidRPr="00D22CCD" w14:paraId="02B7C8C2"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14F032"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0E4F62B1"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1689E071"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274151C"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7A5AA6A4" w14:textId="77777777" w:rsidR="00453023" w:rsidRPr="00D22CCD" w:rsidRDefault="007260E2">
            <w:pPr>
              <w:pStyle w:val="Small"/>
              <w:jc w:val="both"/>
            </w:pPr>
            <w:r w:rsidRPr="00D22CCD">
              <w:t>The abstract of the dataset</w:t>
            </w:r>
          </w:p>
        </w:tc>
      </w:tr>
      <w:tr w:rsidR="00453023" w:rsidRPr="00D22CCD" w14:paraId="2BFA5258"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5F9D7299"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3642334C"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24B6C1AE" w14:textId="77777777" w:rsidR="00453023" w:rsidRPr="00D22CCD" w:rsidRDefault="007260E2">
            <w:pPr>
              <w:pStyle w:val="Small"/>
              <w:jc w:val="both"/>
            </w:pPr>
            <w:r w:rsidRPr="00D22CCD">
              <w:t>“0”</w:t>
            </w:r>
          </w:p>
        </w:tc>
        <w:tc>
          <w:tcPr>
            <w:tcW w:w="850" w:type="dxa"/>
            <w:tcBorders>
              <w:top w:val="single" w:sz="7" w:space="0" w:color="000000"/>
              <w:left w:val="single" w:sz="7" w:space="0" w:color="000000"/>
              <w:bottom w:val="single" w:sz="7" w:space="0" w:color="000000"/>
              <w:right w:val="single" w:sz="7" w:space="0" w:color="000000"/>
            </w:tcBorders>
          </w:tcPr>
          <w:p w14:paraId="1230E63D"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78FD6436" w14:textId="77777777" w:rsidR="00453023" w:rsidRPr="00D22CCD" w:rsidRDefault="007260E2">
            <w:pPr>
              <w:pStyle w:val="Small"/>
              <w:jc w:val="both"/>
            </w:pPr>
            <w:r w:rsidRPr="00D22CCD">
              <w:t>0  - indicates the cancelation</w:t>
            </w:r>
          </w:p>
        </w:tc>
      </w:tr>
      <w:tr w:rsidR="00453023" w:rsidRPr="00D22CCD" w14:paraId="1BD33E26"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3D35D502"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5397BCD"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194F4BA8"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121619E4"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74EBF998" w14:textId="77777777" w:rsidR="00453023" w:rsidRPr="00D22CCD" w:rsidRDefault="007260E2">
            <w:pPr>
              <w:pStyle w:val="Small"/>
              <w:jc w:val="both"/>
            </w:pPr>
            <w:r w:rsidRPr="00D22CCD">
              <w:t>A set of topic categories</w:t>
            </w:r>
          </w:p>
        </w:tc>
      </w:tr>
    </w:tbl>
    <w:p w14:paraId="1203EA16" w14:textId="77777777" w:rsidR="00453023" w:rsidRPr="00D22CCD" w:rsidRDefault="00453023">
      <w:pPr>
        <w:pStyle w:val="berschrift1"/>
        <w:numPr>
          <w:ilvl w:val="0"/>
          <w:numId w:val="0"/>
        </w:numPr>
        <w:rPr>
          <w:rFonts w:eastAsia="Times New Roman" w:cs="Arial"/>
          <w:lang w:eastAsia="en-US"/>
        </w:rPr>
        <w:sectPr w:rsidR="00453023" w:rsidRPr="00D22CCD">
          <w:pgSz w:w="11906" w:h="16838"/>
          <w:pgMar w:top="1440" w:right="1400" w:bottom="1440" w:left="1418" w:header="709" w:footer="283" w:gutter="0"/>
          <w:cols w:space="720"/>
          <w:docGrid w:linePitch="272"/>
        </w:sectPr>
      </w:pPr>
    </w:p>
    <w:p w14:paraId="3B37FCE6" w14:textId="77777777" w:rsidR="00C5038D" w:rsidRPr="00D22CCD" w:rsidRDefault="00C5038D" w:rsidP="00C5038D">
      <w:pPr>
        <w:pStyle w:val="berschrift1"/>
        <w:numPr>
          <w:ilvl w:val="0"/>
          <w:numId w:val="0"/>
        </w:numPr>
        <w:ind w:left="432"/>
        <w:rPr>
          <w:lang w:val="en-US"/>
        </w:rPr>
      </w:pPr>
      <w:bookmarkStart w:id="4780" w:name="_Toc439685422"/>
      <w:bookmarkStart w:id="4781" w:name="_Toc529974592"/>
      <w:bookmarkStart w:id="4782" w:name="_Toc325094583"/>
      <w:bookmarkStart w:id="4783" w:name="_Toc332359207"/>
      <w:bookmarkStart w:id="4784" w:name="_Toc359329624"/>
      <w:bookmarkStart w:id="4785" w:name="_Toc388963890"/>
      <w:bookmarkStart w:id="4786" w:name="_Toc392577099"/>
      <w:bookmarkStart w:id="4787" w:name="_Toc487203224"/>
      <w:r w:rsidRPr="00D22CCD">
        <w:rPr>
          <w:lang w:val="en-US"/>
        </w:rPr>
        <w:lastRenderedPageBreak/>
        <w:t>ANNEX C - S-401 Validation Checks</w:t>
      </w:r>
      <w:bookmarkEnd w:id="4780"/>
      <w:bookmarkEnd w:id="4781"/>
    </w:p>
    <w:p w14:paraId="6DEDD227" w14:textId="3B2311EE" w:rsidR="00C5038D" w:rsidRPr="00D22CCD" w:rsidRDefault="002E41DA" w:rsidP="00C5038D">
      <w:pPr>
        <w:rPr>
          <w:rFonts w:cs="Arial"/>
        </w:rPr>
      </w:pPr>
      <w:ins w:id="4788" w:author="Gert Morlion" w:date="2024-08-26T15:11:00Z">
        <w:r>
          <w:rPr>
            <w:rFonts w:cs="Arial"/>
          </w:rPr>
          <w:t xml:space="preserve">The validation checks specific to S-401 </w:t>
        </w:r>
      </w:ins>
      <w:ins w:id="4789" w:author="Bernd Birklhuber" w:date="2024-10-16T05:11:00Z">
        <w:r w:rsidR="00C56704">
          <w:rPr>
            <w:rFonts w:cs="Arial"/>
          </w:rPr>
          <w:t>I</w:t>
        </w:r>
      </w:ins>
      <w:ins w:id="4790" w:author="Gert Morlion" w:date="2024-08-26T15:11:00Z">
        <w:r>
          <w:rPr>
            <w:rFonts w:cs="Arial"/>
          </w:rPr>
          <w:t xml:space="preserve">ENC datasets are included in </w:t>
        </w:r>
        <w:commentRangeStart w:id="4791"/>
        <w:commentRangeStart w:id="4792"/>
        <w:r>
          <w:rPr>
            <w:rFonts w:cs="Arial"/>
          </w:rPr>
          <w:t>IHO Publication S-158:</w:t>
        </w:r>
      </w:ins>
      <w:ins w:id="4793" w:author="Birklhuber Bernd" w:date="2025-06-19T12:31:00Z">
        <w:r w:rsidR="00BC1E27">
          <w:rPr>
            <w:rFonts w:cs="Arial"/>
          </w:rPr>
          <w:t>4</w:t>
        </w:r>
      </w:ins>
      <w:ins w:id="4794" w:author="Gert Morlion" w:date="2024-08-26T15:11:00Z">
        <w:del w:id="4795" w:author="Birklhuber Bernd" w:date="2025-06-19T12:31:00Z">
          <w:r w:rsidDel="00BC1E27">
            <w:rPr>
              <w:rFonts w:cs="Arial"/>
            </w:rPr>
            <w:delText>1</w:delText>
          </w:r>
        </w:del>
        <w:r>
          <w:rPr>
            <w:rFonts w:cs="Arial"/>
          </w:rPr>
          <w:t xml:space="preserve">01. </w:t>
        </w:r>
      </w:ins>
      <w:commentRangeEnd w:id="4791"/>
      <w:ins w:id="4796" w:author="Gert Morlion" w:date="2024-08-26T15:12:00Z">
        <w:r w:rsidR="001A5A3E">
          <w:rPr>
            <w:rStyle w:val="Kommentarzeichen"/>
          </w:rPr>
          <w:commentReference w:id="4791"/>
        </w:r>
      </w:ins>
      <w:commentRangeEnd w:id="4792"/>
      <w:r w:rsidR="00C56704">
        <w:rPr>
          <w:rStyle w:val="Kommentarzeichen"/>
        </w:rPr>
        <w:commentReference w:id="4792"/>
      </w:r>
      <w:ins w:id="4797" w:author="Gert Morlion" w:date="2024-08-26T15:11:00Z">
        <w:r w:rsidRPr="001F69A8">
          <w:rPr>
            <w:rFonts w:cs="Arial"/>
          </w:rPr>
          <w:t xml:space="preserve">This </w:t>
        </w:r>
        <w:r>
          <w:rPr>
            <w:rFonts w:cs="Arial"/>
          </w:rPr>
          <w:t>document</w:t>
        </w:r>
      </w:ins>
      <w:del w:id="4798" w:author="Gert Morlion" w:date="2024-08-26T15:12:00Z">
        <w:r w:rsidR="00C5038D" w:rsidRPr="00D22CCD" w:rsidDel="001A5A3E">
          <w:rPr>
            <w:rFonts w:cs="Arial"/>
          </w:rPr>
          <w:delText>This Annex</w:delText>
        </w:r>
      </w:del>
      <w:r w:rsidR="00C5038D" w:rsidRPr="00D22CCD">
        <w:rPr>
          <w:rFonts w:cs="Arial"/>
        </w:rPr>
        <w:t xml:space="preserve"> specifies the minimum checks that producers of S-401 IENC validation tools should include in their validation software. This software must be used by hydrographic offices to help ensure that their IENC data are compliant with the S-401 IENC Product Specification. The checklist has been compiled for the IHO from lists of checks provided by a number of hydrographic offices and software companies. </w:t>
      </w:r>
      <w:del w:id="4799" w:author="Gert Morlion" w:date="2024-08-26T15:13:00Z">
        <w:r w:rsidR="00C5038D" w:rsidRPr="00D22CCD" w:rsidDel="00F4625A">
          <w:rPr>
            <w:rFonts w:cs="Arial"/>
          </w:rPr>
          <w:delText xml:space="preserve">The Annex </w:delText>
        </w:r>
      </w:del>
      <w:commentRangeStart w:id="4800"/>
      <w:ins w:id="4801" w:author="Gert Morlion" w:date="2024-08-26T15:13:00Z">
        <w:r w:rsidR="00F4625A">
          <w:rPr>
            <w:rFonts w:cs="Arial"/>
          </w:rPr>
          <w:t>XXXXXXX</w:t>
        </w:r>
      </w:ins>
      <w:r w:rsidR="00C5038D" w:rsidRPr="00D22CCD">
        <w:rPr>
          <w:rFonts w:cs="Arial"/>
        </w:rPr>
        <w:t xml:space="preserve">provides </w:t>
      </w:r>
      <w:commentRangeEnd w:id="4800"/>
      <w:r w:rsidR="00F4625A">
        <w:rPr>
          <w:rStyle w:val="Kommentarzeichen"/>
        </w:rPr>
        <w:commentReference w:id="4800"/>
      </w:r>
      <w:r w:rsidR="00C5038D" w:rsidRPr="00D22CCD">
        <w:rPr>
          <w:rFonts w:cs="Arial"/>
        </w:rPr>
        <w:t xml:space="preserve">checks for individual IENC cells however additional checks applicable to IENC Exchange Sets are included in part </w:t>
      </w:r>
      <w:r w:rsidR="00C5038D" w:rsidRPr="00D22CCD">
        <w:rPr>
          <w:rFonts w:cs="Arial"/>
          <w:color w:val="FF0000"/>
        </w:rPr>
        <w:t>X.X</w:t>
      </w:r>
      <w:r w:rsidR="00C5038D" w:rsidRPr="00D22CCD">
        <w:rPr>
          <w:rFonts w:cs="Arial"/>
        </w:rPr>
        <w:t>.</w:t>
      </w:r>
    </w:p>
    <w:p w14:paraId="57A410C3" w14:textId="42785C4D" w:rsidR="00C5038D" w:rsidRPr="00D22CCD" w:rsidRDefault="00C5038D" w:rsidP="00C5038D">
      <w:pPr>
        <w:rPr>
          <w:lang w:val="en-AU" w:eastAsia="en-US"/>
        </w:rPr>
      </w:pPr>
      <w:r w:rsidRPr="00D22CCD">
        <w:rPr>
          <w:lang w:val="en-AU" w:eastAsia="en-US"/>
        </w:rPr>
        <w:t xml:space="preserve">The S-401 Validation Checks can be found in the Standards and Publications page of the IEHG web site, </w:t>
      </w:r>
      <w:ins w:id="4802" w:author="Birklhuber Bernd" w:date="2025-06-19T12:32:00Z">
        <w:r w:rsidR="00BC1E27">
          <w:rPr>
            <w:lang w:val="en-AU" w:eastAsia="en-US"/>
          </w:rPr>
          <w:t>https://</w:t>
        </w:r>
      </w:ins>
      <w:r w:rsidRPr="00D22CCD">
        <w:rPr>
          <w:lang w:val="en-AU" w:eastAsia="en-US"/>
        </w:rPr>
        <w:t>ienc.openecdis.org</w:t>
      </w:r>
    </w:p>
    <w:p w14:paraId="4C23E693" w14:textId="77777777" w:rsidR="00C5038D" w:rsidRPr="00D22CCD" w:rsidRDefault="00C5038D" w:rsidP="00C5038D">
      <w:pPr>
        <w:rPr>
          <w:rFonts w:eastAsia="Times New Roman" w:cs="Arial"/>
          <w:lang w:eastAsia="en-US"/>
        </w:rPr>
      </w:pPr>
    </w:p>
    <w:p w14:paraId="18517829" w14:textId="1E9BA2B9" w:rsidR="00C5038D" w:rsidRPr="00D22CCD" w:rsidDel="00F4625A" w:rsidRDefault="00C5038D" w:rsidP="00C739EB">
      <w:pPr>
        <w:pStyle w:val="berschrift1"/>
        <w:numPr>
          <w:ilvl w:val="0"/>
          <w:numId w:val="0"/>
        </w:numPr>
        <w:ind w:left="432"/>
        <w:rPr>
          <w:del w:id="4803" w:author="Gert Morlion" w:date="2024-08-26T15:13:00Z"/>
          <w:rFonts w:eastAsia="Times New Roman" w:cs="Arial"/>
          <w:lang w:eastAsia="en-US"/>
        </w:rPr>
      </w:pPr>
    </w:p>
    <w:p w14:paraId="087B7FCF" w14:textId="4DDE4334" w:rsidR="00453023" w:rsidRPr="00D22CCD" w:rsidDel="00F4625A" w:rsidRDefault="007260E2" w:rsidP="00C739EB">
      <w:pPr>
        <w:pStyle w:val="berschrift1"/>
        <w:numPr>
          <w:ilvl w:val="0"/>
          <w:numId w:val="0"/>
        </w:numPr>
        <w:ind w:left="432"/>
        <w:rPr>
          <w:del w:id="4804" w:author="Gert Morlion" w:date="2024-08-26T15:13:00Z"/>
          <w:rFonts w:eastAsia="Times New Roman" w:cs="Arial"/>
          <w:lang w:eastAsia="en-US"/>
        </w:rPr>
      </w:pPr>
      <w:del w:id="4805" w:author="Gert Morlion" w:date="2024-08-26T15:13:00Z">
        <w:r w:rsidRPr="00D22CCD" w:rsidDel="00F4625A">
          <w:rPr>
            <w:rFonts w:eastAsia="Times New Roman" w:cs="Arial"/>
            <w:lang w:eastAsia="en-US"/>
          </w:rPr>
          <w:delText xml:space="preserve">Annex C – </w:delText>
        </w:r>
        <w:bookmarkEnd w:id="4782"/>
        <w:bookmarkEnd w:id="4783"/>
        <w:bookmarkEnd w:id="4784"/>
        <w:bookmarkEnd w:id="4785"/>
        <w:bookmarkEnd w:id="4786"/>
        <w:r w:rsidRPr="00D22CCD" w:rsidDel="00F4625A">
          <w:rPr>
            <w:rFonts w:eastAsia="Times New Roman" w:cs="Arial"/>
            <w:lang w:eastAsia="en-US"/>
          </w:rPr>
          <w:delText>S-52 Checklist</w:delText>
        </w:r>
        <w:bookmarkEnd w:id="4787"/>
      </w:del>
    </w:p>
    <w:p w14:paraId="04E2E38C" w14:textId="38A9B5BD" w:rsidR="00453023" w:rsidDel="00F4625A" w:rsidRDefault="007260E2">
      <w:pPr>
        <w:rPr>
          <w:del w:id="4806" w:author="Gert Morlion" w:date="2024-08-26T15:13:00Z"/>
          <w:b/>
          <w:color w:val="FF0000"/>
        </w:rPr>
      </w:pPr>
      <w:bookmarkStart w:id="4807" w:name="_Toc412540231"/>
      <w:bookmarkStart w:id="4808" w:name="_Toc439685364"/>
      <w:bookmarkStart w:id="4809" w:name="_Toc316643424"/>
      <w:bookmarkStart w:id="4810" w:name="_Toc352587289"/>
      <w:bookmarkStart w:id="4811" w:name="_Toc361664930"/>
      <w:bookmarkStart w:id="4812" w:name="_Toc388963891"/>
      <w:bookmarkStart w:id="4813" w:name="_Toc392577100"/>
      <w:del w:id="4814" w:author="Gert Morlion" w:date="2024-08-26T15:13:00Z">
        <w:r w:rsidRPr="00D22CCD" w:rsidDel="00F4625A">
          <w:rPr>
            <w:b/>
            <w:color w:val="FF0000"/>
          </w:rPr>
          <w:delText>&lt;&lt;NOTE:  This Annex contains clauses taken directly from S-52.  They are currently here as a checklist until the portrayal catalogue has been built and the S-100 concepts that map to the S-52 concepts have been incorporated into the main body of S-101 and to ensure that certain functionality that is needed for ECDIS is not lost.  &gt;&gt;</w:delText>
        </w:r>
      </w:del>
    </w:p>
    <w:p w14:paraId="0F401FF2" w14:textId="77777777" w:rsidR="00A869F3" w:rsidRDefault="007260E2">
      <w:pPr>
        <w:pStyle w:val="berschrift1"/>
        <w:numPr>
          <w:ilvl w:val="0"/>
          <w:numId w:val="0"/>
        </w:numPr>
        <w:ind w:left="432"/>
        <w:rPr>
          <w:ins w:id="4815" w:author="Gert Morlion" w:date="2023-06-05T12:02:00Z"/>
          <w:rFonts w:eastAsia="Times New Roman" w:cs="Arial"/>
          <w:lang w:eastAsia="en-US"/>
        </w:rPr>
      </w:pPr>
      <w:bookmarkStart w:id="4816" w:name="_Toc487203225"/>
      <w:r>
        <w:rPr>
          <w:rFonts w:eastAsia="Times New Roman" w:cs="Arial"/>
          <w:lang w:eastAsia="en-US"/>
        </w:rPr>
        <w:tab/>
      </w:r>
      <w:bookmarkEnd w:id="4807"/>
      <w:bookmarkEnd w:id="4808"/>
      <w:bookmarkEnd w:id="4816"/>
      <w:r>
        <w:rPr>
          <w:rFonts w:eastAsia="Times New Roman" w:cs="Arial"/>
          <w:lang w:eastAsia="en-US"/>
        </w:rPr>
        <w:tab/>
      </w:r>
      <w:r>
        <w:rPr>
          <w:rFonts w:eastAsia="Times New Roman" w:cs="Arial"/>
          <w:lang w:eastAsia="en-US"/>
        </w:rPr>
        <w:tab/>
      </w:r>
    </w:p>
    <w:p w14:paraId="5B1EFC58" w14:textId="77777777" w:rsidR="00A124C5" w:rsidRDefault="00A124C5" w:rsidP="00A124C5">
      <w:pPr>
        <w:rPr>
          <w:ins w:id="4817" w:author="Gert Morlion" w:date="2023-06-05T12:03:00Z"/>
          <w:lang w:eastAsia="en-US"/>
        </w:rPr>
      </w:pPr>
    </w:p>
    <w:p w14:paraId="11992281" w14:textId="77777777" w:rsidR="00644977" w:rsidRDefault="00644977" w:rsidP="00A124C5">
      <w:pPr>
        <w:rPr>
          <w:ins w:id="4818" w:author="Gert Morlion" w:date="2023-06-05T12:03:00Z"/>
          <w:lang w:eastAsia="en-US"/>
        </w:rPr>
      </w:pPr>
    </w:p>
    <w:p w14:paraId="01CEFA71" w14:textId="77777777" w:rsidR="00644977" w:rsidRDefault="00644977" w:rsidP="00A124C5">
      <w:pPr>
        <w:rPr>
          <w:ins w:id="4819" w:author="Gert Morlion" w:date="2023-06-05T12:03:00Z"/>
          <w:lang w:eastAsia="en-US"/>
        </w:rPr>
      </w:pPr>
    </w:p>
    <w:p w14:paraId="2B08E43D" w14:textId="77777777" w:rsidR="00644977" w:rsidRDefault="00644977" w:rsidP="00A124C5">
      <w:pPr>
        <w:rPr>
          <w:ins w:id="4820" w:author="Gert Morlion" w:date="2023-06-05T12:03:00Z"/>
          <w:lang w:eastAsia="en-US"/>
        </w:rPr>
      </w:pPr>
    </w:p>
    <w:p w14:paraId="2AA5CBD7" w14:textId="77777777" w:rsidR="00644977" w:rsidRDefault="00644977" w:rsidP="00A124C5">
      <w:pPr>
        <w:rPr>
          <w:ins w:id="4821" w:author="Gert Morlion" w:date="2023-06-05T12:03:00Z"/>
          <w:lang w:eastAsia="en-US"/>
        </w:rPr>
      </w:pPr>
    </w:p>
    <w:p w14:paraId="7FC62C40" w14:textId="77777777" w:rsidR="00644977" w:rsidRDefault="00644977" w:rsidP="00A124C5">
      <w:pPr>
        <w:rPr>
          <w:ins w:id="4822" w:author="Gert Morlion" w:date="2023-06-05T12:03:00Z"/>
          <w:lang w:eastAsia="en-US"/>
        </w:rPr>
      </w:pPr>
    </w:p>
    <w:p w14:paraId="426FB3D9" w14:textId="77777777" w:rsidR="00644977" w:rsidRDefault="00644977" w:rsidP="00A124C5">
      <w:pPr>
        <w:rPr>
          <w:ins w:id="4823" w:author="Gert Morlion" w:date="2023-06-05T12:03:00Z"/>
          <w:lang w:eastAsia="en-US"/>
        </w:rPr>
      </w:pPr>
    </w:p>
    <w:p w14:paraId="66FFABAB" w14:textId="77777777" w:rsidR="00644977" w:rsidRDefault="00644977" w:rsidP="00A124C5">
      <w:pPr>
        <w:rPr>
          <w:ins w:id="4824" w:author="Gert Morlion" w:date="2023-06-05T12:03:00Z"/>
          <w:lang w:eastAsia="en-US"/>
        </w:rPr>
      </w:pPr>
    </w:p>
    <w:p w14:paraId="65F80630" w14:textId="77777777" w:rsidR="00644977" w:rsidRDefault="00644977" w:rsidP="00A124C5">
      <w:pPr>
        <w:rPr>
          <w:ins w:id="4825" w:author="Gert Morlion" w:date="2023-06-05T12:03:00Z"/>
          <w:lang w:eastAsia="en-US"/>
        </w:rPr>
      </w:pPr>
    </w:p>
    <w:p w14:paraId="1536FBE9" w14:textId="77777777" w:rsidR="00644977" w:rsidRDefault="00644977" w:rsidP="00A124C5">
      <w:pPr>
        <w:rPr>
          <w:ins w:id="4826" w:author="Gert Morlion" w:date="2023-06-05T12:03:00Z"/>
          <w:lang w:eastAsia="en-US"/>
        </w:rPr>
      </w:pPr>
    </w:p>
    <w:p w14:paraId="13235ABA" w14:textId="77777777" w:rsidR="00644977" w:rsidRDefault="00644977" w:rsidP="00A124C5">
      <w:pPr>
        <w:rPr>
          <w:ins w:id="4827" w:author="Gert Morlion" w:date="2023-06-05T12:03:00Z"/>
          <w:lang w:eastAsia="en-US"/>
        </w:rPr>
      </w:pPr>
    </w:p>
    <w:p w14:paraId="46F99633" w14:textId="77777777" w:rsidR="00644977" w:rsidRDefault="00644977" w:rsidP="00A124C5">
      <w:pPr>
        <w:rPr>
          <w:ins w:id="4828" w:author="Gert Morlion" w:date="2023-06-05T12:03:00Z"/>
          <w:lang w:eastAsia="en-US"/>
        </w:rPr>
      </w:pPr>
    </w:p>
    <w:p w14:paraId="660C1BC3" w14:textId="77777777" w:rsidR="00644977" w:rsidRDefault="00644977" w:rsidP="00A124C5">
      <w:pPr>
        <w:rPr>
          <w:ins w:id="4829" w:author="Gert Morlion" w:date="2023-06-05T12:03:00Z"/>
          <w:lang w:eastAsia="en-US"/>
        </w:rPr>
      </w:pPr>
    </w:p>
    <w:p w14:paraId="7256DF26" w14:textId="77777777" w:rsidR="00644977" w:rsidRDefault="00644977" w:rsidP="00A124C5">
      <w:pPr>
        <w:rPr>
          <w:ins w:id="4830" w:author="Gert Morlion" w:date="2023-06-05T12:03:00Z"/>
          <w:lang w:eastAsia="en-US"/>
        </w:rPr>
      </w:pPr>
    </w:p>
    <w:p w14:paraId="559E9210" w14:textId="77777777" w:rsidR="00644977" w:rsidRDefault="00644977" w:rsidP="00A124C5">
      <w:pPr>
        <w:rPr>
          <w:ins w:id="4831" w:author="Gert Morlion" w:date="2023-06-05T12:04:00Z"/>
          <w:lang w:eastAsia="en-US"/>
        </w:rPr>
      </w:pPr>
    </w:p>
    <w:p w14:paraId="3D4A39EF" w14:textId="77777777" w:rsidR="00373640" w:rsidRDefault="00373640" w:rsidP="00A124C5">
      <w:pPr>
        <w:rPr>
          <w:ins w:id="4832" w:author="Gert Morlion" w:date="2023-06-05T12:04:00Z"/>
          <w:lang w:eastAsia="en-US"/>
        </w:rPr>
      </w:pPr>
    </w:p>
    <w:p w14:paraId="459E23CF" w14:textId="54578F73" w:rsidR="00A124C5" w:rsidRPr="00373640" w:rsidDel="003B05AF" w:rsidRDefault="00A124C5" w:rsidP="003B05AF">
      <w:pPr>
        <w:pStyle w:val="berschrift1"/>
        <w:numPr>
          <w:ilvl w:val="0"/>
          <w:numId w:val="0"/>
        </w:numPr>
        <w:ind w:left="432"/>
        <w:rPr>
          <w:del w:id="4833" w:author="Gert Morlion" w:date="2024-08-26T15:14:00Z"/>
          <w:lang w:eastAsia="en-US"/>
        </w:rPr>
      </w:pPr>
    </w:p>
    <w:bookmarkEnd w:id="4767"/>
    <w:bookmarkEnd w:id="4768"/>
    <w:bookmarkEnd w:id="4769"/>
    <w:bookmarkEnd w:id="4809"/>
    <w:bookmarkEnd w:id="4810"/>
    <w:bookmarkEnd w:id="4811"/>
    <w:bookmarkEnd w:id="4812"/>
    <w:bookmarkEnd w:id="4813"/>
    <w:p w14:paraId="2A162F3A" w14:textId="37986564" w:rsidR="00453023" w:rsidRPr="00DB1664" w:rsidRDefault="00453023" w:rsidP="00DB1664">
      <w:pPr>
        <w:pStyle w:val="berschrift1"/>
        <w:numPr>
          <w:ilvl w:val="0"/>
          <w:numId w:val="0"/>
        </w:numPr>
        <w:ind w:left="432"/>
        <w:rPr>
          <w:b w:val="0"/>
          <w:color w:val="FF0000"/>
          <w:sz w:val="20"/>
          <w:lang w:val="fr-MC"/>
        </w:rPr>
      </w:pPr>
    </w:p>
    <w:sectPr w:rsidR="00453023" w:rsidRPr="00DB1664">
      <w:pgSz w:w="11906" w:h="16838"/>
      <w:pgMar w:top="1440" w:right="1400" w:bottom="1440" w:left="1418" w:header="709" w:footer="283"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27" w:author="Bernd Birklhuber" w:date="2025-06-18T07:11:00Z" w:initials="BB">
    <w:p w14:paraId="69BC2A57" w14:textId="25945AFC" w:rsidR="00262FFA" w:rsidRDefault="00262FFA">
      <w:pPr>
        <w:pStyle w:val="Kommentartext"/>
      </w:pPr>
      <w:r>
        <w:rPr>
          <w:rStyle w:val="Kommentarzeichen"/>
        </w:rPr>
        <w:annotationRef/>
      </w:r>
      <w:r w:rsidRPr="00050FBD">
        <w:rPr>
          <w:highlight w:val="yellow"/>
        </w:rPr>
        <w:t>Do we keep this sentence?</w:t>
      </w:r>
    </w:p>
  </w:comment>
  <w:comment w:id="347" w:author="Bernd Birklhuber" w:date="2025-06-18T07:13:00Z" w:initials="BB">
    <w:p w14:paraId="1BB2986B" w14:textId="79F08E96" w:rsidR="00262FFA" w:rsidRDefault="00262FFA">
      <w:pPr>
        <w:pStyle w:val="Kommentartext"/>
      </w:pPr>
      <w:r w:rsidRPr="00050FBD">
        <w:rPr>
          <w:rStyle w:val="Kommentarzeichen"/>
          <w:highlight w:val="yellow"/>
        </w:rPr>
        <w:annotationRef/>
      </w:r>
      <w:r w:rsidRPr="00050FBD">
        <w:rPr>
          <w:highlight w:val="yellow"/>
        </w:rPr>
        <w:t>Should we fill in the table because edition 1.0.0 of the PS has been published on the registry or do we only start to record changes after edition 2.0.0?</w:t>
      </w:r>
    </w:p>
    <w:p w14:paraId="1C9B04DC" w14:textId="199CF21D" w:rsidR="00262FFA" w:rsidRDefault="00262FFA">
      <w:pPr>
        <w:pStyle w:val="Kommentartext"/>
      </w:pPr>
    </w:p>
    <w:p w14:paraId="350100BA" w14:textId="09F71FE7" w:rsidR="00262FFA" w:rsidRDefault="00262FFA">
      <w:pPr>
        <w:pStyle w:val="Kommentartext"/>
      </w:pPr>
      <w:r w:rsidRPr="00050FBD">
        <w:rPr>
          <w:highlight w:val="yellow"/>
        </w:rPr>
        <w:t>The table is empty in S-101 edition 2.0.0</w:t>
      </w:r>
    </w:p>
  </w:comment>
  <w:comment w:id="367" w:author="Bernd Birklhuber" w:date="2024-10-13T15:37:00Z" w:initials="BB">
    <w:p w14:paraId="7292042E" w14:textId="75FC83B4" w:rsidR="00262FFA" w:rsidRPr="00DD3A36" w:rsidRDefault="00262FFA">
      <w:pPr>
        <w:pStyle w:val="Kommentartext"/>
        <w:rPr>
          <w:highlight w:val="yellow"/>
        </w:rPr>
      </w:pPr>
      <w:r>
        <w:rPr>
          <w:rStyle w:val="Kommentarzeichen"/>
        </w:rPr>
        <w:annotationRef/>
      </w:r>
      <w:r w:rsidRPr="00DD3A36">
        <w:rPr>
          <w:highlight w:val="yellow"/>
        </w:rPr>
        <w:t>We will have to discuss in Europe how we can do that within the legal framework of the EU</w:t>
      </w:r>
    </w:p>
    <w:p w14:paraId="73559396" w14:textId="55BB686C" w:rsidR="00262FFA" w:rsidRPr="00DD3A36" w:rsidRDefault="00262FFA">
      <w:pPr>
        <w:pStyle w:val="Kommentartext"/>
        <w:rPr>
          <w:highlight w:val="yellow"/>
        </w:rPr>
      </w:pPr>
    </w:p>
    <w:p w14:paraId="11A1E8E7" w14:textId="76FDA163" w:rsidR="00262FFA" w:rsidRDefault="00262FFA">
      <w:pPr>
        <w:pStyle w:val="Kommentartext"/>
      </w:pPr>
      <w:r w:rsidRPr="00DD3A36">
        <w:rPr>
          <w:highlight w:val="yellow"/>
        </w:rPr>
        <w:t>Do we simply keep the text as it is as a description of technical possibilities? The legal restrictions are different for different regions.</w:t>
      </w:r>
    </w:p>
    <w:p w14:paraId="7B254BBF" w14:textId="31D734BF" w:rsidR="00262FFA" w:rsidRDefault="00262FFA">
      <w:pPr>
        <w:pStyle w:val="Kommentartext"/>
      </w:pPr>
    </w:p>
    <w:p w14:paraId="280F6399" w14:textId="54748A4E" w:rsidR="00262FFA" w:rsidRDefault="00262FFA">
      <w:pPr>
        <w:pStyle w:val="Kommentartext"/>
      </w:pPr>
      <w:r w:rsidRPr="00F82395">
        <w:rPr>
          <w:highlight w:val="green"/>
        </w:rPr>
        <w:t>COMEX2: dlete just “using a just in time methodology</w:t>
      </w:r>
      <w:r>
        <w:t>”</w:t>
      </w:r>
    </w:p>
  </w:comment>
  <w:comment w:id="428" w:author="Gert Morlion" w:date="2024-08-23T11:16:00Z" w:initials="GM">
    <w:p w14:paraId="5F6DB142" w14:textId="121F83FC" w:rsidR="00262FFA" w:rsidRDefault="00262FFA" w:rsidP="004817C4">
      <w:pPr>
        <w:pStyle w:val="Kommentartext"/>
        <w:jc w:val="left"/>
      </w:pPr>
      <w:r>
        <w:rPr>
          <w:rStyle w:val="Kommentarzeichen"/>
        </w:rPr>
        <w:annotationRef/>
      </w:r>
      <w:r>
        <w:t>Deleted in S101 PS</w:t>
      </w:r>
    </w:p>
  </w:comment>
  <w:comment w:id="429" w:author="Bernd Birklhuber" w:date="2024-10-13T15:39:00Z" w:initials="BB">
    <w:p w14:paraId="04EAA0ED" w14:textId="166674D5" w:rsidR="00262FFA" w:rsidRDefault="00262FFA">
      <w:pPr>
        <w:pStyle w:val="Kommentartext"/>
      </w:pPr>
      <w:r>
        <w:rPr>
          <w:rStyle w:val="Kommentarzeichen"/>
        </w:rPr>
        <w:annotationRef/>
      </w:r>
      <w:r w:rsidRPr="00DD3A36">
        <w:rPr>
          <w:highlight w:val="green"/>
        </w:rPr>
        <w:t>IEHG: delete</w:t>
      </w:r>
    </w:p>
  </w:comment>
  <w:comment w:id="432" w:author="Gert Morlion" w:date="2024-08-23T11:16:00Z" w:initials="GM">
    <w:p w14:paraId="58092147" w14:textId="1BD2632C" w:rsidR="00262FFA" w:rsidRDefault="00262FFA" w:rsidP="004817C4">
      <w:pPr>
        <w:pStyle w:val="Kommentartext"/>
        <w:jc w:val="left"/>
      </w:pPr>
      <w:r>
        <w:rPr>
          <w:rStyle w:val="Kommentarzeichen"/>
        </w:rPr>
        <w:annotationRef/>
      </w:r>
      <w:r>
        <w:t>Deleted in S101 PS</w:t>
      </w:r>
    </w:p>
  </w:comment>
  <w:comment w:id="433" w:author="Bernd Birklhuber" w:date="2024-10-13T15:39:00Z" w:initials="BB">
    <w:p w14:paraId="7356DABA" w14:textId="52B7E324" w:rsidR="00262FFA" w:rsidRDefault="00262FFA">
      <w:pPr>
        <w:pStyle w:val="Kommentartext"/>
      </w:pPr>
      <w:r>
        <w:rPr>
          <w:rStyle w:val="Kommentarzeichen"/>
        </w:rPr>
        <w:annotationRef/>
      </w:r>
      <w:r w:rsidRPr="00DD3A36">
        <w:rPr>
          <w:highlight w:val="green"/>
        </w:rPr>
        <w:t>IEHG: delete</w:t>
      </w:r>
    </w:p>
  </w:comment>
  <w:comment w:id="523" w:author="Gert Morlion" w:date="2023-06-05T11:33:00Z" w:initials="GM">
    <w:p w14:paraId="3DDF9885" w14:textId="77777777" w:rsidR="00262FFA" w:rsidRDefault="00262FFA" w:rsidP="001D5DB1">
      <w:pPr>
        <w:pStyle w:val="Kommentartext"/>
      </w:pPr>
      <w:r>
        <w:rPr>
          <w:rStyle w:val="Kommentarzeichen"/>
        </w:rPr>
        <w:annotationRef/>
      </w:r>
      <w:r>
        <w:t>Changing to latest edition IENC Encoding Guide?</w:t>
      </w:r>
    </w:p>
  </w:comment>
  <w:comment w:id="524" w:author="Bernd Birklhuber" w:date="2024-10-13T15:42:00Z" w:initials="BB">
    <w:p w14:paraId="45EB0540" w14:textId="77777777" w:rsidR="00262FFA" w:rsidRDefault="00262FFA" w:rsidP="001D5DB1">
      <w:pPr>
        <w:pStyle w:val="Kommentartext"/>
      </w:pPr>
      <w:r>
        <w:rPr>
          <w:rStyle w:val="Kommentarzeichen"/>
        </w:rPr>
        <w:annotationRef/>
      </w:r>
      <w:r w:rsidRPr="00DD3A36">
        <w:rPr>
          <w:highlight w:val="green"/>
        </w:rPr>
        <w:t>IEHG: 2.6</w:t>
      </w:r>
    </w:p>
  </w:comment>
  <w:comment w:id="639" w:author="Gert Morlion" w:date="2024-08-23T14:45:00Z" w:initials="GM">
    <w:p w14:paraId="7ACDA32E" w14:textId="77777777" w:rsidR="00262FFA" w:rsidRDefault="00262FFA" w:rsidP="000A262B">
      <w:pPr>
        <w:pStyle w:val="Kommentartext"/>
        <w:jc w:val="left"/>
      </w:pPr>
      <w:r>
        <w:rPr>
          <w:rStyle w:val="Kommentarzeichen"/>
        </w:rPr>
        <w:annotationRef/>
      </w:r>
      <w:r>
        <w:t>Deleted in S-101 PS</w:t>
      </w:r>
    </w:p>
  </w:comment>
  <w:comment w:id="640" w:author="Bernd Birklhuber" w:date="2024-10-13T15:46:00Z" w:initials="BB">
    <w:p w14:paraId="461D144E" w14:textId="658859D9" w:rsidR="00262FFA" w:rsidRDefault="00262FFA">
      <w:pPr>
        <w:pStyle w:val="Kommentartext"/>
      </w:pPr>
      <w:r>
        <w:rPr>
          <w:rStyle w:val="Kommentarzeichen"/>
        </w:rPr>
        <w:annotationRef/>
      </w:r>
      <w:r w:rsidRPr="00DD3A36">
        <w:rPr>
          <w:highlight w:val="green"/>
        </w:rPr>
        <w:t>IEHG:delete</w:t>
      </w:r>
    </w:p>
  </w:comment>
  <w:comment w:id="644" w:author="Gert Morlion" w:date="2023-06-05T11:35:00Z" w:initials="GM">
    <w:p w14:paraId="4885A9B5" w14:textId="1692567D" w:rsidR="00262FFA" w:rsidRDefault="00262FFA">
      <w:pPr>
        <w:pStyle w:val="Kommentartext"/>
      </w:pPr>
      <w:r>
        <w:rPr>
          <w:rStyle w:val="Kommentarzeichen"/>
        </w:rPr>
        <w:annotationRef/>
      </w:r>
      <w:r>
        <w:t>Still correct?</w:t>
      </w:r>
    </w:p>
    <w:p w14:paraId="3003CE5D" w14:textId="57AAA4EB" w:rsidR="00262FFA" w:rsidRDefault="00262FFA">
      <w:pPr>
        <w:pStyle w:val="Kommentartext"/>
      </w:pPr>
    </w:p>
  </w:comment>
  <w:comment w:id="645" w:author="Bernd Birklhuber" w:date="2024-10-13T15:47:00Z" w:initials="BB">
    <w:p w14:paraId="469DF874" w14:textId="34B95181" w:rsidR="00262FFA" w:rsidRDefault="00262FFA">
      <w:pPr>
        <w:pStyle w:val="Kommentartext"/>
      </w:pPr>
      <w:r>
        <w:rPr>
          <w:rStyle w:val="Kommentarzeichen"/>
        </w:rPr>
        <w:annotationRef/>
      </w:r>
      <w:r>
        <w:t>IEHG check before publication</w:t>
      </w:r>
    </w:p>
  </w:comment>
  <w:comment w:id="651" w:author="Gert Morlion" w:date="2023-06-05T11:35:00Z" w:initials="GM">
    <w:p w14:paraId="581FFFE0" w14:textId="22291977" w:rsidR="00262FFA" w:rsidRDefault="00262FFA">
      <w:pPr>
        <w:pStyle w:val="Kommentartext"/>
      </w:pPr>
      <w:r>
        <w:rPr>
          <w:rStyle w:val="Kommentarzeichen"/>
        </w:rPr>
        <w:annotationRef/>
      </w:r>
      <w:r>
        <w:t>Change date after finalizing new edition…</w:t>
      </w:r>
    </w:p>
  </w:comment>
  <w:comment w:id="652" w:author="Bernd Birklhuber" w:date="2024-10-16T04:09:00Z" w:initials="BB">
    <w:p w14:paraId="652E4AC3" w14:textId="19D9614D" w:rsidR="00262FFA" w:rsidRDefault="00262FFA">
      <w:pPr>
        <w:pStyle w:val="Kommentartext"/>
      </w:pPr>
      <w:r>
        <w:rPr>
          <w:rStyle w:val="Kommentarzeichen"/>
        </w:rPr>
        <w:annotationRef/>
      </w:r>
      <w:r>
        <w:t>Will be set when adopted</w:t>
      </w:r>
    </w:p>
  </w:comment>
  <w:comment w:id="665" w:author="Gert Morlion [2]" w:date="2024-01-12T13:30:00Z" w:initials="GM">
    <w:p w14:paraId="3D462DBF" w14:textId="77777777" w:rsidR="00262FFA" w:rsidRDefault="00262FFA" w:rsidP="004B0AFB">
      <w:pPr>
        <w:pStyle w:val="Kommentartext"/>
        <w:jc w:val="left"/>
      </w:pPr>
      <w:r>
        <w:rPr>
          <w:rStyle w:val="Kommentarzeichen"/>
        </w:rPr>
        <w:annotationRef/>
      </w:r>
      <w:r>
        <w:rPr>
          <w:lang w:val="nl-BE"/>
        </w:rPr>
        <w:t>Change to new vice-chairs</w:t>
      </w:r>
    </w:p>
  </w:comment>
  <w:comment w:id="666" w:author="Gert Morlion" w:date="2024-08-23T14:52:00Z" w:initials="GM">
    <w:p w14:paraId="318210E5" w14:textId="77777777" w:rsidR="00262FFA" w:rsidRDefault="00262FFA" w:rsidP="004721B4">
      <w:pPr>
        <w:pStyle w:val="Kommentartext"/>
        <w:jc w:val="left"/>
      </w:pPr>
      <w:r>
        <w:rPr>
          <w:rStyle w:val="Kommentarzeichen"/>
        </w:rPr>
        <w:annotationRef/>
      </w:r>
      <w:r>
        <w:t>Core group?</w:t>
      </w:r>
    </w:p>
  </w:comment>
  <w:comment w:id="667" w:author="Bernd Birklhuber" w:date="2024-10-13T15:47:00Z" w:initials="BB">
    <w:p w14:paraId="159177CD" w14:textId="02B1F884" w:rsidR="00262FFA" w:rsidRDefault="00262FFA">
      <w:pPr>
        <w:pStyle w:val="Kommentartext"/>
      </w:pPr>
      <w:r>
        <w:rPr>
          <w:rStyle w:val="Kommentarzeichen"/>
        </w:rPr>
        <w:annotationRef/>
      </w:r>
      <w:r w:rsidRPr="00DD3A36">
        <w:rPr>
          <w:highlight w:val="green"/>
        </w:rPr>
        <w:t>IEHG: yes, reference to TOR on website</w:t>
      </w:r>
    </w:p>
  </w:comment>
  <w:comment w:id="709" w:author="Bernd Birklhuber" w:date="2024-10-13T15:49:00Z" w:initials="BB">
    <w:p w14:paraId="7AA8050E" w14:textId="77777777" w:rsidR="00262FFA" w:rsidRDefault="00262FFA">
      <w:pPr>
        <w:pStyle w:val="Kommentartext"/>
      </w:pPr>
      <w:r>
        <w:rPr>
          <w:rStyle w:val="Kommentarzeichen"/>
        </w:rPr>
        <w:annotationRef/>
      </w:r>
    </w:p>
    <w:p w14:paraId="0FB0FC3A" w14:textId="7E897705" w:rsidR="00262FFA" w:rsidRPr="00F835A1" w:rsidRDefault="00262FFA">
      <w:pPr>
        <w:pStyle w:val="Kommentartext"/>
      </w:pPr>
      <w:r w:rsidRPr="00F835A1">
        <w:t>IEHG; table has been updated in S-101</w:t>
      </w:r>
    </w:p>
    <w:p w14:paraId="0D861BD6" w14:textId="77777777" w:rsidR="00262FFA" w:rsidRPr="00F835A1" w:rsidRDefault="00262FFA">
      <w:pPr>
        <w:pStyle w:val="Kommentartext"/>
      </w:pPr>
    </w:p>
    <w:p w14:paraId="0AE5F4FD" w14:textId="72E013D7" w:rsidR="00262FFA" w:rsidRPr="00F835A1" w:rsidRDefault="00262FFA">
      <w:pPr>
        <w:pStyle w:val="Kommentartext"/>
      </w:pPr>
      <w:r w:rsidRPr="00F835A1">
        <w:t>As we do not produce different IENCs for different usages the ranges might be too small. Do we keep the table, change it, or delete it?</w:t>
      </w:r>
    </w:p>
    <w:p w14:paraId="6345C11A" w14:textId="494AF673" w:rsidR="00262FFA" w:rsidRPr="00F835A1" w:rsidRDefault="00262FFA">
      <w:pPr>
        <w:pStyle w:val="Kommentartext"/>
      </w:pPr>
    </w:p>
    <w:p w14:paraId="5BDD77D0" w14:textId="5F010036" w:rsidR="00262FFA" w:rsidRDefault="00262FFA">
      <w:pPr>
        <w:pStyle w:val="Kommentartext"/>
      </w:pPr>
      <w:r w:rsidRPr="00F835A1">
        <w:t>IEHG: for inland we need much bigger scale ranges (e.g. 1:200 – 1:100 00</w:t>
      </w:r>
    </w:p>
  </w:comment>
  <w:comment w:id="710" w:author="Bernd Birklhuber" w:date="2025-03-07T11:48:00Z" w:initials="BB">
    <w:p w14:paraId="40205786" w14:textId="7625416A" w:rsidR="00262FFA" w:rsidRDefault="00262FFA">
      <w:pPr>
        <w:pStyle w:val="Kommentartext"/>
      </w:pPr>
      <w:r>
        <w:rPr>
          <w:rStyle w:val="Kommentarzeichen"/>
        </w:rPr>
        <w:annotationRef/>
      </w:r>
      <w:r>
        <w:t>In S-101 Ed 2.0.0 only one column</w:t>
      </w:r>
    </w:p>
    <w:p w14:paraId="0E4B66EA" w14:textId="218A8F2E" w:rsidR="00262FFA" w:rsidRDefault="00262FFA">
      <w:pPr>
        <w:pStyle w:val="Kommentartext"/>
      </w:pPr>
      <w:r w:rsidRPr="00F835A1">
        <w:rPr>
          <w:highlight w:val="yellow"/>
        </w:rPr>
        <w:t>Do we change the last line(s)?</w:t>
      </w:r>
    </w:p>
    <w:p w14:paraId="5BA39227" w14:textId="5EB9DDDF" w:rsidR="00262FFA" w:rsidRDefault="00262FFA">
      <w:pPr>
        <w:pStyle w:val="Kommentartext"/>
      </w:pPr>
      <w:r>
        <w:t>It seems not to be forbidden to define a big range</w:t>
      </w:r>
    </w:p>
    <w:p w14:paraId="1B81A7B4" w14:textId="1DFB09A5" w:rsidR="00262FFA" w:rsidRDefault="00262FFA">
      <w:pPr>
        <w:pStyle w:val="Kommentartext"/>
      </w:pPr>
    </w:p>
    <w:p w14:paraId="42ADC899" w14:textId="378E6307" w:rsidR="00262FFA" w:rsidRDefault="00262FFA">
      <w:pPr>
        <w:pStyle w:val="Kommentartext"/>
      </w:pPr>
      <w:r w:rsidRPr="00A16943">
        <w:rPr>
          <w:highlight w:val="green"/>
        </w:rPr>
        <w:t>COMEX2: amendments accepted</w:t>
      </w:r>
    </w:p>
  </w:comment>
  <w:comment w:id="774" w:author="Gert Morlion" w:date="2024-08-23T15:09:00Z" w:initials="GM">
    <w:p w14:paraId="3ED0BE52" w14:textId="77777777" w:rsidR="00262FFA" w:rsidRDefault="00262FFA" w:rsidP="00B02D9B">
      <w:pPr>
        <w:pStyle w:val="Kommentartext"/>
        <w:jc w:val="left"/>
      </w:pPr>
      <w:r>
        <w:rPr>
          <w:rStyle w:val="Kommentarzeichen"/>
        </w:rPr>
        <w:annotationRef/>
      </w:r>
      <w:r>
        <w:t>Added the clause and section numbers</w:t>
      </w:r>
    </w:p>
  </w:comment>
  <w:comment w:id="775" w:author="Bernd Birklhuber" w:date="2024-10-16T04:21:00Z" w:initials="BB">
    <w:p w14:paraId="6A219571" w14:textId="79F521BA" w:rsidR="00262FFA" w:rsidRDefault="00262FFA">
      <w:pPr>
        <w:pStyle w:val="Kommentartext"/>
      </w:pPr>
      <w:r>
        <w:rPr>
          <w:rStyle w:val="Kommentarzeichen"/>
        </w:rPr>
        <w:annotationRef/>
      </w:r>
      <w:r>
        <w:t>All references have to be checked before publication</w:t>
      </w:r>
    </w:p>
  </w:comment>
  <w:comment w:id="786" w:author="Gert Morlion" w:date="2024-08-23T15:10:00Z" w:initials="GM">
    <w:p w14:paraId="4FB2160F" w14:textId="77777777" w:rsidR="00262FFA" w:rsidRDefault="00262FFA" w:rsidP="00B02D9B">
      <w:pPr>
        <w:pStyle w:val="Kommentartext"/>
        <w:jc w:val="left"/>
      </w:pPr>
      <w:r>
        <w:rPr>
          <w:rStyle w:val="Kommentarzeichen"/>
        </w:rPr>
        <w:annotationRef/>
      </w:r>
      <w:r>
        <w:t>Added the clause and section numbers</w:t>
      </w:r>
    </w:p>
  </w:comment>
  <w:comment w:id="797" w:author="Gert Morlion" w:date="2024-08-23T15:10:00Z" w:initials="GM">
    <w:p w14:paraId="25E91161" w14:textId="77777777" w:rsidR="00262FFA" w:rsidRDefault="00262FFA" w:rsidP="00B02D9B">
      <w:pPr>
        <w:pStyle w:val="Kommentartext"/>
        <w:jc w:val="left"/>
      </w:pPr>
      <w:r>
        <w:rPr>
          <w:rStyle w:val="Kommentarzeichen"/>
        </w:rPr>
        <w:annotationRef/>
      </w:r>
      <w:r>
        <w:t>Added the clause and section numbers</w:t>
      </w:r>
    </w:p>
  </w:comment>
  <w:comment w:id="825" w:author="Gert Morlion" w:date="2024-08-23T15:11:00Z" w:initials="GM">
    <w:p w14:paraId="59C9CC3A" w14:textId="77777777" w:rsidR="00262FFA" w:rsidRDefault="00262FFA" w:rsidP="00E4522A">
      <w:pPr>
        <w:pStyle w:val="Kommentartext"/>
        <w:jc w:val="left"/>
      </w:pPr>
      <w:r>
        <w:rPr>
          <w:rStyle w:val="Kommentarzeichen"/>
        </w:rPr>
        <w:annotationRef/>
      </w:r>
      <w:r>
        <w:t>Added the clause and section numbers</w:t>
      </w:r>
    </w:p>
  </w:comment>
  <w:comment w:id="837" w:author="Gert Morlion" w:date="2024-08-23T15:44:00Z" w:initials="GM">
    <w:p w14:paraId="033A2EF5" w14:textId="77777777" w:rsidR="00262FFA" w:rsidRDefault="00262FFA" w:rsidP="009D0F4A">
      <w:pPr>
        <w:pStyle w:val="Kommentartext"/>
        <w:jc w:val="left"/>
      </w:pPr>
      <w:r>
        <w:rPr>
          <w:rStyle w:val="Kommentarzeichen"/>
        </w:rPr>
        <w:annotationRef/>
      </w:r>
      <w:r>
        <w:t>Added the clause and section numbers</w:t>
      </w:r>
    </w:p>
  </w:comment>
  <w:comment w:id="853" w:author="Gert Morlion" w:date="2023-06-05T13:33:00Z" w:initials="GM">
    <w:p w14:paraId="233A1A2C" w14:textId="61A039DF" w:rsidR="00262FFA" w:rsidRDefault="00262FFA">
      <w:pPr>
        <w:pStyle w:val="Kommentartext"/>
      </w:pPr>
      <w:r>
        <w:rPr>
          <w:rStyle w:val="Kommentarzeichen"/>
        </w:rPr>
        <w:annotationRef/>
      </w:r>
      <w:r>
        <w:t>Deleted in S-101!</w:t>
      </w:r>
    </w:p>
    <w:p w14:paraId="5AD910A1" w14:textId="58CB4F1B" w:rsidR="00262FFA" w:rsidRDefault="00262FFA">
      <w:pPr>
        <w:pStyle w:val="Kommentartext"/>
      </w:pPr>
      <w:r w:rsidRPr="0059361F">
        <w:rPr>
          <w:highlight w:val="green"/>
        </w:rPr>
        <w:t>IEHG: delete here</w:t>
      </w:r>
    </w:p>
  </w:comment>
  <w:comment w:id="865" w:author="Bernd Birklhuber" w:date="2025-03-07T11:55:00Z" w:initials="BB">
    <w:p w14:paraId="0C2B4021" w14:textId="59B96130" w:rsidR="00262FFA" w:rsidRPr="00A27591" w:rsidRDefault="00262FFA">
      <w:pPr>
        <w:pStyle w:val="Kommentartext"/>
      </w:pPr>
      <w:r>
        <w:rPr>
          <w:rStyle w:val="Kommentarzeichen"/>
        </w:rPr>
        <w:annotationRef/>
      </w:r>
      <w:r w:rsidRPr="00A27591">
        <w:t>S-101 uses the example of Caution Area and Archipelagic Sea Lane, but the second feature is not part of S-401.</w:t>
      </w:r>
    </w:p>
    <w:p w14:paraId="1626FAC8" w14:textId="0F581E24" w:rsidR="00262FFA" w:rsidRDefault="00262FFA">
      <w:pPr>
        <w:pStyle w:val="Kommentartext"/>
      </w:pPr>
      <w:r w:rsidRPr="00A27591">
        <w:t xml:space="preserve">Which example do we use? </w:t>
      </w:r>
      <w:r w:rsidR="007E10D3">
        <w:t>Light and Bridge are associated via the Structure/Equipment composition and is therefore no adequate example.</w:t>
      </w:r>
    </w:p>
    <w:p w14:paraId="2A11D8FA" w14:textId="3DC86CB5" w:rsidR="00262FFA" w:rsidRDefault="00262FFA">
      <w:pPr>
        <w:pStyle w:val="Kommentartext"/>
      </w:pPr>
    </w:p>
    <w:p w14:paraId="4CFF3418" w14:textId="4FF1C51E" w:rsidR="00262FFA" w:rsidRDefault="00262FFA">
      <w:pPr>
        <w:pStyle w:val="Kommentartext"/>
      </w:pPr>
      <w:r>
        <w:t>COMEX2: to be clarified after finalization of associations</w:t>
      </w:r>
    </w:p>
    <w:p w14:paraId="3AAB9C35" w14:textId="6CC55172" w:rsidR="00262FFA" w:rsidRDefault="00262FFA">
      <w:pPr>
        <w:pStyle w:val="Kommentartext"/>
      </w:pPr>
    </w:p>
    <w:p w14:paraId="288E50A5" w14:textId="011454AD" w:rsidR="00262FFA" w:rsidRDefault="00922E86">
      <w:pPr>
        <w:pStyle w:val="Kommentartext"/>
      </w:pPr>
      <w:r>
        <w:t>The Caution Area Association that is used in S-101 can also be used for S-401, but with Traffic Separation scheme instead of Archipelagic Sea Lane.</w:t>
      </w:r>
    </w:p>
    <w:p w14:paraId="04012E85" w14:textId="36634949" w:rsidR="00922E86" w:rsidRDefault="00922E86">
      <w:pPr>
        <w:pStyle w:val="Kommentartext"/>
      </w:pPr>
    </w:p>
    <w:p w14:paraId="19FF3822" w14:textId="15874DD7" w:rsidR="00922E86" w:rsidRDefault="00922E86">
      <w:pPr>
        <w:pStyle w:val="Kommentartext"/>
      </w:pPr>
      <w:r w:rsidRPr="00922E86">
        <w:rPr>
          <w:highlight w:val="yellow"/>
        </w:rPr>
        <w:t>Figure needs to be amended</w:t>
      </w:r>
    </w:p>
    <w:p w14:paraId="1F3B6BC0" w14:textId="40DFF7E1" w:rsidR="00262FFA" w:rsidRDefault="00262FFA">
      <w:pPr>
        <w:pStyle w:val="Kommentartext"/>
      </w:pPr>
    </w:p>
  </w:comment>
  <w:comment w:id="872" w:author="Gert Morlion" w:date="2023-06-05T13:34:00Z" w:initials="GM">
    <w:p w14:paraId="797B1407" w14:textId="77777777" w:rsidR="00262FFA" w:rsidRDefault="00262FFA">
      <w:pPr>
        <w:pStyle w:val="Kommentartext"/>
      </w:pPr>
      <w:r>
        <w:rPr>
          <w:rStyle w:val="Kommentarzeichen"/>
        </w:rPr>
        <w:annotationRef/>
      </w:r>
      <w:r>
        <w:t>Is this still a correct example?</w:t>
      </w:r>
    </w:p>
    <w:p w14:paraId="1ADA3E3B" w14:textId="5DEFA06F" w:rsidR="00262FFA" w:rsidRDefault="00262FFA">
      <w:pPr>
        <w:pStyle w:val="Kommentartext"/>
      </w:pPr>
      <w:r>
        <w:t>roleType = association Type?</w:t>
      </w:r>
    </w:p>
    <w:p w14:paraId="4CEAB39E" w14:textId="4941482C" w:rsidR="00262FFA" w:rsidRDefault="00262FFA">
      <w:pPr>
        <w:pStyle w:val="Kommentartext"/>
      </w:pPr>
    </w:p>
    <w:p w14:paraId="687A904E" w14:textId="70C38BD3" w:rsidR="00262FFA" w:rsidRDefault="00262FFA">
      <w:pPr>
        <w:pStyle w:val="Kommentartext"/>
      </w:pPr>
      <w:r w:rsidRPr="0059361F">
        <w:rPr>
          <w:highlight w:val="green"/>
        </w:rPr>
        <w:t>IEHG: correct</w:t>
      </w:r>
    </w:p>
  </w:comment>
  <w:comment w:id="882" w:author="Gert Morlion" w:date="2024-08-23T15:44:00Z" w:initials="GM">
    <w:p w14:paraId="69C31116" w14:textId="77777777" w:rsidR="00262FFA" w:rsidRDefault="00262FFA" w:rsidP="009D0F4A">
      <w:pPr>
        <w:pStyle w:val="Kommentartext"/>
        <w:jc w:val="left"/>
      </w:pPr>
      <w:r>
        <w:rPr>
          <w:rStyle w:val="Kommentarzeichen"/>
        </w:rPr>
        <w:annotationRef/>
      </w:r>
      <w:r>
        <w:t>Added the clause and section numbers</w:t>
      </w:r>
    </w:p>
  </w:comment>
  <w:comment w:id="924" w:author="Gert Morlion" w:date="2023-06-05T13:39:00Z" w:initials="GM">
    <w:p w14:paraId="3730384B" w14:textId="34A02C81" w:rsidR="00262FFA" w:rsidRDefault="00262FFA">
      <w:pPr>
        <w:pStyle w:val="Kommentartext"/>
      </w:pPr>
      <w:r>
        <w:rPr>
          <w:rStyle w:val="Kommentarzeichen"/>
        </w:rPr>
        <w:annotationRef/>
      </w:r>
      <w:r>
        <w:t>Check reference as soon as introduction DCEG is finalized.</w:t>
      </w:r>
    </w:p>
  </w:comment>
  <w:comment w:id="980" w:author="Gert Morlion" w:date="2023-06-05T13:40:00Z" w:initials="GM">
    <w:p w14:paraId="4787D72C" w14:textId="77777777" w:rsidR="00262FFA" w:rsidRDefault="00262FFA" w:rsidP="0027323D">
      <w:pPr>
        <w:pStyle w:val="Kommentartext"/>
      </w:pPr>
      <w:r>
        <w:rPr>
          <w:rStyle w:val="Kommentarzeichen"/>
        </w:rPr>
        <w:annotationRef/>
      </w:r>
      <w:r>
        <w:rPr>
          <w:rStyle w:val="Kommentarzeichen"/>
        </w:rPr>
        <w:annotationRef/>
      </w:r>
      <w:r>
        <w:t>Check reference as soon as introduction DCEG is finalized.</w:t>
      </w:r>
    </w:p>
    <w:p w14:paraId="513DA0CC" w14:textId="41569930" w:rsidR="00262FFA" w:rsidRDefault="00262FFA">
      <w:pPr>
        <w:pStyle w:val="Kommentartext"/>
      </w:pPr>
    </w:p>
  </w:comment>
  <w:comment w:id="988" w:author="Jeff Wootton" w:date="2024-03-20T22:52:00Z" w:initials="JW">
    <w:p w14:paraId="333F75DE" w14:textId="4652B9FF" w:rsidR="00262FFA" w:rsidRDefault="00262FFA" w:rsidP="00CE2E10">
      <w:pPr>
        <w:pStyle w:val="Kommentartext"/>
        <w:jc w:val="left"/>
      </w:pPr>
      <w:r>
        <w:rPr>
          <w:rStyle w:val="Kommentarzeichen"/>
        </w:rPr>
        <w:annotationRef/>
      </w:r>
      <w:r>
        <w:t>Refer to Paper S-101PT12-06.18 and Decisions and Actions from S-101PT12.</w:t>
      </w:r>
      <w:r>
        <w:br/>
      </w:r>
      <w:r>
        <w:br/>
      </w:r>
      <w:r w:rsidRPr="0059361F">
        <w:rPr>
          <w:highlight w:val="green"/>
        </w:rPr>
        <w:t>IEHG: keep and adapt</w:t>
      </w:r>
    </w:p>
  </w:comment>
  <w:comment w:id="996" w:author="Bernd Birklhuber" w:date="2025-03-09T20:05:00Z" w:initials="BB">
    <w:p w14:paraId="3B602493" w14:textId="4B89C3CA" w:rsidR="00262FFA" w:rsidRDefault="00262FFA">
      <w:pPr>
        <w:pStyle w:val="Kommentartext"/>
      </w:pPr>
      <w:r>
        <w:rPr>
          <w:rStyle w:val="Kommentarzeichen"/>
        </w:rPr>
        <w:annotationRef/>
      </w:r>
      <w:r w:rsidRPr="008C6C3D">
        <w:rPr>
          <w:highlight w:val="yellow"/>
        </w:rPr>
        <w:t>Check!</w:t>
      </w:r>
    </w:p>
  </w:comment>
  <w:comment w:id="1011" w:author="Bernd Birklhuber" w:date="2025-06-19T11:50:00Z" w:initials="BB">
    <w:p w14:paraId="367966B3" w14:textId="56C95223" w:rsidR="003D036F" w:rsidRDefault="003D036F">
      <w:pPr>
        <w:pStyle w:val="Kommentartext"/>
      </w:pPr>
      <w:r>
        <w:rPr>
          <w:rStyle w:val="Kommentarzeichen"/>
        </w:rPr>
        <w:annotationRef/>
      </w:r>
      <w:r w:rsidRPr="006E2BEF">
        <w:rPr>
          <w:highlight w:val="yellow"/>
        </w:rPr>
        <w:t>Mentioned in S-101, but neither the S-101 DCEG nor the S-401 DCEG is containing such an attribute</w:t>
      </w:r>
    </w:p>
  </w:comment>
  <w:comment w:id="1074" w:author="Bernd Birklhuber" w:date="2025-03-07T12:51:00Z" w:initials="BB">
    <w:p w14:paraId="21448FEA" w14:textId="01ED5159" w:rsidR="00262FFA" w:rsidRDefault="00262FFA">
      <w:pPr>
        <w:pStyle w:val="Kommentartext"/>
      </w:pPr>
      <w:r>
        <w:rPr>
          <w:rStyle w:val="Kommentarzeichen"/>
        </w:rPr>
        <w:annotationRef/>
      </w:r>
      <w:r>
        <w:t>checked</w:t>
      </w:r>
    </w:p>
  </w:comment>
  <w:comment w:id="1117" w:author="Bernd Birklhuber" w:date="2024-10-13T16:00:00Z" w:initials="BB">
    <w:p w14:paraId="3579FF5F" w14:textId="3C7C11B7" w:rsidR="00262FFA" w:rsidRDefault="00262FFA">
      <w:pPr>
        <w:pStyle w:val="Kommentartext"/>
      </w:pPr>
      <w:r>
        <w:rPr>
          <w:rStyle w:val="Kommentarzeichen"/>
        </w:rPr>
        <w:annotationRef/>
      </w:r>
      <w:r>
        <w:t>Do we keep this for IENCs`</w:t>
      </w:r>
    </w:p>
    <w:p w14:paraId="7EC07018" w14:textId="144137F0" w:rsidR="00262FFA" w:rsidRDefault="00262FFA">
      <w:pPr>
        <w:pStyle w:val="Kommentartext"/>
      </w:pPr>
    </w:p>
    <w:p w14:paraId="250BB1A7" w14:textId="40873D76" w:rsidR="00262FFA" w:rsidRDefault="00262FFA" w:rsidP="001E12FA">
      <w:pPr>
        <w:pStyle w:val="Kommentartext"/>
        <w:spacing w:line="480" w:lineRule="auto"/>
      </w:pPr>
      <w:r w:rsidRPr="002F3957">
        <w:rPr>
          <w:highlight w:val="green"/>
        </w:rPr>
        <w:t>IEHG:keep</w:t>
      </w:r>
    </w:p>
  </w:comment>
  <w:comment w:id="1122" w:author="Bernd Birklhuber" w:date="2024-10-13T16:02:00Z" w:initials="BB">
    <w:p w14:paraId="4B8BA211" w14:textId="2DEBCD27" w:rsidR="00262FFA" w:rsidRDefault="00262FFA">
      <w:pPr>
        <w:pStyle w:val="Kommentartext"/>
      </w:pPr>
      <w:r>
        <w:rPr>
          <w:rStyle w:val="Kommentarzeichen"/>
        </w:rPr>
        <w:annotationRef/>
      </w:r>
      <w:r>
        <w:t>Seems to solve problems, if someone is just publishing one IENC or e.g. just an overview IENC of a whole region and 1 detailed IENC</w:t>
      </w:r>
    </w:p>
    <w:p w14:paraId="4A2A0F82" w14:textId="53DE0CEA" w:rsidR="00262FFA" w:rsidRDefault="00262FFA">
      <w:pPr>
        <w:pStyle w:val="Kommentartext"/>
      </w:pPr>
    </w:p>
    <w:p w14:paraId="08A257C9" w14:textId="77E28484" w:rsidR="00262FFA" w:rsidRDefault="00262FFA">
      <w:pPr>
        <w:pStyle w:val="Kommentartext"/>
      </w:pPr>
      <w:r w:rsidRPr="002F3957">
        <w:rPr>
          <w:highlight w:val="green"/>
        </w:rPr>
        <w:t>IEHG: keep, but update the table nevertheless</w:t>
      </w:r>
    </w:p>
  </w:comment>
  <w:comment w:id="1130" w:author="Bernd Birklhuber" w:date="2025-03-07T12:56:00Z" w:initials="BB">
    <w:p w14:paraId="58BD16A8" w14:textId="174CA613" w:rsidR="00262FFA" w:rsidRDefault="00262FFA">
      <w:pPr>
        <w:pStyle w:val="Kommentartext"/>
      </w:pPr>
      <w:r>
        <w:rPr>
          <w:rStyle w:val="Kommentarzeichen"/>
        </w:rPr>
        <w:annotationRef/>
      </w:r>
      <w:r w:rsidRPr="008012B2">
        <w:rPr>
          <w:highlight w:val="yellow"/>
        </w:rPr>
        <w:t>Do we use the MSVS (Mariner’s selected viewing scale) of S-101 or do we use BSVS (beca</w:t>
      </w:r>
      <w:r>
        <w:rPr>
          <w:highlight w:val="yellow"/>
        </w:rPr>
        <w:t>u</w:t>
      </w:r>
      <w:r w:rsidRPr="008012B2">
        <w:rPr>
          <w:highlight w:val="yellow"/>
        </w:rPr>
        <w:t>se we decided to use boatmaster instead of skipper)</w:t>
      </w:r>
    </w:p>
    <w:p w14:paraId="728BE3AB" w14:textId="4560AD61" w:rsidR="00262FFA" w:rsidRDefault="00262FFA">
      <w:pPr>
        <w:pStyle w:val="Kommentartext"/>
      </w:pPr>
    </w:p>
    <w:p w14:paraId="28E8400D" w14:textId="6AFACFD6" w:rsidR="00262FFA" w:rsidRDefault="00262FFA">
      <w:pPr>
        <w:pStyle w:val="Kommentartext"/>
      </w:pPr>
      <w:r>
        <w:t>COMEX2: BSVS, BSCS</w:t>
      </w:r>
    </w:p>
    <w:p w14:paraId="3304282C" w14:textId="0F616313" w:rsidR="00262FFA" w:rsidRDefault="00262FFA">
      <w:pPr>
        <w:pStyle w:val="Kommentartext"/>
      </w:pPr>
      <w:r>
        <w:t>Change pictures after approval of IEHG</w:t>
      </w:r>
    </w:p>
    <w:p w14:paraId="26228434" w14:textId="164D9B3B" w:rsidR="00F67708" w:rsidRDefault="00F67708">
      <w:pPr>
        <w:pStyle w:val="Kommentartext"/>
      </w:pPr>
      <w:r>
        <w:t>(Acronym is not used in DCEG)</w:t>
      </w:r>
    </w:p>
  </w:comment>
  <w:comment w:id="1177" w:author="Gert Morlion" w:date="2024-08-23T16:19:00Z" w:initials="GM">
    <w:p w14:paraId="160329F8" w14:textId="77777777" w:rsidR="00262FFA" w:rsidRDefault="00262FFA" w:rsidP="00E60A4E">
      <w:pPr>
        <w:pStyle w:val="Kommentartext"/>
        <w:jc w:val="left"/>
      </w:pPr>
      <w:r>
        <w:rPr>
          <w:rStyle w:val="Kommentarzeichen"/>
        </w:rPr>
        <w:annotationRef/>
      </w:r>
      <w:r>
        <w:t>S98 - Interoperability! Needs to be checked when there is a solution for this issue!</w:t>
      </w:r>
    </w:p>
  </w:comment>
  <w:comment w:id="1209" w:author="Gert Morlion" w:date="2024-08-23T16:19:00Z" w:initials="GM">
    <w:p w14:paraId="278798DF" w14:textId="77777777" w:rsidR="00262FFA" w:rsidRDefault="00262FFA" w:rsidP="00446BAF">
      <w:pPr>
        <w:pStyle w:val="Kommentartext"/>
        <w:jc w:val="left"/>
      </w:pPr>
      <w:r>
        <w:rPr>
          <w:rStyle w:val="Kommentarzeichen"/>
        </w:rPr>
        <w:annotationRef/>
      </w:r>
      <w:r>
        <w:t>S98 - Interoperability! Needs to be checked when there is a solution for this issue!</w:t>
      </w:r>
    </w:p>
  </w:comment>
  <w:comment w:id="1213" w:author="Gert Morlion" w:date="2024-08-23T16:21:00Z" w:initials="GM">
    <w:p w14:paraId="7C99C56E" w14:textId="77777777" w:rsidR="00262FFA" w:rsidRDefault="00262FFA" w:rsidP="004C20A2">
      <w:pPr>
        <w:pStyle w:val="Kommentartext"/>
        <w:jc w:val="left"/>
      </w:pPr>
      <w:r>
        <w:rPr>
          <w:rStyle w:val="Kommentarzeichen"/>
        </w:rPr>
        <w:annotationRef/>
      </w:r>
      <w:r>
        <w:t>S98 - Interoperability! Needs to be checked when there is a solution for this issue!</w:t>
      </w:r>
    </w:p>
  </w:comment>
  <w:comment w:id="1366" w:author="Bernd Birklhuber" w:date="2025-06-19T12:15:00Z" w:initials="BB">
    <w:p w14:paraId="28EDFD97" w14:textId="41236E45" w:rsidR="00F67708" w:rsidRDefault="00F67708">
      <w:pPr>
        <w:pStyle w:val="Kommentartext"/>
      </w:pPr>
      <w:r>
        <w:rPr>
          <w:rStyle w:val="Kommentarzeichen"/>
        </w:rPr>
        <w:annotationRef/>
      </w:r>
      <w:r>
        <w:t>To be checked</w:t>
      </w:r>
    </w:p>
  </w:comment>
  <w:comment w:id="1371" w:author="Gert Morlion" w:date="2024-08-26T11:16:00Z" w:initials="GM">
    <w:p w14:paraId="38636A4E" w14:textId="190D646C" w:rsidR="00262FFA" w:rsidRDefault="00262FFA" w:rsidP="008B414C">
      <w:pPr>
        <w:pStyle w:val="Kommentartext"/>
        <w:jc w:val="left"/>
      </w:pPr>
      <w:r>
        <w:rPr>
          <w:rStyle w:val="Kommentarzeichen"/>
        </w:rPr>
        <w:annotationRef/>
      </w:r>
      <w:r>
        <w:t>In S-101 PS edition 1.4.1: Lowest Astronomical Tide</w:t>
      </w:r>
    </w:p>
    <w:p w14:paraId="31D2526F" w14:textId="5156950D" w:rsidR="00262FFA" w:rsidRDefault="00262FFA" w:rsidP="008B414C">
      <w:pPr>
        <w:pStyle w:val="Kommentartext"/>
        <w:jc w:val="left"/>
      </w:pPr>
    </w:p>
    <w:p w14:paraId="01A1005F" w14:textId="132496F0" w:rsidR="00262FFA" w:rsidRDefault="00262FFA" w:rsidP="008B414C">
      <w:pPr>
        <w:pStyle w:val="Kommentartext"/>
        <w:jc w:val="left"/>
      </w:pPr>
      <w:r w:rsidRPr="00334FB8">
        <w:rPr>
          <w:highlight w:val="green"/>
        </w:rPr>
        <w:t>IEHG: keep</w:t>
      </w:r>
    </w:p>
  </w:comment>
  <w:comment w:id="1546" w:author="Bernd Birklhuber" w:date="2025-03-07T13:17:00Z" w:initials="BB">
    <w:p w14:paraId="687652D8" w14:textId="1DD90DB1" w:rsidR="00262FFA" w:rsidRDefault="00262FFA">
      <w:pPr>
        <w:pStyle w:val="Kommentartext"/>
      </w:pPr>
      <w:r>
        <w:rPr>
          <w:rStyle w:val="Kommentarzeichen"/>
        </w:rPr>
        <w:annotationRef/>
      </w:r>
      <w:r w:rsidRPr="00334FB8">
        <w:rPr>
          <w:highlight w:val="yellow"/>
        </w:rPr>
        <w:t>???</w:t>
      </w:r>
      <w:r>
        <w:t xml:space="preserve"> in 5.2.0 (but not in the table of content)</w:t>
      </w:r>
    </w:p>
  </w:comment>
  <w:comment w:id="1740" w:author="Bernd Birklhuber" w:date="2024-10-13T16:10:00Z" w:initials="BB">
    <w:p w14:paraId="20BB116D" w14:textId="17125920" w:rsidR="00262FFA" w:rsidRPr="00B352A2" w:rsidRDefault="00262FFA">
      <w:pPr>
        <w:pStyle w:val="Kommentartext"/>
        <w:rPr>
          <w:highlight w:val="yellow"/>
        </w:rPr>
      </w:pPr>
      <w:r>
        <w:rPr>
          <w:rStyle w:val="Kommentarzeichen"/>
        </w:rPr>
        <w:annotationRef/>
      </w:r>
      <w:r w:rsidRPr="00B352A2">
        <w:rPr>
          <w:highlight w:val="yellow"/>
        </w:rPr>
        <w:t>How is an IENC “signed”?</w:t>
      </w:r>
    </w:p>
    <w:p w14:paraId="35F1EAF4" w14:textId="4A3F7C27" w:rsidR="00262FFA" w:rsidRPr="00B352A2" w:rsidRDefault="00262FFA">
      <w:pPr>
        <w:pStyle w:val="Kommentartext"/>
        <w:rPr>
          <w:highlight w:val="yellow"/>
        </w:rPr>
      </w:pPr>
      <w:r w:rsidRPr="00B352A2">
        <w:rPr>
          <w:highlight w:val="yellow"/>
        </w:rPr>
        <w:t>IEHG: has to be checked</w:t>
      </w:r>
    </w:p>
    <w:p w14:paraId="008ACEB8" w14:textId="7332CD4E" w:rsidR="00262FFA" w:rsidRDefault="00262FFA">
      <w:pPr>
        <w:pStyle w:val="Kommentartext"/>
      </w:pPr>
      <w:r w:rsidRPr="00B352A2">
        <w:rPr>
          <w:highlight w:val="yellow"/>
        </w:rPr>
        <w:t>Replace Data Producer with competent authority</w:t>
      </w:r>
    </w:p>
  </w:comment>
  <w:comment w:id="1800" w:author="Bernd Birklhuber" w:date="2024-10-13T16:11:00Z" w:initials="BB">
    <w:p w14:paraId="0CD3BCAB" w14:textId="3451E099" w:rsidR="00262FFA" w:rsidRDefault="00262FFA">
      <w:pPr>
        <w:pStyle w:val="Kommentartext"/>
      </w:pPr>
      <w:r>
        <w:rPr>
          <w:rStyle w:val="Kommentarzeichen"/>
        </w:rPr>
        <w:annotationRef/>
      </w:r>
      <w:r>
        <w:t>Might have to be updated</w:t>
      </w:r>
    </w:p>
  </w:comment>
  <w:comment w:id="1815" w:author="Bernd Birklhuber" w:date="2024-10-13T16:12:00Z" w:initials="BB">
    <w:p w14:paraId="04AC6E29" w14:textId="61B3C7CD" w:rsidR="00262FFA" w:rsidRDefault="00262FFA">
      <w:pPr>
        <w:pStyle w:val="Kommentartext"/>
      </w:pPr>
      <w:r>
        <w:rPr>
          <w:rStyle w:val="Kommentarzeichen"/>
        </w:rPr>
        <w:annotationRef/>
      </w:r>
      <w:r>
        <w:t>Is this sentence useful for S-401?</w:t>
      </w:r>
    </w:p>
    <w:p w14:paraId="4904EB9F" w14:textId="3B1CDBFD" w:rsidR="00262FFA" w:rsidRDefault="00262FFA">
      <w:pPr>
        <w:pStyle w:val="Kommentartext"/>
      </w:pPr>
      <w:r>
        <w:t>Delete it or clarify that it just explains sources</w:t>
      </w:r>
    </w:p>
    <w:p w14:paraId="5D304423" w14:textId="0D91BA9D" w:rsidR="00262FFA" w:rsidRDefault="00262FFA">
      <w:pPr>
        <w:pStyle w:val="Kommentartext"/>
      </w:pPr>
    </w:p>
    <w:p w14:paraId="2AB0C30F" w14:textId="454D3404" w:rsidR="00262FFA" w:rsidRDefault="00262FFA">
      <w:pPr>
        <w:pStyle w:val="Kommentartext"/>
      </w:pPr>
      <w:r w:rsidRPr="00334FB8">
        <w:rPr>
          <w:highlight w:val="green"/>
        </w:rPr>
        <w:t>IEHG: delete</w:t>
      </w:r>
    </w:p>
  </w:comment>
  <w:comment w:id="1832" w:author="Bernd Birklhuber" w:date="2024-10-13T16:13:00Z" w:initials="BB">
    <w:p w14:paraId="628F7518" w14:textId="4907691F" w:rsidR="00262FFA" w:rsidRDefault="00262FFA">
      <w:pPr>
        <w:pStyle w:val="Kommentartext"/>
      </w:pPr>
      <w:r>
        <w:rPr>
          <w:rStyle w:val="Kommentarzeichen"/>
        </w:rPr>
        <w:annotationRef/>
      </w:r>
      <w:r>
        <w:t>Not applicable for IENCs</w:t>
      </w:r>
    </w:p>
    <w:p w14:paraId="3C58B8C8" w14:textId="6581CB6F" w:rsidR="00262FFA" w:rsidRDefault="00262FFA">
      <w:pPr>
        <w:pStyle w:val="Kommentartext"/>
      </w:pPr>
      <w:r>
        <w:t>Delete or amend?</w:t>
      </w:r>
    </w:p>
    <w:p w14:paraId="3F664534" w14:textId="0BB043A1" w:rsidR="00262FFA" w:rsidRDefault="00262FFA">
      <w:pPr>
        <w:pStyle w:val="Kommentartext"/>
      </w:pPr>
    </w:p>
    <w:p w14:paraId="041F22CD" w14:textId="3CC80797" w:rsidR="00262FFA" w:rsidRDefault="00262FFA">
      <w:pPr>
        <w:pStyle w:val="Kommentartext"/>
      </w:pPr>
      <w:r w:rsidRPr="00334FB8">
        <w:rPr>
          <w:highlight w:val="green"/>
        </w:rPr>
        <w:t>IEHG: delete</w:t>
      </w:r>
    </w:p>
  </w:comment>
  <w:comment w:id="1882" w:author="Bernd Birklhuber" w:date="2024-10-13T16:15:00Z" w:initials="BB">
    <w:p w14:paraId="7618893A" w14:textId="2F6964BA" w:rsidR="00262FFA" w:rsidRDefault="00262FFA">
      <w:pPr>
        <w:pStyle w:val="Kommentartext"/>
      </w:pPr>
      <w:r>
        <w:rPr>
          <w:rStyle w:val="Kommentarzeichen"/>
        </w:rPr>
        <w:annotationRef/>
      </w:r>
      <w:r>
        <w:t>To be updated</w:t>
      </w:r>
    </w:p>
  </w:comment>
  <w:comment w:id="1885" w:author="Bernd Birklhuber" w:date="2024-10-13T16:15:00Z" w:initials="BB">
    <w:p w14:paraId="64F9C7A7" w14:textId="4728B9C4" w:rsidR="00262FFA" w:rsidRDefault="00262FFA">
      <w:pPr>
        <w:pStyle w:val="Kommentartext"/>
      </w:pPr>
      <w:r>
        <w:rPr>
          <w:rStyle w:val="Kommentarzeichen"/>
        </w:rPr>
        <w:annotationRef/>
      </w:r>
      <w:r>
        <w:t>To be updated</w:t>
      </w:r>
    </w:p>
  </w:comment>
  <w:comment w:id="1886" w:author="Bernd Birklhuber" w:date="2024-10-13T16:16:00Z" w:initials="BB">
    <w:p w14:paraId="617FF4EC" w14:textId="2DB1DF7E" w:rsidR="00262FFA" w:rsidRDefault="00262FFA">
      <w:pPr>
        <w:pStyle w:val="Kommentartext"/>
      </w:pPr>
      <w:r>
        <w:rPr>
          <w:rStyle w:val="Kommentarzeichen"/>
        </w:rPr>
        <w:annotationRef/>
      </w:r>
      <w:r>
        <w:t>https://ienc.openecdis.org?</w:t>
      </w:r>
    </w:p>
    <w:p w14:paraId="1BD7BD1E" w14:textId="55CB4012" w:rsidR="00262FFA" w:rsidRDefault="00262FFA">
      <w:pPr>
        <w:pStyle w:val="Kommentartext"/>
      </w:pPr>
    </w:p>
    <w:p w14:paraId="7165C9C1" w14:textId="2AC9413B" w:rsidR="00262FFA" w:rsidRDefault="00262FFA">
      <w:pPr>
        <w:pStyle w:val="Kommentartext"/>
      </w:pPr>
      <w:r w:rsidRPr="00334FB8">
        <w:rPr>
          <w:highlight w:val="green"/>
        </w:rPr>
        <w:t>IEHG: yes, as an example</w:t>
      </w:r>
    </w:p>
  </w:comment>
  <w:comment w:id="1901" w:author="Gert Morlion" w:date="2023-06-05T11:49:00Z" w:initials="GM">
    <w:p w14:paraId="6C0F9201" w14:textId="7CE0E48A" w:rsidR="00262FFA" w:rsidRDefault="00262FFA">
      <w:pPr>
        <w:pStyle w:val="Kommentartext"/>
      </w:pPr>
      <w:r>
        <w:rPr>
          <w:rStyle w:val="Kommentarzeichen"/>
        </w:rPr>
        <w:annotationRef/>
      </w:r>
      <w:r>
        <w:t>Not sure. Check!</w:t>
      </w:r>
    </w:p>
  </w:comment>
  <w:comment w:id="1937" w:author="Bernd Birklhuber" w:date="2025-06-19T12:21:00Z" w:initials="BB">
    <w:p w14:paraId="4394260D" w14:textId="14844DC3" w:rsidR="00B352A2" w:rsidRDefault="00B352A2">
      <w:pPr>
        <w:pStyle w:val="Kommentartext"/>
      </w:pPr>
      <w:r>
        <w:rPr>
          <w:rStyle w:val="Kommentarzeichen"/>
        </w:rPr>
        <w:annotationRef/>
      </w:r>
      <w:r>
        <w:t>To be checked</w:t>
      </w:r>
    </w:p>
  </w:comment>
  <w:comment w:id="1942" w:author="Bernd Birklhuber" w:date="2025-06-19T12:21:00Z" w:initials="BB">
    <w:p w14:paraId="3D6EEE80" w14:textId="64A82C5A" w:rsidR="00B352A2" w:rsidRDefault="00B352A2">
      <w:pPr>
        <w:pStyle w:val="Kommentartext"/>
      </w:pPr>
      <w:r>
        <w:rPr>
          <w:rStyle w:val="Kommentarzeichen"/>
        </w:rPr>
        <w:annotationRef/>
      </w:r>
      <w:r>
        <w:t>To be checked</w:t>
      </w:r>
    </w:p>
  </w:comment>
  <w:comment w:id="2016" w:author="Bernd Birklhuber" w:date="2025-06-19T12:22:00Z" w:initials="BB">
    <w:p w14:paraId="5AA95227" w14:textId="54B23A81" w:rsidR="00B352A2" w:rsidRDefault="00B352A2">
      <w:pPr>
        <w:pStyle w:val="Kommentartext"/>
      </w:pPr>
      <w:r>
        <w:rPr>
          <w:rStyle w:val="Kommentarzeichen"/>
        </w:rPr>
        <w:annotationRef/>
      </w:r>
      <w:r>
        <w:t>To be checked</w:t>
      </w:r>
    </w:p>
  </w:comment>
  <w:comment w:id="2019" w:author="Bernd Birklhuber" w:date="2025-06-19T12:23:00Z" w:initials="BB">
    <w:p w14:paraId="4222642C" w14:textId="504F49D8" w:rsidR="00B352A2" w:rsidRDefault="00B352A2">
      <w:pPr>
        <w:pStyle w:val="Kommentartext"/>
      </w:pPr>
      <w:r>
        <w:rPr>
          <w:rStyle w:val="Kommentarzeichen"/>
        </w:rPr>
        <w:annotationRef/>
      </w:r>
      <w:r>
        <w:t>To be checked</w:t>
      </w:r>
    </w:p>
  </w:comment>
  <w:comment w:id="2022" w:author="Bernd Birklhuber" w:date="2025-06-19T12:24:00Z" w:initials="BB">
    <w:p w14:paraId="0AAC028B" w14:textId="114827C5" w:rsidR="00B352A2" w:rsidRDefault="00B352A2">
      <w:pPr>
        <w:pStyle w:val="Kommentartext"/>
      </w:pPr>
      <w:r>
        <w:rPr>
          <w:rStyle w:val="Kommentarzeichen"/>
        </w:rPr>
        <w:annotationRef/>
      </w:r>
      <w:r>
        <w:t>To be checked</w:t>
      </w:r>
    </w:p>
  </w:comment>
  <w:comment w:id="2025" w:author="Bernd Birklhuber" w:date="2025-06-19T12:24:00Z" w:initials="BB">
    <w:p w14:paraId="7A90F983" w14:textId="47FA4965" w:rsidR="00B352A2" w:rsidRDefault="00B352A2">
      <w:pPr>
        <w:pStyle w:val="Kommentartext"/>
      </w:pPr>
      <w:r>
        <w:rPr>
          <w:rStyle w:val="Kommentarzeichen"/>
        </w:rPr>
        <w:annotationRef/>
      </w:r>
      <w:r>
        <w:t>To be checked</w:t>
      </w:r>
    </w:p>
  </w:comment>
  <w:comment w:id="2043" w:author="Gert Morlion" w:date="2023-06-05T11:55:00Z" w:initials="GM">
    <w:p w14:paraId="0D433C86" w14:textId="65F4C106" w:rsidR="00262FFA" w:rsidRDefault="00262FFA">
      <w:pPr>
        <w:pStyle w:val="Kommentartext"/>
      </w:pPr>
      <w:r>
        <w:rPr>
          <w:rStyle w:val="Kommentarzeichen"/>
        </w:rPr>
        <w:annotationRef/>
      </w:r>
      <w:r>
        <w:t>Mandatory?</w:t>
      </w:r>
    </w:p>
  </w:comment>
  <w:comment w:id="2044" w:author="Bernd Birklhuber" w:date="2024-10-13T16:20:00Z" w:initials="BB">
    <w:p w14:paraId="001121AC" w14:textId="4A7620AF" w:rsidR="00262FFA" w:rsidRDefault="00262FFA">
      <w:pPr>
        <w:pStyle w:val="Kommentartext"/>
      </w:pPr>
      <w:r>
        <w:rPr>
          <w:rStyle w:val="Kommentarzeichen"/>
        </w:rPr>
        <w:annotationRef/>
      </w:r>
      <w:r>
        <w:t>Digits 1 to 8 yes, already mentioned that 9-13 is only a recommendation</w:t>
      </w:r>
    </w:p>
    <w:p w14:paraId="30D0B836" w14:textId="12DB06A0" w:rsidR="00262FFA" w:rsidRDefault="00262FFA">
      <w:pPr>
        <w:pStyle w:val="Kommentartext"/>
      </w:pPr>
    </w:p>
    <w:p w14:paraId="7799E2CB" w14:textId="759C7A32" w:rsidR="00262FFA" w:rsidRDefault="00262FFA">
      <w:pPr>
        <w:pStyle w:val="Kommentartext"/>
      </w:pPr>
      <w:r w:rsidRPr="00334FB8">
        <w:rPr>
          <w:highlight w:val="green"/>
        </w:rPr>
        <w:t>IEHG: keep</w:t>
      </w:r>
    </w:p>
  </w:comment>
  <w:comment w:id="2065" w:author="Bernd Birklhuber" w:date="2025-03-07T13:25:00Z" w:initials="BB">
    <w:p w14:paraId="05586923" w14:textId="22156339" w:rsidR="00262FFA" w:rsidRDefault="00262FFA">
      <w:pPr>
        <w:pStyle w:val="Kommentartext"/>
      </w:pPr>
      <w:r>
        <w:rPr>
          <w:rStyle w:val="Kommentarzeichen"/>
        </w:rPr>
        <w:annotationRef/>
      </w:r>
      <w:r w:rsidRPr="00334FB8">
        <w:rPr>
          <w:highlight w:val="yellow"/>
        </w:rPr>
        <w:t>Not in S-101</w:t>
      </w:r>
    </w:p>
    <w:p w14:paraId="298C3AA7" w14:textId="6D2CE0AC" w:rsidR="00262FFA" w:rsidRDefault="00262FFA">
      <w:pPr>
        <w:pStyle w:val="Kommentartext"/>
      </w:pPr>
      <w:r>
        <w:t>COMEX2: could be deleted</w:t>
      </w:r>
    </w:p>
  </w:comment>
  <w:comment w:id="2066" w:author="Bernd Birklhuber" w:date="2025-03-07T13:25:00Z" w:initials="BB">
    <w:p w14:paraId="60550F25" w14:textId="0EF832FB" w:rsidR="00262FFA" w:rsidRDefault="00262FFA">
      <w:pPr>
        <w:pStyle w:val="Kommentartext"/>
      </w:pPr>
      <w:r>
        <w:rPr>
          <w:rStyle w:val="Kommentarzeichen"/>
        </w:rPr>
        <w:annotationRef/>
      </w:r>
      <w:r w:rsidRPr="00334FB8">
        <w:rPr>
          <w:highlight w:val="yellow"/>
        </w:rPr>
        <w:t>Not in S-101</w:t>
      </w:r>
    </w:p>
    <w:p w14:paraId="62C88047" w14:textId="0C38CA4E" w:rsidR="00262FFA" w:rsidRDefault="00262FFA">
      <w:pPr>
        <w:pStyle w:val="Kommentartext"/>
      </w:pPr>
      <w:r>
        <w:t>COMEX2: would</w:t>
      </w:r>
      <w:r w:rsidR="00B352A2">
        <w:t xml:space="preserve"> be needed for facility files, i</w:t>
      </w:r>
      <w:r>
        <w:t>f we keep them</w:t>
      </w:r>
    </w:p>
  </w:comment>
  <w:comment w:id="2096" w:author="Bernd Birklhuber" w:date="2024-10-13T16:23:00Z" w:initials="BB">
    <w:p w14:paraId="651ADF34" w14:textId="6BEDE0BF" w:rsidR="00262FFA" w:rsidRDefault="00262FFA">
      <w:pPr>
        <w:pStyle w:val="Kommentartext"/>
      </w:pPr>
      <w:r>
        <w:rPr>
          <w:rStyle w:val="Kommentarzeichen"/>
        </w:rPr>
        <w:annotationRef/>
      </w:r>
      <w:r>
        <w:t>Should we add the MRN here?</w:t>
      </w:r>
    </w:p>
    <w:p w14:paraId="1FD3E67E" w14:textId="274A04CB" w:rsidR="00262FFA" w:rsidRPr="00334FB8" w:rsidRDefault="00262FFA">
      <w:pPr>
        <w:pStyle w:val="Kommentartext"/>
        <w:rPr>
          <w:highlight w:val="green"/>
        </w:rPr>
      </w:pPr>
      <w:r w:rsidRPr="00334FB8">
        <w:rPr>
          <w:highlight w:val="green"/>
        </w:rPr>
        <w:t>IEHG:add MRN</w:t>
      </w:r>
    </w:p>
    <w:p w14:paraId="5DA6AFEB" w14:textId="687E86CD" w:rsidR="00262FFA" w:rsidRDefault="00262FFA">
      <w:pPr>
        <w:pStyle w:val="Kommentartext"/>
      </w:pPr>
      <w:r w:rsidRPr="00334FB8">
        <w:rPr>
          <w:highlight w:val="green"/>
        </w:rPr>
        <w:t>MRN cannot be used because it is containing characters that are forbidden for file names.</w:t>
      </w:r>
    </w:p>
  </w:comment>
  <w:comment w:id="2103" w:author="Bernd Birklhuber" w:date="2025-03-07T13:27:00Z" w:initials="BB">
    <w:p w14:paraId="2420C127" w14:textId="6E946D52" w:rsidR="00262FFA" w:rsidRDefault="00262FFA">
      <w:pPr>
        <w:pStyle w:val="Kommentartext"/>
      </w:pPr>
      <w:r>
        <w:rPr>
          <w:rStyle w:val="Kommentarzeichen"/>
        </w:rPr>
        <w:annotationRef/>
      </w:r>
      <w:r w:rsidRPr="00334FB8">
        <w:rPr>
          <w:highlight w:val="yellow"/>
        </w:rPr>
        <w:t>Not in S-101</w:t>
      </w:r>
    </w:p>
  </w:comment>
  <w:comment w:id="2184" w:author="Gert Morlion" w:date="2024-08-26T12:51:00Z" w:initials="GM">
    <w:p w14:paraId="02486E2A" w14:textId="77777777" w:rsidR="00262FFA" w:rsidRDefault="00262FFA" w:rsidP="00165856">
      <w:pPr>
        <w:pStyle w:val="Kommentartext"/>
        <w:jc w:val="left"/>
      </w:pPr>
      <w:r>
        <w:rPr>
          <w:rStyle w:val="Kommentarzeichen"/>
        </w:rPr>
        <w:annotationRef/>
      </w:r>
      <w:r>
        <w:t>Change picture: ENC 1 -&gt; IENC 1, ENC 2 -&gt; IENC 2, ...</w:t>
      </w:r>
    </w:p>
  </w:comment>
  <w:comment w:id="2210" w:author="Gert Morlion" w:date="2024-08-26T12:53:00Z" w:initials="GM">
    <w:p w14:paraId="7168F541" w14:textId="77777777" w:rsidR="00262FFA" w:rsidRDefault="00262FFA" w:rsidP="00CA304D">
      <w:pPr>
        <w:pStyle w:val="Kommentartext"/>
        <w:jc w:val="left"/>
      </w:pPr>
      <w:r>
        <w:rPr>
          <w:rStyle w:val="Kommentarzeichen"/>
        </w:rPr>
        <w:annotationRef/>
      </w:r>
      <w:r>
        <w:t>Change picture: ENC 1 -&gt; IENC 1, ENC 2 -&gt; IENC 2, ...</w:t>
      </w:r>
    </w:p>
  </w:comment>
  <w:comment w:id="2225" w:author="Gert Morlion" w:date="2024-08-26T12:54:00Z" w:initials="GM">
    <w:p w14:paraId="48B8B5B1" w14:textId="77777777" w:rsidR="00262FFA" w:rsidRDefault="00262FFA" w:rsidP="00FD51EF">
      <w:pPr>
        <w:pStyle w:val="Kommentartext"/>
        <w:jc w:val="left"/>
      </w:pPr>
      <w:r>
        <w:rPr>
          <w:rStyle w:val="Kommentarzeichen"/>
        </w:rPr>
        <w:annotationRef/>
      </w:r>
      <w:r>
        <w:t>Change picture: ENC 1 -&gt; IENC 1, ENC 2 -&gt; IENC 2, ...</w:t>
      </w:r>
    </w:p>
  </w:comment>
  <w:comment w:id="2236" w:author="Gert Morlion" w:date="2024-08-26T12:54:00Z" w:initials="GM">
    <w:p w14:paraId="663DB9F8" w14:textId="77777777" w:rsidR="00262FFA" w:rsidRDefault="00262FFA" w:rsidP="00FD51EF">
      <w:pPr>
        <w:pStyle w:val="Kommentartext"/>
        <w:jc w:val="left"/>
      </w:pPr>
      <w:r>
        <w:rPr>
          <w:rStyle w:val="Kommentarzeichen"/>
        </w:rPr>
        <w:annotationRef/>
      </w:r>
      <w:r>
        <w:t>Change picture: ENC 1 -&gt; IENC 1, ENC 2 -&gt; IENC 2, ...</w:t>
      </w:r>
    </w:p>
  </w:comment>
  <w:comment w:id="2376" w:author="Gert Morlion" w:date="2023-06-05T14:03:00Z" w:initials="GM">
    <w:p w14:paraId="0DFAAEEE" w14:textId="3DC0196E" w:rsidR="00262FFA" w:rsidRDefault="00262FFA">
      <w:pPr>
        <w:pStyle w:val="Kommentartext"/>
      </w:pPr>
      <w:r>
        <w:rPr>
          <w:rStyle w:val="Kommentarzeichen"/>
        </w:rPr>
        <w:annotationRef/>
      </w:r>
      <w:r>
        <w:t>All tables needs to be checked</w:t>
      </w:r>
    </w:p>
  </w:comment>
  <w:comment w:id="2703" w:author="Bernd Birklhuber" w:date="2025-03-07T13:39:00Z" w:initials="BB">
    <w:p w14:paraId="6B90B7E5" w14:textId="73F33D23" w:rsidR="00262FFA" w:rsidRDefault="00262FFA">
      <w:pPr>
        <w:pStyle w:val="Kommentartext"/>
      </w:pPr>
      <w:r>
        <w:rPr>
          <w:rStyle w:val="Kommentarzeichen"/>
        </w:rPr>
        <w:annotationRef/>
      </w:r>
      <w:r>
        <w:t>???</w:t>
      </w:r>
    </w:p>
  </w:comment>
  <w:comment w:id="3070" w:author="Jeff Wootton" w:date="2024-06-23T21:18:00Z" w:initials="JW">
    <w:p w14:paraId="4E2BD938" w14:textId="77777777" w:rsidR="00262FFA" w:rsidRDefault="00262FFA" w:rsidP="00175971">
      <w:pPr>
        <w:pStyle w:val="Kommentartext"/>
        <w:jc w:val="left"/>
      </w:pPr>
      <w:r>
        <w:rPr>
          <w:rStyle w:val="Kommentarzeichen"/>
        </w:rPr>
        <w:annotationRef/>
      </w:r>
      <w:r>
        <w:t>Refer to Paper S-101PT13-07.11 and Decisions and Actions from S-101PT13.</w:t>
      </w:r>
    </w:p>
  </w:comment>
  <w:comment w:id="3071" w:author="Bernd Birklhuber" w:date="2024-10-13T16:26:00Z" w:initials="BB">
    <w:p w14:paraId="67FCA66F" w14:textId="1B0E6A62" w:rsidR="00262FFA" w:rsidRDefault="00262FFA">
      <w:pPr>
        <w:pStyle w:val="Kommentartext"/>
      </w:pPr>
      <w:r>
        <w:rPr>
          <w:rStyle w:val="Kommentarzeichen"/>
        </w:rPr>
        <w:annotationRef/>
      </w:r>
      <w:r>
        <w:t>If we keep it, it has to be adapted</w:t>
      </w:r>
    </w:p>
  </w:comment>
  <w:comment w:id="3072" w:author="Bernd Birklhuber" w:date="2024-10-16T05:15:00Z" w:initials="BB">
    <w:p w14:paraId="1A90901F" w14:textId="7E242967" w:rsidR="00262FFA" w:rsidRDefault="00262FFA">
      <w:pPr>
        <w:pStyle w:val="Kommentartext"/>
      </w:pPr>
      <w:r>
        <w:rPr>
          <w:rStyle w:val="Kommentarzeichen"/>
        </w:rPr>
        <w:annotationRef/>
      </w:r>
      <w:r>
        <w:t>IEHG: delete the Note</w:t>
      </w:r>
    </w:p>
  </w:comment>
  <w:comment w:id="3154" w:author="Bernd Birklhuber" w:date="2025-03-07T13:43:00Z" w:initials="BB">
    <w:p w14:paraId="6043A049" w14:textId="69A6BA51" w:rsidR="00262FFA" w:rsidRDefault="00262FFA">
      <w:pPr>
        <w:pStyle w:val="Kommentartext"/>
      </w:pPr>
      <w:r>
        <w:rPr>
          <w:rStyle w:val="Kommentarzeichen"/>
        </w:rPr>
        <w:annotationRef/>
      </w:r>
      <w:r w:rsidRPr="006B71C7">
        <w:rPr>
          <w:highlight w:val="yellow"/>
        </w:rPr>
        <w:t>Add 200 and 500?</w:t>
      </w:r>
    </w:p>
  </w:comment>
  <w:comment w:id="3200" w:author="Bernd Birklhuber" w:date="2025-06-19T12:29:00Z" w:initials="BB">
    <w:p w14:paraId="095B3A86" w14:textId="6CCEAB13" w:rsidR="00BC1E27" w:rsidRDefault="00BC1E27">
      <w:pPr>
        <w:pStyle w:val="Kommentartext"/>
      </w:pPr>
      <w:r>
        <w:rPr>
          <w:rStyle w:val="Kommentarzeichen"/>
        </w:rPr>
        <w:annotationRef/>
      </w:r>
      <w:r>
        <w:t>Add 200 and 500?</w:t>
      </w:r>
    </w:p>
  </w:comment>
  <w:comment w:id="3465" w:author="Bernd Birklhuber" w:date="2025-03-07T13:47:00Z" w:initials="BB">
    <w:p w14:paraId="6EF4C6FD" w14:textId="29D487AD" w:rsidR="00262FFA" w:rsidRDefault="00262FFA">
      <w:pPr>
        <w:pStyle w:val="Kommentartext"/>
      </w:pPr>
      <w:r w:rsidRPr="006B71C7">
        <w:rPr>
          <w:rStyle w:val="Kommentarzeichen"/>
          <w:highlight w:val="yellow"/>
        </w:rPr>
        <w:annotationRef/>
      </w:r>
      <w:r w:rsidRPr="006B71C7">
        <w:rPr>
          <w:highlight w:val="yellow"/>
        </w:rPr>
        <w:t>Shouldn’ we state that S-401 is category 3?</w:t>
      </w:r>
    </w:p>
    <w:p w14:paraId="5965BF1A" w14:textId="6FD015AA" w:rsidR="00262FFA" w:rsidRDefault="00262FFA">
      <w:pPr>
        <w:pStyle w:val="Kommentartext"/>
      </w:pPr>
      <w:r>
        <w:t>COMEX 2: category 3 if not otherwise stated by IEHG</w:t>
      </w:r>
    </w:p>
  </w:comment>
  <w:comment w:id="3722" w:author="Bernd Birklhuber" w:date="2025-03-07T14:06:00Z" w:initials="BB">
    <w:p w14:paraId="79E57438" w14:textId="11362ACF" w:rsidR="00262FFA" w:rsidRDefault="00262FFA">
      <w:pPr>
        <w:pStyle w:val="Kommentartext"/>
      </w:pPr>
      <w:r>
        <w:rPr>
          <w:rStyle w:val="Kommentarzeichen"/>
        </w:rPr>
        <w:annotationRef/>
      </w:r>
      <w:r>
        <w:t>HTML and XML dleted in S-101 2.0.0</w:t>
      </w:r>
    </w:p>
  </w:comment>
  <w:comment w:id="4352" w:author="Bernd Birklhuber" w:date="2025-03-07T14:11:00Z" w:initials="BB">
    <w:p w14:paraId="16282FCC" w14:textId="19DF9327" w:rsidR="00262FFA" w:rsidRDefault="00262FFA">
      <w:pPr>
        <w:pStyle w:val="Kommentartext"/>
      </w:pPr>
      <w:r>
        <w:rPr>
          <w:rStyle w:val="Kommentarzeichen"/>
        </w:rPr>
        <w:annotationRef/>
      </w:r>
      <w:r>
        <w:t>???</w:t>
      </w:r>
    </w:p>
  </w:comment>
  <w:comment w:id="4353" w:author="Bernd Birklhuber" w:date="2025-03-07T14:12:00Z" w:initials="BB">
    <w:p w14:paraId="4D5CB0CF" w14:textId="40A6E195" w:rsidR="00262FFA" w:rsidRDefault="00262FFA">
      <w:pPr>
        <w:pStyle w:val="Kommentartext"/>
      </w:pPr>
      <w:r>
        <w:rPr>
          <w:rStyle w:val="Kommentarzeichen"/>
        </w:rPr>
        <w:annotationRef/>
      </w:r>
      <w:r w:rsidRPr="00334FB8">
        <w:rPr>
          <w:highlight w:val="yellow"/>
        </w:rPr>
        <w:t>???</w:t>
      </w:r>
    </w:p>
    <w:p w14:paraId="5D28D829" w14:textId="2B4E944C" w:rsidR="00262FFA" w:rsidRDefault="00262FFA">
      <w:pPr>
        <w:pStyle w:val="Kommentartext"/>
      </w:pPr>
      <w:r>
        <w:t>COMEX 2 : delete reference to IHO</w:t>
      </w:r>
    </w:p>
  </w:comment>
  <w:comment w:id="4355" w:author="Bernd Birklhuber" w:date="2025-03-07T14:12:00Z" w:initials="BB">
    <w:p w14:paraId="4FD3BA34" w14:textId="44D3C969" w:rsidR="00262FFA" w:rsidRDefault="00262FFA">
      <w:pPr>
        <w:pStyle w:val="Kommentartext"/>
      </w:pPr>
      <w:r>
        <w:rPr>
          <w:rStyle w:val="Kommentarzeichen"/>
        </w:rPr>
        <w:annotationRef/>
      </w:r>
      <w:r w:rsidRPr="00334FB8">
        <w:rPr>
          <w:highlight w:val="yellow"/>
        </w:rPr>
        <w:t>Replace authority with producer?</w:t>
      </w:r>
    </w:p>
    <w:p w14:paraId="0BE29D4F" w14:textId="14EBCAF7" w:rsidR="00262FFA" w:rsidRDefault="00262FFA">
      <w:pPr>
        <w:pStyle w:val="Kommentartext"/>
      </w:pPr>
      <w:r>
        <w:t>COMEX 2: amended</w:t>
      </w:r>
    </w:p>
  </w:comment>
  <w:comment w:id="4791" w:author="Gert Morlion" w:date="2024-08-26T15:12:00Z" w:initials="GM">
    <w:p w14:paraId="471F318D" w14:textId="77777777" w:rsidR="00262FFA" w:rsidRDefault="00262FFA" w:rsidP="001A5A3E">
      <w:pPr>
        <w:pStyle w:val="Kommentartext"/>
        <w:jc w:val="left"/>
      </w:pPr>
      <w:r>
        <w:rPr>
          <w:rStyle w:val="Kommentarzeichen"/>
        </w:rPr>
        <w:annotationRef/>
      </w:r>
      <w:r>
        <w:t>In which publication are the S-401 validation checks described?</w:t>
      </w:r>
    </w:p>
  </w:comment>
  <w:comment w:id="4792" w:author="Bernd Birklhuber" w:date="2024-10-16T05:12:00Z" w:initials="BB">
    <w:p w14:paraId="6B7D7ED6" w14:textId="00363D86" w:rsidR="00262FFA" w:rsidRDefault="00262FFA">
      <w:pPr>
        <w:pStyle w:val="Kommentartext"/>
      </w:pPr>
      <w:r>
        <w:rPr>
          <w:rStyle w:val="Kommentarzeichen"/>
        </w:rPr>
        <w:annotationRef/>
      </w:r>
      <w:r>
        <w:t>Register the number at IHO</w:t>
      </w:r>
    </w:p>
  </w:comment>
  <w:comment w:id="4800" w:author="Gert Morlion" w:date="2024-08-26T15:13:00Z" w:initials="GM">
    <w:p w14:paraId="05C88732" w14:textId="77777777" w:rsidR="00262FFA" w:rsidRDefault="00262FFA" w:rsidP="00F4625A">
      <w:pPr>
        <w:pStyle w:val="Kommentartext"/>
        <w:jc w:val="left"/>
      </w:pPr>
      <w:r>
        <w:rPr>
          <w:rStyle w:val="Kommentarzeichen"/>
        </w:rPr>
        <w:annotationRef/>
      </w:r>
      <w:r>
        <w:t>Refer to the publication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9BC2A57" w15:done="0"/>
  <w15:commentEx w15:paraId="350100BA" w15:done="0"/>
  <w15:commentEx w15:paraId="280F6399" w15:done="0"/>
  <w15:commentEx w15:paraId="5F6DB142" w15:done="0"/>
  <w15:commentEx w15:paraId="04EAA0ED" w15:paraIdParent="5F6DB142" w15:done="0"/>
  <w15:commentEx w15:paraId="58092147" w15:done="0"/>
  <w15:commentEx w15:paraId="7356DABA" w15:paraIdParent="58092147" w15:done="0"/>
  <w15:commentEx w15:paraId="3DDF9885" w15:done="0"/>
  <w15:commentEx w15:paraId="45EB0540" w15:paraIdParent="3DDF9885" w15:done="0"/>
  <w15:commentEx w15:paraId="7ACDA32E" w15:done="0"/>
  <w15:commentEx w15:paraId="461D144E" w15:paraIdParent="7ACDA32E" w15:done="0"/>
  <w15:commentEx w15:paraId="3003CE5D" w15:done="0"/>
  <w15:commentEx w15:paraId="469DF874" w15:paraIdParent="3003CE5D" w15:done="0"/>
  <w15:commentEx w15:paraId="581FFFE0" w15:done="0"/>
  <w15:commentEx w15:paraId="652E4AC3" w15:paraIdParent="581FFFE0" w15:done="0"/>
  <w15:commentEx w15:paraId="3D462DBF" w15:done="0"/>
  <w15:commentEx w15:paraId="318210E5" w15:paraIdParent="3D462DBF" w15:done="0"/>
  <w15:commentEx w15:paraId="159177CD" w15:paraIdParent="3D462DBF" w15:done="0"/>
  <w15:commentEx w15:paraId="5BDD77D0" w15:done="0"/>
  <w15:commentEx w15:paraId="42ADC899" w15:paraIdParent="5BDD77D0" w15:done="0"/>
  <w15:commentEx w15:paraId="3ED0BE52" w15:done="0"/>
  <w15:commentEx w15:paraId="6A219571" w15:paraIdParent="3ED0BE52" w15:done="0"/>
  <w15:commentEx w15:paraId="4FB2160F" w15:done="0"/>
  <w15:commentEx w15:paraId="25E91161" w15:done="0"/>
  <w15:commentEx w15:paraId="59C9CC3A" w15:done="0"/>
  <w15:commentEx w15:paraId="033A2EF5" w15:done="0"/>
  <w15:commentEx w15:paraId="5AD910A1" w15:done="0"/>
  <w15:commentEx w15:paraId="1F3B6BC0" w15:done="0"/>
  <w15:commentEx w15:paraId="687A904E" w15:done="0"/>
  <w15:commentEx w15:paraId="69C31116" w15:done="0"/>
  <w15:commentEx w15:paraId="3730384B" w15:done="0"/>
  <w15:commentEx w15:paraId="513DA0CC" w15:done="0"/>
  <w15:commentEx w15:paraId="333F75DE" w15:done="0"/>
  <w15:commentEx w15:paraId="3B602493" w15:done="0"/>
  <w15:commentEx w15:paraId="367966B3" w15:done="0"/>
  <w15:commentEx w15:paraId="21448FEA" w15:done="0"/>
  <w15:commentEx w15:paraId="250BB1A7" w15:done="0"/>
  <w15:commentEx w15:paraId="08A257C9" w15:done="0"/>
  <w15:commentEx w15:paraId="26228434" w15:done="0"/>
  <w15:commentEx w15:paraId="160329F8" w15:done="0"/>
  <w15:commentEx w15:paraId="278798DF" w15:done="0"/>
  <w15:commentEx w15:paraId="7C99C56E" w15:done="0"/>
  <w15:commentEx w15:paraId="28EDFD97" w15:done="0"/>
  <w15:commentEx w15:paraId="01A1005F" w15:done="0"/>
  <w15:commentEx w15:paraId="687652D8" w15:done="0"/>
  <w15:commentEx w15:paraId="008ACEB8" w15:done="0"/>
  <w15:commentEx w15:paraId="0CD3BCAB" w15:done="0"/>
  <w15:commentEx w15:paraId="2AB0C30F" w15:done="0"/>
  <w15:commentEx w15:paraId="041F22CD" w15:done="0"/>
  <w15:commentEx w15:paraId="7618893A" w15:done="0"/>
  <w15:commentEx w15:paraId="64F9C7A7" w15:done="0"/>
  <w15:commentEx w15:paraId="7165C9C1" w15:done="0"/>
  <w15:commentEx w15:paraId="6C0F9201" w15:done="0"/>
  <w15:commentEx w15:paraId="4394260D" w15:done="0"/>
  <w15:commentEx w15:paraId="3D6EEE80" w15:done="0"/>
  <w15:commentEx w15:paraId="5AA95227" w15:done="0"/>
  <w15:commentEx w15:paraId="4222642C" w15:done="0"/>
  <w15:commentEx w15:paraId="0AAC028B" w15:done="0"/>
  <w15:commentEx w15:paraId="7A90F983" w15:done="0"/>
  <w15:commentEx w15:paraId="0D433C86" w15:done="0"/>
  <w15:commentEx w15:paraId="7799E2CB" w15:paraIdParent="0D433C86" w15:done="0"/>
  <w15:commentEx w15:paraId="298C3AA7" w15:done="0"/>
  <w15:commentEx w15:paraId="62C88047" w15:done="0"/>
  <w15:commentEx w15:paraId="5DA6AFEB" w15:done="0"/>
  <w15:commentEx w15:paraId="2420C127" w15:done="0"/>
  <w15:commentEx w15:paraId="02486E2A" w15:done="0"/>
  <w15:commentEx w15:paraId="7168F541" w15:done="0"/>
  <w15:commentEx w15:paraId="48B8B5B1" w15:done="0"/>
  <w15:commentEx w15:paraId="663DB9F8" w15:done="0"/>
  <w15:commentEx w15:paraId="0DFAAEEE" w15:done="0"/>
  <w15:commentEx w15:paraId="6B90B7E5" w15:done="0"/>
  <w15:commentEx w15:paraId="4E2BD938" w15:done="0"/>
  <w15:commentEx w15:paraId="67FCA66F" w15:paraIdParent="4E2BD938" w15:done="0"/>
  <w15:commentEx w15:paraId="1A90901F" w15:paraIdParent="4E2BD938" w15:done="0"/>
  <w15:commentEx w15:paraId="6043A049" w15:done="0"/>
  <w15:commentEx w15:paraId="095B3A86" w15:done="0"/>
  <w15:commentEx w15:paraId="5965BF1A" w15:done="0"/>
  <w15:commentEx w15:paraId="79E57438" w15:done="0"/>
  <w15:commentEx w15:paraId="16282FCC" w15:done="0"/>
  <w15:commentEx w15:paraId="5D28D829" w15:done="0"/>
  <w15:commentEx w15:paraId="0BE29D4F" w15:done="0"/>
  <w15:commentEx w15:paraId="471F318D" w15:done="0"/>
  <w15:commentEx w15:paraId="6B7D7ED6" w15:paraIdParent="471F318D" w15:done="0"/>
  <w15:commentEx w15:paraId="05C887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5088C26" w16cex:dateUtc="2024-08-23T09:16:00Z"/>
  <w16cex:commentExtensible w16cex:durableId="4D1A0160" w16cex:dateUtc="2024-08-23T09:16:00Z"/>
  <w16cex:commentExtensible w16cex:durableId="117E6D93" w16cex:dateUtc="2023-06-05T09:33:00Z"/>
  <w16cex:commentExtensible w16cex:durableId="2828468D" w16cex:dateUtc="2023-06-05T09:33:00Z"/>
  <w16cex:commentExtensible w16cex:durableId="3E882B3E" w16cex:dateUtc="2024-08-23T12:45:00Z"/>
  <w16cex:commentExtensible w16cex:durableId="282846EF" w16cex:dateUtc="2023-06-05T09:35:00Z"/>
  <w16cex:commentExtensible w16cex:durableId="294BBD8B" w16cex:dateUtc="2024-01-12T12:30:00Z"/>
  <w16cex:commentExtensible w16cex:durableId="2A027CF4" w16cex:dateUtc="2024-08-23T12:52:00Z"/>
  <w16cex:commentExtensible w16cex:durableId="6384A498" w16cex:dateUtc="2024-03-20T21:51:00Z"/>
  <w16cex:commentExtensible w16cex:durableId="57215A3C" w16cex:dateUtc="2024-08-23T13:09:00Z"/>
  <w16cex:commentExtensible w16cex:durableId="6567331E" w16cex:dateUtc="2024-08-23T13:10:00Z"/>
  <w16cex:commentExtensible w16cex:durableId="382D7E4D" w16cex:dateUtc="2024-08-23T13:10:00Z"/>
  <w16cex:commentExtensible w16cex:durableId="2DFC359D" w16cex:dateUtc="2024-08-23T13:11:00Z"/>
  <w16cex:commentExtensible w16cex:durableId="727A8CDB" w16cex:dateUtc="2024-08-23T13:44:00Z"/>
  <w16cex:commentExtensible w16cex:durableId="580CD47B" w16cex:dateUtc="2024-08-23T13:44:00Z"/>
  <w16cex:commentExtensible w16cex:durableId="28286411" w16cex:dateUtc="2023-06-05T11:39:00Z"/>
  <w16cex:commentExtensible w16cex:durableId="2828645D" w16cex:dateUtc="2023-06-05T11:40:00Z"/>
  <w16cex:commentExtensible w16cex:durableId="705AEE92" w16cex:dateUtc="2024-03-20T21:52:00Z"/>
  <w16cex:commentExtensible w16cex:durableId="520B5C0A" w16cex:dateUtc="2024-03-20T20:10:00Z"/>
  <w16cex:commentExtensible w16cex:durableId="733B7685" w16cex:dateUtc="2024-08-23T14:19:00Z"/>
  <w16cex:commentExtensible w16cex:durableId="268643E3" w16cex:dateUtc="2024-08-23T14:19:00Z"/>
  <w16cex:commentExtensible w16cex:durableId="6E89EE0D" w16cex:dateUtc="2024-08-23T14:21:00Z"/>
  <w16cex:commentExtensible w16cex:durableId="714B2783" w16cex:dateUtc="2024-05-15T09:58:00Z"/>
  <w16cex:commentExtensible w16cex:durableId="5D308819" w16cex:dateUtc="2024-05-15T09:20:00Z"/>
  <w16cex:commentExtensible w16cex:durableId="717990A0" w16cex:dateUtc="2024-06-18T07:00:00Z"/>
  <w16cex:commentExtensible w16cex:durableId="28284A5B" w16cex:dateUtc="2023-06-05T09:49:00Z"/>
  <w16cex:commentExtensible w16cex:durableId="24448A0E" w16cex:dateUtc="2024-03-14T13:20:00Z"/>
  <w16cex:commentExtensible w16cex:durableId="71E14A0C" w16cex:dateUtc="2024-06-13T14:55:00Z"/>
  <w16cex:commentExtensible w16cex:durableId="28284BA0" w16cex:dateUtc="2023-06-05T09:55:00Z"/>
  <w16cex:commentExtensible w16cex:durableId="5930BA8A" w16cex:dateUtc="2024-06-13T15:15:00Z"/>
  <w16cex:commentExtensible w16cex:durableId="75C96626" w16cex:dateUtc="2024-06-13T15:15:00Z"/>
  <w16cex:commentExtensible w16cex:durableId="13D2E9BA" w16cex:dateUtc="2024-03-14T11:45:00Z"/>
  <w16cex:commentExtensible w16cex:durableId="5FC95563" w16cex:dateUtc="2024-08-26T10:51:00Z"/>
  <w16cex:commentExtensible w16cex:durableId="678F57B5" w16cex:dateUtc="2024-08-26T10:53:00Z"/>
  <w16cex:commentExtensible w16cex:durableId="0DDB126B" w16cex:dateUtc="2024-08-26T10:54:00Z"/>
  <w16cex:commentExtensible w16cex:durableId="0B68E2D3" w16cex:dateUtc="2024-08-26T10:54:00Z"/>
  <w16cex:commentExtensible w16cex:durableId="282869CF" w16cex:dateUtc="2023-06-05T12:03:00Z"/>
  <w16cex:commentExtensible w16cex:durableId="0C60595B" w16cex:dateUtc="2024-06-23T19:04:00Z"/>
  <w16cex:commentExtensible w16cex:durableId="450395F6" w16cex:dateUtc="2024-06-03T08:18:00Z"/>
  <w16cex:commentExtensible w16cex:durableId="00942028" w16cex:dateUtc="2024-06-23T19:18:00Z"/>
  <w16cex:commentExtensible w16cex:durableId="75FA0DBB" w16cex:dateUtc="2024-08-26T13:12:00Z"/>
  <w16cex:commentExtensible w16cex:durableId="13880B3A" w16cex:dateUtc="2024-08-26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292042E" w16cid:durableId="4A4E3691"/>
  <w16cid:commentId w16cid:paraId="5F6DB142" w16cid:durableId="75088C26"/>
  <w16cid:commentId w16cid:paraId="04EAA0ED" w16cid:durableId="2DF8A461"/>
  <w16cid:commentId w16cid:paraId="58092147" w16cid:durableId="4D1A0160"/>
  <w16cid:commentId w16cid:paraId="7356DABA" w16cid:durableId="0DB23B35"/>
  <w16cid:commentId w16cid:paraId="701056D2" w16cid:durableId="41DC2495"/>
  <w16cid:commentId w16cid:paraId="3DDF9885" w16cid:durableId="117E6D93"/>
  <w16cid:commentId w16cid:paraId="45EB0540" w16cid:durableId="4B0ACDC0"/>
  <w16cid:commentId w16cid:paraId="152F2959" w16cid:durableId="2706281D"/>
  <w16cid:commentId w16cid:paraId="091C0B67" w16cid:durableId="2828468D"/>
  <w16cid:commentId w16cid:paraId="6BE74B06" w16cid:durableId="756D0CFF"/>
  <w16cid:commentId w16cid:paraId="7ACDA32E" w16cid:durableId="3E882B3E"/>
  <w16cid:commentId w16cid:paraId="461D144E" w16cid:durableId="0AB44DA0"/>
  <w16cid:commentId w16cid:paraId="3003CE5D" w16cid:durableId="282846EF"/>
  <w16cid:commentId w16cid:paraId="469DF874" w16cid:durableId="064BCFD6"/>
  <w16cid:commentId w16cid:paraId="581FFFE0" w16cid:durableId="75E0AFE0"/>
  <w16cid:commentId w16cid:paraId="652E4AC3" w16cid:durableId="70B4A560"/>
  <w16cid:commentId w16cid:paraId="3D462DBF" w16cid:durableId="294BBD8B"/>
  <w16cid:commentId w16cid:paraId="318210E5" w16cid:durableId="2A027CF4"/>
  <w16cid:commentId w16cid:paraId="159177CD" w16cid:durableId="706C87B9"/>
  <w16cid:commentId w16cid:paraId="5BDD77D0" w16cid:durableId="62308CAA"/>
  <w16cid:commentId w16cid:paraId="7BB71BEF" w16cid:durableId="6384A498"/>
  <w16cid:commentId w16cid:paraId="3ED0BE52" w16cid:durableId="57215A3C"/>
  <w16cid:commentId w16cid:paraId="6A219571" w16cid:durableId="549162A5"/>
  <w16cid:commentId w16cid:paraId="4FB2160F" w16cid:durableId="6567331E"/>
  <w16cid:commentId w16cid:paraId="25E91161" w16cid:durableId="382D7E4D"/>
  <w16cid:commentId w16cid:paraId="59C9CC3A" w16cid:durableId="2DFC359D"/>
  <w16cid:commentId w16cid:paraId="033A2EF5" w16cid:durableId="727A8CDB"/>
  <w16cid:commentId w16cid:paraId="5AD910A1" w16cid:durableId="0CF8CFEE"/>
  <w16cid:commentId w16cid:paraId="687A904E" w16cid:durableId="6BE62194"/>
  <w16cid:commentId w16cid:paraId="69C31116" w16cid:durableId="580CD47B"/>
  <w16cid:commentId w16cid:paraId="3730384B" w16cid:durableId="28286411"/>
  <w16cid:commentId w16cid:paraId="513DA0CC" w16cid:durableId="2828645D"/>
  <w16cid:commentId w16cid:paraId="333F75DE" w16cid:durableId="705AEE92"/>
  <w16cid:commentId w16cid:paraId="5DEE27FE" w16cid:durableId="520B5C0A"/>
  <w16cid:commentId w16cid:paraId="250BB1A7" w16cid:durableId="263FB707"/>
  <w16cid:commentId w16cid:paraId="08A257C9" w16cid:durableId="2A205049"/>
  <w16cid:commentId w16cid:paraId="160329F8" w16cid:durableId="733B7685"/>
  <w16cid:commentId w16cid:paraId="278798DF" w16cid:durableId="268643E3"/>
  <w16cid:commentId w16cid:paraId="7C99C56E" w16cid:durableId="6E89EE0D"/>
  <w16cid:commentId w16cid:paraId="5C6C1C40" w16cid:durableId="714B2783"/>
  <w16cid:commentId w16cid:paraId="3B9C1599" w16cid:durableId="5D308819"/>
  <w16cid:commentId w16cid:paraId="01A1005F" w16cid:durableId="483CCA3E"/>
  <w16cid:commentId w16cid:paraId="51A0A947" w16cid:durableId="717990A0"/>
  <w16cid:commentId w16cid:paraId="008ACEB8" w16cid:durableId="3F8CA24B"/>
  <w16cid:commentId w16cid:paraId="0CD3BCAB" w16cid:durableId="6636E8D9"/>
  <w16cid:commentId w16cid:paraId="2AB0C30F" w16cid:durableId="1E56C377"/>
  <w16cid:commentId w16cid:paraId="041F22CD" w16cid:durableId="4B3480BA"/>
  <w16cid:commentId w16cid:paraId="7618893A" w16cid:durableId="724C7333"/>
  <w16cid:commentId w16cid:paraId="64F9C7A7" w16cid:durableId="112C67ED"/>
  <w16cid:commentId w16cid:paraId="7165C9C1" w16cid:durableId="29138C79"/>
  <w16cid:commentId w16cid:paraId="6C0F9201" w16cid:durableId="28284A5B"/>
  <w16cid:commentId w16cid:paraId="3C02CA6A" w16cid:durableId="24448A0E"/>
  <w16cid:commentId w16cid:paraId="521C1F3F" w16cid:durableId="71E14A0C"/>
  <w16cid:commentId w16cid:paraId="0D433C86" w16cid:durableId="28284BA0"/>
  <w16cid:commentId w16cid:paraId="7799E2CB" w16cid:durableId="41E1C363"/>
  <w16cid:commentId w16cid:paraId="52C5568E" w16cid:durableId="5930BA8A"/>
  <w16cid:commentId w16cid:paraId="6F7CD68D" w16cid:durableId="75C96626"/>
  <w16cid:commentId w16cid:paraId="1FD3E67E" w16cid:durableId="393B86DD"/>
  <w16cid:commentId w16cid:paraId="4860923C" w16cid:durableId="13D2E9BA"/>
  <w16cid:commentId w16cid:paraId="02486E2A" w16cid:durableId="5FC95563"/>
  <w16cid:commentId w16cid:paraId="7168F541" w16cid:durableId="678F57B5"/>
  <w16cid:commentId w16cid:paraId="48B8B5B1" w16cid:durableId="0DDB126B"/>
  <w16cid:commentId w16cid:paraId="663DB9F8" w16cid:durableId="0B68E2D3"/>
  <w16cid:commentId w16cid:paraId="0DFAAEEE" w16cid:durableId="282869CF"/>
  <w16cid:commentId w16cid:paraId="296971D6" w16cid:durableId="0C60595B"/>
  <w16cid:commentId w16cid:paraId="4D40E8B2" w16cid:durableId="450395F6"/>
  <w16cid:commentId w16cid:paraId="4E2BD938" w16cid:durableId="00942028"/>
  <w16cid:commentId w16cid:paraId="67FCA66F" w16cid:durableId="14FB8F44"/>
  <w16cid:commentId w16cid:paraId="1A90901F" w16cid:durableId="0768FF9E"/>
  <w16cid:commentId w16cid:paraId="471F318D" w16cid:durableId="75FA0DBB"/>
  <w16cid:commentId w16cid:paraId="6B7D7ED6" w16cid:durableId="26DE6C88"/>
  <w16cid:commentId w16cid:paraId="05C88732" w16cid:durableId="13880B3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7155A9" w14:textId="77777777" w:rsidR="00545C96" w:rsidRDefault="00545C96">
      <w:r>
        <w:separator/>
      </w:r>
    </w:p>
  </w:endnote>
  <w:endnote w:type="continuationSeparator" w:id="0">
    <w:p w14:paraId="75EBEAA4" w14:textId="77777777" w:rsidR="00545C96" w:rsidRDefault="00545C96">
      <w:r>
        <w:continuationSeparator/>
      </w:r>
    </w:p>
  </w:endnote>
  <w:endnote w:type="continuationNotice" w:id="1">
    <w:p w14:paraId="5F83DABC" w14:textId="77777777" w:rsidR="00545C96" w:rsidRDefault="00545C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old">
    <w:altName w:val="Times New Roman"/>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EUAlbertina">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altName w:val="Arial"/>
    <w:charset w:val="00"/>
    <w:family w:val="swiss"/>
    <w:pitch w:val="variable"/>
    <w:sig w:usb0="00000001"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WP.TypographicSymbols083">
    <w:altName w:val="Times New Roman"/>
    <w:charset w:val="00"/>
    <w:family w:val="auto"/>
    <w:pitch w:val="default"/>
    <w:sig w:usb0="00000000"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51E2A" w14:textId="77777777" w:rsidR="00262FFA" w:rsidRDefault="00262FFA">
    <w:pPr>
      <w:pStyle w:val="Fuzeile"/>
      <w:jc w:val="center"/>
    </w:pPr>
    <w:r>
      <w:rPr>
        <w:sz w:val="16"/>
        <w:szCs w:val="16"/>
      </w:rPr>
      <w:t xml:space="preserve">S-101 </w:t>
    </w:r>
    <w:r>
      <w:rPr>
        <w:sz w:val="16"/>
        <w:szCs w:val="16"/>
      </w:rPr>
      <w:tab/>
    </w:r>
    <w:r>
      <w:tab/>
    </w:r>
    <w:r>
      <w:tab/>
    </w:r>
    <w:r>
      <w:tab/>
    </w:r>
    <w:r>
      <w:tab/>
    </w:r>
    <w:r>
      <w:tab/>
    </w:r>
    <w:r>
      <w:tab/>
    </w:r>
    <w:r>
      <w:tab/>
    </w:r>
    <w:r>
      <w:tab/>
      <w:t xml:space="preserve">    </w:t>
    </w:r>
    <w:r>
      <w:tab/>
    </w:r>
    <w:r>
      <w:tab/>
    </w:r>
    <w:r>
      <w:tab/>
    </w:r>
    <w:r>
      <w:tab/>
    </w:r>
    <w:r>
      <w:tab/>
    </w:r>
    <w:r>
      <w:tab/>
    </w:r>
    <w:r>
      <w:tab/>
    </w:r>
    <w:r>
      <w:tab/>
    </w:r>
    <w:r>
      <w:rPr>
        <w:sz w:val="16"/>
        <w:szCs w:val="16"/>
      </w:rPr>
      <w:t>January 2008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339A49" w14:textId="77777777" w:rsidR="00262FFA" w:rsidRDefault="00262FFA">
    <w:pPr>
      <w:pStyle w:val="Fuzeile"/>
      <w:jc w:val="center"/>
      <w:rPr>
        <w:sz w:val="16"/>
        <w:szCs w:val="16"/>
      </w:rPr>
    </w:pPr>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October 2019</w:t>
    </w:r>
  </w:p>
  <w:p w14:paraId="28B2D71C" w14:textId="77777777" w:rsidR="00262FFA" w:rsidRDefault="00262FFA">
    <w:pPr>
      <w:pStyle w:val="Fuzeile"/>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100813" w14:textId="77777777" w:rsidR="00262FFA" w:rsidRDefault="00262FFA">
    <w:pPr>
      <w:pStyle w:val="Fuzeile"/>
      <w:jc w:val="left"/>
    </w:pPr>
    <w:r>
      <w:rPr>
        <w:sz w:val="16"/>
        <w:szCs w:val="16"/>
      </w:rPr>
      <w:t>S-101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January 2008</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DB3047" w14:textId="37073A63" w:rsidR="00262FFA" w:rsidRDefault="00262FFA">
    <w:pPr>
      <w:pStyle w:val="Fuzeile"/>
      <w:jc w:val="center"/>
      <w:rPr>
        <w:sz w:val="16"/>
        <w:szCs w:val="16"/>
      </w:rPr>
    </w:pPr>
    <w:bookmarkStart w:id="2279" w:name="OLE_LINK1"/>
    <w:bookmarkStart w:id="2280" w:name="OLE_LINK3"/>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bookmarkEnd w:id="2279"/>
    <w:bookmarkEnd w:id="2280"/>
    <w:del w:id="2281" w:author="Bernd Birklhuber" w:date="2025-03-09T20:03:00Z">
      <w:r w:rsidDel="0059361F">
        <w:rPr>
          <w:sz w:val="16"/>
          <w:szCs w:val="16"/>
        </w:rPr>
        <w:delText xml:space="preserve">October </w:delText>
      </w:r>
    </w:del>
    <w:ins w:id="2282" w:author="Bernd Birklhuber" w:date="2025-03-09T20:03:00Z">
      <w:r>
        <w:rPr>
          <w:sz w:val="16"/>
          <w:szCs w:val="16"/>
        </w:rPr>
        <w:t xml:space="preserve">March </w:t>
      </w:r>
    </w:ins>
    <w:r>
      <w:rPr>
        <w:sz w:val="16"/>
        <w:szCs w:val="16"/>
      </w:rPr>
      <w:t>20</w:t>
    </w:r>
    <w:ins w:id="2283" w:author="Gert Morlion" w:date="2024-08-23T16:23:00Z">
      <w:r>
        <w:rPr>
          <w:sz w:val="16"/>
          <w:szCs w:val="16"/>
        </w:rPr>
        <w:t>2</w:t>
      </w:r>
    </w:ins>
    <w:ins w:id="2284" w:author="Bernd Birklhuber" w:date="2025-03-09T20:03:00Z">
      <w:r>
        <w:rPr>
          <w:sz w:val="16"/>
          <w:szCs w:val="16"/>
        </w:rPr>
        <w:t>5</w:t>
      </w:r>
    </w:ins>
    <w:ins w:id="2285" w:author="Gert Morlion" w:date="2024-08-23T16:23:00Z">
      <w:del w:id="2286" w:author="Bernd Birklhuber" w:date="2025-03-09T20:03:00Z">
        <w:r w:rsidDel="0059361F">
          <w:rPr>
            <w:sz w:val="16"/>
            <w:szCs w:val="16"/>
          </w:rPr>
          <w:delText>4</w:delText>
        </w:r>
      </w:del>
    </w:ins>
    <w:del w:id="2287" w:author="Gert Morlion" w:date="2024-08-23T16:23:00Z">
      <w:r w:rsidDel="00C978E8">
        <w:rPr>
          <w:sz w:val="16"/>
          <w:szCs w:val="16"/>
        </w:rPr>
        <w:delText>19</w:delText>
      </w:r>
    </w:del>
  </w:p>
  <w:p w14:paraId="02D807B6" w14:textId="77777777" w:rsidR="00262FFA" w:rsidRDefault="00262FFA">
    <w:pPr>
      <w:pStyle w:val="Fuzeile"/>
      <w:jc w:val="righ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90BAAB" w14:textId="77777777" w:rsidR="00262FFA" w:rsidRDefault="00262FFA">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BB6700" w14:textId="77777777" w:rsidR="00545C96" w:rsidRDefault="00545C96">
      <w:r>
        <w:separator/>
      </w:r>
    </w:p>
  </w:footnote>
  <w:footnote w:type="continuationSeparator" w:id="0">
    <w:p w14:paraId="186D9B95" w14:textId="77777777" w:rsidR="00545C96" w:rsidRDefault="00545C96">
      <w:r>
        <w:continuationSeparator/>
      </w:r>
    </w:p>
  </w:footnote>
  <w:footnote w:type="continuationNotice" w:id="1">
    <w:p w14:paraId="6956BF1D" w14:textId="77777777" w:rsidR="00545C96" w:rsidRDefault="00545C9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AC568" w14:textId="77777777" w:rsidR="00262FFA" w:rsidRDefault="00262FFA">
    <w:pPr>
      <w:pStyle w:val="Kopfzeile"/>
      <w:framePr w:wrap="around" w:vAnchor="text" w:hAnchor="margin" w:xAlign="outside" w:y="1"/>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Pr>
        <w:rStyle w:val="Seitenzahl"/>
        <w:b w:val="0"/>
        <w:noProof/>
        <w:sz w:val="16"/>
        <w:szCs w:val="16"/>
      </w:rPr>
      <w:t>4</w:t>
    </w:r>
    <w:r>
      <w:rPr>
        <w:rStyle w:val="Seitenzahl"/>
        <w:b w:val="0"/>
        <w:sz w:val="16"/>
        <w:szCs w:val="16"/>
      </w:rPr>
      <w:fldChar w:fldCharType="end"/>
    </w:r>
  </w:p>
  <w:p w14:paraId="0503F23D" w14:textId="77777777" w:rsidR="00262FFA" w:rsidRDefault="00262FFA">
    <w:pPr>
      <w:pStyle w:val="Kopfzeil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4001B6" w14:textId="697475A4" w:rsidR="00262FFA" w:rsidRDefault="00262FFA">
    <w:pPr>
      <w:pStyle w:val="Kopfzeile"/>
      <w:framePr w:wrap="around" w:vAnchor="text" w:hAnchor="page" w:x="10301" w:y="12"/>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sidR="00BC1E27">
      <w:rPr>
        <w:rStyle w:val="Seitenzahl"/>
        <w:b w:val="0"/>
        <w:noProof/>
        <w:sz w:val="16"/>
        <w:szCs w:val="16"/>
      </w:rPr>
      <w:t>93</w:t>
    </w:r>
    <w:r>
      <w:rPr>
        <w:rStyle w:val="Seitenzahl"/>
        <w:b w:val="0"/>
        <w:sz w:val="16"/>
        <w:szCs w:val="16"/>
      </w:rPr>
      <w:fldChar w:fldCharType="end"/>
    </w:r>
  </w:p>
  <w:p w14:paraId="0D8E4FC7" w14:textId="77777777" w:rsidR="00262FFA" w:rsidRDefault="00262FFA">
    <w:pPr>
      <w:pStyle w:val="Kopfzeile"/>
      <w:ind w:right="360" w:firstLine="360"/>
      <w:jc w:val="righ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64AD05" w14:textId="77777777" w:rsidR="00262FFA" w:rsidRDefault="00262FF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C61A574A"/>
    <w:lvl w:ilvl="0">
      <w:start w:val="1"/>
      <w:numFmt w:val="bullet"/>
      <w:pStyle w:val="Listennumm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ennumm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ennumm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ennumm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enfortsetzung4"/>
      <w:lvlText w:val=""/>
      <w:lvlJc w:val="left"/>
      <w:pPr>
        <w:tabs>
          <w:tab w:val="num" w:pos="360"/>
        </w:tabs>
        <w:ind w:left="360" w:hanging="360"/>
      </w:pPr>
      <w:rPr>
        <w:rFonts w:ascii="Symbol" w:hAnsi="Symbol" w:hint="default"/>
      </w:rPr>
    </w:lvl>
  </w:abstractNum>
  <w:abstractNum w:abstractNumId="5" w15:restartNumberingAfterBreak="0">
    <w:nsid w:val="027168D2"/>
    <w:multiLevelType w:val="hybridMultilevel"/>
    <w:tmpl w:val="05666244"/>
    <w:lvl w:ilvl="0" w:tplc="3A925514">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5F252BD"/>
    <w:multiLevelType w:val="singleLevel"/>
    <w:tmpl w:val="074C56F8"/>
    <w:lvl w:ilvl="0">
      <w:start w:val="1"/>
      <w:numFmt w:val="decimal"/>
      <w:pStyle w:val="Aufzhlungszeichen5"/>
      <w:lvlText w:val="[%1]"/>
      <w:lvlJc w:val="left"/>
      <w:pPr>
        <w:tabs>
          <w:tab w:val="num" w:pos="360"/>
        </w:tabs>
        <w:ind w:left="360" w:hanging="360"/>
      </w:pPr>
    </w:lvl>
  </w:abstractNum>
  <w:abstractNum w:abstractNumId="7" w15:restartNumberingAfterBreak="0">
    <w:nsid w:val="0BFD0AD5"/>
    <w:multiLevelType w:val="hybridMultilevel"/>
    <w:tmpl w:val="927C2A5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0D2B5F47"/>
    <w:multiLevelType w:val="hybridMultilevel"/>
    <w:tmpl w:val="E7485C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4070011">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BC7665"/>
    <w:multiLevelType w:val="hybridMultilevel"/>
    <w:tmpl w:val="D172B16A"/>
    <w:lvl w:ilvl="0" w:tplc="8BF4994A">
      <w:start w:val="2018"/>
      <w:numFmt w:val="bullet"/>
      <w:lvlText w:val="-"/>
      <w:lvlJc w:val="left"/>
      <w:pPr>
        <w:ind w:left="447" w:hanging="360"/>
      </w:pPr>
      <w:rPr>
        <w:rFonts w:ascii="Times New Roman" w:eastAsia="MS Mincho" w:hAnsi="Times New Roman" w:cs="Times New Roman" w:hint="default"/>
      </w:rPr>
    </w:lvl>
    <w:lvl w:ilvl="1" w:tplc="08130003" w:tentative="1">
      <w:start w:val="1"/>
      <w:numFmt w:val="bullet"/>
      <w:lvlText w:val="o"/>
      <w:lvlJc w:val="left"/>
      <w:pPr>
        <w:ind w:left="1167" w:hanging="360"/>
      </w:pPr>
      <w:rPr>
        <w:rFonts w:ascii="Courier New" w:hAnsi="Courier New" w:cs="Courier New" w:hint="default"/>
      </w:rPr>
    </w:lvl>
    <w:lvl w:ilvl="2" w:tplc="08130005" w:tentative="1">
      <w:start w:val="1"/>
      <w:numFmt w:val="bullet"/>
      <w:lvlText w:val=""/>
      <w:lvlJc w:val="left"/>
      <w:pPr>
        <w:ind w:left="1887" w:hanging="360"/>
      </w:pPr>
      <w:rPr>
        <w:rFonts w:ascii="Wingdings" w:hAnsi="Wingdings" w:hint="default"/>
      </w:rPr>
    </w:lvl>
    <w:lvl w:ilvl="3" w:tplc="08130001" w:tentative="1">
      <w:start w:val="1"/>
      <w:numFmt w:val="bullet"/>
      <w:lvlText w:val=""/>
      <w:lvlJc w:val="left"/>
      <w:pPr>
        <w:ind w:left="2607" w:hanging="360"/>
      </w:pPr>
      <w:rPr>
        <w:rFonts w:ascii="Symbol" w:hAnsi="Symbol" w:hint="default"/>
      </w:rPr>
    </w:lvl>
    <w:lvl w:ilvl="4" w:tplc="08130003" w:tentative="1">
      <w:start w:val="1"/>
      <w:numFmt w:val="bullet"/>
      <w:lvlText w:val="o"/>
      <w:lvlJc w:val="left"/>
      <w:pPr>
        <w:ind w:left="3327" w:hanging="360"/>
      </w:pPr>
      <w:rPr>
        <w:rFonts w:ascii="Courier New" w:hAnsi="Courier New" w:cs="Courier New" w:hint="default"/>
      </w:rPr>
    </w:lvl>
    <w:lvl w:ilvl="5" w:tplc="08130005" w:tentative="1">
      <w:start w:val="1"/>
      <w:numFmt w:val="bullet"/>
      <w:lvlText w:val=""/>
      <w:lvlJc w:val="left"/>
      <w:pPr>
        <w:ind w:left="4047" w:hanging="360"/>
      </w:pPr>
      <w:rPr>
        <w:rFonts w:ascii="Wingdings" w:hAnsi="Wingdings" w:hint="default"/>
      </w:rPr>
    </w:lvl>
    <w:lvl w:ilvl="6" w:tplc="08130001" w:tentative="1">
      <w:start w:val="1"/>
      <w:numFmt w:val="bullet"/>
      <w:lvlText w:val=""/>
      <w:lvlJc w:val="left"/>
      <w:pPr>
        <w:ind w:left="4767" w:hanging="360"/>
      </w:pPr>
      <w:rPr>
        <w:rFonts w:ascii="Symbol" w:hAnsi="Symbol" w:hint="default"/>
      </w:rPr>
    </w:lvl>
    <w:lvl w:ilvl="7" w:tplc="08130003" w:tentative="1">
      <w:start w:val="1"/>
      <w:numFmt w:val="bullet"/>
      <w:lvlText w:val="o"/>
      <w:lvlJc w:val="left"/>
      <w:pPr>
        <w:ind w:left="5487" w:hanging="360"/>
      </w:pPr>
      <w:rPr>
        <w:rFonts w:ascii="Courier New" w:hAnsi="Courier New" w:cs="Courier New" w:hint="default"/>
      </w:rPr>
    </w:lvl>
    <w:lvl w:ilvl="8" w:tplc="08130005" w:tentative="1">
      <w:start w:val="1"/>
      <w:numFmt w:val="bullet"/>
      <w:lvlText w:val=""/>
      <w:lvlJc w:val="left"/>
      <w:pPr>
        <w:ind w:left="6207" w:hanging="360"/>
      </w:pPr>
      <w:rPr>
        <w:rFonts w:ascii="Wingdings" w:hAnsi="Wingdings" w:hint="default"/>
      </w:rPr>
    </w:lvl>
  </w:abstractNum>
  <w:abstractNum w:abstractNumId="10" w15:restartNumberingAfterBreak="0">
    <w:nsid w:val="13D921D9"/>
    <w:multiLevelType w:val="hybridMultilevel"/>
    <w:tmpl w:val="AD9497A4"/>
    <w:lvl w:ilvl="0" w:tplc="04090001">
      <w:start w:val="1"/>
      <w:numFmt w:val="bullet"/>
      <w:lvlText w:val=""/>
      <w:lvlJc w:val="left"/>
      <w:pPr>
        <w:ind w:left="1068" w:hanging="360"/>
      </w:pPr>
      <w:rPr>
        <w:rFonts w:ascii="Symbol" w:hAnsi="Symbol" w:hint="default"/>
      </w:rPr>
    </w:lvl>
    <w:lvl w:ilvl="1" w:tplc="08130019">
      <w:start w:val="1"/>
      <w:numFmt w:val="lowerLetter"/>
      <w:lvlText w:val="%2."/>
      <w:lvlJc w:val="left"/>
      <w:pPr>
        <w:ind w:left="1788" w:hanging="360"/>
      </w:pPr>
    </w:lvl>
    <w:lvl w:ilvl="2" w:tplc="E72E8040">
      <w:start w:val="1"/>
      <w:numFmt w:val="decimal"/>
      <w:lvlText w:val="%3."/>
      <w:lvlJc w:val="left"/>
      <w:pPr>
        <w:ind w:left="2688" w:hanging="360"/>
      </w:pPr>
      <w:rPr>
        <w:rFonts w:hint="default"/>
        <w:i/>
      </w:rPr>
    </w:lvl>
    <w:lvl w:ilvl="3" w:tplc="3AA2A808">
      <w:start w:val="1"/>
      <w:numFmt w:val="lowerLetter"/>
      <w:lvlText w:val="%4."/>
      <w:lvlJc w:val="left"/>
      <w:pPr>
        <w:ind w:left="3228" w:hanging="360"/>
      </w:pPr>
      <w:rPr>
        <w:rFonts w:hint="default"/>
      </w:rPr>
    </w:lvl>
    <w:lvl w:ilvl="4" w:tplc="04090019">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1" w15:restartNumberingAfterBreak="0">
    <w:nsid w:val="1E0C64AC"/>
    <w:multiLevelType w:val="hybridMultilevel"/>
    <w:tmpl w:val="CCC8C67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1EF0EA3"/>
    <w:multiLevelType w:val="hybridMultilevel"/>
    <w:tmpl w:val="50DA41A6"/>
    <w:lvl w:ilvl="0" w:tplc="04090001">
      <w:start w:val="1"/>
      <w:numFmt w:val="bullet"/>
      <w:lvlText w:val=""/>
      <w:lvlJc w:val="left"/>
      <w:rPr>
        <w:rFonts w:ascii="Symbol" w:hAnsi="Symbol" w:hint="default"/>
      </w:rPr>
    </w:lvl>
    <w:lvl w:ilvl="1" w:tplc="540EF274">
      <w:numFmt w:val="decimal"/>
      <w:lvlText w:val=""/>
      <w:lvlJc w:val="left"/>
    </w:lvl>
    <w:lvl w:ilvl="2" w:tplc="FADA0706">
      <w:numFmt w:val="decimal"/>
      <w:lvlText w:val=""/>
      <w:lvlJc w:val="left"/>
    </w:lvl>
    <w:lvl w:ilvl="3" w:tplc="D28A997E">
      <w:numFmt w:val="decimal"/>
      <w:lvlText w:val=""/>
      <w:lvlJc w:val="left"/>
    </w:lvl>
    <w:lvl w:ilvl="4" w:tplc="0254C9CC">
      <w:numFmt w:val="decimal"/>
      <w:lvlText w:val=""/>
      <w:lvlJc w:val="left"/>
    </w:lvl>
    <w:lvl w:ilvl="5" w:tplc="4CEC7EF0">
      <w:numFmt w:val="decimal"/>
      <w:lvlText w:val=""/>
      <w:lvlJc w:val="left"/>
    </w:lvl>
    <w:lvl w:ilvl="6" w:tplc="55B2E604">
      <w:numFmt w:val="decimal"/>
      <w:lvlText w:val=""/>
      <w:lvlJc w:val="left"/>
    </w:lvl>
    <w:lvl w:ilvl="7" w:tplc="D6C86936">
      <w:numFmt w:val="decimal"/>
      <w:lvlText w:val=""/>
      <w:lvlJc w:val="left"/>
    </w:lvl>
    <w:lvl w:ilvl="8" w:tplc="A6129E66">
      <w:numFmt w:val="decimal"/>
      <w:lvlText w:val=""/>
      <w:lvlJc w:val="left"/>
    </w:lvl>
  </w:abstractNum>
  <w:abstractNum w:abstractNumId="13" w15:restartNumberingAfterBreak="0">
    <w:nsid w:val="243D7FFA"/>
    <w:multiLevelType w:val="hybridMultilevel"/>
    <w:tmpl w:val="FFA03532"/>
    <w:lvl w:ilvl="0" w:tplc="04090001">
      <w:start w:val="1"/>
      <w:numFmt w:val="bullet"/>
      <w:lvlText w:val=""/>
      <w:lvlJc w:val="left"/>
      <w:pPr>
        <w:ind w:left="1233" w:hanging="360"/>
      </w:pPr>
      <w:rPr>
        <w:rFonts w:ascii="Symbol" w:hAnsi="Symbol" w:hint="default"/>
      </w:rPr>
    </w:lvl>
    <w:lvl w:ilvl="1" w:tplc="3A925514">
      <w:numFmt w:val="bullet"/>
      <w:lvlText w:val="-"/>
      <w:lvlJc w:val="left"/>
      <w:pPr>
        <w:ind w:left="2028" w:hanging="435"/>
      </w:pPr>
      <w:rPr>
        <w:rFonts w:ascii="Arial" w:eastAsia="Times New Roman" w:hAnsi="Arial" w:cs="Arial"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4" w15:restartNumberingAfterBreak="0">
    <w:nsid w:val="28C12540"/>
    <w:multiLevelType w:val="hybridMultilevel"/>
    <w:tmpl w:val="5F92C6A2"/>
    <w:lvl w:ilvl="0" w:tplc="24AE9FFA">
      <w:start w:val="1"/>
      <w:numFmt w:val="lowerRoman"/>
      <w:lvlText w:val="%1."/>
      <w:lvlJc w:val="right"/>
      <w:pPr>
        <w:ind w:left="1788" w:hanging="360"/>
      </w:pPr>
      <w:rPr>
        <w:rFonts w:hint="default"/>
      </w:rPr>
    </w:lvl>
    <w:lvl w:ilvl="1" w:tplc="0813001B">
      <w:start w:val="1"/>
      <w:numFmt w:val="lowerRoman"/>
      <w:lvlText w:val="%2."/>
      <w:lvlJc w:val="righ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2C36CC"/>
    <w:multiLevelType w:val="hybridMultilevel"/>
    <w:tmpl w:val="CC5C9CB6"/>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6" w15:restartNumberingAfterBreak="0">
    <w:nsid w:val="293A5307"/>
    <w:multiLevelType w:val="multilevel"/>
    <w:tmpl w:val="BF26AB6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29BB167D"/>
    <w:multiLevelType w:val="hybridMultilevel"/>
    <w:tmpl w:val="B6EE5BF6"/>
    <w:lvl w:ilvl="0" w:tplc="08130001">
      <w:start w:val="1"/>
      <w:numFmt w:val="bullet"/>
      <w:lvlText w:val=""/>
      <w:lvlJc w:val="left"/>
      <w:pPr>
        <w:ind w:left="1080" w:hanging="360"/>
      </w:pPr>
      <w:rPr>
        <w:rFonts w:ascii="Symbol" w:hAnsi="Symbol"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18" w15:restartNumberingAfterBreak="0">
    <w:nsid w:val="32B21FFA"/>
    <w:multiLevelType w:val="hybridMultilevel"/>
    <w:tmpl w:val="84900A4A"/>
    <w:lvl w:ilvl="0" w:tplc="83A84926">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9" w15:restartNumberingAfterBreak="0">
    <w:nsid w:val="33853CE4"/>
    <w:multiLevelType w:val="multilevel"/>
    <w:tmpl w:val="186E71B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0" w15:restartNumberingAfterBreak="0">
    <w:nsid w:val="33AC7EB8"/>
    <w:multiLevelType w:val="multilevel"/>
    <w:tmpl w:val="5998721E"/>
    <w:lvl w:ilvl="0">
      <w:start w:val="1"/>
      <w:numFmt w:val="decimal"/>
      <w:pStyle w:val="Bibliography1"/>
      <w:lvlText w:val="B-%1"/>
      <w:lvlJc w:val="left"/>
      <w:pPr>
        <w:tabs>
          <w:tab w:val="num" w:pos="737"/>
        </w:tabs>
        <w:ind w:left="0" w:firstLine="0"/>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rPr>
    </w:lvl>
    <w:lvl w:ilvl="1">
      <w:start w:val="1"/>
      <w:numFmt w:val="decimal"/>
      <w:pStyle w:val="Listenfortsetzung2"/>
      <w:lvlText w:val="B-%1.%2"/>
      <w:lvlJc w:val="left"/>
      <w:pPr>
        <w:tabs>
          <w:tab w:val="num" w:pos="737"/>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Listenfortsetzung3"/>
      <w:lvlText w:val="B-%1.%2.%3"/>
      <w:lvlJc w:val="left"/>
      <w:pPr>
        <w:tabs>
          <w:tab w:val="num" w:pos="964"/>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1" w15:restartNumberingAfterBreak="0">
    <w:nsid w:val="387D4433"/>
    <w:multiLevelType w:val="multilevel"/>
    <w:tmpl w:val="EF029DE6"/>
    <w:name w:val="heading"/>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3" w15:restartNumberingAfterBreak="0">
    <w:nsid w:val="3DD54ED7"/>
    <w:multiLevelType w:val="hybridMultilevel"/>
    <w:tmpl w:val="CD8E4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6320E2"/>
    <w:multiLevelType w:val="singleLevel"/>
    <w:tmpl w:val="04090001"/>
    <w:lvl w:ilvl="0">
      <w:numFmt w:val="decimal"/>
      <w:lvlText w:val=""/>
      <w:lvlJc w:val="left"/>
    </w:lvl>
  </w:abstractNum>
  <w:abstractNum w:abstractNumId="25" w15:restartNumberingAfterBreak="0">
    <w:nsid w:val="47B47BD3"/>
    <w:multiLevelType w:val="hybridMultilevel"/>
    <w:tmpl w:val="C202406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6" w15:restartNumberingAfterBreak="0">
    <w:nsid w:val="4A0D07EC"/>
    <w:multiLevelType w:val="multilevel"/>
    <w:tmpl w:val="01FECD8C"/>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none"/>
      <w:lvlText w:val="B5.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7" w15:restartNumberingAfterBreak="0">
    <w:nsid w:val="4BCE5D61"/>
    <w:multiLevelType w:val="hybridMultilevel"/>
    <w:tmpl w:val="9DBA50FC"/>
    <w:lvl w:ilvl="0" w:tplc="040C0001">
      <w:start w:val="1"/>
      <w:numFmt w:val="bullet"/>
      <w:lvlText w:val=""/>
      <w:lvlJc w:val="left"/>
      <w:pPr>
        <w:ind w:left="965" w:hanging="360"/>
      </w:pPr>
      <w:rPr>
        <w:rFonts w:ascii="Symbol" w:hAnsi="Symbol" w:hint="default"/>
      </w:rPr>
    </w:lvl>
    <w:lvl w:ilvl="1" w:tplc="08090003" w:tentative="1">
      <w:start w:val="1"/>
      <w:numFmt w:val="bullet"/>
      <w:lvlText w:val="o"/>
      <w:lvlJc w:val="left"/>
      <w:pPr>
        <w:ind w:left="1685" w:hanging="360"/>
      </w:pPr>
      <w:rPr>
        <w:rFonts w:ascii="Courier New" w:hAnsi="Courier New" w:cs="Courier New" w:hint="default"/>
      </w:rPr>
    </w:lvl>
    <w:lvl w:ilvl="2" w:tplc="08090005" w:tentative="1">
      <w:start w:val="1"/>
      <w:numFmt w:val="bullet"/>
      <w:lvlText w:val=""/>
      <w:lvlJc w:val="left"/>
      <w:pPr>
        <w:ind w:left="2405" w:hanging="360"/>
      </w:pPr>
      <w:rPr>
        <w:rFonts w:ascii="Wingdings" w:hAnsi="Wingdings" w:hint="default"/>
      </w:rPr>
    </w:lvl>
    <w:lvl w:ilvl="3" w:tplc="08090001" w:tentative="1">
      <w:start w:val="1"/>
      <w:numFmt w:val="bullet"/>
      <w:lvlText w:val=""/>
      <w:lvlJc w:val="left"/>
      <w:pPr>
        <w:ind w:left="3125" w:hanging="360"/>
      </w:pPr>
      <w:rPr>
        <w:rFonts w:ascii="Symbol" w:hAnsi="Symbol" w:hint="default"/>
      </w:rPr>
    </w:lvl>
    <w:lvl w:ilvl="4" w:tplc="08090003" w:tentative="1">
      <w:start w:val="1"/>
      <w:numFmt w:val="bullet"/>
      <w:lvlText w:val="o"/>
      <w:lvlJc w:val="left"/>
      <w:pPr>
        <w:ind w:left="3845" w:hanging="360"/>
      </w:pPr>
      <w:rPr>
        <w:rFonts w:ascii="Courier New" w:hAnsi="Courier New" w:cs="Courier New" w:hint="default"/>
      </w:rPr>
    </w:lvl>
    <w:lvl w:ilvl="5" w:tplc="08090005" w:tentative="1">
      <w:start w:val="1"/>
      <w:numFmt w:val="bullet"/>
      <w:lvlText w:val=""/>
      <w:lvlJc w:val="left"/>
      <w:pPr>
        <w:ind w:left="4565" w:hanging="360"/>
      </w:pPr>
      <w:rPr>
        <w:rFonts w:ascii="Wingdings" w:hAnsi="Wingdings" w:hint="default"/>
      </w:rPr>
    </w:lvl>
    <w:lvl w:ilvl="6" w:tplc="08090001" w:tentative="1">
      <w:start w:val="1"/>
      <w:numFmt w:val="bullet"/>
      <w:lvlText w:val=""/>
      <w:lvlJc w:val="left"/>
      <w:pPr>
        <w:ind w:left="5285" w:hanging="360"/>
      </w:pPr>
      <w:rPr>
        <w:rFonts w:ascii="Symbol" w:hAnsi="Symbol" w:hint="default"/>
      </w:rPr>
    </w:lvl>
    <w:lvl w:ilvl="7" w:tplc="08090003" w:tentative="1">
      <w:start w:val="1"/>
      <w:numFmt w:val="bullet"/>
      <w:lvlText w:val="o"/>
      <w:lvlJc w:val="left"/>
      <w:pPr>
        <w:ind w:left="6005" w:hanging="360"/>
      </w:pPr>
      <w:rPr>
        <w:rFonts w:ascii="Courier New" w:hAnsi="Courier New" w:cs="Courier New" w:hint="default"/>
      </w:rPr>
    </w:lvl>
    <w:lvl w:ilvl="8" w:tplc="08090005" w:tentative="1">
      <w:start w:val="1"/>
      <w:numFmt w:val="bullet"/>
      <w:lvlText w:val=""/>
      <w:lvlJc w:val="left"/>
      <w:pPr>
        <w:ind w:left="6725" w:hanging="360"/>
      </w:pPr>
      <w:rPr>
        <w:rFonts w:ascii="Wingdings" w:hAnsi="Wingdings" w:hint="default"/>
      </w:rPr>
    </w:lvl>
  </w:abstractNum>
  <w:abstractNum w:abstractNumId="28"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03369D6"/>
    <w:multiLevelType w:val="hybridMultilevel"/>
    <w:tmpl w:val="1EFC1512"/>
    <w:lvl w:ilvl="0" w:tplc="04130005">
      <w:start w:val="1"/>
      <w:numFmt w:val="bullet"/>
      <w:lvlText w:val=""/>
      <w:lvlJc w:val="left"/>
      <w:pPr>
        <w:ind w:left="700" w:hanging="360"/>
      </w:pPr>
      <w:rPr>
        <w:rFonts w:ascii="Wingdings" w:hAnsi="Wingdings" w:hint="default"/>
      </w:rPr>
    </w:lvl>
    <w:lvl w:ilvl="1" w:tplc="04130003" w:tentative="1">
      <w:start w:val="1"/>
      <w:numFmt w:val="bullet"/>
      <w:lvlText w:val="o"/>
      <w:lvlJc w:val="left"/>
      <w:pPr>
        <w:ind w:left="1420" w:hanging="360"/>
      </w:pPr>
      <w:rPr>
        <w:rFonts w:ascii="Courier New" w:hAnsi="Courier New" w:cs="Courier New" w:hint="default"/>
      </w:rPr>
    </w:lvl>
    <w:lvl w:ilvl="2" w:tplc="04130005" w:tentative="1">
      <w:start w:val="1"/>
      <w:numFmt w:val="bullet"/>
      <w:lvlText w:val=""/>
      <w:lvlJc w:val="left"/>
      <w:pPr>
        <w:ind w:left="2140" w:hanging="360"/>
      </w:pPr>
      <w:rPr>
        <w:rFonts w:ascii="Wingdings" w:hAnsi="Wingdings" w:hint="default"/>
      </w:rPr>
    </w:lvl>
    <w:lvl w:ilvl="3" w:tplc="04130001" w:tentative="1">
      <w:start w:val="1"/>
      <w:numFmt w:val="bullet"/>
      <w:lvlText w:val=""/>
      <w:lvlJc w:val="left"/>
      <w:pPr>
        <w:ind w:left="2860" w:hanging="360"/>
      </w:pPr>
      <w:rPr>
        <w:rFonts w:ascii="Symbol" w:hAnsi="Symbol" w:hint="default"/>
      </w:rPr>
    </w:lvl>
    <w:lvl w:ilvl="4" w:tplc="04130003" w:tentative="1">
      <w:start w:val="1"/>
      <w:numFmt w:val="bullet"/>
      <w:lvlText w:val="o"/>
      <w:lvlJc w:val="left"/>
      <w:pPr>
        <w:ind w:left="3580" w:hanging="360"/>
      </w:pPr>
      <w:rPr>
        <w:rFonts w:ascii="Courier New" w:hAnsi="Courier New" w:cs="Courier New" w:hint="default"/>
      </w:rPr>
    </w:lvl>
    <w:lvl w:ilvl="5" w:tplc="04130005" w:tentative="1">
      <w:start w:val="1"/>
      <w:numFmt w:val="bullet"/>
      <w:lvlText w:val=""/>
      <w:lvlJc w:val="left"/>
      <w:pPr>
        <w:ind w:left="4300" w:hanging="360"/>
      </w:pPr>
      <w:rPr>
        <w:rFonts w:ascii="Wingdings" w:hAnsi="Wingdings" w:hint="default"/>
      </w:rPr>
    </w:lvl>
    <w:lvl w:ilvl="6" w:tplc="04130001" w:tentative="1">
      <w:start w:val="1"/>
      <w:numFmt w:val="bullet"/>
      <w:lvlText w:val=""/>
      <w:lvlJc w:val="left"/>
      <w:pPr>
        <w:ind w:left="5020" w:hanging="360"/>
      </w:pPr>
      <w:rPr>
        <w:rFonts w:ascii="Symbol" w:hAnsi="Symbol" w:hint="default"/>
      </w:rPr>
    </w:lvl>
    <w:lvl w:ilvl="7" w:tplc="04130003" w:tentative="1">
      <w:start w:val="1"/>
      <w:numFmt w:val="bullet"/>
      <w:lvlText w:val="o"/>
      <w:lvlJc w:val="left"/>
      <w:pPr>
        <w:ind w:left="5740" w:hanging="360"/>
      </w:pPr>
      <w:rPr>
        <w:rFonts w:ascii="Courier New" w:hAnsi="Courier New" w:cs="Courier New" w:hint="default"/>
      </w:rPr>
    </w:lvl>
    <w:lvl w:ilvl="8" w:tplc="04130005" w:tentative="1">
      <w:start w:val="1"/>
      <w:numFmt w:val="bullet"/>
      <w:lvlText w:val=""/>
      <w:lvlJc w:val="left"/>
      <w:pPr>
        <w:ind w:left="6460" w:hanging="360"/>
      </w:pPr>
      <w:rPr>
        <w:rFonts w:ascii="Wingdings" w:hAnsi="Wingdings" w:hint="default"/>
      </w:rPr>
    </w:lvl>
  </w:abstractNum>
  <w:abstractNum w:abstractNumId="30" w15:restartNumberingAfterBreak="0">
    <w:nsid w:val="510C0551"/>
    <w:multiLevelType w:val="hybridMultilevel"/>
    <w:tmpl w:val="26C6C154"/>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1" w15:restartNumberingAfterBreak="0">
    <w:nsid w:val="554620CE"/>
    <w:multiLevelType w:val="hybridMultilevel"/>
    <w:tmpl w:val="4D367C1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C922A11"/>
    <w:multiLevelType w:val="hybridMultilevel"/>
    <w:tmpl w:val="81A054D2"/>
    <w:lvl w:ilvl="0" w:tplc="3FB2FB52">
      <w:start w:val="3"/>
      <w:numFmt w:val="decimal"/>
      <w:lvlText w:val="%1."/>
      <w:lvlJc w:val="left"/>
      <w:pPr>
        <w:ind w:left="700" w:hanging="360"/>
      </w:pPr>
      <w:rPr>
        <w:rFonts w:hint="default"/>
        <w:i/>
      </w:rPr>
    </w:lvl>
    <w:lvl w:ilvl="1" w:tplc="08090019" w:tentative="1">
      <w:start w:val="1"/>
      <w:numFmt w:val="lowerLetter"/>
      <w:lvlText w:val="%2."/>
      <w:lvlJc w:val="left"/>
      <w:pPr>
        <w:ind w:left="-548" w:hanging="360"/>
      </w:pPr>
    </w:lvl>
    <w:lvl w:ilvl="2" w:tplc="0809001B" w:tentative="1">
      <w:start w:val="1"/>
      <w:numFmt w:val="lowerRoman"/>
      <w:lvlText w:val="%3."/>
      <w:lvlJc w:val="right"/>
      <w:pPr>
        <w:ind w:left="172" w:hanging="180"/>
      </w:pPr>
    </w:lvl>
    <w:lvl w:ilvl="3" w:tplc="0809000F" w:tentative="1">
      <w:start w:val="1"/>
      <w:numFmt w:val="decimal"/>
      <w:lvlText w:val="%4."/>
      <w:lvlJc w:val="left"/>
      <w:pPr>
        <w:ind w:left="892" w:hanging="360"/>
      </w:pPr>
    </w:lvl>
    <w:lvl w:ilvl="4" w:tplc="08090019" w:tentative="1">
      <w:start w:val="1"/>
      <w:numFmt w:val="lowerLetter"/>
      <w:lvlText w:val="%5."/>
      <w:lvlJc w:val="left"/>
      <w:pPr>
        <w:ind w:left="1612" w:hanging="360"/>
      </w:pPr>
    </w:lvl>
    <w:lvl w:ilvl="5" w:tplc="0809001B" w:tentative="1">
      <w:start w:val="1"/>
      <w:numFmt w:val="lowerRoman"/>
      <w:lvlText w:val="%6."/>
      <w:lvlJc w:val="right"/>
      <w:pPr>
        <w:ind w:left="2332" w:hanging="180"/>
      </w:pPr>
    </w:lvl>
    <w:lvl w:ilvl="6" w:tplc="0809000F" w:tentative="1">
      <w:start w:val="1"/>
      <w:numFmt w:val="decimal"/>
      <w:lvlText w:val="%7."/>
      <w:lvlJc w:val="left"/>
      <w:pPr>
        <w:ind w:left="3052" w:hanging="360"/>
      </w:pPr>
    </w:lvl>
    <w:lvl w:ilvl="7" w:tplc="08090019" w:tentative="1">
      <w:start w:val="1"/>
      <w:numFmt w:val="lowerLetter"/>
      <w:lvlText w:val="%8."/>
      <w:lvlJc w:val="left"/>
      <w:pPr>
        <w:ind w:left="3772" w:hanging="360"/>
      </w:pPr>
    </w:lvl>
    <w:lvl w:ilvl="8" w:tplc="0809001B" w:tentative="1">
      <w:start w:val="1"/>
      <w:numFmt w:val="lowerRoman"/>
      <w:lvlText w:val="%9."/>
      <w:lvlJc w:val="right"/>
      <w:pPr>
        <w:ind w:left="4492" w:hanging="180"/>
      </w:pPr>
    </w:lvl>
  </w:abstractNum>
  <w:abstractNum w:abstractNumId="33" w15:restartNumberingAfterBreak="0">
    <w:nsid w:val="602C340C"/>
    <w:multiLevelType w:val="hybridMultilevel"/>
    <w:tmpl w:val="DE68D116"/>
    <w:lvl w:ilvl="0" w:tplc="04090001">
      <w:start w:val="1"/>
      <w:numFmt w:val="bullet"/>
      <w:lvlText w:val=""/>
      <w:lvlJc w:val="left"/>
      <w:pPr>
        <w:ind w:left="926" w:hanging="360"/>
      </w:pPr>
      <w:rPr>
        <w:rFonts w:ascii="Symbol" w:hAnsi="Symbol"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34" w15:restartNumberingAfterBreak="0">
    <w:nsid w:val="63CA19C1"/>
    <w:multiLevelType w:val="hybridMultilevel"/>
    <w:tmpl w:val="7916C08C"/>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5" w15:restartNumberingAfterBreak="0">
    <w:nsid w:val="65CD24A3"/>
    <w:multiLevelType w:val="hybridMultilevel"/>
    <w:tmpl w:val="7FC2DCF6"/>
    <w:lvl w:ilvl="0" w:tplc="3A925514">
      <w:numFmt w:val="bullet"/>
      <w:lvlText w:val="-"/>
      <w:lvlJc w:val="left"/>
      <w:pPr>
        <w:ind w:left="720" w:hanging="360"/>
      </w:pPr>
      <w:rPr>
        <w:rFonts w:ascii="Arial" w:eastAsia="Times New Roman" w:hAnsi="Arial" w:cs="Aria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67020121"/>
    <w:multiLevelType w:val="hybridMultilevel"/>
    <w:tmpl w:val="E4FAE65A"/>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7" w15:restartNumberingAfterBreak="0">
    <w:nsid w:val="685F585F"/>
    <w:multiLevelType w:val="hybridMultilevel"/>
    <w:tmpl w:val="5B9864E6"/>
    <w:lvl w:ilvl="0" w:tplc="08130001">
      <w:start w:val="1"/>
      <w:numFmt w:val="bullet"/>
      <w:lvlText w:val=""/>
      <w:lvlJc w:val="left"/>
      <w:pPr>
        <w:ind w:left="965" w:hanging="360"/>
      </w:pPr>
      <w:rPr>
        <w:rFonts w:ascii="Symbol" w:hAnsi="Symbol" w:hint="default"/>
      </w:rPr>
    </w:lvl>
    <w:lvl w:ilvl="1" w:tplc="FFFFFFFF" w:tentative="1">
      <w:start w:val="1"/>
      <w:numFmt w:val="bullet"/>
      <w:lvlText w:val="o"/>
      <w:lvlJc w:val="left"/>
      <w:pPr>
        <w:ind w:left="1685" w:hanging="360"/>
      </w:pPr>
      <w:rPr>
        <w:rFonts w:ascii="Courier New" w:hAnsi="Courier New" w:cs="Courier New" w:hint="default"/>
      </w:rPr>
    </w:lvl>
    <w:lvl w:ilvl="2" w:tplc="FFFFFFFF" w:tentative="1">
      <w:start w:val="1"/>
      <w:numFmt w:val="bullet"/>
      <w:lvlText w:val=""/>
      <w:lvlJc w:val="left"/>
      <w:pPr>
        <w:ind w:left="2405" w:hanging="360"/>
      </w:pPr>
      <w:rPr>
        <w:rFonts w:ascii="Wingdings" w:hAnsi="Wingdings" w:hint="default"/>
      </w:rPr>
    </w:lvl>
    <w:lvl w:ilvl="3" w:tplc="FFFFFFFF" w:tentative="1">
      <w:start w:val="1"/>
      <w:numFmt w:val="bullet"/>
      <w:lvlText w:val=""/>
      <w:lvlJc w:val="left"/>
      <w:pPr>
        <w:ind w:left="3125" w:hanging="360"/>
      </w:pPr>
      <w:rPr>
        <w:rFonts w:ascii="Symbol" w:hAnsi="Symbol" w:hint="default"/>
      </w:rPr>
    </w:lvl>
    <w:lvl w:ilvl="4" w:tplc="FFFFFFFF" w:tentative="1">
      <w:start w:val="1"/>
      <w:numFmt w:val="bullet"/>
      <w:lvlText w:val="o"/>
      <w:lvlJc w:val="left"/>
      <w:pPr>
        <w:ind w:left="3845" w:hanging="360"/>
      </w:pPr>
      <w:rPr>
        <w:rFonts w:ascii="Courier New" w:hAnsi="Courier New" w:cs="Courier New" w:hint="default"/>
      </w:rPr>
    </w:lvl>
    <w:lvl w:ilvl="5" w:tplc="FFFFFFFF" w:tentative="1">
      <w:start w:val="1"/>
      <w:numFmt w:val="bullet"/>
      <w:lvlText w:val=""/>
      <w:lvlJc w:val="left"/>
      <w:pPr>
        <w:ind w:left="4565" w:hanging="360"/>
      </w:pPr>
      <w:rPr>
        <w:rFonts w:ascii="Wingdings" w:hAnsi="Wingdings" w:hint="default"/>
      </w:rPr>
    </w:lvl>
    <w:lvl w:ilvl="6" w:tplc="FFFFFFFF" w:tentative="1">
      <w:start w:val="1"/>
      <w:numFmt w:val="bullet"/>
      <w:lvlText w:val=""/>
      <w:lvlJc w:val="left"/>
      <w:pPr>
        <w:ind w:left="5285" w:hanging="360"/>
      </w:pPr>
      <w:rPr>
        <w:rFonts w:ascii="Symbol" w:hAnsi="Symbol" w:hint="default"/>
      </w:rPr>
    </w:lvl>
    <w:lvl w:ilvl="7" w:tplc="FFFFFFFF" w:tentative="1">
      <w:start w:val="1"/>
      <w:numFmt w:val="bullet"/>
      <w:lvlText w:val="o"/>
      <w:lvlJc w:val="left"/>
      <w:pPr>
        <w:ind w:left="6005" w:hanging="360"/>
      </w:pPr>
      <w:rPr>
        <w:rFonts w:ascii="Courier New" w:hAnsi="Courier New" w:cs="Courier New" w:hint="default"/>
      </w:rPr>
    </w:lvl>
    <w:lvl w:ilvl="8" w:tplc="FFFFFFFF" w:tentative="1">
      <w:start w:val="1"/>
      <w:numFmt w:val="bullet"/>
      <w:lvlText w:val=""/>
      <w:lvlJc w:val="left"/>
      <w:pPr>
        <w:ind w:left="6725" w:hanging="360"/>
      </w:pPr>
      <w:rPr>
        <w:rFonts w:ascii="Wingdings" w:hAnsi="Wingdings" w:hint="default"/>
      </w:rPr>
    </w:lvl>
  </w:abstractNum>
  <w:abstractNum w:abstractNumId="38" w15:restartNumberingAfterBreak="0">
    <w:nsid w:val="69FA7114"/>
    <w:multiLevelType w:val="hybridMultilevel"/>
    <w:tmpl w:val="A4DCFAEE"/>
    <w:lvl w:ilvl="0" w:tplc="04130005">
      <w:start w:val="1"/>
      <w:numFmt w:val="bullet"/>
      <w:lvlText w:val=""/>
      <w:lvlJc w:val="left"/>
      <w:pPr>
        <w:ind w:left="70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6E475D5F"/>
    <w:multiLevelType w:val="hybridMultilevel"/>
    <w:tmpl w:val="083074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809000F">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4D90667"/>
    <w:multiLevelType w:val="hybridMultilevel"/>
    <w:tmpl w:val="7A1AAB7C"/>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41" w15:restartNumberingAfterBreak="0">
    <w:nsid w:val="76240D32"/>
    <w:multiLevelType w:val="hybridMultilevel"/>
    <w:tmpl w:val="10A61D98"/>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2" w15:restartNumberingAfterBreak="0">
    <w:nsid w:val="76AB5F8D"/>
    <w:multiLevelType w:val="hybridMultilevel"/>
    <w:tmpl w:val="120223E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3" w15:restartNumberingAfterBreak="0">
    <w:nsid w:val="7859483E"/>
    <w:multiLevelType w:val="singleLevel"/>
    <w:tmpl w:val="04090001"/>
    <w:lvl w:ilvl="0">
      <w:start w:val="1"/>
      <w:numFmt w:val="bullet"/>
      <w:lvlText w:val=""/>
      <w:lvlJc w:val="left"/>
      <w:pPr>
        <w:ind w:left="360" w:hanging="360"/>
      </w:pPr>
      <w:rPr>
        <w:rFonts w:ascii="Symbol" w:hAnsi="Symbol" w:hint="default"/>
      </w:rPr>
    </w:lvl>
  </w:abstractNum>
  <w:abstractNum w:abstractNumId="44" w15:restartNumberingAfterBreak="0">
    <w:nsid w:val="7DEE6D2A"/>
    <w:multiLevelType w:val="hybridMultilevel"/>
    <w:tmpl w:val="C9EE4DC6"/>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7FF3732C"/>
    <w:multiLevelType w:val="hybridMultilevel"/>
    <w:tmpl w:val="4AF4CC44"/>
    <w:lvl w:ilvl="0" w:tplc="04130015">
      <w:start w:val="1"/>
      <w:numFmt w:val="upperLetter"/>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20"/>
  </w:num>
  <w:num w:numId="2">
    <w:abstractNumId w:val="6"/>
  </w:num>
  <w:num w:numId="3">
    <w:abstractNumId w:val="4"/>
  </w:num>
  <w:num w:numId="4">
    <w:abstractNumId w:val="3"/>
  </w:num>
  <w:num w:numId="5">
    <w:abstractNumId w:val="2"/>
  </w:num>
  <w:num w:numId="6">
    <w:abstractNumId w:val="1"/>
  </w:num>
  <w:num w:numId="7">
    <w:abstractNumId w:val="0"/>
  </w:num>
  <w:num w:numId="8">
    <w:abstractNumId w:val="21"/>
  </w:num>
  <w:num w:numId="9">
    <w:abstractNumId w:val="24"/>
  </w:num>
  <w:num w:numId="10">
    <w:abstractNumId w:val="43"/>
  </w:num>
  <w:num w:numId="11">
    <w:abstractNumId w:val="44"/>
  </w:num>
  <w:num w:numId="12">
    <w:abstractNumId w:val="42"/>
  </w:num>
  <w:num w:numId="13">
    <w:abstractNumId w:val="41"/>
  </w:num>
  <w:num w:numId="14">
    <w:abstractNumId w:val="25"/>
  </w:num>
  <w:num w:numId="15">
    <w:abstractNumId w:val="16"/>
  </w:num>
  <w:num w:numId="16">
    <w:abstractNumId w:val="7"/>
  </w:num>
  <w:num w:numId="17">
    <w:abstractNumId w:val="40"/>
  </w:num>
  <w:num w:numId="18">
    <w:abstractNumId w:val="33"/>
  </w:num>
  <w:num w:numId="19">
    <w:abstractNumId w:val="13"/>
  </w:num>
  <w:num w:numId="20">
    <w:abstractNumId w:val="23"/>
  </w:num>
  <w:num w:numId="21">
    <w:abstractNumId w:val="10"/>
  </w:num>
  <w:num w:numId="22">
    <w:abstractNumId w:val="15"/>
  </w:num>
  <w:num w:numId="23">
    <w:abstractNumId w:val="9"/>
  </w:num>
  <w:num w:numId="24">
    <w:abstractNumId w:val="18"/>
  </w:num>
  <w:num w:numId="25">
    <w:abstractNumId w:val="35"/>
  </w:num>
  <w:num w:numId="26">
    <w:abstractNumId w:val="5"/>
  </w:num>
  <w:num w:numId="27">
    <w:abstractNumId w:val="11"/>
  </w:num>
  <w:num w:numId="28">
    <w:abstractNumId w:val="30"/>
  </w:num>
  <w:num w:numId="29">
    <w:abstractNumId w:val="36"/>
  </w:num>
  <w:num w:numId="30">
    <w:abstractNumId w:val="12"/>
  </w:num>
  <w:num w:numId="31">
    <w:abstractNumId w:val="19"/>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3"/>
        <w:numFmt w:val="decimal"/>
        <w:lvlText w:val="B6.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2">
    <w:abstractNumId w:val="22"/>
  </w:num>
  <w:num w:numId="33">
    <w:abstractNumId w:val="19"/>
  </w:num>
  <w:num w:numId="34">
    <w:abstractNumId w:val="26"/>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6.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5">
    <w:abstractNumId w:val="29"/>
  </w:num>
  <w:num w:numId="36">
    <w:abstractNumId w:val="38"/>
  </w:num>
  <w:num w:numId="37">
    <w:abstractNumId w:val="45"/>
  </w:num>
  <w:num w:numId="38">
    <w:abstractNumId w:val="32"/>
  </w:num>
  <w:num w:numId="39">
    <w:abstractNumId w:val="14"/>
  </w:num>
  <w:num w:numId="40">
    <w:abstractNumId w:val="31"/>
  </w:num>
  <w:num w:numId="41">
    <w:abstractNumId w:val="39"/>
  </w:num>
  <w:num w:numId="42">
    <w:abstractNumId w:val="27"/>
  </w:num>
  <w:num w:numId="43">
    <w:abstractNumId w:val="37"/>
  </w:num>
  <w:num w:numId="44">
    <w:abstractNumId w:val="17"/>
  </w:num>
  <w:num w:numId="45">
    <w:abstractNumId w:val="34"/>
  </w:num>
  <w:num w:numId="46">
    <w:abstractNumId w:val="28"/>
  </w:num>
  <w:num w:numId="47">
    <w:abstractNumId w:val="8"/>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rt Morlion">
    <w15:presenceInfo w15:providerId="AD" w15:userId="S::gert.morlion@vlaamsewaterweg.be::77e31502-704c-45fd-82dc-df3d4f68f4f0"/>
  </w15:person>
  <w15:person w15:author="Bernd Birklhuber">
    <w15:presenceInfo w15:providerId="AD" w15:userId="S-1-5-21-488040868-4244228847-1048680791-12844"/>
  </w15:person>
  <w15:person w15:author="Gert Morlion [2]">
    <w15:presenceInfo w15:providerId="AD" w15:userId="S::Gert.Morlion@vlaamsewaterweg.be::77e31502-704c-45fd-82dc-df3d4f68f4f0"/>
  </w15:person>
  <w15:person w15:author="Jeff Wootton">
    <w15:presenceInfo w15:providerId="AD" w15:userId="S::jeff.wootton@iho.int::318a286f-369b-4f9e-8e35-53a0361ef807"/>
  </w15:person>
  <w15:person w15:author="Gert Morlion [3]">
    <w15:presenceInfo w15:providerId="None" w15:userId="Gert Morlion"/>
  </w15:person>
  <w15:person w15:author="Birklhuber Bernd">
    <w15:presenceInfo w15:providerId="AD" w15:userId="S-1-5-21-488040868-4244228847-1048680791-128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fr-FR" w:vendorID="64" w:dllVersion="6" w:nlCheck="1" w:checkStyle="0"/>
  <w:activeWritingStyle w:appName="MSWord" w:lang="en-GB" w:vendorID="64" w:dllVersion="6" w:nlCheck="1" w:checkStyle="1"/>
  <w:activeWritingStyle w:appName="MSWord" w:lang="en-AU" w:vendorID="64" w:dllVersion="6" w:nlCheck="1" w:checkStyle="1"/>
  <w:activeWritingStyle w:appName="MSWord" w:lang="en-GB" w:vendorID="64" w:dllVersion="0" w:nlCheck="1" w:checkStyle="0"/>
  <w:activeWritingStyle w:appName="MSWord" w:lang="en-AU" w:vendorID="64" w:dllVersion="0" w:nlCheck="1" w:checkStyle="0"/>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nb-NO" w:vendorID="64" w:dllVersion="0" w:nlCheck="1" w:checkStyle="0"/>
  <w:activeWritingStyle w:appName="MSWord" w:lang="sv-SE" w:vendorID="64" w:dllVersion="0" w:nlCheck="1" w:checkStyle="0"/>
  <w:activeWritingStyle w:appName="MSWord" w:lang="it-IT" w:vendorID="64" w:dllVersion="0" w:nlCheck="1" w:checkStyle="0"/>
  <w:activeWritingStyle w:appName="MSWord" w:lang="da-DK" w:vendorID="64" w:dllVersion="0" w:nlCheck="1" w:checkStyle="0"/>
  <w:activeWritingStyle w:appName="MSWord" w:lang="de-DE" w:vendorID="64" w:dllVersion="6" w:nlCheck="1" w:checkStyle="0"/>
  <w:activeWritingStyle w:appName="MSWord" w:lang="en-US" w:vendorID="64" w:dllVersion="6" w:nlCheck="1" w:checkStyle="1"/>
  <w:activeWritingStyle w:appName="MSWord" w:lang="fr-BE" w:vendorID="64" w:dllVersion="6" w:nlCheck="1" w:checkStyle="0"/>
  <w:activeWritingStyle w:appName="MSWord" w:lang="fr-MC" w:vendorID="64" w:dllVersion="6" w:nlCheck="1" w:checkStyle="0"/>
  <w:activeWritingStyle w:appName="MSWord" w:lang="en-CA" w:vendorID="64" w:dllVersion="6" w:nlCheck="1" w:checkStyle="1"/>
  <w:activeWritingStyle w:appName="MSWord" w:lang="it-IT" w:vendorID="64" w:dllVersion="6" w:nlCheck="1" w:checkStyle="0"/>
  <w:activeWritingStyle w:appName="MSWord" w:lang="en-GB" w:vendorID="64" w:dllVersion="131078" w:nlCheck="1" w:checkStyle="1"/>
  <w:activeWritingStyle w:appName="MSWord" w:lang="en-AU" w:vendorID="64" w:dllVersion="131078" w:nlCheck="1" w:checkStyle="1"/>
  <w:activeWritingStyle w:appName="MSWord" w:lang="en-US" w:vendorID="64" w:dllVersion="131078" w:nlCheck="1" w:checkStyle="1"/>
  <w:activeWritingStyle w:appName="MSWord" w:lang="de-DE" w:vendorID="64" w:dllVersion="131078" w:nlCheck="1" w:checkStyle="0"/>
  <w:activeWritingStyle w:appName="MSWord" w:lang="fr-BE" w:vendorID="64" w:dllVersion="131078" w:nlCheck="1" w:checkStyle="0"/>
  <w:activeWritingStyle w:appName="MSWord" w:lang="fr-MC" w:vendorID="64" w:dllVersion="131078" w:nlCheck="1" w:checkStyle="0"/>
  <w:activeWritingStyle w:appName="MSWord" w:lang="en-CA" w:vendorID="64" w:dllVersion="131078" w:nlCheck="1" w:checkStyle="1"/>
  <w:activeWritingStyle w:appName="MSWord" w:lang="fr-FR" w:vendorID="64" w:dllVersion="131078" w:nlCheck="1" w:checkStyle="0"/>
  <w:activeWritingStyle w:appName="MSWord" w:lang="it-IT"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oNotTrackFormatting/>
  <w:defaultTabStop w:val="340"/>
  <w:hyphenationZone w:val="425"/>
  <w:drawingGridHorizontalSpacing w:val="100"/>
  <w:displayHorizontalDrawingGridEvery w:val="0"/>
  <w:displayVerticalDrawingGridEvery w:val="0"/>
  <w:noPunctuationKerning/>
  <w:characterSpacingControl w:val="doNotCompress"/>
  <w:hdrShapeDefaults>
    <o:shapedefaults v:ext="edit" spidmax="2049">
      <v:textbox inset="5.85pt,.7pt,5.85pt,.7pt"/>
    </o:shapedefaults>
  </w:hdrShapeDefaults>
  <w:footnotePr>
    <w:footnote w:id="-1"/>
    <w:footnote w:id="0"/>
    <w:footnote w:id="1"/>
  </w:footnotePr>
  <w:endnotePr>
    <w:endnote w:id="-1"/>
    <w:endnote w:id="0"/>
    <w:endnote w:id="1"/>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453023"/>
    <w:rsid w:val="00001A80"/>
    <w:rsid w:val="00005014"/>
    <w:rsid w:val="000051EF"/>
    <w:rsid w:val="000067D3"/>
    <w:rsid w:val="00007923"/>
    <w:rsid w:val="00013FCD"/>
    <w:rsid w:val="00021402"/>
    <w:rsid w:val="000227D6"/>
    <w:rsid w:val="000234CF"/>
    <w:rsid w:val="000258C3"/>
    <w:rsid w:val="000264FD"/>
    <w:rsid w:val="00030331"/>
    <w:rsid w:val="00030FD7"/>
    <w:rsid w:val="00032727"/>
    <w:rsid w:val="00034786"/>
    <w:rsid w:val="00035D19"/>
    <w:rsid w:val="00040ACE"/>
    <w:rsid w:val="00041609"/>
    <w:rsid w:val="0004358F"/>
    <w:rsid w:val="00045286"/>
    <w:rsid w:val="000469F4"/>
    <w:rsid w:val="00050C8E"/>
    <w:rsid w:val="00050FBD"/>
    <w:rsid w:val="00057006"/>
    <w:rsid w:val="000626B0"/>
    <w:rsid w:val="00066C71"/>
    <w:rsid w:val="000703F4"/>
    <w:rsid w:val="0007214C"/>
    <w:rsid w:val="000745F6"/>
    <w:rsid w:val="00084B7D"/>
    <w:rsid w:val="00091B74"/>
    <w:rsid w:val="00094C44"/>
    <w:rsid w:val="00096C58"/>
    <w:rsid w:val="000A262B"/>
    <w:rsid w:val="000B06E6"/>
    <w:rsid w:val="000B4189"/>
    <w:rsid w:val="000C4C8D"/>
    <w:rsid w:val="000C5029"/>
    <w:rsid w:val="000C689E"/>
    <w:rsid w:val="000D538C"/>
    <w:rsid w:val="000D6D4E"/>
    <w:rsid w:val="000E4FEE"/>
    <w:rsid w:val="000E68B0"/>
    <w:rsid w:val="000E6F41"/>
    <w:rsid w:val="000F20E0"/>
    <w:rsid w:val="000F5731"/>
    <w:rsid w:val="00105B7B"/>
    <w:rsid w:val="00121514"/>
    <w:rsid w:val="00121DE2"/>
    <w:rsid w:val="00124E4A"/>
    <w:rsid w:val="00127412"/>
    <w:rsid w:val="00136989"/>
    <w:rsid w:val="00143109"/>
    <w:rsid w:val="001468B5"/>
    <w:rsid w:val="00150645"/>
    <w:rsid w:val="00152CB5"/>
    <w:rsid w:val="00154337"/>
    <w:rsid w:val="00157D05"/>
    <w:rsid w:val="001646A9"/>
    <w:rsid w:val="00165856"/>
    <w:rsid w:val="00167822"/>
    <w:rsid w:val="00171F6B"/>
    <w:rsid w:val="00175971"/>
    <w:rsid w:val="001770C7"/>
    <w:rsid w:val="001805C3"/>
    <w:rsid w:val="00183A06"/>
    <w:rsid w:val="00183FCF"/>
    <w:rsid w:val="00194AEF"/>
    <w:rsid w:val="001A2322"/>
    <w:rsid w:val="001A5A3E"/>
    <w:rsid w:val="001A654B"/>
    <w:rsid w:val="001B6339"/>
    <w:rsid w:val="001B7FD1"/>
    <w:rsid w:val="001C56D6"/>
    <w:rsid w:val="001D071B"/>
    <w:rsid w:val="001D492A"/>
    <w:rsid w:val="001D5DB1"/>
    <w:rsid w:val="001E12FA"/>
    <w:rsid w:val="001E3CBF"/>
    <w:rsid w:val="001E3D26"/>
    <w:rsid w:val="001E48E7"/>
    <w:rsid w:val="001E6CE1"/>
    <w:rsid w:val="00201BF1"/>
    <w:rsid w:val="002100C2"/>
    <w:rsid w:val="00212271"/>
    <w:rsid w:val="00214389"/>
    <w:rsid w:val="00214B9D"/>
    <w:rsid w:val="00217648"/>
    <w:rsid w:val="00223777"/>
    <w:rsid w:val="002317E5"/>
    <w:rsid w:val="00234272"/>
    <w:rsid w:val="00237A18"/>
    <w:rsid w:val="002403F0"/>
    <w:rsid w:val="00240D52"/>
    <w:rsid w:val="0024279B"/>
    <w:rsid w:val="002523C3"/>
    <w:rsid w:val="00257970"/>
    <w:rsid w:val="00257A15"/>
    <w:rsid w:val="00262FFA"/>
    <w:rsid w:val="00271452"/>
    <w:rsid w:val="0027323D"/>
    <w:rsid w:val="002808F9"/>
    <w:rsid w:val="00283C20"/>
    <w:rsid w:val="00296E94"/>
    <w:rsid w:val="002A316E"/>
    <w:rsid w:val="002A7457"/>
    <w:rsid w:val="002B4A78"/>
    <w:rsid w:val="002B5264"/>
    <w:rsid w:val="002B5B36"/>
    <w:rsid w:val="002C101D"/>
    <w:rsid w:val="002C1384"/>
    <w:rsid w:val="002C42FB"/>
    <w:rsid w:val="002C4F63"/>
    <w:rsid w:val="002C5E84"/>
    <w:rsid w:val="002C6683"/>
    <w:rsid w:val="002D015E"/>
    <w:rsid w:val="002D269F"/>
    <w:rsid w:val="002D3E65"/>
    <w:rsid w:val="002E046C"/>
    <w:rsid w:val="002E1A6F"/>
    <w:rsid w:val="002E41DA"/>
    <w:rsid w:val="002E4DC4"/>
    <w:rsid w:val="002E5882"/>
    <w:rsid w:val="002E61BE"/>
    <w:rsid w:val="002E790D"/>
    <w:rsid w:val="002F3957"/>
    <w:rsid w:val="002F6C24"/>
    <w:rsid w:val="0030066F"/>
    <w:rsid w:val="0030244E"/>
    <w:rsid w:val="0031422E"/>
    <w:rsid w:val="00320BFB"/>
    <w:rsid w:val="003221A1"/>
    <w:rsid w:val="003269F7"/>
    <w:rsid w:val="00326E2A"/>
    <w:rsid w:val="003324C2"/>
    <w:rsid w:val="00334FB8"/>
    <w:rsid w:val="00337BD9"/>
    <w:rsid w:val="003427AD"/>
    <w:rsid w:val="003628CF"/>
    <w:rsid w:val="00373640"/>
    <w:rsid w:val="00381B72"/>
    <w:rsid w:val="00383DCE"/>
    <w:rsid w:val="00385B34"/>
    <w:rsid w:val="003A3439"/>
    <w:rsid w:val="003A606B"/>
    <w:rsid w:val="003B05AF"/>
    <w:rsid w:val="003B312C"/>
    <w:rsid w:val="003C1CDC"/>
    <w:rsid w:val="003C59D7"/>
    <w:rsid w:val="003C62DF"/>
    <w:rsid w:val="003C6E38"/>
    <w:rsid w:val="003D036F"/>
    <w:rsid w:val="003D5F40"/>
    <w:rsid w:val="003E5B1B"/>
    <w:rsid w:val="003E6D30"/>
    <w:rsid w:val="003E7C8C"/>
    <w:rsid w:val="003F0395"/>
    <w:rsid w:val="003F1A7C"/>
    <w:rsid w:val="003F39B6"/>
    <w:rsid w:val="00405215"/>
    <w:rsid w:val="00412258"/>
    <w:rsid w:val="00412A75"/>
    <w:rsid w:val="00414E63"/>
    <w:rsid w:val="00421749"/>
    <w:rsid w:val="00433A80"/>
    <w:rsid w:val="00434114"/>
    <w:rsid w:val="0043651F"/>
    <w:rsid w:val="00443D28"/>
    <w:rsid w:val="00446BAF"/>
    <w:rsid w:val="00450842"/>
    <w:rsid w:val="00453023"/>
    <w:rsid w:val="004721B4"/>
    <w:rsid w:val="004767DC"/>
    <w:rsid w:val="004808C7"/>
    <w:rsid w:val="004817C4"/>
    <w:rsid w:val="00481A2C"/>
    <w:rsid w:val="004907E4"/>
    <w:rsid w:val="00496774"/>
    <w:rsid w:val="004B0078"/>
    <w:rsid w:val="004B0AFB"/>
    <w:rsid w:val="004B219E"/>
    <w:rsid w:val="004C20A2"/>
    <w:rsid w:val="004C5241"/>
    <w:rsid w:val="004C6F5B"/>
    <w:rsid w:val="004E09A8"/>
    <w:rsid w:val="004E7521"/>
    <w:rsid w:val="00503784"/>
    <w:rsid w:val="00504E83"/>
    <w:rsid w:val="00505CD2"/>
    <w:rsid w:val="00506C37"/>
    <w:rsid w:val="00514B73"/>
    <w:rsid w:val="00514FD7"/>
    <w:rsid w:val="00516A20"/>
    <w:rsid w:val="00517AAF"/>
    <w:rsid w:val="00522412"/>
    <w:rsid w:val="00522FDC"/>
    <w:rsid w:val="00523061"/>
    <w:rsid w:val="00530669"/>
    <w:rsid w:val="00531FA1"/>
    <w:rsid w:val="005427E2"/>
    <w:rsid w:val="00545C96"/>
    <w:rsid w:val="00553979"/>
    <w:rsid w:val="00554350"/>
    <w:rsid w:val="00565C22"/>
    <w:rsid w:val="00567653"/>
    <w:rsid w:val="005845A2"/>
    <w:rsid w:val="00584AAD"/>
    <w:rsid w:val="005903DD"/>
    <w:rsid w:val="0059361F"/>
    <w:rsid w:val="005A2FB1"/>
    <w:rsid w:val="005A4B4C"/>
    <w:rsid w:val="005B5B4B"/>
    <w:rsid w:val="005B5F08"/>
    <w:rsid w:val="005B63F9"/>
    <w:rsid w:val="005C13DA"/>
    <w:rsid w:val="005C3D4D"/>
    <w:rsid w:val="005C4623"/>
    <w:rsid w:val="005C6BE7"/>
    <w:rsid w:val="00604A20"/>
    <w:rsid w:val="00607FB3"/>
    <w:rsid w:val="00610ED9"/>
    <w:rsid w:val="00616A57"/>
    <w:rsid w:val="00620D0A"/>
    <w:rsid w:val="00633D66"/>
    <w:rsid w:val="00633F55"/>
    <w:rsid w:val="00642DFE"/>
    <w:rsid w:val="00644977"/>
    <w:rsid w:val="00652854"/>
    <w:rsid w:val="00656770"/>
    <w:rsid w:val="0066241E"/>
    <w:rsid w:val="006634B4"/>
    <w:rsid w:val="006636D6"/>
    <w:rsid w:val="006707FB"/>
    <w:rsid w:val="006742F5"/>
    <w:rsid w:val="00675A5A"/>
    <w:rsid w:val="0067662A"/>
    <w:rsid w:val="00681822"/>
    <w:rsid w:val="006824AE"/>
    <w:rsid w:val="00685E3C"/>
    <w:rsid w:val="00687A9E"/>
    <w:rsid w:val="00691D5F"/>
    <w:rsid w:val="00692DFC"/>
    <w:rsid w:val="006936D4"/>
    <w:rsid w:val="006949C5"/>
    <w:rsid w:val="00696E79"/>
    <w:rsid w:val="006A7C19"/>
    <w:rsid w:val="006B241D"/>
    <w:rsid w:val="006B7119"/>
    <w:rsid w:val="006B713C"/>
    <w:rsid w:val="006B71C7"/>
    <w:rsid w:val="006D34BD"/>
    <w:rsid w:val="006E2893"/>
    <w:rsid w:val="006E2BEF"/>
    <w:rsid w:val="006E3797"/>
    <w:rsid w:val="006E506C"/>
    <w:rsid w:val="006F2CAE"/>
    <w:rsid w:val="006F3C54"/>
    <w:rsid w:val="007020CC"/>
    <w:rsid w:val="007055F4"/>
    <w:rsid w:val="00712F73"/>
    <w:rsid w:val="00721308"/>
    <w:rsid w:val="007229CD"/>
    <w:rsid w:val="007231A0"/>
    <w:rsid w:val="00723B58"/>
    <w:rsid w:val="007260E2"/>
    <w:rsid w:val="007267B0"/>
    <w:rsid w:val="0073324A"/>
    <w:rsid w:val="00742789"/>
    <w:rsid w:val="00750386"/>
    <w:rsid w:val="00750E36"/>
    <w:rsid w:val="00753750"/>
    <w:rsid w:val="00753ED4"/>
    <w:rsid w:val="00757FD4"/>
    <w:rsid w:val="00763C47"/>
    <w:rsid w:val="00763C81"/>
    <w:rsid w:val="00763DD0"/>
    <w:rsid w:val="00767673"/>
    <w:rsid w:val="00767C47"/>
    <w:rsid w:val="00770D0C"/>
    <w:rsid w:val="00770D7D"/>
    <w:rsid w:val="0077151E"/>
    <w:rsid w:val="00784D33"/>
    <w:rsid w:val="007852A3"/>
    <w:rsid w:val="00791E48"/>
    <w:rsid w:val="007920A0"/>
    <w:rsid w:val="00794A67"/>
    <w:rsid w:val="007959E2"/>
    <w:rsid w:val="007A01D4"/>
    <w:rsid w:val="007A0CBC"/>
    <w:rsid w:val="007A0FC3"/>
    <w:rsid w:val="007A6FA7"/>
    <w:rsid w:val="007A771C"/>
    <w:rsid w:val="007B06D8"/>
    <w:rsid w:val="007B34C4"/>
    <w:rsid w:val="007C15EB"/>
    <w:rsid w:val="007C303F"/>
    <w:rsid w:val="007C3C08"/>
    <w:rsid w:val="007D1FDC"/>
    <w:rsid w:val="007E10D3"/>
    <w:rsid w:val="007E2E2A"/>
    <w:rsid w:val="007E4048"/>
    <w:rsid w:val="007E4390"/>
    <w:rsid w:val="008012B2"/>
    <w:rsid w:val="0080687A"/>
    <w:rsid w:val="0081157E"/>
    <w:rsid w:val="00813EAC"/>
    <w:rsid w:val="00814CDA"/>
    <w:rsid w:val="008357CC"/>
    <w:rsid w:val="00835A2C"/>
    <w:rsid w:val="0084389B"/>
    <w:rsid w:val="0086307A"/>
    <w:rsid w:val="008663A4"/>
    <w:rsid w:val="00870AAA"/>
    <w:rsid w:val="0087647E"/>
    <w:rsid w:val="0088388C"/>
    <w:rsid w:val="00887A97"/>
    <w:rsid w:val="008B090E"/>
    <w:rsid w:val="008B2C4D"/>
    <w:rsid w:val="008B414C"/>
    <w:rsid w:val="008B4593"/>
    <w:rsid w:val="008C1375"/>
    <w:rsid w:val="008C1F21"/>
    <w:rsid w:val="008C6607"/>
    <w:rsid w:val="008C6C3D"/>
    <w:rsid w:val="008C7C03"/>
    <w:rsid w:val="008F61AA"/>
    <w:rsid w:val="00902DE1"/>
    <w:rsid w:val="00904BAC"/>
    <w:rsid w:val="0091309E"/>
    <w:rsid w:val="00922E86"/>
    <w:rsid w:val="00923FE4"/>
    <w:rsid w:val="00931D6A"/>
    <w:rsid w:val="00932CAC"/>
    <w:rsid w:val="0093320B"/>
    <w:rsid w:val="0093353C"/>
    <w:rsid w:val="00933B23"/>
    <w:rsid w:val="00935BA0"/>
    <w:rsid w:val="00936DB3"/>
    <w:rsid w:val="009553CF"/>
    <w:rsid w:val="00960E9B"/>
    <w:rsid w:val="009613DB"/>
    <w:rsid w:val="009651BB"/>
    <w:rsid w:val="009771E2"/>
    <w:rsid w:val="00980B70"/>
    <w:rsid w:val="00985202"/>
    <w:rsid w:val="0098734C"/>
    <w:rsid w:val="00990189"/>
    <w:rsid w:val="00996DE5"/>
    <w:rsid w:val="009A11F4"/>
    <w:rsid w:val="009A624E"/>
    <w:rsid w:val="009A6288"/>
    <w:rsid w:val="009A7A6D"/>
    <w:rsid w:val="009B57DA"/>
    <w:rsid w:val="009C79EF"/>
    <w:rsid w:val="009D0F4A"/>
    <w:rsid w:val="009E0873"/>
    <w:rsid w:val="009E159D"/>
    <w:rsid w:val="009F1D70"/>
    <w:rsid w:val="009F6679"/>
    <w:rsid w:val="009F6E03"/>
    <w:rsid w:val="00A073F0"/>
    <w:rsid w:val="00A07F3C"/>
    <w:rsid w:val="00A124C5"/>
    <w:rsid w:val="00A1668F"/>
    <w:rsid w:val="00A16943"/>
    <w:rsid w:val="00A223BF"/>
    <w:rsid w:val="00A227F8"/>
    <w:rsid w:val="00A22995"/>
    <w:rsid w:val="00A25964"/>
    <w:rsid w:val="00A27591"/>
    <w:rsid w:val="00A42585"/>
    <w:rsid w:val="00A43DB5"/>
    <w:rsid w:val="00A43F0C"/>
    <w:rsid w:val="00A55A96"/>
    <w:rsid w:val="00A61208"/>
    <w:rsid w:val="00A6286C"/>
    <w:rsid w:val="00A654C5"/>
    <w:rsid w:val="00A707BF"/>
    <w:rsid w:val="00A71202"/>
    <w:rsid w:val="00A722B5"/>
    <w:rsid w:val="00A758FD"/>
    <w:rsid w:val="00A761BF"/>
    <w:rsid w:val="00A81161"/>
    <w:rsid w:val="00A84212"/>
    <w:rsid w:val="00A8585C"/>
    <w:rsid w:val="00A869F3"/>
    <w:rsid w:val="00A927F2"/>
    <w:rsid w:val="00A93DB7"/>
    <w:rsid w:val="00A95C38"/>
    <w:rsid w:val="00AA0AF6"/>
    <w:rsid w:val="00AA2BC2"/>
    <w:rsid w:val="00AA59EE"/>
    <w:rsid w:val="00AB1A79"/>
    <w:rsid w:val="00AB1B69"/>
    <w:rsid w:val="00AC37E1"/>
    <w:rsid w:val="00AC3E4E"/>
    <w:rsid w:val="00AC4E72"/>
    <w:rsid w:val="00AC4E75"/>
    <w:rsid w:val="00AC585C"/>
    <w:rsid w:val="00AD7EFA"/>
    <w:rsid w:val="00AE19E1"/>
    <w:rsid w:val="00AE57C1"/>
    <w:rsid w:val="00AE5B66"/>
    <w:rsid w:val="00AE68A7"/>
    <w:rsid w:val="00AE693F"/>
    <w:rsid w:val="00B02D9B"/>
    <w:rsid w:val="00B02F57"/>
    <w:rsid w:val="00B0696B"/>
    <w:rsid w:val="00B1512B"/>
    <w:rsid w:val="00B1728C"/>
    <w:rsid w:val="00B32C20"/>
    <w:rsid w:val="00B352A2"/>
    <w:rsid w:val="00B403F7"/>
    <w:rsid w:val="00B41B60"/>
    <w:rsid w:val="00B42090"/>
    <w:rsid w:val="00B47466"/>
    <w:rsid w:val="00B53CCE"/>
    <w:rsid w:val="00B5564E"/>
    <w:rsid w:val="00B5710D"/>
    <w:rsid w:val="00B577C2"/>
    <w:rsid w:val="00B66CF8"/>
    <w:rsid w:val="00B7180B"/>
    <w:rsid w:val="00B9219B"/>
    <w:rsid w:val="00BA1A80"/>
    <w:rsid w:val="00BA5996"/>
    <w:rsid w:val="00BA76C3"/>
    <w:rsid w:val="00BB6A2D"/>
    <w:rsid w:val="00BB77B8"/>
    <w:rsid w:val="00BC1E27"/>
    <w:rsid w:val="00BC2A25"/>
    <w:rsid w:val="00BD0780"/>
    <w:rsid w:val="00BD11C2"/>
    <w:rsid w:val="00BD700F"/>
    <w:rsid w:val="00BE1263"/>
    <w:rsid w:val="00BE2070"/>
    <w:rsid w:val="00BE52D5"/>
    <w:rsid w:val="00BF1AE7"/>
    <w:rsid w:val="00BF301C"/>
    <w:rsid w:val="00BF3863"/>
    <w:rsid w:val="00BF6B79"/>
    <w:rsid w:val="00C00FF3"/>
    <w:rsid w:val="00C068CC"/>
    <w:rsid w:val="00C113F1"/>
    <w:rsid w:val="00C1171F"/>
    <w:rsid w:val="00C14B00"/>
    <w:rsid w:val="00C21385"/>
    <w:rsid w:val="00C25061"/>
    <w:rsid w:val="00C31E37"/>
    <w:rsid w:val="00C32B79"/>
    <w:rsid w:val="00C34D16"/>
    <w:rsid w:val="00C36449"/>
    <w:rsid w:val="00C41373"/>
    <w:rsid w:val="00C46A0E"/>
    <w:rsid w:val="00C5038D"/>
    <w:rsid w:val="00C53B63"/>
    <w:rsid w:val="00C565CD"/>
    <w:rsid w:val="00C56704"/>
    <w:rsid w:val="00C61B4F"/>
    <w:rsid w:val="00C674C8"/>
    <w:rsid w:val="00C730A5"/>
    <w:rsid w:val="00C739EB"/>
    <w:rsid w:val="00C74248"/>
    <w:rsid w:val="00C75407"/>
    <w:rsid w:val="00C81EBB"/>
    <w:rsid w:val="00C978E8"/>
    <w:rsid w:val="00CA1F5D"/>
    <w:rsid w:val="00CA2927"/>
    <w:rsid w:val="00CA304D"/>
    <w:rsid w:val="00CA344F"/>
    <w:rsid w:val="00CB20A0"/>
    <w:rsid w:val="00CB53C1"/>
    <w:rsid w:val="00CB5D46"/>
    <w:rsid w:val="00CC0E15"/>
    <w:rsid w:val="00CC67E1"/>
    <w:rsid w:val="00CD0072"/>
    <w:rsid w:val="00CD31AA"/>
    <w:rsid w:val="00CD6BEE"/>
    <w:rsid w:val="00CE2E10"/>
    <w:rsid w:val="00CE586C"/>
    <w:rsid w:val="00CE7E0F"/>
    <w:rsid w:val="00CF5B37"/>
    <w:rsid w:val="00D052F0"/>
    <w:rsid w:val="00D0588D"/>
    <w:rsid w:val="00D05D41"/>
    <w:rsid w:val="00D06072"/>
    <w:rsid w:val="00D10484"/>
    <w:rsid w:val="00D12506"/>
    <w:rsid w:val="00D13877"/>
    <w:rsid w:val="00D16E9C"/>
    <w:rsid w:val="00D22CCD"/>
    <w:rsid w:val="00D31089"/>
    <w:rsid w:val="00D345F0"/>
    <w:rsid w:val="00D45DDB"/>
    <w:rsid w:val="00D5085B"/>
    <w:rsid w:val="00D55B09"/>
    <w:rsid w:val="00D61EE1"/>
    <w:rsid w:val="00D733CD"/>
    <w:rsid w:val="00D75A17"/>
    <w:rsid w:val="00D76B38"/>
    <w:rsid w:val="00D76C38"/>
    <w:rsid w:val="00D778D3"/>
    <w:rsid w:val="00D81F57"/>
    <w:rsid w:val="00D82822"/>
    <w:rsid w:val="00D8703E"/>
    <w:rsid w:val="00D9021A"/>
    <w:rsid w:val="00D92500"/>
    <w:rsid w:val="00D958CF"/>
    <w:rsid w:val="00D96E51"/>
    <w:rsid w:val="00DA22A5"/>
    <w:rsid w:val="00DA431F"/>
    <w:rsid w:val="00DA5B98"/>
    <w:rsid w:val="00DA5DD6"/>
    <w:rsid w:val="00DA5FB2"/>
    <w:rsid w:val="00DA66AF"/>
    <w:rsid w:val="00DA7D04"/>
    <w:rsid w:val="00DB1664"/>
    <w:rsid w:val="00DB4511"/>
    <w:rsid w:val="00DB7406"/>
    <w:rsid w:val="00DC02DE"/>
    <w:rsid w:val="00DC0B2B"/>
    <w:rsid w:val="00DC3245"/>
    <w:rsid w:val="00DC5B03"/>
    <w:rsid w:val="00DD00E9"/>
    <w:rsid w:val="00DD3A36"/>
    <w:rsid w:val="00DE6902"/>
    <w:rsid w:val="00DF1438"/>
    <w:rsid w:val="00DF3E22"/>
    <w:rsid w:val="00DF5C33"/>
    <w:rsid w:val="00E0385F"/>
    <w:rsid w:val="00E04451"/>
    <w:rsid w:val="00E048C0"/>
    <w:rsid w:val="00E12540"/>
    <w:rsid w:val="00E134D2"/>
    <w:rsid w:val="00E13FDB"/>
    <w:rsid w:val="00E157AA"/>
    <w:rsid w:val="00E27500"/>
    <w:rsid w:val="00E31722"/>
    <w:rsid w:val="00E41EF4"/>
    <w:rsid w:val="00E4214A"/>
    <w:rsid w:val="00E43F3A"/>
    <w:rsid w:val="00E4522A"/>
    <w:rsid w:val="00E51327"/>
    <w:rsid w:val="00E60A4E"/>
    <w:rsid w:val="00E61C20"/>
    <w:rsid w:val="00E6358F"/>
    <w:rsid w:val="00E652BD"/>
    <w:rsid w:val="00E8009A"/>
    <w:rsid w:val="00E80BE2"/>
    <w:rsid w:val="00E82EAF"/>
    <w:rsid w:val="00E844CE"/>
    <w:rsid w:val="00E90EC5"/>
    <w:rsid w:val="00E932E2"/>
    <w:rsid w:val="00E957D7"/>
    <w:rsid w:val="00EA011D"/>
    <w:rsid w:val="00EC0083"/>
    <w:rsid w:val="00EC14B0"/>
    <w:rsid w:val="00EC48A3"/>
    <w:rsid w:val="00EC7C5A"/>
    <w:rsid w:val="00ED1EBE"/>
    <w:rsid w:val="00ED57A8"/>
    <w:rsid w:val="00ED6A5E"/>
    <w:rsid w:val="00EE3ABC"/>
    <w:rsid w:val="00EF1317"/>
    <w:rsid w:val="00EF1A26"/>
    <w:rsid w:val="00F0446C"/>
    <w:rsid w:val="00F07AC1"/>
    <w:rsid w:val="00F1323F"/>
    <w:rsid w:val="00F140F6"/>
    <w:rsid w:val="00F17887"/>
    <w:rsid w:val="00F2101B"/>
    <w:rsid w:val="00F254BB"/>
    <w:rsid w:val="00F4625A"/>
    <w:rsid w:val="00F47D69"/>
    <w:rsid w:val="00F52E2B"/>
    <w:rsid w:val="00F542C6"/>
    <w:rsid w:val="00F54CF5"/>
    <w:rsid w:val="00F5504F"/>
    <w:rsid w:val="00F63057"/>
    <w:rsid w:val="00F63D31"/>
    <w:rsid w:val="00F67708"/>
    <w:rsid w:val="00F6798B"/>
    <w:rsid w:val="00F75FAD"/>
    <w:rsid w:val="00F80326"/>
    <w:rsid w:val="00F82395"/>
    <w:rsid w:val="00F835A1"/>
    <w:rsid w:val="00F83BC3"/>
    <w:rsid w:val="00FA5C16"/>
    <w:rsid w:val="00FC3C09"/>
    <w:rsid w:val="00FC54C5"/>
    <w:rsid w:val="00FD128A"/>
    <w:rsid w:val="00FD51EF"/>
    <w:rsid w:val="00FE0920"/>
    <w:rsid w:val="00FE0D8C"/>
    <w:rsid w:val="00FE1A9E"/>
    <w:rsid w:val="00FE65A0"/>
    <w:rsid w:val="3CCBF2F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260F3EAB"/>
  <w15:chartTrackingRefBased/>
  <w15:docId w15:val="{51A00069-854C-4AFD-B867-3E57BA890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qFormat="1"/>
    <w:lsdException w:name="header" w:semiHidden="1" w:unhideWhenUsed="1"/>
    <w:lsdException w:name="footer" w:semiHidden="1" w:uiPriority="0"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qFormat="1"/>
    <w:lsdException w:name="footnote reference" w:semiHidden="1" w:uiPriority="0" w:unhideWhenUsed="1" w:qFormat="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qFormat="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qFormat="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qFormat="1"/>
    <w:lsdException w:name="Body Text First Indent" w:semiHidden="1" w:uiPriority="0" w:unhideWhenUsed="1"/>
    <w:lsdException w:name="Body Text First Indent 2" w:semiHidden="1" w:uiPriority="0" w:unhideWhenUsed="1" w:qFormat="1"/>
    <w:lsdException w:name="Note Heading" w:semiHidden="1" w:uiPriority="0" w:unhideWhenUsed="1"/>
    <w:lsdException w:name="Body Text 2" w:semiHidden="1" w:unhideWhenUsed="1" w:qFormat="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qFormat="1"/>
    <w:lsdException w:name="FollowedHyperlink" w:semiHidden="1" w:uiPriority="0" w:unhideWhenUsed="1"/>
    <w:lsdException w:name="Strong" w:uiPriority="0" w:qFormat="1"/>
    <w:lsdException w:name="Emphasis" w:uiPriority="0" w:qFormat="1"/>
    <w:lsdException w:name="Document Map" w:semiHidden="1" w:uiPriority="0"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List Paragraph" w:uiPriority="34" w:qFormat="1"/>
    <w:lsdException w:name="Quote" w:uiPriority="73"/>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7323D"/>
    <w:pPr>
      <w:spacing w:after="240" w:line="230" w:lineRule="atLeast"/>
      <w:jc w:val="both"/>
    </w:pPr>
    <w:rPr>
      <w:rFonts w:ascii="Arial" w:hAnsi="Arial"/>
      <w:lang w:val="en-GB" w:eastAsia="ja-JP"/>
    </w:rPr>
  </w:style>
  <w:style w:type="paragraph" w:styleId="berschrift1">
    <w:name w:val="heading 1"/>
    <w:basedOn w:val="Standard"/>
    <w:next w:val="Standard"/>
    <w:link w:val="berschrift1Zchn"/>
    <w:qFormat/>
    <w:pPr>
      <w:keepNext/>
      <w:numPr>
        <w:numId w:val="15"/>
      </w:numPr>
      <w:tabs>
        <w:tab w:val="left" w:pos="400"/>
        <w:tab w:val="left" w:pos="560"/>
      </w:tabs>
      <w:suppressAutoHyphens/>
      <w:spacing w:before="270" w:line="270" w:lineRule="exact"/>
      <w:outlineLvl w:val="0"/>
    </w:pPr>
    <w:rPr>
      <w:b/>
      <w:bCs/>
      <w:sz w:val="24"/>
    </w:rPr>
  </w:style>
  <w:style w:type="paragraph" w:styleId="berschrift2">
    <w:name w:val="heading 2"/>
    <w:basedOn w:val="berschrift1"/>
    <w:next w:val="Standard"/>
    <w:link w:val="berschrift2Zchn"/>
    <w:qFormat/>
    <w:pPr>
      <w:numPr>
        <w:ilvl w:val="1"/>
      </w:numPr>
      <w:tabs>
        <w:tab w:val="clear" w:pos="400"/>
        <w:tab w:val="clear" w:pos="560"/>
        <w:tab w:val="left" w:pos="540"/>
        <w:tab w:val="left" w:pos="700"/>
      </w:tabs>
      <w:spacing w:before="60" w:line="250" w:lineRule="exact"/>
      <w:outlineLvl w:val="1"/>
    </w:pPr>
    <w:rPr>
      <w:sz w:val="22"/>
    </w:rPr>
  </w:style>
  <w:style w:type="paragraph" w:styleId="berschrift3">
    <w:name w:val="heading 3"/>
    <w:basedOn w:val="berschrift1"/>
    <w:next w:val="Standard"/>
    <w:link w:val="berschrift3Zchn"/>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berschrift4">
    <w:name w:val="heading 4"/>
    <w:basedOn w:val="berschrift3"/>
    <w:next w:val="Standard"/>
    <w:link w:val="berschrift4Zchn"/>
    <w:qFormat/>
    <w:pPr>
      <w:numPr>
        <w:ilvl w:val="3"/>
      </w:numPr>
      <w:tabs>
        <w:tab w:val="clear" w:pos="660"/>
        <w:tab w:val="clear" w:pos="880"/>
        <w:tab w:val="left" w:pos="940"/>
        <w:tab w:val="left" w:pos="1140"/>
        <w:tab w:val="left" w:pos="1360"/>
      </w:tabs>
      <w:outlineLvl w:val="3"/>
    </w:pPr>
  </w:style>
  <w:style w:type="paragraph" w:styleId="berschrift5">
    <w:name w:val="heading 5"/>
    <w:basedOn w:val="berschrift4"/>
    <w:next w:val="Standard"/>
    <w:link w:val="berschrift5Zchn"/>
    <w:qFormat/>
    <w:pPr>
      <w:numPr>
        <w:ilvl w:val="4"/>
      </w:numPr>
      <w:tabs>
        <w:tab w:val="clear" w:pos="940"/>
        <w:tab w:val="clear" w:pos="1140"/>
        <w:tab w:val="clear" w:pos="1360"/>
      </w:tabs>
      <w:outlineLvl w:val="4"/>
    </w:pPr>
  </w:style>
  <w:style w:type="paragraph" w:styleId="berschrift6">
    <w:name w:val="heading 6"/>
    <w:basedOn w:val="berschrift5"/>
    <w:next w:val="Standard"/>
    <w:link w:val="berschrift6Zchn"/>
    <w:qFormat/>
    <w:pPr>
      <w:numPr>
        <w:ilvl w:val="5"/>
      </w:numPr>
      <w:outlineLvl w:val="5"/>
    </w:pPr>
  </w:style>
  <w:style w:type="paragraph" w:styleId="berschrift7">
    <w:name w:val="heading 7"/>
    <w:basedOn w:val="berschrift6"/>
    <w:next w:val="Standard"/>
    <w:link w:val="berschrift7Zchn"/>
    <w:qFormat/>
    <w:pPr>
      <w:numPr>
        <w:ilvl w:val="6"/>
      </w:numPr>
      <w:outlineLvl w:val="6"/>
    </w:pPr>
  </w:style>
  <w:style w:type="paragraph" w:styleId="berschrift8">
    <w:name w:val="heading 8"/>
    <w:basedOn w:val="berschrift6"/>
    <w:next w:val="Standard"/>
    <w:link w:val="berschrift8Zchn"/>
    <w:qFormat/>
    <w:pPr>
      <w:numPr>
        <w:ilvl w:val="7"/>
      </w:numPr>
      <w:outlineLvl w:val="7"/>
    </w:pPr>
  </w:style>
  <w:style w:type="paragraph" w:styleId="berschrift9">
    <w:name w:val="heading 9"/>
    <w:basedOn w:val="berschrift6"/>
    <w:next w:val="Standard"/>
    <w:link w:val="berschrift9Zchn"/>
    <w:qFormat/>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2">
    <w:name w:val="a2"/>
    <w:basedOn w:val="berschrift2"/>
    <w:next w:val="Standard"/>
    <w:pPr>
      <w:numPr>
        <w:numId w:val="8"/>
      </w:numPr>
      <w:tabs>
        <w:tab w:val="clear" w:pos="540"/>
        <w:tab w:val="clear" w:pos="700"/>
        <w:tab w:val="num" w:pos="360"/>
        <w:tab w:val="left" w:pos="500"/>
        <w:tab w:val="left" w:pos="720"/>
      </w:tabs>
      <w:spacing w:before="270" w:line="270" w:lineRule="exact"/>
      <w:ind w:left="0" w:firstLine="0"/>
    </w:pPr>
    <w:rPr>
      <w:sz w:val="24"/>
    </w:rPr>
  </w:style>
  <w:style w:type="paragraph" w:customStyle="1" w:styleId="a3">
    <w:name w:val="a3"/>
    <w:basedOn w:val="berschrift3"/>
    <w:next w:val="Standard"/>
    <w:qFormat/>
    <w:pPr>
      <w:numPr>
        <w:numId w:val="8"/>
      </w:numPr>
      <w:tabs>
        <w:tab w:val="clear" w:pos="660"/>
        <w:tab w:val="left" w:pos="640"/>
        <w:tab w:val="num" w:pos="720"/>
      </w:tabs>
      <w:spacing w:line="250" w:lineRule="exact"/>
      <w:ind w:left="0" w:firstLine="0"/>
    </w:pPr>
    <w:rPr>
      <w:sz w:val="22"/>
    </w:rPr>
  </w:style>
  <w:style w:type="paragraph" w:customStyle="1" w:styleId="a4">
    <w:name w:val="a4"/>
    <w:basedOn w:val="berschrift4"/>
    <w:next w:val="Standard"/>
    <w:qFormat/>
    <w:pPr>
      <w:numPr>
        <w:numId w:val="8"/>
      </w:numPr>
      <w:tabs>
        <w:tab w:val="clear" w:pos="940"/>
        <w:tab w:val="clear" w:pos="1140"/>
        <w:tab w:val="clear" w:pos="1360"/>
        <w:tab w:val="left" w:pos="880"/>
        <w:tab w:val="num" w:pos="1080"/>
      </w:tabs>
      <w:ind w:left="0" w:firstLine="0"/>
    </w:pPr>
  </w:style>
  <w:style w:type="paragraph" w:customStyle="1" w:styleId="a5">
    <w:name w:val="a5"/>
    <w:basedOn w:val="berschrift5"/>
    <w:next w:val="Standard"/>
    <w:qFormat/>
    <w:pPr>
      <w:numPr>
        <w:numId w:val="8"/>
      </w:numPr>
      <w:tabs>
        <w:tab w:val="num" w:pos="1080"/>
        <w:tab w:val="left" w:pos="1140"/>
        <w:tab w:val="left" w:pos="1360"/>
      </w:tabs>
    </w:pPr>
  </w:style>
  <w:style w:type="paragraph" w:customStyle="1" w:styleId="a6">
    <w:name w:val="a6"/>
    <w:basedOn w:val="berschrift6"/>
    <w:next w:val="Standard"/>
    <w:pPr>
      <w:numPr>
        <w:numId w:val="8"/>
      </w:numPr>
      <w:tabs>
        <w:tab w:val="left" w:pos="1140"/>
        <w:tab w:val="left" w:pos="1360"/>
        <w:tab w:val="num" w:pos="1440"/>
      </w:tabs>
    </w:pPr>
  </w:style>
  <w:style w:type="paragraph" w:customStyle="1" w:styleId="ANNEX">
    <w:name w:val="ANNEX"/>
    <w:basedOn w:val="Standard"/>
    <w:next w:val="Standard"/>
    <w:qFormat/>
    <w:pPr>
      <w:keepNext/>
      <w:pageBreakBefore/>
      <w:numPr>
        <w:numId w:val="8"/>
      </w:numPr>
      <w:spacing w:after="760" w:line="310" w:lineRule="exact"/>
      <w:jc w:val="center"/>
      <w:outlineLvl w:val="0"/>
    </w:pPr>
    <w:rPr>
      <w:b/>
      <w:sz w:val="28"/>
    </w:rPr>
  </w:style>
  <w:style w:type="paragraph" w:customStyle="1" w:styleId="ANNEXN">
    <w:name w:val="ANNEXN"/>
    <w:basedOn w:val="ANNEX"/>
    <w:next w:val="Standard"/>
    <w:qFormat/>
    <w:pPr>
      <w:numPr>
        <w:numId w:val="0"/>
      </w:numPr>
    </w:pPr>
  </w:style>
  <w:style w:type="paragraph" w:customStyle="1" w:styleId="ANNEXZ">
    <w:name w:val="ANNEXZ"/>
    <w:basedOn w:val="ANNEX"/>
    <w:next w:val="Standard"/>
    <w:qFormat/>
    <w:pPr>
      <w:numPr>
        <w:numId w:val="0"/>
      </w:numPr>
    </w:pPr>
  </w:style>
  <w:style w:type="paragraph" w:customStyle="1" w:styleId="Bibliography1">
    <w:name w:val="Bibliography1"/>
    <w:basedOn w:val="Standard"/>
    <w:qFormat/>
    <w:pPr>
      <w:numPr>
        <w:numId w:val="1"/>
      </w:numPr>
      <w:tabs>
        <w:tab w:val="left" w:pos="660"/>
      </w:tabs>
    </w:pPr>
  </w:style>
  <w:style w:type="paragraph" w:styleId="Blocktext">
    <w:name w:val="Block Text"/>
    <w:basedOn w:val="Standard"/>
    <w:pPr>
      <w:spacing w:after="120"/>
      <w:ind w:left="1440" w:right="1440"/>
    </w:pPr>
  </w:style>
  <w:style w:type="paragraph" w:styleId="Textkrper">
    <w:name w:val="Body Text"/>
    <w:basedOn w:val="Standard"/>
    <w:qFormat/>
    <w:pPr>
      <w:spacing w:before="60" w:after="60" w:line="210" w:lineRule="atLeast"/>
    </w:pPr>
    <w:rPr>
      <w:sz w:val="18"/>
    </w:rPr>
  </w:style>
  <w:style w:type="paragraph" w:styleId="Textkrper2">
    <w:name w:val="Body Text 2"/>
    <w:basedOn w:val="Standard"/>
    <w:link w:val="Textkrper2Zchn"/>
    <w:uiPriority w:val="99"/>
    <w:qFormat/>
    <w:pPr>
      <w:spacing w:before="60" w:after="60" w:line="190" w:lineRule="atLeast"/>
    </w:pPr>
    <w:rPr>
      <w:sz w:val="16"/>
    </w:rPr>
  </w:style>
  <w:style w:type="paragraph" w:styleId="Textkrper3">
    <w:name w:val="Body Text 3"/>
    <w:basedOn w:val="Standard"/>
    <w:link w:val="Textkrper3Zchn"/>
    <w:uiPriority w:val="99"/>
    <w:pPr>
      <w:spacing w:before="60" w:after="60" w:line="170" w:lineRule="atLeast"/>
    </w:pPr>
    <w:rPr>
      <w:sz w:val="14"/>
    </w:rPr>
  </w:style>
  <w:style w:type="paragraph" w:styleId="Textkrper-Erstzeileneinzug">
    <w:name w:val="Body Text First Indent"/>
    <w:basedOn w:val="Textkrper"/>
    <w:pPr>
      <w:spacing w:before="0" w:after="120"/>
      <w:ind w:firstLine="210"/>
    </w:pPr>
  </w:style>
  <w:style w:type="paragraph" w:styleId="Textkrper-Zeileneinzug">
    <w:name w:val="Body Text Indent"/>
    <w:basedOn w:val="Standard"/>
    <w:link w:val="Textkrper-ZeileneinzugZchn"/>
    <w:uiPriority w:val="99"/>
    <w:pPr>
      <w:spacing w:after="120"/>
      <w:ind w:left="283"/>
    </w:pPr>
  </w:style>
  <w:style w:type="paragraph" w:styleId="Textkrper-Erstzeileneinzug2">
    <w:name w:val="Body Text First Indent 2"/>
    <w:basedOn w:val="Standard"/>
    <w:qFormat/>
    <w:pPr>
      <w:ind w:firstLine="210"/>
    </w:pPr>
  </w:style>
  <w:style w:type="paragraph" w:styleId="Textkrper-Einzug2">
    <w:name w:val="Body Text Indent 2"/>
    <w:basedOn w:val="Standard"/>
    <w:link w:val="Textkrper-Einzug2Zchn"/>
    <w:uiPriority w:val="99"/>
    <w:pPr>
      <w:spacing w:after="120" w:line="480" w:lineRule="auto"/>
      <w:ind w:left="283"/>
    </w:pPr>
  </w:style>
  <w:style w:type="paragraph" w:styleId="Textkrper-Einzug3">
    <w:name w:val="Body Text Indent 3"/>
    <w:basedOn w:val="Standard"/>
    <w:pPr>
      <w:spacing w:after="120"/>
      <w:ind w:left="283"/>
    </w:pPr>
    <w:rPr>
      <w:sz w:val="16"/>
    </w:rPr>
  </w:style>
  <w:style w:type="paragraph" w:styleId="Beschriftung">
    <w:name w:val="caption"/>
    <w:basedOn w:val="Standard"/>
    <w:next w:val="Standard"/>
    <w:qFormat/>
    <w:pPr>
      <w:spacing w:before="120" w:after="120"/>
    </w:pPr>
    <w:rPr>
      <w:b/>
    </w:rPr>
  </w:style>
  <w:style w:type="paragraph" w:styleId="Gruformel">
    <w:name w:val="Closing"/>
    <w:basedOn w:val="Standard"/>
    <w:qFormat/>
    <w:pPr>
      <w:ind w:left="4252"/>
    </w:pPr>
  </w:style>
  <w:style w:type="character" w:styleId="Kommentarzeichen">
    <w:name w:val="annotation reference"/>
    <w:uiPriority w:val="99"/>
    <w:rPr>
      <w:noProof w:val="0"/>
      <w:sz w:val="16"/>
      <w:lang w:val="fr-FR"/>
    </w:rPr>
  </w:style>
  <w:style w:type="paragraph" w:styleId="Kommentartext">
    <w:name w:val="annotation text"/>
    <w:basedOn w:val="Standard"/>
    <w:link w:val="KommentartextZchn"/>
    <w:uiPriority w:val="99"/>
    <w:qFormat/>
  </w:style>
  <w:style w:type="paragraph" w:styleId="Datum">
    <w:name w:val="Date"/>
    <w:basedOn w:val="Standard"/>
    <w:next w:val="Standard"/>
    <w:qFormat/>
  </w:style>
  <w:style w:type="paragraph" w:customStyle="1" w:styleId="Definition">
    <w:name w:val="Definition"/>
    <w:basedOn w:val="Standard"/>
    <w:next w:val="Standard"/>
    <w:qFormat/>
  </w:style>
  <w:style w:type="character" w:customStyle="1" w:styleId="Defterms">
    <w:name w:val="Defterms"/>
    <w:qFormat/>
    <w:rPr>
      <w:noProof w:val="0"/>
      <w:color w:val="auto"/>
      <w:lang w:val="fr-FR"/>
    </w:rPr>
  </w:style>
  <w:style w:type="paragraph" w:customStyle="1" w:styleId="dl">
    <w:name w:val="dl"/>
    <w:basedOn w:val="Standard"/>
    <w:qFormat/>
    <w:pPr>
      <w:ind w:left="800" w:hanging="400"/>
    </w:pPr>
  </w:style>
  <w:style w:type="paragraph" w:styleId="Dokumentstruktur">
    <w:name w:val="Document Map"/>
    <w:basedOn w:val="Standard"/>
    <w:semiHidden/>
    <w:qFormat/>
    <w:pPr>
      <w:shd w:val="clear" w:color="auto" w:fill="000080"/>
    </w:pPr>
    <w:rPr>
      <w:rFonts w:ascii="Tahoma" w:hAnsi="Tahoma"/>
    </w:rPr>
  </w:style>
  <w:style w:type="character" w:styleId="Hervorhebung">
    <w:name w:val="Emphasis"/>
    <w:qFormat/>
    <w:rPr>
      <w:i/>
      <w:noProof w:val="0"/>
      <w:lang w:val="fr-FR"/>
    </w:rPr>
  </w:style>
  <w:style w:type="character" w:styleId="Endnotenzeichen">
    <w:name w:val="endnote reference"/>
    <w:semiHidden/>
    <w:rPr>
      <w:noProof w:val="0"/>
      <w:vertAlign w:val="superscript"/>
      <w:lang w:val="fr-FR"/>
    </w:rPr>
  </w:style>
  <w:style w:type="paragraph" w:styleId="Endnotentext">
    <w:name w:val="endnote text"/>
    <w:basedOn w:val="Standard"/>
    <w:semiHidden/>
    <w:qFormat/>
  </w:style>
  <w:style w:type="paragraph" w:styleId="Umschlagadresse">
    <w:name w:val="envelope address"/>
    <w:basedOn w:val="Standard"/>
    <w:pPr>
      <w:framePr w:w="7938" w:h="1985" w:hRule="exact" w:hSpace="141" w:wrap="auto" w:hAnchor="page" w:xAlign="center" w:yAlign="bottom"/>
      <w:ind w:left="2835"/>
    </w:pPr>
    <w:rPr>
      <w:sz w:val="24"/>
    </w:rPr>
  </w:style>
  <w:style w:type="paragraph" w:styleId="Umschlagabsenderadresse">
    <w:name w:val="envelope return"/>
    <w:basedOn w:val="Standard"/>
    <w:qFormat/>
  </w:style>
  <w:style w:type="paragraph" w:customStyle="1" w:styleId="Example">
    <w:name w:val="Example"/>
    <w:basedOn w:val="Standard"/>
    <w:next w:val="Standard"/>
    <w:qFormat/>
    <w:pPr>
      <w:tabs>
        <w:tab w:val="left" w:pos="1360"/>
      </w:tabs>
      <w:spacing w:line="210" w:lineRule="atLeast"/>
    </w:pPr>
    <w:rPr>
      <w:sz w:val="18"/>
    </w:rPr>
  </w:style>
  <w:style w:type="character" w:customStyle="1" w:styleId="ExtXref">
    <w:name w:val="ExtXref"/>
    <w:rPr>
      <w:noProof w:val="0"/>
      <w:color w:val="auto"/>
      <w:lang w:val="fr-FR"/>
    </w:rPr>
  </w:style>
  <w:style w:type="paragraph" w:customStyle="1" w:styleId="Figurefootnote">
    <w:name w:val="Figure footnote"/>
    <w:basedOn w:val="Standard"/>
    <w:qFormat/>
    <w:pPr>
      <w:keepNext/>
      <w:tabs>
        <w:tab w:val="left" w:pos="340"/>
      </w:tabs>
      <w:spacing w:after="60" w:line="210" w:lineRule="atLeast"/>
    </w:pPr>
    <w:rPr>
      <w:sz w:val="18"/>
    </w:rPr>
  </w:style>
  <w:style w:type="paragraph" w:customStyle="1" w:styleId="Figuretitle">
    <w:name w:val="Figure title"/>
    <w:basedOn w:val="Standard"/>
    <w:next w:val="Standard"/>
    <w:qFormat/>
    <w:pPr>
      <w:suppressAutoHyphens/>
      <w:spacing w:before="220" w:after="220"/>
      <w:jc w:val="center"/>
    </w:pPr>
    <w:rPr>
      <w:b/>
    </w:rPr>
  </w:style>
  <w:style w:type="character" w:styleId="BesuchterLink">
    <w:name w:val="FollowedHyperlink"/>
    <w:rPr>
      <w:noProof w:val="0"/>
      <w:color w:val="800080"/>
      <w:u w:val="single"/>
      <w:lang w:val="fr-FR"/>
    </w:rPr>
  </w:style>
  <w:style w:type="paragraph" w:styleId="Fuzeile">
    <w:name w:val="footer"/>
    <w:basedOn w:val="Standard"/>
    <w:link w:val="FuzeileZchn"/>
    <w:qFormat/>
    <w:pPr>
      <w:spacing w:after="0" w:line="220" w:lineRule="exact"/>
    </w:pPr>
  </w:style>
  <w:style w:type="character" w:styleId="Funotenzeichen">
    <w:name w:val="footnote reference"/>
    <w:semiHidden/>
    <w:qFormat/>
    <w:rPr>
      <w:noProof/>
      <w:position w:val="6"/>
      <w:sz w:val="16"/>
      <w:vertAlign w:val="baseline"/>
      <w:lang w:val="fr-FR"/>
    </w:rPr>
  </w:style>
  <w:style w:type="paragraph" w:styleId="Funotentext">
    <w:name w:val="footnote text"/>
    <w:basedOn w:val="Standard"/>
    <w:link w:val="FunotentextZchn"/>
    <w:qFormat/>
    <w:pPr>
      <w:tabs>
        <w:tab w:val="left" w:pos="340"/>
      </w:tabs>
      <w:spacing w:after="120" w:line="210" w:lineRule="atLeast"/>
    </w:pPr>
    <w:rPr>
      <w:sz w:val="18"/>
    </w:rPr>
  </w:style>
  <w:style w:type="paragraph" w:customStyle="1" w:styleId="Foreword">
    <w:name w:val="Foreword"/>
    <w:basedOn w:val="Standard"/>
    <w:next w:val="Standard"/>
    <w:qFormat/>
    <w:rPr>
      <w:color w:val="0000FF"/>
    </w:rPr>
  </w:style>
  <w:style w:type="paragraph" w:customStyle="1" w:styleId="Formula">
    <w:name w:val="Formula"/>
    <w:basedOn w:val="Standard"/>
    <w:next w:val="Standard"/>
    <w:qFormat/>
    <w:pPr>
      <w:tabs>
        <w:tab w:val="right" w:pos="9752"/>
      </w:tabs>
      <w:spacing w:after="220"/>
      <w:ind w:left="403"/>
      <w:jc w:val="left"/>
    </w:pPr>
  </w:style>
  <w:style w:type="paragraph" w:styleId="Kopfzeile">
    <w:name w:val="header"/>
    <w:basedOn w:val="Standard"/>
    <w:link w:val="KopfzeileZchn"/>
    <w:uiPriority w:val="99"/>
    <w:pPr>
      <w:spacing w:after="740" w:line="220" w:lineRule="exact"/>
    </w:pPr>
    <w:rPr>
      <w:b/>
      <w:sz w:val="22"/>
    </w:rPr>
  </w:style>
  <w:style w:type="character" w:styleId="Hyperlink">
    <w:name w:val="Hyperlink"/>
    <w:uiPriority w:val="99"/>
    <w:qFormat/>
    <w:rPr>
      <w:noProof w:val="0"/>
      <w:color w:val="0000FF"/>
      <w:u w:val="single"/>
      <w:lang w:val="fr-FR"/>
    </w:rPr>
  </w:style>
  <w:style w:type="paragraph" w:styleId="Index1">
    <w:name w:val="index 1"/>
    <w:basedOn w:val="Standard"/>
    <w:semiHidden/>
    <w:pPr>
      <w:spacing w:after="0" w:line="210" w:lineRule="atLeast"/>
      <w:ind w:left="142" w:hanging="142"/>
      <w:jc w:val="left"/>
    </w:pPr>
    <w:rPr>
      <w:b/>
      <w:sz w:val="18"/>
    </w:rPr>
  </w:style>
  <w:style w:type="paragraph" w:styleId="Index2">
    <w:name w:val="index 2"/>
    <w:basedOn w:val="Standard"/>
    <w:next w:val="Standard"/>
    <w:autoRedefine/>
    <w:semiHidden/>
    <w:qFormat/>
    <w:pPr>
      <w:spacing w:line="210" w:lineRule="atLeast"/>
      <w:ind w:left="600" w:hanging="200"/>
    </w:pPr>
    <w:rPr>
      <w:b/>
      <w:sz w:val="18"/>
    </w:rPr>
  </w:style>
  <w:style w:type="paragraph" w:styleId="Index3">
    <w:name w:val="index 3"/>
    <w:basedOn w:val="Standard"/>
    <w:next w:val="Standard"/>
    <w:autoRedefine/>
    <w:semiHidden/>
    <w:qFormat/>
    <w:pPr>
      <w:spacing w:line="220" w:lineRule="atLeast"/>
      <w:ind w:left="600" w:hanging="200"/>
    </w:pPr>
    <w:rPr>
      <w:b/>
    </w:rPr>
  </w:style>
  <w:style w:type="paragraph" w:styleId="Index4">
    <w:name w:val="index 4"/>
    <w:basedOn w:val="Standard"/>
    <w:next w:val="Standard"/>
    <w:autoRedefine/>
    <w:semiHidden/>
    <w:qFormat/>
    <w:pPr>
      <w:spacing w:line="220" w:lineRule="atLeast"/>
      <w:ind w:left="800" w:hanging="200"/>
    </w:pPr>
    <w:rPr>
      <w:b/>
    </w:rPr>
  </w:style>
  <w:style w:type="paragraph" w:styleId="Index5">
    <w:name w:val="index 5"/>
    <w:basedOn w:val="Standard"/>
    <w:next w:val="Standard"/>
    <w:autoRedefine/>
    <w:semiHidden/>
    <w:pPr>
      <w:spacing w:line="220" w:lineRule="atLeast"/>
      <w:ind w:left="1000" w:hanging="200"/>
    </w:pPr>
    <w:rPr>
      <w:b/>
    </w:rPr>
  </w:style>
  <w:style w:type="paragraph" w:styleId="Index6">
    <w:name w:val="index 6"/>
    <w:basedOn w:val="Standard"/>
    <w:next w:val="Standard"/>
    <w:autoRedefine/>
    <w:semiHidden/>
    <w:pPr>
      <w:spacing w:line="220" w:lineRule="atLeast"/>
      <w:ind w:left="1200" w:hanging="200"/>
    </w:pPr>
    <w:rPr>
      <w:b/>
    </w:rPr>
  </w:style>
  <w:style w:type="paragraph" w:styleId="Index7">
    <w:name w:val="index 7"/>
    <w:basedOn w:val="Standard"/>
    <w:next w:val="Standard"/>
    <w:autoRedefine/>
    <w:semiHidden/>
    <w:pPr>
      <w:spacing w:line="220" w:lineRule="atLeast"/>
      <w:ind w:left="1400" w:hanging="200"/>
    </w:pPr>
    <w:rPr>
      <w:b/>
    </w:rPr>
  </w:style>
  <w:style w:type="paragraph" w:styleId="Index8">
    <w:name w:val="index 8"/>
    <w:basedOn w:val="Standard"/>
    <w:next w:val="Standard"/>
    <w:autoRedefine/>
    <w:semiHidden/>
    <w:pPr>
      <w:spacing w:line="220" w:lineRule="atLeast"/>
      <w:ind w:left="1600" w:hanging="200"/>
    </w:pPr>
    <w:rPr>
      <w:b/>
    </w:rPr>
  </w:style>
  <w:style w:type="paragraph" w:styleId="Index9">
    <w:name w:val="index 9"/>
    <w:basedOn w:val="Standard"/>
    <w:next w:val="Standard"/>
    <w:autoRedefine/>
    <w:semiHidden/>
    <w:pPr>
      <w:spacing w:line="220" w:lineRule="atLeast"/>
      <w:ind w:left="1800" w:hanging="200"/>
    </w:pPr>
    <w:rPr>
      <w:b/>
    </w:rPr>
  </w:style>
  <w:style w:type="paragraph" w:styleId="Indexberschrift">
    <w:name w:val="index heading"/>
    <w:basedOn w:val="Standard"/>
    <w:next w:val="Index1"/>
    <w:semiHidden/>
    <w:pPr>
      <w:keepNext/>
      <w:spacing w:before="400" w:after="210"/>
      <w:jc w:val="center"/>
    </w:pPr>
  </w:style>
  <w:style w:type="paragraph" w:customStyle="1" w:styleId="Introduction">
    <w:name w:val="Introduction"/>
    <w:basedOn w:val="Standard"/>
    <w:next w:val="Standard"/>
    <w:pPr>
      <w:keepNext/>
      <w:pageBreakBefore/>
      <w:tabs>
        <w:tab w:val="left" w:pos="400"/>
      </w:tabs>
      <w:suppressAutoHyphens/>
      <w:spacing w:before="960" w:after="310" w:line="310" w:lineRule="exact"/>
      <w:jc w:val="left"/>
    </w:pPr>
    <w:rPr>
      <w:b/>
      <w:sz w:val="28"/>
    </w:rPr>
  </w:style>
  <w:style w:type="character" w:styleId="Zeilennummer">
    <w:name w:val="line number"/>
    <w:rPr>
      <w:noProof w:val="0"/>
      <w:lang w:val="fr-FR"/>
    </w:rPr>
  </w:style>
  <w:style w:type="paragraph" w:styleId="Liste">
    <w:name w:val="List"/>
    <w:basedOn w:val="Standard"/>
    <w:pPr>
      <w:ind w:left="283" w:hanging="283"/>
    </w:pPr>
  </w:style>
  <w:style w:type="paragraph" w:styleId="Liste2">
    <w:name w:val="List 2"/>
    <w:basedOn w:val="Standard"/>
    <w:pPr>
      <w:ind w:left="566" w:hanging="283"/>
    </w:pPr>
  </w:style>
  <w:style w:type="paragraph" w:styleId="Liste3">
    <w:name w:val="List 3"/>
    <w:basedOn w:val="Standard"/>
    <w:pPr>
      <w:ind w:left="849" w:hanging="283"/>
    </w:pPr>
  </w:style>
  <w:style w:type="paragraph" w:styleId="Liste4">
    <w:name w:val="List 4"/>
    <w:basedOn w:val="Standard"/>
    <w:pPr>
      <w:ind w:left="1132" w:hanging="283"/>
    </w:pPr>
  </w:style>
  <w:style w:type="paragraph" w:styleId="Liste5">
    <w:name w:val="List 5"/>
    <w:basedOn w:val="Standard"/>
    <w:pPr>
      <w:ind w:left="1415" w:hanging="283"/>
    </w:pPr>
  </w:style>
  <w:style w:type="paragraph" w:styleId="Aufzhlungszeichen">
    <w:name w:val="List Bullet"/>
    <w:basedOn w:val="Standard"/>
    <w:autoRedefine/>
    <w:pPr>
      <w:tabs>
        <w:tab w:val="num" w:pos="360"/>
      </w:tabs>
      <w:ind w:left="360" w:hanging="360"/>
    </w:pPr>
  </w:style>
  <w:style w:type="paragraph" w:styleId="Aufzhlungszeichen2">
    <w:name w:val="List Bullet 2"/>
    <w:basedOn w:val="Standard"/>
    <w:autoRedefine/>
    <w:pPr>
      <w:tabs>
        <w:tab w:val="num" w:pos="643"/>
      </w:tabs>
      <w:ind w:left="643" w:hanging="360"/>
    </w:pPr>
  </w:style>
  <w:style w:type="paragraph" w:styleId="Aufzhlungszeichen3">
    <w:name w:val="List Bullet 3"/>
    <w:basedOn w:val="Standard"/>
    <w:autoRedefine/>
    <w:pPr>
      <w:tabs>
        <w:tab w:val="num" w:pos="926"/>
      </w:tabs>
      <w:ind w:left="926" w:hanging="360"/>
    </w:pPr>
  </w:style>
  <w:style w:type="paragraph" w:styleId="Aufzhlungszeichen4">
    <w:name w:val="List Bullet 4"/>
    <w:basedOn w:val="Standard"/>
    <w:autoRedefine/>
    <w:pPr>
      <w:tabs>
        <w:tab w:val="num" w:pos="1209"/>
      </w:tabs>
      <w:ind w:left="1209" w:hanging="360"/>
    </w:pPr>
  </w:style>
  <w:style w:type="paragraph" w:styleId="Aufzhlungszeichen5">
    <w:name w:val="List Bullet 5"/>
    <w:basedOn w:val="Standard"/>
    <w:autoRedefine/>
    <w:pPr>
      <w:numPr>
        <w:numId w:val="2"/>
      </w:numPr>
      <w:tabs>
        <w:tab w:val="clear" w:pos="360"/>
        <w:tab w:val="num" w:pos="1492"/>
      </w:tabs>
      <w:ind w:left="1492"/>
    </w:pPr>
  </w:style>
  <w:style w:type="paragraph" w:styleId="Listenfortsetzung">
    <w:name w:val="List Continue"/>
    <w:basedOn w:val="Standard"/>
    <w:pPr>
      <w:tabs>
        <w:tab w:val="left" w:pos="400"/>
      </w:tabs>
      <w:ind w:left="400" w:hanging="400"/>
    </w:pPr>
  </w:style>
  <w:style w:type="paragraph" w:styleId="Listenfortsetzung2">
    <w:name w:val="List Continue 2"/>
    <w:basedOn w:val="Listenfortsetzung"/>
    <w:pPr>
      <w:numPr>
        <w:ilvl w:val="1"/>
        <w:numId w:val="1"/>
      </w:numPr>
      <w:tabs>
        <w:tab w:val="clear" w:pos="400"/>
        <w:tab w:val="left" w:pos="800"/>
      </w:tabs>
    </w:pPr>
  </w:style>
  <w:style w:type="paragraph" w:styleId="Listenfortsetzung3">
    <w:name w:val="List Continue 3"/>
    <w:basedOn w:val="Listenfortsetzung"/>
    <w:pPr>
      <w:numPr>
        <w:ilvl w:val="2"/>
        <w:numId w:val="1"/>
      </w:numPr>
      <w:tabs>
        <w:tab w:val="clear" w:pos="400"/>
        <w:tab w:val="left" w:pos="1200"/>
      </w:tabs>
    </w:pPr>
  </w:style>
  <w:style w:type="paragraph" w:styleId="Listenfortsetzung4">
    <w:name w:val="List Continue 4"/>
    <w:basedOn w:val="Listenfortsetzung"/>
    <w:pPr>
      <w:numPr>
        <w:ilvl w:val="3"/>
        <w:numId w:val="3"/>
      </w:numPr>
      <w:tabs>
        <w:tab w:val="clear" w:pos="360"/>
        <w:tab w:val="clear" w:pos="400"/>
        <w:tab w:val="left" w:pos="1600"/>
      </w:tabs>
      <w:ind w:left="1600" w:hanging="400"/>
    </w:pPr>
  </w:style>
  <w:style w:type="paragraph" w:styleId="Listenfortsetzung5">
    <w:name w:val="List Continue 5"/>
    <w:basedOn w:val="Standard"/>
    <w:pPr>
      <w:spacing w:after="120"/>
      <w:ind w:left="1415"/>
    </w:pPr>
  </w:style>
  <w:style w:type="paragraph" w:styleId="Listennummer">
    <w:name w:val="List Number"/>
    <w:basedOn w:val="Standard"/>
    <w:pPr>
      <w:numPr>
        <w:numId w:val="4"/>
      </w:numPr>
      <w:tabs>
        <w:tab w:val="clear" w:pos="643"/>
        <w:tab w:val="left" w:pos="400"/>
      </w:tabs>
      <w:ind w:left="400" w:hanging="400"/>
    </w:pPr>
  </w:style>
  <w:style w:type="paragraph" w:styleId="Listennummer2">
    <w:name w:val="List Number 2"/>
    <w:basedOn w:val="Standard"/>
    <w:pPr>
      <w:numPr>
        <w:ilvl w:val="1"/>
        <w:numId w:val="5"/>
      </w:numPr>
      <w:tabs>
        <w:tab w:val="clear" w:pos="926"/>
        <w:tab w:val="left" w:pos="800"/>
      </w:tabs>
      <w:ind w:left="800" w:hanging="400"/>
    </w:pPr>
  </w:style>
  <w:style w:type="paragraph" w:styleId="Listennummer3">
    <w:name w:val="List Number 3"/>
    <w:basedOn w:val="Standard"/>
    <w:pPr>
      <w:numPr>
        <w:ilvl w:val="2"/>
        <w:numId w:val="6"/>
      </w:numPr>
      <w:tabs>
        <w:tab w:val="clear" w:pos="1209"/>
        <w:tab w:val="left" w:pos="1200"/>
      </w:tabs>
      <w:ind w:left="1200" w:hanging="400"/>
    </w:pPr>
  </w:style>
  <w:style w:type="paragraph" w:styleId="Listennummer4">
    <w:name w:val="List Number 4"/>
    <w:basedOn w:val="Standard"/>
    <w:pPr>
      <w:numPr>
        <w:ilvl w:val="3"/>
        <w:numId w:val="7"/>
      </w:numPr>
      <w:tabs>
        <w:tab w:val="clear" w:pos="1492"/>
        <w:tab w:val="left" w:pos="1600"/>
      </w:tabs>
      <w:ind w:left="1600" w:hanging="400"/>
    </w:pPr>
  </w:style>
  <w:style w:type="paragraph" w:styleId="Listennummer5">
    <w:name w:val="List Number 5"/>
    <w:basedOn w:val="Standard"/>
    <w:pPr>
      <w:tabs>
        <w:tab w:val="num" w:pos="1492"/>
      </w:tabs>
      <w:ind w:left="1492" w:hanging="360"/>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customStyle="1" w:styleId="MSDNFR">
    <w:name w:val="MSDNFR"/>
    <w:basedOn w:val="Standard"/>
    <w:next w:val="Standard"/>
    <w:pPr>
      <w:spacing w:line="220" w:lineRule="atLeast"/>
    </w:pPr>
    <w:rPr>
      <w:color w:val="0000FF"/>
    </w:rPr>
  </w:style>
  <w:style w:type="paragraph" w:customStyle="1" w:styleId="na2">
    <w:name w:val="na2"/>
    <w:basedOn w:val="a2"/>
    <w:next w:val="Standard"/>
    <w:pPr>
      <w:numPr>
        <w:ilvl w:val="0"/>
        <w:numId w:val="0"/>
      </w:numPr>
    </w:pPr>
  </w:style>
  <w:style w:type="paragraph" w:customStyle="1" w:styleId="na3">
    <w:name w:val="na3"/>
    <w:basedOn w:val="a3"/>
    <w:next w:val="Standard"/>
    <w:pPr>
      <w:numPr>
        <w:ilvl w:val="0"/>
        <w:numId w:val="0"/>
      </w:numPr>
    </w:pPr>
  </w:style>
  <w:style w:type="paragraph" w:customStyle="1" w:styleId="na4">
    <w:name w:val="na4"/>
    <w:basedOn w:val="a4"/>
    <w:next w:val="Standard"/>
    <w:pPr>
      <w:numPr>
        <w:ilvl w:val="0"/>
        <w:numId w:val="0"/>
      </w:numPr>
      <w:tabs>
        <w:tab w:val="left" w:pos="1060"/>
      </w:tabs>
    </w:pPr>
  </w:style>
  <w:style w:type="paragraph" w:customStyle="1" w:styleId="na5">
    <w:name w:val="na5"/>
    <w:basedOn w:val="a5"/>
    <w:next w:val="Standard"/>
    <w:pPr>
      <w:numPr>
        <w:ilvl w:val="0"/>
        <w:numId w:val="0"/>
      </w:numPr>
    </w:pPr>
  </w:style>
  <w:style w:type="paragraph" w:customStyle="1" w:styleId="na6">
    <w:name w:val="na6"/>
    <w:basedOn w:val="a6"/>
    <w:next w:val="Standard"/>
    <w:pPr>
      <w:numPr>
        <w:ilvl w:val="0"/>
        <w:numId w:val="0"/>
      </w:numPr>
    </w:pPr>
  </w:style>
  <w:style w:type="paragraph" w:styleId="Standardeinzug">
    <w:name w:val="Normal Indent"/>
    <w:basedOn w:val="Standard"/>
    <w:pPr>
      <w:ind w:left="708"/>
    </w:pPr>
  </w:style>
  <w:style w:type="paragraph" w:customStyle="1" w:styleId="Note">
    <w:name w:val="Note"/>
    <w:basedOn w:val="Standard"/>
    <w:next w:val="Standard"/>
    <w:pPr>
      <w:tabs>
        <w:tab w:val="left" w:pos="960"/>
      </w:tabs>
      <w:spacing w:line="210" w:lineRule="atLeast"/>
    </w:pPr>
    <w:rPr>
      <w:sz w:val="18"/>
    </w:rPr>
  </w:style>
  <w:style w:type="paragraph" w:styleId="Fu-Endnotenberschrift">
    <w:name w:val="Note Heading"/>
    <w:basedOn w:val="Standard"/>
    <w:next w:val="Standard"/>
  </w:style>
  <w:style w:type="paragraph" w:customStyle="1" w:styleId="p2">
    <w:name w:val="p2"/>
    <w:basedOn w:val="Standard"/>
    <w:next w:val="Standard"/>
    <w:pPr>
      <w:tabs>
        <w:tab w:val="left" w:pos="560"/>
      </w:tabs>
    </w:pPr>
  </w:style>
  <w:style w:type="paragraph" w:customStyle="1" w:styleId="p3">
    <w:name w:val="p3"/>
    <w:basedOn w:val="Standard"/>
    <w:next w:val="Standard"/>
    <w:pPr>
      <w:tabs>
        <w:tab w:val="left" w:pos="720"/>
      </w:tabs>
    </w:pPr>
  </w:style>
  <w:style w:type="paragraph" w:customStyle="1" w:styleId="p4">
    <w:name w:val="p4"/>
    <w:basedOn w:val="Standard"/>
    <w:next w:val="Standard"/>
    <w:pPr>
      <w:tabs>
        <w:tab w:val="left" w:pos="1100"/>
      </w:tabs>
    </w:pPr>
  </w:style>
  <w:style w:type="paragraph" w:customStyle="1" w:styleId="p5">
    <w:name w:val="p5"/>
    <w:basedOn w:val="Standard"/>
    <w:next w:val="Standard"/>
    <w:pPr>
      <w:tabs>
        <w:tab w:val="left" w:pos="1100"/>
      </w:tabs>
    </w:pPr>
  </w:style>
  <w:style w:type="paragraph" w:customStyle="1" w:styleId="p6">
    <w:name w:val="p6"/>
    <w:basedOn w:val="Standard"/>
    <w:next w:val="Standard"/>
    <w:pPr>
      <w:tabs>
        <w:tab w:val="left" w:pos="1440"/>
      </w:tabs>
    </w:pPr>
  </w:style>
  <w:style w:type="character" w:styleId="Seitenzahl">
    <w:name w:val="page number"/>
    <w:rPr>
      <w:noProof w:val="0"/>
      <w:lang w:val="fr-FR"/>
    </w:rPr>
  </w:style>
  <w:style w:type="paragraph" w:styleId="NurText">
    <w:name w:val="Plain Text"/>
    <w:basedOn w:val="Standard"/>
    <w:rPr>
      <w:rFonts w:ascii="Courier New" w:hAnsi="Courier New"/>
    </w:rPr>
  </w:style>
  <w:style w:type="paragraph" w:customStyle="1" w:styleId="RefNorm">
    <w:name w:val="RefNorm"/>
    <w:basedOn w:val="Standard"/>
    <w:next w:val="Standard"/>
  </w:style>
  <w:style w:type="paragraph" w:styleId="Anrede">
    <w:name w:val="Salutation"/>
    <w:basedOn w:val="Standard"/>
    <w:next w:val="Standard"/>
  </w:style>
  <w:style w:type="paragraph" w:styleId="Unterschrift">
    <w:name w:val="Signature"/>
    <w:basedOn w:val="Standard"/>
    <w:pPr>
      <w:ind w:left="4252"/>
    </w:pPr>
  </w:style>
  <w:style w:type="paragraph" w:customStyle="1" w:styleId="Special">
    <w:name w:val="Special"/>
    <w:basedOn w:val="Standard"/>
    <w:next w:val="Standard"/>
  </w:style>
  <w:style w:type="character" w:styleId="Fett">
    <w:name w:val="Strong"/>
    <w:qFormat/>
    <w:rPr>
      <w:b/>
      <w:noProof w:val="0"/>
      <w:lang w:val="fr-FR"/>
    </w:rPr>
  </w:style>
  <w:style w:type="paragraph" w:styleId="Untertitel">
    <w:name w:val="Subtitle"/>
    <w:basedOn w:val="Standard"/>
    <w:qFormat/>
    <w:pPr>
      <w:spacing w:after="60"/>
      <w:jc w:val="center"/>
      <w:outlineLvl w:val="1"/>
    </w:pPr>
    <w:rPr>
      <w:sz w:val="24"/>
    </w:rPr>
  </w:style>
  <w:style w:type="paragraph" w:customStyle="1" w:styleId="Tablefootnote">
    <w:name w:val="Table footnote"/>
    <w:basedOn w:val="Standard"/>
    <w:pPr>
      <w:tabs>
        <w:tab w:val="left" w:pos="340"/>
      </w:tabs>
      <w:spacing w:before="60" w:after="60" w:line="190" w:lineRule="atLeast"/>
    </w:pPr>
    <w:rPr>
      <w:sz w:val="16"/>
    </w:rPr>
  </w:style>
  <w:style w:type="paragraph" w:styleId="Rechtsgrundlagenverzeichnis">
    <w:name w:val="table of authorities"/>
    <w:basedOn w:val="Standard"/>
    <w:next w:val="Standard"/>
    <w:semiHidden/>
    <w:pPr>
      <w:ind w:left="200" w:hanging="200"/>
    </w:pPr>
  </w:style>
  <w:style w:type="paragraph" w:styleId="Abbildungsverzeichnis">
    <w:name w:val="table of figures"/>
    <w:basedOn w:val="Standard"/>
    <w:next w:val="Standard"/>
    <w:semiHidden/>
    <w:pPr>
      <w:ind w:left="400" w:hanging="400"/>
    </w:pPr>
  </w:style>
  <w:style w:type="paragraph" w:customStyle="1" w:styleId="Tabletitle">
    <w:name w:val="Table title"/>
    <w:basedOn w:val="Standard"/>
    <w:next w:val="Standard"/>
    <w:pPr>
      <w:keepNext/>
      <w:suppressAutoHyphens/>
      <w:spacing w:before="120" w:after="120" w:line="230" w:lineRule="exact"/>
      <w:jc w:val="center"/>
    </w:pPr>
    <w:rPr>
      <w:b/>
    </w:rPr>
  </w:style>
  <w:style w:type="character" w:customStyle="1" w:styleId="TableFootNoteXref">
    <w:name w:val="TableFootNoteXref"/>
    <w:rPr>
      <w:noProof/>
      <w:position w:val="6"/>
      <w:sz w:val="14"/>
      <w:lang w:val="fr-FR"/>
    </w:rPr>
  </w:style>
  <w:style w:type="paragraph" w:customStyle="1" w:styleId="Terms">
    <w:name w:val="Term(s)"/>
    <w:basedOn w:val="Standard"/>
    <w:next w:val="Definition"/>
    <w:pPr>
      <w:keepNext/>
      <w:suppressAutoHyphens/>
      <w:spacing w:after="0"/>
      <w:jc w:val="left"/>
    </w:pPr>
    <w:rPr>
      <w:b/>
    </w:rPr>
  </w:style>
  <w:style w:type="paragraph" w:customStyle="1" w:styleId="TermNum">
    <w:name w:val="TermNum"/>
    <w:basedOn w:val="Standard"/>
    <w:next w:val="Terms"/>
    <w:pPr>
      <w:keepNext/>
      <w:spacing w:after="0"/>
    </w:pPr>
    <w:rPr>
      <w:b/>
    </w:rPr>
  </w:style>
  <w:style w:type="paragraph" w:styleId="Titel">
    <w:name w:val="Title"/>
    <w:basedOn w:val="Standard"/>
    <w:qFormat/>
    <w:pPr>
      <w:spacing w:before="240" w:after="60"/>
      <w:jc w:val="center"/>
      <w:outlineLvl w:val="0"/>
    </w:pPr>
    <w:rPr>
      <w:b/>
      <w:kern w:val="28"/>
      <w:sz w:val="32"/>
    </w:rPr>
  </w:style>
  <w:style w:type="paragraph" w:styleId="RGV-berschrift">
    <w:name w:val="toa heading"/>
    <w:basedOn w:val="Standard"/>
    <w:next w:val="Standard"/>
    <w:semiHidden/>
    <w:pPr>
      <w:spacing w:before="120"/>
    </w:pPr>
    <w:rPr>
      <w:b/>
      <w:sz w:val="24"/>
    </w:rPr>
  </w:style>
  <w:style w:type="paragraph" w:styleId="Verzeichnis1">
    <w:name w:val="toc 1"/>
    <w:basedOn w:val="Standard"/>
    <w:next w:val="Standard"/>
    <w:uiPriority w:val="39"/>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pPr>
      <w:spacing w:before="0"/>
    </w:pPr>
  </w:style>
  <w:style w:type="paragraph" w:styleId="Verzeichnis3">
    <w:name w:val="toc 3"/>
    <w:basedOn w:val="Verzeichnis2"/>
    <w:next w:val="Standard"/>
    <w:uiPriority w:val="39"/>
  </w:style>
  <w:style w:type="paragraph" w:styleId="Verzeichnis4">
    <w:name w:val="toc 4"/>
    <w:basedOn w:val="Verzeichnis2"/>
    <w:next w:val="Standard"/>
    <w:uiPriority w:val="39"/>
    <w:pPr>
      <w:tabs>
        <w:tab w:val="clear" w:pos="720"/>
        <w:tab w:val="left" w:pos="1140"/>
      </w:tabs>
      <w:ind w:left="1140" w:hanging="1140"/>
    </w:pPr>
  </w:style>
  <w:style w:type="paragraph" w:styleId="Verzeichnis5">
    <w:name w:val="toc 5"/>
    <w:basedOn w:val="Verzeichnis4"/>
    <w:next w:val="Standard"/>
    <w:uiPriority w:val="39"/>
  </w:style>
  <w:style w:type="paragraph" w:styleId="Verzeichnis6">
    <w:name w:val="toc 6"/>
    <w:basedOn w:val="Verzeichnis4"/>
    <w:next w:val="Standard"/>
    <w:uiPriority w:val="39"/>
    <w:pPr>
      <w:tabs>
        <w:tab w:val="clear" w:pos="1140"/>
        <w:tab w:val="left" w:pos="1440"/>
      </w:tabs>
      <w:ind w:left="1440" w:hanging="1440"/>
    </w:pPr>
  </w:style>
  <w:style w:type="paragraph" w:styleId="Verzeichnis7">
    <w:name w:val="toc 7"/>
    <w:basedOn w:val="Verzeichnis4"/>
    <w:next w:val="Standard"/>
    <w:uiPriority w:val="39"/>
    <w:pPr>
      <w:tabs>
        <w:tab w:val="clear" w:pos="1140"/>
        <w:tab w:val="left" w:pos="1440"/>
      </w:tabs>
      <w:ind w:left="1440" w:hanging="1440"/>
    </w:pPr>
  </w:style>
  <w:style w:type="paragraph" w:styleId="Verzeichnis8">
    <w:name w:val="toc 8"/>
    <w:basedOn w:val="Verzeichnis4"/>
    <w:next w:val="Standard"/>
    <w:uiPriority w:val="39"/>
    <w:pPr>
      <w:tabs>
        <w:tab w:val="clear" w:pos="1140"/>
        <w:tab w:val="left" w:pos="1440"/>
      </w:tabs>
      <w:ind w:left="1440" w:hanging="1440"/>
    </w:pPr>
  </w:style>
  <w:style w:type="paragraph" w:styleId="Verzeichnis9">
    <w:name w:val="toc 9"/>
    <w:basedOn w:val="Verzeichnis1"/>
    <w:next w:val="Standard"/>
    <w:uiPriority w:val="39"/>
    <w:pPr>
      <w:tabs>
        <w:tab w:val="clear" w:pos="720"/>
      </w:tabs>
      <w:ind w:left="0" w:firstLine="0"/>
    </w:pPr>
  </w:style>
  <w:style w:type="paragraph" w:customStyle="1" w:styleId="zzBiblio">
    <w:name w:val="zzBiblio"/>
    <w:basedOn w:val="Standard"/>
    <w:next w:val="Bibliography1"/>
    <w:pPr>
      <w:pageBreakBefore/>
      <w:spacing w:after="760" w:line="310" w:lineRule="exact"/>
      <w:jc w:val="center"/>
    </w:pPr>
    <w:rPr>
      <w:b/>
      <w:sz w:val="28"/>
    </w:rPr>
  </w:style>
  <w:style w:type="paragraph" w:customStyle="1" w:styleId="zzContents">
    <w:name w:val="zzContents"/>
    <w:basedOn w:val="Introduction"/>
    <w:next w:val="Verzeichnis1"/>
    <w:pPr>
      <w:tabs>
        <w:tab w:val="clear" w:pos="400"/>
      </w:tabs>
    </w:pPr>
  </w:style>
  <w:style w:type="paragraph" w:customStyle="1" w:styleId="zzCopyright">
    <w:name w:val="zzCopyright"/>
    <w:basedOn w:val="Standard"/>
    <w:next w:val="Standard"/>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Standard"/>
    <w:pPr>
      <w:spacing w:after="220"/>
      <w:jc w:val="right"/>
    </w:pPr>
    <w:rPr>
      <w:b/>
      <w:color w:val="000000"/>
      <w:sz w:val="24"/>
    </w:rPr>
  </w:style>
  <w:style w:type="paragraph" w:customStyle="1" w:styleId="zzForeword">
    <w:name w:val="zzForeword"/>
    <w:basedOn w:val="Introduction"/>
    <w:next w:val="Standard"/>
    <w:pPr>
      <w:tabs>
        <w:tab w:val="clear" w:pos="400"/>
      </w:tabs>
    </w:pPr>
    <w:rPr>
      <w:color w:val="0000FF"/>
    </w:rPr>
  </w:style>
  <w:style w:type="paragraph" w:customStyle="1" w:styleId="zzHelp">
    <w:name w:val="zzHelp"/>
    <w:basedOn w:val="Standard"/>
    <w:rPr>
      <w:color w:val="008000"/>
    </w:rPr>
  </w:style>
  <w:style w:type="paragraph" w:customStyle="1" w:styleId="zzIndex">
    <w:name w:val="zzIndex"/>
    <w:basedOn w:val="zzBiblio"/>
    <w:next w:val="Indexberschrift"/>
  </w:style>
  <w:style w:type="paragraph" w:customStyle="1" w:styleId="zzLc5">
    <w:name w:val="zzLc5"/>
    <w:basedOn w:val="Standard"/>
    <w:next w:val="Standard"/>
    <w:pPr>
      <w:jc w:val="left"/>
    </w:pPr>
  </w:style>
  <w:style w:type="paragraph" w:customStyle="1" w:styleId="zzLc6">
    <w:name w:val="zzLc6"/>
    <w:basedOn w:val="Standard"/>
    <w:next w:val="Standard"/>
    <w:pPr>
      <w:jc w:val="left"/>
    </w:pPr>
  </w:style>
  <w:style w:type="paragraph" w:customStyle="1" w:styleId="zzLn5">
    <w:name w:val="zzLn5"/>
    <w:basedOn w:val="Standard"/>
    <w:next w:val="Standard"/>
    <w:pPr>
      <w:jc w:val="left"/>
    </w:pPr>
  </w:style>
  <w:style w:type="paragraph" w:customStyle="1" w:styleId="zzLn6">
    <w:name w:val="zzLn6"/>
    <w:basedOn w:val="Standard"/>
    <w:next w:val="Standard"/>
    <w:pPr>
      <w:jc w:val="left"/>
    </w:pPr>
  </w:style>
  <w:style w:type="paragraph" w:customStyle="1" w:styleId="zzSTDTitle">
    <w:name w:val="zzSTDTitle"/>
    <w:basedOn w:val="Standard"/>
    <w:next w:val="Standard"/>
    <w:pPr>
      <w:suppressAutoHyphens/>
      <w:spacing w:before="400" w:after="760" w:line="350" w:lineRule="exact"/>
      <w:jc w:val="left"/>
    </w:pPr>
    <w:rPr>
      <w:b/>
      <w:color w:val="0000FF"/>
      <w:sz w:val="32"/>
    </w:rPr>
  </w:style>
  <w:style w:type="paragraph" w:styleId="Sprechblasentext">
    <w:name w:val="Balloon Text"/>
    <w:basedOn w:val="Standard"/>
    <w:link w:val="SprechblasentextZchn"/>
    <w:uiPriority w:val="99"/>
    <w:semiHidden/>
    <w:rPr>
      <w:rFonts w:ascii="Tahoma" w:hAnsi="Tahoma" w:cs="Tahoma"/>
      <w:sz w:val="16"/>
      <w:szCs w:val="16"/>
    </w:rPr>
  </w:style>
  <w:style w:type="paragraph" w:customStyle="1" w:styleId="Tabletext10">
    <w:name w:val="Table text (10)"/>
    <w:basedOn w:val="Standard"/>
    <w:pPr>
      <w:spacing w:before="60" w:after="60"/>
    </w:pPr>
  </w:style>
  <w:style w:type="paragraph" w:customStyle="1" w:styleId="Tabletext9">
    <w:name w:val="Table text (9)"/>
    <w:basedOn w:val="Standard"/>
    <w:pPr>
      <w:spacing w:before="60" w:after="60" w:line="210" w:lineRule="atLeast"/>
    </w:pPr>
    <w:rPr>
      <w:sz w:val="18"/>
    </w:rPr>
  </w:style>
  <w:style w:type="paragraph" w:customStyle="1" w:styleId="Tabletext8">
    <w:name w:val="Table text (8)"/>
    <w:basedOn w:val="Standard"/>
    <w:pPr>
      <w:spacing w:before="60" w:after="60" w:line="190" w:lineRule="atLeast"/>
    </w:pPr>
    <w:rPr>
      <w:sz w:val="16"/>
    </w:rPr>
  </w:style>
  <w:style w:type="paragraph" w:customStyle="1" w:styleId="Tabletext7">
    <w:name w:val="Table text (7)"/>
    <w:basedOn w:val="Standard"/>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paragraph" w:styleId="Kommentarthema">
    <w:name w:val="annotation subject"/>
    <w:basedOn w:val="Kommentartext"/>
    <w:next w:val="Kommentartext"/>
    <w:link w:val="KommentarthemaZchn"/>
    <w:uiPriority w:val="99"/>
    <w:semiHidden/>
    <w:rPr>
      <w:b/>
      <w:bCs/>
    </w:rPr>
  </w:style>
  <w:style w:type="table" w:styleId="Tabellenraster">
    <w:name w:val="Table Grid"/>
    <w:basedOn w:val="NormaleTabelle"/>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style>
  <w:style w:type="paragraph" w:styleId="StandardWeb">
    <w:name w:val="Normal (Web)"/>
    <w:basedOn w:val="Standard"/>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customStyle="1" w:styleId="NormalWeb1">
    <w:name w:val="Normal (Web)1"/>
    <w:basedOn w:val="Standard"/>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Standard"/>
    <w:qFormat/>
    <w:pPr>
      <w:widowControl w:val="0"/>
      <w:spacing w:before="20" w:after="0" w:line="240" w:lineRule="auto"/>
      <w:jc w:val="left"/>
    </w:pPr>
    <w:rPr>
      <w:rFonts w:eastAsia="Times New Roman"/>
      <w:snapToGrid w:val="0"/>
      <w:sz w:val="16"/>
      <w:szCs w:val="16"/>
      <w:lang w:eastAsia="en-US"/>
    </w:rPr>
  </w:style>
  <w:style w:type="paragraph" w:styleId="berarbeitung">
    <w:name w:val="Revision"/>
    <w:hidden/>
    <w:uiPriority w:val="99"/>
    <w:semiHidden/>
    <w:rPr>
      <w:rFonts w:ascii="Arial" w:hAnsi="Arial"/>
      <w:lang w:val="en-GB" w:eastAsia="ja-JP"/>
    </w:rPr>
  </w:style>
  <w:style w:type="paragraph" w:styleId="Listenabsatz">
    <w:name w:val="List Paragraph"/>
    <w:basedOn w:val="Standard"/>
    <w:uiPriority w:val="34"/>
    <w:qFormat/>
    <w:pPr>
      <w:ind w:left="720"/>
    </w:pPr>
  </w:style>
  <w:style w:type="paragraph" w:customStyle="1" w:styleId="Figuretitle2">
    <w:name w:val="Figure title2"/>
    <w:basedOn w:val="Standard"/>
    <w:next w:val="Standard"/>
    <w:pPr>
      <w:suppressAutoHyphens/>
      <w:spacing w:before="220" w:after="220"/>
      <w:jc w:val="center"/>
    </w:pPr>
    <w:rPr>
      <w:b/>
      <w:lang w:val="de-DE" w:eastAsia="ar-SA"/>
    </w:rPr>
  </w:style>
  <w:style w:type="paragraph" w:customStyle="1" w:styleId="ISOComments">
    <w:name w:val="ISO_Comments"/>
    <w:basedOn w:val="Standard"/>
    <w:pPr>
      <w:spacing w:before="210" w:after="0" w:line="210" w:lineRule="exact"/>
      <w:jc w:val="left"/>
    </w:pPr>
    <w:rPr>
      <w:rFonts w:eastAsia="Times New Roman"/>
      <w:sz w:val="18"/>
      <w:lang w:eastAsia="en-US"/>
    </w:rPr>
  </w:style>
  <w:style w:type="paragraph" w:customStyle="1" w:styleId="ISOChange">
    <w:name w:val="ISO_Change"/>
    <w:basedOn w:val="Standard"/>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KommentartextZchn">
    <w:name w:val="Kommentartext Zchn"/>
    <w:link w:val="Kommentartext"/>
    <w:uiPriority w:val="99"/>
    <w:rPr>
      <w:rFonts w:ascii="Arial" w:hAnsi="Arial"/>
      <w:lang w:val="en-GB" w:eastAsia="ja-JP"/>
    </w:rPr>
  </w:style>
  <w:style w:type="paragraph" w:customStyle="1" w:styleId="Firstparagraph">
    <w:name w:val="First paragraph"/>
    <w:basedOn w:val="Standard"/>
    <w:next w:val="Standard"/>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Standard"/>
    <w:pPr>
      <w:spacing w:before="210" w:after="0" w:line="210" w:lineRule="exact"/>
      <w:jc w:val="left"/>
    </w:pPr>
    <w:rPr>
      <w:rFonts w:eastAsia="Times New Roman"/>
      <w:sz w:val="18"/>
      <w:lang w:eastAsia="en-US"/>
    </w:rPr>
  </w:style>
  <w:style w:type="paragraph" w:customStyle="1" w:styleId="subpara">
    <w:name w:val="sub para"/>
    <w:basedOn w:val="Standard"/>
    <w:pPr>
      <w:spacing w:before="60" w:after="60" w:line="240" w:lineRule="auto"/>
      <w:ind w:left="1134" w:right="794" w:hanging="567"/>
    </w:pPr>
    <w:rPr>
      <w:rFonts w:ascii="Arial Narrow" w:eastAsia="Times New Roman" w:hAnsi="Arial Narrow"/>
      <w:sz w:val="22"/>
      <w:lang w:val="en-AU" w:eastAsia="en-US"/>
    </w:rPr>
  </w:style>
  <w:style w:type="character" w:customStyle="1" w:styleId="berschrift3Zchn">
    <w:name w:val="Überschrift 3 Zchn"/>
    <w:link w:val="berschrift3"/>
    <w:qFormat/>
    <w:rPr>
      <w:rFonts w:ascii="Arial" w:hAnsi="Arial"/>
      <w:b/>
      <w:bCs/>
      <w:lang w:eastAsia="ja-JP"/>
    </w:rPr>
  </w:style>
  <w:style w:type="character" w:customStyle="1" w:styleId="berschrift4Zchn">
    <w:name w:val="Überschrift 4 Zchn"/>
    <w:link w:val="berschrift4"/>
    <w:rPr>
      <w:rFonts w:ascii="Arial" w:hAnsi="Arial"/>
      <w:b/>
      <w:bCs/>
      <w:lang w:eastAsia="ja-JP"/>
    </w:rPr>
  </w:style>
  <w:style w:type="paragraph" w:styleId="KeinLeerraum">
    <w:name w:val="No Spacing"/>
    <w:uiPriority w:val="1"/>
    <w:qFormat/>
    <w:pPr>
      <w:jc w:val="both"/>
    </w:pPr>
    <w:rPr>
      <w:rFonts w:ascii="Arial" w:hAnsi="Arial"/>
      <w:lang w:val="en-GB" w:eastAsia="ja-JP"/>
    </w:rPr>
  </w:style>
  <w:style w:type="paragraph" w:styleId="Inhaltsverzeichnisberschrift">
    <w:name w:val="TOC Heading"/>
    <w:basedOn w:val="berschrift1"/>
    <w:next w:val="Standard"/>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Standard"/>
    <w:pPr>
      <w:widowControl w:val="0"/>
      <w:suppressLineNumbers/>
      <w:suppressAutoHyphens/>
      <w:spacing w:before="120" w:after="120" w:line="240" w:lineRule="auto"/>
      <w:jc w:val="left"/>
    </w:pPr>
    <w:rPr>
      <w:rFonts w:eastAsia="Arial" w:cs="Tahoma"/>
      <w:i/>
      <w:iCs/>
    </w:rPr>
  </w:style>
  <w:style w:type="paragraph" w:customStyle="1" w:styleId="Index">
    <w:name w:val="Index"/>
    <w:basedOn w:val="Standard"/>
    <w:pPr>
      <w:widowControl w:val="0"/>
      <w:suppressLineNumbers/>
      <w:suppressAutoHyphens/>
      <w:spacing w:after="0" w:line="240" w:lineRule="auto"/>
      <w:jc w:val="left"/>
    </w:pPr>
    <w:rPr>
      <w:rFonts w:eastAsia="Arial" w:cs="Tahoma"/>
    </w:rPr>
  </w:style>
  <w:style w:type="character" w:customStyle="1" w:styleId="berschrift2Zchn">
    <w:name w:val="Überschrift 2 Zchn"/>
    <w:link w:val="berschrift2"/>
    <w:rPr>
      <w:rFonts w:ascii="Arial" w:hAnsi="Arial"/>
      <w:b/>
      <w:bCs/>
      <w:sz w:val="22"/>
      <w:lang w:eastAsia="ja-JP"/>
    </w:rPr>
  </w:style>
  <w:style w:type="character" w:customStyle="1" w:styleId="berschrift1Zchn">
    <w:name w:val="Überschrift 1 Zchn"/>
    <w:link w:val="berschrift1"/>
    <w:rPr>
      <w:rFonts w:ascii="Arial" w:hAnsi="Arial"/>
      <w:b/>
      <w:bCs/>
      <w:sz w:val="24"/>
      <w:lang w:eastAsia="ja-JP"/>
    </w:rPr>
  </w:style>
  <w:style w:type="character" w:customStyle="1" w:styleId="SprechblasentextZchn">
    <w:name w:val="Sprechblasentext Zchn"/>
    <w:link w:val="Sprechblasentext"/>
    <w:uiPriority w:val="99"/>
    <w:semiHidden/>
    <w:rPr>
      <w:rFonts w:ascii="Tahoma" w:hAnsi="Tahoma" w:cs="Tahoma"/>
      <w:sz w:val="16"/>
      <w:szCs w:val="16"/>
      <w:lang w:val="en-GB" w:eastAsia="ja-JP"/>
    </w:rPr>
  </w:style>
  <w:style w:type="character" w:customStyle="1" w:styleId="Textkrper-ZeileneinzugZchn">
    <w:name w:val="Textkörper-Zeileneinzug Zchn"/>
    <w:link w:val="Textkrper-Zeileneinzug"/>
    <w:uiPriority w:val="99"/>
    <w:rPr>
      <w:rFonts w:ascii="Arial" w:hAnsi="Arial"/>
      <w:lang w:val="en-GB" w:eastAsia="ja-JP"/>
    </w:rPr>
  </w:style>
  <w:style w:type="character" w:customStyle="1" w:styleId="KopfzeileZchn">
    <w:name w:val="Kopfzeile Zchn"/>
    <w:link w:val="Kopfzeile"/>
    <w:uiPriority w:val="99"/>
    <w:rPr>
      <w:rFonts w:ascii="Arial" w:hAnsi="Arial"/>
      <w:b/>
      <w:sz w:val="22"/>
      <w:lang w:val="en-GB" w:eastAsia="ja-JP"/>
    </w:rPr>
  </w:style>
  <w:style w:type="character" w:customStyle="1" w:styleId="KommentarthemaZchn">
    <w:name w:val="Kommentarthema Zchn"/>
    <w:link w:val="Kommentarthema"/>
    <w:uiPriority w:val="99"/>
    <w:semiHidden/>
    <w:rPr>
      <w:rFonts w:ascii="Arial" w:hAnsi="Arial"/>
      <w:b/>
      <w:bCs/>
      <w:lang w:val="en-GB" w:eastAsia="ja-JP"/>
    </w:rPr>
  </w:style>
  <w:style w:type="character" w:customStyle="1" w:styleId="Textkrper2Zchn">
    <w:name w:val="Textkörper 2 Zchn"/>
    <w:link w:val="Textkrper2"/>
    <w:uiPriority w:val="99"/>
    <w:rPr>
      <w:rFonts w:ascii="Arial" w:hAnsi="Arial"/>
      <w:sz w:val="16"/>
      <w:lang w:val="en-GB" w:eastAsia="ja-JP"/>
    </w:rPr>
  </w:style>
  <w:style w:type="character" w:customStyle="1" w:styleId="berschrift5Zchn">
    <w:name w:val="Überschrift 5 Zchn"/>
    <w:link w:val="berschrift5"/>
    <w:rPr>
      <w:rFonts w:ascii="Arial" w:hAnsi="Arial"/>
      <w:b/>
      <w:bCs/>
      <w:lang w:eastAsia="ja-JP"/>
    </w:rPr>
  </w:style>
  <w:style w:type="character" w:customStyle="1" w:styleId="berschrift6Zchn">
    <w:name w:val="Überschrift 6 Zchn"/>
    <w:link w:val="berschrift6"/>
    <w:rPr>
      <w:rFonts w:ascii="Arial" w:hAnsi="Arial"/>
      <w:b/>
      <w:bCs/>
      <w:lang w:eastAsia="ja-JP"/>
    </w:rPr>
  </w:style>
  <w:style w:type="character" w:customStyle="1" w:styleId="berschrift7Zchn">
    <w:name w:val="Überschrift 7 Zchn"/>
    <w:link w:val="berschrift7"/>
    <w:rPr>
      <w:rFonts w:ascii="Arial" w:hAnsi="Arial"/>
      <w:b/>
      <w:bCs/>
      <w:lang w:eastAsia="ja-JP"/>
    </w:rPr>
  </w:style>
  <w:style w:type="character" w:customStyle="1" w:styleId="berschrift8Zchn">
    <w:name w:val="Überschrift 8 Zchn"/>
    <w:link w:val="berschrift8"/>
    <w:rPr>
      <w:rFonts w:ascii="Arial" w:hAnsi="Arial"/>
      <w:b/>
      <w:bCs/>
      <w:lang w:eastAsia="ja-JP"/>
    </w:rPr>
  </w:style>
  <w:style w:type="character" w:customStyle="1" w:styleId="berschrift9Zchn">
    <w:name w:val="Überschrift 9 Zchn"/>
    <w:link w:val="berschrift9"/>
    <w:rPr>
      <w:rFonts w:ascii="Arial" w:hAnsi="Arial"/>
      <w:b/>
      <w:bCs/>
      <w:lang w:eastAsia="ja-JP"/>
    </w:rPr>
  </w:style>
  <w:style w:type="character" w:customStyle="1" w:styleId="Textkrper-Einzug2Zchn">
    <w:name w:val="Textkörper-Einzug 2 Zchn"/>
    <w:link w:val="Textkrper-Einzug2"/>
    <w:uiPriority w:val="99"/>
    <w:rPr>
      <w:rFonts w:ascii="Arial" w:hAnsi="Arial"/>
      <w:lang w:val="en-GB" w:eastAsia="ja-JP"/>
    </w:rPr>
  </w:style>
  <w:style w:type="character" w:customStyle="1" w:styleId="Textkrper3Zchn">
    <w:name w:val="Textkörper 3 Zchn"/>
    <w:link w:val="Textkrper3"/>
    <w:uiPriority w:val="99"/>
    <w:rPr>
      <w:rFonts w:ascii="Arial" w:hAnsi="Arial"/>
      <w:sz w:val="14"/>
      <w:lang w:val="en-GB" w:eastAsia="ja-JP"/>
    </w:rPr>
  </w:style>
  <w:style w:type="paragraph" w:customStyle="1" w:styleId="quotedtext">
    <w:name w:val="quoted text"/>
    <w:basedOn w:val="Standard"/>
    <w:pPr>
      <w:spacing w:before="60" w:after="60" w:line="240" w:lineRule="auto"/>
      <w:ind w:left="1134" w:right="1134" w:hanging="567"/>
    </w:pPr>
    <w:rPr>
      <w:rFonts w:ascii="Times New Roman" w:eastAsia="Times New Roman" w:hAnsi="Times New Roman"/>
      <w:i/>
      <w:lang w:val="en-AU" w:eastAsia="fr-FR"/>
    </w:rPr>
  </w:style>
  <w:style w:type="character" w:customStyle="1" w:styleId="FuzeileZchn">
    <w:name w:val="Fußzeile Zchn"/>
    <w:link w:val="Fuzeile"/>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styleId="IntensivesZitat">
    <w:name w:val="Intense Quote"/>
    <w:basedOn w:val="Standard"/>
    <w:next w:val="Standard"/>
    <w:link w:val="IntensivesZitatZchn"/>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ivesZitatZchn">
    <w:name w:val="Intensives Zitat Zchn"/>
    <w:link w:val="IntensivesZitat"/>
    <w:uiPriority w:val="30"/>
    <w:rPr>
      <w:rFonts w:ascii="Cambria" w:eastAsia="Cambria" w:hAnsi="Cambria"/>
      <w:b/>
      <w:i/>
      <w:sz w:val="24"/>
      <w:szCs w:val="22"/>
    </w:rPr>
  </w:style>
  <w:style w:type="paragraph" w:customStyle="1" w:styleId="ParagraphText">
    <w:name w:val="Paragraph Text"/>
    <w:basedOn w:val="Standard"/>
    <w:qFormat/>
    <w:pPr>
      <w:suppressAutoHyphens/>
      <w:spacing w:after="62" w:line="240" w:lineRule="auto"/>
      <w:jc w:val="left"/>
    </w:pPr>
    <w:rPr>
      <w:color w:val="000000"/>
      <w:szCs w:val="16"/>
      <w:lang w:eastAsia="ar-SA"/>
    </w:rPr>
  </w:style>
  <w:style w:type="paragraph" w:customStyle="1" w:styleId="Heading2-3">
    <w:name w:val="Heading 2-3"/>
    <w:basedOn w:val="Standard"/>
    <w:next w:val="Standard"/>
    <w:pPr>
      <w:tabs>
        <w:tab w:val="num" w:pos="360"/>
      </w:tabs>
      <w:suppressAutoHyphens/>
      <w:spacing w:before="120" w:after="120" w:line="240" w:lineRule="auto"/>
      <w:ind w:left="360" w:hanging="360"/>
    </w:pPr>
    <w:rPr>
      <w:b/>
      <w:lang w:eastAsia="ar-SA"/>
    </w:rPr>
  </w:style>
  <w:style w:type="character" w:customStyle="1" w:styleId="FunotentextZchn">
    <w:name w:val="Fußnotentext Zchn"/>
    <w:link w:val="Funotentext"/>
    <w:rPr>
      <w:rFonts w:ascii="Arial" w:hAnsi="Arial"/>
      <w:sz w:val="18"/>
      <w:lang w:val="en-GB" w:eastAsia="ja-JP"/>
    </w:rPr>
  </w:style>
  <w:style w:type="paragraph" w:customStyle="1" w:styleId="TABLE-col-heading">
    <w:name w:val="TABLE-col-heading"/>
    <w:basedOn w:val="Standard"/>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pPr>
      <w:spacing w:after="120"/>
    </w:pPr>
    <w:rPr>
      <w:rFonts w:ascii="Arial" w:hAnsi="Arial"/>
      <w:b/>
      <w:sz w:val="22"/>
      <w:lang w:val="en-GB" w:eastAsia="ar-SA"/>
    </w:rPr>
  </w:style>
  <w:style w:type="paragraph" w:customStyle="1" w:styleId="CM1">
    <w:name w:val="CM1"/>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CM3">
    <w:name w:val="CM3"/>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Revision1">
    <w:name w:val="Revision1"/>
    <w:hidden/>
    <w:uiPriority w:val="99"/>
    <w:semiHidden/>
    <w:rsid w:val="00610ED9"/>
    <w:pPr>
      <w:spacing w:after="160" w:line="259" w:lineRule="auto"/>
    </w:pPr>
    <w:rPr>
      <w:rFonts w:ascii="Arial" w:hAnsi="Arial"/>
      <w:lang w:val="en-GB" w:eastAsia="ja-JP"/>
    </w:rPr>
  </w:style>
  <w:style w:type="paragraph" w:customStyle="1" w:styleId="ListParagraph1">
    <w:name w:val="List Paragraph1"/>
    <w:basedOn w:val="Standard"/>
    <w:uiPriority w:val="34"/>
    <w:qFormat/>
    <w:rsid w:val="00610ED9"/>
    <w:pPr>
      <w:ind w:left="720"/>
    </w:pPr>
  </w:style>
  <w:style w:type="paragraph" w:customStyle="1" w:styleId="NoSpacing3">
    <w:name w:val="No Spacing3"/>
    <w:uiPriority w:val="1"/>
    <w:qFormat/>
    <w:rsid w:val="00610ED9"/>
    <w:pPr>
      <w:spacing w:after="160" w:line="259" w:lineRule="auto"/>
      <w:jc w:val="both"/>
    </w:pPr>
    <w:rPr>
      <w:rFonts w:ascii="Arial" w:hAnsi="Arial"/>
      <w:lang w:val="en-GB" w:eastAsia="ja-JP"/>
    </w:rPr>
  </w:style>
  <w:style w:type="paragraph" w:customStyle="1" w:styleId="TOCHeading1">
    <w:name w:val="TOC Heading1"/>
    <w:basedOn w:val="berschrift1"/>
    <w:next w:val="Standard"/>
    <w:uiPriority w:val="39"/>
    <w:qFormat/>
    <w:rsid w:val="00610ED9"/>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paragraph" w:customStyle="1" w:styleId="IntenseQuote1">
    <w:name w:val="Intense Quote1"/>
    <w:basedOn w:val="Standard"/>
    <w:next w:val="Standard"/>
    <w:link w:val="IntenseQuoteChar"/>
    <w:uiPriority w:val="30"/>
    <w:qFormat/>
    <w:rsid w:val="00610ED9"/>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sid w:val="00610ED9"/>
    <w:rPr>
      <w:rFonts w:ascii="Cambria" w:eastAsia="Cambria" w:hAnsi="Cambria"/>
      <w:b/>
      <w:i/>
      <w:sz w:val="24"/>
      <w:szCs w:val="22"/>
    </w:rPr>
  </w:style>
  <w:style w:type="character" w:customStyle="1" w:styleId="module">
    <w:name w:val="module"/>
    <w:rsid w:val="00610ED9"/>
  </w:style>
  <w:style w:type="character" w:customStyle="1" w:styleId="FooterChar1">
    <w:name w:val="Footer Char1"/>
    <w:uiPriority w:val="99"/>
    <w:locked/>
    <w:rsid w:val="00610ED9"/>
    <w:rPr>
      <w:sz w:val="24"/>
      <w:szCs w:val="24"/>
      <w:lang w:val="en-US" w:eastAsia="en-US" w:bidi="ar-SA"/>
    </w:rPr>
  </w:style>
  <w:style w:type="numbering" w:customStyle="1" w:styleId="Style1">
    <w:name w:val="Style1"/>
    <w:uiPriority w:val="99"/>
    <w:rsid w:val="00610ED9"/>
    <w:pPr>
      <w:numPr>
        <w:numId w:val="32"/>
      </w:numPr>
    </w:pPr>
  </w:style>
  <w:style w:type="character" w:styleId="IntensiveHervorhebung">
    <w:name w:val="Intense Emphasis"/>
    <w:uiPriority w:val="21"/>
    <w:qFormat/>
    <w:rsid w:val="00610ED9"/>
    <w:rPr>
      <w:i/>
      <w:iCs/>
      <w:color w:val="4F81BD"/>
    </w:rPr>
  </w:style>
  <w:style w:type="character" w:customStyle="1" w:styleId="Onopgelostemelding1">
    <w:name w:val="Onopgeloste melding1"/>
    <w:uiPriority w:val="99"/>
    <w:semiHidden/>
    <w:unhideWhenUsed/>
    <w:rsid w:val="007959E2"/>
    <w:rPr>
      <w:color w:val="808080"/>
      <w:shd w:val="clear" w:color="auto" w:fill="E6E6E6"/>
    </w:rPr>
  </w:style>
  <w:style w:type="paragraph" w:customStyle="1" w:styleId="StylezzForewordAuto">
    <w:name w:val="Style zzForeword + Auto"/>
    <w:basedOn w:val="Standard"/>
    <w:rsid w:val="005C4623"/>
    <w:pPr>
      <w:keepNext/>
      <w:pageBreakBefore/>
      <w:suppressAutoHyphens/>
      <w:spacing w:after="0" w:line="310" w:lineRule="exact"/>
      <w:jc w:val="left"/>
    </w:pPr>
    <w:rPr>
      <w:b/>
      <w:bCs/>
      <w:sz w:val="28"/>
      <w:lang w:val="de-DE"/>
    </w:rPr>
  </w:style>
  <w:style w:type="character" w:customStyle="1" w:styleId="Onopgelostemelding2">
    <w:name w:val="Onopgeloste melding2"/>
    <w:uiPriority w:val="99"/>
    <w:semiHidden/>
    <w:unhideWhenUsed/>
    <w:rsid w:val="003C59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520205">
      <w:bodyDiv w:val="1"/>
      <w:marLeft w:val="0"/>
      <w:marRight w:val="0"/>
      <w:marTop w:val="0"/>
      <w:marBottom w:val="0"/>
      <w:divBdr>
        <w:top w:val="none" w:sz="0" w:space="0" w:color="auto"/>
        <w:left w:val="none" w:sz="0" w:space="0" w:color="auto"/>
        <w:bottom w:val="none" w:sz="0" w:space="0" w:color="auto"/>
        <w:right w:val="none" w:sz="0" w:space="0" w:color="auto"/>
      </w:divBdr>
    </w:div>
    <w:div w:id="51390040">
      <w:bodyDiv w:val="1"/>
      <w:marLeft w:val="0"/>
      <w:marRight w:val="0"/>
      <w:marTop w:val="0"/>
      <w:marBottom w:val="0"/>
      <w:divBdr>
        <w:top w:val="none" w:sz="0" w:space="0" w:color="auto"/>
        <w:left w:val="none" w:sz="0" w:space="0" w:color="auto"/>
        <w:bottom w:val="none" w:sz="0" w:space="0" w:color="auto"/>
        <w:right w:val="none" w:sz="0" w:space="0" w:color="auto"/>
      </w:divBdr>
    </w:div>
    <w:div w:id="86387120">
      <w:bodyDiv w:val="1"/>
      <w:marLeft w:val="0"/>
      <w:marRight w:val="0"/>
      <w:marTop w:val="0"/>
      <w:marBottom w:val="0"/>
      <w:divBdr>
        <w:top w:val="none" w:sz="0" w:space="0" w:color="auto"/>
        <w:left w:val="none" w:sz="0" w:space="0" w:color="auto"/>
        <w:bottom w:val="none" w:sz="0" w:space="0" w:color="auto"/>
        <w:right w:val="none" w:sz="0" w:space="0" w:color="auto"/>
      </w:divBdr>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1940841">
      <w:bodyDiv w:val="1"/>
      <w:marLeft w:val="0"/>
      <w:marRight w:val="0"/>
      <w:marTop w:val="0"/>
      <w:marBottom w:val="0"/>
      <w:divBdr>
        <w:top w:val="none" w:sz="0" w:space="0" w:color="auto"/>
        <w:left w:val="none" w:sz="0" w:space="0" w:color="auto"/>
        <w:bottom w:val="none" w:sz="0" w:space="0" w:color="auto"/>
        <w:right w:val="none" w:sz="0" w:space="0" w:color="auto"/>
      </w:divBdr>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1350525423">
      <w:bodyDiv w:val="1"/>
      <w:marLeft w:val="0"/>
      <w:marRight w:val="0"/>
      <w:marTop w:val="0"/>
      <w:marBottom w:val="0"/>
      <w:divBdr>
        <w:top w:val="none" w:sz="0" w:space="0" w:color="auto"/>
        <w:left w:val="none" w:sz="0" w:space="0" w:color="auto"/>
        <w:bottom w:val="none" w:sz="0" w:space="0" w:color="auto"/>
        <w:right w:val="none" w:sz="0" w:space="0" w:color="auto"/>
      </w:divBdr>
    </w:div>
    <w:div w:id="1435398417">
      <w:bodyDiv w:val="1"/>
      <w:marLeft w:val="0"/>
      <w:marRight w:val="0"/>
      <w:marTop w:val="0"/>
      <w:marBottom w:val="0"/>
      <w:divBdr>
        <w:top w:val="none" w:sz="0" w:space="0" w:color="auto"/>
        <w:left w:val="none" w:sz="0" w:space="0" w:color="auto"/>
        <w:bottom w:val="none" w:sz="0" w:space="0" w:color="auto"/>
        <w:right w:val="none" w:sz="0" w:space="0" w:color="auto"/>
      </w:divBdr>
    </w:div>
    <w:div w:id="1454589543">
      <w:bodyDiv w:val="1"/>
      <w:marLeft w:val="0"/>
      <w:marRight w:val="0"/>
      <w:marTop w:val="0"/>
      <w:marBottom w:val="0"/>
      <w:divBdr>
        <w:top w:val="none" w:sz="0" w:space="0" w:color="auto"/>
        <w:left w:val="none" w:sz="0" w:space="0" w:color="auto"/>
        <w:bottom w:val="none" w:sz="0" w:space="0" w:color="auto"/>
        <w:right w:val="none" w:sz="0" w:space="0" w:color="auto"/>
      </w:divBdr>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067758">
      <w:bodyDiv w:val="1"/>
      <w:marLeft w:val="0"/>
      <w:marRight w:val="0"/>
      <w:marTop w:val="0"/>
      <w:marBottom w:val="0"/>
      <w:divBdr>
        <w:top w:val="none" w:sz="0" w:space="0" w:color="auto"/>
        <w:left w:val="none" w:sz="0" w:space="0" w:color="auto"/>
        <w:bottom w:val="none" w:sz="0" w:space="0" w:color="auto"/>
        <w:right w:val="none" w:sz="0" w:space="0" w:color="auto"/>
      </w:divBdr>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594832">
      <w:bodyDiv w:val="1"/>
      <w:marLeft w:val="0"/>
      <w:marRight w:val="0"/>
      <w:marTop w:val="0"/>
      <w:marBottom w:val="0"/>
      <w:divBdr>
        <w:top w:val="none" w:sz="0" w:space="0" w:color="auto"/>
        <w:left w:val="none" w:sz="0" w:space="0" w:color="auto"/>
        <w:bottom w:val="none" w:sz="0" w:space="0" w:color="auto"/>
        <w:right w:val="none" w:sz="0" w:space="0" w:color="auto"/>
      </w:divBdr>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594222">
      <w:bodyDiv w:val="1"/>
      <w:marLeft w:val="0"/>
      <w:marRight w:val="0"/>
      <w:marTop w:val="0"/>
      <w:marBottom w:val="0"/>
      <w:divBdr>
        <w:top w:val="none" w:sz="0" w:space="0" w:color="auto"/>
        <w:left w:val="none" w:sz="0" w:space="0" w:color="auto"/>
        <w:bottom w:val="none" w:sz="0" w:space="0" w:color="auto"/>
        <w:right w:val="none" w:sz="0" w:space="0" w:color="auto"/>
      </w:divBdr>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2018847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emf"/><Relationship Id="rId34" Type="http://schemas.openxmlformats.org/officeDocument/2006/relationships/image" Target="media/image18.png"/><Relationship Id="rId42" Type="http://schemas.openxmlformats.org/officeDocument/2006/relationships/hyperlink" Target="http://www.epsg-registry.org" TargetMode="Externa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oter" Target="footer4.xml"/><Relationship Id="rId63"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4.emf"/><Relationship Id="rId29" Type="http://schemas.openxmlformats.org/officeDocument/2006/relationships/image" Target="media/image13.emf"/><Relationship Id="rId41" Type="http://schemas.openxmlformats.org/officeDocument/2006/relationships/image" Target="media/image25.jpeg"/><Relationship Id="rId54" Type="http://schemas.openxmlformats.org/officeDocument/2006/relationships/footer" Target="footer3.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emf"/><Relationship Id="rId40" Type="http://schemas.openxmlformats.org/officeDocument/2006/relationships/image" Target="media/image24.jpeg"/><Relationship Id="rId45" Type="http://schemas.openxmlformats.org/officeDocument/2006/relationships/image" Target="media/image27.emf"/><Relationship Id="rId53" Type="http://schemas.openxmlformats.org/officeDocument/2006/relationships/image" Target="media/image35.jpeg"/><Relationship Id="rId58" Type="http://schemas.openxmlformats.org/officeDocument/2006/relationships/image" Target="media/image36.jpeg"/><Relationship Id="rId66" Type="http://schemas.microsoft.com/office/2018/08/relationships/commentsExtensible" Target="commentsExtensible.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7.e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footer" Target="footer5.xml"/><Relationship Id="rId61" Type="http://schemas.openxmlformats.org/officeDocument/2006/relationships/image" Target="media/image39.emf"/><Relationship Id="rId10" Type="http://schemas.openxmlformats.org/officeDocument/2006/relationships/endnotes" Target="endnotes.xml"/><Relationship Id="rId19" Type="http://schemas.openxmlformats.org/officeDocument/2006/relationships/image" Target="media/image3.emf"/><Relationship Id="rId31" Type="http://schemas.openxmlformats.org/officeDocument/2006/relationships/image" Target="media/image15.emf"/><Relationship Id="rId44" Type="http://schemas.openxmlformats.org/officeDocument/2006/relationships/image" Target="media/image26.emf"/><Relationship Id="rId52" Type="http://schemas.openxmlformats.org/officeDocument/2006/relationships/image" Target="media/image34.png"/><Relationship Id="rId60" Type="http://schemas.openxmlformats.org/officeDocument/2006/relationships/image" Target="media/image38.jpeg"/><Relationship Id="rId65"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emf"/><Relationship Id="rId35" Type="http://schemas.openxmlformats.org/officeDocument/2006/relationships/image" Target="media/image19.png"/><Relationship Id="rId43" Type="http://schemas.openxmlformats.org/officeDocument/2006/relationships/hyperlink" Target="http://www.epsg-registry.org/" TargetMode="External"/><Relationship Id="rId48" Type="http://schemas.openxmlformats.org/officeDocument/2006/relationships/image" Target="media/image30.png"/><Relationship Id="rId56" Type="http://schemas.openxmlformats.org/officeDocument/2006/relationships/header" Target="header3.xm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3.jpe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jpeg"/><Relationship Id="rId25" Type="http://schemas.openxmlformats.org/officeDocument/2006/relationships/image" Target="media/image9.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3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149BF261D583E42A55668C879092E7D" ma:contentTypeVersion="11" ma:contentTypeDescription="Een nieuw document maken." ma:contentTypeScope="" ma:versionID="fefe3734cc3bee183150a63dbe3b6dbf">
  <xsd:schema xmlns:xsd="http://www.w3.org/2001/XMLSchema" xmlns:xs="http://www.w3.org/2001/XMLSchema" xmlns:p="http://schemas.microsoft.com/office/2006/metadata/properties" xmlns:ns3="2c0e6abe-2906-4591-aa13-8acccf4d6ccf" xmlns:ns4="f76aa081-812f-4228-b2b6-6c77c72b50c1" targetNamespace="http://schemas.microsoft.com/office/2006/metadata/properties" ma:root="true" ma:fieldsID="d8b536148ad420c081f8b687cb575c68" ns3:_="" ns4:_="">
    <xsd:import namespace="2c0e6abe-2906-4591-aa13-8acccf4d6ccf"/>
    <xsd:import namespace="f76aa081-812f-4228-b2b6-6c77c72b50c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0e6abe-2906-4591-aa13-8acccf4d6c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6aa081-812f-4228-b2b6-6c77c72b50c1"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0D44D8-87D5-46B9-AE03-A7C74C2B717E}">
  <ds:schemaRefs>
    <ds:schemaRef ds:uri="http://schemas.microsoft.com/sharepoint/v3/contenttype/forms"/>
  </ds:schemaRefs>
</ds:datastoreItem>
</file>

<file path=customXml/itemProps2.xml><?xml version="1.0" encoding="utf-8"?>
<ds:datastoreItem xmlns:ds="http://schemas.openxmlformats.org/officeDocument/2006/customXml" ds:itemID="{E1D0AD3C-8F26-4741-888B-84548EFA6E0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9358F6E-1949-49E7-9792-16EAB06885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0e6abe-2906-4591-aa13-8acccf4d6ccf"/>
    <ds:schemaRef ds:uri="f76aa081-812f-4228-b2b6-6c77c72b50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A69BDBB-CE25-4ABA-B605-744020DBD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Std.dot</Template>
  <TotalTime>0</TotalTime>
  <Pages>117</Pages>
  <Words>26089</Words>
  <Characters>164367</Characters>
  <Application>Microsoft Office Word</Application>
  <DocSecurity>0</DocSecurity>
  <Lines>1369</Lines>
  <Paragraphs>380</Paragraphs>
  <ScaleCrop>false</ScaleCrop>
  <HeadingPairs>
    <vt:vector size="4" baseType="variant">
      <vt:variant>
        <vt:lpstr>Titel</vt:lpstr>
      </vt:variant>
      <vt:variant>
        <vt:i4>1</vt:i4>
      </vt:variant>
      <vt:variant>
        <vt:lpstr>제목</vt:lpstr>
      </vt:variant>
      <vt:variant>
        <vt:i4>1</vt:i4>
      </vt:variant>
    </vt:vector>
  </HeadingPairs>
  <TitlesOfParts>
    <vt:vector size="2" baseType="lpstr">
      <vt:lpstr>S-401 Product Specification</vt:lpstr>
      <vt:lpstr>Draft: S-401 Product Specification</vt:lpstr>
    </vt:vector>
  </TitlesOfParts>
  <Company>afnor</Company>
  <LinksUpToDate>false</LinksUpToDate>
  <CharactersWithSpaces>190076</CharactersWithSpaces>
  <SharedDoc>false</SharedDoc>
  <HLinks>
    <vt:vector size="18" baseType="variant">
      <vt:variant>
        <vt:i4>5636167</vt:i4>
      </vt:variant>
      <vt:variant>
        <vt:i4>744</vt:i4>
      </vt:variant>
      <vt:variant>
        <vt:i4>0</vt:i4>
      </vt:variant>
      <vt:variant>
        <vt:i4>5</vt:i4>
      </vt:variant>
      <vt:variant>
        <vt:lpwstr>http://www.iogp.org/</vt:lpwstr>
      </vt:variant>
      <vt:variant>
        <vt:lpwstr/>
      </vt:variant>
      <vt:variant>
        <vt:i4>1638415</vt:i4>
      </vt:variant>
      <vt:variant>
        <vt:i4>741</vt:i4>
      </vt:variant>
      <vt:variant>
        <vt:i4>0</vt:i4>
      </vt:variant>
      <vt:variant>
        <vt:i4>5</vt:i4>
      </vt:variant>
      <vt:variant>
        <vt:lpwstr>http://www.epsg-registry.org/</vt:lpwstr>
      </vt:variant>
      <vt:variant>
        <vt:lpwstr/>
      </vt:variant>
      <vt:variant>
        <vt:i4>1638415</vt:i4>
      </vt:variant>
      <vt:variant>
        <vt:i4>738</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S-401 Product Specification</dc:title>
  <dc:subject/>
  <dc:creator>Administrator</dc:creator>
  <cp:keywords>S-401; Produc specification; edition</cp:keywords>
  <cp:lastModifiedBy>Birklhuber Bernd</cp:lastModifiedBy>
  <cp:revision>14</cp:revision>
  <cp:lastPrinted>2017-07-07T11:09:00Z</cp:lastPrinted>
  <dcterms:created xsi:type="dcterms:W3CDTF">2025-03-07T10:37:00Z</dcterms:created>
  <dcterms:modified xsi:type="dcterms:W3CDTF">2025-06-19T10:33:00Z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ContentTypeId">
    <vt:lpwstr>0x010100B149BF261D583E42A55668C879092E7D</vt:lpwstr>
  </property>
  <property fmtid="{D5CDD505-2E9C-101B-9397-08002B2CF9AE}" pid="21" name="AuthorIds_UIVersion_1024">
    <vt:lpwstr>894</vt:lpwstr>
  </property>
</Properties>
</file>